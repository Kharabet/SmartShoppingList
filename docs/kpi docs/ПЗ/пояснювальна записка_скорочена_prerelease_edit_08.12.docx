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Ролік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t>Харабет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t>к.т.н,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r w:rsidR="00020A1E" w:rsidRPr="00312974">
        <w:rPr>
          <w:rFonts w:eastAsia="Calibri"/>
          <w:u w:val="single"/>
        </w:rPr>
        <w:t>Ролік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r w:rsidRPr="00312974">
        <w:rPr>
          <w:rFonts w:eastAsia="Calibri"/>
        </w:rPr>
        <w:t>Харабету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науковий керівник дисертації Писаренко Андрій Володимирович, к.т.н.,</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312974" w:rsidRDefault="00801217" w:rsidP="00801217">
      <w:pPr>
        <w:rPr>
          <w:rFonts w:eastAsia="Calibri"/>
          <w:rPrChange w:id="0" w:author="Rodion" w:date="2019-12-09T02:09:00Z">
            <w:rPr>
              <w:rFonts w:eastAsia="Calibri"/>
              <w:lang w:val="ru-RU"/>
            </w:rPr>
          </w:rPrChange>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1B3F04B3" w:rsidR="00801217" w:rsidRPr="00312974" w:rsidRDefault="00801217" w:rsidP="00801217">
      <w:pPr>
        <w:rPr>
          <w:rFonts w:eastAsia="Calibri"/>
          <w:u w:val="single"/>
          <w:rPrChange w:id="1" w:author="Rodion" w:date="2019-12-09T02:09:00Z">
            <w:rPr>
              <w:rFonts w:eastAsia="Calibri"/>
              <w:u w:val="single"/>
            </w:rPr>
          </w:rPrChange>
        </w:rPr>
      </w:pPr>
      <w:r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2" w:author="Rodion" w:date="2019-12-09T02:09:00Z">
            <w:rPr>
              <w:rFonts w:eastAsia="Calibri"/>
              <w:noProof/>
              <w:lang w:eastAsia="ru-RU"/>
            </w:rPr>
          </w:rPrChange>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3" w:author="Rodion" w:date="2019-12-09T02:09:00Z">
            <w:rPr>
              <w:rFonts w:eastAsia="Calibri"/>
              <w:noProof/>
              <w:lang w:eastAsia="ru-RU"/>
            </w:rPr>
          </w:rPrChange>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4" w:author="Rodion" w:date="2019-12-09T02:09:00Z">
            <w:rPr>
              <w:rFonts w:eastAsia="Calibri"/>
              <w:noProof/>
              <w:lang w:eastAsia="ru-RU"/>
            </w:rPr>
          </w:rPrChange>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Pr="00312974">
        <w:rPr>
          <w:rFonts w:eastAsia="Calibri"/>
          <w:noProof/>
          <w:lang w:eastAsia="ru-RU"/>
          <w:rPrChange w:id="5" w:author="Rodion" w:date="2019-12-09T02:09:00Z">
            <w:rPr>
              <w:rFonts w:eastAsia="Calibri"/>
              <w:noProof/>
              <w:lang w:eastAsia="ru-RU"/>
            </w:rPr>
          </w:rPrChange>
        </w:rPr>
        <mc:AlternateContent>
          <mc:Choice Requires="wps">
            <w:drawing>
              <wp:anchor distT="0" distB="0" distL="114300" distR="114300" simplePos="0" relativeHeight="251681792" behindDoc="0" locked="0" layoutInCell="1" allowOverlap="1" wp14:anchorId="7444761C" wp14:editId="0174078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CAED"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Pr="00312974">
        <w:rPr>
          <w:rFonts w:eastAsia="Calibri"/>
          <w:noProof/>
          <w:lang w:eastAsia="ru-RU"/>
          <w:rPrChange w:id="6" w:author="Rodion" w:date="2019-12-09T02:09:00Z">
            <w:rPr>
              <w:rFonts w:eastAsia="Calibri"/>
              <w:noProof/>
              <w:lang w:eastAsia="ru-RU"/>
            </w:rPr>
          </w:rPrChange>
        </w:rPr>
        <mc:AlternateContent>
          <mc:Choice Requires="wps">
            <w:drawing>
              <wp:anchor distT="0" distB="0" distL="114300" distR="114300" simplePos="0" relativeHeight="251663360" behindDoc="0" locked="0" layoutInCell="1" allowOverlap="1" wp14:anchorId="5B51D3E2" wp14:editId="6D3A5905">
                <wp:simplePos x="0" y="0"/>
                <wp:positionH relativeFrom="column">
                  <wp:posOffset>3361236</wp:posOffset>
                </wp:positionH>
                <wp:positionV relativeFrom="paragraph">
                  <wp:posOffset>206185</wp:posOffset>
                </wp:positionV>
                <wp:extent cx="2602700" cy="0"/>
                <wp:effectExtent l="0" t="0" r="26670" b="1905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602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502"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5pt,16.25pt" to="46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" strokecolor="black [3200]" strokeweight=".5pt">
                <v:stroke joinstyle="miter"/>
              </v:line>
            </w:pict>
          </mc:Fallback>
        </mc:AlternateContent>
      </w:r>
      <w:r w:rsidRPr="00030B2B">
        <w:rPr>
          <w:rFonts w:eastAsia="Calibri"/>
        </w:rPr>
        <w:t>5. Перелік завдання, які потрібно розробити</w:t>
      </w:r>
      <w:r w:rsidRPr="00222BC9">
        <w:rPr>
          <w:rFonts w:eastAsia="Calibri"/>
          <w:lang w:eastAsia="ru-RU"/>
        </w:rPr>
        <w:t xml:space="preserve"> </w:t>
      </w:r>
      <w:r w:rsidR="00302072" w:rsidRPr="00312974">
        <w:rPr>
          <w:rPrChange w:id="7" w:author="Rodion" w:date="2019-12-09T02:09:00Z">
            <w:rPr/>
          </w:rPrChange>
        </w:rPr>
        <w:t>сформувати вимоги до функціональності комплексу, 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Pr="00312974">
        <w:rPr>
          <w:rPrChange w:id="8" w:author="Rodion" w:date="2019-12-09T02:09:00Z">
            <w:rPr/>
          </w:rPrChange>
        </w:rPr>
        <w:t>.</w:t>
      </w:r>
      <w:r w:rsidRPr="00312974">
        <w:rPr>
          <w:rFonts w:eastAsia="Calibri"/>
          <w:lang w:eastAsia="ru-RU"/>
          <w:rPrChange w:id="9" w:author="Rodion" w:date="2019-12-09T02:09:00Z">
            <w:rPr>
              <w:rFonts w:eastAsia="Calibri"/>
              <w:lang w:eastAsia="ru-RU"/>
            </w:rPr>
          </w:rPrChange>
        </w:rPr>
        <w:t xml:space="preserve"> </w:t>
      </w:r>
    </w:p>
    <w:p w14:paraId="03324012" w14:textId="2D79EA70" w:rsidR="00801217" w:rsidRPr="00312974" w:rsidRDefault="00801217" w:rsidP="00801217">
      <w:pPr>
        <w:rPr>
          <w:rFonts w:eastAsia="Calibri"/>
          <w:rPrChange w:id="10" w:author="Rodion" w:date="2019-12-09T02:09:00Z">
            <w:rPr>
              <w:rFonts w:eastAsia="Calibri"/>
            </w:rPr>
          </w:rPrChange>
        </w:rPr>
      </w:pPr>
      <w:r w:rsidRPr="00312974">
        <w:rPr>
          <w:rFonts w:eastAsia="Calibri"/>
          <w:rPrChange w:id="11" w:author="Rodion" w:date="2019-12-09T02:09:00Z">
            <w:rPr>
              <w:rFonts w:eastAsia="Calibri"/>
            </w:rPr>
          </w:rPrChange>
        </w:rPr>
        <w:t xml:space="preserve">6. Орієнтовний перелік ілюстративного (графічного) матеріалу: </w:t>
      </w:r>
      <w:ins w:id="12" w:author="Rodion" w:date="2019-12-09T04:37:00Z">
        <w:r w:rsidR="006205D4">
          <w:rPr>
            <w:rFonts w:eastAsia="Calibri"/>
          </w:rPr>
          <w:t>4</w:t>
        </w:r>
      </w:ins>
      <w:del w:id="13" w:author="Rodion" w:date="2019-12-09T04:36:00Z">
        <w:r w:rsidR="001B2579" w:rsidRPr="00222BC9" w:rsidDel="006205D4">
          <w:rPr>
            <w:rFonts w:eastAsia="Calibri"/>
          </w:rPr>
          <w:delText>2</w:delText>
        </w:r>
      </w:del>
      <w:r w:rsidR="001B2579" w:rsidRPr="00312974">
        <w:rPr>
          <w:rFonts w:eastAsia="Calibri"/>
          <w:rPrChange w:id="14" w:author="Rodion" w:date="2019-12-09T02:09:00Z">
            <w:rPr>
              <w:rFonts w:eastAsia="Calibri"/>
            </w:rPr>
          </w:rPrChange>
        </w:rPr>
        <w:t xml:space="preserve"> </w:t>
      </w:r>
      <w:r w:rsidR="008119D1" w:rsidRPr="000B1A3F">
        <w:rPr>
          <w:noProof/>
          <w:lang w:eastAsia="ru-RU"/>
          <w:rPrChange w:id="15" w:author="Rodion" w:date="2019-12-09T04:38:00Z">
            <w:rPr>
              <w:noProof/>
              <w:highlight w:val="yellow"/>
              <w:lang w:eastAsia="ru-RU"/>
            </w:rPr>
          </w:rPrChange>
        </w:rPr>
        <w:t>UML діаграм</w:t>
      </w:r>
      <w:r w:rsidR="001B2579" w:rsidRPr="000B1A3F">
        <w:rPr>
          <w:noProof/>
          <w:lang w:eastAsia="ru-RU"/>
          <w:rPrChange w:id="16" w:author="Rodion" w:date="2019-12-09T04:38:00Z">
            <w:rPr>
              <w:noProof/>
              <w:highlight w:val="yellow"/>
              <w:lang w:eastAsia="ru-RU"/>
            </w:rPr>
          </w:rPrChange>
        </w:rPr>
        <w:t>и</w:t>
      </w:r>
      <w:del w:id="17" w:author="Rodion" w:date="2019-12-09T04:37:00Z">
        <w:r w:rsidR="008119D1" w:rsidRPr="000B1A3F" w:rsidDel="006205D4">
          <w:rPr>
            <w:noProof/>
            <w:lang w:eastAsia="ru-RU"/>
            <w:rPrChange w:id="18" w:author="Rodion" w:date="2019-12-09T04:38:00Z">
              <w:rPr>
                <w:noProof/>
                <w:highlight w:val="yellow"/>
                <w:lang w:eastAsia="ru-RU"/>
              </w:rPr>
            </w:rPrChange>
          </w:rPr>
          <w:delText xml:space="preserve"> послідовності</w:delText>
        </w:r>
      </w:del>
      <w:r w:rsidR="008119D1" w:rsidRPr="000B1A3F">
        <w:rPr>
          <w:noProof/>
          <w:lang w:eastAsia="ru-RU"/>
          <w:rPrChange w:id="19" w:author="Rodion" w:date="2019-12-09T04:38:00Z">
            <w:rPr>
              <w:noProof/>
              <w:highlight w:val="yellow"/>
              <w:lang w:eastAsia="ru-RU"/>
            </w:rPr>
          </w:rPrChange>
        </w:rPr>
        <w:t xml:space="preserve">, </w:t>
      </w:r>
      <w:r w:rsidR="008119D1" w:rsidRPr="00222BC9">
        <w:rPr>
          <w:noProof/>
          <w:lang w:eastAsia="ru-RU"/>
        </w:rPr>
        <w:t>структурна схема</w:t>
      </w:r>
      <w:del w:id="20" w:author="Rodion" w:date="2019-12-09T04:40:00Z">
        <w:r w:rsidR="008119D1" w:rsidRPr="00222BC9" w:rsidDel="00222BC9">
          <w:rPr>
            <w:noProof/>
            <w:lang w:eastAsia="ru-RU"/>
          </w:rPr>
          <w:delText xml:space="preserve"> програмно-апаратного комплексу</w:delText>
        </w:r>
      </w:del>
      <w:r w:rsidR="008119D1" w:rsidRPr="00222BC9">
        <w:rPr>
          <w:noProof/>
          <w:lang w:eastAsia="ru-RU"/>
        </w:rPr>
        <w:t xml:space="preserve">, </w:t>
      </w:r>
      <w:r w:rsidR="001B2579" w:rsidRPr="00312974">
        <w:rPr>
          <w:noProof/>
          <w:lang w:eastAsia="ru-RU"/>
          <w:rPrChange w:id="21" w:author="Rodion" w:date="2019-12-09T02:09:00Z">
            <w:rPr>
              <w:noProof/>
              <w:lang w:eastAsia="ru-RU"/>
            </w:rPr>
          </w:rPrChange>
        </w:rPr>
        <w:t xml:space="preserve">2 </w:t>
      </w:r>
      <w:del w:id="22" w:author="Rodion" w:date="2019-12-09T04:38:00Z">
        <w:r w:rsidR="008119D1" w:rsidRPr="00312974" w:rsidDel="00C33441">
          <w:rPr>
            <w:noProof/>
            <w:lang w:eastAsia="ru-RU"/>
            <w:rPrChange w:id="23" w:author="Rodion" w:date="2019-12-09T02:09:00Z">
              <w:rPr>
                <w:noProof/>
                <w:lang w:eastAsia="ru-RU"/>
              </w:rPr>
            </w:rPrChange>
          </w:rPr>
          <w:delText>схем</w:delText>
        </w:r>
        <w:r w:rsidR="001B2579" w:rsidRPr="00312974" w:rsidDel="00C33441">
          <w:rPr>
            <w:noProof/>
            <w:lang w:eastAsia="ru-RU"/>
            <w:rPrChange w:id="24" w:author="Rodion" w:date="2019-12-09T02:09:00Z">
              <w:rPr>
                <w:noProof/>
                <w:lang w:eastAsia="ru-RU"/>
              </w:rPr>
            </w:rPrChange>
          </w:rPr>
          <w:delText>и</w:delText>
        </w:r>
        <w:r w:rsidR="008119D1" w:rsidRPr="00312974" w:rsidDel="00C33441">
          <w:rPr>
            <w:noProof/>
            <w:lang w:eastAsia="ru-RU"/>
            <w:rPrChange w:id="25" w:author="Rodion" w:date="2019-12-09T02:09:00Z">
              <w:rPr>
                <w:noProof/>
                <w:lang w:eastAsia="ru-RU"/>
              </w:rPr>
            </w:rPrChange>
          </w:rPr>
          <w:delText xml:space="preserve"> </w:delText>
        </w:r>
      </w:del>
      <w:r w:rsidR="008119D1" w:rsidRPr="00312974">
        <w:rPr>
          <w:noProof/>
          <w:lang w:eastAsia="ru-RU"/>
          <w:rPrChange w:id="26" w:author="Rodion" w:date="2019-12-09T02:09:00Z">
            <w:rPr>
              <w:noProof/>
              <w:lang w:eastAsia="ru-RU"/>
            </w:rPr>
          </w:rPrChange>
        </w:rPr>
        <w:t>електричн</w:t>
      </w:r>
      <w:r w:rsidR="001B2579" w:rsidRPr="00312974">
        <w:rPr>
          <w:noProof/>
          <w:lang w:eastAsia="ru-RU"/>
          <w:rPrChange w:id="27" w:author="Rodion" w:date="2019-12-09T02:09:00Z">
            <w:rPr>
              <w:noProof/>
              <w:lang w:eastAsia="ru-RU"/>
            </w:rPr>
          </w:rPrChange>
        </w:rPr>
        <w:t>і</w:t>
      </w:r>
      <w:r w:rsidR="008119D1" w:rsidRPr="00312974">
        <w:rPr>
          <w:noProof/>
          <w:lang w:eastAsia="ru-RU"/>
          <w:rPrChange w:id="28" w:author="Rodion" w:date="2019-12-09T02:09:00Z">
            <w:rPr>
              <w:noProof/>
              <w:lang w:eastAsia="ru-RU"/>
            </w:rPr>
          </w:rPrChange>
        </w:rPr>
        <w:t xml:space="preserve"> </w:t>
      </w:r>
      <w:del w:id="29" w:author="Rodion" w:date="2019-12-09T04:36:00Z">
        <w:r w:rsidR="008119D1" w:rsidRPr="00312974" w:rsidDel="006205D4">
          <w:rPr>
            <w:noProof/>
            <w:lang w:eastAsia="ru-RU"/>
            <w:rPrChange w:id="30" w:author="Rodion" w:date="2019-12-09T02:09:00Z">
              <w:rPr>
                <w:noProof/>
                <w:lang w:eastAsia="ru-RU"/>
              </w:rPr>
            </w:rPrChange>
          </w:rPr>
          <w:delText>принципов</w:delText>
        </w:r>
        <w:r w:rsidR="001B2579" w:rsidRPr="00312974" w:rsidDel="006205D4">
          <w:rPr>
            <w:noProof/>
            <w:lang w:eastAsia="ru-RU"/>
            <w:rPrChange w:id="31" w:author="Rodion" w:date="2019-12-09T02:09:00Z">
              <w:rPr>
                <w:noProof/>
                <w:lang w:eastAsia="ru-RU"/>
              </w:rPr>
            </w:rPrChange>
          </w:rPr>
          <w:delText>і</w:delText>
        </w:r>
        <w:r w:rsidR="008119D1" w:rsidRPr="00312974" w:rsidDel="006205D4">
          <w:rPr>
            <w:noProof/>
            <w:lang w:eastAsia="ru-RU"/>
            <w:rPrChange w:id="32" w:author="Rodion" w:date="2019-12-09T02:09:00Z">
              <w:rPr>
                <w:noProof/>
                <w:lang w:eastAsia="ru-RU"/>
              </w:rPr>
            </w:rPrChange>
          </w:rPr>
          <w:delText xml:space="preserve"> </w:delText>
        </w:r>
      </w:del>
      <w:ins w:id="33" w:author="Rodion" w:date="2019-12-09T04:36:00Z">
        <w:r w:rsidR="006205D4">
          <w:rPr>
            <w:noProof/>
            <w:lang w:val="ru-RU" w:eastAsia="ru-RU"/>
          </w:rPr>
          <w:t>схеми апаратних</w:t>
        </w:r>
      </w:ins>
      <w:ins w:id="34" w:author="Rodion" w:date="2019-12-09T04:37:00Z">
        <w:r w:rsidR="006205D4">
          <w:rPr>
            <w:noProof/>
            <w:lang w:eastAsia="ru-RU"/>
          </w:rPr>
          <w:t>, схема бази даних</w:t>
        </w:r>
      </w:ins>
      <w:ins w:id="35" w:author="Rodion" w:date="2019-12-09T04:36:00Z">
        <w:r w:rsidR="006205D4">
          <w:rPr>
            <w:noProof/>
            <w:lang w:eastAsia="ru-RU"/>
          </w:rPr>
          <w:t>.</w:t>
        </w:r>
        <w:r w:rsidR="006205D4" w:rsidRPr="00222BC9">
          <w:rPr>
            <w:noProof/>
            <w:lang w:eastAsia="ru-RU"/>
          </w:rPr>
          <w:t xml:space="preserve"> </w:t>
        </w:r>
      </w:ins>
    </w:p>
    <w:p w14:paraId="39D0B2E7" w14:textId="6D9AEBFA" w:rsidR="00801217" w:rsidRPr="00222BC9" w:rsidRDefault="00801217" w:rsidP="00801217">
      <w:pPr>
        <w:rPr>
          <w:rFonts w:eastAsia="Calibri"/>
        </w:rPr>
      </w:pPr>
      <w:r w:rsidRPr="00312974">
        <w:rPr>
          <w:rFonts w:eastAsia="Calibri"/>
          <w:rPrChange w:id="36" w:author="Rodion" w:date="2019-12-09T02:09:00Z">
            <w:rPr>
              <w:rFonts w:eastAsia="Calibri"/>
            </w:rPr>
          </w:rPrChange>
        </w:rPr>
        <w:t>7. Орієнтовний перелік публікацій:</w:t>
      </w:r>
      <w:ins w:id="37" w:author="Rodion" w:date="2019-12-09T04:38:00Z">
        <w:r w:rsidR="00222BC9">
          <w:rPr>
            <w:rFonts w:eastAsia="Calibri"/>
          </w:rPr>
          <w:t xml:space="preserve"> </w:t>
        </w:r>
        <w:r w:rsidR="00222BC9">
          <w:t>«Winter InfoCom Advanced Solutions 201</w:t>
        </w:r>
      </w:ins>
      <w:ins w:id="38" w:author="Rodion" w:date="2019-12-09T04:39:00Z">
        <w:r w:rsidR="00222BC9">
          <w:t>8</w:t>
        </w:r>
      </w:ins>
      <w:ins w:id="39" w:author="Rodion" w:date="2019-12-09T04:38:00Z">
        <w:r w:rsidR="00222BC9">
          <w:t>»,</w:t>
        </w:r>
      </w:ins>
      <w:ins w:id="40" w:author="Rodion" w:date="2019-12-09T04:39:00Z">
        <w:r w:rsidR="00222BC9">
          <w:t xml:space="preserve"> «Winter InfoCom Advanced Solutions 2019»</w:t>
        </w:r>
      </w:ins>
    </w:p>
    <w:p w14:paraId="166C22E3" w14:textId="6B5BC337" w:rsidR="00801217" w:rsidRPr="00312974" w:rsidDel="00222BC9" w:rsidRDefault="00801217" w:rsidP="00801217">
      <w:pPr>
        <w:rPr>
          <w:del w:id="41" w:author="Rodion" w:date="2019-12-09T04:40:00Z"/>
          <w:rFonts w:eastAsia="Calibri"/>
          <w:rPrChange w:id="42" w:author="Rodion" w:date="2019-12-09T02:09:00Z">
            <w:rPr>
              <w:del w:id="43" w:author="Rodion" w:date="2019-12-09T04:40:00Z"/>
              <w:rFonts w:eastAsia="Calibri"/>
            </w:rPr>
          </w:rPrChange>
        </w:rPr>
      </w:pPr>
      <w:r w:rsidRPr="00312974">
        <w:rPr>
          <w:rFonts w:eastAsia="Calibri"/>
          <w:rPrChange w:id="44" w:author="Rodion" w:date="2019-12-09T02:09:00Z">
            <w:rPr>
              <w:rFonts w:eastAsia="Calibri"/>
            </w:rPr>
          </w:rPrChange>
        </w:rPr>
        <w:t>8. Консультанти розділів дисертації</w:t>
      </w:r>
    </w:p>
    <w:p w14:paraId="288C4D1B" w14:textId="77777777" w:rsidR="00222BC9" w:rsidRDefault="00222BC9" w:rsidP="00801217">
      <w:pPr>
        <w:rPr>
          <w:ins w:id="45" w:author="Rodion" w:date="2019-12-09T04:40:00Z"/>
          <w:rFonts w:eastAsia="Calibri"/>
        </w:rPr>
      </w:pPr>
    </w:p>
    <w:p w14:paraId="4D831636" w14:textId="18163F6F" w:rsidR="00801217" w:rsidRPr="00312974" w:rsidRDefault="00801217" w:rsidP="00801217">
      <w:pPr>
        <w:rPr>
          <w:rFonts w:eastAsia="Calibri"/>
          <w:rPrChange w:id="46" w:author="Rodion" w:date="2019-12-09T02:09:00Z">
            <w:rPr>
              <w:rFonts w:eastAsia="Calibri"/>
            </w:rPr>
          </w:rPrChange>
        </w:rPr>
      </w:pPr>
      <w:r w:rsidRPr="00312974">
        <w:rPr>
          <w:rFonts w:eastAsia="Calibri"/>
          <w:rPrChange w:id="47" w:author="Rodion" w:date="2019-12-09T02:09:00Z">
            <w:rPr>
              <w:rFonts w:eastAsia="Calibri"/>
            </w:rPr>
          </w:rPrChange>
        </w:rPr>
        <w:t xml:space="preserve">9. Дата видачі завдання </w:t>
      </w:r>
    </w:p>
    <w:p w14:paraId="38F7F4DA" w14:textId="77777777" w:rsidR="00801217" w:rsidRPr="00312974" w:rsidRDefault="00801217" w:rsidP="00801217">
      <w:pPr>
        <w:jc w:val="center"/>
        <w:rPr>
          <w:rFonts w:eastAsia="Calibri"/>
          <w:rPrChange w:id="48" w:author="Rodion" w:date="2019-12-09T02:09:00Z">
            <w:rPr>
              <w:rFonts w:eastAsia="Calibri"/>
            </w:rPr>
          </w:rPrChange>
        </w:rPr>
      </w:pPr>
      <w:r w:rsidRPr="00312974">
        <w:rPr>
          <w:rFonts w:eastAsia="Calibri"/>
          <w:rPrChange w:id="49" w:author="Rodion" w:date="2019-12-09T02:09:00Z">
            <w:rPr>
              <w:rFonts w:eastAsia="Calibri"/>
            </w:rPr>
          </w:rPrChange>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Change w:id="50" w:author="Rodion" w:date="2019-12-09T02:09:00Z">
                  <w:rPr>
                    <w:lang w:val="uk-UA" w:eastAsia="ru-RU"/>
                  </w:rPr>
                </w:rPrChange>
              </w:rPr>
            </w:pPr>
            <w:r w:rsidRPr="00312974">
              <w:rPr>
                <w:lang w:val="uk-UA" w:eastAsia="ru-RU"/>
                <w:rPrChange w:id="51" w:author="Rodion" w:date="2019-12-09T02:09:00Z">
                  <w:rPr>
                    <w:lang w:val="uk-UA" w:eastAsia="ru-RU"/>
                  </w:rPr>
                </w:rPrChange>
              </w:rPr>
              <w:t>№</w:t>
            </w:r>
          </w:p>
          <w:p w14:paraId="1161B8DE" w14:textId="77777777" w:rsidR="00801217" w:rsidRPr="00312974" w:rsidRDefault="00801217" w:rsidP="00302072">
            <w:pPr>
              <w:pStyle w:val="NoSpacing"/>
              <w:rPr>
                <w:sz w:val="24"/>
                <w:lang w:val="uk-UA" w:eastAsia="ru-RU"/>
                <w:rPrChange w:id="52" w:author="Rodion" w:date="2019-12-09T02:09:00Z">
                  <w:rPr>
                    <w:sz w:val="24"/>
                    <w:lang w:val="uk-UA" w:eastAsia="ru-RU"/>
                  </w:rPr>
                </w:rPrChange>
              </w:rPr>
            </w:pPr>
            <w:r w:rsidRPr="00312974">
              <w:rPr>
                <w:lang w:val="uk-UA" w:eastAsia="ru-RU"/>
                <w:rPrChange w:id="53" w:author="Rodion" w:date="2019-12-09T02:09:00Z">
                  <w:rPr>
                    <w:lang w:val="uk-UA" w:eastAsia="ru-RU"/>
                  </w:rPr>
                </w:rPrChange>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Change w:id="54" w:author="Rodion" w:date="2019-12-09T02:09:00Z">
                  <w:rPr>
                    <w:lang w:val="uk-UA" w:eastAsia="ru-RU"/>
                  </w:rPr>
                </w:rPrChange>
              </w:rPr>
            </w:pPr>
            <w:r w:rsidRPr="00312974">
              <w:rPr>
                <w:lang w:val="uk-UA" w:eastAsia="ru-RU"/>
                <w:rPrChange w:id="55" w:author="Rodion" w:date="2019-12-09T02:09:00Z">
                  <w:rPr>
                    <w:lang w:val="uk-UA" w:eastAsia="ru-RU"/>
                  </w:rPr>
                </w:rPrChange>
              </w:rPr>
              <w:t>Назва етапів виконання</w:t>
            </w:r>
          </w:p>
          <w:p w14:paraId="627372C9" w14:textId="77777777" w:rsidR="00801217" w:rsidRPr="00312974" w:rsidRDefault="00801217" w:rsidP="00302072">
            <w:pPr>
              <w:pStyle w:val="NoSpacing"/>
              <w:rPr>
                <w:sz w:val="24"/>
                <w:lang w:val="uk-UA" w:eastAsia="ru-RU"/>
                <w:rPrChange w:id="56" w:author="Rodion" w:date="2019-12-09T02:09:00Z">
                  <w:rPr>
                    <w:sz w:val="24"/>
                    <w:lang w:val="uk-UA" w:eastAsia="ru-RU"/>
                  </w:rPr>
                </w:rPrChange>
              </w:rPr>
            </w:pPr>
            <w:r w:rsidRPr="00312974">
              <w:rPr>
                <w:lang w:val="uk-UA" w:eastAsia="ru-RU"/>
                <w:rPrChange w:id="57" w:author="Rodion" w:date="2019-12-09T02:09:00Z">
                  <w:rPr>
                    <w:lang w:val="uk-UA" w:eastAsia="ru-RU"/>
                  </w:rPr>
                </w:rPrChange>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Change w:id="58" w:author="Rodion" w:date="2019-12-09T02:09:00Z">
                  <w:rPr>
                    <w:lang w:val="uk-UA" w:eastAsia="ru-RU"/>
                  </w:rPr>
                </w:rPrChange>
              </w:rPr>
            </w:pPr>
            <w:r w:rsidRPr="00312974">
              <w:rPr>
                <w:lang w:val="uk-UA" w:eastAsia="ru-RU"/>
                <w:rPrChange w:id="59" w:author="Rodion" w:date="2019-12-09T02:09:00Z">
                  <w:rPr>
                    <w:lang w:val="uk-UA" w:eastAsia="ru-RU"/>
                  </w:rPr>
                </w:rPrChange>
              </w:rPr>
              <w:t>Строк виконання</w:t>
            </w:r>
          </w:p>
          <w:p w14:paraId="703A65A9" w14:textId="77777777" w:rsidR="00801217" w:rsidRPr="00312974" w:rsidRDefault="00801217" w:rsidP="00302072">
            <w:pPr>
              <w:pStyle w:val="NoSpacing"/>
              <w:rPr>
                <w:sz w:val="24"/>
                <w:lang w:val="uk-UA" w:eastAsia="ru-RU"/>
                <w:rPrChange w:id="60" w:author="Rodion" w:date="2019-12-09T02:09:00Z">
                  <w:rPr>
                    <w:sz w:val="24"/>
                    <w:lang w:val="uk-UA" w:eastAsia="ru-RU"/>
                  </w:rPr>
                </w:rPrChange>
              </w:rPr>
            </w:pPr>
            <w:r w:rsidRPr="00312974">
              <w:rPr>
                <w:lang w:val="uk-UA" w:eastAsia="ru-RU"/>
                <w:rPrChange w:id="61" w:author="Rodion" w:date="2019-12-09T02:09:00Z">
                  <w:rPr>
                    <w:lang w:val="uk-UA" w:eastAsia="ru-RU"/>
                  </w:rPr>
                </w:rPrChange>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Change w:id="62" w:author="Rodion" w:date="2019-12-09T02:09:00Z">
                  <w:rPr>
                    <w:sz w:val="24"/>
                    <w:lang w:val="uk-UA" w:eastAsia="ru-RU"/>
                  </w:rPr>
                </w:rPrChange>
              </w:rPr>
            </w:pPr>
            <w:r w:rsidRPr="00312974">
              <w:rPr>
                <w:lang w:val="uk-UA" w:eastAsia="ru-RU"/>
                <w:rPrChange w:id="63" w:author="Rodion" w:date="2019-12-09T02:09:00Z">
                  <w:rPr>
                    <w:lang w:val="uk-UA" w:eastAsia="ru-RU"/>
                  </w:rPr>
                </w:rPrChange>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Change w:id="64" w:author="Rodion" w:date="2019-12-09T02:09:00Z">
                  <w:rPr>
                    <w:sz w:val="24"/>
                    <w:lang w:val="uk-UA" w:eastAsia="ru-RU"/>
                  </w:rPr>
                </w:rPrChange>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Change w:id="65" w:author="Rodion" w:date="2019-12-09T02:09:00Z">
                  <w:rPr>
                    <w:sz w:val="24"/>
                    <w:lang w:val="uk-UA" w:eastAsia="ru-RU"/>
                  </w:rPr>
                </w:rPrChange>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Change w:id="66" w:author="Rodion" w:date="2019-12-09T02:09:00Z">
                  <w:rPr>
                    <w:sz w:val="24"/>
                    <w:lang w:val="uk-UA" w:eastAsia="ru-RU"/>
                  </w:rPr>
                </w:rPrChange>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Change w:id="67" w:author="Rodion" w:date="2019-12-09T02:09:00Z">
                  <w:rPr>
                    <w:sz w:val="24"/>
                    <w:lang w:val="uk-UA" w:eastAsia="ru-RU"/>
                  </w:rPr>
                </w:rPrChange>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Change w:id="68" w:author="Rodion" w:date="2019-12-09T02:09:00Z">
                  <w:rPr>
                    <w:lang w:val="uk-UA" w:eastAsia="ru-RU"/>
                  </w:rPr>
                </w:rPrChange>
              </w:rPr>
            </w:pPr>
            <w:r w:rsidRPr="00312974">
              <w:rPr>
                <w:lang w:val="uk-UA" w:eastAsia="ru-RU"/>
                <w:rPrChange w:id="69" w:author="Rodion" w:date="2019-12-09T02:09:00Z">
                  <w:rPr>
                    <w:lang w:val="uk-UA" w:eastAsia="ru-RU"/>
                  </w:rPr>
                </w:rPrChange>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Change w:id="70" w:author="Rodion" w:date="2019-12-09T02:09:00Z">
                  <w:rPr>
                    <w:lang w:val="uk-UA" w:eastAsia="ru-RU"/>
                  </w:rPr>
                </w:rPrChange>
              </w:rPr>
            </w:pPr>
            <w:r w:rsidRPr="00312974">
              <w:rPr>
                <w:lang w:val="uk-UA" w:eastAsia="ru-RU"/>
                <w:rPrChange w:id="71" w:author="Rodion" w:date="2019-12-09T02:09:00Z">
                  <w:rPr>
                    <w:lang w:val="uk-UA" w:eastAsia="ru-RU"/>
                  </w:rPr>
                </w:rPrChange>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4D9A3516" w:rsidR="00801217" w:rsidRPr="00312974" w:rsidRDefault="002818BE" w:rsidP="00302072">
            <w:pPr>
              <w:pStyle w:val="NoSpacing"/>
              <w:rPr>
                <w:lang w:val="uk-UA" w:eastAsia="ru-RU"/>
                <w:rPrChange w:id="72" w:author="Rodion" w:date="2019-12-09T02:09:00Z">
                  <w:rPr>
                    <w:lang w:val="uk-UA" w:eastAsia="ru-RU"/>
                  </w:rPr>
                </w:rPrChange>
              </w:rPr>
            </w:pPr>
            <w:r w:rsidRPr="00312974">
              <w:rPr>
                <w:rFonts w:eastAsia="Calibri"/>
                <w:lang w:val="uk-UA"/>
                <w:rPrChange w:id="73" w:author="Rodion" w:date="2019-12-09T02:09:00Z">
                  <w:rPr>
                    <w:rFonts w:eastAsia="Calibri"/>
                    <w:lang w:val="uk-UA"/>
                  </w:rPr>
                </w:rPrChange>
              </w:rPr>
              <w:t>23</w:t>
            </w:r>
            <w:r w:rsidR="00801217" w:rsidRPr="00312974">
              <w:rPr>
                <w:rFonts w:eastAsia="Calibri"/>
                <w:lang w:val="uk-UA"/>
                <w:rPrChange w:id="74" w:author="Rodion" w:date="2019-12-09T02:09:00Z">
                  <w:rPr>
                    <w:rFonts w:eastAsia="Calibri"/>
                    <w:lang w:val="uk-UA"/>
                  </w:rPr>
                </w:rPrChange>
              </w:rPr>
              <w:t>.</w:t>
            </w:r>
            <w:r w:rsidRPr="00312974">
              <w:rPr>
                <w:rFonts w:eastAsia="Calibri"/>
                <w:lang w:val="uk-UA"/>
                <w:rPrChange w:id="75" w:author="Rodion" w:date="2019-12-09T02:09:00Z">
                  <w:rPr>
                    <w:rFonts w:eastAsia="Calibri"/>
                    <w:lang w:val="uk-UA"/>
                  </w:rPr>
                </w:rPrChange>
              </w:rPr>
              <w:t>11</w:t>
            </w:r>
            <w:r w:rsidR="00801217" w:rsidRPr="00312974">
              <w:rPr>
                <w:rFonts w:eastAsia="Calibri"/>
                <w:lang w:val="uk-UA"/>
                <w:rPrChange w:id="76" w:author="Rodion" w:date="2019-12-09T02:09:00Z">
                  <w:rPr>
                    <w:rFonts w:eastAsia="Calibri"/>
                    <w:lang w:val="uk-UA"/>
                  </w:rPr>
                </w:rPrChange>
              </w:rPr>
              <w:t>.201</w:t>
            </w:r>
            <w:r w:rsidRPr="00312974">
              <w:rPr>
                <w:rFonts w:eastAsia="Calibri"/>
                <w:lang w:val="uk-UA"/>
                <w:rPrChange w:id="77" w:author="Rodion" w:date="2019-12-09T02:09:00Z">
                  <w:rPr>
                    <w:rFonts w:eastAsia="Calibri"/>
                    <w:lang w:val="uk-UA"/>
                  </w:rPr>
                </w:rPrChange>
              </w:rPr>
              <w:t>8</w:t>
            </w:r>
            <w:r w:rsidR="00801217" w:rsidRPr="00312974">
              <w:rPr>
                <w:rFonts w:eastAsia="Calibri"/>
                <w:lang w:val="uk-UA"/>
                <w:rPrChange w:id="78"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Change w:id="79" w:author="Rodion" w:date="2019-12-09T02:09:00Z">
                  <w:rPr>
                    <w:lang w:val="uk-UA" w:eastAsia="ru-RU"/>
                  </w:rPr>
                </w:rPrChange>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Change w:id="80" w:author="Rodion" w:date="2019-12-09T02:09:00Z">
                  <w:rPr>
                    <w:lang w:val="uk-UA" w:eastAsia="ru-RU"/>
                  </w:rPr>
                </w:rPrChange>
              </w:rPr>
            </w:pPr>
            <w:r w:rsidRPr="00312974">
              <w:rPr>
                <w:lang w:val="uk-UA" w:eastAsia="ru-RU"/>
                <w:rPrChange w:id="81" w:author="Rodion" w:date="2019-12-09T02:09:00Z">
                  <w:rPr>
                    <w:lang w:val="uk-UA" w:eastAsia="ru-RU"/>
                  </w:rPr>
                </w:rPrChange>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Change w:id="82" w:author="Rodion" w:date="2019-12-09T02:09:00Z">
                  <w:rPr>
                    <w:lang w:val="uk-UA" w:eastAsia="ru-RU"/>
                  </w:rPr>
                </w:rPrChange>
              </w:rPr>
            </w:pPr>
            <w:r w:rsidRPr="00312974">
              <w:rPr>
                <w:lang w:val="uk-UA" w:eastAsia="ru-RU"/>
                <w:rPrChange w:id="83" w:author="Rodion" w:date="2019-12-09T02:09:00Z">
                  <w:rPr>
                    <w:lang w:val="uk-UA" w:eastAsia="ru-RU"/>
                  </w:rPr>
                </w:rPrChange>
              </w:rPr>
              <w:t>Дослідження існуючих</w:t>
            </w:r>
            <w:r w:rsidR="00801217" w:rsidRPr="00312974">
              <w:rPr>
                <w:lang w:val="uk-UA" w:eastAsia="ru-RU"/>
                <w:rPrChange w:id="84" w:author="Rodion" w:date="2019-12-09T02:09:00Z">
                  <w:rPr>
                    <w:lang w:val="uk-UA" w:eastAsia="ru-RU"/>
                  </w:rPr>
                </w:rPrChange>
              </w:rPr>
              <w:t xml:space="preserve"> </w:t>
            </w:r>
            <w:r w:rsidRPr="00312974">
              <w:rPr>
                <w:lang w:val="uk-UA" w:eastAsia="ru-RU"/>
                <w:rPrChange w:id="85" w:author="Rodion" w:date="2019-12-09T02:09:00Z">
                  <w:rPr>
                    <w:lang w:val="uk-UA" w:eastAsia="ru-RU"/>
                  </w:rPr>
                </w:rPrChange>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67A3AABF" w:rsidR="00801217" w:rsidRPr="00312974" w:rsidRDefault="00801217" w:rsidP="00302072">
            <w:pPr>
              <w:pStyle w:val="NoSpacing"/>
              <w:rPr>
                <w:lang w:val="uk-UA" w:eastAsia="ru-RU"/>
                <w:rPrChange w:id="86" w:author="Rodion" w:date="2019-12-09T02:09:00Z">
                  <w:rPr>
                    <w:lang w:val="uk-UA" w:eastAsia="ru-RU"/>
                  </w:rPr>
                </w:rPrChange>
              </w:rPr>
            </w:pPr>
            <w:r w:rsidRPr="00312974">
              <w:rPr>
                <w:rFonts w:eastAsia="Calibri"/>
                <w:lang w:val="uk-UA"/>
                <w:rPrChange w:id="87" w:author="Rodion" w:date="2019-12-09T02:09:00Z">
                  <w:rPr>
                    <w:rFonts w:eastAsia="Calibri"/>
                    <w:lang w:val="uk-UA"/>
                  </w:rPr>
                </w:rPrChange>
              </w:rPr>
              <w:t>2</w:t>
            </w:r>
            <w:r w:rsidR="002818BE" w:rsidRPr="00312974">
              <w:rPr>
                <w:rFonts w:eastAsia="Calibri"/>
                <w:lang w:val="uk-UA"/>
                <w:rPrChange w:id="88" w:author="Rodion" w:date="2019-12-09T02:09:00Z">
                  <w:rPr>
                    <w:rFonts w:eastAsia="Calibri"/>
                    <w:lang w:val="uk-UA"/>
                  </w:rPr>
                </w:rPrChange>
              </w:rPr>
              <w:t>7</w:t>
            </w:r>
            <w:r w:rsidRPr="00312974">
              <w:rPr>
                <w:rFonts w:eastAsia="Calibri"/>
                <w:lang w:val="uk-UA"/>
                <w:rPrChange w:id="89" w:author="Rodion" w:date="2019-12-09T02:09:00Z">
                  <w:rPr>
                    <w:rFonts w:eastAsia="Calibri"/>
                    <w:lang w:val="uk-UA"/>
                  </w:rPr>
                </w:rPrChange>
              </w:rPr>
              <w:t>.02.201</w:t>
            </w:r>
            <w:r w:rsidR="002818BE" w:rsidRPr="00312974">
              <w:rPr>
                <w:rFonts w:eastAsia="Calibri"/>
                <w:lang w:val="uk-UA"/>
                <w:rPrChange w:id="90" w:author="Rodion" w:date="2019-12-09T02:09:00Z">
                  <w:rPr>
                    <w:rFonts w:eastAsia="Calibri"/>
                    <w:lang w:val="uk-UA"/>
                  </w:rPr>
                </w:rPrChange>
              </w:rPr>
              <w:t>9</w:t>
            </w:r>
            <w:r w:rsidRPr="00312974">
              <w:rPr>
                <w:rFonts w:eastAsia="Calibri"/>
                <w:lang w:val="uk-UA"/>
                <w:rPrChange w:id="91"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Change w:id="92" w:author="Rodion" w:date="2019-12-09T02:09:00Z">
                  <w:rPr>
                    <w:lang w:val="uk-UA" w:eastAsia="ru-RU"/>
                  </w:rPr>
                </w:rPrChange>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Change w:id="93" w:author="Rodion" w:date="2019-12-09T02:09:00Z">
                  <w:rPr>
                    <w:lang w:val="uk-UA" w:eastAsia="ru-RU"/>
                  </w:rPr>
                </w:rPrChange>
              </w:rPr>
            </w:pPr>
            <w:r w:rsidRPr="00312974">
              <w:rPr>
                <w:lang w:val="uk-UA" w:eastAsia="ru-RU"/>
                <w:rPrChange w:id="94" w:author="Rodion" w:date="2019-12-09T02:09:00Z">
                  <w:rPr>
                    <w:lang w:val="uk-UA" w:eastAsia="ru-RU"/>
                  </w:rPr>
                </w:rPrChange>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Change w:id="95" w:author="Rodion" w:date="2019-12-09T02:09:00Z">
                  <w:rPr>
                    <w:lang w:val="uk-UA" w:eastAsia="ru-RU"/>
                  </w:rPr>
                </w:rPrChange>
              </w:rPr>
            </w:pPr>
            <w:r w:rsidRPr="00312974">
              <w:rPr>
                <w:lang w:val="uk-UA" w:eastAsia="ru-RU"/>
                <w:rPrChange w:id="96" w:author="Rodion" w:date="2019-12-09T02:09:00Z">
                  <w:rPr>
                    <w:lang w:val="uk-UA" w:eastAsia="ru-RU"/>
                  </w:rPr>
                </w:rPrChange>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175CE79C" w:rsidR="00801217" w:rsidRPr="00312974" w:rsidRDefault="002818BE" w:rsidP="00302072">
            <w:pPr>
              <w:pStyle w:val="NoSpacing"/>
              <w:rPr>
                <w:lang w:val="uk-UA" w:eastAsia="ru-RU"/>
                <w:rPrChange w:id="97" w:author="Rodion" w:date="2019-12-09T02:09:00Z">
                  <w:rPr>
                    <w:lang w:val="uk-UA" w:eastAsia="ru-RU"/>
                  </w:rPr>
                </w:rPrChange>
              </w:rPr>
            </w:pPr>
            <w:r w:rsidRPr="00312974">
              <w:rPr>
                <w:lang w:val="uk-UA" w:eastAsia="ru-RU"/>
                <w:rPrChange w:id="98" w:author="Rodion" w:date="2019-12-09T02:09:00Z">
                  <w:rPr>
                    <w:lang w:val="uk-UA" w:eastAsia="ru-RU"/>
                  </w:rPr>
                </w:rPrChange>
              </w:rPr>
              <w:t>24</w:t>
            </w:r>
            <w:r w:rsidR="00801217" w:rsidRPr="00312974">
              <w:rPr>
                <w:lang w:val="uk-UA" w:eastAsia="ru-RU"/>
                <w:rPrChange w:id="99" w:author="Rodion" w:date="2019-12-09T02:09:00Z">
                  <w:rPr>
                    <w:lang w:val="uk-UA" w:eastAsia="ru-RU"/>
                  </w:rPr>
                </w:rPrChange>
              </w:rPr>
              <w:t>.03.201</w:t>
            </w:r>
            <w:r w:rsidRPr="00312974">
              <w:rPr>
                <w:lang w:val="uk-UA" w:eastAsia="ru-RU"/>
                <w:rPrChange w:id="100" w:author="Rodion" w:date="2019-12-09T02:09:00Z">
                  <w:rPr>
                    <w:lang w:val="uk-UA" w:eastAsia="ru-RU"/>
                  </w:rPr>
                </w:rPrChange>
              </w:rPr>
              <w:t>9</w:t>
            </w:r>
            <w:r w:rsidR="00801217" w:rsidRPr="00312974">
              <w:rPr>
                <w:lang w:val="uk-UA" w:eastAsia="ru-RU"/>
                <w:rPrChange w:id="101"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Change w:id="102" w:author="Rodion" w:date="2019-12-09T02:09:00Z">
                  <w:rPr>
                    <w:lang w:val="uk-UA" w:eastAsia="ru-RU"/>
                  </w:rPr>
                </w:rPrChange>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Change w:id="103" w:author="Rodion" w:date="2019-12-09T02:09:00Z">
                  <w:rPr>
                    <w:lang w:val="uk-UA" w:eastAsia="ru-RU"/>
                  </w:rPr>
                </w:rPrChange>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Change w:id="104" w:author="Rodion" w:date="2019-12-09T02:09:00Z">
                  <w:rPr>
                    <w:lang w:val="uk-UA" w:eastAsia="ru-RU"/>
                  </w:rPr>
                </w:rPrChange>
              </w:rPr>
            </w:pPr>
            <w:r w:rsidRPr="00312974">
              <w:rPr>
                <w:lang w:val="uk-UA" w:eastAsia="ru-RU"/>
                <w:rPrChange w:id="105" w:author="Rodion" w:date="2019-12-09T02:09:00Z">
                  <w:rPr>
                    <w:lang w:val="uk-UA" w:eastAsia="ru-RU"/>
                  </w:rPr>
                </w:rPrChange>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Change w:id="106" w:author="Rodion" w:date="2019-12-09T02:09:00Z">
                  <w:rPr>
                    <w:lang w:val="uk-UA" w:eastAsia="ru-RU"/>
                  </w:rPr>
                </w:rPrChange>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Change w:id="107" w:author="Rodion" w:date="2019-12-09T02:09:00Z">
                  <w:rPr>
                    <w:lang w:val="uk-UA" w:eastAsia="ru-RU"/>
                  </w:rPr>
                </w:rPrChange>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Change w:id="108" w:author="Rodion" w:date="2019-12-09T02:09:00Z">
                  <w:rPr>
                    <w:lang w:val="uk-UA" w:eastAsia="ru-RU"/>
                  </w:rPr>
                </w:rPrChange>
              </w:rPr>
            </w:pPr>
            <w:r w:rsidRPr="00312974">
              <w:rPr>
                <w:lang w:val="uk-UA" w:eastAsia="ru-RU"/>
                <w:rPrChange w:id="109" w:author="Rodion" w:date="2019-12-09T02:09:00Z">
                  <w:rPr>
                    <w:lang w:val="uk-UA" w:eastAsia="ru-RU"/>
                  </w:rPr>
                </w:rPrChange>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Change w:id="110" w:author="Rodion" w:date="2019-12-09T02:09:00Z">
                  <w:rPr>
                    <w:lang w:val="uk-UA" w:eastAsia="ru-RU"/>
                  </w:rPr>
                </w:rPrChange>
              </w:rPr>
            </w:pPr>
            <w:r w:rsidRPr="00312974">
              <w:rPr>
                <w:lang w:val="uk-UA"/>
                <w:rPrChange w:id="111" w:author="Rodion" w:date="2019-12-09T02:09:00Z">
                  <w:rPr>
                    <w:lang w:val="uk-UA"/>
                  </w:rPr>
                </w:rPrChange>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0260350C" w:rsidR="00801217" w:rsidRPr="00312974" w:rsidRDefault="002818BE" w:rsidP="00302072">
            <w:pPr>
              <w:pStyle w:val="NoSpacing"/>
              <w:rPr>
                <w:lang w:val="uk-UA" w:eastAsia="ru-RU"/>
                <w:rPrChange w:id="112" w:author="Rodion" w:date="2019-12-09T02:09:00Z">
                  <w:rPr>
                    <w:lang w:val="uk-UA" w:eastAsia="ru-RU"/>
                  </w:rPr>
                </w:rPrChange>
              </w:rPr>
            </w:pPr>
            <w:r w:rsidRPr="00312974">
              <w:rPr>
                <w:lang w:val="uk-UA" w:eastAsia="ru-RU"/>
                <w:rPrChange w:id="113" w:author="Rodion" w:date="2019-12-09T02:09:00Z">
                  <w:rPr>
                    <w:lang w:val="uk-UA" w:eastAsia="ru-RU"/>
                  </w:rPr>
                </w:rPrChange>
              </w:rPr>
              <w:t>26</w:t>
            </w:r>
            <w:r w:rsidR="00801217" w:rsidRPr="00312974">
              <w:rPr>
                <w:lang w:val="uk-UA" w:eastAsia="ru-RU"/>
                <w:rPrChange w:id="114" w:author="Rodion" w:date="2019-12-09T02:09:00Z">
                  <w:rPr>
                    <w:lang w:val="uk-UA" w:eastAsia="ru-RU"/>
                  </w:rPr>
                </w:rPrChange>
              </w:rPr>
              <w:t>.0</w:t>
            </w:r>
            <w:r w:rsidRPr="00312974">
              <w:rPr>
                <w:lang w:val="uk-UA" w:eastAsia="ru-RU"/>
                <w:rPrChange w:id="115" w:author="Rodion" w:date="2019-12-09T02:09:00Z">
                  <w:rPr>
                    <w:lang w:val="uk-UA" w:eastAsia="ru-RU"/>
                  </w:rPr>
                </w:rPrChange>
              </w:rPr>
              <w:t>4</w:t>
            </w:r>
            <w:r w:rsidR="00801217" w:rsidRPr="00312974">
              <w:rPr>
                <w:lang w:val="uk-UA" w:eastAsia="ru-RU"/>
                <w:rPrChange w:id="116" w:author="Rodion" w:date="2019-12-09T02:09:00Z">
                  <w:rPr>
                    <w:lang w:val="uk-UA" w:eastAsia="ru-RU"/>
                  </w:rPr>
                </w:rPrChange>
              </w:rPr>
              <w:t>.201</w:t>
            </w:r>
            <w:r w:rsidRPr="00312974">
              <w:rPr>
                <w:lang w:val="uk-UA" w:eastAsia="ru-RU"/>
                <w:rPrChange w:id="117" w:author="Rodion" w:date="2019-12-09T02:09:00Z">
                  <w:rPr>
                    <w:lang w:val="uk-UA" w:eastAsia="ru-RU"/>
                  </w:rPr>
                </w:rPrChange>
              </w:rPr>
              <w:t>9</w:t>
            </w:r>
            <w:r w:rsidR="00801217" w:rsidRPr="00312974">
              <w:rPr>
                <w:lang w:val="uk-UA" w:eastAsia="ru-RU"/>
                <w:rPrChange w:id="118"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Change w:id="119" w:author="Rodion" w:date="2019-12-09T02:09:00Z">
                  <w:rPr>
                    <w:lang w:val="uk-UA" w:eastAsia="ru-RU"/>
                  </w:rPr>
                </w:rPrChange>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Change w:id="120" w:author="Rodion" w:date="2019-12-09T02:09:00Z">
                  <w:rPr>
                    <w:lang w:val="uk-UA" w:eastAsia="ru-RU"/>
                  </w:rPr>
                </w:rPrChange>
              </w:rPr>
            </w:pPr>
            <w:r w:rsidRPr="00312974">
              <w:rPr>
                <w:lang w:val="uk-UA" w:eastAsia="ru-RU"/>
                <w:rPrChange w:id="121" w:author="Rodion" w:date="2019-12-09T02:09:00Z">
                  <w:rPr>
                    <w:lang w:val="uk-UA" w:eastAsia="ru-RU"/>
                  </w:rPr>
                </w:rPrChange>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Change w:id="122" w:author="Rodion" w:date="2019-12-09T02:09:00Z">
                  <w:rPr>
                    <w:lang w:val="uk-UA" w:eastAsia="ru-RU"/>
                  </w:rPr>
                </w:rPrChange>
              </w:rPr>
            </w:pPr>
            <w:r w:rsidRPr="00312974">
              <w:rPr>
                <w:lang w:val="uk-UA"/>
                <w:rPrChange w:id="123" w:author="Rodion" w:date="2019-12-09T02:09:00Z">
                  <w:rPr>
                    <w:lang w:val="uk-UA"/>
                  </w:rPr>
                </w:rPrChange>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773D1DA8" w:rsidR="00801217" w:rsidRPr="00312974" w:rsidRDefault="002818BE" w:rsidP="00302072">
            <w:pPr>
              <w:pStyle w:val="NoSpacing"/>
              <w:rPr>
                <w:lang w:val="uk-UA" w:eastAsia="ru-RU"/>
                <w:rPrChange w:id="124" w:author="Rodion" w:date="2019-12-09T02:09:00Z">
                  <w:rPr>
                    <w:lang w:val="uk-UA" w:eastAsia="ru-RU"/>
                  </w:rPr>
                </w:rPrChange>
              </w:rPr>
            </w:pPr>
            <w:r w:rsidRPr="00312974">
              <w:rPr>
                <w:lang w:val="uk-UA" w:eastAsia="ru-RU"/>
                <w:rPrChange w:id="125" w:author="Rodion" w:date="2019-12-09T02:09:00Z">
                  <w:rPr>
                    <w:lang w:val="uk-UA" w:eastAsia="ru-RU"/>
                  </w:rPr>
                </w:rPrChange>
              </w:rPr>
              <w:t>30</w:t>
            </w:r>
            <w:r w:rsidR="00801217" w:rsidRPr="00312974">
              <w:rPr>
                <w:lang w:val="uk-UA" w:eastAsia="ru-RU"/>
                <w:rPrChange w:id="126" w:author="Rodion" w:date="2019-12-09T02:09:00Z">
                  <w:rPr>
                    <w:lang w:val="uk-UA" w:eastAsia="ru-RU"/>
                  </w:rPr>
                </w:rPrChange>
              </w:rPr>
              <w:t>.0</w:t>
            </w:r>
            <w:r w:rsidRPr="00312974">
              <w:rPr>
                <w:lang w:val="uk-UA" w:eastAsia="ru-RU"/>
                <w:rPrChange w:id="127" w:author="Rodion" w:date="2019-12-09T02:09:00Z">
                  <w:rPr>
                    <w:lang w:val="uk-UA" w:eastAsia="ru-RU"/>
                  </w:rPr>
                </w:rPrChange>
              </w:rPr>
              <w:t>6</w:t>
            </w:r>
            <w:r w:rsidR="00801217" w:rsidRPr="00312974">
              <w:rPr>
                <w:lang w:val="uk-UA" w:eastAsia="ru-RU"/>
                <w:rPrChange w:id="128" w:author="Rodion" w:date="2019-12-09T02:09:00Z">
                  <w:rPr>
                    <w:lang w:val="uk-UA" w:eastAsia="ru-RU"/>
                  </w:rPr>
                </w:rPrChange>
              </w:rPr>
              <w:t>.201</w:t>
            </w:r>
            <w:r w:rsidRPr="00312974">
              <w:rPr>
                <w:lang w:val="uk-UA" w:eastAsia="ru-RU"/>
                <w:rPrChange w:id="129" w:author="Rodion" w:date="2019-12-09T02:09:00Z">
                  <w:rPr>
                    <w:lang w:val="uk-UA" w:eastAsia="ru-RU"/>
                  </w:rPr>
                </w:rPrChange>
              </w:rPr>
              <w:t>9</w:t>
            </w:r>
            <w:r w:rsidR="00801217" w:rsidRPr="00312974">
              <w:rPr>
                <w:lang w:val="uk-UA" w:eastAsia="ru-RU"/>
                <w:rPrChange w:id="130" w:author="Rodion" w:date="2019-12-09T02:09:00Z">
                  <w:rPr>
                    <w:lang w:val="uk-UA" w:eastAsia="ru-RU"/>
                  </w:rPr>
                </w:rPrChange>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Change w:id="131" w:author="Rodion" w:date="2019-12-09T02:09:00Z">
                  <w:rPr>
                    <w:lang w:val="uk-UA" w:eastAsia="ru-RU"/>
                  </w:rPr>
                </w:rPrChange>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Change w:id="132" w:author="Rodion" w:date="2019-12-09T02:09:00Z">
                  <w:rPr>
                    <w:lang w:val="uk-UA" w:eastAsia="ru-RU"/>
                  </w:rPr>
                </w:rPrChange>
              </w:rPr>
            </w:pPr>
            <w:r w:rsidRPr="00312974">
              <w:rPr>
                <w:lang w:val="uk-UA" w:eastAsia="ru-RU"/>
                <w:rPrChange w:id="133" w:author="Rodion" w:date="2019-12-09T02:09:00Z">
                  <w:rPr>
                    <w:lang w:val="uk-UA" w:eastAsia="ru-RU"/>
                  </w:rPr>
                </w:rPrChange>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Change w:id="134" w:author="Rodion" w:date="2019-12-09T02:09:00Z">
                  <w:rPr>
                    <w:lang w:val="uk-UA"/>
                  </w:rPr>
                </w:rPrChange>
              </w:rPr>
            </w:pPr>
            <w:r w:rsidRPr="00312974">
              <w:rPr>
                <w:lang w:val="uk-UA" w:eastAsia="ru-RU"/>
                <w:rPrChange w:id="135" w:author="Rodion" w:date="2019-12-09T02:09:00Z">
                  <w:rPr>
                    <w:lang w:val="uk-UA" w:eastAsia="ru-RU"/>
                  </w:rPr>
                </w:rPrChange>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8A4C757" w:rsidR="000C0886" w:rsidRPr="00312974" w:rsidRDefault="002818BE" w:rsidP="00302072">
            <w:pPr>
              <w:pStyle w:val="NoSpacing"/>
              <w:rPr>
                <w:lang w:val="uk-UA" w:eastAsia="ru-RU"/>
                <w:rPrChange w:id="136" w:author="Rodion" w:date="2019-12-09T02:09:00Z">
                  <w:rPr>
                    <w:lang w:val="uk-UA" w:eastAsia="ru-RU"/>
                  </w:rPr>
                </w:rPrChange>
              </w:rPr>
            </w:pPr>
            <w:r w:rsidRPr="00312974">
              <w:rPr>
                <w:lang w:val="uk-UA" w:eastAsia="ru-RU"/>
                <w:rPrChange w:id="137" w:author="Rodion" w:date="2019-12-09T02:09:00Z">
                  <w:rPr>
                    <w:lang w:val="uk-UA" w:eastAsia="ru-RU"/>
                  </w:rPr>
                </w:rPrChange>
              </w:rPr>
              <w:t>11.10.2019</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Change w:id="138" w:author="Rodion" w:date="2019-12-09T02:09:00Z">
                  <w:rPr>
                    <w:lang w:val="uk-UA" w:eastAsia="ru-RU"/>
                  </w:rPr>
                </w:rPrChange>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Change w:id="139" w:author="Rodion" w:date="2019-12-09T02:09:00Z">
                  <w:rPr>
                    <w:lang w:val="uk-UA" w:eastAsia="ru-RU"/>
                  </w:rPr>
                </w:rPrChange>
              </w:rPr>
            </w:pPr>
            <w:r w:rsidRPr="00312974">
              <w:rPr>
                <w:lang w:val="uk-UA" w:eastAsia="ru-RU"/>
                <w:rPrChange w:id="140" w:author="Rodion" w:date="2019-12-09T02:09:00Z">
                  <w:rPr>
                    <w:lang w:val="uk-UA" w:eastAsia="ru-RU"/>
                  </w:rPr>
                </w:rPrChange>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Change w:id="141" w:author="Rodion" w:date="2019-12-09T02:09:00Z">
                  <w:rPr>
                    <w:lang w:val="uk-UA" w:eastAsia="ru-RU"/>
                  </w:rPr>
                </w:rPrChange>
              </w:rPr>
            </w:pPr>
            <w:r w:rsidRPr="00312974">
              <w:rPr>
                <w:lang w:val="uk-UA" w:eastAsia="ru-RU"/>
                <w:rPrChange w:id="142" w:author="Rodion" w:date="2019-12-09T02:09:00Z">
                  <w:rPr>
                    <w:lang w:val="uk-UA" w:eastAsia="ru-RU"/>
                  </w:rPr>
                </w:rPrChange>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731BC75F" w:rsidR="00801217" w:rsidRPr="00312974" w:rsidRDefault="002818BE" w:rsidP="00302072">
            <w:pPr>
              <w:pStyle w:val="NoSpacing"/>
              <w:rPr>
                <w:lang w:val="uk-UA" w:eastAsia="ru-RU"/>
                <w:rPrChange w:id="143" w:author="Rodion" w:date="2019-12-09T02:09:00Z">
                  <w:rPr>
                    <w:lang w:val="uk-UA" w:eastAsia="ru-RU"/>
                  </w:rPr>
                </w:rPrChange>
              </w:rPr>
            </w:pPr>
            <w:r w:rsidRPr="00312974">
              <w:rPr>
                <w:lang w:val="uk-UA" w:eastAsia="ru-RU"/>
                <w:rPrChange w:id="144" w:author="Rodion" w:date="2019-12-09T02:09:00Z">
                  <w:rPr>
                    <w:lang w:val="uk-UA" w:eastAsia="ru-RU"/>
                  </w:rPr>
                </w:rPrChange>
              </w:rPr>
              <w:t>28</w:t>
            </w:r>
            <w:r w:rsidR="00801217" w:rsidRPr="00312974">
              <w:rPr>
                <w:lang w:val="uk-UA" w:eastAsia="ru-RU"/>
                <w:rPrChange w:id="145" w:author="Rodion" w:date="2019-12-09T02:09:00Z">
                  <w:rPr>
                    <w:lang w:val="uk-UA" w:eastAsia="ru-RU"/>
                  </w:rPr>
                </w:rPrChange>
              </w:rPr>
              <w:t>.</w:t>
            </w:r>
            <w:r w:rsidRPr="00312974">
              <w:rPr>
                <w:lang w:val="uk-UA" w:eastAsia="ru-RU"/>
                <w:rPrChange w:id="146" w:author="Rodion" w:date="2019-12-09T02:09:00Z">
                  <w:rPr>
                    <w:lang w:val="uk-UA" w:eastAsia="ru-RU"/>
                  </w:rPr>
                </w:rPrChange>
              </w:rPr>
              <w:t>11</w:t>
            </w:r>
            <w:r w:rsidR="00801217" w:rsidRPr="00312974">
              <w:rPr>
                <w:lang w:val="uk-UA" w:eastAsia="ru-RU"/>
                <w:rPrChange w:id="147" w:author="Rodion" w:date="2019-12-09T02:09:00Z">
                  <w:rPr>
                    <w:lang w:val="uk-UA" w:eastAsia="ru-RU"/>
                  </w:rPr>
                </w:rPrChange>
              </w:rPr>
              <w:t>.201</w:t>
            </w:r>
            <w:r w:rsidRPr="00312974">
              <w:rPr>
                <w:lang w:val="uk-UA" w:eastAsia="ru-RU"/>
                <w:rPrChange w:id="148" w:author="Rodion" w:date="2019-12-09T02:09:00Z">
                  <w:rPr>
                    <w:lang w:val="uk-UA" w:eastAsia="ru-RU"/>
                  </w:rPr>
                </w:rPrChange>
              </w:rPr>
              <w:t>9</w:t>
            </w:r>
            <w:r w:rsidR="00801217" w:rsidRPr="00312974">
              <w:rPr>
                <w:lang w:val="uk-UA" w:eastAsia="ru-RU"/>
                <w:rPrChange w:id="149"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Change w:id="150" w:author="Rodion" w:date="2019-12-09T02:09:00Z">
                  <w:rPr>
                    <w:lang w:val="uk-UA" w:eastAsia="ru-RU"/>
                  </w:rPr>
                </w:rPrChange>
              </w:rPr>
            </w:pPr>
          </w:p>
        </w:tc>
      </w:tr>
    </w:tbl>
    <w:p w14:paraId="5482FF7A" w14:textId="77777777" w:rsidR="00801217" w:rsidRPr="00312974" w:rsidRDefault="00801217" w:rsidP="00801217">
      <w:pPr>
        <w:spacing w:line="276" w:lineRule="auto"/>
        <w:rPr>
          <w:rFonts w:eastAsia="Calibri"/>
          <w:rPrChange w:id="151" w:author="Rodion" w:date="2019-12-09T02:09:00Z">
            <w:rPr>
              <w:rFonts w:eastAsia="Calibri"/>
            </w:rPr>
          </w:rPrChange>
        </w:rPr>
      </w:pPr>
    </w:p>
    <w:p w14:paraId="408FD7D1" w14:textId="02B124C0" w:rsidR="00801217" w:rsidRPr="00312974" w:rsidRDefault="00801217" w:rsidP="00801217">
      <w:pPr>
        <w:spacing w:line="276" w:lineRule="auto"/>
        <w:rPr>
          <w:rFonts w:eastAsia="Calibri"/>
          <w:sz w:val="18"/>
          <w:rPrChange w:id="152"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312974">
        <w:rPr>
          <w:rFonts w:eastAsia="Calibri"/>
          <w:noProof/>
          <w:lang w:eastAsia="ru-RU"/>
          <w:rPrChange w:id="153" w:author="Rodion" w:date="2019-12-09T02:09:00Z">
            <w:rPr>
              <w:rFonts w:eastAsia="Calibri"/>
              <w:noProof/>
              <w:lang w:eastAsia="ru-RU"/>
            </w:rPr>
          </w:rPrChange>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r w:rsidR="0018169C" w:rsidRPr="00222BC9">
        <w:rPr>
          <w:rFonts w:eastAsia="Calibri"/>
        </w:rPr>
        <w:t>Хар</w:t>
      </w:r>
      <w:r w:rsidR="0018169C" w:rsidRPr="00312974">
        <w:rPr>
          <w:rFonts w:eastAsia="Calibri"/>
          <w:rPrChange w:id="154" w:author="Rodion" w:date="2019-12-09T02:09:00Z">
            <w:rPr>
              <w:rFonts w:eastAsia="Calibri"/>
            </w:rPr>
          </w:rPrChange>
        </w:rPr>
        <w:t>абет</w:t>
      </w:r>
      <w:r w:rsidRPr="00312974">
        <w:rPr>
          <w:rFonts w:eastAsia="Calibri"/>
          <w:rPrChange w:id="155" w:author="Rodion" w:date="2019-12-09T02:09:00Z">
            <w:rPr>
              <w:rFonts w:eastAsia="Calibri"/>
            </w:rPr>
          </w:rPrChange>
        </w:rPr>
        <w:t xml:space="preserve"> </w:t>
      </w:r>
      <w:r w:rsidR="0018169C" w:rsidRPr="00312974">
        <w:rPr>
          <w:rFonts w:eastAsia="Calibri"/>
          <w:rPrChange w:id="156" w:author="Rodion" w:date="2019-12-09T02:09:00Z">
            <w:rPr>
              <w:rFonts w:eastAsia="Calibri"/>
            </w:rPr>
          </w:rPrChange>
        </w:rPr>
        <w:t>Р</w:t>
      </w:r>
      <w:r w:rsidRPr="00312974">
        <w:rPr>
          <w:rFonts w:eastAsia="Calibri"/>
          <w:rPrChange w:id="157" w:author="Rodion" w:date="2019-12-09T02:09:00Z">
            <w:rPr>
              <w:rFonts w:eastAsia="Calibri"/>
            </w:rPr>
          </w:rPrChange>
        </w:rPr>
        <w:t xml:space="preserve">. </w:t>
      </w:r>
      <w:r w:rsidR="0018169C" w:rsidRPr="00312974">
        <w:rPr>
          <w:rFonts w:eastAsia="Calibri"/>
          <w:rPrChange w:id="158" w:author="Rodion" w:date="2019-12-09T02:09:00Z">
            <w:rPr>
              <w:rFonts w:eastAsia="Calibri"/>
            </w:rPr>
          </w:rPrChange>
        </w:rPr>
        <w:t>І</w:t>
      </w:r>
      <w:r w:rsidRPr="00312974">
        <w:rPr>
          <w:rFonts w:eastAsia="Calibri"/>
          <w:rPrChange w:id="159" w:author="Rodion" w:date="2019-12-09T02:09:00Z">
            <w:rPr>
              <w:rFonts w:eastAsia="Calibri"/>
            </w:rPr>
          </w:rPrChange>
        </w:rPr>
        <w:t>.</w:t>
      </w:r>
      <w:r w:rsidR="0018169C" w:rsidRPr="00312974">
        <w:rPr>
          <w:rFonts w:eastAsia="Calibri"/>
          <w:rPrChange w:id="160" w:author="Rodion" w:date="2019-12-09T02:09:00Z">
            <w:rPr>
              <w:rFonts w:eastAsia="Calibri"/>
            </w:rPr>
          </w:rPrChange>
        </w:rPr>
        <w:tab/>
      </w:r>
      <w:r w:rsidRPr="00312974">
        <w:rPr>
          <w:rFonts w:eastAsia="Calibri"/>
          <w:u w:val="single"/>
          <w:rPrChange w:id="161" w:author="Rodion" w:date="2019-12-09T02:09:00Z">
            <w:rPr>
              <w:rFonts w:eastAsia="Calibri"/>
              <w:u w:val="single"/>
            </w:rPr>
          </w:rPrChange>
        </w:rPr>
        <w:br/>
      </w:r>
      <w:r w:rsidRPr="00312974">
        <w:rPr>
          <w:rFonts w:eastAsia="Calibri"/>
          <w:sz w:val="18"/>
          <w:rPrChange w:id="162" w:author="Rodion" w:date="2019-12-09T02:09:00Z">
            <w:rPr>
              <w:rFonts w:eastAsia="Calibri"/>
              <w:sz w:val="18"/>
            </w:rPr>
          </w:rPrChange>
        </w:rPr>
        <w:tab/>
      </w:r>
      <w:r w:rsidRPr="00312974">
        <w:rPr>
          <w:rFonts w:eastAsia="Calibri"/>
          <w:sz w:val="18"/>
          <w:rPrChange w:id="163" w:author="Rodion" w:date="2019-12-09T02:09:00Z">
            <w:rPr>
              <w:rFonts w:eastAsia="Calibri"/>
              <w:sz w:val="18"/>
            </w:rPr>
          </w:rPrChange>
        </w:rPr>
        <w:tab/>
      </w:r>
      <w:r w:rsidRPr="00312974">
        <w:rPr>
          <w:rFonts w:eastAsia="Calibri"/>
          <w:sz w:val="18"/>
          <w:rPrChange w:id="164" w:author="Rodion" w:date="2019-12-09T02:09:00Z">
            <w:rPr>
              <w:rFonts w:eastAsia="Calibri"/>
              <w:sz w:val="18"/>
            </w:rPr>
          </w:rPrChange>
        </w:rPr>
        <w:tab/>
      </w:r>
      <w:r w:rsidRPr="00312974">
        <w:rPr>
          <w:rFonts w:eastAsia="Calibri"/>
          <w:sz w:val="18"/>
          <w:rPrChange w:id="165" w:author="Rodion" w:date="2019-12-09T02:09:00Z">
            <w:rPr>
              <w:rFonts w:eastAsia="Calibri"/>
              <w:sz w:val="18"/>
            </w:rPr>
          </w:rPrChange>
        </w:rPr>
        <w:tab/>
      </w:r>
      <w:r w:rsidRPr="00312974">
        <w:rPr>
          <w:rFonts w:eastAsia="Calibri"/>
          <w:sz w:val="18"/>
          <w:rPrChange w:id="166" w:author="Rodion" w:date="2019-12-09T02:09:00Z">
            <w:rPr>
              <w:rFonts w:eastAsia="Calibri"/>
              <w:sz w:val="18"/>
            </w:rPr>
          </w:rPrChange>
        </w:rPr>
        <w:tab/>
      </w:r>
      <w:r w:rsidRPr="00312974">
        <w:rPr>
          <w:rFonts w:eastAsia="Calibri"/>
          <w:sz w:val="18"/>
          <w:rPrChange w:id="167" w:author="Rodion" w:date="2019-12-09T02:09:00Z">
            <w:rPr>
              <w:rFonts w:eastAsia="Calibri"/>
              <w:sz w:val="18"/>
            </w:rPr>
          </w:rPrChange>
        </w:rPr>
        <w:tab/>
      </w:r>
      <w:r w:rsidRPr="00312974">
        <w:rPr>
          <w:rFonts w:eastAsia="Calibri"/>
          <w:sz w:val="18"/>
          <w:rPrChange w:id="168" w:author="Rodion" w:date="2019-12-09T02:09:00Z">
            <w:rPr>
              <w:rFonts w:eastAsia="Calibri"/>
              <w:sz w:val="18"/>
            </w:rPr>
          </w:rPrChange>
        </w:rPr>
        <w:tab/>
        <w:t>(підпис)</w:t>
      </w:r>
      <w:r w:rsidRPr="00312974">
        <w:rPr>
          <w:rFonts w:eastAsia="Calibri"/>
          <w:sz w:val="18"/>
          <w:rPrChange w:id="169" w:author="Rodion" w:date="2019-12-09T02:09:00Z">
            <w:rPr>
              <w:rFonts w:eastAsia="Calibri"/>
              <w:sz w:val="18"/>
            </w:rPr>
          </w:rPrChange>
        </w:rPr>
        <w:tab/>
      </w:r>
      <w:r w:rsidRPr="00312974">
        <w:rPr>
          <w:rFonts w:eastAsia="Calibri"/>
          <w:sz w:val="18"/>
          <w:rPrChange w:id="170" w:author="Rodion" w:date="2019-12-09T02:09:00Z">
            <w:rPr>
              <w:rFonts w:eastAsia="Calibri"/>
              <w:sz w:val="18"/>
            </w:rPr>
          </w:rPrChange>
        </w:rPr>
        <w:tab/>
        <w:t>(ініціали, прізвище)</w:t>
      </w:r>
    </w:p>
    <w:p w14:paraId="6957475D" w14:textId="60DB9B03" w:rsidR="00801217" w:rsidRPr="00312974" w:rsidRDefault="00801217" w:rsidP="00801217">
      <w:pPr>
        <w:spacing w:line="276" w:lineRule="auto"/>
        <w:rPr>
          <w:rFonts w:eastAsia="Calibri"/>
          <w:sz w:val="18"/>
          <w:rPrChange w:id="171"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312974">
        <w:rPr>
          <w:rFonts w:eastAsia="Calibri"/>
          <w:noProof/>
          <w:lang w:eastAsia="ru-RU"/>
          <w:rPrChange w:id="172" w:author="Rodion" w:date="2019-12-09T02:09:00Z">
            <w:rPr>
              <w:rFonts w:eastAsia="Calibri"/>
              <w:noProof/>
              <w:lang w:eastAsia="ru-RU"/>
            </w:rPr>
          </w:rPrChange>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Change w:id="173" w:author="Rodion" w:date="2019-12-09T02:09:00Z">
            <w:rPr>
              <w:rFonts w:eastAsia="Calibri"/>
            </w:rPr>
          </w:rPrChange>
        </w:rPr>
        <w:tab/>
      </w:r>
      <w:r w:rsidRPr="00312974">
        <w:rPr>
          <w:rFonts w:eastAsia="Calibri"/>
          <w:lang w:eastAsia="ru-RU"/>
          <w:rPrChange w:id="174" w:author="Rodion" w:date="2019-12-09T02:09:00Z">
            <w:rPr>
              <w:rFonts w:eastAsia="Calibri"/>
              <w:lang w:eastAsia="ru-RU"/>
            </w:rPr>
          </w:rPrChange>
        </w:rPr>
        <w:t xml:space="preserve"> </w:t>
      </w:r>
      <w:r w:rsidRPr="00312974">
        <w:rPr>
          <w:rFonts w:eastAsia="Calibri"/>
          <w:sz w:val="18"/>
          <w:rPrChange w:id="175" w:author="Rodion" w:date="2019-12-09T02:09:00Z">
            <w:rPr>
              <w:rFonts w:eastAsia="Calibri"/>
              <w:sz w:val="18"/>
            </w:rPr>
          </w:rPrChange>
        </w:rPr>
        <w:br/>
        <w:t xml:space="preserve"> </w:t>
      </w:r>
      <w:r w:rsidRPr="00312974">
        <w:rPr>
          <w:rFonts w:eastAsia="Calibri"/>
          <w:sz w:val="18"/>
          <w:rPrChange w:id="176" w:author="Rodion" w:date="2019-12-09T02:09:00Z">
            <w:rPr>
              <w:rFonts w:eastAsia="Calibri"/>
              <w:sz w:val="18"/>
            </w:rPr>
          </w:rPrChange>
        </w:rPr>
        <w:tab/>
      </w:r>
      <w:r w:rsidRPr="00312974">
        <w:rPr>
          <w:rFonts w:eastAsia="Calibri"/>
          <w:sz w:val="18"/>
          <w:rPrChange w:id="177" w:author="Rodion" w:date="2019-12-09T02:09:00Z">
            <w:rPr>
              <w:rFonts w:eastAsia="Calibri"/>
              <w:sz w:val="18"/>
            </w:rPr>
          </w:rPrChange>
        </w:rPr>
        <w:tab/>
      </w:r>
      <w:r w:rsidRPr="00312974">
        <w:rPr>
          <w:rFonts w:eastAsia="Calibri"/>
          <w:sz w:val="18"/>
          <w:rPrChange w:id="178" w:author="Rodion" w:date="2019-12-09T02:09:00Z">
            <w:rPr>
              <w:rFonts w:eastAsia="Calibri"/>
              <w:sz w:val="18"/>
            </w:rPr>
          </w:rPrChange>
        </w:rPr>
        <w:tab/>
      </w:r>
      <w:r w:rsidRPr="00312974">
        <w:rPr>
          <w:rFonts w:eastAsia="Calibri"/>
          <w:sz w:val="18"/>
          <w:rPrChange w:id="179" w:author="Rodion" w:date="2019-12-09T02:09:00Z">
            <w:rPr>
              <w:rFonts w:eastAsia="Calibri"/>
              <w:sz w:val="18"/>
            </w:rPr>
          </w:rPrChange>
        </w:rPr>
        <w:tab/>
      </w:r>
      <w:r w:rsidRPr="00312974">
        <w:rPr>
          <w:rFonts w:eastAsia="Calibri"/>
          <w:sz w:val="18"/>
          <w:rPrChange w:id="180" w:author="Rodion" w:date="2019-12-09T02:09:00Z">
            <w:rPr>
              <w:rFonts w:eastAsia="Calibri"/>
              <w:sz w:val="18"/>
            </w:rPr>
          </w:rPrChange>
        </w:rPr>
        <w:tab/>
      </w:r>
      <w:r w:rsidRPr="00312974">
        <w:rPr>
          <w:rFonts w:eastAsia="Calibri"/>
          <w:sz w:val="18"/>
          <w:rPrChange w:id="181" w:author="Rodion" w:date="2019-12-09T02:09:00Z">
            <w:rPr>
              <w:rFonts w:eastAsia="Calibri"/>
              <w:sz w:val="18"/>
            </w:rPr>
          </w:rPrChange>
        </w:rPr>
        <w:tab/>
      </w:r>
      <w:r w:rsidRPr="00312974">
        <w:rPr>
          <w:rFonts w:eastAsia="Calibri"/>
          <w:sz w:val="18"/>
          <w:rPrChange w:id="182" w:author="Rodion" w:date="2019-12-09T02:09:00Z">
            <w:rPr>
              <w:rFonts w:eastAsia="Calibri"/>
              <w:sz w:val="18"/>
            </w:rPr>
          </w:rPrChange>
        </w:rPr>
        <w:tab/>
        <w:t>(підпис)</w:t>
      </w:r>
      <w:r w:rsidRPr="00312974">
        <w:rPr>
          <w:rFonts w:eastAsia="Calibri"/>
          <w:sz w:val="18"/>
          <w:rPrChange w:id="183" w:author="Rodion" w:date="2019-12-09T02:09:00Z">
            <w:rPr>
              <w:rFonts w:eastAsia="Calibri"/>
              <w:sz w:val="18"/>
            </w:rPr>
          </w:rPrChange>
        </w:rPr>
        <w:tab/>
      </w:r>
      <w:r w:rsidRPr="00312974">
        <w:rPr>
          <w:rFonts w:eastAsia="Calibri"/>
          <w:sz w:val="18"/>
          <w:rPrChange w:id="184" w:author="Rodion" w:date="2019-12-09T02:09:00Z">
            <w:rPr>
              <w:rFonts w:eastAsia="Calibri"/>
              <w:sz w:val="18"/>
            </w:rPr>
          </w:rPrChange>
        </w:rPr>
        <w:tab/>
        <w:t xml:space="preserve"> (ініціали, прізвище)</w:t>
      </w:r>
    </w:p>
    <w:p w14:paraId="54599DD7" w14:textId="77777777" w:rsidR="00801217" w:rsidRPr="00312974" w:rsidRDefault="00801217" w:rsidP="00801217">
      <w:pPr>
        <w:rPr>
          <w:b/>
          <w:rPrChange w:id="185" w:author="Rodion" w:date="2019-12-09T02:09:00Z">
            <w:rPr>
              <w:b/>
            </w:rPr>
          </w:rPrChange>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ins w:id="186" w:author="Rodion" w:date="2019-12-08T22:57:00Z"/>
          <w:rFonts w:eastAsia="Calibri"/>
          <w:rPrChange w:id="187" w:author="Rodion" w:date="2019-12-09T02:09:00Z">
            <w:rPr>
              <w:ins w:id="188" w:author="Rodion" w:date="2019-12-08T22:57:00Z"/>
              <w:rFonts w:eastAsia="Calibri"/>
            </w:rPr>
          </w:rPrChange>
        </w:rPr>
      </w:pPr>
      <w:ins w:id="189" w:author="Rodion" w:date="2019-12-08T22:57:00Z">
        <w:r w:rsidRPr="00312974">
          <w:rPr>
            <w:rFonts w:eastAsia="Calibri"/>
            <w:rPrChange w:id="190" w:author="Rodion" w:date="2019-12-09T02:09:00Z">
              <w:rPr>
                <w:rFonts w:eastAsia="Calibri"/>
              </w:rPr>
            </w:rPrChange>
          </w:rPr>
          <w:lastRenderedPageBreak/>
          <w:t>РЕФЕРАТ</w:t>
        </w:r>
      </w:ins>
    </w:p>
    <w:p w14:paraId="37CF416D" w14:textId="77777777" w:rsidR="00F36CB1" w:rsidRPr="00312974" w:rsidRDefault="00F36CB1" w:rsidP="00F36CB1">
      <w:pPr>
        <w:jc w:val="center"/>
        <w:rPr>
          <w:ins w:id="191" w:author="Rodion" w:date="2019-12-08T22:57:00Z"/>
          <w:rFonts w:eastAsia="Calibri"/>
          <w:rPrChange w:id="192" w:author="Rodion" w:date="2019-12-09T02:09:00Z">
            <w:rPr>
              <w:ins w:id="193" w:author="Rodion" w:date="2019-12-08T22:57:00Z"/>
              <w:rFonts w:eastAsia="Calibri"/>
            </w:rPr>
          </w:rPrChange>
        </w:rPr>
      </w:pPr>
    </w:p>
    <w:p w14:paraId="250DB67C" w14:textId="0737B2E9" w:rsidR="00F36CB1" w:rsidRPr="00222BC9" w:rsidRDefault="00F36CB1" w:rsidP="00F36CB1">
      <w:pPr>
        <w:rPr>
          <w:ins w:id="194" w:author="Rodion" w:date="2019-12-08T22:57:00Z"/>
          <w:rFonts w:eastAsia="Calibri"/>
        </w:rPr>
      </w:pPr>
      <w:ins w:id="195" w:author="Rodion" w:date="2019-12-08T22:57:00Z">
        <w:r w:rsidRPr="00312974">
          <w:rPr>
            <w:rFonts w:eastAsia="Calibri"/>
            <w:rPrChange w:id="196" w:author="Rodion" w:date="2019-12-09T02:09:00Z">
              <w:rPr>
                <w:rFonts w:eastAsia="Calibri"/>
              </w:rPr>
            </w:rPrChange>
          </w:rPr>
          <w:t xml:space="preserve">Харабет Р. І. </w:t>
        </w:r>
        <w:r w:rsidRPr="00312974">
          <w:rPr>
            <w:rPrChange w:id="197" w:author="Rodion" w:date="2019-12-09T02:09:00Z">
              <w:rPr/>
            </w:rPrChange>
          </w:rPr>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Change w:id="198" w:author="Rodion" w:date="2019-12-09T02:09:00Z">
              <w:rPr>
                <w:rFonts w:eastAsia="Calibri"/>
              </w:rPr>
            </w:rPrChange>
          </w:rPr>
          <w:t xml:space="preserve">. </w:t>
        </w:r>
      </w:ins>
      <w:ins w:id="199" w:author="Rodion" w:date="2019-12-08T23:06:00Z">
        <w:r w:rsidR="005D7F23" w:rsidRPr="00312974">
          <w:rPr>
            <w:rPrChange w:id="200" w:author="Rodion" w:date="2019-12-09T02:09:00Z">
              <w:rPr/>
            </w:rPrChange>
          </w:rPr>
          <w:t>НТУУ «КПІ ім. Ігоря Сікорського», Київ, 20</w:t>
        </w:r>
        <w:r w:rsidR="005D7F23" w:rsidRPr="00312974">
          <w:rPr>
            <w:rPrChange w:id="201" w:author="Rodion" w:date="2019-12-09T02:09:00Z">
              <w:rPr>
                <w:lang w:val="ru-RU"/>
              </w:rPr>
            </w:rPrChange>
          </w:rPr>
          <w:t>19</w:t>
        </w:r>
      </w:ins>
      <w:ins w:id="202" w:author="Rodion" w:date="2019-12-08T22:57:00Z">
        <w:r w:rsidRPr="00030B2B">
          <w:rPr>
            <w:rFonts w:eastAsia="Calibri"/>
          </w:rPr>
          <w:t>.</w:t>
        </w:r>
      </w:ins>
    </w:p>
    <w:p w14:paraId="1A1E7C41" w14:textId="497A26F4" w:rsidR="00F36CB1" w:rsidRPr="00312974" w:rsidRDefault="00F36CB1" w:rsidP="00F36CB1">
      <w:pPr>
        <w:rPr>
          <w:ins w:id="203" w:author="Rodion" w:date="2019-12-08T22:57:00Z"/>
          <w:rFonts w:eastAsia="Calibri"/>
          <w:rPrChange w:id="204" w:author="Rodion" w:date="2019-12-09T02:09:00Z">
            <w:rPr>
              <w:ins w:id="205" w:author="Rodion" w:date="2019-12-08T22:57:00Z"/>
              <w:rFonts w:eastAsia="Calibri"/>
            </w:rPr>
          </w:rPrChange>
        </w:rPr>
      </w:pPr>
      <w:ins w:id="206" w:author="Rodion" w:date="2019-12-08T22:57:00Z">
        <w:r w:rsidRPr="00312974">
          <w:rPr>
            <w:rFonts w:eastAsia="Calibri"/>
            <w:highlight w:val="yellow"/>
            <w:rPrChange w:id="207" w:author="Rodion" w:date="2019-12-09T02:09:00Z">
              <w:rPr>
                <w:rFonts w:eastAsia="Calibri"/>
                <w:highlight w:val="yellow"/>
              </w:rPr>
            </w:rPrChange>
          </w:rPr>
          <w:t xml:space="preserve">Проект містить </w:t>
        </w:r>
      </w:ins>
      <w:ins w:id="208" w:author="Rodion" w:date="2019-12-09T05:53:00Z">
        <w:r w:rsidR="00D43E96">
          <w:rPr>
            <w:rFonts w:eastAsia="Calibri"/>
            <w:highlight w:val="yellow"/>
            <w:lang w:val="ru-RU"/>
          </w:rPr>
          <w:t>14</w:t>
        </w:r>
      </w:ins>
      <w:ins w:id="209" w:author="Rodion" w:date="2019-12-09T05:54:00Z">
        <w:r w:rsidR="00D43E96">
          <w:rPr>
            <w:rFonts w:eastAsia="Calibri"/>
            <w:highlight w:val="yellow"/>
            <w:lang w:val="ru-RU"/>
          </w:rPr>
          <w:t xml:space="preserve">0 </w:t>
        </w:r>
      </w:ins>
      <w:ins w:id="210" w:author="Rodion" w:date="2019-12-08T22:57:00Z">
        <w:r w:rsidRPr="00312974">
          <w:rPr>
            <w:rFonts w:eastAsia="Calibri"/>
            <w:highlight w:val="yellow"/>
            <w:rPrChange w:id="211" w:author="Rodion" w:date="2019-12-09T02:09:00Z">
              <w:rPr>
                <w:rFonts w:eastAsia="Calibri"/>
                <w:highlight w:val="yellow"/>
              </w:rPr>
            </w:rPrChange>
          </w:rPr>
          <w:t>с</w:t>
        </w:r>
      </w:ins>
      <w:ins w:id="212" w:author="Rodion" w:date="2019-12-09T05:54:00Z">
        <w:r w:rsidR="00D43E96">
          <w:rPr>
            <w:rFonts w:eastAsia="Calibri"/>
            <w:highlight w:val="yellow"/>
            <w:lang w:val="ru-RU"/>
          </w:rPr>
          <w:t>тор</w:t>
        </w:r>
        <w:r w:rsidR="00D43E96">
          <w:rPr>
            <w:rFonts w:eastAsia="Calibri"/>
            <w:highlight w:val="yellow"/>
          </w:rPr>
          <w:t>інок</w:t>
        </w:r>
      </w:ins>
      <w:ins w:id="213" w:author="Rodion" w:date="2019-12-08T22:57:00Z">
        <w:r w:rsidRPr="00312974">
          <w:rPr>
            <w:rFonts w:eastAsia="Calibri"/>
            <w:highlight w:val="yellow"/>
            <w:rPrChange w:id="214" w:author="Rodion" w:date="2019-12-09T02:09:00Z">
              <w:rPr>
                <w:rFonts w:eastAsia="Calibri"/>
                <w:highlight w:val="yellow"/>
              </w:rPr>
            </w:rPrChange>
          </w:rPr>
          <w:t xml:space="preserve"> тексту,</w:t>
        </w:r>
      </w:ins>
      <w:ins w:id="215" w:author="Rodion" w:date="2019-12-09T05:58:00Z">
        <w:r w:rsidR="00323B2F">
          <w:rPr>
            <w:rFonts w:eastAsia="Calibri"/>
            <w:highlight w:val="yellow"/>
          </w:rPr>
          <w:t xml:space="preserve"> 35</w:t>
        </w:r>
      </w:ins>
      <w:ins w:id="216" w:author="Rodion" w:date="2019-12-08T22:57:00Z">
        <w:r w:rsidRPr="00312974">
          <w:rPr>
            <w:rFonts w:eastAsia="Calibri"/>
            <w:highlight w:val="yellow"/>
            <w:rPrChange w:id="217" w:author="Rodion" w:date="2019-12-09T02:09:00Z">
              <w:rPr>
                <w:rFonts w:eastAsia="Calibri"/>
                <w:highlight w:val="yellow"/>
              </w:rPr>
            </w:rPrChange>
          </w:rPr>
          <w:t xml:space="preserve"> рисунків, </w:t>
        </w:r>
      </w:ins>
      <w:ins w:id="218" w:author="Rodion" w:date="2019-12-09T05:59:00Z">
        <w:r w:rsidR="00323B2F">
          <w:rPr>
            <w:rFonts w:eastAsia="Calibri"/>
            <w:highlight w:val="yellow"/>
          </w:rPr>
          <w:t xml:space="preserve">36 </w:t>
        </w:r>
      </w:ins>
      <w:ins w:id="219" w:author="Rodion" w:date="2019-12-08T22:57:00Z">
        <w:r w:rsidRPr="00312974">
          <w:rPr>
            <w:rFonts w:eastAsia="Calibri"/>
            <w:highlight w:val="yellow"/>
            <w:rPrChange w:id="220" w:author="Rodion" w:date="2019-12-09T02:09:00Z">
              <w:rPr>
                <w:rFonts w:eastAsia="Calibri"/>
                <w:highlight w:val="yellow"/>
              </w:rPr>
            </w:rPrChange>
          </w:rPr>
          <w:t>таблиц</w:t>
        </w:r>
      </w:ins>
      <w:ins w:id="221" w:author="Rodion" w:date="2019-12-09T05:59:00Z">
        <w:r w:rsidR="00323B2F">
          <w:rPr>
            <w:rFonts w:eastAsia="Calibri"/>
            <w:highlight w:val="yellow"/>
          </w:rPr>
          <w:t>ь</w:t>
        </w:r>
      </w:ins>
      <w:ins w:id="222" w:author="Rodion" w:date="2019-12-08T22:57:00Z">
        <w:r w:rsidRPr="00312974">
          <w:rPr>
            <w:rFonts w:eastAsia="Calibri"/>
            <w:highlight w:val="yellow"/>
            <w:rPrChange w:id="223" w:author="Rodion" w:date="2019-12-09T02:09:00Z">
              <w:rPr>
                <w:rFonts w:eastAsia="Calibri"/>
                <w:highlight w:val="yellow"/>
              </w:rPr>
            </w:rPrChange>
          </w:rPr>
          <w:t xml:space="preserve">, </w:t>
        </w:r>
      </w:ins>
      <w:ins w:id="224" w:author="Rodion" w:date="2019-12-09T05:59:00Z">
        <w:r w:rsidR="00323B2F">
          <w:rPr>
            <w:rFonts w:eastAsia="Calibri"/>
            <w:highlight w:val="yellow"/>
          </w:rPr>
          <w:t xml:space="preserve">69 </w:t>
        </w:r>
      </w:ins>
      <w:ins w:id="225" w:author="Rodion" w:date="2019-12-08T22:57:00Z">
        <w:r w:rsidRPr="00312974">
          <w:rPr>
            <w:rFonts w:eastAsia="Calibri"/>
            <w:highlight w:val="yellow"/>
            <w:rPrChange w:id="226" w:author="Rodion" w:date="2019-12-09T02:09:00Z">
              <w:rPr>
                <w:rFonts w:eastAsia="Calibri"/>
                <w:highlight w:val="yellow"/>
              </w:rPr>
            </w:rPrChange>
          </w:rPr>
          <w:t xml:space="preserve">літературних джерел та </w:t>
        </w:r>
      </w:ins>
      <w:ins w:id="227" w:author="Rodion" w:date="2019-12-09T06:00:00Z">
        <w:r w:rsidR="00323B2F">
          <w:rPr>
            <w:rFonts w:eastAsia="Calibri"/>
            <w:highlight w:val="yellow"/>
          </w:rPr>
          <w:t>1 додаток</w:t>
        </w:r>
      </w:ins>
      <w:ins w:id="228" w:author="Rodion" w:date="2019-12-08T22:57:00Z">
        <w:r w:rsidRPr="00312974">
          <w:rPr>
            <w:rFonts w:eastAsia="Calibri"/>
            <w:highlight w:val="yellow"/>
            <w:rPrChange w:id="229" w:author="Rodion" w:date="2019-12-09T02:09:00Z">
              <w:rPr>
                <w:rFonts w:eastAsia="Calibri"/>
                <w:highlight w:val="yellow"/>
              </w:rPr>
            </w:rPrChange>
          </w:rPr>
          <w:t>.</w:t>
        </w:r>
      </w:ins>
    </w:p>
    <w:p w14:paraId="1E918ED9" w14:textId="77777777" w:rsidR="00F36CB1" w:rsidRPr="00312974" w:rsidRDefault="00F36CB1" w:rsidP="00F36CB1">
      <w:pPr>
        <w:rPr>
          <w:ins w:id="230" w:author="Rodion" w:date="2019-12-08T22:57:00Z"/>
          <w:rFonts w:eastAsia="Calibri"/>
          <w:rPrChange w:id="231" w:author="Rodion" w:date="2019-12-09T02:09:00Z">
            <w:rPr>
              <w:ins w:id="232" w:author="Rodion" w:date="2019-12-08T22:57:00Z"/>
              <w:rFonts w:eastAsia="Calibri"/>
            </w:rPr>
          </w:rPrChange>
        </w:rPr>
      </w:pPr>
    </w:p>
    <w:p w14:paraId="5121EE60" w14:textId="77777777" w:rsidR="00F36CB1" w:rsidRPr="00312974" w:rsidRDefault="00F36CB1" w:rsidP="00F36CB1">
      <w:pPr>
        <w:rPr>
          <w:ins w:id="233" w:author="Rodion" w:date="2019-12-08T22:57:00Z"/>
          <w:rPrChange w:id="234" w:author="Rodion" w:date="2019-12-09T02:09:00Z">
            <w:rPr>
              <w:ins w:id="235" w:author="Rodion" w:date="2019-12-08T22:57:00Z"/>
            </w:rPr>
          </w:rPrChange>
        </w:rPr>
      </w:pPr>
      <w:ins w:id="236" w:author="Rodion" w:date="2019-12-08T22:57:00Z">
        <w:r w:rsidRPr="00312974">
          <w:rPr>
            <w:rPrChange w:id="237" w:author="Rodion" w:date="2019-12-09T02:09:00Z">
              <w:rPr/>
            </w:rPrChange>
          </w:rPr>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ins>
    </w:p>
    <w:p w14:paraId="1DC2C706" w14:textId="77777777" w:rsidR="00F36CB1" w:rsidRPr="00312974" w:rsidRDefault="00F36CB1" w:rsidP="00F36CB1">
      <w:pPr>
        <w:rPr>
          <w:ins w:id="238" w:author="Rodion" w:date="2019-12-08T22:57:00Z"/>
          <w:rPrChange w:id="239" w:author="Rodion" w:date="2019-12-09T02:09:00Z">
            <w:rPr>
              <w:ins w:id="240" w:author="Rodion" w:date="2019-12-08T22:57:00Z"/>
            </w:rPr>
          </w:rPrChange>
        </w:rPr>
      </w:pPr>
      <w:ins w:id="241" w:author="Rodion" w:date="2019-12-08T22:57:00Z">
        <w:r w:rsidRPr="00312974">
          <w:rPr>
            <w:rPrChange w:id="242" w:author="Rodion" w:date="2019-12-09T02:09:00Z">
              <w:rPr/>
            </w:rPrChange>
          </w:rPr>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ins>
    </w:p>
    <w:p w14:paraId="5459E51B" w14:textId="77777777" w:rsidR="00F36CB1" w:rsidRPr="00312974" w:rsidRDefault="00F36CB1" w:rsidP="00F36CB1">
      <w:pPr>
        <w:rPr>
          <w:ins w:id="243" w:author="Rodion" w:date="2019-12-08T22:57:00Z"/>
          <w:rPrChange w:id="244" w:author="Rodion" w:date="2019-12-09T02:09:00Z">
            <w:rPr>
              <w:ins w:id="245" w:author="Rodion" w:date="2019-12-08T22:57:00Z"/>
            </w:rPr>
          </w:rPrChange>
        </w:rPr>
      </w:pPr>
      <w:ins w:id="246" w:author="Rodion" w:date="2019-12-08T22:57:00Z">
        <w:r w:rsidRPr="00312974">
          <w:rPr>
            <w:rPrChange w:id="247" w:author="Rodion" w:date="2019-12-09T02:09:00Z">
              <w:rPr/>
            </w:rPrChange>
          </w:rPr>
          <w: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t>
        </w:r>
      </w:ins>
    </w:p>
    <w:p w14:paraId="17B711EE" w14:textId="77777777" w:rsidR="00F36CB1" w:rsidRPr="00312974" w:rsidRDefault="00F36CB1" w:rsidP="00F36CB1">
      <w:pPr>
        <w:rPr>
          <w:ins w:id="248" w:author="Rodion" w:date="2019-12-08T22:57:00Z"/>
          <w:rFonts w:eastAsia="Calibri"/>
          <w:szCs w:val="24"/>
          <w:rPrChange w:id="249" w:author="Rodion" w:date="2019-12-09T02:09:00Z">
            <w:rPr>
              <w:ins w:id="250" w:author="Rodion" w:date="2019-12-08T22:57:00Z"/>
              <w:rFonts w:eastAsia="Calibri"/>
              <w:szCs w:val="24"/>
            </w:rPr>
          </w:rPrChange>
        </w:rPr>
      </w:pPr>
      <w:ins w:id="251" w:author="Rodion" w:date="2019-12-08T22:57:00Z">
        <w:r w:rsidRPr="00312974">
          <w:rPr>
            <w:rFonts w:eastAsia="Calibri"/>
            <w:szCs w:val="24"/>
            <w:rPrChange w:id="252" w:author="Rodion" w:date="2019-12-09T02:09:00Z">
              <w:rPr>
                <w:rFonts w:eastAsia="Calibri"/>
                <w:szCs w:val="24"/>
              </w:rPr>
            </w:rPrChange>
          </w:rPr>
          <w:t xml:space="preserve">Предметом </w:t>
        </w:r>
        <w:r w:rsidRPr="00312974">
          <w:rPr>
            <w:rPrChange w:id="253" w:author="Rodion" w:date="2019-12-09T02:09:00Z">
              <w:rPr/>
            </w:rPrChange>
          </w:rPr>
          <w:t>розробки</w:t>
        </w:r>
        <w:r w:rsidRPr="00312974">
          <w:rPr>
            <w:rFonts w:eastAsia="Calibri"/>
            <w:szCs w:val="24"/>
            <w:rPrChange w:id="254" w:author="Rodion" w:date="2019-12-09T02:09:00Z">
              <w:rPr>
                <w:rFonts w:eastAsia="Calibri"/>
                <w:szCs w:val="24"/>
              </w:rPr>
            </w:rPrChange>
          </w:rPr>
          <w:t xml:space="preserve"> </w:t>
        </w:r>
        <w:r w:rsidRPr="00312974">
          <w:rPr>
            <w:rPrChange w:id="255" w:author="Rodion" w:date="2019-12-09T02:09:00Z">
              <w:rPr/>
            </w:rPrChange>
          </w:rPr>
          <w:t>магістерської дисертації</w:t>
        </w:r>
        <w:r w:rsidRPr="00312974">
          <w:rPr>
            <w:rFonts w:eastAsia="Calibri"/>
            <w:szCs w:val="24"/>
            <w:rPrChange w:id="256" w:author="Rodion" w:date="2019-12-09T02:09:00Z">
              <w:rPr>
                <w:rFonts w:eastAsia="Calibri"/>
                <w:szCs w:val="24"/>
              </w:rPr>
            </w:rPrChange>
          </w:rPr>
          <w:t xml:space="preserve"> є підсистема апаратної ідентифікації предметів та веб застосунок для обліку товарів, наявних у домі. </w:t>
        </w:r>
      </w:ins>
    </w:p>
    <w:p w14:paraId="0511739A" w14:textId="77777777" w:rsidR="00822CB3" w:rsidRPr="00312974" w:rsidRDefault="0067680D" w:rsidP="0067680D">
      <w:pPr>
        <w:rPr>
          <w:ins w:id="257" w:author="Rodion" w:date="2019-12-08T23:16:00Z"/>
          <w:rPrChange w:id="258" w:author="Rodion" w:date="2019-12-09T02:09:00Z">
            <w:rPr>
              <w:ins w:id="259" w:author="Rodion" w:date="2019-12-08T23:16:00Z"/>
            </w:rPr>
          </w:rPrChange>
        </w:rPr>
      </w:pPr>
      <w:ins w:id="260" w:author="Rodion" w:date="2019-12-08T23:15:00Z">
        <w:r w:rsidRPr="00312974">
          <w:rPr>
            <w:rPrChange w:id="261" w:author="Rodion" w:date="2019-12-09T02:09:00Z">
              <w:rPr/>
            </w:rPrChange>
          </w:rPr>
          <w:t xml:space="preserve">Апробація результатів. Основні результати обговорювалися на VII міжнародній науково-практичній конференції «Winter InfoCom Advanced Solutions 2018», м. Київ, 2-3 грудня 2018 року та VIII міжнародній науково-практичній конференції «Winter InfoCom Advanced Solutions 2019», м. Київ, 2-3 грудня 2019 року. </w:t>
        </w:r>
      </w:ins>
    </w:p>
    <w:p w14:paraId="098A1925" w14:textId="0B4F8797" w:rsidR="00F36CB1" w:rsidRPr="00312974" w:rsidRDefault="00F36CB1" w:rsidP="0067680D">
      <w:pPr>
        <w:rPr>
          <w:ins w:id="262" w:author="Rodion" w:date="2019-12-08T22:58:00Z"/>
          <w:rFonts w:eastAsia="Calibri"/>
          <w:rPrChange w:id="263" w:author="Rodion" w:date="2019-12-09T02:09:00Z">
            <w:rPr>
              <w:ins w:id="264" w:author="Rodion" w:date="2019-12-08T22:58:00Z"/>
              <w:rFonts w:eastAsia="Calibri"/>
            </w:rPr>
          </w:rPrChange>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ins w:id="265" w:author="Rodion" w:date="2019-12-08T22:57:00Z">
        <w:r w:rsidRPr="00312974">
          <w:rPr>
            <w:rFonts w:eastAsia="Calibri"/>
            <w:rPrChange w:id="266" w:author="Rodion" w:date="2019-12-09T02:09:00Z">
              <w:rPr>
                <w:rFonts w:eastAsia="Calibri"/>
              </w:rPr>
            </w:rPrChange>
          </w:rPr>
          <w:t>Ключові слова: автоматизація, автоматизація домашнього господарства, радіочастотна ідентифікація, RFID, штрих-код.</w:t>
        </w:r>
      </w:ins>
      <w:ins w:id="267" w:author="Rodion" w:date="2019-12-08T22:58:00Z">
        <w:r w:rsidRPr="00312974">
          <w:rPr>
            <w:rFonts w:eastAsia="Calibri"/>
            <w:rPrChange w:id="268" w:author="Rodion" w:date="2019-12-09T02:09:00Z">
              <w:rPr>
                <w:rFonts w:eastAsia="Calibri"/>
              </w:rPr>
            </w:rPrChange>
          </w:rPr>
          <w:t xml:space="preserve"> </w:t>
        </w:r>
      </w:ins>
    </w:p>
    <w:p w14:paraId="5F317DB8" w14:textId="77777777" w:rsidR="00F36CB1" w:rsidRPr="00312974" w:rsidRDefault="00F36CB1" w:rsidP="00F36CB1">
      <w:pPr>
        <w:jc w:val="center"/>
        <w:rPr>
          <w:ins w:id="269" w:author="Rodion" w:date="2019-12-08T22:59:00Z"/>
          <w:rFonts w:eastAsia="Calibri"/>
          <w:rPrChange w:id="270" w:author="Rodion" w:date="2019-12-09T02:09:00Z">
            <w:rPr>
              <w:ins w:id="271" w:author="Rodion" w:date="2019-12-08T22:59:00Z"/>
              <w:rFonts w:eastAsia="Calibri"/>
            </w:rPr>
          </w:rPrChange>
        </w:rPr>
      </w:pPr>
      <w:ins w:id="272" w:author="Rodion" w:date="2019-12-08T22:59:00Z">
        <w:r w:rsidRPr="00312974">
          <w:rPr>
            <w:rFonts w:eastAsia="Calibri"/>
            <w:rPrChange w:id="273" w:author="Rodion" w:date="2019-12-09T02:09:00Z">
              <w:rPr>
                <w:rFonts w:eastAsia="Calibri"/>
              </w:rPr>
            </w:rPrChange>
          </w:rPr>
          <w:lastRenderedPageBreak/>
          <w:t>ABSTRACT</w:t>
        </w:r>
      </w:ins>
    </w:p>
    <w:p w14:paraId="4E2593EF" w14:textId="77777777" w:rsidR="00F36CB1" w:rsidRPr="00312974" w:rsidRDefault="00F36CB1" w:rsidP="00F36CB1">
      <w:pPr>
        <w:jc w:val="center"/>
        <w:rPr>
          <w:ins w:id="274" w:author="Rodion" w:date="2019-12-08T22:57:00Z"/>
          <w:rFonts w:eastAsia="Calibri"/>
          <w:rPrChange w:id="275" w:author="Rodion" w:date="2019-12-09T02:09:00Z">
            <w:rPr>
              <w:ins w:id="276" w:author="Rodion" w:date="2019-12-08T22:57:00Z"/>
              <w:rFonts w:eastAsia="Calibri"/>
            </w:rPr>
          </w:rPrChange>
        </w:rPr>
      </w:pPr>
    </w:p>
    <w:p w14:paraId="12A90A79" w14:textId="37F8DC16" w:rsidR="00F36CB1" w:rsidRPr="00030B2B" w:rsidRDefault="00F36CB1" w:rsidP="00F36CB1">
      <w:pPr>
        <w:rPr>
          <w:ins w:id="277" w:author="Rodion" w:date="2019-12-08T22:57:00Z"/>
          <w:rFonts w:eastAsia="Calibri"/>
        </w:rPr>
      </w:pPr>
      <w:ins w:id="278" w:author="Rodion" w:date="2019-12-08T22:59:00Z">
        <w:r w:rsidRPr="00312974">
          <w:rPr>
            <w:rFonts w:eastAsia="Calibri"/>
            <w:rPrChange w:id="279" w:author="Rodion" w:date="2019-12-09T02:09:00Z">
              <w:rPr>
                <w:rFonts w:eastAsia="Calibri"/>
                <w:lang w:val="en-US"/>
              </w:rPr>
            </w:rPrChange>
          </w:rPr>
          <w:t>Kharabet R.</w:t>
        </w:r>
      </w:ins>
      <w:ins w:id="280" w:author="Rodion" w:date="2019-12-08T22:57:00Z">
        <w:r w:rsidRPr="00030B2B">
          <w:rPr>
            <w:rFonts w:eastAsia="Calibri"/>
          </w:rPr>
          <w:t xml:space="preserve"> </w:t>
        </w:r>
      </w:ins>
      <w:ins w:id="281" w:author="Rodion" w:date="2019-12-08T22:59:00Z">
        <w:r w:rsidRPr="00222BC9">
          <w:t>H</w:t>
        </w:r>
        <w:r w:rsidRPr="00312974">
          <w:rPr>
            <w:rPrChange w:id="282" w:author="Rodion" w:date="2019-12-09T02:09:00Z">
              <w:rPr/>
            </w:rPrChange>
          </w:rPr>
          <w:t>ardware and software automation complex for housekeeping using radio frequency identification</w:t>
        </w:r>
      </w:ins>
      <w:ins w:id="283" w:author="Rodion" w:date="2019-12-08T22:57:00Z">
        <w:r w:rsidRPr="00312974">
          <w:rPr>
            <w:rFonts w:eastAsia="Calibri"/>
            <w:rPrChange w:id="284" w:author="Rodion" w:date="2019-12-09T02:09:00Z">
              <w:rPr>
                <w:rFonts w:eastAsia="Calibri"/>
              </w:rPr>
            </w:rPrChange>
          </w:rPr>
          <w:t xml:space="preserve">. </w:t>
        </w:r>
      </w:ins>
      <w:ins w:id="285" w:author="Rodion" w:date="2019-12-08T23:06:00Z">
        <w:r w:rsidR="005D7F23" w:rsidRPr="00312974">
          <w:rPr>
            <w:rPrChange w:id="286" w:author="Rodion" w:date="2019-12-09T02:09:00Z">
              <w:rPr>
                <w:lang w:val="en-US"/>
              </w:rPr>
            </w:rPrChange>
          </w:rPr>
          <w:t>NTUU “Igor Sikorsky Kyiv Polytechnic Institute”, Kyiv, 201</w:t>
        </w:r>
        <w:r w:rsidR="005D7F23" w:rsidRPr="00312974">
          <w:rPr>
            <w:rPrChange w:id="287" w:author="Rodion" w:date="2019-12-09T02:09:00Z">
              <w:rPr>
                <w:lang w:val="ru-RU"/>
              </w:rPr>
            </w:rPrChange>
          </w:rPr>
          <w:t>9.</w:t>
        </w:r>
      </w:ins>
    </w:p>
    <w:p w14:paraId="68DE7A5A" w14:textId="2DA253BA" w:rsidR="005D7F23" w:rsidRPr="00030B2B" w:rsidRDefault="005D7F23" w:rsidP="005D7F23">
      <w:pPr>
        <w:ind w:firstLine="720"/>
        <w:rPr>
          <w:ins w:id="288" w:author="Rodion" w:date="2019-12-08T23:07:00Z"/>
        </w:rPr>
      </w:pPr>
      <w:ins w:id="289" w:author="Rodion" w:date="2019-12-08T23:07:00Z">
        <w:r w:rsidRPr="00312974">
          <w:rPr>
            <w:highlight w:val="yellow"/>
            <w:rPrChange w:id="290" w:author="Rodion" w:date="2019-12-09T02:09:00Z">
              <w:rPr/>
            </w:rPrChange>
          </w:rPr>
          <w:t xml:space="preserve">The </w:t>
        </w:r>
        <w:r w:rsidRPr="00312974">
          <w:rPr>
            <w:highlight w:val="yellow"/>
            <w:rPrChange w:id="291" w:author="Rodion" w:date="2019-12-09T02:09:00Z">
              <w:rPr>
                <w:lang w:val="en-US"/>
              </w:rPr>
            </w:rPrChange>
          </w:rPr>
          <w:t>project</w:t>
        </w:r>
        <w:r w:rsidRPr="00312974">
          <w:rPr>
            <w:highlight w:val="yellow"/>
            <w:rPrChange w:id="292" w:author="Rodion" w:date="2019-12-09T02:09:00Z">
              <w:rPr/>
            </w:rPrChange>
          </w:rPr>
          <w:t xml:space="preserve"> contains </w:t>
        </w:r>
      </w:ins>
      <w:ins w:id="293" w:author="Rodion" w:date="2019-12-09T06:00:00Z">
        <w:r w:rsidR="00323B2F">
          <w:rPr>
            <w:highlight w:val="yellow"/>
          </w:rPr>
          <w:t>140</w:t>
        </w:r>
      </w:ins>
      <w:ins w:id="294" w:author="Rodion" w:date="2019-12-08T23:07:00Z">
        <w:r w:rsidRPr="00312974">
          <w:rPr>
            <w:highlight w:val="yellow"/>
            <w:rPrChange w:id="295" w:author="Rodion" w:date="2019-12-09T02:09:00Z">
              <w:rPr/>
            </w:rPrChange>
          </w:rPr>
          <w:t xml:space="preserve"> pages</w:t>
        </w:r>
        <w:r w:rsidRPr="00312974">
          <w:rPr>
            <w:highlight w:val="yellow"/>
            <w:rPrChange w:id="296" w:author="Rodion" w:date="2019-12-09T02:09:00Z">
              <w:rPr>
                <w:lang w:val="en-US"/>
              </w:rPr>
            </w:rPrChange>
          </w:rPr>
          <w:t xml:space="preserve"> of text</w:t>
        </w:r>
        <w:r w:rsidRPr="00312974">
          <w:rPr>
            <w:highlight w:val="yellow"/>
            <w:rPrChange w:id="297" w:author="Rodion" w:date="2019-12-09T02:09:00Z">
              <w:rPr/>
            </w:rPrChange>
          </w:rPr>
          <w:t xml:space="preserve">, </w:t>
        </w:r>
      </w:ins>
      <w:ins w:id="298" w:author="Rodion" w:date="2019-12-09T06:00:00Z">
        <w:r w:rsidR="00323B2F">
          <w:rPr>
            <w:highlight w:val="yellow"/>
          </w:rPr>
          <w:t>35</w:t>
        </w:r>
      </w:ins>
      <w:ins w:id="299" w:author="Rodion" w:date="2019-12-08T23:07:00Z">
        <w:r w:rsidRPr="00312974">
          <w:rPr>
            <w:highlight w:val="yellow"/>
            <w:rPrChange w:id="300" w:author="Rodion" w:date="2019-12-09T02:09:00Z">
              <w:rPr/>
            </w:rPrChange>
          </w:rPr>
          <w:t xml:space="preserve"> figures, </w:t>
        </w:r>
      </w:ins>
      <w:ins w:id="301" w:author="Rodion" w:date="2019-12-09T06:00:00Z">
        <w:r w:rsidR="00323B2F">
          <w:rPr>
            <w:highlight w:val="yellow"/>
          </w:rPr>
          <w:t>36</w:t>
        </w:r>
      </w:ins>
      <w:ins w:id="302" w:author="Rodion" w:date="2019-12-08T23:07:00Z">
        <w:r w:rsidRPr="00312974">
          <w:rPr>
            <w:highlight w:val="yellow"/>
            <w:rPrChange w:id="303" w:author="Rodion" w:date="2019-12-09T02:09:00Z">
              <w:rPr/>
            </w:rPrChange>
          </w:rPr>
          <w:t xml:space="preserve"> </w:t>
        </w:r>
      </w:ins>
      <w:ins w:id="304" w:author="Rodion" w:date="2019-12-09T06:00:00Z">
        <w:r w:rsidR="00323B2F">
          <w:rPr>
            <w:highlight w:val="yellow"/>
            <w:lang w:val="en-US"/>
          </w:rPr>
          <w:t>tables</w:t>
        </w:r>
      </w:ins>
      <w:ins w:id="305" w:author="Rodion" w:date="2019-12-08T23:07:00Z">
        <w:r w:rsidRPr="00312974">
          <w:rPr>
            <w:highlight w:val="yellow"/>
            <w:rPrChange w:id="306" w:author="Rodion" w:date="2019-12-09T02:09:00Z">
              <w:rPr/>
            </w:rPrChange>
          </w:rPr>
          <w:t xml:space="preserve">, references to </w:t>
        </w:r>
      </w:ins>
      <w:ins w:id="307" w:author="Rodion" w:date="2019-12-09T06:01:00Z">
        <w:r w:rsidR="00323B2F">
          <w:rPr>
            <w:highlight w:val="yellow"/>
            <w:lang w:val="en-US"/>
          </w:rPr>
          <w:t>69</w:t>
        </w:r>
      </w:ins>
      <w:ins w:id="308" w:author="Rodion" w:date="2019-12-08T23:07:00Z">
        <w:r w:rsidRPr="00312974">
          <w:rPr>
            <w:highlight w:val="yellow"/>
            <w:rPrChange w:id="309" w:author="Rodion" w:date="2019-12-09T02:09:00Z">
              <w:rPr/>
            </w:rPrChange>
          </w:rPr>
          <w:t xml:space="preserve"> literature sources and </w:t>
        </w:r>
      </w:ins>
      <w:ins w:id="310" w:author="Rodion" w:date="2019-12-09T06:01:00Z">
        <w:r w:rsidR="00323B2F">
          <w:rPr>
            <w:highlight w:val="yellow"/>
            <w:lang w:val="en-US"/>
          </w:rPr>
          <w:t>1</w:t>
        </w:r>
      </w:ins>
      <w:ins w:id="311" w:author="Rodion" w:date="2019-12-08T23:07:00Z">
        <w:r w:rsidRPr="00312974">
          <w:rPr>
            <w:highlight w:val="yellow"/>
            <w:rPrChange w:id="312" w:author="Rodion" w:date="2019-12-09T02:09:00Z">
              <w:rPr/>
            </w:rPrChange>
          </w:rPr>
          <w:t xml:space="preserve"> annex.</w:t>
        </w:r>
      </w:ins>
    </w:p>
    <w:p w14:paraId="740C37D8" w14:textId="77777777" w:rsidR="00F36CB1" w:rsidRPr="00312974" w:rsidRDefault="00F36CB1" w:rsidP="00F36CB1">
      <w:pPr>
        <w:rPr>
          <w:ins w:id="313" w:author="Rodion" w:date="2019-12-08T22:57:00Z"/>
          <w:rFonts w:eastAsia="Calibri"/>
          <w:rPrChange w:id="314" w:author="Rodion" w:date="2019-12-09T02:09:00Z">
            <w:rPr>
              <w:ins w:id="315" w:author="Rodion" w:date="2019-12-08T22:57:00Z"/>
              <w:rFonts w:eastAsia="Calibri"/>
            </w:rPr>
          </w:rPrChange>
        </w:rPr>
      </w:pPr>
    </w:p>
    <w:p w14:paraId="0132A2F1" w14:textId="1547E6E6" w:rsidR="005D7F23" w:rsidRPr="00312974" w:rsidRDefault="005D7F23" w:rsidP="005D7F23">
      <w:pPr>
        <w:rPr>
          <w:ins w:id="316" w:author="Rodion" w:date="2019-12-08T23:09:00Z"/>
          <w:rPrChange w:id="317" w:author="Rodion" w:date="2019-12-09T02:09:00Z">
            <w:rPr>
              <w:ins w:id="318" w:author="Rodion" w:date="2019-12-08T23:09:00Z"/>
            </w:rPr>
          </w:rPrChange>
        </w:rPr>
      </w:pPr>
      <w:ins w:id="319" w:author="Rodion" w:date="2019-12-08T23:09:00Z">
        <w:r w:rsidRPr="00312974">
          <w:rPr>
            <w:rPrChange w:id="320" w:author="Rodion" w:date="2019-12-09T02:09:00Z">
              <w:rPr/>
            </w:rPrChange>
          </w:rPr>
          <w:t xml:space="preserve">In the master's </w:t>
        </w:r>
        <w:r w:rsidRPr="00312974">
          <w:rPr>
            <w:rPrChange w:id="321" w:author="Rodion" w:date="2019-12-09T02:09:00Z">
              <w:rPr>
                <w:lang w:val="en-US"/>
              </w:rPr>
            </w:rPrChange>
          </w:rPr>
          <w:t>thesis</w:t>
        </w:r>
        <w:r w:rsidRPr="00030B2B">
          <w:t xml:space="preserve"> the software-hardware complex of household automation was developed. Radio-frequency identification technology was selected for prod</w:t>
        </w:r>
        <w:r w:rsidRPr="00222BC9">
          <w:t xml:space="preserve">uct recognition. Through the use of this technology, </w:t>
        </w:r>
      </w:ins>
      <w:ins w:id="322" w:author="Rodion" w:date="2019-12-08T23:10:00Z">
        <w:r w:rsidR="002A3CA8" w:rsidRPr="00312974">
          <w:rPr>
            <w:rPrChange w:id="323" w:author="Rodion" w:date="2019-12-09T02:09:00Z">
              <w:rPr>
                <w:lang w:val="en-US"/>
              </w:rPr>
            </w:rPrChange>
          </w:rPr>
          <w:t xml:space="preserve">was </w:t>
        </w:r>
      </w:ins>
      <w:ins w:id="324" w:author="Rodion" w:date="2019-12-08T23:11:00Z">
        <w:r w:rsidR="002A3CA8" w:rsidRPr="00312974">
          <w:rPr>
            <w:rPrChange w:id="325" w:author="Rodion" w:date="2019-12-09T02:09:00Z">
              <w:rPr>
                <w:lang w:val="en-US"/>
              </w:rPr>
            </w:rPrChange>
          </w:rPr>
          <w:t>recieved</w:t>
        </w:r>
      </w:ins>
      <w:ins w:id="326" w:author="Rodion" w:date="2019-12-08T23:09:00Z">
        <w:r w:rsidRPr="00030B2B">
          <w:t xml:space="preserve"> </w:t>
        </w:r>
        <w:r w:rsidRPr="00222BC9">
          <w:t>more convenient mo</w:t>
        </w:r>
        <w:r w:rsidRPr="00312974">
          <w:rPr>
            <w:rPrChange w:id="327" w:author="Rodion" w:date="2019-12-09T02:09:00Z">
              <w:rPr/>
            </w:rPrChange>
          </w:rPr>
          <w:t xml:space="preserve">del of user interaction </w:t>
        </w:r>
      </w:ins>
      <w:ins w:id="328" w:author="Rodion" w:date="2019-12-08T23:11:00Z">
        <w:r w:rsidR="002A3CA8" w:rsidRPr="00312974">
          <w:rPr>
            <w:rPrChange w:id="329" w:author="Rodion" w:date="2019-12-09T02:09:00Z">
              <w:rPr>
                <w:lang w:val="en-US"/>
              </w:rPr>
            </w:rPrChange>
          </w:rPr>
          <w:t>with</w:t>
        </w:r>
      </w:ins>
      <w:ins w:id="330" w:author="Rodion" w:date="2019-12-08T23:09:00Z">
        <w:r w:rsidRPr="00030B2B">
          <w:t xml:space="preserve"> </w:t>
        </w:r>
      </w:ins>
      <w:ins w:id="331" w:author="Rodion" w:date="2019-12-08T23:11:00Z">
        <w:r w:rsidR="002A3CA8" w:rsidRPr="00312974">
          <w:rPr>
            <w:rPrChange w:id="332" w:author="Rodion" w:date="2019-12-09T02:09:00Z">
              <w:rPr>
                <w:lang w:val="en-US"/>
              </w:rPr>
            </w:rPrChange>
          </w:rPr>
          <w:t xml:space="preserve">the </w:t>
        </w:r>
      </w:ins>
      <w:ins w:id="333" w:author="Rodion" w:date="2019-12-08T23:09:00Z">
        <w:r w:rsidRPr="00030B2B">
          <w:t xml:space="preserve">automation </w:t>
        </w:r>
      </w:ins>
      <w:ins w:id="334" w:author="Rodion" w:date="2019-12-08T23:11:00Z">
        <w:r w:rsidR="002A3CA8" w:rsidRPr="00222BC9">
          <w:t xml:space="preserve">complex </w:t>
        </w:r>
      </w:ins>
      <w:ins w:id="335" w:author="Rodion" w:date="2019-12-08T23:09:00Z">
        <w:r w:rsidRPr="00312974">
          <w:rPr>
            <w:rPrChange w:id="336" w:author="Rodion" w:date="2019-12-09T02:09:00Z">
              <w:rPr/>
            </w:rPrChange>
          </w:rPr>
          <w:t>than the closest competitors in the market.</w:t>
        </w:r>
      </w:ins>
    </w:p>
    <w:p w14:paraId="0EA1B2BF" w14:textId="0271CE50" w:rsidR="005D7F23" w:rsidRPr="00312974" w:rsidRDefault="005D7F23" w:rsidP="005D7F23">
      <w:pPr>
        <w:rPr>
          <w:ins w:id="337" w:author="Rodion" w:date="2019-12-08T23:09:00Z"/>
          <w:rPrChange w:id="338" w:author="Rodion" w:date="2019-12-09T02:09:00Z">
            <w:rPr>
              <w:ins w:id="339" w:author="Rodion" w:date="2019-12-08T23:09:00Z"/>
            </w:rPr>
          </w:rPrChange>
        </w:rPr>
      </w:pPr>
      <w:ins w:id="340" w:author="Rodion" w:date="2019-12-08T23:09:00Z">
        <w:r w:rsidRPr="00312974">
          <w:rPr>
            <w:rPrChange w:id="341" w:author="Rodion" w:date="2019-12-09T02:09:00Z">
              <w:rPr/>
            </w:rPrChange>
          </w:rPr>
          <w:t>The object of master's thesis is the hardware and software complex of household automation using radio frequency identification.</w:t>
        </w:r>
      </w:ins>
    </w:p>
    <w:p w14:paraId="6C530FE5" w14:textId="77777777" w:rsidR="005D7F23" w:rsidRPr="00312974" w:rsidRDefault="005D7F23" w:rsidP="005D7F23">
      <w:pPr>
        <w:rPr>
          <w:ins w:id="342" w:author="Rodion" w:date="2019-12-08T23:09:00Z"/>
          <w:rPrChange w:id="343" w:author="Rodion" w:date="2019-12-09T02:09:00Z">
            <w:rPr>
              <w:ins w:id="344" w:author="Rodion" w:date="2019-12-08T23:09:00Z"/>
            </w:rPr>
          </w:rPrChange>
        </w:rPr>
      </w:pPr>
      <w:ins w:id="345" w:author="Rodion" w:date="2019-12-08T23:09:00Z">
        <w:r w:rsidRPr="00312974">
          <w:rPr>
            <w:rPrChange w:id="346" w:author="Rodion" w:date="2019-12-09T02:09:00Z">
              <w:rPr/>
            </w:rPrChange>
          </w:rPr>
          <w:t>The purpose of the master's thesis is to create a product that automates the process of housekeeping, reducing the time spent by a person to create a shopping list by creating a system of continuous monitoring of available goods in a person's home.</w:t>
        </w:r>
      </w:ins>
    </w:p>
    <w:p w14:paraId="37913E06" w14:textId="43DA738B" w:rsidR="00F36CB1" w:rsidRPr="00312974" w:rsidRDefault="005D7F23" w:rsidP="002A3CA8">
      <w:pPr>
        <w:rPr>
          <w:ins w:id="347" w:author="Rodion" w:date="2019-12-08T23:14:00Z"/>
          <w:rPrChange w:id="348" w:author="Rodion" w:date="2019-12-09T02:09:00Z">
            <w:rPr>
              <w:ins w:id="349" w:author="Rodion" w:date="2019-12-08T23:14:00Z"/>
            </w:rPr>
          </w:rPrChange>
        </w:rPr>
      </w:pPr>
      <w:ins w:id="350" w:author="Rodion" w:date="2019-12-08T23:09:00Z">
        <w:r w:rsidRPr="00312974">
          <w:rPr>
            <w:rPrChange w:id="351" w:author="Rodion" w:date="2019-12-09T02:09:00Z">
              <w:rPr/>
            </w:rPrChange>
          </w:rPr>
          <w:t>The subject of master's thesis is the subsystem of hardware identification of objects and web applications for accounting of goods available in the home.</w:t>
        </w:r>
      </w:ins>
      <w:ins w:id="352" w:author="Rodion" w:date="2019-12-08T22:57:00Z">
        <w:r w:rsidR="00F36CB1" w:rsidRPr="00312974">
          <w:rPr>
            <w:rFonts w:eastAsia="Calibri"/>
            <w:rPrChange w:id="353" w:author="Rodion" w:date="2019-12-09T02:09:00Z">
              <w:rPr>
                <w:rFonts w:eastAsia="Calibri"/>
              </w:rPr>
            </w:rPrChange>
          </w:rPr>
          <w:t xml:space="preserve"> </w:t>
        </w:r>
      </w:ins>
    </w:p>
    <w:p w14:paraId="2E8F84D9" w14:textId="3B3C9041" w:rsidR="002A3CA8" w:rsidRPr="00312974" w:rsidRDefault="002A3CA8" w:rsidP="00AF59C0">
      <w:pPr>
        <w:rPr>
          <w:ins w:id="354" w:author="Rodion" w:date="2019-12-08T22:57:00Z"/>
          <w:rPrChange w:id="355" w:author="Rodion" w:date="2019-12-09T02:09:00Z">
            <w:rPr>
              <w:ins w:id="356" w:author="Rodion" w:date="2019-12-08T22:57:00Z"/>
            </w:rPr>
          </w:rPrChange>
        </w:rPr>
      </w:pPr>
      <w:ins w:id="357" w:author="Rodion" w:date="2019-12-08T23:14:00Z">
        <w:r w:rsidRPr="00312974">
          <w:rPr>
            <w:rPrChange w:id="358" w:author="Rodion" w:date="2019-12-09T02:09:00Z">
              <w:rPr/>
            </w:rPrChange>
          </w:rPr>
          <w:t>The main results were discussed at the VII International Scientific Conference "Winter InfoCom Advanced Solutions 2018", Kyiv, December 2-3, 2018 and the VIII International Scientific Conference "Winter InfoCom Advanced Solutions 2019", Kiev, 2-3 December 2019.</w:t>
        </w:r>
      </w:ins>
    </w:p>
    <w:p w14:paraId="5A053A1B" w14:textId="0EB21A68" w:rsidR="00F36CB1" w:rsidRPr="00312974" w:rsidRDefault="002A3CA8" w:rsidP="00F36CB1">
      <w:pPr>
        <w:rPr>
          <w:ins w:id="359" w:author="Rodion" w:date="2019-12-08T22:57:00Z"/>
          <w:rFonts w:eastAsia="Calibri"/>
          <w:rPrChange w:id="360" w:author="Rodion" w:date="2019-12-09T02:09:00Z">
            <w:rPr>
              <w:ins w:id="361" w:author="Rodion" w:date="2019-12-08T22:57:00Z"/>
              <w:rFonts w:eastAsia="Calibri"/>
            </w:rPr>
          </w:rPrChange>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ins w:id="362" w:author="Rodion" w:date="2019-12-08T23:14:00Z">
        <w:r w:rsidRPr="00312974">
          <w:rPr>
            <w:rFonts w:eastAsia="Calibri"/>
            <w:rPrChange w:id="363" w:author="Rodion" w:date="2019-12-09T02:09:00Z">
              <w:rPr>
                <w:rFonts w:eastAsia="Calibri"/>
                <w:lang w:val="en-US"/>
              </w:rPr>
            </w:rPrChange>
          </w:rPr>
          <w:t>Keywords</w:t>
        </w:r>
      </w:ins>
      <w:ins w:id="364" w:author="Rodion" w:date="2019-12-08T22:57:00Z">
        <w:r w:rsidR="00F36CB1" w:rsidRPr="00030B2B">
          <w:rPr>
            <w:rFonts w:eastAsia="Calibri"/>
          </w:rPr>
          <w:t xml:space="preserve">: </w:t>
        </w:r>
      </w:ins>
      <w:ins w:id="365" w:author="Rodion" w:date="2019-12-08T23:14:00Z">
        <w:r w:rsidRPr="00222BC9">
          <w:rPr>
            <w:rFonts w:eastAsia="Calibri"/>
          </w:rPr>
          <w:t xml:space="preserve">automation, </w:t>
        </w:r>
      </w:ins>
      <w:ins w:id="366" w:author="Rodion" w:date="2019-12-08T23:15:00Z">
        <w:r w:rsidR="00DC4D1E" w:rsidRPr="00312974">
          <w:rPr>
            <w:rFonts w:eastAsia="Calibri"/>
            <w:rPrChange w:id="367" w:author="Rodion" w:date="2019-12-09T02:09:00Z">
              <w:rPr>
                <w:rFonts w:eastAsia="Calibri"/>
              </w:rPr>
            </w:rPrChange>
          </w:rPr>
          <w:t>house</w:t>
        </w:r>
        <w:r w:rsidR="00DC4D1E" w:rsidRPr="00312974">
          <w:rPr>
            <w:rFonts w:eastAsia="Calibri"/>
            <w:rPrChange w:id="368" w:author="Rodion" w:date="2019-12-09T02:09:00Z">
              <w:rPr>
                <w:rFonts w:eastAsia="Calibri"/>
                <w:lang w:val="en-US"/>
              </w:rPr>
            </w:rPrChange>
          </w:rPr>
          <w:t>keeping</w:t>
        </w:r>
        <w:r w:rsidR="00DC4D1E" w:rsidRPr="00030B2B">
          <w:rPr>
            <w:rFonts w:eastAsia="Calibri"/>
          </w:rPr>
          <w:t xml:space="preserve"> automation</w:t>
        </w:r>
        <w:r w:rsidR="00DC4D1E" w:rsidRPr="00312974">
          <w:rPr>
            <w:rFonts w:eastAsia="Calibri"/>
            <w:rPrChange w:id="369" w:author="Rodion" w:date="2019-12-09T02:09:00Z">
              <w:rPr>
                <w:rFonts w:eastAsia="Calibri"/>
                <w:lang w:val="en-US"/>
              </w:rPr>
            </w:rPrChange>
          </w:rPr>
          <w:t xml:space="preserve">, </w:t>
        </w:r>
      </w:ins>
      <w:ins w:id="370" w:author="Rodion" w:date="2019-12-08T23:14:00Z">
        <w:r w:rsidRPr="00030B2B">
          <w:rPr>
            <w:rFonts w:eastAsia="Calibri"/>
          </w:rPr>
          <w:t>hou</w:t>
        </w:r>
        <w:r w:rsidRPr="00222BC9">
          <w:rPr>
            <w:rFonts w:eastAsia="Calibri"/>
          </w:rPr>
          <w:t>sehold automation, radio frequency identification, RFID, barcode</w:t>
        </w:r>
      </w:ins>
      <w:ins w:id="371" w:author="Rodion" w:date="2019-12-08T22:57:00Z">
        <w:r w:rsidR="00F36CB1" w:rsidRPr="00312974">
          <w:rPr>
            <w:rFonts w:eastAsia="Calibri"/>
            <w:rPrChange w:id="372" w:author="Rodion" w:date="2019-12-09T02:09:00Z">
              <w:rPr>
                <w:rFonts w:eastAsia="Calibri"/>
              </w:rPr>
            </w:rPrChange>
          </w:rPr>
          <w:t>.</w:t>
        </w:r>
      </w:ins>
    </w:p>
    <w:p w14:paraId="0D091FE5" w14:textId="1917E72F" w:rsidR="00801217" w:rsidRPr="00312974" w:rsidDel="00F36CB1" w:rsidRDefault="00801217" w:rsidP="00F36CB1">
      <w:pPr>
        <w:tabs>
          <w:tab w:val="left" w:pos="4119"/>
        </w:tabs>
        <w:jc w:val="center"/>
        <w:rPr>
          <w:del w:id="373" w:author="Rodion" w:date="2019-12-08T22:57:00Z"/>
          <w:rFonts w:eastAsia="Calibri"/>
          <w:rPrChange w:id="374" w:author="Rodion" w:date="2019-12-09T02:09:00Z">
            <w:rPr>
              <w:del w:id="375" w:author="Rodion" w:date="2019-12-08T22:57:00Z"/>
              <w:rFonts w:eastAsia="Calibri"/>
            </w:rPr>
          </w:rPrChange>
        </w:rPr>
        <w:pPrChange w:id="376" w:author="Rodion" w:date="2019-12-08T22:57:00Z">
          <w:pPr>
            <w:tabs>
              <w:tab w:val="left" w:pos="4119"/>
            </w:tabs>
          </w:pPr>
        </w:pPrChange>
      </w:pPr>
      <w:del w:id="377" w:author="Rodion" w:date="2019-12-08T22:57:00Z">
        <w:r w:rsidRPr="00312974" w:rsidDel="00F36CB1">
          <w:rPr>
            <w:rFonts w:eastAsia="Calibri"/>
            <w:rPrChange w:id="378" w:author="Rodion" w:date="2019-12-09T02:09:00Z">
              <w:rPr>
                <w:rFonts w:eastAsia="Calibri"/>
              </w:rPr>
            </w:rPrChange>
          </w:rPr>
          <w:lastRenderedPageBreak/>
          <w:delText>РЕФЕРАТ</w:delText>
        </w:r>
      </w:del>
    </w:p>
    <w:p w14:paraId="32193F0D" w14:textId="450CA3EE" w:rsidR="00801217" w:rsidRPr="00312974" w:rsidDel="00F36CB1" w:rsidRDefault="00801217" w:rsidP="00801217">
      <w:pPr>
        <w:jc w:val="center"/>
        <w:rPr>
          <w:del w:id="379" w:author="Rodion" w:date="2019-12-08T22:57:00Z"/>
          <w:rFonts w:eastAsia="Calibri"/>
          <w:rPrChange w:id="380" w:author="Rodion" w:date="2019-12-09T02:09:00Z">
            <w:rPr>
              <w:del w:id="381" w:author="Rodion" w:date="2019-12-08T22:57:00Z"/>
              <w:rFonts w:eastAsia="Calibri"/>
            </w:rPr>
          </w:rPrChange>
        </w:rPr>
      </w:pPr>
    </w:p>
    <w:p w14:paraId="0D94ABAB" w14:textId="6BE3CB00" w:rsidR="00801217" w:rsidRPr="00312974" w:rsidDel="00F36CB1" w:rsidRDefault="00D80FC3" w:rsidP="00F73C8B">
      <w:pPr>
        <w:rPr>
          <w:del w:id="382" w:author="Rodion" w:date="2019-12-08T22:57:00Z"/>
          <w:rFonts w:eastAsia="Calibri"/>
          <w:rPrChange w:id="383" w:author="Rodion" w:date="2019-12-09T02:09:00Z">
            <w:rPr>
              <w:del w:id="384" w:author="Rodion" w:date="2019-12-08T22:57:00Z"/>
              <w:rFonts w:eastAsia="Calibri"/>
            </w:rPr>
          </w:rPrChange>
        </w:rPr>
      </w:pPr>
      <w:del w:id="385" w:author="Rodion" w:date="2019-12-08T22:57:00Z">
        <w:r w:rsidRPr="00312974" w:rsidDel="00F36CB1">
          <w:rPr>
            <w:rFonts w:eastAsia="Calibri"/>
            <w:rPrChange w:id="386" w:author="Rodion" w:date="2019-12-09T02:09:00Z">
              <w:rPr>
                <w:rFonts w:eastAsia="Calibri"/>
              </w:rPr>
            </w:rPrChange>
          </w:rPr>
          <w:delText>Харабет Р.</w:delText>
        </w:r>
        <w:r w:rsidR="00F73C8B" w:rsidRPr="00312974" w:rsidDel="00F36CB1">
          <w:rPr>
            <w:rFonts w:eastAsia="Calibri"/>
            <w:rPrChange w:id="387" w:author="Rodion" w:date="2019-12-09T02:09:00Z">
              <w:rPr>
                <w:rFonts w:eastAsia="Calibri"/>
              </w:rPr>
            </w:rPrChange>
          </w:rPr>
          <w:delText xml:space="preserve"> </w:delText>
        </w:r>
        <w:r w:rsidRPr="00312974" w:rsidDel="00F36CB1">
          <w:rPr>
            <w:rFonts w:eastAsia="Calibri"/>
            <w:rPrChange w:id="388" w:author="Rodion" w:date="2019-12-09T02:09:00Z">
              <w:rPr>
                <w:rFonts w:eastAsia="Calibri"/>
              </w:rPr>
            </w:rPrChange>
          </w:rPr>
          <w:delText>І.</w:delText>
        </w:r>
        <w:r w:rsidR="00801217" w:rsidRPr="00312974" w:rsidDel="00F36CB1">
          <w:rPr>
            <w:rFonts w:eastAsia="Calibri"/>
            <w:rPrChange w:id="389" w:author="Rodion" w:date="2019-12-09T02:09:00Z">
              <w:rPr>
                <w:rFonts w:eastAsia="Calibri"/>
              </w:rPr>
            </w:rPrChange>
          </w:rPr>
          <w:delText xml:space="preserve"> </w:delText>
        </w:r>
        <w:r w:rsidRPr="00312974" w:rsidDel="00F36CB1">
          <w:rPr>
            <w:rPrChange w:id="390" w:author="Rodion" w:date="2019-12-09T02:09:00Z">
              <w:rPr/>
            </w:rPrChange>
          </w:rPr>
          <w:delText>Програмно-апаратний комплекс автоматизації ведення домашнього господарства з використанням радіочастотної ідентифікації</w:delText>
        </w:r>
        <w:r w:rsidR="00801217" w:rsidRPr="00312974" w:rsidDel="00F36CB1">
          <w:rPr>
            <w:rFonts w:eastAsia="Calibri"/>
            <w:rPrChange w:id="391" w:author="Rodion" w:date="2019-12-09T02:09:00Z">
              <w:rPr>
                <w:rFonts w:eastAsia="Calibri"/>
              </w:rPr>
            </w:rPrChange>
          </w:rPr>
          <w:delText>. КПІ ім. Ігоря Сікорського, Київ, 2019.</w:delText>
        </w:r>
      </w:del>
    </w:p>
    <w:p w14:paraId="1B8A7FB6" w14:textId="42156AD5" w:rsidR="00801217" w:rsidRPr="00312974" w:rsidDel="00F36CB1" w:rsidRDefault="00801217" w:rsidP="00F73C8B">
      <w:pPr>
        <w:rPr>
          <w:del w:id="392" w:author="Rodion" w:date="2019-12-08T22:57:00Z"/>
          <w:rFonts w:eastAsia="Calibri"/>
          <w:rPrChange w:id="393" w:author="Rodion" w:date="2019-12-09T02:09:00Z">
            <w:rPr>
              <w:del w:id="394" w:author="Rodion" w:date="2019-12-08T22:57:00Z"/>
              <w:rFonts w:eastAsia="Calibri"/>
            </w:rPr>
          </w:rPrChange>
        </w:rPr>
      </w:pPr>
      <w:del w:id="395" w:author="Rodion" w:date="2019-12-08T22:57:00Z">
        <w:r w:rsidRPr="00312974" w:rsidDel="00F36CB1">
          <w:rPr>
            <w:rFonts w:eastAsia="Calibri"/>
            <w:highlight w:val="yellow"/>
            <w:rPrChange w:id="396" w:author="Rodion" w:date="2019-12-09T02:09:00Z">
              <w:rPr>
                <w:rFonts w:eastAsia="Calibri"/>
                <w:highlight w:val="yellow"/>
              </w:rPr>
            </w:rPrChange>
          </w:rPr>
          <w:delText xml:space="preserve">Проект містить с. тексту, рисунків, таблиці, літературних джерел та </w:delText>
        </w:r>
      </w:del>
      <w:del w:id="397" w:author="Rodion" w:date="2019-12-08T22:53:00Z">
        <w:r w:rsidRPr="00312974" w:rsidDel="007A3108">
          <w:rPr>
            <w:rFonts w:eastAsia="Calibri"/>
            <w:highlight w:val="yellow"/>
            <w:rPrChange w:id="398" w:author="Rodion" w:date="2019-12-09T02:09:00Z">
              <w:rPr>
                <w:rFonts w:eastAsia="Calibri"/>
                <w:highlight w:val="yellow"/>
              </w:rPr>
            </w:rPrChange>
          </w:rPr>
          <w:delText xml:space="preserve"> </w:delText>
        </w:r>
      </w:del>
      <w:del w:id="399" w:author="Rodion" w:date="2019-12-08T22:57:00Z">
        <w:r w:rsidRPr="00312974" w:rsidDel="00F36CB1">
          <w:rPr>
            <w:rFonts w:eastAsia="Calibri"/>
            <w:highlight w:val="yellow"/>
            <w:rPrChange w:id="400" w:author="Rodion" w:date="2019-12-09T02:09:00Z">
              <w:rPr>
                <w:rFonts w:eastAsia="Calibri"/>
                <w:highlight w:val="yellow"/>
              </w:rPr>
            </w:rPrChange>
          </w:rPr>
          <w:delText>додатки.</w:delText>
        </w:r>
      </w:del>
    </w:p>
    <w:p w14:paraId="2B5232A0" w14:textId="4AB05754" w:rsidR="00801217" w:rsidRPr="00312974" w:rsidDel="00F36CB1" w:rsidRDefault="00801217" w:rsidP="00F73C8B">
      <w:pPr>
        <w:rPr>
          <w:del w:id="401" w:author="Rodion" w:date="2019-12-08T22:57:00Z"/>
          <w:rFonts w:eastAsia="Calibri"/>
          <w:rPrChange w:id="402" w:author="Rodion" w:date="2019-12-09T02:09:00Z">
            <w:rPr>
              <w:del w:id="403" w:author="Rodion" w:date="2019-12-08T22:57:00Z"/>
              <w:rFonts w:eastAsia="Calibri"/>
            </w:rPr>
          </w:rPrChange>
        </w:rPr>
      </w:pPr>
    </w:p>
    <w:p w14:paraId="1D55DA27" w14:textId="651D692E" w:rsidR="00DD1B53" w:rsidRPr="00312974" w:rsidDel="00F36CB1" w:rsidRDefault="00625216" w:rsidP="00DD1B53">
      <w:pPr>
        <w:rPr>
          <w:del w:id="404" w:author="Rodion" w:date="2019-12-08T22:57:00Z"/>
          <w:rPrChange w:id="405" w:author="Rodion" w:date="2019-12-09T02:09:00Z">
            <w:rPr>
              <w:del w:id="406" w:author="Rodion" w:date="2019-12-08T22:57:00Z"/>
            </w:rPr>
          </w:rPrChange>
        </w:rPr>
      </w:pPr>
      <w:del w:id="407" w:author="Rodion" w:date="2019-12-08T22:52:00Z">
        <w:r w:rsidRPr="00312974" w:rsidDel="007A3108">
          <w:rPr>
            <w:rPrChange w:id="408" w:author="Rodion" w:date="2019-12-09T02:09:00Z">
              <w:rPr/>
            </w:rPrChange>
          </w:rPr>
          <w:delText>Повсякденні</w:delText>
        </w:r>
        <w:r w:rsidR="00DD1B53" w:rsidRPr="00312974" w:rsidDel="007A3108">
          <w:rPr>
            <w:rPrChange w:id="409" w:author="Rodion" w:date="2019-12-09T02:09:00Z">
              <w:rPr/>
            </w:rPrChange>
          </w:rPr>
          <w:delText xml:space="preserve"> процеси</w:delText>
        </w:r>
        <w:r w:rsidRPr="00312974" w:rsidDel="007A3108">
          <w:rPr>
            <w:rPrChange w:id="410" w:author="Rodion" w:date="2019-12-09T02:09:00Z">
              <w:rPr/>
            </w:rPrChange>
          </w:rPr>
          <w:delText>, що стосуються</w:delText>
        </w:r>
        <w:r w:rsidR="00DD1B53" w:rsidRPr="00312974" w:rsidDel="007A3108">
          <w:rPr>
            <w:rPrChange w:id="411" w:author="Rodion" w:date="2019-12-09T02:09:00Z">
              <w:rPr/>
            </w:rPrChange>
          </w:rPr>
          <w:delText xml:space="preserve"> веденн</w:delText>
        </w:r>
        <w:r w:rsidRPr="00312974" w:rsidDel="007A3108">
          <w:rPr>
            <w:rPrChange w:id="412" w:author="Rodion" w:date="2019-12-09T02:09:00Z">
              <w:rPr/>
            </w:rPrChange>
          </w:rPr>
          <w:delText>я</w:delText>
        </w:r>
        <w:r w:rsidR="00DD1B53" w:rsidRPr="00312974" w:rsidDel="007A3108">
          <w:rPr>
            <w:rPrChange w:id="413" w:author="Rodion" w:date="2019-12-09T02:09:00Z">
              <w:rPr/>
            </w:rPrChange>
          </w:rPr>
          <w:delText xml:space="preserve"> домашнього господарства є досить простими, щоб доручити їх виконання машинам, тим самим звільнивши додатковий вільний час для людини</w:delText>
        </w:r>
        <w:r w:rsidRPr="00312974" w:rsidDel="007A3108">
          <w:rPr>
            <w:rPrChange w:id="414" w:author="Rodion" w:date="2019-12-09T02:09:00Z">
              <w:rPr/>
            </w:rPrChange>
          </w:rPr>
          <w:delText xml:space="preserve">. </w:delText>
        </w:r>
        <w:r w:rsidR="00DD1B53" w:rsidRPr="00312974" w:rsidDel="007A3108">
          <w:rPr>
            <w:rPrChange w:id="415" w:author="Rodion" w:date="2019-12-09T02:09:00Z">
              <w:rPr/>
            </w:rPrChange>
          </w:rPr>
          <w:delText xml:space="preserve">Одним за таких процесів, що доцільно було б </w:delText>
        </w:r>
        <w:r w:rsidR="004603E7" w:rsidRPr="00312974" w:rsidDel="007A3108">
          <w:rPr>
            <w:rPrChange w:id="416" w:author="Rodion" w:date="2019-12-09T02:09:00Z">
              <w:rPr/>
            </w:rPrChange>
          </w:rPr>
          <w:delText>автоматизувати</w:delText>
        </w:r>
        <w:r w:rsidR="00DD1B53" w:rsidRPr="00312974" w:rsidDel="007A3108">
          <w:rPr>
            <w:rPrChange w:id="417" w:author="Rodion" w:date="2019-12-09T02:09:00Z">
              <w:rPr/>
            </w:rPrChange>
          </w:rPr>
          <w:delText xml:space="preserve">, </w:delText>
        </w:r>
        <w:r w:rsidRPr="00312974" w:rsidDel="007A3108">
          <w:rPr>
            <w:rPrChange w:id="418" w:author="Rodion" w:date="2019-12-09T02:09:00Z">
              <w:rPr/>
            </w:rPrChange>
          </w:rPr>
          <w:delText>є</w:delText>
        </w:r>
        <w:r w:rsidR="00DD1B53" w:rsidRPr="00312974" w:rsidDel="007A3108">
          <w:rPr>
            <w:rPrChange w:id="419" w:author="Rodion" w:date="2019-12-09T02:09:00Z">
              <w:rPr/>
            </w:rPrChange>
          </w:rPr>
          <w:delText xml:space="preserve"> складання списку покупок. Адже</w:delText>
        </w:r>
        <w:r w:rsidRPr="00312974" w:rsidDel="007A3108">
          <w:rPr>
            <w:rPrChange w:id="420" w:author="Rodion" w:date="2019-12-09T02:09:00Z">
              <w:rPr/>
            </w:rPrChange>
          </w:rPr>
          <w:delText xml:space="preserve"> </w:delText>
        </w:r>
        <w:r w:rsidR="00DD1B53" w:rsidRPr="00312974" w:rsidDel="007A3108">
          <w:rPr>
            <w:rPrChange w:id="421" w:author="Rodion" w:date="2019-12-09T02:09:00Z">
              <w:rPr/>
            </w:rPrChange>
          </w:rPr>
          <w:delText xml:space="preserve">при складанні списку покупок людині доводиться кожного разу </w:delText>
        </w:r>
        <w:r w:rsidR="00135877" w:rsidRPr="00312974" w:rsidDel="007A3108">
          <w:rPr>
            <w:rPrChange w:id="422" w:author="Rodion" w:date="2019-12-09T02:09:00Z">
              <w:rPr/>
            </w:rPrChange>
          </w:rPr>
          <w:delText>витрачати час на здійснення</w:delText>
        </w:r>
        <w:r w:rsidR="00DD1B53" w:rsidRPr="00312974" w:rsidDel="007A3108">
          <w:rPr>
            <w:rPrChange w:id="423" w:author="Rodion" w:date="2019-12-09T02:09:00Z">
              <w:rPr/>
            </w:rPrChange>
          </w:rPr>
          <w:delText xml:space="preserve"> моніторин</w:delText>
        </w:r>
        <w:r w:rsidR="00135877" w:rsidRPr="00312974" w:rsidDel="007A3108">
          <w:rPr>
            <w:rPrChange w:id="424" w:author="Rodion" w:date="2019-12-09T02:09:00Z">
              <w:rPr/>
            </w:rPrChange>
          </w:rPr>
          <w:delText>гу</w:delText>
        </w:r>
        <w:r w:rsidR="00DD1B53" w:rsidRPr="00312974" w:rsidDel="007A3108">
          <w:rPr>
            <w:rPrChange w:id="425" w:author="Rodion" w:date="2019-12-09T02:09:00Z">
              <w:rPr/>
            </w:rPrChange>
          </w:rPr>
          <w:delText xml:space="preserve"> наявних товарів, і вже виходячи з нього – додавати певний товар до списку.</w:delText>
        </w:r>
      </w:del>
    </w:p>
    <w:p w14:paraId="661906A9" w14:textId="56C728B7" w:rsidR="00C63FF8" w:rsidRPr="00312974" w:rsidDel="00F36CB1" w:rsidRDefault="00C63FF8" w:rsidP="00C63FF8">
      <w:pPr>
        <w:rPr>
          <w:del w:id="426" w:author="Rodion" w:date="2019-12-08T22:57:00Z"/>
          <w:rPrChange w:id="427" w:author="Rodion" w:date="2019-12-09T02:09:00Z">
            <w:rPr>
              <w:del w:id="428" w:author="Rodion" w:date="2019-12-08T22:57:00Z"/>
            </w:rPr>
          </w:rPrChange>
        </w:rPr>
      </w:pPr>
      <w:del w:id="429" w:author="Rodion" w:date="2019-12-08T22:57:00Z">
        <w:r w:rsidRPr="00312974" w:rsidDel="00F36CB1">
          <w:rPr>
            <w:rPrChange w:id="430" w:author="Rodion" w:date="2019-12-09T02:09:00Z">
              <w:rPr/>
            </w:rPrChange>
          </w:rPr>
          <w:delTex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delText>
        </w:r>
      </w:del>
    </w:p>
    <w:p w14:paraId="69216173" w14:textId="7524BB8C" w:rsidR="00C63FF8" w:rsidRPr="00312974" w:rsidDel="00F36CB1" w:rsidRDefault="00C63FF8" w:rsidP="00C63FF8">
      <w:pPr>
        <w:rPr>
          <w:del w:id="431" w:author="Rodion" w:date="2019-12-08T22:57:00Z"/>
          <w:rPrChange w:id="432" w:author="Rodion" w:date="2019-12-09T02:09:00Z">
            <w:rPr>
              <w:del w:id="433" w:author="Rodion" w:date="2019-12-08T22:57:00Z"/>
            </w:rPr>
          </w:rPrChange>
        </w:rPr>
      </w:pPr>
      <w:del w:id="434" w:author="Rodion" w:date="2019-12-08T22:57:00Z">
        <w:r w:rsidRPr="00312974" w:rsidDel="00F36CB1">
          <w:rPr>
            <w:rPrChange w:id="435" w:author="Rodion" w:date="2019-12-09T02:09:00Z">
              <w:rPr/>
            </w:rPrChange>
          </w:rPr>
          <w:delTex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delText>
        </w:r>
      </w:del>
    </w:p>
    <w:p w14:paraId="40A473BC" w14:textId="114CF4AD" w:rsidR="00C63FF8" w:rsidRPr="00312974" w:rsidDel="00F36CB1" w:rsidRDefault="00C63FF8" w:rsidP="00C63FF8">
      <w:pPr>
        <w:rPr>
          <w:del w:id="436" w:author="Rodion" w:date="2019-12-08T22:57:00Z"/>
          <w:rFonts w:eastAsia="Calibri"/>
          <w:szCs w:val="24"/>
          <w:rPrChange w:id="437" w:author="Rodion" w:date="2019-12-09T02:09:00Z">
            <w:rPr>
              <w:del w:id="438" w:author="Rodion" w:date="2019-12-08T22:57:00Z"/>
              <w:rFonts w:eastAsia="Calibri"/>
              <w:szCs w:val="24"/>
            </w:rPr>
          </w:rPrChange>
        </w:rPr>
      </w:pPr>
      <w:del w:id="439" w:author="Rodion" w:date="2019-12-08T22:57:00Z">
        <w:r w:rsidRPr="00312974" w:rsidDel="00F36CB1">
          <w:rPr>
            <w:rFonts w:eastAsia="Calibri"/>
            <w:szCs w:val="24"/>
            <w:rPrChange w:id="440" w:author="Rodion" w:date="2019-12-09T02:09:00Z">
              <w:rPr>
                <w:rFonts w:eastAsia="Calibri"/>
                <w:szCs w:val="24"/>
              </w:rPr>
            </w:rPrChange>
          </w:rPr>
          <w:delText xml:space="preserve">Предметом </w:delText>
        </w:r>
        <w:r w:rsidRPr="00312974" w:rsidDel="00F36CB1">
          <w:rPr>
            <w:rPrChange w:id="441" w:author="Rodion" w:date="2019-12-09T02:09:00Z">
              <w:rPr/>
            </w:rPrChange>
          </w:rPr>
          <w:delText>розробки</w:delText>
        </w:r>
        <w:r w:rsidRPr="00312974" w:rsidDel="00F36CB1">
          <w:rPr>
            <w:rFonts w:eastAsia="Calibri"/>
            <w:szCs w:val="24"/>
            <w:rPrChange w:id="442" w:author="Rodion" w:date="2019-12-09T02:09:00Z">
              <w:rPr>
                <w:rFonts w:eastAsia="Calibri"/>
                <w:szCs w:val="24"/>
              </w:rPr>
            </w:rPrChange>
          </w:rPr>
          <w:delText xml:space="preserve"> </w:delText>
        </w:r>
        <w:r w:rsidRPr="00312974" w:rsidDel="00F36CB1">
          <w:rPr>
            <w:rPrChange w:id="443" w:author="Rodion" w:date="2019-12-09T02:09:00Z">
              <w:rPr/>
            </w:rPrChange>
          </w:rPr>
          <w:delText>магістерської дисертації</w:delText>
        </w:r>
        <w:r w:rsidRPr="00312974" w:rsidDel="00F36CB1">
          <w:rPr>
            <w:rFonts w:eastAsia="Calibri"/>
            <w:szCs w:val="24"/>
            <w:rPrChange w:id="444" w:author="Rodion" w:date="2019-12-09T02:09:00Z">
              <w:rPr>
                <w:rFonts w:eastAsia="Calibri"/>
                <w:szCs w:val="24"/>
              </w:rPr>
            </w:rPrChange>
          </w:rPr>
          <w:delText xml:space="preserve"> є підсистема апаратної ідентифікації предметів та веб застосунок для обліку товарів, наявних у домі. </w:delText>
        </w:r>
      </w:del>
    </w:p>
    <w:p w14:paraId="45D33C85" w14:textId="21932057" w:rsidR="00E86D02" w:rsidRPr="00312974" w:rsidDel="00F36CB1" w:rsidRDefault="00801217" w:rsidP="00E86D02">
      <w:pPr>
        <w:rPr>
          <w:del w:id="445" w:author="Rodion" w:date="2019-12-08T22:57:00Z"/>
          <w:rPrChange w:id="446" w:author="Rodion" w:date="2019-12-09T02:09:00Z">
            <w:rPr>
              <w:del w:id="447" w:author="Rodion" w:date="2019-12-08T22:57:00Z"/>
            </w:rPr>
          </w:rPrChange>
        </w:rPr>
      </w:pPr>
      <w:del w:id="448" w:author="Rodion" w:date="2019-12-08T22:57:00Z">
        <w:r w:rsidRPr="00312974" w:rsidDel="00F36CB1">
          <w:rPr>
            <w:rFonts w:eastAsia="Calibri"/>
            <w:rPrChange w:id="449" w:author="Rodion" w:date="2019-12-09T02:09:00Z">
              <w:rPr>
                <w:rFonts w:eastAsia="Calibri"/>
              </w:rPr>
            </w:rPrChange>
          </w:rPr>
          <w:delText xml:space="preserve"> </w:delText>
        </w:r>
        <w:r w:rsidR="00E86D02" w:rsidRPr="00312974" w:rsidDel="00F36CB1">
          <w:rPr>
            <w:rPrChange w:id="450" w:author="Rodion" w:date="2019-12-09T02:09:00Z">
              <w:rPr/>
            </w:rPrChange>
          </w:rPr>
          <w:delText xml:space="preserve">Результати створення концепції інформаційної системи для автоматизації обліку товарів були представлені на VII міжнародній науково-практичній конференції «Winter InfoCom Advanced Solutions 2018», м. Київ, 2-3 грудня 2020 року. </w:delText>
        </w:r>
      </w:del>
    </w:p>
    <w:p w14:paraId="53C5950E" w14:textId="1DD4B5F6" w:rsidR="00E86D02" w:rsidRPr="00312974" w:rsidDel="00F36CB1" w:rsidRDefault="00E86D02" w:rsidP="00E86D02">
      <w:pPr>
        <w:rPr>
          <w:del w:id="451" w:author="Rodion" w:date="2019-12-08T22:57:00Z"/>
          <w:rPrChange w:id="452" w:author="Rodion" w:date="2019-12-09T02:09:00Z">
            <w:rPr>
              <w:del w:id="453" w:author="Rodion" w:date="2019-12-08T22:57:00Z"/>
            </w:rPr>
          </w:rPrChange>
        </w:rPr>
      </w:pPr>
      <w:del w:id="454" w:author="Rodion" w:date="2019-12-08T22:57:00Z">
        <w:r w:rsidRPr="00312974" w:rsidDel="00F36CB1">
          <w:rPr>
            <w:rPrChange w:id="455" w:author="Rodion" w:date="2019-12-09T02:09:00Z">
              <w:rPr/>
            </w:rPrChange>
          </w:rPr>
          <w:delText xml:space="preserve">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 «Winter InfoCom Advanced Solutions 2019», м. Київ, 2-3 грудня 2019 року. </w:delText>
        </w:r>
      </w:del>
    </w:p>
    <w:p w14:paraId="72E0007F" w14:textId="73452F0A" w:rsidR="00801217" w:rsidRPr="00312974" w:rsidDel="00F36CB1" w:rsidRDefault="00801217" w:rsidP="00F73C8B">
      <w:pPr>
        <w:rPr>
          <w:del w:id="456" w:author="Rodion" w:date="2019-12-08T22:57:00Z"/>
          <w:rFonts w:eastAsia="Calibri"/>
          <w:rPrChange w:id="457" w:author="Rodion" w:date="2019-12-09T02:09:00Z">
            <w:rPr>
              <w:del w:id="458" w:author="Rodion" w:date="2019-12-08T22:57:00Z"/>
              <w:rFonts w:eastAsia="Calibri"/>
            </w:rPr>
          </w:rPrChange>
        </w:rPr>
        <w:sectPr w:rsidR="00801217" w:rsidRPr="00312974" w:rsidDel="00F36CB1" w:rsidSect="000C0886">
          <w:footerReference w:type="default" r:id="rId15"/>
          <w:pgSz w:w="11906" w:h="16838" w:code="9"/>
          <w:pgMar w:top="1135" w:right="566" w:bottom="1134" w:left="1134" w:header="284" w:footer="709" w:gutter="0"/>
          <w:pgNumType w:start="0"/>
          <w:cols w:space="708"/>
          <w:titlePg/>
          <w:docGrid w:linePitch="381"/>
        </w:sectPr>
      </w:pPr>
      <w:del w:id="459" w:author="Rodion" w:date="2019-12-08T22:57:00Z">
        <w:r w:rsidRPr="00312974" w:rsidDel="00F36CB1">
          <w:rPr>
            <w:rFonts w:eastAsia="Calibri"/>
            <w:rPrChange w:id="460" w:author="Rodion" w:date="2019-12-09T02:09:00Z">
              <w:rPr>
                <w:rFonts w:eastAsia="Calibri"/>
              </w:rPr>
            </w:rPrChange>
          </w:rPr>
          <w:delText xml:space="preserve">Ключові слова: </w:delText>
        </w:r>
        <w:r w:rsidR="00147229" w:rsidRPr="00312974" w:rsidDel="00F36CB1">
          <w:rPr>
            <w:rFonts w:eastAsia="Calibri"/>
            <w:rPrChange w:id="461" w:author="Rodion" w:date="2019-12-09T02:09:00Z">
              <w:rPr>
                <w:rFonts w:eastAsia="Calibri"/>
              </w:rPr>
            </w:rPrChange>
          </w:rPr>
          <w:delText>автоматизація</w:delText>
        </w:r>
        <w:r w:rsidRPr="00312974" w:rsidDel="00F36CB1">
          <w:rPr>
            <w:rFonts w:eastAsia="Calibri"/>
            <w:rPrChange w:id="462" w:author="Rodion" w:date="2019-12-09T02:09:00Z">
              <w:rPr>
                <w:rFonts w:eastAsia="Calibri"/>
              </w:rPr>
            </w:rPrChange>
          </w:rPr>
          <w:delText>,</w:delText>
        </w:r>
        <w:r w:rsidR="00147229" w:rsidRPr="00312974" w:rsidDel="00F36CB1">
          <w:rPr>
            <w:rFonts w:eastAsia="Calibri"/>
            <w:rPrChange w:id="463" w:author="Rodion" w:date="2019-12-09T02:09:00Z">
              <w:rPr>
                <w:rFonts w:eastAsia="Calibri"/>
              </w:rPr>
            </w:rPrChange>
          </w:rPr>
          <w:delText xml:space="preserve"> </w:delText>
        </w:r>
        <w:r w:rsidR="00226227" w:rsidRPr="00312974" w:rsidDel="00F36CB1">
          <w:rPr>
            <w:rFonts w:eastAsia="Calibri"/>
            <w:rPrChange w:id="464" w:author="Rodion" w:date="2019-12-09T02:09:00Z">
              <w:rPr>
                <w:rFonts w:eastAsia="Calibri"/>
              </w:rPr>
            </w:rPrChange>
          </w:rPr>
          <w:delText xml:space="preserve">автоматизація домашнього </w:delText>
        </w:r>
        <w:r w:rsidR="00B130DB" w:rsidRPr="00312974" w:rsidDel="00F36CB1">
          <w:rPr>
            <w:rFonts w:eastAsia="Calibri"/>
            <w:rPrChange w:id="465" w:author="Rodion" w:date="2019-12-09T02:09:00Z">
              <w:rPr>
                <w:rFonts w:eastAsia="Calibri"/>
              </w:rPr>
            </w:rPrChange>
          </w:rPr>
          <w:delText>господарства</w:delText>
        </w:r>
        <w:r w:rsidR="00226227" w:rsidRPr="00312974" w:rsidDel="00F36CB1">
          <w:rPr>
            <w:rFonts w:eastAsia="Calibri"/>
            <w:rPrChange w:id="466" w:author="Rodion" w:date="2019-12-09T02:09:00Z">
              <w:rPr>
                <w:rFonts w:eastAsia="Calibri"/>
              </w:rPr>
            </w:rPrChange>
          </w:rPr>
          <w:delText>, радіочастотна ідентифікація, RFID, штрих-код</w:delText>
        </w:r>
        <w:r w:rsidRPr="00312974" w:rsidDel="00F36CB1">
          <w:rPr>
            <w:rFonts w:eastAsia="Calibri"/>
            <w:rPrChange w:id="467" w:author="Rodion" w:date="2019-12-09T02:09:00Z">
              <w:rPr>
                <w:rFonts w:eastAsia="Calibri"/>
              </w:rPr>
            </w:rPrChange>
          </w:rPr>
          <w:delText>.</w:delText>
        </w:r>
      </w:del>
    </w:p>
    <w:sdt>
      <w:sdtPr>
        <w:rPr>
          <w:rFonts w:eastAsiaTheme="minorHAnsi" w:cs="Times New Roman"/>
          <w:b w:val="0"/>
          <w:caps w:val="0"/>
          <w:szCs w:val="28"/>
        </w:rPr>
        <w:id w:val="1475954047"/>
        <w:docPartObj>
          <w:docPartGallery w:val="Table of Contents"/>
          <w:docPartUnique/>
        </w:docPartObj>
      </w:sdtPr>
      <w:sdtEndPr>
        <w:rPr>
          <w:bCs/>
          <w:noProof/>
          <w:rPrChange w:id="468" w:author="Rodion" w:date="2019-12-09T02:09:00Z">
            <w:rPr/>
          </w:rPrChange>
        </w:rPr>
      </w:sdtEndPr>
      <w:sdtContent>
        <w:p w14:paraId="23467839" w14:textId="3E304EDA" w:rsidR="002F70F9" w:rsidRPr="00222BC9" w:rsidRDefault="00850047" w:rsidP="00F36CB1">
          <w:pPr>
            <w:pStyle w:val="TOCHeading"/>
            <w:ind w:firstLine="720"/>
            <w:pPrChange w:id="469" w:author="Rodion" w:date="2019-12-08T22:58:00Z">
              <w:pPr>
                <w:pStyle w:val="TOCHeading"/>
              </w:pPr>
            </w:pPrChange>
          </w:pPr>
          <w:r w:rsidRPr="00030B2B">
            <w:t>ЗМІСТ</w:t>
          </w:r>
        </w:p>
        <w:p w14:paraId="0B6D8A57" w14:textId="77777777" w:rsidR="00801217" w:rsidRPr="00312974" w:rsidRDefault="00801217" w:rsidP="00801217">
          <w:pPr>
            <w:rPr>
              <w:rPrChange w:id="470" w:author="Rodion" w:date="2019-12-09T02:09:00Z">
                <w:rPr/>
              </w:rPrChange>
            </w:rPr>
          </w:pPr>
        </w:p>
        <w:p w14:paraId="156BCDAB" w14:textId="47E83D34" w:rsidR="00D43E96" w:rsidRDefault="002F70F9">
          <w:pPr>
            <w:pStyle w:val="TOC1"/>
            <w:tabs>
              <w:tab w:val="right" w:leader="dot" w:pos="10476"/>
            </w:tabs>
            <w:rPr>
              <w:ins w:id="471" w:author="Rodion" w:date="2019-12-09T05:53:00Z"/>
              <w:rFonts w:asciiTheme="minorHAnsi" w:eastAsiaTheme="minorEastAsia" w:hAnsiTheme="minorHAnsi" w:cstheme="minorBidi"/>
              <w:noProof/>
              <w:sz w:val="22"/>
              <w:szCs w:val="22"/>
              <w:lang w:val="en-US"/>
            </w:rPr>
          </w:pPr>
          <w:r w:rsidRPr="00030B2B">
            <w:fldChar w:fldCharType="begin"/>
          </w:r>
          <w:r w:rsidRPr="00312974">
            <w:rPr>
              <w:rPrChange w:id="472" w:author="Rodion" w:date="2019-12-09T02:09:00Z">
                <w:rPr/>
              </w:rPrChange>
            </w:rPr>
            <w:instrText xml:space="preserve"> TOC \o "1-3" \h \z \u </w:instrText>
          </w:r>
          <w:r w:rsidRPr="00312974">
            <w:rPr>
              <w:rPrChange w:id="473" w:author="Rodion" w:date="2019-12-09T02:09:00Z">
                <w:rPr/>
              </w:rPrChange>
            </w:rPr>
            <w:fldChar w:fldCharType="separate"/>
          </w:r>
          <w:ins w:id="474" w:author="Rodion" w:date="2019-12-09T05:53:00Z">
            <w:r w:rsidR="00D43E96" w:rsidRPr="00A63DA4">
              <w:rPr>
                <w:rStyle w:val="Hyperlink"/>
                <w:noProof/>
              </w:rPr>
              <w:fldChar w:fldCharType="begin"/>
            </w:r>
            <w:r w:rsidR="00D43E96" w:rsidRPr="00A63DA4">
              <w:rPr>
                <w:rStyle w:val="Hyperlink"/>
                <w:noProof/>
              </w:rPr>
              <w:instrText xml:space="preserve"> </w:instrText>
            </w:r>
            <w:r w:rsidR="00D43E96">
              <w:rPr>
                <w:noProof/>
              </w:rPr>
              <w:instrText>HYPERLINK \l "_Toc26763200"</w:instrText>
            </w:r>
            <w:r w:rsidR="00D43E96" w:rsidRPr="00A63DA4">
              <w:rPr>
                <w:rStyle w:val="Hyperlink"/>
                <w:noProof/>
              </w:rPr>
              <w:instrText xml:space="preserve"> </w:instrText>
            </w:r>
            <w:r w:rsidR="00D43E96" w:rsidRPr="00A63DA4">
              <w:rPr>
                <w:rStyle w:val="Hyperlink"/>
                <w:noProof/>
              </w:rPr>
            </w:r>
            <w:r w:rsidR="00D43E96" w:rsidRPr="00A63DA4">
              <w:rPr>
                <w:rStyle w:val="Hyperlink"/>
                <w:noProof/>
              </w:rPr>
              <w:fldChar w:fldCharType="separate"/>
            </w:r>
            <w:r w:rsidR="00D43E96" w:rsidRPr="00A63DA4">
              <w:rPr>
                <w:rStyle w:val="Hyperlink"/>
                <w:noProof/>
              </w:rPr>
              <w:t>ВСТУП</w:t>
            </w:r>
            <w:r w:rsidR="00D43E96">
              <w:rPr>
                <w:noProof/>
                <w:webHidden/>
              </w:rPr>
              <w:tab/>
            </w:r>
            <w:r w:rsidR="00D43E96">
              <w:rPr>
                <w:noProof/>
                <w:webHidden/>
              </w:rPr>
              <w:fldChar w:fldCharType="begin"/>
            </w:r>
            <w:r w:rsidR="00D43E96">
              <w:rPr>
                <w:noProof/>
                <w:webHidden/>
              </w:rPr>
              <w:instrText xml:space="preserve"> PAGEREF _Toc26763200 \h </w:instrText>
            </w:r>
            <w:r w:rsidR="00D43E96">
              <w:rPr>
                <w:noProof/>
                <w:webHidden/>
              </w:rPr>
            </w:r>
          </w:ins>
          <w:r w:rsidR="00D43E96">
            <w:rPr>
              <w:noProof/>
              <w:webHidden/>
            </w:rPr>
            <w:fldChar w:fldCharType="separate"/>
          </w:r>
          <w:ins w:id="475" w:author="Rodion" w:date="2019-12-09T05:53:00Z">
            <w:r w:rsidR="00D43E96">
              <w:rPr>
                <w:noProof/>
                <w:webHidden/>
              </w:rPr>
              <w:t>3</w:t>
            </w:r>
            <w:r w:rsidR="00D43E96">
              <w:rPr>
                <w:noProof/>
                <w:webHidden/>
              </w:rPr>
              <w:fldChar w:fldCharType="end"/>
            </w:r>
            <w:r w:rsidR="00D43E96" w:rsidRPr="00A63DA4">
              <w:rPr>
                <w:rStyle w:val="Hyperlink"/>
                <w:noProof/>
              </w:rPr>
              <w:fldChar w:fldCharType="end"/>
            </w:r>
          </w:ins>
        </w:p>
        <w:p w14:paraId="63BDE41F" w14:textId="7F452963" w:rsidR="00D43E96" w:rsidRDefault="00D43E96">
          <w:pPr>
            <w:pStyle w:val="TOC1"/>
            <w:tabs>
              <w:tab w:val="right" w:leader="dot" w:pos="10476"/>
            </w:tabs>
            <w:rPr>
              <w:ins w:id="476" w:author="Rodion" w:date="2019-12-09T05:53:00Z"/>
              <w:rFonts w:asciiTheme="minorHAnsi" w:eastAsiaTheme="minorEastAsia" w:hAnsiTheme="minorHAnsi" w:cstheme="minorBidi"/>
              <w:noProof/>
              <w:sz w:val="22"/>
              <w:szCs w:val="22"/>
              <w:lang w:val="en-US"/>
            </w:rPr>
          </w:pPr>
          <w:ins w:id="47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_Toc26763201 \h </w:instrText>
            </w:r>
            <w:r>
              <w:rPr>
                <w:noProof/>
                <w:webHidden/>
              </w:rPr>
            </w:r>
          </w:ins>
          <w:r>
            <w:rPr>
              <w:noProof/>
              <w:webHidden/>
            </w:rPr>
            <w:fldChar w:fldCharType="separate"/>
          </w:r>
          <w:ins w:id="478" w:author="Rodion" w:date="2019-12-09T05:53:00Z">
            <w:r>
              <w:rPr>
                <w:noProof/>
                <w:webHidden/>
              </w:rPr>
              <w:t>8</w:t>
            </w:r>
            <w:r>
              <w:rPr>
                <w:noProof/>
                <w:webHidden/>
              </w:rPr>
              <w:fldChar w:fldCharType="end"/>
            </w:r>
            <w:r w:rsidRPr="00A63DA4">
              <w:rPr>
                <w:rStyle w:val="Hyperlink"/>
                <w:noProof/>
              </w:rPr>
              <w:fldChar w:fldCharType="end"/>
            </w:r>
          </w:ins>
        </w:p>
        <w:p w14:paraId="06E572A6" w14:textId="553657CD" w:rsidR="00D43E96" w:rsidRDefault="00D43E96">
          <w:pPr>
            <w:pStyle w:val="TOC2"/>
            <w:tabs>
              <w:tab w:val="right" w:leader="dot" w:pos="10476"/>
            </w:tabs>
            <w:rPr>
              <w:ins w:id="479" w:author="Rodion" w:date="2019-12-09T05:53:00Z"/>
              <w:rFonts w:asciiTheme="minorHAnsi" w:eastAsiaTheme="minorEastAsia" w:hAnsiTheme="minorHAnsi" w:cstheme="minorBidi"/>
              <w:noProof/>
              <w:sz w:val="22"/>
              <w:szCs w:val="22"/>
              <w:lang w:val="en-US"/>
            </w:rPr>
          </w:pPr>
          <w:ins w:id="48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_Toc26763202 \h </w:instrText>
            </w:r>
            <w:r>
              <w:rPr>
                <w:noProof/>
                <w:webHidden/>
              </w:rPr>
            </w:r>
          </w:ins>
          <w:r>
            <w:rPr>
              <w:noProof/>
              <w:webHidden/>
            </w:rPr>
            <w:fldChar w:fldCharType="separate"/>
          </w:r>
          <w:ins w:id="481" w:author="Rodion" w:date="2019-12-09T05:53:00Z">
            <w:r>
              <w:rPr>
                <w:noProof/>
                <w:webHidden/>
              </w:rPr>
              <w:t>8</w:t>
            </w:r>
            <w:r>
              <w:rPr>
                <w:noProof/>
                <w:webHidden/>
              </w:rPr>
              <w:fldChar w:fldCharType="end"/>
            </w:r>
            <w:r w:rsidRPr="00A63DA4">
              <w:rPr>
                <w:rStyle w:val="Hyperlink"/>
                <w:noProof/>
              </w:rPr>
              <w:fldChar w:fldCharType="end"/>
            </w:r>
          </w:ins>
        </w:p>
        <w:p w14:paraId="2B6C07AC" w14:textId="43392BC0" w:rsidR="00D43E96" w:rsidRDefault="00D43E96">
          <w:pPr>
            <w:pStyle w:val="TOC2"/>
            <w:tabs>
              <w:tab w:val="right" w:leader="dot" w:pos="10476"/>
            </w:tabs>
            <w:rPr>
              <w:ins w:id="482" w:author="Rodion" w:date="2019-12-09T05:53:00Z"/>
              <w:rFonts w:asciiTheme="minorHAnsi" w:eastAsiaTheme="minorEastAsia" w:hAnsiTheme="minorHAnsi" w:cstheme="minorBidi"/>
              <w:noProof/>
              <w:sz w:val="22"/>
              <w:szCs w:val="22"/>
              <w:lang w:val="en-US"/>
            </w:rPr>
          </w:pPr>
          <w:ins w:id="48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 Ідентифікація товарів</w:t>
            </w:r>
            <w:r>
              <w:rPr>
                <w:noProof/>
                <w:webHidden/>
              </w:rPr>
              <w:tab/>
            </w:r>
            <w:r>
              <w:rPr>
                <w:noProof/>
                <w:webHidden/>
              </w:rPr>
              <w:fldChar w:fldCharType="begin"/>
            </w:r>
            <w:r>
              <w:rPr>
                <w:noProof/>
                <w:webHidden/>
              </w:rPr>
              <w:instrText xml:space="preserve"> PAGEREF _Toc26763203 \h </w:instrText>
            </w:r>
            <w:r>
              <w:rPr>
                <w:noProof/>
                <w:webHidden/>
              </w:rPr>
            </w:r>
          </w:ins>
          <w:r>
            <w:rPr>
              <w:noProof/>
              <w:webHidden/>
            </w:rPr>
            <w:fldChar w:fldCharType="separate"/>
          </w:r>
          <w:ins w:id="484" w:author="Rodion" w:date="2019-12-09T05:53:00Z">
            <w:r>
              <w:rPr>
                <w:noProof/>
                <w:webHidden/>
              </w:rPr>
              <w:t>9</w:t>
            </w:r>
            <w:r>
              <w:rPr>
                <w:noProof/>
                <w:webHidden/>
              </w:rPr>
              <w:fldChar w:fldCharType="end"/>
            </w:r>
            <w:r w:rsidRPr="00A63DA4">
              <w:rPr>
                <w:rStyle w:val="Hyperlink"/>
                <w:noProof/>
              </w:rPr>
              <w:fldChar w:fldCharType="end"/>
            </w:r>
          </w:ins>
        </w:p>
        <w:p w14:paraId="6A6F2241" w14:textId="21BD05FD" w:rsidR="00D43E96" w:rsidRDefault="00D43E96">
          <w:pPr>
            <w:pStyle w:val="TOC3"/>
            <w:tabs>
              <w:tab w:val="right" w:leader="dot" w:pos="10476"/>
            </w:tabs>
            <w:rPr>
              <w:ins w:id="485" w:author="Rodion" w:date="2019-12-09T05:53:00Z"/>
              <w:rFonts w:asciiTheme="minorHAnsi" w:eastAsiaTheme="minorEastAsia" w:hAnsiTheme="minorHAnsi" w:cstheme="minorBidi"/>
              <w:noProof/>
              <w:sz w:val="22"/>
              <w:szCs w:val="22"/>
              <w:lang w:val="en-US"/>
            </w:rPr>
          </w:pPr>
          <w:ins w:id="48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_Toc26763204 \h </w:instrText>
            </w:r>
            <w:r>
              <w:rPr>
                <w:noProof/>
                <w:webHidden/>
              </w:rPr>
            </w:r>
          </w:ins>
          <w:r>
            <w:rPr>
              <w:noProof/>
              <w:webHidden/>
            </w:rPr>
            <w:fldChar w:fldCharType="separate"/>
          </w:r>
          <w:ins w:id="487" w:author="Rodion" w:date="2019-12-09T05:53:00Z">
            <w:r>
              <w:rPr>
                <w:noProof/>
                <w:webHidden/>
              </w:rPr>
              <w:t>11</w:t>
            </w:r>
            <w:r>
              <w:rPr>
                <w:noProof/>
                <w:webHidden/>
              </w:rPr>
              <w:fldChar w:fldCharType="end"/>
            </w:r>
            <w:r w:rsidRPr="00A63DA4">
              <w:rPr>
                <w:rStyle w:val="Hyperlink"/>
                <w:noProof/>
              </w:rPr>
              <w:fldChar w:fldCharType="end"/>
            </w:r>
          </w:ins>
        </w:p>
        <w:p w14:paraId="44821079" w14:textId="7DE547B2" w:rsidR="00D43E96" w:rsidRDefault="00D43E96">
          <w:pPr>
            <w:pStyle w:val="TOC3"/>
            <w:tabs>
              <w:tab w:val="right" w:leader="dot" w:pos="10476"/>
            </w:tabs>
            <w:rPr>
              <w:ins w:id="488" w:author="Rodion" w:date="2019-12-09T05:53:00Z"/>
              <w:rFonts w:asciiTheme="minorHAnsi" w:eastAsiaTheme="minorEastAsia" w:hAnsiTheme="minorHAnsi" w:cstheme="minorBidi"/>
              <w:noProof/>
              <w:sz w:val="22"/>
              <w:szCs w:val="22"/>
              <w:lang w:val="en-US"/>
            </w:rPr>
          </w:pPr>
          <w:ins w:id="48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_Toc26763205 \h </w:instrText>
            </w:r>
            <w:r>
              <w:rPr>
                <w:noProof/>
                <w:webHidden/>
              </w:rPr>
            </w:r>
          </w:ins>
          <w:r>
            <w:rPr>
              <w:noProof/>
              <w:webHidden/>
            </w:rPr>
            <w:fldChar w:fldCharType="separate"/>
          </w:r>
          <w:ins w:id="490" w:author="Rodion" w:date="2019-12-09T05:53:00Z">
            <w:r>
              <w:rPr>
                <w:noProof/>
                <w:webHidden/>
              </w:rPr>
              <w:t>18</w:t>
            </w:r>
            <w:r>
              <w:rPr>
                <w:noProof/>
                <w:webHidden/>
              </w:rPr>
              <w:fldChar w:fldCharType="end"/>
            </w:r>
            <w:r w:rsidRPr="00A63DA4">
              <w:rPr>
                <w:rStyle w:val="Hyperlink"/>
                <w:noProof/>
              </w:rPr>
              <w:fldChar w:fldCharType="end"/>
            </w:r>
          </w:ins>
        </w:p>
        <w:p w14:paraId="4CBECB45" w14:textId="24342E1B" w:rsidR="00D43E96" w:rsidRDefault="00D43E96">
          <w:pPr>
            <w:pStyle w:val="TOC2"/>
            <w:tabs>
              <w:tab w:val="right" w:leader="dot" w:pos="10476"/>
            </w:tabs>
            <w:rPr>
              <w:ins w:id="491" w:author="Rodion" w:date="2019-12-09T05:53:00Z"/>
              <w:rFonts w:asciiTheme="minorHAnsi" w:eastAsiaTheme="minorEastAsia" w:hAnsiTheme="minorHAnsi" w:cstheme="minorBidi"/>
              <w:noProof/>
              <w:sz w:val="22"/>
              <w:szCs w:val="22"/>
              <w:lang w:val="en-US"/>
            </w:rPr>
          </w:pPr>
          <w:ins w:id="49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1.3 Мережеві протоколи</w:t>
            </w:r>
            <w:r>
              <w:rPr>
                <w:noProof/>
                <w:webHidden/>
              </w:rPr>
              <w:tab/>
            </w:r>
            <w:r>
              <w:rPr>
                <w:noProof/>
                <w:webHidden/>
              </w:rPr>
              <w:fldChar w:fldCharType="begin"/>
            </w:r>
            <w:r>
              <w:rPr>
                <w:noProof/>
                <w:webHidden/>
              </w:rPr>
              <w:instrText xml:space="preserve"> PAGEREF _Toc26763206 \h </w:instrText>
            </w:r>
            <w:r>
              <w:rPr>
                <w:noProof/>
                <w:webHidden/>
              </w:rPr>
            </w:r>
          </w:ins>
          <w:r>
            <w:rPr>
              <w:noProof/>
              <w:webHidden/>
            </w:rPr>
            <w:fldChar w:fldCharType="separate"/>
          </w:r>
          <w:ins w:id="493" w:author="Rodion" w:date="2019-12-09T05:53:00Z">
            <w:r>
              <w:rPr>
                <w:noProof/>
                <w:webHidden/>
              </w:rPr>
              <w:t>27</w:t>
            </w:r>
            <w:r>
              <w:rPr>
                <w:noProof/>
                <w:webHidden/>
              </w:rPr>
              <w:fldChar w:fldCharType="end"/>
            </w:r>
            <w:r w:rsidRPr="00A63DA4">
              <w:rPr>
                <w:rStyle w:val="Hyperlink"/>
                <w:noProof/>
              </w:rPr>
              <w:fldChar w:fldCharType="end"/>
            </w:r>
          </w:ins>
        </w:p>
        <w:p w14:paraId="4E8903B0" w14:textId="7C684939" w:rsidR="00D43E96" w:rsidRDefault="00D43E96">
          <w:pPr>
            <w:pStyle w:val="TOC2"/>
            <w:tabs>
              <w:tab w:val="right" w:leader="dot" w:pos="10476"/>
            </w:tabs>
            <w:rPr>
              <w:ins w:id="494" w:author="Rodion" w:date="2019-12-09T05:53:00Z"/>
              <w:rFonts w:asciiTheme="minorHAnsi" w:eastAsiaTheme="minorEastAsia" w:hAnsiTheme="minorHAnsi" w:cstheme="minorBidi"/>
              <w:noProof/>
              <w:sz w:val="22"/>
              <w:szCs w:val="22"/>
              <w:lang w:val="en-US"/>
            </w:rPr>
          </w:pPr>
          <w:ins w:id="49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_Toc26763207 \h </w:instrText>
            </w:r>
            <w:r>
              <w:rPr>
                <w:noProof/>
                <w:webHidden/>
              </w:rPr>
            </w:r>
          </w:ins>
          <w:r>
            <w:rPr>
              <w:noProof/>
              <w:webHidden/>
            </w:rPr>
            <w:fldChar w:fldCharType="separate"/>
          </w:r>
          <w:ins w:id="496" w:author="Rodion" w:date="2019-12-09T05:53:00Z">
            <w:r>
              <w:rPr>
                <w:noProof/>
                <w:webHidden/>
              </w:rPr>
              <w:t>33</w:t>
            </w:r>
            <w:r>
              <w:rPr>
                <w:noProof/>
                <w:webHidden/>
              </w:rPr>
              <w:fldChar w:fldCharType="end"/>
            </w:r>
            <w:r w:rsidRPr="00A63DA4">
              <w:rPr>
                <w:rStyle w:val="Hyperlink"/>
                <w:noProof/>
              </w:rPr>
              <w:fldChar w:fldCharType="end"/>
            </w:r>
          </w:ins>
        </w:p>
        <w:p w14:paraId="795F46CF" w14:textId="3BA58247" w:rsidR="00D43E96" w:rsidRDefault="00D43E96">
          <w:pPr>
            <w:pStyle w:val="TOC3"/>
            <w:tabs>
              <w:tab w:val="right" w:leader="dot" w:pos="10476"/>
            </w:tabs>
            <w:rPr>
              <w:ins w:id="497" w:author="Rodion" w:date="2019-12-09T05:53:00Z"/>
              <w:rFonts w:asciiTheme="minorHAnsi" w:eastAsiaTheme="minorEastAsia" w:hAnsiTheme="minorHAnsi" w:cstheme="minorBidi"/>
              <w:noProof/>
              <w:sz w:val="22"/>
              <w:szCs w:val="22"/>
              <w:lang w:val="en-US"/>
            </w:rPr>
          </w:pPr>
          <w:ins w:id="49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1.4.1 Платформа Arduino</w:t>
            </w:r>
            <w:r>
              <w:rPr>
                <w:noProof/>
                <w:webHidden/>
              </w:rPr>
              <w:tab/>
            </w:r>
            <w:r>
              <w:rPr>
                <w:noProof/>
                <w:webHidden/>
              </w:rPr>
              <w:fldChar w:fldCharType="begin"/>
            </w:r>
            <w:r>
              <w:rPr>
                <w:noProof/>
                <w:webHidden/>
              </w:rPr>
              <w:instrText xml:space="preserve"> PAGEREF _Toc26763208 \h </w:instrText>
            </w:r>
            <w:r>
              <w:rPr>
                <w:noProof/>
                <w:webHidden/>
              </w:rPr>
            </w:r>
          </w:ins>
          <w:r>
            <w:rPr>
              <w:noProof/>
              <w:webHidden/>
            </w:rPr>
            <w:fldChar w:fldCharType="separate"/>
          </w:r>
          <w:ins w:id="499" w:author="Rodion" w:date="2019-12-09T05:53:00Z">
            <w:r>
              <w:rPr>
                <w:noProof/>
                <w:webHidden/>
              </w:rPr>
              <w:t>33</w:t>
            </w:r>
            <w:r>
              <w:rPr>
                <w:noProof/>
                <w:webHidden/>
              </w:rPr>
              <w:fldChar w:fldCharType="end"/>
            </w:r>
            <w:r w:rsidRPr="00A63DA4">
              <w:rPr>
                <w:rStyle w:val="Hyperlink"/>
                <w:noProof/>
              </w:rPr>
              <w:fldChar w:fldCharType="end"/>
            </w:r>
          </w:ins>
        </w:p>
        <w:p w14:paraId="572C652A" w14:textId="0145B6B8" w:rsidR="00D43E96" w:rsidRDefault="00D43E96">
          <w:pPr>
            <w:pStyle w:val="TOC3"/>
            <w:tabs>
              <w:tab w:val="right" w:leader="dot" w:pos="10476"/>
            </w:tabs>
            <w:rPr>
              <w:ins w:id="500" w:author="Rodion" w:date="2019-12-09T05:53:00Z"/>
              <w:rFonts w:asciiTheme="minorHAnsi" w:eastAsiaTheme="minorEastAsia" w:hAnsiTheme="minorHAnsi" w:cstheme="minorBidi"/>
              <w:noProof/>
              <w:sz w:val="22"/>
              <w:szCs w:val="22"/>
              <w:lang w:val="en-US"/>
            </w:rPr>
          </w:pPr>
          <w:ins w:id="50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1.4.2 Arduino Mega 2560</w:t>
            </w:r>
            <w:r>
              <w:rPr>
                <w:noProof/>
                <w:webHidden/>
              </w:rPr>
              <w:tab/>
            </w:r>
            <w:r>
              <w:rPr>
                <w:noProof/>
                <w:webHidden/>
              </w:rPr>
              <w:fldChar w:fldCharType="begin"/>
            </w:r>
            <w:r>
              <w:rPr>
                <w:noProof/>
                <w:webHidden/>
              </w:rPr>
              <w:instrText xml:space="preserve"> PAGEREF _Toc26763209 \h </w:instrText>
            </w:r>
            <w:r>
              <w:rPr>
                <w:noProof/>
                <w:webHidden/>
              </w:rPr>
            </w:r>
          </w:ins>
          <w:r>
            <w:rPr>
              <w:noProof/>
              <w:webHidden/>
            </w:rPr>
            <w:fldChar w:fldCharType="separate"/>
          </w:r>
          <w:ins w:id="502" w:author="Rodion" w:date="2019-12-09T05:53:00Z">
            <w:r>
              <w:rPr>
                <w:noProof/>
                <w:webHidden/>
              </w:rPr>
              <w:t>37</w:t>
            </w:r>
            <w:r>
              <w:rPr>
                <w:noProof/>
                <w:webHidden/>
              </w:rPr>
              <w:fldChar w:fldCharType="end"/>
            </w:r>
            <w:r w:rsidRPr="00A63DA4">
              <w:rPr>
                <w:rStyle w:val="Hyperlink"/>
                <w:noProof/>
              </w:rPr>
              <w:fldChar w:fldCharType="end"/>
            </w:r>
          </w:ins>
        </w:p>
        <w:p w14:paraId="5D31E0BC" w14:textId="15283460" w:rsidR="00D43E96" w:rsidRDefault="00D43E96">
          <w:pPr>
            <w:pStyle w:val="TOC2"/>
            <w:tabs>
              <w:tab w:val="right" w:leader="dot" w:pos="10476"/>
            </w:tabs>
            <w:rPr>
              <w:ins w:id="503" w:author="Rodion" w:date="2019-12-09T05:53:00Z"/>
              <w:rFonts w:asciiTheme="minorHAnsi" w:eastAsiaTheme="minorEastAsia" w:hAnsiTheme="minorHAnsi" w:cstheme="minorBidi"/>
              <w:noProof/>
              <w:sz w:val="22"/>
              <w:szCs w:val="22"/>
              <w:lang w:val="en-US"/>
            </w:rPr>
          </w:pPr>
          <w:ins w:id="50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1.5 Висновки</w:t>
            </w:r>
            <w:r>
              <w:rPr>
                <w:noProof/>
                <w:webHidden/>
              </w:rPr>
              <w:tab/>
            </w:r>
            <w:r>
              <w:rPr>
                <w:noProof/>
                <w:webHidden/>
              </w:rPr>
              <w:fldChar w:fldCharType="begin"/>
            </w:r>
            <w:r>
              <w:rPr>
                <w:noProof/>
                <w:webHidden/>
              </w:rPr>
              <w:instrText xml:space="preserve"> PAGEREF _Toc26763210 \h </w:instrText>
            </w:r>
            <w:r>
              <w:rPr>
                <w:noProof/>
                <w:webHidden/>
              </w:rPr>
            </w:r>
          </w:ins>
          <w:r>
            <w:rPr>
              <w:noProof/>
              <w:webHidden/>
            </w:rPr>
            <w:fldChar w:fldCharType="separate"/>
          </w:r>
          <w:ins w:id="505" w:author="Rodion" w:date="2019-12-09T05:53:00Z">
            <w:r>
              <w:rPr>
                <w:noProof/>
                <w:webHidden/>
              </w:rPr>
              <w:t>40</w:t>
            </w:r>
            <w:r>
              <w:rPr>
                <w:noProof/>
                <w:webHidden/>
              </w:rPr>
              <w:fldChar w:fldCharType="end"/>
            </w:r>
            <w:r w:rsidRPr="00A63DA4">
              <w:rPr>
                <w:rStyle w:val="Hyperlink"/>
                <w:noProof/>
              </w:rPr>
              <w:fldChar w:fldCharType="end"/>
            </w:r>
          </w:ins>
        </w:p>
        <w:p w14:paraId="5D877C63" w14:textId="7245660E" w:rsidR="00D43E96" w:rsidRDefault="00D43E96">
          <w:pPr>
            <w:pStyle w:val="TOC1"/>
            <w:tabs>
              <w:tab w:val="right" w:leader="dot" w:pos="10476"/>
            </w:tabs>
            <w:rPr>
              <w:ins w:id="506" w:author="Rodion" w:date="2019-12-09T05:53:00Z"/>
              <w:rFonts w:asciiTheme="minorHAnsi" w:eastAsiaTheme="minorEastAsia" w:hAnsiTheme="minorHAnsi" w:cstheme="minorBidi"/>
              <w:noProof/>
              <w:sz w:val="22"/>
              <w:szCs w:val="22"/>
              <w:lang w:val="en-US"/>
            </w:rPr>
          </w:pPr>
          <w:ins w:id="50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_Toc26763211 \h </w:instrText>
            </w:r>
            <w:r>
              <w:rPr>
                <w:noProof/>
                <w:webHidden/>
              </w:rPr>
            </w:r>
          </w:ins>
          <w:r>
            <w:rPr>
              <w:noProof/>
              <w:webHidden/>
            </w:rPr>
            <w:fldChar w:fldCharType="separate"/>
          </w:r>
          <w:ins w:id="508" w:author="Rodion" w:date="2019-12-09T05:53:00Z">
            <w:r>
              <w:rPr>
                <w:noProof/>
                <w:webHidden/>
              </w:rPr>
              <w:t>42</w:t>
            </w:r>
            <w:r>
              <w:rPr>
                <w:noProof/>
                <w:webHidden/>
              </w:rPr>
              <w:fldChar w:fldCharType="end"/>
            </w:r>
            <w:r w:rsidRPr="00A63DA4">
              <w:rPr>
                <w:rStyle w:val="Hyperlink"/>
                <w:noProof/>
              </w:rPr>
              <w:fldChar w:fldCharType="end"/>
            </w:r>
          </w:ins>
        </w:p>
        <w:p w14:paraId="31BBD7FA" w14:textId="5337DA0D" w:rsidR="00D43E96" w:rsidRDefault="00D43E96">
          <w:pPr>
            <w:pStyle w:val="TOC2"/>
            <w:tabs>
              <w:tab w:val="right" w:leader="dot" w:pos="10476"/>
            </w:tabs>
            <w:rPr>
              <w:ins w:id="509" w:author="Rodion" w:date="2019-12-09T05:53:00Z"/>
              <w:rFonts w:asciiTheme="minorHAnsi" w:eastAsiaTheme="minorEastAsia" w:hAnsiTheme="minorHAnsi" w:cstheme="minorBidi"/>
              <w:noProof/>
              <w:sz w:val="22"/>
              <w:szCs w:val="22"/>
              <w:lang w:val="en-US"/>
            </w:rPr>
          </w:pPr>
          <w:ins w:id="51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2.1 Hiku</w:t>
            </w:r>
            <w:r>
              <w:rPr>
                <w:noProof/>
                <w:webHidden/>
              </w:rPr>
              <w:tab/>
            </w:r>
            <w:r>
              <w:rPr>
                <w:noProof/>
                <w:webHidden/>
              </w:rPr>
              <w:fldChar w:fldCharType="begin"/>
            </w:r>
            <w:r>
              <w:rPr>
                <w:noProof/>
                <w:webHidden/>
              </w:rPr>
              <w:instrText xml:space="preserve"> PAGEREF _Toc26763212 \h </w:instrText>
            </w:r>
            <w:r>
              <w:rPr>
                <w:noProof/>
                <w:webHidden/>
              </w:rPr>
            </w:r>
          </w:ins>
          <w:r>
            <w:rPr>
              <w:noProof/>
              <w:webHidden/>
            </w:rPr>
            <w:fldChar w:fldCharType="separate"/>
          </w:r>
          <w:ins w:id="511" w:author="Rodion" w:date="2019-12-09T05:53:00Z">
            <w:r>
              <w:rPr>
                <w:noProof/>
                <w:webHidden/>
              </w:rPr>
              <w:t>42</w:t>
            </w:r>
            <w:r>
              <w:rPr>
                <w:noProof/>
                <w:webHidden/>
              </w:rPr>
              <w:fldChar w:fldCharType="end"/>
            </w:r>
            <w:r w:rsidRPr="00A63DA4">
              <w:rPr>
                <w:rStyle w:val="Hyperlink"/>
                <w:noProof/>
              </w:rPr>
              <w:fldChar w:fldCharType="end"/>
            </w:r>
          </w:ins>
        </w:p>
        <w:p w14:paraId="0E596EE2" w14:textId="67FC4817" w:rsidR="00D43E96" w:rsidRDefault="00D43E96">
          <w:pPr>
            <w:pStyle w:val="TOC2"/>
            <w:tabs>
              <w:tab w:val="right" w:leader="dot" w:pos="10476"/>
            </w:tabs>
            <w:rPr>
              <w:ins w:id="512" w:author="Rodion" w:date="2019-12-09T05:53:00Z"/>
              <w:rFonts w:asciiTheme="minorHAnsi" w:eastAsiaTheme="minorEastAsia" w:hAnsiTheme="minorHAnsi" w:cstheme="minorBidi"/>
              <w:noProof/>
              <w:sz w:val="22"/>
              <w:szCs w:val="22"/>
              <w:lang w:val="en-US"/>
            </w:rPr>
          </w:pPr>
          <w:ins w:id="51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2.2 GeniCan</w:t>
            </w:r>
            <w:r>
              <w:rPr>
                <w:noProof/>
                <w:webHidden/>
              </w:rPr>
              <w:tab/>
            </w:r>
            <w:r>
              <w:rPr>
                <w:noProof/>
                <w:webHidden/>
              </w:rPr>
              <w:fldChar w:fldCharType="begin"/>
            </w:r>
            <w:r>
              <w:rPr>
                <w:noProof/>
                <w:webHidden/>
              </w:rPr>
              <w:instrText xml:space="preserve"> PAGEREF _Toc26763213 \h </w:instrText>
            </w:r>
            <w:r>
              <w:rPr>
                <w:noProof/>
                <w:webHidden/>
              </w:rPr>
            </w:r>
          </w:ins>
          <w:r>
            <w:rPr>
              <w:noProof/>
              <w:webHidden/>
            </w:rPr>
            <w:fldChar w:fldCharType="separate"/>
          </w:r>
          <w:ins w:id="514" w:author="Rodion" w:date="2019-12-09T05:53:00Z">
            <w:r>
              <w:rPr>
                <w:noProof/>
                <w:webHidden/>
              </w:rPr>
              <w:t>44</w:t>
            </w:r>
            <w:r>
              <w:rPr>
                <w:noProof/>
                <w:webHidden/>
              </w:rPr>
              <w:fldChar w:fldCharType="end"/>
            </w:r>
            <w:r w:rsidRPr="00A63DA4">
              <w:rPr>
                <w:rStyle w:val="Hyperlink"/>
                <w:noProof/>
              </w:rPr>
              <w:fldChar w:fldCharType="end"/>
            </w:r>
          </w:ins>
        </w:p>
        <w:p w14:paraId="17FF9E82" w14:textId="097F470B" w:rsidR="00D43E96" w:rsidRDefault="00D43E96">
          <w:pPr>
            <w:pStyle w:val="TOC2"/>
            <w:tabs>
              <w:tab w:val="right" w:leader="dot" w:pos="10476"/>
            </w:tabs>
            <w:rPr>
              <w:ins w:id="515" w:author="Rodion" w:date="2019-12-09T05:53:00Z"/>
              <w:rFonts w:asciiTheme="minorHAnsi" w:eastAsiaTheme="minorEastAsia" w:hAnsiTheme="minorHAnsi" w:cstheme="minorBidi"/>
              <w:noProof/>
              <w:sz w:val="22"/>
              <w:szCs w:val="22"/>
              <w:lang w:val="en-US"/>
            </w:rPr>
          </w:pPr>
          <w:ins w:id="51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2.3 Висновки</w:t>
            </w:r>
            <w:r>
              <w:rPr>
                <w:noProof/>
                <w:webHidden/>
              </w:rPr>
              <w:tab/>
            </w:r>
            <w:r>
              <w:rPr>
                <w:noProof/>
                <w:webHidden/>
              </w:rPr>
              <w:fldChar w:fldCharType="begin"/>
            </w:r>
            <w:r>
              <w:rPr>
                <w:noProof/>
                <w:webHidden/>
              </w:rPr>
              <w:instrText xml:space="preserve"> PAGEREF _Toc26763214 \h </w:instrText>
            </w:r>
            <w:r>
              <w:rPr>
                <w:noProof/>
                <w:webHidden/>
              </w:rPr>
            </w:r>
          </w:ins>
          <w:r>
            <w:rPr>
              <w:noProof/>
              <w:webHidden/>
            </w:rPr>
            <w:fldChar w:fldCharType="separate"/>
          </w:r>
          <w:ins w:id="517" w:author="Rodion" w:date="2019-12-09T05:53:00Z">
            <w:r>
              <w:rPr>
                <w:noProof/>
                <w:webHidden/>
              </w:rPr>
              <w:t>46</w:t>
            </w:r>
            <w:r>
              <w:rPr>
                <w:noProof/>
                <w:webHidden/>
              </w:rPr>
              <w:fldChar w:fldCharType="end"/>
            </w:r>
            <w:r w:rsidRPr="00A63DA4">
              <w:rPr>
                <w:rStyle w:val="Hyperlink"/>
                <w:noProof/>
              </w:rPr>
              <w:fldChar w:fldCharType="end"/>
            </w:r>
          </w:ins>
        </w:p>
        <w:p w14:paraId="4470A2DD" w14:textId="7ADF3752" w:rsidR="00D43E96" w:rsidRDefault="00D43E96">
          <w:pPr>
            <w:pStyle w:val="TOC1"/>
            <w:tabs>
              <w:tab w:val="right" w:leader="dot" w:pos="10476"/>
            </w:tabs>
            <w:rPr>
              <w:ins w:id="518" w:author="Rodion" w:date="2019-12-09T05:53:00Z"/>
              <w:rFonts w:asciiTheme="minorHAnsi" w:eastAsiaTheme="minorEastAsia" w:hAnsiTheme="minorHAnsi" w:cstheme="minorBidi"/>
              <w:noProof/>
              <w:sz w:val="22"/>
              <w:szCs w:val="22"/>
              <w:lang w:val="en-US"/>
            </w:rPr>
          </w:pPr>
          <w:ins w:id="51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_Toc26763215 \h </w:instrText>
            </w:r>
            <w:r>
              <w:rPr>
                <w:noProof/>
                <w:webHidden/>
              </w:rPr>
            </w:r>
          </w:ins>
          <w:r>
            <w:rPr>
              <w:noProof/>
              <w:webHidden/>
            </w:rPr>
            <w:fldChar w:fldCharType="separate"/>
          </w:r>
          <w:ins w:id="520" w:author="Rodion" w:date="2019-12-09T05:53:00Z">
            <w:r>
              <w:rPr>
                <w:noProof/>
                <w:webHidden/>
              </w:rPr>
              <w:t>47</w:t>
            </w:r>
            <w:r>
              <w:rPr>
                <w:noProof/>
                <w:webHidden/>
              </w:rPr>
              <w:fldChar w:fldCharType="end"/>
            </w:r>
            <w:r w:rsidRPr="00A63DA4">
              <w:rPr>
                <w:rStyle w:val="Hyperlink"/>
                <w:noProof/>
              </w:rPr>
              <w:fldChar w:fldCharType="end"/>
            </w:r>
          </w:ins>
        </w:p>
        <w:p w14:paraId="3024D69F" w14:textId="6038B354" w:rsidR="00D43E96" w:rsidRDefault="00D43E96">
          <w:pPr>
            <w:pStyle w:val="TOC2"/>
            <w:tabs>
              <w:tab w:val="right" w:leader="dot" w:pos="10476"/>
            </w:tabs>
            <w:rPr>
              <w:ins w:id="521" w:author="Rodion" w:date="2019-12-09T05:53:00Z"/>
              <w:rFonts w:asciiTheme="minorHAnsi" w:eastAsiaTheme="minorEastAsia" w:hAnsiTheme="minorHAnsi" w:cstheme="minorBidi"/>
              <w:noProof/>
              <w:sz w:val="22"/>
              <w:szCs w:val="22"/>
              <w:lang w:val="en-US"/>
            </w:rPr>
          </w:pPr>
          <w:ins w:id="52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3.1 Принцип роботи комплексу</w:t>
            </w:r>
            <w:r>
              <w:rPr>
                <w:noProof/>
                <w:webHidden/>
              </w:rPr>
              <w:tab/>
            </w:r>
            <w:r>
              <w:rPr>
                <w:noProof/>
                <w:webHidden/>
              </w:rPr>
              <w:fldChar w:fldCharType="begin"/>
            </w:r>
            <w:r>
              <w:rPr>
                <w:noProof/>
                <w:webHidden/>
              </w:rPr>
              <w:instrText xml:space="preserve"> PAGEREF _Toc26763216 \h </w:instrText>
            </w:r>
            <w:r>
              <w:rPr>
                <w:noProof/>
                <w:webHidden/>
              </w:rPr>
            </w:r>
          </w:ins>
          <w:r>
            <w:rPr>
              <w:noProof/>
              <w:webHidden/>
            </w:rPr>
            <w:fldChar w:fldCharType="separate"/>
          </w:r>
          <w:ins w:id="523" w:author="Rodion" w:date="2019-12-09T05:53:00Z">
            <w:r>
              <w:rPr>
                <w:noProof/>
                <w:webHidden/>
              </w:rPr>
              <w:t>47</w:t>
            </w:r>
            <w:r>
              <w:rPr>
                <w:noProof/>
                <w:webHidden/>
              </w:rPr>
              <w:fldChar w:fldCharType="end"/>
            </w:r>
            <w:r w:rsidRPr="00A63DA4">
              <w:rPr>
                <w:rStyle w:val="Hyperlink"/>
                <w:noProof/>
              </w:rPr>
              <w:fldChar w:fldCharType="end"/>
            </w:r>
          </w:ins>
        </w:p>
        <w:p w14:paraId="104A5F8A" w14:textId="2BBC55F4" w:rsidR="00D43E96" w:rsidRDefault="00D43E96">
          <w:pPr>
            <w:pStyle w:val="TOC2"/>
            <w:tabs>
              <w:tab w:val="right" w:leader="dot" w:pos="10476"/>
            </w:tabs>
            <w:rPr>
              <w:ins w:id="524" w:author="Rodion" w:date="2019-12-09T05:53:00Z"/>
              <w:rFonts w:asciiTheme="minorHAnsi" w:eastAsiaTheme="minorEastAsia" w:hAnsiTheme="minorHAnsi" w:cstheme="minorBidi"/>
              <w:noProof/>
              <w:sz w:val="22"/>
              <w:szCs w:val="22"/>
              <w:lang w:val="en-US"/>
            </w:rPr>
          </w:pPr>
          <w:ins w:id="52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_Toc26763217 \h </w:instrText>
            </w:r>
            <w:r>
              <w:rPr>
                <w:noProof/>
                <w:webHidden/>
              </w:rPr>
            </w:r>
          </w:ins>
          <w:r>
            <w:rPr>
              <w:noProof/>
              <w:webHidden/>
            </w:rPr>
            <w:fldChar w:fldCharType="separate"/>
          </w:r>
          <w:ins w:id="526" w:author="Rodion" w:date="2019-12-09T05:53:00Z">
            <w:r>
              <w:rPr>
                <w:noProof/>
                <w:webHidden/>
              </w:rPr>
              <w:t>52</w:t>
            </w:r>
            <w:r>
              <w:rPr>
                <w:noProof/>
                <w:webHidden/>
              </w:rPr>
              <w:fldChar w:fldCharType="end"/>
            </w:r>
            <w:r w:rsidRPr="00A63DA4">
              <w:rPr>
                <w:rStyle w:val="Hyperlink"/>
                <w:noProof/>
              </w:rPr>
              <w:fldChar w:fldCharType="end"/>
            </w:r>
          </w:ins>
        </w:p>
        <w:p w14:paraId="103FF971" w14:textId="0F3A0E17" w:rsidR="00D43E96" w:rsidRDefault="00D43E96">
          <w:pPr>
            <w:pStyle w:val="TOC3"/>
            <w:tabs>
              <w:tab w:val="right" w:leader="dot" w:pos="10476"/>
            </w:tabs>
            <w:rPr>
              <w:ins w:id="527" w:author="Rodion" w:date="2019-12-09T05:53:00Z"/>
              <w:rFonts w:asciiTheme="minorHAnsi" w:eastAsiaTheme="minorEastAsia" w:hAnsiTheme="minorHAnsi" w:cstheme="minorBidi"/>
              <w:noProof/>
              <w:sz w:val="22"/>
              <w:szCs w:val="22"/>
              <w:lang w:val="en-US"/>
            </w:rPr>
          </w:pPr>
          <w:ins w:id="52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_Toc26763218 \h </w:instrText>
            </w:r>
            <w:r>
              <w:rPr>
                <w:noProof/>
                <w:webHidden/>
              </w:rPr>
            </w:r>
          </w:ins>
          <w:r>
            <w:rPr>
              <w:noProof/>
              <w:webHidden/>
            </w:rPr>
            <w:fldChar w:fldCharType="separate"/>
          </w:r>
          <w:ins w:id="529" w:author="Rodion" w:date="2019-12-09T05:53:00Z">
            <w:r>
              <w:rPr>
                <w:noProof/>
                <w:webHidden/>
              </w:rPr>
              <w:t>53</w:t>
            </w:r>
            <w:r>
              <w:rPr>
                <w:noProof/>
                <w:webHidden/>
              </w:rPr>
              <w:fldChar w:fldCharType="end"/>
            </w:r>
            <w:r w:rsidRPr="00A63DA4">
              <w:rPr>
                <w:rStyle w:val="Hyperlink"/>
                <w:noProof/>
              </w:rPr>
              <w:fldChar w:fldCharType="end"/>
            </w:r>
          </w:ins>
        </w:p>
        <w:p w14:paraId="01512265" w14:textId="741107F3" w:rsidR="00D43E96" w:rsidRDefault="00D43E96">
          <w:pPr>
            <w:pStyle w:val="TOC3"/>
            <w:tabs>
              <w:tab w:val="right" w:leader="dot" w:pos="10476"/>
            </w:tabs>
            <w:rPr>
              <w:ins w:id="530" w:author="Rodion" w:date="2019-12-09T05:53:00Z"/>
              <w:rFonts w:asciiTheme="minorHAnsi" w:eastAsiaTheme="minorEastAsia" w:hAnsiTheme="minorHAnsi" w:cstheme="minorBidi"/>
              <w:noProof/>
              <w:sz w:val="22"/>
              <w:szCs w:val="22"/>
              <w:lang w:val="en-US"/>
            </w:rPr>
          </w:pPr>
          <w:ins w:id="53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_Toc26763219 \h </w:instrText>
            </w:r>
            <w:r>
              <w:rPr>
                <w:noProof/>
                <w:webHidden/>
              </w:rPr>
            </w:r>
          </w:ins>
          <w:r>
            <w:rPr>
              <w:noProof/>
              <w:webHidden/>
            </w:rPr>
            <w:fldChar w:fldCharType="separate"/>
          </w:r>
          <w:ins w:id="532" w:author="Rodion" w:date="2019-12-09T05:53:00Z">
            <w:r>
              <w:rPr>
                <w:noProof/>
                <w:webHidden/>
              </w:rPr>
              <w:t>54</w:t>
            </w:r>
            <w:r>
              <w:rPr>
                <w:noProof/>
                <w:webHidden/>
              </w:rPr>
              <w:fldChar w:fldCharType="end"/>
            </w:r>
            <w:r w:rsidRPr="00A63DA4">
              <w:rPr>
                <w:rStyle w:val="Hyperlink"/>
                <w:noProof/>
              </w:rPr>
              <w:fldChar w:fldCharType="end"/>
            </w:r>
          </w:ins>
        </w:p>
        <w:p w14:paraId="20A134F7" w14:textId="41DE503A" w:rsidR="00D43E96" w:rsidRDefault="00D43E96">
          <w:pPr>
            <w:pStyle w:val="TOC3"/>
            <w:tabs>
              <w:tab w:val="right" w:leader="dot" w:pos="10476"/>
            </w:tabs>
            <w:rPr>
              <w:ins w:id="533" w:author="Rodion" w:date="2019-12-09T05:53:00Z"/>
              <w:rFonts w:asciiTheme="minorHAnsi" w:eastAsiaTheme="minorEastAsia" w:hAnsiTheme="minorHAnsi" w:cstheme="minorBidi"/>
              <w:noProof/>
              <w:sz w:val="22"/>
              <w:szCs w:val="22"/>
              <w:lang w:val="en-US"/>
            </w:rPr>
          </w:pPr>
          <w:ins w:id="53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_Toc26763220 \h </w:instrText>
            </w:r>
            <w:r>
              <w:rPr>
                <w:noProof/>
                <w:webHidden/>
              </w:rPr>
            </w:r>
          </w:ins>
          <w:r>
            <w:rPr>
              <w:noProof/>
              <w:webHidden/>
            </w:rPr>
            <w:fldChar w:fldCharType="separate"/>
          </w:r>
          <w:ins w:id="535" w:author="Rodion" w:date="2019-12-09T05:53:00Z">
            <w:r>
              <w:rPr>
                <w:noProof/>
                <w:webHidden/>
              </w:rPr>
              <w:t>54</w:t>
            </w:r>
            <w:r>
              <w:rPr>
                <w:noProof/>
                <w:webHidden/>
              </w:rPr>
              <w:fldChar w:fldCharType="end"/>
            </w:r>
            <w:r w:rsidRPr="00A63DA4">
              <w:rPr>
                <w:rStyle w:val="Hyperlink"/>
                <w:noProof/>
              </w:rPr>
              <w:fldChar w:fldCharType="end"/>
            </w:r>
          </w:ins>
        </w:p>
        <w:p w14:paraId="6379AB04" w14:textId="1D9CCF35" w:rsidR="00D43E96" w:rsidRDefault="00D43E96">
          <w:pPr>
            <w:pStyle w:val="TOC2"/>
            <w:tabs>
              <w:tab w:val="right" w:leader="dot" w:pos="10476"/>
            </w:tabs>
            <w:rPr>
              <w:ins w:id="536" w:author="Rodion" w:date="2019-12-09T05:53:00Z"/>
              <w:rFonts w:asciiTheme="minorHAnsi" w:eastAsiaTheme="minorEastAsia" w:hAnsiTheme="minorHAnsi" w:cstheme="minorBidi"/>
              <w:noProof/>
              <w:sz w:val="22"/>
              <w:szCs w:val="22"/>
              <w:lang w:val="en-US"/>
            </w:rPr>
          </w:pPr>
          <w:ins w:id="53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_Toc26763221 \h </w:instrText>
            </w:r>
            <w:r>
              <w:rPr>
                <w:noProof/>
                <w:webHidden/>
              </w:rPr>
            </w:r>
          </w:ins>
          <w:r>
            <w:rPr>
              <w:noProof/>
              <w:webHidden/>
            </w:rPr>
            <w:fldChar w:fldCharType="separate"/>
          </w:r>
          <w:ins w:id="538" w:author="Rodion" w:date="2019-12-09T05:53:00Z">
            <w:r>
              <w:rPr>
                <w:noProof/>
                <w:webHidden/>
              </w:rPr>
              <w:t>57</w:t>
            </w:r>
            <w:r>
              <w:rPr>
                <w:noProof/>
                <w:webHidden/>
              </w:rPr>
              <w:fldChar w:fldCharType="end"/>
            </w:r>
            <w:r w:rsidRPr="00A63DA4">
              <w:rPr>
                <w:rStyle w:val="Hyperlink"/>
                <w:noProof/>
              </w:rPr>
              <w:fldChar w:fldCharType="end"/>
            </w:r>
          </w:ins>
        </w:p>
        <w:p w14:paraId="4DA2A224" w14:textId="4EE8118F" w:rsidR="00D43E96" w:rsidRDefault="00D43E96">
          <w:pPr>
            <w:pStyle w:val="TOC3"/>
            <w:tabs>
              <w:tab w:val="right" w:leader="dot" w:pos="10476"/>
            </w:tabs>
            <w:rPr>
              <w:ins w:id="539" w:author="Rodion" w:date="2019-12-09T05:53:00Z"/>
              <w:rFonts w:asciiTheme="minorHAnsi" w:eastAsiaTheme="minorEastAsia" w:hAnsiTheme="minorHAnsi" w:cstheme="minorBidi"/>
              <w:noProof/>
              <w:sz w:val="22"/>
              <w:szCs w:val="22"/>
              <w:lang w:val="en-US"/>
            </w:rPr>
          </w:pPr>
          <w:ins w:id="540" w:author="Rodion" w:date="2019-12-09T05:53:00Z">
            <w:r w:rsidRPr="00A63DA4">
              <w:rPr>
                <w:rStyle w:val="Hyperlink"/>
                <w:noProof/>
              </w:rPr>
              <w:lastRenderedPageBreak/>
              <w:fldChar w:fldCharType="begin"/>
            </w:r>
            <w:r w:rsidRPr="00A63DA4">
              <w:rPr>
                <w:rStyle w:val="Hyperlink"/>
                <w:noProof/>
              </w:rPr>
              <w:instrText xml:space="preserve"> </w:instrText>
            </w:r>
            <w:r>
              <w:rPr>
                <w:noProof/>
              </w:rPr>
              <w:instrText>HYPERLINK \l "_Toc26763222"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3.3.1 Опис методів API</w:t>
            </w:r>
            <w:r>
              <w:rPr>
                <w:noProof/>
                <w:webHidden/>
              </w:rPr>
              <w:tab/>
            </w:r>
            <w:r>
              <w:rPr>
                <w:noProof/>
                <w:webHidden/>
              </w:rPr>
              <w:fldChar w:fldCharType="begin"/>
            </w:r>
            <w:r>
              <w:rPr>
                <w:noProof/>
                <w:webHidden/>
              </w:rPr>
              <w:instrText xml:space="preserve"> PAGEREF _Toc26763222 \h </w:instrText>
            </w:r>
            <w:r>
              <w:rPr>
                <w:noProof/>
                <w:webHidden/>
              </w:rPr>
            </w:r>
          </w:ins>
          <w:r>
            <w:rPr>
              <w:noProof/>
              <w:webHidden/>
            </w:rPr>
            <w:fldChar w:fldCharType="separate"/>
          </w:r>
          <w:ins w:id="541" w:author="Rodion" w:date="2019-12-09T05:53:00Z">
            <w:r>
              <w:rPr>
                <w:noProof/>
                <w:webHidden/>
              </w:rPr>
              <w:t>61</w:t>
            </w:r>
            <w:r>
              <w:rPr>
                <w:noProof/>
                <w:webHidden/>
              </w:rPr>
              <w:fldChar w:fldCharType="end"/>
            </w:r>
            <w:r w:rsidRPr="00A63DA4">
              <w:rPr>
                <w:rStyle w:val="Hyperlink"/>
                <w:noProof/>
              </w:rPr>
              <w:fldChar w:fldCharType="end"/>
            </w:r>
          </w:ins>
        </w:p>
        <w:p w14:paraId="73330D9A" w14:textId="082D80AD" w:rsidR="00D43E96" w:rsidRDefault="00D43E96">
          <w:pPr>
            <w:pStyle w:val="TOC3"/>
            <w:tabs>
              <w:tab w:val="right" w:leader="dot" w:pos="10476"/>
            </w:tabs>
            <w:rPr>
              <w:ins w:id="542" w:author="Rodion" w:date="2019-12-09T05:53:00Z"/>
              <w:rFonts w:asciiTheme="minorHAnsi" w:eastAsiaTheme="minorEastAsia" w:hAnsiTheme="minorHAnsi" w:cstheme="minorBidi"/>
              <w:noProof/>
              <w:sz w:val="22"/>
              <w:szCs w:val="22"/>
              <w:lang w:val="en-US"/>
            </w:rPr>
          </w:pPr>
          <w:ins w:id="54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_Toc26763223 \h </w:instrText>
            </w:r>
            <w:r>
              <w:rPr>
                <w:noProof/>
                <w:webHidden/>
              </w:rPr>
            </w:r>
          </w:ins>
          <w:r>
            <w:rPr>
              <w:noProof/>
              <w:webHidden/>
            </w:rPr>
            <w:fldChar w:fldCharType="separate"/>
          </w:r>
          <w:ins w:id="544" w:author="Rodion" w:date="2019-12-09T05:53:00Z">
            <w:r>
              <w:rPr>
                <w:noProof/>
                <w:webHidden/>
              </w:rPr>
              <w:t>67</w:t>
            </w:r>
            <w:r>
              <w:rPr>
                <w:noProof/>
                <w:webHidden/>
              </w:rPr>
              <w:fldChar w:fldCharType="end"/>
            </w:r>
            <w:r w:rsidRPr="00A63DA4">
              <w:rPr>
                <w:rStyle w:val="Hyperlink"/>
                <w:noProof/>
              </w:rPr>
              <w:fldChar w:fldCharType="end"/>
            </w:r>
          </w:ins>
        </w:p>
        <w:p w14:paraId="089DB493" w14:textId="28FB7171" w:rsidR="00D43E96" w:rsidRDefault="00D43E96">
          <w:pPr>
            <w:pStyle w:val="TOC2"/>
            <w:tabs>
              <w:tab w:val="right" w:leader="dot" w:pos="10476"/>
            </w:tabs>
            <w:rPr>
              <w:ins w:id="545" w:author="Rodion" w:date="2019-12-09T05:53:00Z"/>
              <w:rFonts w:asciiTheme="minorHAnsi" w:eastAsiaTheme="minorEastAsia" w:hAnsiTheme="minorHAnsi" w:cstheme="minorBidi"/>
              <w:noProof/>
              <w:sz w:val="22"/>
              <w:szCs w:val="22"/>
              <w:lang w:val="en-US"/>
            </w:rPr>
          </w:pPr>
          <w:ins w:id="54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_Toc26763224 \h </w:instrText>
            </w:r>
            <w:r>
              <w:rPr>
                <w:noProof/>
                <w:webHidden/>
              </w:rPr>
            </w:r>
          </w:ins>
          <w:r>
            <w:rPr>
              <w:noProof/>
              <w:webHidden/>
            </w:rPr>
            <w:fldChar w:fldCharType="separate"/>
          </w:r>
          <w:ins w:id="547" w:author="Rodion" w:date="2019-12-09T05:53:00Z">
            <w:r>
              <w:rPr>
                <w:noProof/>
                <w:webHidden/>
              </w:rPr>
              <w:t>76</w:t>
            </w:r>
            <w:r>
              <w:rPr>
                <w:noProof/>
                <w:webHidden/>
              </w:rPr>
              <w:fldChar w:fldCharType="end"/>
            </w:r>
            <w:r w:rsidRPr="00A63DA4">
              <w:rPr>
                <w:rStyle w:val="Hyperlink"/>
                <w:noProof/>
              </w:rPr>
              <w:fldChar w:fldCharType="end"/>
            </w:r>
          </w:ins>
        </w:p>
        <w:p w14:paraId="252526F9" w14:textId="661747E8" w:rsidR="00D43E96" w:rsidRDefault="00D43E96">
          <w:pPr>
            <w:pStyle w:val="TOC3"/>
            <w:tabs>
              <w:tab w:val="right" w:leader="dot" w:pos="10476"/>
            </w:tabs>
            <w:rPr>
              <w:ins w:id="548" w:author="Rodion" w:date="2019-12-09T05:53:00Z"/>
              <w:rFonts w:asciiTheme="minorHAnsi" w:eastAsiaTheme="minorEastAsia" w:hAnsiTheme="minorHAnsi" w:cstheme="minorBidi"/>
              <w:noProof/>
              <w:sz w:val="22"/>
              <w:szCs w:val="22"/>
              <w:lang w:val="en-US"/>
            </w:rPr>
          </w:pPr>
          <w:ins w:id="54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_Toc26763225 \h </w:instrText>
            </w:r>
            <w:r>
              <w:rPr>
                <w:noProof/>
                <w:webHidden/>
              </w:rPr>
            </w:r>
          </w:ins>
          <w:r>
            <w:rPr>
              <w:noProof/>
              <w:webHidden/>
            </w:rPr>
            <w:fldChar w:fldCharType="separate"/>
          </w:r>
          <w:ins w:id="550" w:author="Rodion" w:date="2019-12-09T05:53:00Z">
            <w:r>
              <w:rPr>
                <w:noProof/>
                <w:webHidden/>
              </w:rPr>
              <w:t>77</w:t>
            </w:r>
            <w:r>
              <w:rPr>
                <w:noProof/>
                <w:webHidden/>
              </w:rPr>
              <w:fldChar w:fldCharType="end"/>
            </w:r>
            <w:r w:rsidRPr="00A63DA4">
              <w:rPr>
                <w:rStyle w:val="Hyperlink"/>
                <w:noProof/>
              </w:rPr>
              <w:fldChar w:fldCharType="end"/>
            </w:r>
          </w:ins>
        </w:p>
        <w:p w14:paraId="1D54E172" w14:textId="367E2614" w:rsidR="00D43E96" w:rsidRDefault="00D43E96">
          <w:pPr>
            <w:pStyle w:val="TOC3"/>
            <w:tabs>
              <w:tab w:val="right" w:leader="dot" w:pos="10476"/>
            </w:tabs>
            <w:rPr>
              <w:ins w:id="551" w:author="Rodion" w:date="2019-12-09T05:53:00Z"/>
              <w:rFonts w:asciiTheme="minorHAnsi" w:eastAsiaTheme="minorEastAsia" w:hAnsiTheme="minorHAnsi" w:cstheme="minorBidi"/>
              <w:noProof/>
              <w:sz w:val="22"/>
              <w:szCs w:val="22"/>
              <w:lang w:val="en-US"/>
            </w:rPr>
          </w:pPr>
          <w:ins w:id="55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_Toc26763226 \h </w:instrText>
            </w:r>
            <w:r>
              <w:rPr>
                <w:noProof/>
                <w:webHidden/>
              </w:rPr>
            </w:r>
          </w:ins>
          <w:r>
            <w:rPr>
              <w:noProof/>
              <w:webHidden/>
            </w:rPr>
            <w:fldChar w:fldCharType="separate"/>
          </w:r>
          <w:ins w:id="553" w:author="Rodion" w:date="2019-12-09T05:53:00Z">
            <w:r>
              <w:rPr>
                <w:noProof/>
                <w:webHidden/>
              </w:rPr>
              <w:t>88</w:t>
            </w:r>
            <w:r>
              <w:rPr>
                <w:noProof/>
                <w:webHidden/>
              </w:rPr>
              <w:fldChar w:fldCharType="end"/>
            </w:r>
            <w:r w:rsidRPr="00A63DA4">
              <w:rPr>
                <w:rStyle w:val="Hyperlink"/>
                <w:noProof/>
              </w:rPr>
              <w:fldChar w:fldCharType="end"/>
            </w:r>
          </w:ins>
        </w:p>
        <w:p w14:paraId="5C5994B9" w14:textId="7EC4D8CF" w:rsidR="00D43E96" w:rsidRDefault="00D43E96">
          <w:pPr>
            <w:pStyle w:val="TOC3"/>
            <w:tabs>
              <w:tab w:val="right" w:leader="dot" w:pos="10476"/>
            </w:tabs>
            <w:rPr>
              <w:ins w:id="554" w:author="Rodion" w:date="2019-12-09T05:53:00Z"/>
              <w:rFonts w:asciiTheme="minorHAnsi" w:eastAsiaTheme="minorEastAsia" w:hAnsiTheme="minorHAnsi" w:cstheme="minorBidi"/>
              <w:noProof/>
              <w:sz w:val="22"/>
              <w:szCs w:val="22"/>
              <w:lang w:val="en-US"/>
            </w:rPr>
          </w:pPr>
          <w:ins w:id="55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_Toc26763227 \h </w:instrText>
            </w:r>
            <w:r>
              <w:rPr>
                <w:noProof/>
                <w:webHidden/>
              </w:rPr>
            </w:r>
          </w:ins>
          <w:r>
            <w:rPr>
              <w:noProof/>
              <w:webHidden/>
            </w:rPr>
            <w:fldChar w:fldCharType="separate"/>
          </w:r>
          <w:ins w:id="556" w:author="Rodion" w:date="2019-12-09T05:53:00Z">
            <w:r>
              <w:rPr>
                <w:noProof/>
                <w:webHidden/>
              </w:rPr>
              <w:t>93</w:t>
            </w:r>
            <w:r>
              <w:rPr>
                <w:noProof/>
                <w:webHidden/>
              </w:rPr>
              <w:fldChar w:fldCharType="end"/>
            </w:r>
            <w:r w:rsidRPr="00A63DA4">
              <w:rPr>
                <w:rStyle w:val="Hyperlink"/>
                <w:noProof/>
              </w:rPr>
              <w:fldChar w:fldCharType="end"/>
            </w:r>
          </w:ins>
        </w:p>
        <w:p w14:paraId="73AB73E4" w14:textId="625CC67D" w:rsidR="00D43E96" w:rsidRDefault="00D43E96">
          <w:pPr>
            <w:pStyle w:val="TOC1"/>
            <w:tabs>
              <w:tab w:val="right" w:leader="dot" w:pos="10476"/>
            </w:tabs>
            <w:rPr>
              <w:ins w:id="557" w:author="Rodion" w:date="2019-12-09T05:53:00Z"/>
              <w:rFonts w:asciiTheme="minorHAnsi" w:eastAsiaTheme="minorEastAsia" w:hAnsiTheme="minorHAnsi" w:cstheme="minorBidi"/>
              <w:noProof/>
              <w:sz w:val="22"/>
              <w:szCs w:val="22"/>
              <w:lang w:val="en-US"/>
            </w:rPr>
          </w:pPr>
          <w:ins w:id="55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_Toc26763228 \h </w:instrText>
            </w:r>
            <w:r>
              <w:rPr>
                <w:noProof/>
                <w:webHidden/>
              </w:rPr>
            </w:r>
          </w:ins>
          <w:r>
            <w:rPr>
              <w:noProof/>
              <w:webHidden/>
            </w:rPr>
            <w:fldChar w:fldCharType="separate"/>
          </w:r>
          <w:ins w:id="559" w:author="Rodion" w:date="2019-12-09T05:53:00Z">
            <w:r>
              <w:rPr>
                <w:noProof/>
                <w:webHidden/>
              </w:rPr>
              <w:t>99</w:t>
            </w:r>
            <w:r>
              <w:rPr>
                <w:noProof/>
                <w:webHidden/>
              </w:rPr>
              <w:fldChar w:fldCharType="end"/>
            </w:r>
            <w:r w:rsidRPr="00A63DA4">
              <w:rPr>
                <w:rStyle w:val="Hyperlink"/>
                <w:noProof/>
              </w:rPr>
              <w:fldChar w:fldCharType="end"/>
            </w:r>
          </w:ins>
        </w:p>
        <w:p w14:paraId="1389E73E" w14:textId="5FB029BB" w:rsidR="00D43E96" w:rsidRDefault="00D43E96">
          <w:pPr>
            <w:pStyle w:val="TOC2"/>
            <w:tabs>
              <w:tab w:val="right" w:leader="dot" w:pos="10476"/>
            </w:tabs>
            <w:rPr>
              <w:ins w:id="560" w:author="Rodion" w:date="2019-12-09T05:53:00Z"/>
              <w:rFonts w:asciiTheme="minorHAnsi" w:eastAsiaTheme="minorEastAsia" w:hAnsiTheme="minorHAnsi" w:cstheme="minorBidi"/>
              <w:noProof/>
              <w:sz w:val="22"/>
              <w:szCs w:val="22"/>
              <w:lang w:val="en-US"/>
            </w:rPr>
          </w:pPr>
          <w:ins w:id="56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4.1 Опис ідеї проекту</w:t>
            </w:r>
            <w:r>
              <w:rPr>
                <w:noProof/>
                <w:webHidden/>
              </w:rPr>
              <w:tab/>
            </w:r>
            <w:r>
              <w:rPr>
                <w:noProof/>
                <w:webHidden/>
              </w:rPr>
              <w:fldChar w:fldCharType="begin"/>
            </w:r>
            <w:r>
              <w:rPr>
                <w:noProof/>
                <w:webHidden/>
              </w:rPr>
              <w:instrText xml:space="preserve"> PAGEREF _Toc26763229 \h </w:instrText>
            </w:r>
            <w:r>
              <w:rPr>
                <w:noProof/>
                <w:webHidden/>
              </w:rPr>
            </w:r>
          </w:ins>
          <w:r>
            <w:rPr>
              <w:noProof/>
              <w:webHidden/>
            </w:rPr>
            <w:fldChar w:fldCharType="separate"/>
          </w:r>
          <w:ins w:id="562" w:author="Rodion" w:date="2019-12-09T05:53:00Z">
            <w:r>
              <w:rPr>
                <w:noProof/>
                <w:webHidden/>
              </w:rPr>
              <w:t>99</w:t>
            </w:r>
            <w:r>
              <w:rPr>
                <w:noProof/>
                <w:webHidden/>
              </w:rPr>
              <w:fldChar w:fldCharType="end"/>
            </w:r>
            <w:r w:rsidRPr="00A63DA4">
              <w:rPr>
                <w:rStyle w:val="Hyperlink"/>
                <w:noProof/>
              </w:rPr>
              <w:fldChar w:fldCharType="end"/>
            </w:r>
          </w:ins>
        </w:p>
        <w:p w14:paraId="2C790147" w14:textId="67C0A012" w:rsidR="00D43E96" w:rsidRDefault="00D43E96">
          <w:pPr>
            <w:pStyle w:val="TOC2"/>
            <w:tabs>
              <w:tab w:val="right" w:leader="dot" w:pos="10476"/>
            </w:tabs>
            <w:rPr>
              <w:ins w:id="563" w:author="Rodion" w:date="2019-12-09T05:53:00Z"/>
              <w:rFonts w:asciiTheme="minorHAnsi" w:eastAsiaTheme="minorEastAsia" w:hAnsiTheme="minorHAnsi" w:cstheme="minorBidi"/>
              <w:noProof/>
              <w:sz w:val="22"/>
              <w:szCs w:val="22"/>
              <w:lang w:val="en-US"/>
            </w:rPr>
          </w:pPr>
          <w:ins w:id="56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_Toc26763230 \h </w:instrText>
            </w:r>
            <w:r>
              <w:rPr>
                <w:noProof/>
                <w:webHidden/>
              </w:rPr>
            </w:r>
          </w:ins>
          <w:r>
            <w:rPr>
              <w:noProof/>
              <w:webHidden/>
            </w:rPr>
            <w:fldChar w:fldCharType="separate"/>
          </w:r>
          <w:ins w:id="565" w:author="Rodion" w:date="2019-12-09T05:53:00Z">
            <w:r>
              <w:rPr>
                <w:noProof/>
                <w:webHidden/>
              </w:rPr>
              <w:t>104</w:t>
            </w:r>
            <w:r>
              <w:rPr>
                <w:noProof/>
                <w:webHidden/>
              </w:rPr>
              <w:fldChar w:fldCharType="end"/>
            </w:r>
            <w:r w:rsidRPr="00A63DA4">
              <w:rPr>
                <w:rStyle w:val="Hyperlink"/>
                <w:noProof/>
              </w:rPr>
              <w:fldChar w:fldCharType="end"/>
            </w:r>
          </w:ins>
        </w:p>
        <w:p w14:paraId="3932CCC5" w14:textId="51C23703" w:rsidR="00D43E96" w:rsidRDefault="00D43E96">
          <w:pPr>
            <w:pStyle w:val="TOC2"/>
            <w:tabs>
              <w:tab w:val="right" w:leader="dot" w:pos="10476"/>
            </w:tabs>
            <w:rPr>
              <w:ins w:id="566" w:author="Rodion" w:date="2019-12-09T05:53:00Z"/>
              <w:rFonts w:asciiTheme="minorHAnsi" w:eastAsiaTheme="minorEastAsia" w:hAnsiTheme="minorHAnsi" w:cstheme="minorBidi"/>
              <w:noProof/>
              <w:sz w:val="22"/>
              <w:szCs w:val="22"/>
              <w:lang w:val="en-US"/>
            </w:rPr>
          </w:pPr>
          <w:ins w:id="56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_Toc26763231 \h </w:instrText>
            </w:r>
            <w:r>
              <w:rPr>
                <w:noProof/>
                <w:webHidden/>
              </w:rPr>
            </w:r>
          </w:ins>
          <w:r>
            <w:rPr>
              <w:noProof/>
              <w:webHidden/>
            </w:rPr>
            <w:fldChar w:fldCharType="separate"/>
          </w:r>
          <w:ins w:id="568" w:author="Rodion" w:date="2019-12-09T05:53:00Z">
            <w:r>
              <w:rPr>
                <w:noProof/>
                <w:webHidden/>
              </w:rPr>
              <w:t>105</w:t>
            </w:r>
            <w:r>
              <w:rPr>
                <w:noProof/>
                <w:webHidden/>
              </w:rPr>
              <w:fldChar w:fldCharType="end"/>
            </w:r>
            <w:r w:rsidRPr="00A63DA4">
              <w:rPr>
                <w:rStyle w:val="Hyperlink"/>
                <w:noProof/>
              </w:rPr>
              <w:fldChar w:fldCharType="end"/>
            </w:r>
          </w:ins>
        </w:p>
        <w:p w14:paraId="6CE68272" w14:textId="67DC644D" w:rsidR="00D43E96" w:rsidRDefault="00D43E96">
          <w:pPr>
            <w:pStyle w:val="TOC2"/>
            <w:tabs>
              <w:tab w:val="right" w:leader="dot" w:pos="10476"/>
            </w:tabs>
            <w:rPr>
              <w:ins w:id="569" w:author="Rodion" w:date="2019-12-09T05:53:00Z"/>
              <w:rFonts w:asciiTheme="minorHAnsi" w:eastAsiaTheme="minorEastAsia" w:hAnsiTheme="minorHAnsi" w:cstheme="minorBidi"/>
              <w:noProof/>
              <w:sz w:val="22"/>
              <w:szCs w:val="22"/>
              <w:lang w:val="en-US"/>
            </w:rPr>
          </w:pPr>
          <w:ins w:id="57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4.4 Розроблення ринкової стратегії проекту</w:t>
            </w:r>
            <w:r>
              <w:rPr>
                <w:noProof/>
                <w:webHidden/>
              </w:rPr>
              <w:tab/>
            </w:r>
            <w:r>
              <w:rPr>
                <w:noProof/>
                <w:webHidden/>
              </w:rPr>
              <w:fldChar w:fldCharType="begin"/>
            </w:r>
            <w:r>
              <w:rPr>
                <w:noProof/>
                <w:webHidden/>
              </w:rPr>
              <w:instrText xml:space="preserve"> PAGEREF _Toc26763232 \h </w:instrText>
            </w:r>
            <w:r>
              <w:rPr>
                <w:noProof/>
                <w:webHidden/>
              </w:rPr>
            </w:r>
          </w:ins>
          <w:r>
            <w:rPr>
              <w:noProof/>
              <w:webHidden/>
            </w:rPr>
            <w:fldChar w:fldCharType="separate"/>
          </w:r>
          <w:ins w:id="571" w:author="Rodion" w:date="2019-12-09T05:53:00Z">
            <w:r>
              <w:rPr>
                <w:noProof/>
                <w:webHidden/>
              </w:rPr>
              <w:t>115</w:t>
            </w:r>
            <w:r>
              <w:rPr>
                <w:noProof/>
                <w:webHidden/>
              </w:rPr>
              <w:fldChar w:fldCharType="end"/>
            </w:r>
            <w:r w:rsidRPr="00A63DA4">
              <w:rPr>
                <w:rStyle w:val="Hyperlink"/>
                <w:noProof/>
              </w:rPr>
              <w:fldChar w:fldCharType="end"/>
            </w:r>
          </w:ins>
        </w:p>
        <w:p w14:paraId="62274A4B" w14:textId="42FE79F8" w:rsidR="00D43E96" w:rsidRDefault="00D43E96">
          <w:pPr>
            <w:pStyle w:val="TOC2"/>
            <w:tabs>
              <w:tab w:val="right" w:leader="dot" w:pos="10476"/>
            </w:tabs>
            <w:rPr>
              <w:ins w:id="572" w:author="Rodion" w:date="2019-12-09T05:53:00Z"/>
              <w:rFonts w:asciiTheme="minorHAnsi" w:eastAsiaTheme="minorEastAsia" w:hAnsiTheme="minorHAnsi" w:cstheme="minorBidi"/>
              <w:noProof/>
              <w:sz w:val="22"/>
              <w:szCs w:val="22"/>
              <w:lang w:val="en-US"/>
            </w:rPr>
          </w:pPr>
          <w:ins w:id="57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_Toc26763233 \h </w:instrText>
            </w:r>
            <w:r>
              <w:rPr>
                <w:noProof/>
                <w:webHidden/>
              </w:rPr>
            </w:r>
          </w:ins>
          <w:r>
            <w:rPr>
              <w:noProof/>
              <w:webHidden/>
            </w:rPr>
            <w:fldChar w:fldCharType="separate"/>
          </w:r>
          <w:ins w:id="574" w:author="Rodion" w:date="2019-12-09T05:53:00Z">
            <w:r>
              <w:rPr>
                <w:noProof/>
                <w:webHidden/>
              </w:rPr>
              <w:t>117</w:t>
            </w:r>
            <w:r>
              <w:rPr>
                <w:noProof/>
                <w:webHidden/>
              </w:rPr>
              <w:fldChar w:fldCharType="end"/>
            </w:r>
            <w:r w:rsidRPr="00A63DA4">
              <w:rPr>
                <w:rStyle w:val="Hyperlink"/>
                <w:noProof/>
              </w:rPr>
              <w:fldChar w:fldCharType="end"/>
            </w:r>
          </w:ins>
        </w:p>
        <w:p w14:paraId="185A1B41" w14:textId="6A1231B0" w:rsidR="00D43E96" w:rsidRDefault="00D43E96">
          <w:pPr>
            <w:pStyle w:val="TOC2"/>
            <w:tabs>
              <w:tab w:val="right" w:leader="dot" w:pos="10476"/>
            </w:tabs>
            <w:rPr>
              <w:ins w:id="575" w:author="Rodion" w:date="2019-12-09T05:53:00Z"/>
              <w:rFonts w:asciiTheme="minorHAnsi" w:eastAsiaTheme="minorEastAsia" w:hAnsiTheme="minorHAnsi" w:cstheme="minorBidi"/>
              <w:noProof/>
              <w:sz w:val="22"/>
              <w:szCs w:val="22"/>
              <w:lang w:val="en-US"/>
            </w:rPr>
          </w:pPr>
          <w:ins w:id="57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4.6 Висновки</w:t>
            </w:r>
            <w:r>
              <w:rPr>
                <w:noProof/>
                <w:webHidden/>
              </w:rPr>
              <w:tab/>
            </w:r>
            <w:r>
              <w:rPr>
                <w:noProof/>
                <w:webHidden/>
              </w:rPr>
              <w:fldChar w:fldCharType="begin"/>
            </w:r>
            <w:r>
              <w:rPr>
                <w:noProof/>
                <w:webHidden/>
              </w:rPr>
              <w:instrText xml:space="preserve"> PAGEREF _Toc26763234 \h </w:instrText>
            </w:r>
            <w:r>
              <w:rPr>
                <w:noProof/>
                <w:webHidden/>
              </w:rPr>
            </w:r>
          </w:ins>
          <w:r>
            <w:rPr>
              <w:noProof/>
              <w:webHidden/>
            </w:rPr>
            <w:fldChar w:fldCharType="separate"/>
          </w:r>
          <w:ins w:id="577" w:author="Rodion" w:date="2019-12-09T05:53:00Z">
            <w:r>
              <w:rPr>
                <w:noProof/>
                <w:webHidden/>
              </w:rPr>
              <w:t>121</w:t>
            </w:r>
            <w:r>
              <w:rPr>
                <w:noProof/>
                <w:webHidden/>
              </w:rPr>
              <w:fldChar w:fldCharType="end"/>
            </w:r>
            <w:r w:rsidRPr="00A63DA4">
              <w:rPr>
                <w:rStyle w:val="Hyperlink"/>
                <w:noProof/>
              </w:rPr>
              <w:fldChar w:fldCharType="end"/>
            </w:r>
          </w:ins>
        </w:p>
        <w:p w14:paraId="53D457B1" w14:textId="14197EB9" w:rsidR="00D43E96" w:rsidRDefault="00D43E96">
          <w:pPr>
            <w:pStyle w:val="TOC1"/>
            <w:tabs>
              <w:tab w:val="right" w:leader="dot" w:pos="10476"/>
            </w:tabs>
            <w:rPr>
              <w:ins w:id="578" w:author="Rodion" w:date="2019-12-09T05:53:00Z"/>
              <w:rFonts w:asciiTheme="minorHAnsi" w:eastAsiaTheme="minorEastAsia" w:hAnsiTheme="minorHAnsi" w:cstheme="minorBidi"/>
              <w:noProof/>
              <w:sz w:val="22"/>
              <w:szCs w:val="22"/>
              <w:lang w:val="en-US"/>
            </w:rPr>
          </w:pPr>
          <w:ins w:id="57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ВИСНОВКИ</w:t>
            </w:r>
            <w:r>
              <w:rPr>
                <w:noProof/>
                <w:webHidden/>
              </w:rPr>
              <w:tab/>
            </w:r>
            <w:r>
              <w:rPr>
                <w:noProof/>
                <w:webHidden/>
              </w:rPr>
              <w:fldChar w:fldCharType="begin"/>
            </w:r>
            <w:r>
              <w:rPr>
                <w:noProof/>
                <w:webHidden/>
              </w:rPr>
              <w:instrText xml:space="preserve"> PAGEREF _Toc26763235 \h </w:instrText>
            </w:r>
            <w:r>
              <w:rPr>
                <w:noProof/>
                <w:webHidden/>
              </w:rPr>
            </w:r>
          </w:ins>
          <w:r>
            <w:rPr>
              <w:noProof/>
              <w:webHidden/>
            </w:rPr>
            <w:fldChar w:fldCharType="separate"/>
          </w:r>
          <w:ins w:id="580" w:author="Rodion" w:date="2019-12-09T05:53:00Z">
            <w:r>
              <w:rPr>
                <w:noProof/>
                <w:webHidden/>
              </w:rPr>
              <w:t>123</w:t>
            </w:r>
            <w:r>
              <w:rPr>
                <w:noProof/>
                <w:webHidden/>
              </w:rPr>
              <w:fldChar w:fldCharType="end"/>
            </w:r>
            <w:r w:rsidRPr="00A63DA4">
              <w:rPr>
                <w:rStyle w:val="Hyperlink"/>
                <w:noProof/>
              </w:rPr>
              <w:fldChar w:fldCharType="end"/>
            </w:r>
          </w:ins>
        </w:p>
        <w:p w14:paraId="1434FB4B" w14:textId="24DB210B" w:rsidR="00D43E96" w:rsidRDefault="00D43E96">
          <w:pPr>
            <w:pStyle w:val="TOC1"/>
            <w:tabs>
              <w:tab w:val="right" w:leader="dot" w:pos="10476"/>
            </w:tabs>
            <w:rPr>
              <w:ins w:id="581" w:author="Rodion" w:date="2019-12-09T05:53:00Z"/>
              <w:rFonts w:asciiTheme="minorHAnsi" w:eastAsiaTheme="minorEastAsia" w:hAnsiTheme="minorHAnsi" w:cstheme="minorBidi"/>
              <w:noProof/>
              <w:sz w:val="22"/>
              <w:szCs w:val="22"/>
              <w:lang w:val="en-US"/>
            </w:rPr>
          </w:pPr>
          <w:ins w:id="58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СПИСОК ВИКОРИСТАНОЇ ЛІТЕРАТУРИ</w:t>
            </w:r>
            <w:r>
              <w:rPr>
                <w:noProof/>
                <w:webHidden/>
              </w:rPr>
              <w:tab/>
            </w:r>
            <w:r>
              <w:rPr>
                <w:noProof/>
                <w:webHidden/>
              </w:rPr>
              <w:fldChar w:fldCharType="begin"/>
            </w:r>
            <w:r>
              <w:rPr>
                <w:noProof/>
                <w:webHidden/>
              </w:rPr>
              <w:instrText xml:space="preserve"> PAGEREF _Toc26763236 \h </w:instrText>
            </w:r>
            <w:r>
              <w:rPr>
                <w:noProof/>
                <w:webHidden/>
              </w:rPr>
            </w:r>
          </w:ins>
          <w:r>
            <w:rPr>
              <w:noProof/>
              <w:webHidden/>
            </w:rPr>
            <w:fldChar w:fldCharType="separate"/>
          </w:r>
          <w:ins w:id="583" w:author="Rodion" w:date="2019-12-09T05:53:00Z">
            <w:r>
              <w:rPr>
                <w:noProof/>
                <w:webHidden/>
              </w:rPr>
              <w:t>125</w:t>
            </w:r>
            <w:r>
              <w:rPr>
                <w:noProof/>
                <w:webHidden/>
              </w:rPr>
              <w:fldChar w:fldCharType="end"/>
            </w:r>
            <w:r w:rsidRPr="00A63DA4">
              <w:rPr>
                <w:rStyle w:val="Hyperlink"/>
                <w:noProof/>
              </w:rPr>
              <w:fldChar w:fldCharType="end"/>
            </w:r>
          </w:ins>
        </w:p>
        <w:p w14:paraId="4F99257E" w14:textId="2BC545F6" w:rsidR="00D43E96" w:rsidRDefault="00D43E96">
          <w:pPr>
            <w:pStyle w:val="TOC1"/>
            <w:tabs>
              <w:tab w:val="right" w:leader="dot" w:pos="10476"/>
            </w:tabs>
            <w:rPr>
              <w:ins w:id="584" w:author="Rodion" w:date="2019-12-09T05:53:00Z"/>
              <w:rFonts w:asciiTheme="minorHAnsi" w:eastAsiaTheme="minorEastAsia" w:hAnsiTheme="minorHAnsi" w:cstheme="minorBidi"/>
              <w:noProof/>
              <w:sz w:val="22"/>
              <w:szCs w:val="22"/>
              <w:lang w:val="en-US"/>
            </w:rPr>
          </w:pPr>
          <w:ins w:id="58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ДОДАТОК А</w:t>
            </w:r>
            <w:r>
              <w:rPr>
                <w:noProof/>
                <w:webHidden/>
              </w:rPr>
              <w:tab/>
            </w:r>
            <w:r>
              <w:rPr>
                <w:noProof/>
                <w:webHidden/>
              </w:rPr>
              <w:fldChar w:fldCharType="begin"/>
            </w:r>
            <w:r>
              <w:rPr>
                <w:noProof/>
                <w:webHidden/>
              </w:rPr>
              <w:instrText xml:space="preserve"> PAGEREF _Toc26763237 \h </w:instrText>
            </w:r>
            <w:r>
              <w:rPr>
                <w:noProof/>
                <w:webHidden/>
              </w:rPr>
            </w:r>
          </w:ins>
          <w:r>
            <w:rPr>
              <w:noProof/>
              <w:webHidden/>
            </w:rPr>
            <w:fldChar w:fldCharType="separate"/>
          </w:r>
          <w:ins w:id="586" w:author="Rodion" w:date="2019-12-09T05:53:00Z">
            <w:r>
              <w:rPr>
                <w:noProof/>
                <w:webHidden/>
              </w:rPr>
              <w:t>133</w:t>
            </w:r>
            <w:r>
              <w:rPr>
                <w:noProof/>
                <w:webHidden/>
              </w:rPr>
              <w:fldChar w:fldCharType="end"/>
            </w:r>
            <w:r w:rsidRPr="00A63DA4">
              <w:rPr>
                <w:rStyle w:val="Hyperlink"/>
                <w:noProof/>
              </w:rPr>
              <w:fldChar w:fldCharType="end"/>
            </w:r>
          </w:ins>
        </w:p>
        <w:p w14:paraId="617C93E3" w14:textId="414023EC" w:rsidR="00C5720A" w:rsidRPr="00312974" w:rsidDel="00F36CB1" w:rsidRDefault="00C5720A">
          <w:pPr>
            <w:pStyle w:val="TOC1"/>
            <w:tabs>
              <w:tab w:val="right" w:leader="dot" w:pos="10476"/>
            </w:tabs>
            <w:rPr>
              <w:del w:id="587" w:author="Rodion" w:date="2019-12-08T22:58:00Z"/>
              <w:rFonts w:asciiTheme="minorHAnsi" w:eastAsiaTheme="minorEastAsia" w:hAnsiTheme="minorHAnsi" w:cstheme="minorBidi"/>
              <w:noProof/>
              <w:sz w:val="22"/>
              <w:szCs w:val="22"/>
              <w:rPrChange w:id="588" w:author="Rodion" w:date="2019-12-09T02:09:00Z">
                <w:rPr>
                  <w:del w:id="589" w:author="Rodion" w:date="2019-12-08T22:58:00Z"/>
                  <w:rFonts w:asciiTheme="minorHAnsi" w:eastAsiaTheme="minorEastAsia" w:hAnsiTheme="minorHAnsi" w:cstheme="minorBidi"/>
                  <w:noProof/>
                  <w:sz w:val="22"/>
                  <w:szCs w:val="22"/>
                  <w:lang w:val="en-US"/>
                </w:rPr>
              </w:rPrChange>
            </w:rPr>
          </w:pPr>
          <w:del w:id="590" w:author="Rodion" w:date="2019-12-08T22:58:00Z">
            <w:r w:rsidRPr="00312974" w:rsidDel="00F36CB1">
              <w:rPr>
                <w:noProof/>
                <w:rPrChange w:id="591" w:author="Rodion" w:date="2019-12-09T02:09:00Z">
                  <w:rPr>
                    <w:rStyle w:val="Hyperlink"/>
                    <w:noProof/>
                  </w:rPr>
                </w:rPrChange>
              </w:rPr>
              <w:delText>ВСТУП</w:delText>
            </w:r>
            <w:r w:rsidRPr="00030B2B" w:rsidDel="00F36CB1">
              <w:rPr>
                <w:noProof/>
                <w:webHidden/>
              </w:rPr>
              <w:tab/>
            </w:r>
            <w:r w:rsidR="00356893" w:rsidRPr="00222BC9" w:rsidDel="00F36CB1">
              <w:rPr>
                <w:noProof/>
                <w:webHidden/>
              </w:rPr>
              <w:delText>3</w:delText>
            </w:r>
          </w:del>
        </w:p>
        <w:p w14:paraId="03425D49" w14:textId="70676D2D" w:rsidR="00C5720A" w:rsidRPr="00312974" w:rsidDel="00F36CB1" w:rsidRDefault="00C5720A">
          <w:pPr>
            <w:pStyle w:val="TOC1"/>
            <w:tabs>
              <w:tab w:val="right" w:leader="dot" w:pos="10476"/>
            </w:tabs>
            <w:rPr>
              <w:del w:id="592" w:author="Rodion" w:date="2019-12-08T22:58:00Z"/>
              <w:rFonts w:asciiTheme="minorHAnsi" w:eastAsiaTheme="minorEastAsia" w:hAnsiTheme="minorHAnsi" w:cstheme="minorBidi"/>
              <w:noProof/>
              <w:sz w:val="22"/>
              <w:szCs w:val="22"/>
              <w:rPrChange w:id="593" w:author="Rodion" w:date="2019-12-09T02:09:00Z">
                <w:rPr>
                  <w:del w:id="594" w:author="Rodion" w:date="2019-12-08T22:58:00Z"/>
                  <w:rFonts w:asciiTheme="minorHAnsi" w:eastAsiaTheme="minorEastAsia" w:hAnsiTheme="minorHAnsi" w:cstheme="minorBidi"/>
                  <w:noProof/>
                  <w:sz w:val="22"/>
                  <w:szCs w:val="22"/>
                  <w:lang w:val="en-US"/>
                </w:rPr>
              </w:rPrChange>
            </w:rPr>
          </w:pPr>
          <w:del w:id="595" w:author="Rodion" w:date="2019-12-08T22:58:00Z">
            <w:r w:rsidRPr="00312974" w:rsidDel="00F36CB1">
              <w:rPr>
                <w:noProof/>
                <w:rPrChange w:id="596" w:author="Rodion" w:date="2019-12-09T02:09:00Z">
                  <w:rPr>
                    <w:rStyle w:val="Hyperlink"/>
                    <w:noProof/>
                  </w:rPr>
                </w:rPrChange>
              </w:rPr>
              <w:delText>2 АНАЛІЗ ПРЕДМЕТНОЇ ОБЛАСТІ АВТОМАТИЗАЦІЇ ДОМУ</w:delText>
            </w:r>
            <w:r w:rsidRPr="00030B2B" w:rsidDel="00F36CB1">
              <w:rPr>
                <w:noProof/>
                <w:webHidden/>
              </w:rPr>
              <w:tab/>
            </w:r>
            <w:r w:rsidR="00356893" w:rsidRPr="00222BC9" w:rsidDel="00F36CB1">
              <w:rPr>
                <w:noProof/>
                <w:webHidden/>
              </w:rPr>
              <w:delText>8</w:delText>
            </w:r>
          </w:del>
        </w:p>
        <w:p w14:paraId="240169A0" w14:textId="5629FC8A" w:rsidR="00C5720A" w:rsidRPr="00312974" w:rsidDel="00F36CB1" w:rsidRDefault="00C5720A">
          <w:pPr>
            <w:pStyle w:val="TOC2"/>
            <w:tabs>
              <w:tab w:val="right" w:leader="dot" w:pos="10476"/>
            </w:tabs>
            <w:rPr>
              <w:del w:id="597" w:author="Rodion" w:date="2019-12-08T22:58:00Z"/>
              <w:rFonts w:asciiTheme="minorHAnsi" w:eastAsiaTheme="minorEastAsia" w:hAnsiTheme="minorHAnsi" w:cstheme="minorBidi"/>
              <w:noProof/>
              <w:sz w:val="22"/>
              <w:szCs w:val="22"/>
              <w:rPrChange w:id="598" w:author="Rodion" w:date="2019-12-09T02:09:00Z">
                <w:rPr>
                  <w:del w:id="599" w:author="Rodion" w:date="2019-12-08T22:58:00Z"/>
                  <w:rFonts w:asciiTheme="minorHAnsi" w:eastAsiaTheme="minorEastAsia" w:hAnsiTheme="minorHAnsi" w:cstheme="minorBidi"/>
                  <w:noProof/>
                  <w:sz w:val="22"/>
                  <w:szCs w:val="22"/>
                  <w:lang w:val="en-US"/>
                </w:rPr>
              </w:rPrChange>
            </w:rPr>
          </w:pPr>
          <w:del w:id="600" w:author="Rodion" w:date="2019-12-08T22:58:00Z">
            <w:r w:rsidRPr="00312974" w:rsidDel="00F36CB1">
              <w:rPr>
                <w:noProof/>
                <w:rPrChange w:id="601" w:author="Rodion" w:date="2019-12-09T02:09:00Z">
                  <w:rPr>
                    <w:rStyle w:val="Hyperlink"/>
                    <w:noProof/>
                  </w:rPr>
                </w:rPrChange>
              </w:rPr>
              <w:delText>2.1 Складові системи автоматизації дому</w:delText>
            </w:r>
            <w:r w:rsidRPr="00030B2B" w:rsidDel="00F36CB1">
              <w:rPr>
                <w:noProof/>
                <w:webHidden/>
              </w:rPr>
              <w:tab/>
            </w:r>
            <w:r w:rsidR="00356893" w:rsidRPr="00222BC9" w:rsidDel="00F36CB1">
              <w:rPr>
                <w:noProof/>
                <w:webHidden/>
              </w:rPr>
              <w:delText>8</w:delText>
            </w:r>
          </w:del>
        </w:p>
        <w:p w14:paraId="653DEA21" w14:textId="57E1198F" w:rsidR="00C5720A" w:rsidRPr="00312974" w:rsidDel="00F36CB1" w:rsidRDefault="00C5720A">
          <w:pPr>
            <w:pStyle w:val="TOC2"/>
            <w:tabs>
              <w:tab w:val="right" w:leader="dot" w:pos="10476"/>
            </w:tabs>
            <w:rPr>
              <w:del w:id="602" w:author="Rodion" w:date="2019-12-08T22:58:00Z"/>
              <w:rFonts w:asciiTheme="minorHAnsi" w:eastAsiaTheme="minorEastAsia" w:hAnsiTheme="minorHAnsi" w:cstheme="minorBidi"/>
              <w:noProof/>
              <w:sz w:val="22"/>
              <w:szCs w:val="22"/>
              <w:rPrChange w:id="603" w:author="Rodion" w:date="2019-12-09T02:09:00Z">
                <w:rPr>
                  <w:del w:id="604" w:author="Rodion" w:date="2019-12-08T22:58:00Z"/>
                  <w:rFonts w:asciiTheme="minorHAnsi" w:eastAsiaTheme="minorEastAsia" w:hAnsiTheme="minorHAnsi" w:cstheme="minorBidi"/>
                  <w:noProof/>
                  <w:sz w:val="22"/>
                  <w:szCs w:val="22"/>
                  <w:lang w:val="en-US"/>
                </w:rPr>
              </w:rPrChange>
            </w:rPr>
          </w:pPr>
          <w:del w:id="605" w:author="Rodion" w:date="2019-12-08T22:58:00Z">
            <w:r w:rsidRPr="00312974" w:rsidDel="00F36CB1">
              <w:rPr>
                <w:noProof/>
                <w:rPrChange w:id="606" w:author="Rodion" w:date="2019-12-09T02:09:00Z">
                  <w:rPr>
                    <w:rStyle w:val="Hyperlink"/>
                    <w:noProof/>
                  </w:rPr>
                </w:rPrChange>
              </w:rPr>
              <w:delText>2.2 Ідентифікація товарів</w:delText>
            </w:r>
            <w:r w:rsidRPr="00030B2B" w:rsidDel="00F36CB1">
              <w:rPr>
                <w:noProof/>
                <w:webHidden/>
              </w:rPr>
              <w:tab/>
            </w:r>
            <w:r w:rsidR="00356893" w:rsidRPr="00222BC9" w:rsidDel="00F36CB1">
              <w:rPr>
                <w:noProof/>
                <w:webHidden/>
              </w:rPr>
              <w:delText>9</w:delText>
            </w:r>
          </w:del>
        </w:p>
        <w:p w14:paraId="134BDE04" w14:textId="3D83A57E" w:rsidR="00C5720A" w:rsidRPr="00312974" w:rsidDel="00F36CB1" w:rsidRDefault="00C5720A">
          <w:pPr>
            <w:pStyle w:val="TOC3"/>
            <w:tabs>
              <w:tab w:val="right" w:leader="dot" w:pos="10476"/>
            </w:tabs>
            <w:rPr>
              <w:del w:id="607" w:author="Rodion" w:date="2019-12-08T22:58:00Z"/>
              <w:rFonts w:asciiTheme="minorHAnsi" w:eastAsiaTheme="minorEastAsia" w:hAnsiTheme="minorHAnsi" w:cstheme="minorBidi"/>
              <w:noProof/>
              <w:sz w:val="22"/>
              <w:szCs w:val="22"/>
              <w:rPrChange w:id="608" w:author="Rodion" w:date="2019-12-09T02:09:00Z">
                <w:rPr>
                  <w:del w:id="609" w:author="Rodion" w:date="2019-12-08T22:58:00Z"/>
                  <w:rFonts w:asciiTheme="minorHAnsi" w:eastAsiaTheme="minorEastAsia" w:hAnsiTheme="minorHAnsi" w:cstheme="minorBidi"/>
                  <w:noProof/>
                  <w:sz w:val="22"/>
                  <w:szCs w:val="22"/>
                  <w:lang w:val="en-US"/>
                </w:rPr>
              </w:rPrChange>
            </w:rPr>
          </w:pPr>
          <w:del w:id="610" w:author="Rodion" w:date="2019-12-08T22:58:00Z">
            <w:r w:rsidRPr="00312974" w:rsidDel="00F36CB1">
              <w:rPr>
                <w:noProof/>
                <w:rPrChange w:id="611" w:author="Rodion" w:date="2019-12-09T02:09:00Z">
                  <w:rPr>
                    <w:rStyle w:val="Hyperlink"/>
                    <w:noProof/>
                  </w:rPr>
                </w:rPrChange>
              </w:rPr>
              <w:delText>2.2.1 Ідентифікація за штрих-кодом</w:delText>
            </w:r>
            <w:r w:rsidRPr="00030B2B" w:rsidDel="00F36CB1">
              <w:rPr>
                <w:noProof/>
                <w:webHidden/>
              </w:rPr>
              <w:tab/>
            </w:r>
            <w:r w:rsidR="00356893" w:rsidRPr="00222BC9" w:rsidDel="00F36CB1">
              <w:rPr>
                <w:noProof/>
                <w:webHidden/>
              </w:rPr>
              <w:delText>11</w:delText>
            </w:r>
          </w:del>
        </w:p>
        <w:p w14:paraId="6090F3C0" w14:textId="33D9F6DD" w:rsidR="00C5720A" w:rsidRPr="00312974" w:rsidDel="00F36CB1" w:rsidRDefault="00C5720A">
          <w:pPr>
            <w:pStyle w:val="TOC3"/>
            <w:tabs>
              <w:tab w:val="right" w:leader="dot" w:pos="10476"/>
            </w:tabs>
            <w:rPr>
              <w:del w:id="612" w:author="Rodion" w:date="2019-12-08T22:58:00Z"/>
              <w:rFonts w:asciiTheme="minorHAnsi" w:eastAsiaTheme="minorEastAsia" w:hAnsiTheme="minorHAnsi" w:cstheme="minorBidi"/>
              <w:noProof/>
              <w:sz w:val="22"/>
              <w:szCs w:val="22"/>
              <w:rPrChange w:id="613" w:author="Rodion" w:date="2019-12-09T02:09:00Z">
                <w:rPr>
                  <w:del w:id="614" w:author="Rodion" w:date="2019-12-08T22:58:00Z"/>
                  <w:rFonts w:asciiTheme="minorHAnsi" w:eastAsiaTheme="minorEastAsia" w:hAnsiTheme="minorHAnsi" w:cstheme="minorBidi"/>
                  <w:noProof/>
                  <w:sz w:val="22"/>
                  <w:szCs w:val="22"/>
                  <w:lang w:val="en-US"/>
                </w:rPr>
              </w:rPrChange>
            </w:rPr>
          </w:pPr>
          <w:del w:id="615" w:author="Rodion" w:date="2019-12-08T22:58:00Z">
            <w:r w:rsidRPr="00312974" w:rsidDel="00F36CB1">
              <w:rPr>
                <w:noProof/>
                <w:rPrChange w:id="616" w:author="Rodion" w:date="2019-12-09T02:09:00Z">
                  <w:rPr>
                    <w:rStyle w:val="Hyperlink"/>
                    <w:noProof/>
                  </w:rPr>
                </w:rPrChange>
              </w:rPr>
              <w:delText>2.2.2 Радіочастотна ідентифікація</w:delText>
            </w:r>
            <w:r w:rsidRPr="00030B2B" w:rsidDel="00F36CB1">
              <w:rPr>
                <w:noProof/>
                <w:webHidden/>
              </w:rPr>
              <w:tab/>
            </w:r>
            <w:r w:rsidR="00356893" w:rsidRPr="00222BC9" w:rsidDel="00F36CB1">
              <w:rPr>
                <w:noProof/>
                <w:webHidden/>
              </w:rPr>
              <w:delText>18</w:delText>
            </w:r>
          </w:del>
        </w:p>
        <w:p w14:paraId="33E404B6" w14:textId="6A72020A" w:rsidR="00C5720A" w:rsidRPr="00312974" w:rsidDel="00F36CB1" w:rsidRDefault="00C5720A">
          <w:pPr>
            <w:pStyle w:val="TOC2"/>
            <w:tabs>
              <w:tab w:val="right" w:leader="dot" w:pos="10476"/>
            </w:tabs>
            <w:rPr>
              <w:del w:id="617" w:author="Rodion" w:date="2019-12-08T22:58:00Z"/>
              <w:rFonts w:asciiTheme="minorHAnsi" w:eastAsiaTheme="minorEastAsia" w:hAnsiTheme="minorHAnsi" w:cstheme="minorBidi"/>
              <w:noProof/>
              <w:sz w:val="22"/>
              <w:szCs w:val="22"/>
              <w:rPrChange w:id="618" w:author="Rodion" w:date="2019-12-09T02:09:00Z">
                <w:rPr>
                  <w:del w:id="619" w:author="Rodion" w:date="2019-12-08T22:58:00Z"/>
                  <w:rFonts w:asciiTheme="minorHAnsi" w:eastAsiaTheme="minorEastAsia" w:hAnsiTheme="minorHAnsi" w:cstheme="minorBidi"/>
                  <w:noProof/>
                  <w:sz w:val="22"/>
                  <w:szCs w:val="22"/>
                  <w:lang w:val="en-US"/>
                </w:rPr>
              </w:rPrChange>
            </w:rPr>
          </w:pPr>
          <w:del w:id="620" w:author="Rodion" w:date="2019-12-08T22:58:00Z">
            <w:r w:rsidRPr="00312974" w:rsidDel="00F36CB1">
              <w:rPr>
                <w:noProof/>
                <w:rPrChange w:id="621" w:author="Rodion" w:date="2019-12-09T02:09:00Z">
                  <w:rPr>
                    <w:rStyle w:val="Hyperlink"/>
                    <w:noProof/>
                  </w:rPr>
                </w:rPrChange>
              </w:rPr>
              <w:delText>2.3 Мережеві протоколи</w:delText>
            </w:r>
            <w:r w:rsidRPr="00030B2B" w:rsidDel="00F36CB1">
              <w:rPr>
                <w:noProof/>
                <w:webHidden/>
              </w:rPr>
              <w:tab/>
            </w:r>
            <w:r w:rsidR="00356893" w:rsidRPr="00222BC9" w:rsidDel="00F36CB1">
              <w:rPr>
                <w:noProof/>
                <w:webHidden/>
              </w:rPr>
              <w:delText>27</w:delText>
            </w:r>
          </w:del>
        </w:p>
        <w:p w14:paraId="4D958C8A" w14:textId="2E752887" w:rsidR="00C5720A" w:rsidRPr="00312974" w:rsidDel="00F36CB1" w:rsidRDefault="00C5720A">
          <w:pPr>
            <w:pStyle w:val="TOC2"/>
            <w:tabs>
              <w:tab w:val="right" w:leader="dot" w:pos="10476"/>
            </w:tabs>
            <w:rPr>
              <w:del w:id="622" w:author="Rodion" w:date="2019-12-08T22:58:00Z"/>
              <w:rFonts w:asciiTheme="minorHAnsi" w:eastAsiaTheme="minorEastAsia" w:hAnsiTheme="minorHAnsi" w:cstheme="minorBidi"/>
              <w:noProof/>
              <w:sz w:val="22"/>
              <w:szCs w:val="22"/>
              <w:rPrChange w:id="623" w:author="Rodion" w:date="2019-12-09T02:09:00Z">
                <w:rPr>
                  <w:del w:id="624" w:author="Rodion" w:date="2019-12-08T22:58:00Z"/>
                  <w:rFonts w:asciiTheme="minorHAnsi" w:eastAsiaTheme="minorEastAsia" w:hAnsiTheme="minorHAnsi" w:cstheme="minorBidi"/>
                  <w:noProof/>
                  <w:sz w:val="22"/>
                  <w:szCs w:val="22"/>
                  <w:lang w:val="en-US"/>
                </w:rPr>
              </w:rPrChange>
            </w:rPr>
          </w:pPr>
          <w:del w:id="625" w:author="Rodion" w:date="2019-12-08T22:58:00Z">
            <w:r w:rsidRPr="00312974" w:rsidDel="00F36CB1">
              <w:rPr>
                <w:noProof/>
                <w:rPrChange w:id="626" w:author="Rodion" w:date="2019-12-09T02:09:00Z">
                  <w:rPr>
                    <w:rStyle w:val="Hyperlink"/>
                    <w:noProof/>
                  </w:rPr>
                </w:rPrChange>
              </w:rPr>
              <w:delText>2.4 Інструменти прототипування</w:delText>
            </w:r>
            <w:r w:rsidRPr="00030B2B" w:rsidDel="00F36CB1">
              <w:rPr>
                <w:noProof/>
                <w:webHidden/>
              </w:rPr>
              <w:tab/>
            </w:r>
            <w:r w:rsidR="00356893" w:rsidRPr="00222BC9" w:rsidDel="00F36CB1">
              <w:rPr>
                <w:noProof/>
                <w:webHidden/>
              </w:rPr>
              <w:delText>34</w:delText>
            </w:r>
          </w:del>
        </w:p>
        <w:p w14:paraId="7D3D5C7A" w14:textId="27A6A117" w:rsidR="00C5720A" w:rsidRPr="00312974" w:rsidDel="00F36CB1" w:rsidRDefault="00C5720A">
          <w:pPr>
            <w:pStyle w:val="TOC3"/>
            <w:tabs>
              <w:tab w:val="right" w:leader="dot" w:pos="10476"/>
            </w:tabs>
            <w:rPr>
              <w:del w:id="627" w:author="Rodion" w:date="2019-12-08T22:58:00Z"/>
              <w:rFonts w:asciiTheme="minorHAnsi" w:eastAsiaTheme="minorEastAsia" w:hAnsiTheme="minorHAnsi" w:cstheme="minorBidi"/>
              <w:noProof/>
              <w:sz w:val="22"/>
              <w:szCs w:val="22"/>
              <w:rPrChange w:id="628" w:author="Rodion" w:date="2019-12-09T02:09:00Z">
                <w:rPr>
                  <w:del w:id="629" w:author="Rodion" w:date="2019-12-08T22:58:00Z"/>
                  <w:rFonts w:asciiTheme="minorHAnsi" w:eastAsiaTheme="minorEastAsia" w:hAnsiTheme="minorHAnsi" w:cstheme="minorBidi"/>
                  <w:noProof/>
                  <w:sz w:val="22"/>
                  <w:szCs w:val="22"/>
                  <w:lang w:val="en-US"/>
                </w:rPr>
              </w:rPrChange>
            </w:rPr>
          </w:pPr>
          <w:del w:id="630" w:author="Rodion" w:date="2019-12-08T22:58:00Z">
            <w:r w:rsidRPr="00312974" w:rsidDel="00F36CB1">
              <w:rPr>
                <w:noProof/>
                <w:rPrChange w:id="631" w:author="Rodion" w:date="2019-12-09T02:09:00Z">
                  <w:rPr>
                    <w:rStyle w:val="Hyperlink"/>
                    <w:noProof/>
                  </w:rPr>
                </w:rPrChange>
              </w:rPr>
              <w:delText>2.4.1 Платформа Arduino</w:delText>
            </w:r>
            <w:r w:rsidRPr="00030B2B" w:rsidDel="00F36CB1">
              <w:rPr>
                <w:noProof/>
                <w:webHidden/>
              </w:rPr>
              <w:tab/>
            </w:r>
            <w:r w:rsidR="00356893" w:rsidRPr="00222BC9" w:rsidDel="00F36CB1">
              <w:rPr>
                <w:noProof/>
                <w:webHidden/>
              </w:rPr>
              <w:delText>34</w:delText>
            </w:r>
          </w:del>
        </w:p>
        <w:p w14:paraId="3611A610" w14:textId="79CF9DDD" w:rsidR="00C5720A" w:rsidRPr="00312974" w:rsidDel="00F36CB1" w:rsidRDefault="00C5720A">
          <w:pPr>
            <w:pStyle w:val="TOC3"/>
            <w:tabs>
              <w:tab w:val="right" w:leader="dot" w:pos="10476"/>
            </w:tabs>
            <w:rPr>
              <w:del w:id="632" w:author="Rodion" w:date="2019-12-08T22:58:00Z"/>
              <w:rFonts w:asciiTheme="minorHAnsi" w:eastAsiaTheme="minorEastAsia" w:hAnsiTheme="minorHAnsi" w:cstheme="minorBidi"/>
              <w:noProof/>
              <w:sz w:val="22"/>
              <w:szCs w:val="22"/>
              <w:rPrChange w:id="633" w:author="Rodion" w:date="2019-12-09T02:09:00Z">
                <w:rPr>
                  <w:del w:id="634" w:author="Rodion" w:date="2019-12-08T22:58:00Z"/>
                  <w:rFonts w:asciiTheme="minorHAnsi" w:eastAsiaTheme="minorEastAsia" w:hAnsiTheme="minorHAnsi" w:cstheme="minorBidi"/>
                  <w:noProof/>
                  <w:sz w:val="22"/>
                  <w:szCs w:val="22"/>
                  <w:lang w:val="en-US"/>
                </w:rPr>
              </w:rPrChange>
            </w:rPr>
          </w:pPr>
          <w:del w:id="635" w:author="Rodion" w:date="2019-12-08T22:58:00Z">
            <w:r w:rsidRPr="00312974" w:rsidDel="00F36CB1">
              <w:rPr>
                <w:noProof/>
                <w:rPrChange w:id="636" w:author="Rodion" w:date="2019-12-09T02:09:00Z">
                  <w:rPr>
                    <w:rStyle w:val="Hyperlink"/>
                    <w:noProof/>
                  </w:rPr>
                </w:rPrChange>
              </w:rPr>
              <w:delText>2.4.2 Arduino Mega 2560</w:delText>
            </w:r>
            <w:r w:rsidRPr="00030B2B" w:rsidDel="00F36CB1">
              <w:rPr>
                <w:noProof/>
                <w:webHidden/>
              </w:rPr>
              <w:tab/>
            </w:r>
            <w:r w:rsidR="00356893" w:rsidRPr="00222BC9" w:rsidDel="00F36CB1">
              <w:rPr>
                <w:noProof/>
                <w:webHidden/>
              </w:rPr>
              <w:delText>40</w:delText>
            </w:r>
          </w:del>
        </w:p>
        <w:p w14:paraId="5E1C8376" w14:textId="4DB99FE6" w:rsidR="00C5720A" w:rsidRPr="00312974" w:rsidDel="00F36CB1" w:rsidRDefault="00C5720A">
          <w:pPr>
            <w:pStyle w:val="TOC2"/>
            <w:tabs>
              <w:tab w:val="right" w:leader="dot" w:pos="10476"/>
            </w:tabs>
            <w:rPr>
              <w:del w:id="637" w:author="Rodion" w:date="2019-12-08T22:58:00Z"/>
              <w:rFonts w:asciiTheme="minorHAnsi" w:eastAsiaTheme="minorEastAsia" w:hAnsiTheme="minorHAnsi" w:cstheme="minorBidi"/>
              <w:noProof/>
              <w:sz w:val="22"/>
              <w:szCs w:val="22"/>
              <w:rPrChange w:id="638" w:author="Rodion" w:date="2019-12-09T02:09:00Z">
                <w:rPr>
                  <w:del w:id="639" w:author="Rodion" w:date="2019-12-08T22:58:00Z"/>
                  <w:rFonts w:asciiTheme="minorHAnsi" w:eastAsiaTheme="minorEastAsia" w:hAnsiTheme="minorHAnsi" w:cstheme="minorBidi"/>
                  <w:noProof/>
                  <w:sz w:val="22"/>
                  <w:szCs w:val="22"/>
                  <w:lang w:val="en-US"/>
                </w:rPr>
              </w:rPrChange>
            </w:rPr>
          </w:pPr>
          <w:del w:id="640" w:author="Rodion" w:date="2019-12-08T22:58:00Z">
            <w:r w:rsidRPr="00312974" w:rsidDel="00F36CB1">
              <w:rPr>
                <w:noProof/>
                <w:rPrChange w:id="641" w:author="Rodion" w:date="2019-12-09T02:09:00Z">
                  <w:rPr>
                    <w:rStyle w:val="Hyperlink"/>
                    <w:noProof/>
                  </w:rPr>
                </w:rPrChange>
              </w:rPr>
              <w:delText>2.5 Висновки</w:delText>
            </w:r>
            <w:r w:rsidRPr="00030B2B" w:rsidDel="00F36CB1">
              <w:rPr>
                <w:noProof/>
                <w:webHidden/>
              </w:rPr>
              <w:tab/>
            </w:r>
            <w:r w:rsidR="00356893" w:rsidRPr="00222BC9" w:rsidDel="00F36CB1">
              <w:rPr>
                <w:noProof/>
                <w:webHidden/>
              </w:rPr>
              <w:delText>43</w:delText>
            </w:r>
          </w:del>
        </w:p>
        <w:p w14:paraId="06EC22EF" w14:textId="2C67097C" w:rsidR="00C5720A" w:rsidRPr="00312974" w:rsidDel="00F36CB1" w:rsidRDefault="00C5720A">
          <w:pPr>
            <w:pStyle w:val="TOC1"/>
            <w:tabs>
              <w:tab w:val="right" w:leader="dot" w:pos="10476"/>
            </w:tabs>
            <w:rPr>
              <w:del w:id="642" w:author="Rodion" w:date="2019-12-08T22:58:00Z"/>
              <w:rFonts w:asciiTheme="minorHAnsi" w:eastAsiaTheme="minorEastAsia" w:hAnsiTheme="minorHAnsi" w:cstheme="minorBidi"/>
              <w:noProof/>
              <w:sz w:val="22"/>
              <w:szCs w:val="22"/>
              <w:rPrChange w:id="643" w:author="Rodion" w:date="2019-12-09T02:09:00Z">
                <w:rPr>
                  <w:del w:id="644" w:author="Rodion" w:date="2019-12-08T22:58:00Z"/>
                  <w:rFonts w:asciiTheme="minorHAnsi" w:eastAsiaTheme="minorEastAsia" w:hAnsiTheme="minorHAnsi" w:cstheme="minorBidi"/>
                  <w:noProof/>
                  <w:sz w:val="22"/>
                  <w:szCs w:val="22"/>
                  <w:lang w:val="en-US"/>
                </w:rPr>
              </w:rPrChange>
            </w:rPr>
          </w:pPr>
          <w:del w:id="645" w:author="Rodion" w:date="2019-12-08T22:58:00Z">
            <w:r w:rsidRPr="00312974" w:rsidDel="00F36CB1">
              <w:rPr>
                <w:rFonts w:eastAsia="Calibri"/>
                <w:noProof/>
                <w:rPrChange w:id="646" w:author="Rodion" w:date="2019-12-09T02:09:00Z">
                  <w:rPr>
                    <w:rStyle w:val="Hyperlink"/>
                    <w:rFonts w:eastAsia="Calibri"/>
                    <w:noProof/>
                  </w:rPr>
                </w:rPrChange>
              </w:rPr>
              <w:delText>3 ОГЛЯД ІСНУЮЧИХ РІШЕНЬ</w:delText>
            </w:r>
            <w:r w:rsidRPr="00030B2B" w:rsidDel="00F36CB1">
              <w:rPr>
                <w:noProof/>
                <w:webHidden/>
              </w:rPr>
              <w:tab/>
            </w:r>
            <w:r w:rsidR="00356893" w:rsidRPr="00222BC9" w:rsidDel="00F36CB1">
              <w:rPr>
                <w:noProof/>
                <w:webHidden/>
              </w:rPr>
              <w:delText>45</w:delText>
            </w:r>
          </w:del>
        </w:p>
        <w:p w14:paraId="2C04CEDE" w14:textId="52064C34" w:rsidR="00C5720A" w:rsidRPr="00312974" w:rsidDel="00F36CB1" w:rsidRDefault="00C5720A">
          <w:pPr>
            <w:pStyle w:val="TOC2"/>
            <w:tabs>
              <w:tab w:val="right" w:leader="dot" w:pos="10476"/>
            </w:tabs>
            <w:rPr>
              <w:del w:id="647" w:author="Rodion" w:date="2019-12-08T22:58:00Z"/>
              <w:rFonts w:asciiTheme="minorHAnsi" w:eastAsiaTheme="minorEastAsia" w:hAnsiTheme="minorHAnsi" w:cstheme="minorBidi"/>
              <w:noProof/>
              <w:sz w:val="22"/>
              <w:szCs w:val="22"/>
              <w:rPrChange w:id="648" w:author="Rodion" w:date="2019-12-09T02:09:00Z">
                <w:rPr>
                  <w:del w:id="649" w:author="Rodion" w:date="2019-12-08T22:58:00Z"/>
                  <w:rFonts w:asciiTheme="minorHAnsi" w:eastAsiaTheme="minorEastAsia" w:hAnsiTheme="minorHAnsi" w:cstheme="minorBidi"/>
                  <w:noProof/>
                  <w:sz w:val="22"/>
                  <w:szCs w:val="22"/>
                  <w:lang w:val="en-US"/>
                </w:rPr>
              </w:rPrChange>
            </w:rPr>
          </w:pPr>
          <w:del w:id="650" w:author="Rodion" w:date="2019-12-08T22:58:00Z">
            <w:r w:rsidRPr="00312974" w:rsidDel="00F36CB1">
              <w:rPr>
                <w:noProof/>
                <w:rPrChange w:id="651" w:author="Rodion" w:date="2019-12-09T02:09:00Z">
                  <w:rPr>
                    <w:rStyle w:val="Hyperlink"/>
                    <w:noProof/>
                  </w:rPr>
                </w:rPrChange>
              </w:rPr>
              <w:delText>3.1 Hiku</w:delText>
            </w:r>
            <w:r w:rsidRPr="00030B2B" w:rsidDel="00F36CB1">
              <w:rPr>
                <w:noProof/>
                <w:webHidden/>
              </w:rPr>
              <w:tab/>
            </w:r>
            <w:r w:rsidR="00356893" w:rsidRPr="00222BC9" w:rsidDel="00F36CB1">
              <w:rPr>
                <w:noProof/>
                <w:webHidden/>
              </w:rPr>
              <w:delText>45</w:delText>
            </w:r>
          </w:del>
        </w:p>
        <w:p w14:paraId="4F80DC49" w14:textId="602D9BC5" w:rsidR="00C5720A" w:rsidRPr="00312974" w:rsidDel="00F36CB1" w:rsidRDefault="00C5720A">
          <w:pPr>
            <w:pStyle w:val="TOC2"/>
            <w:tabs>
              <w:tab w:val="right" w:leader="dot" w:pos="10476"/>
            </w:tabs>
            <w:rPr>
              <w:del w:id="652" w:author="Rodion" w:date="2019-12-08T22:58:00Z"/>
              <w:rFonts w:asciiTheme="minorHAnsi" w:eastAsiaTheme="minorEastAsia" w:hAnsiTheme="minorHAnsi" w:cstheme="minorBidi"/>
              <w:noProof/>
              <w:sz w:val="22"/>
              <w:szCs w:val="22"/>
              <w:rPrChange w:id="653" w:author="Rodion" w:date="2019-12-09T02:09:00Z">
                <w:rPr>
                  <w:del w:id="654" w:author="Rodion" w:date="2019-12-08T22:58:00Z"/>
                  <w:rFonts w:asciiTheme="minorHAnsi" w:eastAsiaTheme="minorEastAsia" w:hAnsiTheme="minorHAnsi" w:cstheme="minorBidi"/>
                  <w:noProof/>
                  <w:sz w:val="22"/>
                  <w:szCs w:val="22"/>
                  <w:lang w:val="en-US"/>
                </w:rPr>
              </w:rPrChange>
            </w:rPr>
          </w:pPr>
          <w:del w:id="655" w:author="Rodion" w:date="2019-12-08T22:58:00Z">
            <w:r w:rsidRPr="00312974" w:rsidDel="00F36CB1">
              <w:rPr>
                <w:noProof/>
                <w:rPrChange w:id="656" w:author="Rodion" w:date="2019-12-09T02:09:00Z">
                  <w:rPr>
                    <w:rStyle w:val="Hyperlink"/>
                    <w:noProof/>
                  </w:rPr>
                </w:rPrChange>
              </w:rPr>
              <w:delText>3.2 GeniCan</w:delText>
            </w:r>
            <w:r w:rsidRPr="00030B2B" w:rsidDel="00F36CB1">
              <w:rPr>
                <w:noProof/>
                <w:webHidden/>
              </w:rPr>
              <w:tab/>
            </w:r>
            <w:r w:rsidR="00356893" w:rsidRPr="00222BC9" w:rsidDel="00F36CB1">
              <w:rPr>
                <w:noProof/>
                <w:webHidden/>
              </w:rPr>
              <w:delText>46</w:delText>
            </w:r>
          </w:del>
        </w:p>
        <w:p w14:paraId="1D8FBADB" w14:textId="78F18316" w:rsidR="00C5720A" w:rsidRPr="00312974" w:rsidDel="00F36CB1" w:rsidRDefault="00C5720A">
          <w:pPr>
            <w:pStyle w:val="TOC2"/>
            <w:tabs>
              <w:tab w:val="right" w:leader="dot" w:pos="10476"/>
            </w:tabs>
            <w:rPr>
              <w:del w:id="657" w:author="Rodion" w:date="2019-12-08T22:58:00Z"/>
              <w:rFonts w:asciiTheme="minorHAnsi" w:eastAsiaTheme="minorEastAsia" w:hAnsiTheme="minorHAnsi" w:cstheme="minorBidi"/>
              <w:noProof/>
              <w:sz w:val="22"/>
              <w:szCs w:val="22"/>
              <w:rPrChange w:id="658" w:author="Rodion" w:date="2019-12-09T02:09:00Z">
                <w:rPr>
                  <w:del w:id="659" w:author="Rodion" w:date="2019-12-08T22:58:00Z"/>
                  <w:rFonts w:asciiTheme="minorHAnsi" w:eastAsiaTheme="minorEastAsia" w:hAnsiTheme="minorHAnsi" w:cstheme="minorBidi"/>
                  <w:noProof/>
                  <w:sz w:val="22"/>
                  <w:szCs w:val="22"/>
                  <w:lang w:val="en-US"/>
                </w:rPr>
              </w:rPrChange>
            </w:rPr>
          </w:pPr>
          <w:del w:id="660" w:author="Rodion" w:date="2019-12-08T22:58:00Z">
            <w:r w:rsidRPr="00312974" w:rsidDel="00F36CB1">
              <w:rPr>
                <w:noProof/>
                <w:rPrChange w:id="661" w:author="Rodion" w:date="2019-12-09T02:09:00Z">
                  <w:rPr>
                    <w:rStyle w:val="Hyperlink"/>
                    <w:noProof/>
                  </w:rPr>
                </w:rPrChange>
              </w:rPr>
              <w:delText>3.3 Висновки</w:delText>
            </w:r>
            <w:r w:rsidRPr="00030B2B" w:rsidDel="00F36CB1">
              <w:rPr>
                <w:noProof/>
                <w:webHidden/>
              </w:rPr>
              <w:tab/>
            </w:r>
            <w:r w:rsidR="00356893" w:rsidRPr="00222BC9" w:rsidDel="00F36CB1">
              <w:rPr>
                <w:noProof/>
                <w:webHidden/>
              </w:rPr>
              <w:delText>48</w:delText>
            </w:r>
          </w:del>
        </w:p>
        <w:p w14:paraId="2E003156" w14:textId="3CEC146C" w:rsidR="00C5720A" w:rsidRPr="00312974" w:rsidDel="00F36CB1" w:rsidRDefault="00C5720A">
          <w:pPr>
            <w:pStyle w:val="TOC1"/>
            <w:tabs>
              <w:tab w:val="right" w:leader="dot" w:pos="10476"/>
            </w:tabs>
            <w:rPr>
              <w:del w:id="662" w:author="Rodion" w:date="2019-12-08T22:58:00Z"/>
              <w:rFonts w:asciiTheme="minorHAnsi" w:eastAsiaTheme="minorEastAsia" w:hAnsiTheme="minorHAnsi" w:cstheme="minorBidi"/>
              <w:noProof/>
              <w:sz w:val="22"/>
              <w:szCs w:val="22"/>
              <w:rPrChange w:id="663" w:author="Rodion" w:date="2019-12-09T02:09:00Z">
                <w:rPr>
                  <w:del w:id="664" w:author="Rodion" w:date="2019-12-08T22:58:00Z"/>
                  <w:rFonts w:asciiTheme="minorHAnsi" w:eastAsiaTheme="minorEastAsia" w:hAnsiTheme="minorHAnsi" w:cstheme="minorBidi"/>
                  <w:noProof/>
                  <w:sz w:val="22"/>
                  <w:szCs w:val="22"/>
                  <w:lang w:val="en-US"/>
                </w:rPr>
              </w:rPrChange>
            </w:rPr>
          </w:pPr>
          <w:del w:id="665" w:author="Rodion" w:date="2019-12-08T22:58:00Z">
            <w:r w:rsidRPr="00312974" w:rsidDel="00F36CB1">
              <w:rPr>
                <w:noProof/>
                <w:rPrChange w:id="666" w:author="Rodion" w:date="2019-12-09T02:09:00Z">
                  <w:rPr>
                    <w:rStyle w:val="Hyperlink"/>
                    <w:noProof/>
                  </w:rPr>
                </w:rPrChange>
              </w:rPr>
              <w:delText>4 РОЗРОБКА ПРОГРАМНО-АПАРАТНОГО КОМПЛЕКСУ</w:delText>
            </w:r>
            <w:r w:rsidRPr="00030B2B" w:rsidDel="00F36CB1">
              <w:rPr>
                <w:noProof/>
                <w:webHidden/>
              </w:rPr>
              <w:tab/>
            </w:r>
            <w:r w:rsidR="00356893" w:rsidRPr="00222BC9" w:rsidDel="00F36CB1">
              <w:rPr>
                <w:noProof/>
                <w:webHidden/>
              </w:rPr>
              <w:delText>50</w:delText>
            </w:r>
          </w:del>
        </w:p>
        <w:p w14:paraId="5871788C" w14:textId="7B5418B5" w:rsidR="00C5720A" w:rsidRPr="00312974" w:rsidDel="00F36CB1" w:rsidRDefault="00C5720A">
          <w:pPr>
            <w:pStyle w:val="TOC2"/>
            <w:tabs>
              <w:tab w:val="right" w:leader="dot" w:pos="10476"/>
            </w:tabs>
            <w:rPr>
              <w:del w:id="667" w:author="Rodion" w:date="2019-12-08T22:58:00Z"/>
              <w:rFonts w:asciiTheme="minorHAnsi" w:eastAsiaTheme="minorEastAsia" w:hAnsiTheme="minorHAnsi" w:cstheme="minorBidi"/>
              <w:noProof/>
              <w:sz w:val="22"/>
              <w:szCs w:val="22"/>
              <w:rPrChange w:id="668" w:author="Rodion" w:date="2019-12-09T02:09:00Z">
                <w:rPr>
                  <w:del w:id="669" w:author="Rodion" w:date="2019-12-08T22:58:00Z"/>
                  <w:rFonts w:asciiTheme="minorHAnsi" w:eastAsiaTheme="minorEastAsia" w:hAnsiTheme="minorHAnsi" w:cstheme="minorBidi"/>
                  <w:noProof/>
                  <w:sz w:val="22"/>
                  <w:szCs w:val="22"/>
                  <w:lang w:val="en-US"/>
                </w:rPr>
              </w:rPrChange>
            </w:rPr>
          </w:pPr>
          <w:del w:id="670" w:author="Rodion" w:date="2019-12-08T22:58:00Z">
            <w:r w:rsidRPr="00312974" w:rsidDel="00F36CB1">
              <w:rPr>
                <w:noProof/>
                <w:rPrChange w:id="671" w:author="Rodion" w:date="2019-12-09T02:09:00Z">
                  <w:rPr>
                    <w:rStyle w:val="Hyperlink"/>
                    <w:noProof/>
                  </w:rPr>
                </w:rPrChange>
              </w:rPr>
              <w:delText>4.1 Принцип роботи комплексу</w:delText>
            </w:r>
            <w:r w:rsidRPr="00030B2B" w:rsidDel="00F36CB1">
              <w:rPr>
                <w:noProof/>
                <w:webHidden/>
              </w:rPr>
              <w:tab/>
            </w:r>
            <w:r w:rsidR="00356893" w:rsidRPr="00222BC9" w:rsidDel="00F36CB1">
              <w:rPr>
                <w:noProof/>
                <w:webHidden/>
              </w:rPr>
              <w:delText>50</w:delText>
            </w:r>
          </w:del>
        </w:p>
        <w:p w14:paraId="142A7791" w14:textId="2F3E579F" w:rsidR="00C5720A" w:rsidRPr="00312974" w:rsidDel="00F36CB1" w:rsidRDefault="00C5720A">
          <w:pPr>
            <w:pStyle w:val="TOC2"/>
            <w:tabs>
              <w:tab w:val="right" w:leader="dot" w:pos="10476"/>
            </w:tabs>
            <w:rPr>
              <w:del w:id="672" w:author="Rodion" w:date="2019-12-08T22:58:00Z"/>
              <w:rFonts w:asciiTheme="minorHAnsi" w:eastAsiaTheme="minorEastAsia" w:hAnsiTheme="minorHAnsi" w:cstheme="minorBidi"/>
              <w:noProof/>
              <w:sz w:val="22"/>
              <w:szCs w:val="22"/>
              <w:rPrChange w:id="673" w:author="Rodion" w:date="2019-12-09T02:09:00Z">
                <w:rPr>
                  <w:del w:id="674" w:author="Rodion" w:date="2019-12-08T22:58:00Z"/>
                  <w:rFonts w:asciiTheme="minorHAnsi" w:eastAsiaTheme="minorEastAsia" w:hAnsiTheme="minorHAnsi" w:cstheme="minorBidi"/>
                  <w:noProof/>
                  <w:sz w:val="22"/>
                  <w:szCs w:val="22"/>
                  <w:lang w:val="en-US"/>
                </w:rPr>
              </w:rPrChange>
            </w:rPr>
          </w:pPr>
          <w:del w:id="675" w:author="Rodion" w:date="2019-12-08T22:58:00Z">
            <w:r w:rsidRPr="00312974" w:rsidDel="00F36CB1">
              <w:rPr>
                <w:noProof/>
                <w:rPrChange w:id="676" w:author="Rodion" w:date="2019-12-09T02:09:00Z">
                  <w:rPr>
                    <w:rStyle w:val="Hyperlink"/>
                    <w:noProof/>
                  </w:rPr>
                </w:rPrChange>
              </w:rPr>
              <w:delText>4.2 Алгоритм взаємодії користувача з комплексом</w:delText>
            </w:r>
            <w:r w:rsidRPr="00030B2B" w:rsidDel="00F36CB1">
              <w:rPr>
                <w:noProof/>
                <w:webHidden/>
              </w:rPr>
              <w:tab/>
            </w:r>
            <w:r w:rsidR="00356893" w:rsidRPr="00222BC9" w:rsidDel="00F36CB1">
              <w:rPr>
                <w:noProof/>
                <w:webHidden/>
              </w:rPr>
              <w:delText>55</w:delText>
            </w:r>
          </w:del>
        </w:p>
        <w:p w14:paraId="3C39ADF3" w14:textId="14452499" w:rsidR="00C5720A" w:rsidRPr="00312974" w:rsidDel="00F36CB1" w:rsidRDefault="00C5720A">
          <w:pPr>
            <w:pStyle w:val="TOC3"/>
            <w:tabs>
              <w:tab w:val="right" w:leader="dot" w:pos="10476"/>
            </w:tabs>
            <w:rPr>
              <w:del w:id="677" w:author="Rodion" w:date="2019-12-08T22:58:00Z"/>
              <w:rFonts w:asciiTheme="minorHAnsi" w:eastAsiaTheme="minorEastAsia" w:hAnsiTheme="minorHAnsi" w:cstheme="minorBidi"/>
              <w:noProof/>
              <w:sz w:val="22"/>
              <w:szCs w:val="22"/>
              <w:rPrChange w:id="678" w:author="Rodion" w:date="2019-12-09T02:09:00Z">
                <w:rPr>
                  <w:del w:id="679" w:author="Rodion" w:date="2019-12-08T22:58:00Z"/>
                  <w:rFonts w:asciiTheme="minorHAnsi" w:eastAsiaTheme="minorEastAsia" w:hAnsiTheme="minorHAnsi" w:cstheme="minorBidi"/>
                  <w:noProof/>
                  <w:sz w:val="22"/>
                  <w:szCs w:val="22"/>
                  <w:lang w:val="en-US"/>
                </w:rPr>
              </w:rPrChange>
            </w:rPr>
          </w:pPr>
          <w:del w:id="680" w:author="Rodion" w:date="2019-12-08T22:58:00Z">
            <w:r w:rsidRPr="00312974" w:rsidDel="00F36CB1">
              <w:rPr>
                <w:noProof/>
                <w:rPrChange w:id="681" w:author="Rodion" w:date="2019-12-09T02:09:00Z">
                  <w:rPr>
                    <w:rStyle w:val="Hyperlink"/>
                    <w:noProof/>
                  </w:rPr>
                </w:rPrChange>
              </w:rPr>
              <w:delText>4.2.1 Система без апаратної складової.</w:delText>
            </w:r>
            <w:r w:rsidRPr="00030B2B" w:rsidDel="00F36CB1">
              <w:rPr>
                <w:noProof/>
                <w:webHidden/>
              </w:rPr>
              <w:tab/>
            </w:r>
            <w:r w:rsidR="00356893" w:rsidRPr="00222BC9" w:rsidDel="00F36CB1">
              <w:rPr>
                <w:noProof/>
                <w:webHidden/>
              </w:rPr>
              <w:delText>55</w:delText>
            </w:r>
          </w:del>
        </w:p>
        <w:p w14:paraId="0BD30691" w14:textId="2F45ED8C" w:rsidR="00C5720A" w:rsidRPr="00312974" w:rsidDel="00F36CB1" w:rsidRDefault="00C5720A">
          <w:pPr>
            <w:pStyle w:val="TOC3"/>
            <w:tabs>
              <w:tab w:val="right" w:leader="dot" w:pos="10476"/>
            </w:tabs>
            <w:rPr>
              <w:del w:id="682" w:author="Rodion" w:date="2019-12-08T22:58:00Z"/>
              <w:rFonts w:asciiTheme="minorHAnsi" w:eastAsiaTheme="minorEastAsia" w:hAnsiTheme="minorHAnsi" w:cstheme="minorBidi"/>
              <w:noProof/>
              <w:sz w:val="22"/>
              <w:szCs w:val="22"/>
              <w:rPrChange w:id="683" w:author="Rodion" w:date="2019-12-09T02:09:00Z">
                <w:rPr>
                  <w:del w:id="684" w:author="Rodion" w:date="2019-12-08T22:58:00Z"/>
                  <w:rFonts w:asciiTheme="minorHAnsi" w:eastAsiaTheme="minorEastAsia" w:hAnsiTheme="minorHAnsi" w:cstheme="minorBidi"/>
                  <w:noProof/>
                  <w:sz w:val="22"/>
                  <w:szCs w:val="22"/>
                  <w:lang w:val="en-US"/>
                </w:rPr>
              </w:rPrChange>
            </w:rPr>
          </w:pPr>
          <w:del w:id="685" w:author="Rodion" w:date="2019-12-08T22:58:00Z">
            <w:r w:rsidRPr="00312974" w:rsidDel="00F36CB1">
              <w:rPr>
                <w:noProof/>
                <w:rPrChange w:id="686" w:author="Rodion" w:date="2019-12-09T02:09:00Z">
                  <w:rPr>
                    <w:rStyle w:val="Hyperlink"/>
                    <w:noProof/>
                  </w:rPr>
                </w:rPrChange>
              </w:rPr>
              <w:delText>4.2.2 Система з апаратною ідентифікацію штрих-кодів.</w:delText>
            </w:r>
            <w:r w:rsidRPr="00030B2B" w:rsidDel="00F36CB1">
              <w:rPr>
                <w:noProof/>
                <w:webHidden/>
              </w:rPr>
              <w:tab/>
            </w:r>
            <w:r w:rsidR="00356893" w:rsidRPr="00222BC9" w:rsidDel="00F36CB1">
              <w:rPr>
                <w:noProof/>
                <w:webHidden/>
              </w:rPr>
              <w:delText>57</w:delText>
            </w:r>
          </w:del>
        </w:p>
        <w:p w14:paraId="39AFA080" w14:textId="466A1E18" w:rsidR="00C5720A" w:rsidRPr="00312974" w:rsidDel="00F36CB1" w:rsidRDefault="00C5720A">
          <w:pPr>
            <w:pStyle w:val="TOC3"/>
            <w:tabs>
              <w:tab w:val="right" w:leader="dot" w:pos="10476"/>
            </w:tabs>
            <w:rPr>
              <w:del w:id="687" w:author="Rodion" w:date="2019-12-08T22:58:00Z"/>
              <w:rFonts w:asciiTheme="minorHAnsi" w:eastAsiaTheme="minorEastAsia" w:hAnsiTheme="minorHAnsi" w:cstheme="minorBidi"/>
              <w:noProof/>
              <w:sz w:val="22"/>
              <w:szCs w:val="22"/>
              <w:rPrChange w:id="688" w:author="Rodion" w:date="2019-12-09T02:09:00Z">
                <w:rPr>
                  <w:del w:id="689" w:author="Rodion" w:date="2019-12-08T22:58:00Z"/>
                  <w:rFonts w:asciiTheme="minorHAnsi" w:eastAsiaTheme="minorEastAsia" w:hAnsiTheme="minorHAnsi" w:cstheme="minorBidi"/>
                  <w:noProof/>
                  <w:sz w:val="22"/>
                  <w:szCs w:val="22"/>
                  <w:lang w:val="en-US"/>
                </w:rPr>
              </w:rPrChange>
            </w:rPr>
          </w:pPr>
          <w:del w:id="690" w:author="Rodion" w:date="2019-12-08T22:58:00Z">
            <w:r w:rsidRPr="00312974" w:rsidDel="00F36CB1">
              <w:rPr>
                <w:noProof/>
                <w:rPrChange w:id="691" w:author="Rodion" w:date="2019-12-09T02:09:00Z">
                  <w:rPr>
                    <w:rStyle w:val="Hyperlink"/>
                    <w:noProof/>
                  </w:rPr>
                </w:rPrChange>
              </w:rPr>
              <w:delText>4.2.3 Система з використанням радіочастотної ідентифікації</w:delText>
            </w:r>
            <w:r w:rsidRPr="00030B2B" w:rsidDel="00F36CB1">
              <w:rPr>
                <w:noProof/>
                <w:webHidden/>
              </w:rPr>
              <w:tab/>
            </w:r>
            <w:r w:rsidR="00356893" w:rsidRPr="00222BC9" w:rsidDel="00F36CB1">
              <w:rPr>
                <w:noProof/>
                <w:webHidden/>
              </w:rPr>
              <w:delText>58</w:delText>
            </w:r>
          </w:del>
        </w:p>
        <w:p w14:paraId="21AD0E57" w14:textId="2B22C005" w:rsidR="00C5720A" w:rsidRPr="00312974" w:rsidDel="00F36CB1" w:rsidRDefault="00C5720A">
          <w:pPr>
            <w:pStyle w:val="TOC2"/>
            <w:tabs>
              <w:tab w:val="right" w:leader="dot" w:pos="10476"/>
            </w:tabs>
            <w:rPr>
              <w:del w:id="692" w:author="Rodion" w:date="2019-12-08T22:58:00Z"/>
              <w:rFonts w:asciiTheme="minorHAnsi" w:eastAsiaTheme="minorEastAsia" w:hAnsiTheme="minorHAnsi" w:cstheme="minorBidi"/>
              <w:noProof/>
              <w:sz w:val="22"/>
              <w:szCs w:val="22"/>
              <w:rPrChange w:id="693" w:author="Rodion" w:date="2019-12-09T02:09:00Z">
                <w:rPr>
                  <w:del w:id="694" w:author="Rodion" w:date="2019-12-08T22:58:00Z"/>
                  <w:rFonts w:asciiTheme="minorHAnsi" w:eastAsiaTheme="minorEastAsia" w:hAnsiTheme="minorHAnsi" w:cstheme="minorBidi"/>
                  <w:noProof/>
                  <w:sz w:val="22"/>
                  <w:szCs w:val="22"/>
                  <w:lang w:val="en-US"/>
                </w:rPr>
              </w:rPrChange>
            </w:rPr>
          </w:pPr>
          <w:del w:id="695" w:author="Rodion" w:date="2019-12-08T22:58:00Z">
            <w:r w:rsidRPr="00312974" w:rsidDel="00F36CB1">
              <w:rPr>
                <w:noProof/>
                <w:rPrChange w:id="696" w:author="Rodion" w:date="2019-12-09T02:09:00Z">
                  <w:rPr>
                    <w:rStyle w:val="Hyperlink"/>
                    <w:noProof/>
                  </w:rPr>
                </w:rPrChange>
              </w:rPr>
              <w:delText>4.3 Реалізація програмної частини</w:delText>
            </w:r>
            <w:r w:rsidRPr="00030B2B" w:rsidDel="00F36CB1">
              <w:rPr>
                <w:noProof/>
                <w:webHidden/>
              </w:rPr>
              <w:tab/>
            </w:r>
            <w:r w:rsidR="00356893" w:rsidRPr="00222BC9" w:rsidDel="00F36CB1">
              <w:rPr>
                <w:noProof/>
                <w:webHidden/>
              </w:rPr>
              <w:delText>61</w:delText>
            </w:r>
          </w:del>
        </w:p>
        <w:p w14:paraId="070BF028" w14:textId="7AC6695C" w:rsidR="00C5720A" w:rsidRPr="00312974" w:rsidDel="00F36CB1" w:rsidRDefault="00C5720A">
          <w:pPr>
            <w:pStyle w:val="TOC3"/>
            <w:tabs>
              <w:tab w:val="right" w:leader="dot" w:pos="10476"/>
            </w:tabs>
            <w:rPr>
              <w:del w:id="697" w:author="Rodion" w:date="2019-12-08T22:58:00Z"/>
              <w:rFonts w:asciiTheme="minorHAnsi" w:eastAsiaTheme="minorEastAsia" w:hAnsiTheme="minorHAnsi" w:cstheme="minorBidi"/>
              <w:noProof/>
              <w:sz w:val="22"/>
              <w:szCs w:val="22"/>
              <w:rPrChange w:id="698" w:author="Rodion" w:date="2019-12-09T02:09:00Z">
                <w:rPr>
                  <w:del w:id="699" w:author="Rodion" w:date="2019-12-08T22:58:00Z"/>
                  <w:rFonts w:asciiTheme="minorHAnsi" w:eastAsiaTheme="minorEastAsia" w:hAnsiTheme="minorHAnsi" w:cstheme="minorBidi"/>
                  <w:noProof/>
                  <w:sz w:val="22"/>
                  <w:szCs w:val="22"/>
                  <w:lang w:val="en-US"/>
                </w:rPr>
              </w:rPrChange>
            </w:rPr>
          </w:pPr>
          <w:del w:id="700" w:author="Rodion" w:date="2019-12-08T22:58:00Z">
            <w:r w:rsidRPr="00312974" w:rsidDel="00F36CB1">
              <w:rPr>
                <w:noProof/>
                <w:rPrChange w:id="701" w:author="Rodion" w:date="2019-12-09T02:09:00Z">
                  <w:rPr>
                    <w:rStyle w:val="Hyperlink"/>
                    <w:noProof/>
                  </w:rPr>
                </w:rPrChange>
              </w:rPr>
              <w:delText>4.3.1 Опис методів API</w:delText>
            </w:r>
            <w:r w:rsidRPr="00030B2B" w:rsidDel="00F36CB1">
              <w:rPr>
                <w:noProof/>
                <w:webHidden/>
              </w:rPr>
              <w:tab/>
            </w:r>
            <w:r w:rsidR="00356893" w:rsidRPr="00222BC9" w:rsidDel="00F36CB1">
              <w:rPr>
                <w:noProof/>
                <w:webHidden/>
              </w:rPr>
              <w:delText>65</w:delText>
            </w:r>
          </w:del>
        </w:p>
        <w:p w14:paraId="7008EC1F" w14:textId="48FE1FF5" w:rsidR="00C5720A" w:rsidRPr="00312974" w:rsidDel="00F36CB1" w:rsidRDefault="00C5720A">
          <w:pPr>
            <w:pStyle w:val="TOC3"/>
            <w:tabs>
              <w:tab w:val="right" w:leader="dot" w:pos="10476"/>
            </w:tabs>
            <w:rPr>
              <w:del w:id="702" w:author="Rodion" w:date="2019-12-08T22:58:00Z"/>
              <w:rFonts w:asciiTheme="minorHAnsi" w:eastAsiaTheme="minorEastAsia" w:hAnsiTheme="minorHAnsi" w:cstheme="minorBidi"/>
              <w:noProof/>
              <w:sz w:val="22"/>
              <w:szCs w:val="22"/>
              <w:rPrChange w:id="703" w:author="Rodion" w:date="2019-12-09T02:09:00Z">
                <w:rPr>
                  <w:del w:id="704" w:author="Rodion" w:date="2019-12-08T22:58:00Z"/>
                  <w:rFonts w:asciiTheme="minorHAnsi" w:eastAsiaTheme="minorEastAsia" w:hAnsiTheme="minorHAnsi" w:cstheme="minorBidi"/>
                  <w:noProof/>
                  <w:sz w:val="22"/>
                  <w:szCs w:val="22"/>
                  <w:lang w:val="en-US"/>
                </w:rPr>
              </w:rPrChange>
            </w:rPr>
          </w:pPr>
          <w:del w:id="705" w:author="Rodion" w:date="2019-12-08T22:58:00Z">
            <w:r w:rsidRPr="00312974" w:rsidDel="00F36CB1">
              <w:rPr>
                <w:noProof/>
                <w:rPrChange w:id="706" w:author="Rodion" w:date="2019-12-09T02:09:00Z">
                  <w:rPr>
                    <w:rStyle w:val="Hyperlink"/>
                    <w:noProof/>
                  </w:rPr>
                </w:rPrChange>
              </w:rPr>
              <w:delText>4.3.2 Клієнтський веб-застосунок</w:delText>
            </w:r>
            <w:r w:rsidRPr="00030B2B" w:rsidDel="00F36CB1">
              <w:rPr>
                <w:noProof/>
                <w:webHidden/>
              </w:rPr>
              <w:tab/>
            </w:r>
            <w:r w:rsidR="00356893" w:rsidRPr="00222BC9" w:rsidDel="00F36CB1">
              <w:rPr>
                <w:noProof/>
                <w:webHidden/>
              </w:rPr>
              <w:delText>71</w:delText>
            </w:r>
          </w:del>
        </w:p>
        <w:p w14:paraId="215746F1" w14:textId="2C74F8B7" w:rsidR="00C5720A" w:rsidRPr="00312974" w:rsidDel="00F36CB1" w:rsidRDefault="00C5720A">
          <w:pPr>
            <w:pStyle w:val="TOC2"/>
            <w:tabs>
              <w:tab w:val="right" w:leader="dot" w:pos="10476"/>
            </w:tabs>
            <w:rPr>
              <w:del w:id="707" w:author="Rodion" w:date="2019-12-08T22:58:00Z"/>
              <w:rFonts w:asciiTheme="minorHAnsi" w:eastAsiaTheme="minorEastAsia" w:hAnsiTheme="minorHAnsi" w:cstheme="minorBidi"/>
              <w:noProof/>
              <w:sz w:val="22"/>
              <w:szCs w:val="22"/>
              <w:rPrChange w:id="708" w:author="Rodion" w:date="2019-12-09T02:09:00Z">
                <w:rPr>
                  <w:del w:id="709" w:author="Rodion" w:date="2019-12-08T22:58:00Z"/>
                  <w:rFonts w:asciiTheme="minorHAnsi" w:eastAsiaTheme="minorEastAsia" w:hAnsiTheme="minorHAnsi" w:cstheme="minorBidi"/>
                  <w:noProof/>
                  <w:sz w:val="22"/>
                  <w:szCs w:val="22"/>
                  <w:lang w:val="en-US"/>
                </w:rPr>
              </w:rPrChange>
            </w:rPr>
          </w:pPr>
          <w:del w:id="710" w:author="Rodion" w:date="2019-12-08T22:58:00Z">
            <w:r w:rsidRPr="00312974" w:rsidDel="00F36CB1">
              <w:rPr>
                <w:noProof/>
                <w:rPrChange w:id="711" w:author="Rodion" w:date="2019-12-09T02:09:00Z">
                  <w:rPr>
                    <w:rStyle w:val="Hyperlink"/>
                    <w:noProof/>
                  </w:rPr>
                </w:rPrChange>
              </w:rPr>
              <w:delText>4.4 Апаратна частина комплексу</w:delText>
            </w:r>
            <w:r w:rsidRPr="00030B2B" w:rsidDel="00F36CB1">
              <w:rPr>
                <w:noProof/>
                <w:webHidden/>
              </w:rPr>
              <w:tab/>
            </w:r>
            <w:r w:rsidR="00356893" w:rsidRPr="00222BC9" w:rsidDel="00F36CB1">
              <w:rPr>
                <w:noProof/>
                <w:webHidden/>
              </w:rPr>
              <w:delText>81</w:delText>
            </w:r>
          </w:del>
        </w:p>
        <w:p w14:paraId="2C4951C3" w14:textId="00434E64" w:rsidR="00C5720A" w:rsidRPr="00312974" w:rsidDel="00F36CB1" w:rsidRDefault="00C5720A">
          <w:pPr>
            <w:pStyle w:val="TOC3"/>
            <w:tabs>
              <w:tab w:val="right" w:leader="dot" w:pos="10476"/>
            </w:tabs>
            <w:rPr>
              <w:del w:id="712" w:author="Rodion" w:date="2019-12-08T22:58:00Z"/>
              <w:rFonts w:asciiTheme="minorHAnsi" w:eastAsiaTheme="minorEastAsia" w:hAnsiTheme="minorHAnsi" w:cstheme="minorBidi"/>
              <w:noProof/>
              <w:sz w:val="22"/>
              <w:szCs w:val="22"/>
              <w:rPrChange w:id="713" w:author="Rodion" w:date="2019-12-09T02:09:00Z">
                <w:rPr>
                  <w:del w:id="714" w:author="Rodion" w:date="2019-12-08T22:58:00Z"/>
                  <w:rFonts w:asciiTheme="minorHAnsi" w:eastAsiaTheme="minorEastAsia" w:hAnsiTheme="minorHAnsi" w:cstheme="minorBidi"/>
                  <w:noProof/>
                  <w:sz w:val="22"/>
                  <w:szCs w:val="22"/>
                  <w:lang w:val="en-US"/>
                </w:rPr>
              </w:rPrChange>
            </w:rPr>
          </w:pPr>
          <w:del w:id="715" w:author="Rodion" w:date="2019-12-08T22:58:00Z">
            <w:r w:rsidRPr="00312974" w:rsidDel="00F36CB1">
              <w:rPr>
                <w:noProof/>
                <w:rPrChange w:id="716" w:author="Rodion" w:date="2019-12-09T02:09:00Z">
                  <w:rPr>
                    <w:rStyle w:val="Hyperlink"/>
                    <w:noProof/>
                  </w:rPr>
                </w:rPrChange>
              </w:rPr>
              <w:delText>4.4.1 Пристрій ідентифікації за штрих-кодом</w:delText>
            </w:r>
            <w:r w:rsidRPr="00030B2B" w:rsidDel="00F36CB1">
              <w:rPr>
                <w:noProof/>
                <w:webHidden/>
              </w:rPr>
              <w:tab/>
            </w:r>
            <w:r w:rsidR="00356893" w:rsidRPr="00222BC9" w:rsidDel="00F36CB1">
              <w:rPr>
                <w:noProof/>
                <w:webHidden/>
              </w:rPr>
              <w:delText>82</w:delText>
            </w:r>
          </w:del>
        </w:p>
        <w:p w14:paraId="13D260E3" w14:textId="2FE17E43" w:rsidR="00C5720A" w:rsidRPr="00312974" w:rsidDel="00F36CB1" w:rsidRDefault="00C5720A">
          <w:pPr>
            <w:pStyle w:val="TOC3"/>
            <w:tabs>
              <w:tab w:val="right" w:leader="dot" w:pos="10476"/>
            </w:tabs>
            <w:rPr>
              <w:del w:id="717" w:author="Rodion" w:date="2019-12-08T22:58:00Z"/>
              <w:rFonts w:asciiTheme="minorHAnsi" w:eastAsiaTheme="minorEastAsia" w:hAnsiTheme="minorHAnsi" w:cstheme="minorBidi"/>
              <w:noProof/>
              <w:sz w:val="22"/>
              <w:szCs w:val="22"/>
              <w:rPrChange w:id="718" w:author="Rodion" w:date="2019-12-09T02:09:00Z">
                <w:rPr>
                  <w:del w:id="719" w:author="Rodion" w:date="2019-12-08T22:58:00Z"/>
                  <w:rFonts w:asciiTheme="minorHAnsi" w:eastAsiaTheme="minorEastAsia" w:hAnsiTheme="minorHAnsi" w:cstheme="minorBidi"/>
                  <w:noProof/>
                  <w:sz w:val="22"/>
                  <w:szCs w:val="22"/>
                  <w:lang w:val="en-US"/>
                </w:rPr>
              </w:rPrChange>
            </w:rPr>
          </w:pPr>
          <w:del w:id="720" w:author="Rodion" w:date="2019-12-08T22:58:00Z">
            <w:r w:rsidRPr="00312974" w:rsidDel="00F36CB1">
              <w:rPr>
                <w:noProof/>
                <w:rPrChange w:id="721" w:author="Rodion" w:date="2019-12-09T02:09:00Z">
                  <w:rPr>
                    <w:rStyle w:val="Hyperlink"/>
                    <w:noProof/>
                  </w:rPr>
                </w:rPrChange>
              </w:rPr>
              <w:delText>4.4.2 Пристрій радіочастотної ідентифікації</w:delText>
            </w:r>
            <w:r w:rsidRPr="00030B2B" w:rsidDel="00F36CB1">
              <w:rPr>
                <w:noProof/>
                <w:webHidden/>
              </w:rPr>
              <w:tab/>
            </w:r>
            <w:r w:rsidR="00356893" w:rsidRPr="00222BC9" w:rsidDel="00F36CB1">
              <w:rPr>
                <w:noProof/>
                <w:webHidden/>
              </w:rPr>
              <w:delText>94</w:delText>
            </w:r>
          </w:del>
        </w:p>
        <w:p w14:paraId="08DB9D0A" w14:textId="1079EF20" w:rsidR="00C5720A" w:rsidRPr="00312974" w:rsidDel="00F36CB1" w:rsidRDefault="00C5720A">
          <w:pPr>
            <w:pStyle w:val="TOC3"/>
            <w:tabs>
              <w:tab w:val="right" w:leader="dot" w:pos="10476"/>
            </w:tabs>
            <w:rPr>
              <w:del w:id="722" w:author="Rodion" w:date="2019-12-08T22:58:00Z"/>
              <w:rFonts w:asciiTheme="minorHAnsi" w:eastAsiaTheme="minorEastAsia" w:hAnsiTheme="minorHAnsi" w:cstheme="minorBidi"/>
              <w:noProof/>
              <w:sz w:val="22"/>
              <w:szCs w:val="22"/>
              <w:rPrChange w:id="723" w:author="Rodion" w:date="2019-12-09T02:09:00Z">
                <w:rPr>
                  <w:del w:id="724" w:author="Rodion" w:date="2019-12-08T22:58:00Z"/>
                  <w:rFonts w:asciiTheme="minorHAnsi" w:eastAsiaTheme="minorEastAsia" w:hAnsiTheme="minorHAnsi" w:cstheme="minorBidi"/>
                  <w:noProof/>
                  <w:sz w:val="22"/>
                  <w:szCs w:val="22"/>
                  <w:lang w:val="en-US"/>
                </w:rPr>
              </w:rPrChange>
            </w:rPr>
          </w:pPr>
          <w:del w:id="725" w:author="Rodion" w:date="2019-12-08T22:58:00Z">
            <w:r w:rsidRPr="00312974" w:rsidDel="00F36CB1">
              <w:rPr>
                <w:noProof/>
                <w:rPrChange w:id="726" w:author="Rodion" w:date="2019-12-09T02:09:00Z">
                  <w:rPr>
                    <w:rStyle w:val="Hyperlink"/>
                    <w:noProof/>
                  </w:rPr>
                </w:rPrChange>
              </w:rPr>
              <w:delText>4.4.3 Розробка робочих прототипів</w:delText>
            </w:r>
            <w:r w:rsidRPr="00030B2B" w:rsidDel="00F36CB1">
              <w:rPr>
                <w:noProof/>
                <w:webHidden/>
              </w:rPr>
              <w:tab/>
            </w:r>
            <w:r w:rsidR="00356893" w:rsidRPr="00222BC9" w:rsidDel="00F36CB1">
              <w:rPr>
                <w:noProof/>
                <w:webHidden/>
              </w:rPr>
              <w:delText>99</w:delText>
            </w:r>
          </w:del>
        </w:p>
        <w:p w14:paraId="6C24416D" w14:textId="531249F3" w:rsidR="00C5720A" w:rsidRPr="00312974" w:rsidDel="00F36CB1" w:rsidRDefault="00C5720A">
          <w:pPr>
            <w:pStyle w:val="TOC2"/>
            <w:tabs>
              <w:tab w:val="right" w:leader="dot" w:pos="10476"/>
            </w:tabs>
            <w:rPr>
              <w:del w:id="727" w:author="Rodion" w:date="2019-12-08T22:58:00Z"/>
              <w:rFonts w:asciiTheme="minorHAnsi" w:eastAsiaTheme="minorEastAsia" w:hAnsiTheme="minorHAnsi" w:cstheme="minorBidi"/>
              <w:noProof/>
              <w:sz w:val="22"/>
              <w:szCs w:val="22"/>
              <w:rPrChange w:id="728" w:author="Rodion" w:date="2019-12-09T02:09:00Z">
                <w:rPr>
                  <w:del w:id="729" w:author="Rodion" w:date="2019-12-08T22:58:00Z"/>
                  <w:rFonts w:asciiTheme="minorHAnsi" w:eastAsiaTheme="minorEastAsia" w:hAnsiTheme="minorHAnsi" w:cstheme="minorBidi"/>
                  <w:noProof/>
                  <w:sz w:val="22"/>
                  <w:szCs w:val="22"/>
                  <w:lang w:val="en-US"/>
                </w:rPr>
              </w:rPrChange>
            </w:rPr>
          </w:pPr>
          <w:del w:id="730" w:author="Rodion" w:date="2019-12-08T22:58:00Z">
            <w:r w:rsidRPr="00312974" w:rsidDel="00F36CB1">
              <w:rPr>
                <w:noProof/>
                <w:rPrChange w:id="731" w:author="Rodion" w:date="2019-12-09T02:09:00Z">
                  <w:rPr>
                    <w:rStyle w:val="Hyperlink"/>
                    <w:noProof/>
                  </w:rPr>
                </w:rPrChange>
              </w:rPr>
              <w:delText>4.5 Висновки</w:delText>
            </w:r>
            <w:r w:rsidRPr="00030B2B" w:rsidDel="00F36CB1">
              <w:rPr>
                <w:noProof/>
                <w:webHidden/>
              </w:rPr>
              <w:tab/>
            </w:r>
            <w:r w:rsidR="00356893" w:rsidRPr="00222BC9" w:rsidDel="00F36CB1">
              <w:rPr>
                <w:noProof/>
                <w:webHidden/>
              </w:rPr>
              <w:delText>102</w:delText>
            </w:r>
          </w:del>
        </w:p>
        <w:p w14:paraId="45EEE6A9" w14:textId="3C60B728" w:rsidR="00C5720A" w:rsidRPr="00312974" w:rsidDel="00F36CB1" w:rsidRDefault="00C5720A">
          <w:pPr>
            <w:pStyle w:val="TOC1"/>
            <w:tabs>
              <w:tab w:val="right" w:leader="dot" w:pos="10476"/>
            </w:tabs>
            <w:rPr>
              <w:del w:id="732" w:author="Rodion" w:date="2019-12-08T22:58:00Z"/>
              <w:rFonts w:asciiTheme="minorHAnsi" w:eastAsiaTheme="minorEastAsia" w:hAnsiTheme="minorHAnsi" w:cstheme="minorBidi"/>
              <w:noProof/>
              <w:sz w:val="22"/>
              <w:szCs w:val="22"/>
              <w:rPrChange w:id="733" w:author="Rodion" w:date="2019-12-09T02:09:00Z">
                <w:rPr>
                  <w:del w:id="734" w:author="Rodion" w:date="2019-12-08T22:58:00Z"/>
                  <w:rFonts w:asciiTheme="minorHAnsi" w:eastAsiaTheme="minorEastAsia" w:hAnsiTheme="minorHAnsi" w:cstheme="minorBidi"/>
                  <w:noProof/>
                  <w:sz w:val="22"/>
                  <w:szCs w:val="22"/>
                  <w:lang w:val="en-US"/>
                </w:rPr>
              </w:rPrChange>
            </w:rPr>
          </w:pPr>
          <w:del w:id="735" w:author="Rodion" w:date="2019-12-08T22:58:00Z">
            <w:r w:rsidRPr="00312974" w:rsidDel="00F36CB1">
              <w:rPr>
                <w:noProof/>
                <w:rPrChange w:id="736" w:author="Rodion" w:date="2019-12-09T02:09:00Z">
                  <w:rPr>
                    <w:rStyle w:val="Hyperlink"/>
                    <w:noProof/>
                  </w:rPr>
                </w:rPrChange>
              </w:rPr>
              <w:delText>5 РОЗРОБЛЕННЯ СТАРТАП-ПРОЕКТУ</w:delText>
            </w:r>
            <w:r w:rsidRPr="00030B2B" w:rsidDel="00F36CB1">
              <w:rPr>
                <w:noProof/>
                <w:webHidden/>
              </w:rPr>
              <w:tab/>
            </w:r>
            <w:r w:rsidR="00356893" w:rsidRPr="00222BC9" w:rsidDel="00F36CB1">
              <w:rPr>
                <w:noProof/>
                <w:webHidden/>
              </w:rPr>
              <w:delText>10</w:delText>
            </w:r>
            <w:r w:rsidR="00356893" w:rsidRPr="00312974" w:rsidDel="00F36CB1">
              <w:rPr>
                <w:noProof/>
                <w:webHidden/>
                <w:rPrChange w:id="737" w:author="Rodion" w:date="2019-12-09T02:09:00Z">
                  <w:rPr>
                    <w:noProof/>
                    <w:webHidden/>
                  </w:rPr>
                </w:rPrChange>
              </w:rPr>
              <w:delText>4</w:delText>
            </w:r>
          </w:del>
        </w:p>
        <w:p w14:paraId="7913C92B" w14:textId="4FDF660A" w:rsidR="00C5720A" w:rsidRPr="00312974" w:rsidDel="00F36CB1" w:rsidRDefault="00C5720A">
          <w:pPr>
            <w:pStyle w:val="TOC2"/>
            <w:tabs>
              <w:tab w:val="right" w:leader="dot" w:pos="10476"/>
            </w:tabs>
            <w:rPr>
              <w:del w:id="738" w:author="Rodion" w:date="2019-12-08T22:58:00Z"/>
              <w:rFonts w:asciiTheme="minorHAnsi" w:eastAsiaTheme="minorEastAsia" w:hAnsiTheme="minorHAnsi" w:cstheme="minorBidi"/>
              <w:noProof/>
              <w:sz w:val="22"/>
              <w:szCs w:val="22"/>
              <w:rPrChange w:id="739" w:author="Rodion" w:date="2019-12-09T02:09:00Z">
                <w:rPr>
                  <w:del w:id="740" w:author="Rodion" w:date="2019-12-08T22:58:00Z"/>
                  <w:rFonts w:asciiTheme="minorHAnsi" w:eastAsiaTheme="minorEastAsia" w:hAnsiTheme="minorHAnsi" w:cstheme="minorBidi"/>
                  <w:noProof/>
                  <w:sz w:val="22"/>
                  <w:szCs w:val="22"/>
                  <w:lang w:val="en-US"/>
                </w:rPr>
              </w:rPrChange>
            </w:rPr>
          </w:pPr>
          <w:del w:id="741" w:author="Rodion" w:date="2019-12-08T22:58:00Z">
            <w:r w:rsidRPr="00312974" w:rsidDel="00F36CB1">
              <w:rPr>
                <w:noProof/>
                <w:rPrChange w:id="742" w:author="Rodion" w:date="2019-12-09T02:09:00Z">
                  <w:rPr>
                    <w:rStyle w:val="Hyperlink"/>
                    <w:noProof/>
                  </w:rPr>
                </w:rPrChange>
              </w:rPr>
              <w:delText>5.1 Опис ідеї проекту</w:delText>
            </w:r>
            <w:r w:rsidRPr="00030B2B" w:rsidDel="00F36CB1">
              <w:rPr>
                <w:noProof/>
                <w:webHidden/>
              </w:rPr>
              <w:tab/>
            </w:r>
            <w:r w:rsidR="00356893" w:rsidRPr="00312974" w:rsidDel="00F36CB1">
              <w:rPr>
                <w:noProof/>
                <w:webHidden/>
                <w:rPrChange w:id="743" w:author="Rodion" w:date="2019-12-09T02:09:00Z">
                  <w:rPr>
                    <w:noProof/>
                    <w:webHidden/>
                  </w:rPr>
                </w:rPrChange>
              </w:rPr>
              <w:delText>104</w:delText>
            </w:r>
          </w:del>
        </w:p>
        <w:p w14:paraId="0719666B" w14:textId="4D082597" w:rsidR="00C5720A" w:rsidRPr="00312974" w:rsidDel="00F36CB1" w:rsidRDefault="00C5720A">
          <w:pPr>
            <w:pStyle w:val="TOC2"/>
            <w:tabs>
              <w:tab w:val="right" w:leader="dot" w:pos="10476"/>
            </w:tabs>
            <w:rPr>
              <w:del w:id="744" w:author="Rodion" w:date="2019-12-08T22:58:00Z"/>
              <w:rFonts w:asciiTheme="minorHAnsi" w:eastAsiaTheme="minorEastAsia" w:hAnsiTheme="minorHAnsi" w:cstheme="minorBidi"/>
              <w:noProof/>
              <w:sz w:val="22"/>
              <w:szCs w:val="22"/>
              <w:rPrChange w:id="745" w:author="Rodion" w:date="2019-12-09T02:09:00Z">
                <w:rPr>
                  <w:del w:id="746" w:author="Rodion" w:date="2019-12-08T22:58:00Z"/>
                  <w:rFonts w:asciiTheme="minorHAnsi" w:eastAsiaTheme="minorEastAsia" w:hAnsiTheme="minorHAnsi" w:cstheme="minorBidi"/>
                  <w:noProof/>
                  <w:sz w:val="22"/>
                  <w:szCs w:val="22"/>
                  <w:lang w:val="en-US"/>
                </w:rPr>
              </w:rPrChange>
            </w:rPr>
          </w:pPr>
          <w:del w:id="747" w:author="Rodion" w:date="2019-12-08T22:58:00Z">
            <w:r w:rsidRPr="00312974" w:rsidDel="00F36CB1">
              <w:rPr>
                <w:noProof/>
                <w:rPrChange w:id="748" w:author="Rodion" w:date="2019-12-09T02:09:00Z">
                  <w:rPr>
                    <w:rStyle w:val="Hyperlink"/>
                    <w:noProof/>
                  </w:rPr>
                </w:rPrChange>
              </w:rPr>
              <w:delText>5.2 Технологічний аудит ідеї проекту</w:delText>
            </w:r>
            <w:r w:rsidRPr="00030B2B" w:rsidDel="00F36CB1">
              <w:rPr>
                <w:noProof/>
                <w:webHidden/>
              </w:rPr>
              <w:tab/>
            </w:r>
            <w:r w:rsidR="00356893" w:rsidRPr="00312974" w:rsidDel="00F36CB1">
              <w:rPr>
                <w:noProof/>
                <w:webHidden/>
                <w:rPrChange w:id="749" w:author="Rodion" w:date="2019-12-09T02:09:00Z">
                  <w:rPr>
                    <w:noProof/>
                    <w:webHidden/>
                  </w:rPr>
                </w:rPrChange>
              </w:rPr>
              <w:delText>109</w:delText>
            </w:r>
          </w:del>
        </w:p>
        <w:p w14:paraId="747ACAA5" w14:textId="4FA3F26C" w:rsidR="00C5720A" w:rsidRPr="00312974" w:rsidDel="00F36CB1" w:rsidRDefault="00C5720A">
          <w:pPr>
            <w:pStyle w:val="TOC2"/>
            <w:tabs>
              <w:tab w:val="right" w:leader="dot" w:pos="10476"/>
            </w:tabs>
            <w:rPr>
              <w:del w:id="750" w:author="Rodion" w:date="2019-12-08T22:58:00Z"/>
              <w:rFonts w:asciiTheme="minorHAnsi" w:eastAsiaTheme="minorEastAsia" w:hAnsiTheme="minorHAnsi" w:cstheme="minorBidi"/>
              <w:noProof/>
              <w:sz w:val="22"/>
              <w:szCs w:val="22"/>
              <w:rPrChange w:id="751" w:author="Rodion" w:date="2019-12-09T02:09:00Z">
                <w:rPr>
                  <w:del w:id="752" w:author="Rodion" w:date="2019-12-08T22:58:00Z"/>
                  <w:rFonts w:asciiTheme="minorHAnsi" w:eastAsiaTheme="minorEastAsia" w:hAnsiTheme="minorHAnsi" w:cstheme="minorBidi"/>
                  <w:noProof/>
                  <w:sz w:val="22"/>
                  <w:szCs w:val="22"/>
                  <w:lang w:val="en-US"/>
                </w:rPr>
              </w:rPrChange>
            </w:rPr>
          </w:pPr>
          <w:del w:id="753" w:author="Rodion" w:date="2019-12-08T22:58:00Z">
            <w:r w:rsidRPr="00312974" w:rsidDel="00F36CB1">
              <w:rPr>
                <w:noProof/>
                <w:rPrChange w:id="754" w:author="Rodion" w:date="2019-12-09T02:09:00Z">
                  <w:rPr>
                    <w:rStyle w:val="Hyperlink"/>
                    <w:noProof/>
                  </w:rPr>
                </w:rPrChange>
              </w:rPr>
              <w:delText>5.3 Аналіз ринкових можливостей стартап-проекту</w:delText>
            </w:r>
            <w:r w:rsidRPr="00030B2B" w:rsidDel="00F36CB1">
              <w:rPr>
                <w:noProof/>
                <w:webHidden/>
              </w:rPr>
              <w:tab/>
            </w:r>
            <w:r w:rsidR="00356893" w:rsidRPr="00312974" w:rsidDel="00F36CB1">
              <w:rPr>
                <w:noProof/>
                <w:webHidden/>
                <w:rPrChange w:id="755" w:author="Rodion" w:date="2019-12-09T02:09:00Z">
                  <w:rPr>
                    <w:noProof/>
                    <w:webHidden/>
                  </w:rPr>
                </w:rPrChange>
              </w:rPr>
              <w:delText>110</w:delText>
            </w:r>
          </w:del>
        </w:p>
        <w:p w14:paraId="25BD097D" w14:textId="763BB573" w:rsidR="00C5720A" w:rsidRPr="00312974" w:rsidDel="00F36CB1" w:rsidRDefault="00C5720A">
          <w:pPr>
            <w:pStyle w:val="TOC2"/>
            <w:tabs>
              <w:tab w:val="right" w:leader="dot" w:pos="10476"/>
            </w:tabs>
            <w:rPr>
              <w:del w:id="756" w:author="Rodion" w:date="2019-12-08T22:58:00Z"/>
              <w:rFonts w:asciiTheme="minorHAnsi" w:eastAsiaTheme="minorEastAsia" w:hAnsiTheme="minorHAnsi" w:cstheme="minorBidi"/>
              <w:noProof/>
              <w:sz w:val="22"/>
              <w:szCs w:val="22"/>
              <w:rPrChange w:id="757" w:author="Rodion" w:date="2019-12-09T02:09:00Z">
                <w:rPr>
                  <w:del w:id="758" w:author="Rodion" w:date="2019-12-08T22:58:00Z"/>
                  <w:rFonts w:asciiTheme="minorHAnsi" w:eastAsiaTheme="minorEastAsia" w:hAnsiTheme="minorHAnsi" w:cstheme="minorBidi"/>
                  <w:noProof/>
                  <w:sz w:val="22"/>
                  <w:szCs w:val="22"/>
                  <w:lang w:val="en-US"/>
                </w:rPr>
              </w:rPrChange>
            </w:rPr>
          </w:pPr>
          <w:del w:id="759" w:author="Rodion" w:date="2019-12-08T22:58:00Z">
            <w:r w:rsidRPr="00312974" w:rsidDel="00F36CB1">
              <w:rPr>
                <w:noProof/>
                <w:rPrChange w:id="760" w:author="Rodion" w:date="2019-12-09T02:09:00Z">
                  <w:rPr>
                    <w:rStyle w:val="Hyperlink"/>
                    <w:noProof/>
                  </w:rPr>
                </w:rPrChange>
              </w:rPr>
              <w:delText>5.4 Розроблення ринкової стратегії проекту</w:delText>
            </w:r>
            <w:r w:rsidRPr="00030B2B" w:rsidDel="00F36CB1">
              <w:rPr>
                <w:noProof/>
                <w:webHidden/>
              </w:rPr>
              <w:tab/>
            </w:r>
            <w:r w:rsidR="00356893" w:rsidRPr="00312974" w:rsidDel="00F36CB1">
              <w:rPr>
                <w:noProof/>
                <w:webHidden/>
                <w:rPrChange w:id="761" w:author="Rodion" w:date="2019-12-09T02:09:00Z">
                  <w:rPr>
                    <w:noProof/>
                    <w:webHidden/>
                  </w:rPr>
                </w:rPrChange>
              </w:rPr>
              <w:delText>120</w:delText>
            </w:r>
          </w:del>
        </w:p>
        <w:p w14:paraId="6021C977" w14:textId="7C6C97F9" w:rsidR="00C5720A" w:rsidRPr="00312974" w:rsidDel="00F36CB1" w:rsidRDefault="00C5720A">
          <w:pPr>
            <w:pStyle w:val="TOC2"/>
            <w:tabs>
              <w:tab w:val="right" w:leader="dot" w:pos="10476"/>
            </w:tabs>
            <w:rPr>
              <w:del w:id="762" w:author="Rodion" w:date="2019-12-08T22:58:00Z"/>
              <w:rFonts w:asciiTheme="minorHAnsi" w:eastAsiaTheme="minorEastAsia" w:hAnsiTheme="minorHAnsi" w:cstheme="minorBidi"/>
              <w:noProof/>
              <w:sz w:val="22"/>
              <w:szCs w:val="22"/>
              <w:rPrChange w:id="763" w:author="Rodion" w:date="2019-12-09T02:09:00Z">
                <w:rPr>
                  <w:del w:id="764" w:author="Rodion" w:date="2019-12-08T22:58:00Z"/>
                  <w:rFonts w:asciiTheme="minorHAnsi" w:eastAsiaTheme="minorEastAsia" w:hAnsiTheme="minorHAnsi" w:cstheme="minorBidi"/>
                  <w:noProof/>
                  <w:sz w:val="22"/>
                  <w:szCs w:val="22"/>
                  <w:lang w:val="en-US"/>
                </w:rPr>
              </w:rPrChange>
            </w:rPr>
          </w:pPr>
          <w:del w:id="765" w:author="Rodion" w:date="2019-12-08T22:58:00Z">
            <w:r w:rsidRPr="00312974" w:rsidDel="00F36CB1">
              <w:rPr>
                <w:noProof/>
                <w:rPrChange w:id="766" w:author="Rodion" w:date="2019-12-09T02:09:00Z">
                  <w:rPr>
                    <w:rStyle w:val="Hyperlink"/>
                    <w:noProof/>
                  </w:rPr>
                </w:rPrChange>
              </w:rPr>
              <w:delText>5.5 Розроблення маркетингової програми стартап – проекту</w:delText>
            </w:r>
            <w:r w:rsidRPr="00030B2B" w:rsidDel="00F36CB1">
              <w:rPr>
                <w:noProof/>
                <w:webHidden/>
              </w:rPr>
              <w:tab/>
            </w:r>
            <w:r w:rsidR="00356893" w:rsidRPr="00312974" w:rsidDel="00F36CB1">
              <w:rPr>
                <w:noProof/>
                <w:webHidden/>
                <w:rPrChange w:id="767" w:author="Rodion" w:date="2019-12-09T02:09:00Z">
                  <w:rPr>
                    <w:noProof/>
                    <w:webHidden/>
                  </w:rPr>
                </w:rPrChange>
              </w:rPr>
              <w:delText>122</w:delText>
            </w:r>
          </w:del>
        </w:p>
        <w:p w14:paraId="0B3AB7E5" w14:textId="26A707A4" w:rsidR="00C5720A" w:rsidRPr="00312974" w:rsidDel="00F36CB1" w:rsidRDefault="00C5720A">
          <w:pPr>
            <w:pStyle w:val="TOC2"/>
            <w:tabs>
              <w:tab w:val="right" w:leader="dot" w:pos="10476"/>
            </w:tabs>
            <w:rPr>
              <w:del w:id="768" w:author="Rodion" w:date="2019-12-08T22:58:00Z"/>
              <w:rFonts w:asciiTheme="minorHAnsi" w:eastAsiaTheme="minorEastAsia" w:hAnsiTheme="minorHAnsi" w:cstheme="minorBidi"/>
              <w:noProof/>
              <w:sz w:val="22"/>
              <w:szCs w:val="22"/>
              <w:rPrChange w:id="769" w:author="Rodion" w:date="2019-12-09T02:09:00Z">
                <w:rPr>
                  <w:del w:id="770" w:author="Rodion" w:date="2019-12-08T22:58:00Z"/>
                  <w:rFonts w:asciiTheme="minorHAnsi" w:eastAsiaTheme="minorEastAsia" w:hAnsiTheme="minorHAnsi" w:cstheme="minorBidi"/>
                  <w:noProof/>
                  <w:sz w:val="22"/>
                  <w:szCs w:val="22"/>
                  <w:lang w:val="en-US"/>
                </w:rPr>
              </w:rPrChange>
            </w:rPr>
          </w:pPr>
          <w:del w:id="771" w:author="Rodion" w:date="2019-12-08T22:58:00Z">
            <w:r w:rsidRPr="00312974" w:rsidDel="00F36CB1">
              <w:rPr>
                <w:noProof/>
                <w:rPrChange w:id="772" w:author="Rodion" w:date="2019-12-09T02:09:00Z">
                  <w:rPr>
                    <w:rStyle w:val="Hyperlink"/>
                    <w:noProof/>
                  </w:rPr>
                </w:rPrChange>
              </w:rPr>
              <w:delText>5.6 Висновки</w:delText>
            </w:r>
            <w:r w:rsidRPr="00030B2B" w:rsidDel="00F36CB1">
              <w:rPr>
                <w:noProof/>
                <w:webHidden/>
              </w:rPr>
              <w:tab/>
            </w:r>
            <w:r w:rsidR="00356893" w:rsidRPr="00312974" w:rsidDel="00F36CB1">
              <w:rPr>
                <w:noProof/>
                <w:webHidden/>
                <w:rPrChange w:id="773" w:author="Rodion" w:date="2019-12-09T02:09:00Z">
                  <w:rPr>
                    <w:noProof/>
                    <w:webHidden/>
                  </w:rPr>
                </w:rPrChange>
              </w:rPr>
              <w:delText>127</w:delText>
            </w:r>
          </w:del>
        </w:p>
        <w:p w14:paraId="66AD819D" w14:textId="6C62AA15" w:rsidR="00C5720A" w:rsidRPr="00312974" w:rsidDel="00F36CB1" w:rsidRDefault="00C5720A">
          <w:pPr>
            <w:pStyle w:val="TOC1"/>
            <w:tabs>
              <w:tab w:val="right" w:leader="dot" w:pos="10476"/>
            </w:tabs>
            <w:rPr>
              <w:del w:id="774" w:author="Rodion" w:date="2019-12-08T22:58:00Z"/>
              <w:rFonts w:asciiTheme="minorHAnsi" w:eastAsiaTheme="minorEastAsia" w:hAnsiTheme="minorHAnsi" w:cstheme="minorBidi"/>
              <w:noProof/>
              <w:sz w:val="22"/>
              <w:szCs w:val="22"/>
              <w:rPrChange w:id="775" w:author="Rodion" w:date="2019-12-09T02:09:00Z">
                <w:rPr>
                  <w:del w:id="776" w:author="Rodion" w:date="2019-12-08T22:58:00Z"/>
                  <w:rFonts w:asciiTheme="minorHAnsi" w:eastAsiaTheme="minorEastAsia" w:hAnsiTheme="minorHAnsi" w:cstheme="minorBidi"/>
                  <w:noProof/>
                  <w:sz w:val="22"/>
                  <w:szCs w:val="22"/>
                  <w:lang w:val="en-US"/>
                </w:rPr>
              </w:rPrChange>
            </w:rPr>
          </w:pPr>
          <w:del w:id="777" w:author="Rodion" w:date="2019-12-08T22:58:00Z">
            <w:r w:rsidRPr="00312974" w:rsidDel="00F36CB1">
              <w:rPr>
                <w:noProof/>
                <w:rPrChange w:id="778" w:author="Rodion" w:date="2019-12-09T02:09:00Z">
                  <w:rPr>
                    <w:rStyle w:val="Hyperlink"/>
                    <w:noProof/>
                  </w:rPr>
                </w:rPrChange>
              </w:rPr>
              <w:delText>ВИСНОВКИ</w:delText>
            </w:r>
            <w:r w:rsidRPr="00030B2B" w:rsidDel="00F36CB1">
              <w:rPr>
                <w:noProof/>
                <w:webHidden/>
              </w:rPr>
              <w:tab/>
            </w:r>
            <w:r w:rsidR="00356893" w:rsidRPr="00312974" w:rsidDel="00F36CB1">
              <w:rPr>
                <w:noProof/>
                <w:webHidden/>
                <w:rPrChange w:id="779" w:author="Rodion" w:date="2019-12-09T02:09:00Z">
                  <w:rPr>
                    <w:noProof/>
                    <w:webHidden/>
                  </w:rPr>
                </w:rPrChange>
              </w:rPr>
              <w:delText>129</w:delText>
            </w:r>
          </w:del>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rPr>
          <w:rPrChange w:id="780" w:author="Rodion" w:date="2019-12-09T02:09:00Z">
            <w:rPr/>
          </w:rPrChange>
        </w:rPr>
      </w:pPr>
      <w:r w:rsidRPr="00312974">
        <w:rPr>
          <w:rPrChange w:id="781" w:author="Rodion" w:date="2019-12-09T02:09:00Z">
            <w:rPr/>
          </w:rPrChange>
        </w:rPr>
        <w:br w:type="page"/>
      </w:r>
    </w:p>
    <w:p w14:paraId="55605B57" w14:textId="4DBF736C" w:rsidR="0010591A" w:rsidRPr="00312974" w:rsidRDefault="006D107D" w:rsidP="0010591A">
      <w:pPr>
        <w:pStyle w:val="Heading1"/>
        <w:rPr>
          <w:rPrChange w:id="782" w:author="Rodion" w:date="2019-12-09T02:09:00Z">
            <w:rPr/>
          </w:rPrChange>
        </w:rPr>
      </w:pPr>
      <w:bookmarkStart w:id="783" w:name="_Toc26763200"/>
      <w:r w:rsidRPr="00312974">
        <w:rPr>
          <w:rPrChange w:id="784" w:author="Rodion" w:date="2019-12-09T02:09:00Z">
            <w:rPr/>
          </w:rPrChange>
        </w:rPr>
        <w:lastRenderedPageBreak/>
        <w:t>ВСТУП</w:t>
      </w:r>
      <w:bookmarkEnd w:id="783"/>
    </w:p>
    <w:p w14:paraId="44BBD8B1" w14:textId="77777777" w:rsidR="00724329" w:rsidRPr="00312974" w:rsidRDefault="00724329" w:rsidP="00724329">
      <w:pPr>
        <w:rPr>
          <w:rPrChange w:id="785" w:author="Rodion" w:date="2019-12-09T02:09:00Z">
            <w:rPr/>
          </w:rPrChange>
        </w:rPr>
      </w:pPr>
    </w:p>
    <w:p w14:paraId="72D5B79D" w14:textId="52280984" w:rsidR="00E43FA3" w:rsidRPr="00312974" w:rsidRDefault="000B6168" w:rsidP="006B04E7">
      <w:pPr>
        <w:rPr>
          <w:rPrChange w:id="786" w:author="Rodion" w:date="2019-12-09T02:09:00Z">
            <w:rPr/>
          </w:rPrChange>
        </w:rPr>
      </w:pPr>
      <w:r w:rsidRPr="00312974">
        <w:rPr>
          <w:rPrChange w:id="787" w:author="Rodion" w:date="2019-12-09T02:09:00Z">
            <w:rPr/>
          </w:rPrChange>
        </w:rPr>
        <w:t>Кожна людина так чи інакше займається веденням домашнього господарства. Воно включає в себе великий обсяг обов’язків</w:t>
      </w:r>
      <w:r w:rsidR="00997ACF" w:rsidRPr="00312974">
        <w:rPr>
          <w:rPrChange w:id="788" w:author="Rodion" w:date="2019-12-09T02:09:00Z">
            <w:rPr/>
          </w:rPrChange>
        </w:rPr>
        <w:t>, у тому числ</w:t>
      </w:r>
      <w:r w:rsidR="007728FA" w:rsidRPr="00312974">
        <w:rPr>
          <w:rPrChange w:id="789" w:author="Rodion" w:date="2019-12-09T02:09:00Z">
            <w:rPr/>
          </w:rPrChange>
        </w:rPr>
        <w:t>і і</w:t>
      </w:r>
      <w:r w:rsidR="00997ACF" w:rsidRPr="00312974">
        <w:rPr>
          <w:rPrChange w:id="790" w:author="Rodion" w:date="2019-12-09T02:09:00Z">
            <w:rPr/>
          </w:rPrChange>
        </w:rPr>
        <w:t xml:space="preserve"> т</w:t>
      </w:r>
      <w:r w:rsidR="007728FA" w:rsidRPr="00312974">
        <w:rPr>
          <w:rPrChange w:id="791" w:author="Rodion" w:date="2019-12-09T02:09:00Z">
            <w:rPr/>
          </w:rPrChange>
        </w:rPr>
        <w:t>і</w:t>
      </w:r>
      <w:r w:rsidR="00997ACF" w:rsidRPr="00312974">
        <w:rPr>
          <w:rPrChange w:id="792" w:author="Rodion" w:date="2019-12-09T02:09:00Z">
            <w:rPr/>
          </w:rPrChange>
        </w:rPr>
        <w:t xml:space="preserve">, що </w:t>
      </w:r>
      <w:r w:rsidR="007728FA" w:rsidRPr="00312974">
        <w:rPr>
          <w:rPrChange w:id="793" w:author="Rodion" w:date="2019-12-09T02:09:00Z">
            <w:rPr/>
          </w:rPrChange>
        </w:rPr>
        <w:t xml:space="preserve">теоретично </w:t>
      </w:r>
      <w:r w:rsidR="00997ACF" w:rsidRPr="00312974">
        <w:rPr>
          <w:rPrChange w:id="794" w:author="Rodion" w:date="2019-12-09T02:09:00Z">
            <w:rPr/>
          </w:rPrChange>
        </w:rPr>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rPr>
          <w:rPrChange w:id="795" w:author="Rodion" w:date="2019-12-09T02:09:00Z">
            <w:rPr/>
          </w:rPrChange>
        </w:rPr>
        <w:t>мета яких автоматизувати процеси</w:t>
      </w:r>
      <w:r w:rsidR="00997ACF" w:rsidRPr="00312974">
        <w:rPr>
          <w:rPrChange w:id="796" w:author="Rodion" w:date="2019-12-09T02:09:00Z">
            <w:rPr/>
          </w:rPrChange>
        </w:rPr>
        <w:t xml:space="preserve"> побутової діяльності людини. </w:t>
      </w:r>
      <w:r w:rsidR="00D70054" w:rsidRPr="00312974">
        <w:rPr>
          <w:rPrChange w:id="797" w:author="Rodion" w:date="2019-12-09T02:09:00Z">
            <w:rPr/>
          </w:rPrChange>
        </w:rPr>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rPr>
          <w:rPrChange w:id="798" w:author="Rodion" w:date="2019-12-09T02:09:00Z">
            <w:rPr/>
          </w:rPrChange>
        </w:rPr>
        <w:t xml:space="preserve">Узагальнено </w:t>
      </w:r>
      <w:r w:rsidR="003E2FA4" w:rsidRPr="00312974">
        <w:rPr>
          <w:rPrChange w:id="799" w:author="Rodion" w:date="2019-12-09T02:09:00Z">
            <w:rPr/>
          </w:rPrChange>
        </w:rPr>
        <w:t xml:space="preserve">така реалізація великої кількості пристроїв, що автоматизують процеси у приміщенні </w:t>
      </w:r>
      <w:r w:rsidR="00997ACF" w:rsidRPr="00312974">
        <w:rPr>
          <w:rPrChange w:id="800" w:author="Rodion" w:date="2019-12-09T02:09:00Z">
            <w:rPr/>
          </w:rPrChange>
        </w:rPr>
        <w:t xml:space="preserve">називається розумний дім. </w:t>
      </w:r>
      <w:r w:rsidR="006A0E43" w:rsidRPr="00312974">
        <w:rPr>
          <w:rPrChange w:id="801" w:author="Rodion" w:date="2019-12-09T02:09:00Z">
            <w:rPr/>
          </w:rPrChange>
        </w:rPr>
        <w:t xml:space="preserve">Розумний дім включає в себе </w:t>
      </w:r>
      <w:r w:rsidR="007728FA" w:rsidRPr="00312974">
        <w:rPr>
          <w:rPrChange w:id="802" w:author="Rodion" w:date="2019-12-09T02:09:00Z">
            <w:rPr/>
          </w:rPrChange>
        </w:rPr>
        <w:t xml:space="preserve">автоматизацію </w:t>
      </w:r>
      <w:r w:rsidR="00E51F92" w:rsidRPr="00312974">
        <w:rPr>
          <w:rPrChange w:id="803" w:author="Rodion" w:date="2019-12-09T02:09:00Z">
            <w:rPr/>
          </w:rPrChange>
        </w:rPr>
        <w:t xml:space="preserve">процесів </w:t>
      </w:r>
      <w:r w:rsidR="006A0E43" w:rsidRPr="00312974">
        <w:rPr>
          <w:rPrChange w:id="804" w:author="Rodion" w:date="2019-12-09T02:09:00Z">
            <w:rPr/>
          </w:rPrChange>
        </w:rPr>
        <w:t xml:space="preserve">управління світлом, кліматом, розважальними системами та іншими побутовими приладами. </w:t>
      </w:r>
    </w:p>
    <w:p w14:paraId="5BF8E626" w14:textId="15FC2A6D" w:rsidR="00566E9A" w:rsidRPr="00312974" w:rsidRDefault="006A0E43" w:rsidP="00F5380B">
      <w:pPr>
        <w:rPr>
          <w:rPrChange w:id="805" w:author="Rodion" w:date="2019-12-09T02:09:00Z">
            <w:rPr/>
          </w:rPrChange>
        </w:rPr>
      </w:pPr>
      <w:r w:rsidRPr="00312974">
        <w:rPr>
          <w:rPrChange w:id="806" w:author="Rodion" w:date="2019-12-09T02:09:00Z">
            <w:rPr/>
          </w:rPrChange>
        </w:rPr>
        <w:t xml:space="preserve">Одне з найважливіших </w:t>
      </w:r>
      <w:r w:rsidR="00B86D00" w:rsidRPr="00312974">
        <w:rPr>
          <w:rPrChange w:id="807" w:author="Rodion" w:date="2019-12-09T02:09:00Z">
            <w:rPr/>
          </w:rPrChange>
        </w:rPr>
        <w:t xml:space="preserve">питань в побутовій діяльності людини – </w:t>
      </w:r>
      <w:r w:rsidR="00F50E91" w:rsidRPr="00312974">
        <w:rPr>
          <w:rPrChange w:id="808" w:author="Rodion" w:date="2019-12-09T02:09:00Z">
            <w:rPr/>
          </w:rPrChange>
        </w:rPr>
        <w:t>забезпечення</w:t>
      </w:r>
      <w:r w:rsidR="00B86D00" w:rsidRPr="00312974">
        <w:rPr>
          <w:rPrChange w:id="809" w:author="Rodion" w:date="2019-12-09T02:09:00Z">
            <w:rPr/>
          </w:rPrChange>
        </w:rPr>
        <w:t xml:space="preserve"> себе продовольчими та непродовольчими товарами. Існує повсякденна потреба у приготуванні їжі,</w:t>
      </w:r>
      <w:r w:rsidR="00F5380B" w:rsidRPr="00312974">
        <w:rPr>
          <w:rPrChange w:id="810" w:author="Rodion" w:date="2019-12-09T02:09:00Z">
            <w:rPr/>
          </w:rPrChange>
        </w:rPr>
        <w:t xml:space="preserve"> купівлі ліків, побутової хімії тощо. В</w:t>
      </w:r>
      <w:del w:id="811" w:author="Rodion" w:date="2019-12-05T23:12:00Z">
        <w:r w:rsidR="00F5380B" w:rsidRPr="00312974" w:rsidDel="00C514DB">
          <w:rPr>
            <w:rPrChange w:id="812" w:author="Rodion" w:date="2019-12-09T02:09:00Z">
              <w:rPr/>
            </w:rPrChange>
          </w:rPr>
          <w:delText xml:space="preserve"> </w:delText>
        </w:r>
      </w:del>
      <w:r w:rsidR="00F5380B" w:rsidRPr="00312974">
        <w:rPr>
          <w:rPrChange w:id="813" w:author="Rodion" w:date="2019-12-09T02:09:00Z">
            <w:rPr/>
          </w:rPrChange>
        </w:rPr>
        <w:t>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rPr>
          <w:rPrChange w:id="814" w:author="Rodion" w:date="2019-12-09T02:09:00Z">
            <w:rPr/>
          </w:rPrChange>
        </w:rPr>
        <w:t xml:space="preserve"> повернутися додому і виявити, що якийсь необхідний товар не був куплений. Для запобігання подібних ситуацій </w:t>
      </w:r>
      <w:r w:rsidR="00F5380B" w:rsidRPr="00312974">
        <w:rPr>
          <w:rPrChange w:id="815" w:author="Rodion" w:date="2019-12-09T02:09:00Z">
            <w:rPr/>
          </w:rPrChange>
        </w:rPr>
        <w:t>деякі люди</w:t>
      </w:r>
      <w:r w:rsidR="00A96082" w:rsidRPr="00312974">
        <w:rPr>
          <w:rPrChange w:id="816" w:author="Rodion" w:date="2019-12-09T02:09:00Z">
            <w:rPr/>
          </w:rPrChange>
        </w:rPr>
        <w:t xml:space="preserve"> </w:t>
      </w:r>
      <w:r w:rsidR="00F5380B" w:rsidRPr="00312974">
        <w:rPr>
          <w:rPrChange w:id="817" w:author="Rodion" w:date="2019-12-09T02:09:00Z">
            <w:rPr/>
          </w:rPrChange>
        </w:rPr>
        <w:t>вирішують</w:t>
      </w:r>
      <w:r w:rsidR="00A96082" w:rsidRPr="00312974">
        <w:rPr>
          <w:rPrChange w:id="818" w:author="Rodion" w:date="2019-12-09T02:09:00Z">
            <w:rPr/>
          </w:rPrChange>
        </w:rPr>
        <w:t xml:space="preserve"> складати списки покупок, записуючи його на аркуші паперу або створюючи замітку в смартфоні. Таким чином, </w:t>
      </w:r>
      <w:r w:rsidR="00F5380B" w:rsidRPr="00312974">
        <w:rPr>
          <w:rPrChange w:id="819" w:author="Rodion" w:date="2019-12-09T02:09:00Z">
            <w:rPr/>
          </w:rPrChange>
        </w:rPr>
        <w:t>здійснювати</w:t>
      </w:r>
      <w:r w:rsidR="00A96082" w:rsidRPr="00312974">
        <w:rPr>
          <w:rPrChange w:id="820" w:author="Rodion" w:date="2019-12-09T02:09:00Z">
            <w:rPr/>
          </w:rPrChange>
        </w:rPr>
        <w:t xml:space="preserve"> покупки </w:t>
      </w:r>
      <w:r w:rsidR="00F5380B" w:rsidRPr="00312974">
        <w:rPr>
          <w:rPrChange w:id="821" w:author="Rodion" w:date="2019-12-09T02:09:00Z">
            <w:rPr/>
          </w:rPrChange>
        </w:rPr>
        <w:t xml:space="preserve">можна </w:t>
      </w:r>
      <w:r w:rsidR="00A96082" w:rsidRPr="00312974">
        <w:rPr>
          <w:rPrChange w:id="822" w:author="Rodion" w:date="2019-12-09T02:09:00Z">
            <w:rPr/>
          </w:rPrChange>
        </w:rPr>
        <w:t>ефективніше: не витрачає</w:t>
      </w:r>
      <w:r w:rsidR="00F5380B" w:rsidRPr="00312974">
        <w:rPr>
          <w:rPrChange w:id="823" w:author="Rodion" w:date="2019-12-09T02:09:00Z">
            <w:rPr/>
          </w:rPrChange>
        </w:rPr>
        <w:t>ться</w:t>
      </w:r>
      <w:r w:rsidR="00A96082" w:rsidRPr="00312974">
        <w:rPr>
          <w:rPrChange w:id="824" w:author="Rodion" w:date="2019-12-09T02:09:00Z">
            <w:rPr/>
          </w:rPrChange>
        </w:rPr>
        <w:t xml:space="preserve"> </w:t>
      </w:r>
      <w:r w:rsidR="00F5380B" w:rsidRPr="00312974">
        <w:rPr>
          <w:rPrChange w:id="825" w:author="Rodion" w:date="2019-12-09T02:09:00Z">
            <w:rPr/>
          </w:rPrChange>
        </w:rPr>
        <w:t>зайвий</w:t>
      </w:r>
      <w:r w:rsidR="00A96082" w:rsidRPr="00312974">
        <w:rPr>
          <w:rPrChange w:id="826" w:author="Rodion" w:date="2019-12-09T02:09:00Z">
            <w:rPr/>
          </w:rPrChange>
        </w:rPr>
        <w:t xml:space="preserve"> час і кошт</w:t>
      </w:r>
      <w:r w:rsidR="00F5380B" w:rsidRPr="00312974">
        <w:rPr>
          <w:rPrChange w:id="827" w:author="Rodion" w:date="2019-12-09T02:09:00Z">
            <w:rPr/>
          </w:rPrChange>
        </w:rPr>
        <w:t>и</w:t>
      </w:r>
      <w:r w:rsidR="00A96082" w:rsidRPr="00312974">
        <w:rPr>
          <w:rPrChange w:id="828" w:author="Rodion" w:date="2019-12-09T02:09:00Z">
            <w:rPr/>
          </w:rPrChange>
        </w:rPr>
        <w:t xml:space="preserve"> на </w:t>
      </w:r>
      <w:r w:rsidR="00F5380B" w:rsidRPr="00312974">
        <w:rPr>
          <w:rPrChange w:id="829" w:author="Rodion" w:date="2019-12-09T02:09:00Z">
            <w:rPr/>
          </w:rPrChange>
        </w:rPr>
        <w:t>купівлю</w:t>
      </w:r>
      <w:r w:rsidR="00A96082" w:rsidRPr="00312974">
        <w:rPr>
          <w:rPrChange w:id="830" w:author="Rodion" w:date="2019-12-09T02:09:00Z">
            <w:rPr/>
          </w:rPrChange>
        </w:rPr>
        <w:t xml:space="preserve"> непотрібних товарів.</w:t>
      </w:r>
      <w:r w:rsidR="00F5380B" w:rsidRPr="00312974">
        <w:rPr>
          <w:rPrChange w:id="831" w:author="Rodion" w:date="2019-12-09T02:09:00Z">
            <w:rPr/>
          </w:rPrChange>
        </w:rPr>
        <w:t xml:space="preserve"> Якщо </w:t>
      </w:r>
      <w:r w:rsidR="00566E9A" w:rsidRPr="00312974">
        <w:rPr>
          <w:rPrChange w:id="832" w:author="Rodion" w:date="2019-12-09T02:09:00Z">
            <w:rPr/>
          </w:rPrChange>
        </w:rPr>
        <w:t xml:space="preserve">кожен раз </w:t>
      </w:r>
      <w:r w:rsidR="00F5380B" w:rsidRPr="00312974">
        <w:rPr>
          <w:rPrChange w:id="833" w:author="Rodion" w:date="2019-12-09T02:09:00Z">
            <w:rPr/>
          </w:rPrChange>
        </w:rPr>
        <w:t xml:space="preserve">чітко дотримуватися </w:t>
      </w:r>
      <w:r w:rsidR="00566E9A" w:rsidRPr="00312974">
        <w:rPr>
          <w:rPrChange w:id="834" w:author="Rodion" w:date="2019-12-09T02:09:00Z">
            <w:rPr/>
          </w:rPrChange>
        </w:rPr>
        <w:t>складеного списку покупок – не буде виникати проблеми нестачі якогось товару в домі.</w:t>
      </w:r>
      <w:r w:rsidR="00A96082" w:rsidRPr="00312974">
        <w:rPr>
          <w:rPrChange w:id="835" w:author="Rodion" w:date="2019-12-09T02:09:00Z">
            <w:rPr/>
          </w:rPrChange>
        </w:rPr>
        <w:t xml:space="preserve"> </w:t>
      </w:r>
    </w:p>
    <w:p w14:paraId="6BF93147" w14:textId="12BCB4D8" w:rsidR="00B61676" w:rsidRPr="00312974" w:rsidRDefault="00A96082" w:rsidP="00F5380B">
      <w:pPr>
        <w:rPr>
          <w:rPrChange w:id="836" w:author="Rodion" w:date="2019-12-09T02:09:00Z">
            <w:rPr/>
          </w:rPrChange>
        </w:rPr>
      </w:pPr>
      <w:r w:rsidRPr="00312974">
        <w:rPr>
          <w:rPrChange w:id="837" w:author="Rodion" w:date="2019-12-09T02:09:00Z">
            <w:rPr/>
          </w:rPrChange>
        </w:rPr>
        <w:t xml:space="preserve">Але при складанні списку покупок </w:t>
      </w:r>
      <w:r w:rsidR="00566E9A" w:rsidRPr="00312974">
        <w:rPr>
          <w:rPrChange w:id="838" w:author="Rodion" w:date="2019-12-09T02:09:00Z">
            <w:rPr/>
          </w:rPrChange>
        </w:rPr>
        <w:t>постає наступна проблема. Оскільки людина не тримає в голові де і в якій кількості знаходяться ті чи інші товари, їй д</w:t>
      </w:r>
      <w:r w:rsidRPr="00312974">
        <w:rPr>
          <w:rPrChange w:id="839" w:author="Rodion" w:date="2019-12-09T02:09:00Z">
            <w:rPr/>
          </w:rPrChange>
        </w:rPr>
        <w:t xml:space="preserve">оводиться </w:t>
      </w:r>
      <w:r w:rsidR="00566E9A" w:rsidRPr="00312974">
        <w:rPr>
          <w:rPrChange w:id="840" w:author="Rodion" w:date="2019-12-09T02:09:00Z">
            <w:rPr/>
          </w:rPrChange>
        </w:rPr>
        <w:t xml:space="preserve">кожного разу здійснювати моніторинг наявних товарів, і вже виходячи з нього – </w:t>
      </w:r>
      <w:r w:rsidR="00566E9A" w:rsidRPr="00312974">
        <w:rPr>
          <w:rPrChange w:id="841" w:author="Rodion" w:date="2019-12-09T02:09:00Z">
            <w:rPr/>
          </w:rPrChange>
        </w:rPr>
        <w:lastRenderedPageBreak/>
        <w:t>складати список покупок</w:t>
      </w:r>
      <w:r w:rsidRPr="00312974">
        <w:rPr>
          <w:rPrChange w:id="842" w:author="Rodion" w:date="2019-12-09T02:09:00Z">
            <w:rPr/>
          </w:rPrChange>
        </w:rPr>
        <w:t>.</w:t>
      </w:r>
      <w:r w:rsidR="0007516F" w:rsidRPr="00312974">
        <w:rPr>
          <w:rPrChange w:id="843" w:author="Rodion" w:date="2019-12-09T02:09:00Z">
            <w:rPr/>
          </w:rPrChange>
        </w:rPr>
        <w:t xml:space="preserve"> Це монотонна робота, яку необхідно здійснювати кожного разу, коли людина збирається щось придбати. </w:t>
      </w:r>
      <w:r w:rsidR="00B61676" w:rsidRPr="00312974">
        <w:rPr>
          <w:rPrChange w:id="844" w:author="Rodion" w:date="2019-12-09T02:09:00Z">
            <w:rPr/>
          </w:rPrChange>
        </w:rPr>
        <w:t xml:space="preserve">Отже це є витрата часу людиною. </w:t>
      </w:r>
    </w:p>
    <w:p w14:paraId="6C728AB2" w14:textId="7F76AD38" w:rsidR="0071208E" w:rsidRPr="00312974" w:rsidRDefault="0071208E" w:rsidP="00F5380B">
      <w:pPr>
        <w:rPr>
          <w:rPrChange w:id="845" w:author="Rodion" w:date="2019-12-09T02:09:00Z">
            <w:rPr/>
          </w:rPrChange>
        </w:rPr>
      </w:pPr>
      <w:r w:rsidRPr="00312974">
        <w:rPr>
          <w:rPrChange w:id="846" w:author="Rodion" w:date="2019-12-09T02:09:00Z">
            <w:rPr/>
          </w:rPrChange>
        </w:rPr>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rPr>
          <w:rPrChange w:id="847" w:author="Rodion" w:date="2019-12-09T02:09:00Z">
            <w:rPr/>
          </w:rPrChange>
        </w:rPr>
        <w:t>окремо</w:t>
      </w:r>
      <w:r w:rsidRPr="00312974">
        <w:rPr>
          <w:rPrChange w:id="848" w:author="Rodion" w:date="2019-12-09T02:09:00Z">
            <w:rPr/>
          </w:rPrChange>
        </w:rPr>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rPr>
          <w:rPrChange w:id="849" w:author="Rodion" w:date="2019-12-09T02:09:00Z">
            <w:rPr/>
          </w:rPrChange>
        </w:rPr>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ins w:id="850" w:author="Rodion" w:date="2019-12-05T23:13:00Z">
        <w:r w:rsidR="00C514DB" w:rsidRPr="00312974">
          <w:rPr>
            <w:rPrChange w:id="851" w:author="Rodion" w:date="2019-12-09T02:09:00Z">
              <w:rPr/>
            </w:rPrChange>
          </w:rPr>
          <w:t>і</w:t>
        </w:r>
      </w:ins>
      <w:del w:id="852" w:author="Rodion" w:date="2019-12-05T23:13:00Z">
        <w:r w:rsidR="005E65DD" w:rsidRPr="00312974" w:rsidDel="00C514DB">
          <w:rPr>
            <w:rPrChange w:id="853" w:author="Rodion" w:date="2019-12-09T02:09:00Z">
              <w:rPr/>
            </w:rPrChange>
          </w:rPr>
          <w:delText>у</w:delText>
        </w:r>
      </w:del>
      <w:r w:rsidR="005E65DD" w:rsidRPr="00312974">
        <w:rPr>
          <w:rPrChange w:id="854" w:author="Rodion" w:date="2019-12-09T02:09:00Z">
            <w:rPr/>
          </w:rPrChange>
        </w:rPr>
        <w:t>в</w:t>
      </w:r>
      <w:ins w:id="855" w:author="Rodion" w:date="2019-12-05T23:13:00Z">
        <w:r w:rsidR="00C514DB" w:rsidRPr="00312974">
          <w:rPr>
            <w:rPrChange w:id="856" w:author="Rodion" w:date="2019-12-09T02:09:00Z">
              <w:rPr/>
            </w:rPrChange>
          </w:rPr>
          <w:t>е</w:t>
        </w:r>
      </w:ins>
      <w:del w:id="857" w:author="Rodion" w:date="2019-12-05T23:13:00Z">
        <w:r w:rsidR="005E65DD" w:rsidRPr="00312974" w:rsidDel="00C514DB">
          <w:rPr>
            <w:rPrChange w:id="858" w:author="Rodion" w:date="2019-12-09T02:09:00Z">
              <w:rPr/>
            </w:rPrChange>
          </w:rPr>
          <w:delText>а</w:delText>
        </w:r>
      </w:del>
      <w:r w:rsidR="005E65DD" w:rsidRPr="00312974">
        <w:rPr>
          <w:rPrChange w:id="859" w:author="Rodion" w:date="2019-12-09T02:09:00Z">
            <w:rPr/>
          </w:rPrChange>
        </w:rPr>
        <w:t xml:space="preserve">льну спроможність. Тож якщо такий пристрій автоматизації ведення домашнього господарства буде інтегрований з </w:t>
      </w:r>
      <w:r w:rsidR="00CE4215" w:rsidRPr="00312974">
        <w:rPr>
          <w:rPrChange w:id="860" w:author="Rodion" w:date="2019-12-09T02:09:00Z">
            <w:rPr/>
          </w:rPrChange>
        </w:rPr>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rPr>
          <w:rPrChange w:id="861" w:author="Rodion" w:date="2019-12-09T02:09:00Z">
            <w:rPr/>
          </w:rPrChange>
        </w:rPr>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rPr>
          <w:rPrChange w:id="862" w:author="Rodion" w:date="2019-12-09T02:09:00Z">
            <w:rPr/>
          </w:rPrChange>
        </w:rPr>
        <w:t xml:space="preserve">існує велика вірогідність, що користувачі скористаються інтеграцією та придбають товар саме у магазина-партнера. </w:t>
      </w:r>
    </w:p>
    <w:p w14:paraId="186FFA5A" w14:textId="04A5996D" w:rsidR="006A7E02" w:rsidRPr="00312974" w:rsidRDefault="00360B6D" w:rsidP="006A7E02">
      <w:pPr>
        <w:rPr>
          <w:rPrChange w:id="863" w:author="Rodion" w:date="2019-12-09T02:09:00Z">
            <w:rPr/>
          </w:rPrChange>
        </w:rPr>
      </w:pPr>
      <w:r w:rsidRPr="00312974">
        <w:rPr>
          <w:rPrChange w:id="864" w:author="Rodion" w:date="2019-12-09T02:09:00Z">
            <w:rPr/>
          </w:rPrChange>
        </w:rPr>
        <w:t>Але н</w:t>
      </w:r>
      <w:r w:rsidR="00B61676" w:rsidRPr="00312974">
        <w:rPr>
          <w:rPrChange w:id="865" w:author="Rodion" w:date="2019-12-09T02:09:00Z">
            <w:rPr/>
          </w:rPrChange>
        </w:rPr>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rPr>
          <w:rPrChange w:id="866" w:author="Rodion" w:date="2019-12-09T02:09:00Z">
            <w:rPr/>
          </w:rPrChange>
        </w:rPr>
        <w:t xml:space="preserve"> </w:t>
      </w:r>
      <w:r w:rsidR="00117B08" w:rsidRPr="00312974">
        <w:rPr>
          <w:rPrChange w:id="867" w:author="Rodion" w:date="2019-12-09T02:09:00Z">
            <w:rPr/>
          </w:rPrChange>
        </w:rPr>
        <w:t xml:space="preserve">зручний інтерфейс для </w:t>
      </w:r>
      <w:r w:rsidR="006C0D9B" w:rsidRPr="00312974">
        <w:rPr>
          <w:rPrChange w:id="868" w:author="Rodion" w:date="2019-12-09T02:09:00Z">
            <w:rPr/>
          </w:rPrChange>
        </w:rPr>
        <w:t>формування</w:t>
      </w:r>
      <w:r w:rsidR="00117B08" w:rsidRPr="00312974">
        <w:rPr>
          <w:rPrChange w:id="869" w:author="Rodion" w:date="2019-12-09T02:09:00Z">
            <w:rPr/>
          </w:rPrChange>
        </w:rPr>
        <w:t xml:space="preserve"> </w:t>
      </w:r>
      <w:r w:rsidR="006C0D9B" w:rsidRPr="00312974">
        <w:rPr>
          <w:rPrChange w:id="870" w:author="Rodion" w:date="2019-12-09T02:09:00Z">
            <w:rPr/>
          </w:rPrChange>
        </w:rPr>
        <w:t xml:space="preserve">цього </w:t>
      </w:r>
      <w:r w:rsidR="00117B08" w:rsidRPr="00312974">
        <w:rPr>
          <w:rPrChange w:id="871" w:author="Rodion" w:date="2019-12-09T02:09:00Z">
            <w:rPr/>
          </w:rPrChange>
        </w:rPr>
        <w:t>списку за допомогою смартфону</w:t>
      </w:r>
      <w:r w:rsidR="00D73B0D" w:rsidRPr="00312974">
        <w:rPr>
          <w:rPrChange w:id="872" w:author="Rodion" w:date="2019-12-09T02:09:00Z">
            <w:rPr/>
          </w:rPrChange>
        </w:rPr>
        <w:t xml:space="preserve"> </w:t>
      </w:r>
      <w:r w:rsidR="000608E4" w:rsidRPr="00312974">
        <w:rPr>
          <w:rPrChange w:id="873" w:author="Rodion" w:date="2019-12-09T02:09:00Z">
            <w:rPr/>
          </w:rPrChange>
        </w:rPr>
        <w:t>[</w:t>
      </w:r>
      <w:r w:rsidR="00695682" w:rsidRPr="00312974">
        <w:rPr>
          <w:rPrChange w:id="874" w:author="Rodion" w:date="2019-12-09T02:09:00Z">
            <w:rPr/>
          </w:rPrChange>
        </w:rPr>
        <w:t>1</w:t>
      </w:r>
      <w:r w:rsidR="000608E4" w:rsidRPr="00312974">
        <w:rPr>
          <w:rPrChange w:id="875" w:author="Rodion" w:date="2019-12-09T02:09:00Z">
            <w:rPr/>
          </w:rPrChange>
        </w:rPr>
        <w:t>]</w:t>
      </w:r>
      <w:r w:rsidR="006C0D9B" w:rsidRPr="00312974">
        <w:rPr>
          <w:rPrChange w:id="876" w:author="Rodion" w:date="2019-12-09T02:09:00Z">
            <w:rPr/>
          </w:rPrChange>
        </w:rPr>
        <w:t xml:space="preserve">. </w:t>
      </w:r>
      <w:r w:rsidR="004C74F4" w:rsidRPr="00312974">
        <w:rPr>
          <w:rPrChange w:id="877" w:author="Rodion" w:date="2019-12-09T02:09:00Z">
            <w:rPr/>
          </w:rPrChange>
        </w:rPr>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rPr>
          <w:rPrChange w:id="878" w:author="Rodion" w:date="2019-12-09T02:09:00Z">
            <w:rPr/>
          </w:rPrChange>
        </w:rPr>
        <w:t xml:space="preserve"> Проблема подібних рішень у тому, що кожен </w:t>
      </w:r>
      <w:r w:rsidR="006A7E02" w:rsidRPr="00312974">
        <w:rPr>
          <w:rPrChange w:id="879" w:author="Rodion" w:date="2019-12-09T02:09:00Z">
            <w:rPr/>
          </w:rPrChange>
        </w:rPr>
        <w:lastRenderedPageBreak/>
        <w:t xml:space="preserve">раз необхідно заново складати список, </w:t>
      </w:r>
      <w:del w:id="880" w:author="Rodion" w:date="2019-12-05T23:13:00Z">
        <w:r w:rsidR="006A7E02" w:rsidRPr="00312974" w:rsidDel="00C514DB">
          <w:rPr>
            <w:rPrChange w:id="881" w:author="Rodion" w:date="2019-12-09T02:09:00Z">
              <w:rPr/>
            </w:rPrChange>
          </w:rPr>
          <w:delText>так як</w:delText>
        </w:r>
      </w:del>
      <w:ins w:id="882" w:author="Rodion" w:date="2019-12-05T23:13:00Z">
        <w:r w:rsidR="00C514DB" w:rsidRPr="00312974">
          <w:rPr>
            <w:rPrChange w:id="883" w:author="Rodion" w:date="2019-12-09T02:09:00Z">
              <w:rPr/>
            </w:rPrChange>
          </w:rPr>
          <w:t>оскільки</w:t>
        </w:r>
      </w:ins>
      <w:r w:rsidR="006A7E02" w:rsidRPr="00312974">
        <w:rPr>
          <w:rPrChange w:id="884" w:author="Rodion" w:date="2019-12-09T02:09:00Z">
            <w:rPr/>
          </w:rPrChange>
        </w:rPr>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pPr>
        <w:rPr>
          <w:rPrChange w:id="885" w:author="Rodion" w:date="2019-12-09T02:09:00Z">
            <w:rPr/>
          </w:rPrChange>
        </w:rPr>
      </w:pPr>
      <w:r w:rsidRPr="00312974">
        <w:rPr>
          <w:rPrChange w:id="886" w:author="Rodion" w:date="2019-12-09T02:09:00Z">
            <w:rPr/>
          </w:rPrChange>
        </w:rPr>
        <w:t xml:space="preserve">В процесі дослідження ринку було знайдено </w:t>
      </w:r>
      <w:r w:rsidR="006C0D9B" w:rsidRPr="00312974">
        <w:rPr>
          <w:rPrChange w:id="887" w:author="Rodion" w:date="2019-12-09T02:09:00Z">
            <w:rPr/>
          </w:rPrChange>
        </w:rPr>
        <w:t>пристр</w:t>
      </w:r>
      <w:r w:rsidR="000608E4" w:rsidRPr="00312974">
        <w:rPr>
          <w:rPrChange w:id="888" w:author="Rodion" w:date="2019-12-09T02:09:00Z">
            <w:rPr/>
          </w:rPrChange>
        </w:rPr>
        <w:t>ій</w:t>
      </w:r>
      <w:r w:rsidR="006C0D9B" w:rsidRPr="00312974">
        <w:rPr>
          <w:rPrChange w:id="889" w:author="Rodion" w:date="2019-12-09T02:09:00Z">
            <w:rPr/>
          </w:rPrChange>
        </w:rPr>
        <w:t xml:space="preserve"> на основі сканеру штрих-кодів, яким необхідно зчитати </w:t>
      </w:r>
      <w:r w:rsidR="000608E4" w:rsidRPr="00312974">
        <w:rPr>
          <w:rPrChange w:id="890" w:author="Rodion" w:date="2019-12-09T02:09:00Z">
            <w:rPr/>
          </w:rPrChange>
        </w:rPr>
        <w:t xml:space="preserve">штих-код на упаковці перед тим, як </w:t>
      </w:r>
      <w:r w:rsidR="00136F93" w:rsidRPr="00312974">
        <w:rPr>
          <w:rPrChange w:id="891" w:author="Rodion" w:date="2019-12-09T02:09:00Z">
            <w:rPr/>
          </w:rPrChange>
        </w:rPr>
        <w:t>викинути товар до сміттєвого кошика</w:t>
      </w:r>
      <w:r w:rsidR="000608E4" w:rsidRPr="00312974">
        <w:rPr>
          <w:rPrChange w:id="892" w:author="Rodion" w:date="2019-12-09T02:09:00Z">
            <w:rPr/>
          </w:rPrChange>
        </w:rPr>
        <w:t>. Після сканування штрих-коду цей пристрій автоматично додає ідентифікований товар до списку покупок</w:t>
      </w:r>
      <w:r w:rsidR="00695682" w:rsidRPr="00312974">
        <w:rPr>
          <w:rPrChange w:id="893" w:author="Rodion" w:date="2019-12-09T02:09:00Z">
            <w:rPr/>
          </w:rPrChange>
        </w:rPr>
        <w:t xml:space="preserve"> [2]</w:t>
      </w:r>
      <w:r w:rsidR="000608E4" w:rsidRPr="00312974">
        <w:rPr>
          <w:rPrChange w:id="894" w:author="Rodion" w:date="2019-12-09T02:09:00Z">
            <w:rPr/>
          </w:rPrChange>
        </w:rPr>
        <w:t>.</w:t>
      </w:r>
      <w:r w:rsidR="00DD4A84" w:rsidRPr="00312974">
        <w:rPr>
          <w:rPrChange w:id="895" w:author="Rodion" w:date="2019-12-09T02:09:00Z">
            <w:rPr/>
          </w:rPrChange>
        </w:rPr>
        <w:t xml:space="preserve"> </w:t>
      </w:r>
      <w:r w:rsidR="00136F93" w:rsidRPr="00312974">
        <w:rPr>
          <w:rPrChange w:id="896" w:author="Rodion" w:date="2019-12-09T02:09:00Z">
            <w:rPr/>
          </w:rPrChange>
        </w:rPr>
        <w:t>Недолік такої реалізації в тому, що</w:t>
      </w:r>
      <w:r w:rsidR="00DA10ED" w:rsidRPr="00312974">
        <w:rPr>
          <w:rPrChange w:id="897" w:author="Rodion" w:date="2019-12-09T02:09:00Z">
            <w:rPr/>
          </w:rPrChange>
        </w:rPr>
        <w:t xml:space="preserve"> пристрій складає список </w:t>
      </w:r>
      <w:r w:rsidR="00136F93" w:rsidRPr="00312974">
        <w:rPr>
          <w:rPrChange w:id="898" w:author="Rodion" w:date="2019-12-09T02:09:00Z">
            <w:rPr/>
          </w:rPrChange>
        </w:rPr>
        <w:t>одразу за тими</w:t>
      </w:r>
      <w:r w:rsidR="00DA10ED" w:rsidRPr="00312974">
        <w:rPr>
          <w:rPrChange w:id="899" w:author="Rodion" w:date="2019-12-09T02:09:00Z">
            <w:rPr/>
          </w:rPrChange>
        </w:rPr>
        <w:t xml:space="preserve"> товарами</w:t>
      </w:r>
      <w:r w:rsidR="00136F93" w:rsidRPr="00312974">
        <w:rPr>
          <w:rPrChange w:id="900" w:author="Rodion" w:date="2019-12-09T02:09:00Z">
            <w:rPr/>
          </w:rPrChange>
        </w:rPr>
        <w:t>,</w:t>
      </w:r>
      <w:r w:rsidR="00DA10ED" w:rsidRPr="00312974">
        <w:rPr>
          <w:rPrChange w:id="901" w:author="Rodion" w:date="2019-12-09T02:09:00Z">
            <w:rPr/>
          </w:rPrChange>
        </w:rPr>
        <w:t xml:space="preserve"> що були </w:t>
      </w:r>
      <w:r w:rsidR="000A5C79" w:rsidRPr="00312974">
        <w:rPr>
          <w:rPrChange w:id="902" w:author="Rodion" w:date="2019-12-09T02:09:00Z">
            <w:rPr/>
          </w:rPrChange>
        </w:rPr>
        <w:t>відскановані</w:t>
      </w:r>
      <w:r w:rsidR="00DA10ED" w:rsidRPr="00312974">
        <w:rPr>
          <w:rPrChange w:id="903" w:author="Rodion" w:date="2019-12-09T02:09:00Z">
            <w:rPr/>
          </w:rPrChange>
        </w:rPr>
        <w:t xml:space="preserve">. </w:t>
      </w:r>
      <w:r w:rsidR="00136F93" w:rsidRPr="00312974">
        <w:rPr>
          <w:rPrChange w:id="904" w:author="Rodion" w:date="2019-12-09T02:09:00Z">
            <w:rPr/>
          </w:rPrChange>
        </w:rPr>
        <w:t>Пристрій</w:t>
      </w:r>
      <w:r w:rsidR="00DA10ED" w:rsidRPr="00312974">
        <w:rPr>
          <w:rPrChange w:id="905" w:author="Rodion" w:date="2019-12-09T02:09:00Z">
            <w:rPr/>
          </w:rPrChange>
        </w:rPr>
        <w:t xml:space="preserve"> нічого не знає про вже існуючі товари у житлі, тобто може </w:t>
      </w:r>
      <w:r w:rsidR="00136F93" w:rsidRPr="00312974">
        <w:rPr>
          <w:rPrChange w:id="906" w:author="Rodion" w:date="2019-12-09T02:09:00Z">
            <w:rPr/>
          </w:rPrChange>
        </w:rPr>
        <w:t xml:space="preserve">виявитися, що  немає </w:t>
      </w:r>
      <w:r w:rsidR="00DA10ED" w:rsidRPr="00312974">
        <w:rPr>
          <w:rPrChange w:id="907" w:author="Rodion" w:date="2019-12-09T02:09:00Z">
            <w:rPr/>
          </w:rPrChange>
        </w:rPr>
        <w:t xml:space="preserve">необхідності </w:t>
      </w:r>
      <w:r w:rsidR="00136F93" w:rsidRPr="00312974">
        <w:rPr>
          <w:rPrChange w:id="908" w:author="Rodion" w:date="2019-12-09T02:09:00Z">
            <w:rPr/>
          </w:rPrChange>
        </w:rPr>
        <w:t>у тому, щоб додати конкретний товар до списку покупок</w:t>
      </w:r>
      <w:r w:rsidR="00DA10ED" w:rsidRPr="00312974">
        <w:rPr>
          <w:rPrChange w:id="909" w:author="Rodion" w:date="2019-12-09T02:09:00Z">
            <w:rPr/>
          </w:rPrChange>
        </w:rPr>
        <w:t xml:space="preserve">. </w:t>
      </w:r>
      <w:r w:rsidR="007F28E0" w:rsidRPr="00312974">
        <w:rPr>
          <w:rPrChange w:id="910" w:author="Rodion" w:date="2019-12-09T02:09:00Z">
            <w:rPr/>
          </w:rPrChange>
        </w:rPr>
        <w:t>Наприклад, якщо</w:t>
      </w:r>
      <w:r w:rsidR="00DA4930" w:rsidRPr="00312974">
        <w:rPr>
          <w:rPrChange w:id="911" w:author="Rodion" w:date="2019-12-09T02:09:00Z">
            <w:rPr/>
          </w:rPrChange>
        </w:rPr>
        <w:t xml:space="preserve"> людина придбала </w:t>
      </w:r>
      <w:r w:rsidR="000A5C79" w:rsidRPr="00312974">
        <w:rPr>
          <w:rPrChange w:id="912" w:author="Rodion" w:date="2019-12-09T02:09:00Z">
            <w:rPr/>
          </w:rPrChange>
        </w:rPr>
        <w:t xml:space="preserve">наперед </w:t>
      </w:r>
      <w:r w:rsidR="00DA4930" w:rsidRPr="00312974">
        <w:rPr>
          <w:rPrChange w:id="913" w:author="Rodion" w:date="2019-12-09T02:09:00Z">
            <w:rPr/>
          </w:rPrChange>
        </w:rPr>
        <w:t xml:space="preserve">десять одиниць товару, використала та викинула </w:t>
      </w:r>
      <w:r w:rsidR="000A5C79" w:rsidRPr="00312974">
        <w:rPr>
          <w:rPrChange w:id="914" w:author="Rodion" w:date="2019-12-09T02:09:00Z">
            <w:rPr/>
          </w:rPrChange>
        </w:rPr>
        <w:t xml:space="preserve">лише </w:t>
      </w:r>
      <w:r w:rsidR="00DA4930" w:rsidRPr="00312974">
        <w:rPr>
          <w:rPrChange w:id="915" w:author="Rodion" w:date="2019-12-09T02:09:00Z">
            <w:rPr/>
          </w:rPrChange>
        </w:rPr>
        <w:t>одну упаковку,</w:t>
      </w:r>
      <w:r w:rsidR="000A5C79" w:rsidRPr="00312974">
        <w:rPr>
          <w:rPrChange w:id="916" w:author="Rodion" w:date="2019-12-09T02:09:00Z">
            <w:rPr/>
          </w:rPrChange>
        </w:rPr>
        <w:t xml:space="preserve"> то</w:t>
      </w:r>
      <w:r w:rsidR="00DA4930" w:rsidRPr="00312974">
        <w:rPr>
          <w:rPrChange w:id="917" w:author="Rodion" w:date="2019-12-09T02:09:00Z">
            <w:rPr/>
          </w:rPrChange>
        </w:rPr>
        <w:t xml:space="preserve"> зчитавши сканером штрих-код, цей товар буде </w:t>
      </w:r>
      <w:r w:rsidR="000A5C79" w:rsidRPr="00312974">
        <w:rPr>
          <w:rPrChange w:id="918" w:author="Rodion" w:date="2019-12-09T02:09:00Z">
            <w:rPr/>
          </w:rPrChange>
        </w:rPr>
        <w:t xml:space="preserve">одразу </w:t>
      </w:r>
      <w:r w:rsidR="00DA4930" w:rsidRPr="00312974">
        <w:rPr>
          <w:rPrChange w:id="919" w:author="Rodion" w:date="2019-12-09T02:09:00Z">
            <w:rPr/>
          </w:rPrChange>
        </w:rPr>
        <w:t xml:space="preserve">доданий до списку покупок. </w:t>
      </w:r>
      <w:r w:rsidR="000A5C79" w:rsidRPr="00312974">
        <w:rPr>
          <w:rPrChange w:id="920" w:author="Rodion" w:date="2019-12-09T02:09:00Z">
            <w:rPr/>
          </w:rPrChange>
        </w:rPr>
        <w:t>В змодельованій ситуації, ц</w:t>
      </w:r>
      <w:r w:rsidR="00DA4930" w:rsidRPr="00312974">
        <w:rPr>
          <w:rPrChange w:id="921" w:author="Rodion" w:date="2019-12-09T02:09:00Z">
            <w:rPr/>
          </w:rPrChange>
        </w:rPr>
        <w:t>е може не підходити для людини, оскільки в неї залишилось ще дев'ять одиниць</w:t>
      </w:r>
      <w:r w:rsidR="000A5C79" w:rsidRPr="00312974">
        <w:rPr>
          <w:rPrChange w:id="922" w:author="Rodion" w:date="2019-12-09T02:09:00Z">
            <w:rPr/>
          </w:rPrChange>
        </w:rPr>
        <w:t xml:space="preserve"> того ж самого товару</w:t>
      </w:r>
      <w:r w:rsidR="00DA4930" w:rsidRPr="00312974">
        <w:rPr>
          <w:rPrChange w:id="923" w:author="Rodion" w:date="2019-12-09T02:09:00Z">
            <w:rPr/>
          </w:rPrChange>
        </w:rPr>
        <w:t xml:space="preserve">. </w:t>
      </w:r>
      <w:r w:rsidR="00C864EE" w:rsidRPr="00312974">
        <w:rPr>
          <w:rPrChange w:id="924" w:author="Rodion" w:date="2019-12-09T02:09:00Z">
            <w:rPr/>
          </w:rPrChange>
        </w:rPr>
        <w:t>Тож можна стверджувати, що в</w:t>
      </w:r>
      <w:r w:rsidR="00DA4930" w:rsidRPr="00312974">
        <w:rPr>
          <w:rPrChange w:id="925" w:author="Rodion" w:date="2019-12-09T02:09:00Z">
            <w:rPr/>
          </w:rPrChange>
        </w:rPr>
        <w:t xml:space="preserve"> такому випадку виявляється проблема відсутності повноти інформації </w:t>
      </w:r>
      <w:r w:rsidR="00C864EE" w:rsidRPr="00312974">
        <w:rPr>
          <w:rPrChange w:id="926" w:author="Rodion" w:date="2019-12-09T02:09:00Z">
            <w:rPr/>
          </w:rPrChange>
        </w:rPr>
        <w:t xml:space="preserve">в системі автоматизації </w:t>
      </w:r>
      <w:r w:rsidR="00DA4930" w:rsidRPr="00312974">
        <w:rPr>
          <w:rPrChange w:id="927" w:author="Rodion" w:date="2019-12-09T02:09:00Z">
            <w:rPr/>
          </w:rPrChange>
        </w:rPr>
        <w:t xml:space="preserve">про поточний стан </w:t>
      </w:r>
      <w:r w:rsidR="004C74F4" w:rsidRPr="00312974">
        <w:rPr>
          <w:rPrChange w:id="928" w:author="Rodion" w:date="2019-12-09T02:09:00Z">
            <w:rPr/>
          </w:rPrChange>
        </w:rPr>
        <w:t>наявних товарів у помешканні людини.</w:t>
      </w:r>
      <w:r w:rsidR="00505F2D" w:rsidRPr="00312974">
        <w:rPr>
          <w:rPrChange w:id="929" w:author="Rodion" w:date="2019-12-09T02:09:00Z">
            <w:rPr/>
          </w:rPrChange>
        </w:rPr>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pPr>
        <w:rPr>
          <w:rPrChange w:id="930" w:author="Rodion" w:date="2019-12-09T02:09:00Z">
            <w:rPr/>
          </w:rPrChange>
        </w:rPr>
      </w:pPr>
      <w:r w:rsidRPr="00312974">
        <w:rPr>
          <w:rPrChange w:id="931" w:author="Rodion" w:date="2019-12-09T02:09:00Z">
            <w:rPr/>
          </w:rPrChange>
        </w:rPr>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rPr>
          <w:rPrChange w:id="932" w:author="Rodion" w:date="2019-12-09T02:09:00Z">
            <w:rPr/>
          </w:rPrChange>
        </w:rPr>
        <w:t>в її</w:t>
      </w:r>
      <w:r w:rsidRPr="00312974">
        <w:rPr>
          <w:rPrChange w:id="933" w:author="Rodion" w:date="2019-12-09T02:09:00Z">
            <w:rPr/>
          </w:rPrChange>
        </w:rPr>
        <w:t xml:space="preserve"> </w:t>
      </w:r>
      <w:r w:rsidR="00E96A67" w:rsidRPr="00312974">
        <w:rPr>
          <w:rPrChange w:id="934" w:author="Rodion" w:date="2019-12-09T02:09:00Z">
            <w:rPr/>
          </w:rPrChange>
        </w:rPr>
        <w:t>помешканні</w:t>
      </w:r>
      <w:r w:rsidRPr="00312974">
        <w:rPr>
          <w:rPrChange w:id="935" w:author="Rodion" w:date="2019-12-09T02:09:00Z">
            <w:rPr/>
          </w:rPrChange>
        </w:rPr>
        <w:t>.</w:t>
      </w:r>
    </w:p>
    <w:p w14:paraId="5F429F52" w14:textId="67D10124" w:rsidR="00A96082" w:rsidRPr="00312974" w:rsidRDefault="0007516F" w:rsidP="00F5380B">
      <w:pPr>
        <w:rPr>
          <w:ins w:id="936" w:author="Rodion" w:date="2019-12-05T23:18:00Z"/>
          <w:rPrChange w:id="937" w:author="Rodion" w:date="2019-12-09T02:09:00Z">
            <w:rPr>
              <w:ins w:id="938" w:author="Rodion" w:date="2019-12-05T23:18:00Z"/>
            </w:rPr>
          </w:rPrChange>
        </w:rPr>
      </w:pPr>
      <w:r w:rsidRPr="00312974">
        <w:rPr>
          <w:rPrChange w:id="939" w:author="Rodion" w:date="2019-12-09T02:09:00Z">
            <w:rPr/>
          </w:rPrChange>
        </w:rPr>
        <w:t>Сфера автоматизації та управління направлена на зменшення необхідності втручання людини у процеси</w:t>
      </w:r>
      <w:r w:rsidR="00742A4C" w:rsidRPr="00312974">
        <w:rPr>
          <w:rPrChange w:id="940" w:author="Rodion" w:date="2019-12-09T02:09:00Z">
            <w:rPr/>
          </w:rPrChange>
        </w:rPr>
        <w:t>, які можуть бути виконані без її участі</w:t>
      </w:r>
      <w:r w:rsidR="00695682" w:rsidRPr="00312974">
        <w:rPr>
          <w:rPrChange w:id="941" w:author="Rodion" w:date="2019-12-09T02:09:00Z">
            <w:rPr/>
          </w:rPrChange>
        </w:rPr>
        <w:t xml:space="preserve"> </w:t>
      </w:r>
      <w:r w:rsidRPr="00312974">
        <w:rPr>
          <w:rPrChange w:id="942" w:author="Rodion" w:date="2019-12-09T02:09:00Z">
            <w:rPr/>
          </w:rPrChange>
        </w:rPr>
        <w:t>[</w:t>
      </w:r>
      <w:r w:rsidR="00695682" w:rsidRPr="00312974">
        <w:rPr>
          <w:rPrChange w:id="943" w:author="Rodion" w:date="2019-12-09T02:09:00Z">
            <w:rPr/>
          </w:rPrChange>
        </w:rPr>
        <w:t>3</w:t>
      </w:r>
      <w:r w:rsidRPr="00312974">
        <w:rPr>
          <w:rPrChange w:id="944" w:author="Rodion" w:date="2019-12-09T02:09:00Z">
            <w:rPr/>
          </w:rPrChange>
        </w:rPr>
        <w:t>]. Описан</w:t>
      </w:r>
      <w:r w:rsidR="00695682" w:rsidRPr="00312974">
        <w:rPr>
          <w:rPrChange w:id="945" w:author="Rodion" w:date="2019-12-09T02:09:00Z">
            <w:rPr/>
          </w:rPrChange>
        </w:rPr>
        <w:t>а</w:t>
      </w:r>
      <w:r w:rsidRPr="00312974">
        <w:rPr>
          <w:rPrChange w:id="946" w:author="Rodion" w:date="2019-12-09T02:09:00Z">
            <w:rPr/>
          </w:rPrChange>
        </w:rPr>
        <w:t xml:space="preserve"> проблема може бути вирішена сучасними засобами інформаційних технологій</w:t>
      </w:r>
      <w:r w:rsidR="00B61676" w:rsidRPr="00312974">
        <w:rPr>
          <w:rPrChange w:id="947" w:author="Rodion" w:date="2019-12-09T02:09:00Z">
            <w:rPr/>
          </w:rPrChange>
        </w:rPr>
        <w:t xml:space="preserve">. </w:t>
      </w:r>
      <w:r w:rsidR="00961D24" w:rsidRPr="00312974">
        <w:rPr>
          <w:rPrChange w:id="948" w:author="Rodion" w:date="2019-12-09T02:09:00Z">
            <w:rPr/>
          </w:rPrChange>
        </w:rPr>
        <w:t>Програмно-апаратн</w:t>
      </w:r>
      <w:r w:rsidR="00EA7948" w:rsidRPr="00312974">
        <w:rPr>
          <w:rPrChange w:id="949" w:author="Rodion" w:date="2019-12-09T02:09:00Z">
            <w:rPr/>
          </w:rPrChange>
        </w:rPr>
        <w:t>ий</w:t>
      </w:r>
      <w:r w:rsidR="00961D24" w:rsidRPr="00312974">
        <w:rPr>
          <w:rPrChange w:id="950" w:author="Rodion" w:date="2019-12-09T02:09:00Z">
            <w:rPr/>
          </w:rPrChange>
        </w:rPr>
        <w:t xml:space="preserve"> </w:t>
      </w:r>
      <w:r w:rsidR="00EA7948" w:rsidRPr="00312974">
        <w:rPr>
          <w:rPrChange w:id="951" w:author="Rodion" w:date="2019-12-09T02:09:00Z">
            <w:rPr/>
          </w:rPrChange>
        </w:rPr>
        <w:t>комплекс</w:t>
      </w:r>
      <w:r w:rsidR="004C74F4" w:rsidRPr="00312974">
        <w:rPr>
          <w:rPrChange w:id="952" w:author="Rodion" w:date="2019-12-09T02:09:00Z">
            <w:rPr/>
          </w:rPrChange>
        </w:rPr>
        <w:t>, що пропонується</w:t>
      </w:r>
      <w:r w:rsidR="00EA7948" w:rsidRPr="00312974">
        <w:rPr>
          <w:rPrChange w:id="953" w:author="Rodion" w:date="2019-12-09T02:09:00Z">
            <w:rPr/>
          </w:rPrChange>
        </w:rPr>
        <w:t xml:space="preserve"> у магістерській дисертації</w:t>
      </w:r>
      <w:r w:rsidR="00961D24" w:rsidRPr="00312974">
        <w:rPr>
          <w:rPrChange w:id="954" w:author="Rodion" w:date="2019-12-09T02:09:00Z">
            <w:rPr/>
          </w:rPrChange>
        </w:rPr>
        <w:t>,</w:t>
      </w:r>
      <w:r w:rsidR="004C74F4" w:rsidRPr="00312974">
        <w:rPr>
          <w:rPrChange w:id="955" w:author="Rodion" w:date="2019-12-09T02:09:00Z">
            <w:rPr/>
          </w:rPrChange>
        </w:rPr>
        <w:t xml:space="preserve"> має </w:t>
      </w:r>
      <w:r w:rsidR="00DB0EA3" w:rsidRPr="00312974">
        <w:rPr>
          <w:rPrChange w:id="956" w:author="Rodion" w:date="2019-12-09T02:09:00Z">
            <w:rPr/>
          </w:rPrChange>
        </w:rPr>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rPr>
          <w:rPrChange w:id="957" w:author="Rodion" w:date="2019-12-09T02:09:00Z">
            <w:rPr/>
          </w:rPrChange>
        </w:rPr>
        <w:t xml:space="preserve">додавання всіх товарів що </w:t>
      </w:r>
      <w:r w:rsidR="00720561" w:rsidRPr="00312974">
        <w:rPr>
          <w:rPrChange w:id="958" w:author="Rodion" w:date="2019-12-09T02:09:00Z">
            <w:rPr/>
          </w:rPrChange>
        </w:rPr>
        <w:t>купуються людиною</w:t>
      </w:r>
      <w:r w:rsidR="00DB0EA3" w:rsidRPr="00312974">
        <w:rPr>
          <w:rPrChange w:id="959" w:author="Rodion" w:date="2019-12-09T02:09:00Z">
            <w:rPr/>
          </w:rPrChange>
        </w:rPr>
        <w:t xml:space="preserve"> до підсистеми моніторингу товарів</w:t>
      </w:r>
      <w:r w:rsidR="00720561" w:rsidRPr="00312974">
        <w:rPr>
          <w:rPrChange w:id="960" w:author="Rodion" w:date="2019-12-09T02:09:00Z">
            <w:rPr/>
          </w:rPrChange>
        </w:rPr>
        <w:t xml:space="preserve">. Таким чином всі додані товари утворюють базу даних наявних речей у помешканні. </w:t>
      </w:r>
      <w:r w:rsidR="00961D24" w:rsidRPr="00312974">
        <w:rPr>
          <w:rPrChange w:id="961" w:author="Rodion" w:date="2019-12-09T02:09:00Z">
            <w:rPr/>
          </w:rPrChange>
        </w:rPr>
        <w:t>Фіксація викинутих товарів</w:t>
      </w:r>
      <w:r w:rsidR="00FE7D9C" w:rsidRPr="00312974">
        <w:rPr>
          <w:rPrChange w:id="962" w:author="Rodion" w:date="2019-12-09T02:09:00Z">
            <w:rPr/>
          </w:rPrChange>
        </w:rPr>
        <w:t xml:space="preserve"> буде</w:t>
      </w:r>
      <w:r w:rsidR="00961D24" w:rsidRPr="00312974">
        <w:rPr>
          <w:rPrChange w:id="963" w:author="Rodion" w:date="2019-12-09T02:09:00Z">
            <w:rPr/>
          </w:rPrChange>
        </w:rPr>
        <w:t xml:space="preserve"> </w:t>
      </w:r>
      <w:r w:rsidR="00FE7D9C" w:rsidRPr="00312974">
        <w:rPr>
          <w:rPrChange w:id="964" w:author="Rodion" w:date="2019-12-09T02:09:00Z">
            <w:rPr/>
          </w:rPrChange>
        </w:rPr>
        <w:t>реалізована</w:t>
      </w:r>
      <w:r w:rsidR="00961D24" w:rsidRPr="00312974">
        <w:rPr>
          <w:rPrChange w:id="965" w:author="Rodion" w:date="2019-12-09T02:09:00Z">
            <w:rPr/>
          </w:rPrChange>
        </w:rPr>
        <w:t xml:space="preserve"> на базі </w:t>
      </w:r>
      <w:r w:rsidR="002510E3" w:rsidRPr="00312974">
        <w:rPr>
          <w:rPrChange w:id="966" w:author="Rodion" w:date="2019-12-09T02:09:00Z">
            <w:rPr/>
          </w:rPrChange>
        </w:rPr>
        <w:t>методу ідентифікації товар</w:t>
      </w:r>
      <w:r w:rsidR="008B5325" w:rsidRPr="00312974">
        <w:rPr>
          <w:rPrChange w:id="967" w:author="Rodion" w:date="2019-12-09T02:09:00Z">
            <w:rPr/>
          </w:rPrChange>
        </w:rPr>
        <w:t>у</w:t>
      </w:r>
      <w:r w:rsidR="002510E3" w:rsidRPr="00312974">
        <w:rPr>
          <w:rPrChange w:id="968" w:author="Rodion" w:date="2019-12-09T02:09:00Z">
            <w:rPr/>
          </w:rPrChange>
        </w:rPr>
        <w:t xml:space="preserve"> за </w:t>
      </w:r>
      <w:r w:rsidR="00CC37EF" w:rsidRPr="00312974">
        <w:rPr>
          <w:rPrChange w:id="969" w:author="Rodion" w:date="2019-12-09T02:09:00Z">
            <w:rPr/>
          </w:rPrChange>
        </w:rPr>
        <w:t>штрих-код</w:t>
      </w:r>
      <w:r w:rsidR="002510E3" w:rsidRPr="00312974">
        <w:rPr>
          <w:rPrChange w:id="970" w:author="Rodion" w:date="2019-12-09T02:09:00Z">
            <w:rPr/>
          </w:rPrChange>
        </w:rPr>
        <w:t>ом</w:t>
      </w:r>
      <w:r w:rsidR="00961D24" w:rsidRPr="00312974">
        <w:rPr>
          <w:rPrChange w:id="971" w:author="Rodion" w:date="2019-12-09T02:09:00Z">
            <w:rPr/>
          </w:rPrChange>
        </w:rPr>
        <w:t xml:space="preserve"> та </w:t>
      </w:r>
      <w:r w:rsidR="002510E3" w:rsidRPr="00312974">
        <w:rPr>
          <w:rPrChange w:id="972" w:author="Rodion" w:date="2019-12-09T02:09:00Z">
            <w:rPr/>
          </w:rPrChange>
        </w:rPr>
        <w:t xml:space="preserve">додатково </w:t>
      </w:r>
      <w:r w:rsidR="00961D24" w:rsidRPr="00312974">
        <w:rPr>
          <w:rPrChange w:id="973" w:author="Rodion" w:date="2019-12-09T02:09:00Z">
            <w:rPr/>
          </w:rPrChange>
        </w:rPr>
        <w:t xml:space="preserve">удосконалена </w:t>
      </w:r>
      <w:r w:rsidR="002510E3" w:rsidRPr="00312974">
        <w:rPr>
          <w:rPrChange w:id="974" w:author="Rodion" w:date="2019-12-09T02:09:00Z">
            <w:rPr/>
          </w:rPrChange>
        </w:rPr>
        <w:t>застосуванням методу</w:t>
      </w:r>
      <w:r w:rsidR="00961D24" w:rsidRPr="00312974">
        <w:rPr>
          <w:rPrChange w:id="975" w:author="Rodion" w:date="2019-12-09T02:09:00Z">
            <w:rPr/>
          </w:rPrChange>
        </w:rPr>
        <w:t xml:space="preserve"> радіочастотної ідентифікації. У такий спосіб людині</w:t>
      </w:r>
      <w:r w:rsidR="008B5325" w:rsidRPr="00312974">
        <w:rPr>
          <w:rPrChange w:id="976" w:author="Rodion" w:date="2019-12-09T02:09:00Z">
            <w:rPr/>
          </w:rPrChange>
        </w:rPr>
        <w:t xml:space="preserve"> буде</w:t>
      </w:r>
      <w:r w:rsidR="00961D24" w:rsidRPr="00312974">
        <w:rPr>
          <w:rPrChange w:id="977" w:author="Rodion" w:date="2019-12-09T02:09:00Z">
            <w:rPr/>
          </w:rPrChange>
        </w:rPr>
        <w:t xml:space="preserve"> набагато зручніше взаємодіяти із системою</w:t>
      </w:r>
      <w:r w:rsidR="008B5325" w:rsidRPr="00312974">
        <w:rPr>
          <w:rPrChange w:id="978" w:author="Rodion" w:date="2019-12-09T02:09:00Z">
            <w:rPr/>
          </w:rPrChange>
        </w:rPr>
        <w:t>, оскільки</w:t>
      </w:r>
      <w:r w:rsidR="00961D24" w:rsidRPr="00312974">
        <w:rPr>
          <w:rPrChange w:id="979" w:author="Rodion" w:date="2019-12-09T02:09:00Z">
            <w:rPr/>
          </w:rPrChange>
        </w:rPr>
        <w:t xml:space="preserve"> не потрібно </w:t>
      </w:r>
      <w:r w:rsidR="008B5325" w:rsidRPr="00312974">
        <w:rPr>
          <w:rPrChange w:id="980" w:author="Rodion" w:date="2019-12-09T02:09:00Z">
            <w:rPr/>
          </w:rPrChange>
        </w:rPr>
        <w:t xml:space="preserve">буде </w:t>
      </w:r>
      <w:r w:rsidR="00961D24" w:rsidRPr="00312974">
        <w:rPr>
          <w:rPrChange w:id="981" w:author="Rodion" w:date="2019-12-09T02:09:00Z">
            <w:rPr/>
          </w:rPrChange>
        </w:rPr>
        <w:t xml:space="preserve">сканувати </w:t>
      </w:r>
      <w:r w:rsidR="008B5325" w:rsidRPr="00312974">
        <w:rPr>
          <w:rPrChange w:id="982" w:author="Rodion" w:date="2019-12-09T02:09:00Z">
            <w:rPr/>
          </w:rPrChange>
        </w:rPr>
        <w:t>товари</w:t>
      </w:r>
      <w:r w:rsidR="00961D24" w:rsidRPr="00312974">
        <w:rPr>
          <w:rPrChange w:id="983" w:author="Rodion" w:date="2019-12-09T02:09:00Z">
            <w:rPr/>
          </w:rPrChange>
        </w:rPr>
        <w:t xml:space="preserve"> </w:t>
      </w:r>
      <w:r w:rsidR="008B5325" w:rsidRPr="00312974">
        <w:rPr>
          <w:rPrChange w:id="984" w:author="Rodion" w:date="2019-12-09T02:09:00Z">
            <w:rPr/>
          </w:rPrChange>
        </w:rPr>
        <w:t>вручну</w:t>
      </w:r>
      <w:r w:rsidR="00961D24" w:rsidRPr="00312974">
        <w:rPr>
          <w:rPrChange w:id="985" w:author="Rodion" w:date="2019-12-09T02:09:00Z">
            <w:rPr/>
          </w:rPrChange>
        </w:rPr>
        <w:t xml:space="preserve">. </w:t>
      </w:r>
      <w:r w:rsidR="00DD4DC1" w:rsidRPr="00312974">
        <w:rPr>
          <w:rPrChange w:id="986" w:author="Rodion" w:date="2019-12-09T02:09:00Z">
            <w:rPr/>
          </w:rPrChange>
        </w:rPr>
        <w:t xml:space="preserve">Радіочастотна ідентифікація </w:t>
      </w:r>
      <w:r w:rsidR="008B5325" w:rsidRPr="00312974">
        <w:rPr>
          <w:rPrChange w:id="987" w:author="Rodion" w:date="2019-12-09T02:09:00Z">
            <w:rPr/>
          </w:rPrChange>
        </w:rPr>
        <w:t xml:space="preserve">може бути здійснена </w:t>
      </w:r>
      <w:r w:rsidR="00DD4DC1" w:rsidRPr="00312974">
        <w:rPr>
          <w:rPrChange w:id="988" w:author="Rodion" w:date="2019-12-09T02:09:00Z">
            <w:rPr/>
          </w:rPrChange>
        </w:rPr>
        <w:t>в той час, коли упаковка з радіо</w:t>
      </w:r>
      <w:r w:rsidR="008B5325" w:rsidRPr="00312974">
        <w:rPr>
          <w:rPrChange w:id="989" w:author="Rodion" w:date="2019-12-09T02:09:00Z">
            <w:rPr/>
          </w:rPrChange>
        </w:rPr>
        <w:t xml:space="preserve">частотною </w:t>
      </w:r>
      <w:r w:rsidR="00DD4DC1" w:rsidRPr="00312974">
        <w:rPr>
          <w:rPrChange w:id="990" w:author="Rodion" w:date="2019-12-09T02:09:00Z">
            <w:rPr/>
          </w:rPrChange>
        </w:rPr>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rPr>
          <w:rPrChange w:id="991" w:author="Rodion" w:date="2019-12-09T02:09:00Z">
            <w:rPr/>
          </w:rPrChange>
        </w:rPr>
        <w:t xml:space="preserve">, а </w:t>
      </w:r>
      <w:r w:rsidR="008B5325" w:rsidRPr="00312974">
        <w:rPr>
          <w:rPrChange w:id="992" w:author="Rodion" w:date="2019-12-09T02:09:00Z">
            <w:rPr/>
          </w:rPrChange>
        </w:rPr>
        <w:t xml:space="preserve">користувач буде викидати товар </w:t>
      </w:r>
      <w:r w:rsidR="00F810E5" w:rsidRPr="00312974">
        <w:rPr>
          <w:rPrChange w:id="993" w:author="Rodion" w:date="2019-12-09T02:09:00Z">
            <w:rPr/>
          </w:rPrChange>
        </w:rPr>
        <w:t>у сміттєвий кошик звичайним чином</w:t>
      </w:r>
      <w:r w:rsidR="008B5325" w:rsidRPr="00312974">
        <w:rPr>
          <w:rPrChange w:id="994" w:author="Rodion" w:date="2019-12-09T02:09:00Z">
            <w:rPr/>
          </w:rPrChange>
        </w:rPr>
        <w:t>, не виконуючи додаткових дій для сканування</w:t>
      </w:r>
      <w:r w:rsidR="00DD4DC1" w:rsidRPr="00312974">
        <w:rPr>
          <w:rPrChange w:id="995" w:author="Rodion" w:date="2019-12-09T02:09:00Z">
            <w:rPr/>
          </w:rPrChange>
        </w:rPr>
        <w:t xml:space="preserve">. </w:t>
      </w:r>
    </w:p>
    <w:p w14:paraId="368D9007" w14:textId="164886C6" w:rsidR="00F1333C" w:rsidRPr="00312974" w:rsidRDefault="00F1333C" w:rsidP="00F1333C">
      <w:pPr>
        <w:rPr>
          <w:moveTo w:id="996" w:author="Rodion" w:date="2019-12-05T23:18:00Z"/>
          <w:rPrChange w:id="997" w:author="Rodion" w:date="2019-12-09T02:09:00Z">
            <w:rPr>
              <w:moveTo w:id="998" w:author="Rodion" w:date="2019-12-05T23:18:00Z"/>
            </w:rPr>
          </w:rPrChange>
        </w:rPr>
      </w:pPr>
      <w:moveToRangeStart w:id="999" w:author="Rodion" w:date="2019-12-05T23:18:00Z" w:name="move26480319"/>
      <w:moveTo w:id="1000" w:author="Rodion" w:date="2019-12-05T23:18:00Z">
        <w:r w:rsidRPr="00312974">
          <w:rPr>
            <w:rPrChange w:id="1001" w:author="Rodion" w:date="2019-12-09T02:09:00Z">
              <w:rPr/>
            </w:rPrChange>
          </w:rPr>
          <w:t xml:space="preserve">Метою магістерської дисертації є </w:t>
        </w:r>
        <w:del w:id="1002" w:author="Rodion" w:date="2019-12-05T23:18:00Z">
          <w:r w:rsidRPr="00312974" w:rsidDel="00F1333C">
            <w:rPr>
              <w:rPrChange w:id="1003" w:author="Rodion" w:date="2019-12-09T02:09:00Z">
                <w:rPr/>
              </w:rPrChange>
            </w:rPr>
            <w:delText>створення продукту, що автоматизує процес ведення домашнього господарства, зменшуючи</w:delText>
          </w:r>
        </w:del>
      </w:moveTo>
      <w:ins w:id="1004" w:author="Rodion" w:date="2019-12-05T23:18:00Z">
        <w:r w:rsidRPr="00312974">
          <w:rPr>
            <w:rPrChange w:id="1005" w:author="Rodion" w:date="2019-12-09T02:09:00Z">
              <w:rPr/>
            </w:rPrChange>
          </w:rPr>
          <w:t>зменшити</w:t>
        </w:r>
      </w:ins>
      <w:moveTo w:id="1006" w:author="Rodion" w:date="2019-12-05T23:18:00Z">
        <w:r w:rsidRPr="00312974">
          <w:rPr>
            <w:rPrChange w:id="1007" w:author="Rodion" w:date="2019-12-09T02:09:00Z">
              <w:rPr/>
            </w:rPrChange>
          </w:rPr>
          <w:t xml:space="preserve"> витрату часу людиною на створення списку покупок шляхом створення системи постійного моніторингу наявних товарів у помешканні людини. </w:t>
        </w:r>
      </w:moveTo>
    </w:p>
    <w:moveToRangeEnd w:id="999"/>
    <w:p w14:paraId="5825A090" w14:textId="6FDB1C9B" w:rsidR="00F1333C" w:rsidRPr="00312974" w:rsidDel="00F1333C" w:rsidRDefault="00F1333C" w:rsidP="00F5380B">
      <w:pPr>
        <w:rPr>
          <w:del w:id="1008" w:author="Rodion" w:date="2019-12-05T23:18:00Z"/>
          <w:rPrChange w:id="1009" w:author="Rodion" w:date="2019-12-09T02:09:00Z">
            <w:rPr>
              <w:del w:id="1010" w:author="Rodion" w:date="2019-12-05T23:18:00Z"/>
            </w:rPr>
          </w:rPrChange>
        </w:rPr>
      </w:pPr>
    </w:p>
    <w:p w14:paraId="750EAFA8" w14:textId="48407788" w:rsidR="00E37083" w:rsidRPr="00312974" w:rsidRDefault="00E37083" w:rsidP="006B04E7">
      <w:pPr>
        <w:rPr>
          <w:rPrChange w:id="1011" w:author="Rodion" w:date="2019-12-09T02:09:00Z">
            <w:rPr/>
          </w:rPrChange>
        </w:rPr>
      </w:pPr>
      <w:r w:rsidRPr="00312974">
        <w:rPr>
          <w:rPrChange w:id="1012" w:author="Rodion" w:date="2019-12-09T02:09:00Z">
            <w:rPr/>
          </w:rPrChange>
        </w:rPr>
        <w:t xml:space="preserve">Об’єктом </w:t>
      </w:r>
      <w:r w:rsidR="00D80FC3" w:rsidRPr="00312974">
        <w:rPr>
          <w:rPrChange w:id="1013" w:author="Rodion" w:date="2019-12-09T02:09:00Z">
            <w:rPr/>
          </w:rPrChange>
        </w:rPr>
        <w:t>розробки</w:t>
      </w:r>
      <w:r w:rsidRPr="00312974">
        <w:rPr>
          <w:rPrChange w:id="1014" w:author="Rodion" w:date="2019-12-09T02:09:00Z">
            <w:rPr/>
          </w:rPrChange>
        </w:rPr>
        <w:t xml:space="preserve"> магістерської дисертації є </w:t>
      </w:r>
      <w:del w:id="1015" w:author="Rodion" w:date="2019-12-05T23:19:00Z">
        <w:r w:rsidRPr="00312974" w:rsidDel="00F1333C">
          <w:rPr>
            <w:rPrChange w:id="1016" w:author="Rodion" w:date="2019-12-09T02:09:00Z">
              <w:rPr/>
            </w:rPrChange>
          </w:rPr>
          <w:delText xml:space="preserve">програмно-апаратний комплекс автоматизації </w:delText>
        </w:r>
      </w:del>
      <w:r w:rsidRPr="00312974">
        <w:rPr>
          <w:rPrChange w:id="1017" w:author="Rodion" w:date="2019-12-09T02:09:00Z">
            <w:rPr/>
          </w:rPrChange>
        </w:rPr>
        <w:t>ведення домашнього господарства з використанням радіочастотної ідентифікації.</w:t>
      </w:r>
    </w:p>
    <w:p w14:paraId="6F4C017F" w14:textId="4C580552" w:rsidR="00E37083" w:rsidRPr="00312974" w:rsidDel="00F1333C" w:rsidRDefault="00E37083" w:rsidP="006B04E7">
      <w:pPr>
        <w:rPr>
          <w:moveFrom w:id="1018" w:author="Rodion" w:date="2019-12-05T23:18:00Z"/>
          <w:rPrChange w:id="1019" w:author="Rodion" w:date="2019-12-09T02:09:00Z">
            <w:rPr>
              <w:moveFrom w:id="1020" w:author="Rodion" w:date="2019-12-05T23:18:00Z"/>
            </w:rPr>
          </w:rPrChange>
        </w:rPr>
      </w:pPr>
      <w:moveFromRangeStart w:id="1021" w:author="Rodion" w:date="2019-12-05T23:18:00Z" w:name="move26480319"/>
      <w:moveFrom w:id="1022" w:author="Rodion" w:date="2019-12-05T23:18:00Z">
        <w:r w:rsidRPr="00312974" w:rsidDel="00F1333C">
          <w:rPr>
            <w:rPrChange w:id="1023" w:author="Rodion" w:date="2019-12-09T02:09:00Z">
              <w:rPr/>
            </w:rPrChange>
          </w:rPr>
          <w:t xml:space="preserve">Метою магістерської дисертації є </w:t>
        </w:r>
        <w:r w:rsidR="00DD06D1" w:rsidRPr="00312974" w:rsidDel="00F1333C">
          <w:rPr>
            <w:rPrChange w:id="1024" w:author="Rodion" w:date="2019-12-09T02:09:00Z">
              <w:rPr/>
            </w:rPrChange>
          </w:rPr>
          <w:t>створення продукту, що автоматизує</w:t>
        </w:r>
        <w:r w:rsidRPr="00312974" w:rsidDel="00F1333C">
          <w:rPr>
            <w:rPrChange w:id="1025" w:author="Rodion" w:date="2019-12-09T02:09:00Z">
              <w:rPr/>
            </w:rPrChange>
          </w:rPr>
          <w:t xml:space="preserve"> </w:t>
        </w:r>
        <w:r w:rsidR="00DD06D1" w:rsidRPr="00312974" w:rsidDel="00F1333C">
          <w:rPr>
            <w:rPrChange w:id="1026" w:author="Rodion" w:date="2019-12-09T02:09:00Z">
              <w:rPr/>
            </w:rPrChange>
          </w:rPr>
          <w:t>процес</w:t>
        </w:r>
        <w:r w:rsidRPr="00312974" w:rsidDel="00F1333C">
          <w:rPr>
            <w:rPrChange w:id="1027" w:author="Rodion" w:date="2019-12-09T02:09:00Z">
              <w:rPr/>
            </w:rPrChange>
          </w:rPr>
          <w:t xml:space="preserve"> ведення домашнього господарства</w:t>
        </w:r>
        <w:r w:rsidR="00DD06D1" w:rsidRPr="00312974" w:rsidDel="00F1333C">
          <w:rPr>
            <w:rPrChange w:id="1028" w:author="Rodion" w:date="2019-12-09T02:09:00Z">
              <w:rPr/>
            </w:rPrChange>
          </w:rPr>
          <w:t>, зменшуючи витрату часу</w:t>
        </w:r>
        <w:r w:rsidRPr="00312974" w:rsidDel="00F1333C">
          <w:rPr>
            <w:rPrChange w:id="1029" w:author="Rodion" w:date="2019-12-09T02:09:00Z">
              <w:rPr/>
            </w:rPrChange>
          </w:rPr>
          <w:t xml:space="preserve"> </w:t>
        </w:r>
        <w:r w:rsidR="00DA3B9C" w:rsidRPr="00312974" w:rsidDel="00F1333C">
          <w:rPr>
            <w:rPrChange w:id="1030" w:author="Rodion" w:date="2019-12-09T02:09:00Z">
              <w:rPr/>
            </w:rPrChange>
          </w:rPr>
          <w:t xml:space="preserve">людиною на </w:t>
        </w:r>
        <w:r w:rsidR="00DD06D1" w:rsidRPr="00312974" w:rsidDel="00F1333C">
          <w:rPr>
            <w:rPrChange w:id="1031" w:author="Rodion" w:date="2019-12-09T02:09:00Z">
              <w:rPr/>
            </w:rPrChange>
          </w:rPr>
          <w:t>створення</w:t>
        </w:r>
        <w:r w:rsidR="00DA3B9C" w:rsidRPr="00312974" w:rsidDel="00F1333C">
          <w:rPr>
            <w:rPrChange w:id="1032" w:author="Rodion" w:date="2019-12-09T02:09:00Z">
              <w:rPr/>
            </w:rPrChange>
          </w:rPr>
          <w:t xml:space="preserve"> списку покупок </w:t>
        </w:r>
        <w:r w:rsidR="00DD06D1" w:rsidRPr="00312974" w:rsidDel="00F1333C">
          <w:rPr>
            <w:rPrChange w:id="1033" w:author="Rodion" w:date="2019-12-09T02:09:00Z">
              <w:rPr/>
            </w:rPrChange>
          </w:rPr>
          <w:t>шляхом</w:t>
        </w:r>
        <w:r w:rsidR="00DA3B9C" w:rsidRPr="00312974" w:rsidDel="00F1333C">
          <w:rPr>
            <w:rPrChange w:id="1034" w:author="Rodion" w:date="2019-12-09T02:09:00Z">
              <w:rPr/>
            </w:rPrChange>
          </w:rPr>
          <w:t xml:space="preserve"> створення системи постійного моніторингу наявних товарів у помешканні людини. </w:t>
        </w:r>
      </w:moveFrom>
    </w:p>
    <w:moveFromRangeEnd w:id="1021"/>
    <w:p w14:paraId="3807E399" w14:textId="08F58288" w:rsidR="00DC099D" w:rsidRPr="00312974" w:rsidRDefault="00DC099D" w:rsidP="006B04E7">
      <w:pPr>
        <w:rPr>
          <w:rFonts w:eastAsia="Calibri"/>
          <w:szCs w:val="24"/>
          <w:rPrChange w:id="1035" w:author="Rodion" w:date="2019-12-09T02:09:00Z">
            <w:rPr>
              <w:rFonts w:eastAsia="Calibri"/>
              <w:szCs w:val="24"/>
            </w:rPr>
          </w:rPrChange>
        </w:rPr>
      </w:pPr>
      <w:r w:rsidRPr="00312974">
        <w:rPr>
          <w:rFonts w:eastAsia="Calibri"/>
          <w:szCs w:val="24"/>
          <w:rPrChange w:id="1036" w:author="Rodion" w:date="2019-12-09T02:09:00Z">
            <w:rPr>
              <w:rFonts w:eastAsia="Calibri"/>
              <w:szCs w:val="24"/>
            </w:rPr>
          </w:rPrChange>
        </w:rPr>
        <w:t xml:space="preserve">Предметом </w:t>
      </w:r>
      <w:r w:rsidR="00D80FC3" w:rsidRPr="00312974">
        <w:rPr>
          <w:rPrChange w:id="1037" w:author="Rodion" w:date="2019-12-09T02:09:00Z">
            <w:rPr/>
          </w:rPrChange>
        </w:rPr>
        <w:t>розробки</w:t>
      </w:r>
      <w:r w:rsidR="000C7EE9" w:rsidRPr="00312974">
        <w:rPr>
          <w:rFonts w:eastAsia="Calibri"/>
          <w:szCs w:val="24"/>
          <w:rPrChange w:id="1038" w:author="Rodion" w:date="2019-12-09T02:09:00Z">
            <w:rPr>
              <w:rFonts w:eastAsia="Calibri"/>
              <w:szCs w:val="24"/>
            </w:rPr>
          </w:rPrChange>
        </w:rPr>
        <w:t xml:space="preserve"> </w:t>
      </w:r>
      <w:r w:rsidR="000C7EE9" w:rsidRPr="00312974">
        <w:rPr>
          <w:rPrChange w:id="1039" w:author="Rodion" w:date="2019-12-09T02:09:00Z">
            <w:rPr/>
          </w:rPrChange>
        </w:rPr>
        <w:t>магістерської дисертації</w:t>
      </w:r>
      <w:r w:rsidRPr="00312974">
        <w:rPr>
          <w:rFonts w:eastAsia="Calibri"/>
          <w:szCs w:val="24"/>
          <w:rPrChange w:id="1040" w:author="Rodion" w:date="2019-12-09T02:09:00Z">
            <w:rPr>
              <w:rFonts w:eastAsia="Calibri"/>
              <w:szCs w:val="24"/>
            </w:rPr>
          </w:rPrChange>
        </w:rPr>
        <w:t xml:space="preserve"> є </w:t>
      </w:r>
      <w:del w:id="1041" w:author="Rodion" w:date="2019-12-05T23:19:00Z">
        <w:r w:rsidRPr="00312974" w:rsidDel="00F1333C">
          <w:rPr>
            <w:rFonts w:eastAsia="Calibri"/>
            <w:szCs w:val="24"/>
            <w:rPrChange w:id="1042" w:author="Rodion" w:date="2019-12-09T02:09:00Z">
              <w:rPr>
                <w:rFonts w:eastAsia="Calibri"/>
                <w:szCs w:val="24"/>
              </w:rPr>
            </w:rPrChange>
          </w:rPr>
          <w:delText>підсистема апаратної ідентифікації</w:delText>
        </w:r>
        <w:r w:rsidR="000C7EE9" w:rsidRPr="00312974" w:rsidDel="00F1333C">
          <w:rPr>
            <w:rFonts w:eastAsia="Calibri"/>
            <w:szCs w:val="24"/>
            <w:rPrChange w:id="1043" w:author="Rodion" w:date="2019-12-09T02:09:00Z">
              <w:rPr>
                <w:rFonts w:eastAsia="Calibri"/>
                <w:szCs w:val="24"/>
              </w:rPr>
            </w:rPrChange>
          </w:rPr>
          <w:delText xml:space="preserve"> </w:delText>
        </w:r>
        <w:r w:rsidRPr="00312974" w:rsidDel="00F1333C">
          <w:rPr>
            <w:rFonts w:eastAsia="Calibri"/>
            <w:szCs w:val="24"/>
            <w:rPrChange w:id="1044" w:author="Rodion" w:date="2019-12-09T02:09:00Z">
              <w:rPr>
                <w:rFonts w:eastAsia="Calibri"/>
                <w:szCs w:val="24"/>
              </w:rPr>
            </w:rPrChange>
          </w:rPr>
          <w:delText xml:space="preserve">предметів та веб застосунок для </w:delText>
        </w:r>
        <w:r w:rsidR="0022454B" w:rsidRPr="00312974" w:rsidDel="00F1333C">
          <w:rPr>
            <w:rFonts w:eastAsia="Calibri"/>
            <w:szCs w:val="24"/>
            <w:rPrChange w:id="1045" w:author="Rodion" w:date="2019-12-09T02:09:00Z">
              <w:rPr>
                <w:rFonts w:eastAsia="Calibri"/>
                <w:szCs w:val="24"/>
              </w:rPr>
            </w:rPrChange>
          </w:rPr>
          <w:delText>обліку</w:delText>
        </w:r>
        <w:r w:rsidRPr="00312974" w:rsidDel="00F1333C">
          <w:rPr>
            <w:rFonts w:eastAsia="Calibri"/>
            <w:szCs w:val="24"/>
            <w:rPrChange w:id="1046" w:author="Rodion" w:date="2019-12-09T02:09:00Z">
              <w:rPr>
                <w:rFonts w:eastAsia="Calibri"/>
                <w:szCs w:val="24"/>
              </w:rPr>
            </w:rPrChange>
          </w:rPr>
          <w:delText xml:space="preserve"> </w:delText>
        </w:r>
        <w:r w:rsidR="0022454B" w:rsidRPr="00312974" w:rsidDel="00F1333C">
          <w:rPr>
            <w:rFonts w:eastAsia="Calibri"/>
            <w:szCs w:val="24"/>
            <w:rPrChange w:id="1047" w:author="Rodion" w:date="2019-12-09T02:09:00Z">
              <w:rPr>
                <w:rFonts w:eastAsia="Calibri"/>
                <w:szCs w:val="24"/>
              </w:rPr>
            </w:rPrChange>
          </w:rPr>
          <w:delText>товарів, наявних у домі</w:delText>
        </w:r>
      </w:del>
      <w:ins w:id="1048" w:author="Rodion" w:date="2019-12-05T23:19:00Z">
        <w:r w:rsidR="00F1333C" w:rsidRPr="00312974">
          <w:rPr>
            <w:rFonts w:eastAsia="Calibri"/>
            <w:szCs w:val="24"/>
            <w:rPrChange w:id="1049" w:author="Rodion" w:date="2019-12-09T02:09:00Z">
              <w:rPr>
                <w:rFonts w:eastAsia="Calibri"/>
                <w:szCs w:val="24"/>
              </w:rPr>
            </w:rPrChange>
          </w:rPr>
          <w:t>програмно-апаратний комплекс ведення домашнього господарства</w:t>
        </w:r>
      </w:ins>
      <w:r w:rsidRPr="00312974">
        <w:rPr>
          <w:rFonts w:eastAsia="Calibri"/>
          <w:szCs w:val="24"/>
          <w:rPrChange w:id="1050" w:author="Rodion" w:date="2019-12-09T02:09:00Z">
            <w:rPr>
              <w:rFonts w:eastAsia="Calibri"/>
              <w:szCs w:val="24"/>
            </w:rPr>
          </w:rPrChange>
        </w:rPr>
        <w:t xml:space="preserve">. </w:t>
      </w:r>
    </w:p>
    <w:p w14:paraId="56F1405B" w14:textId="77777777" w:rsidR="00DC099D" w:rsidRPr="00312974" w:rsidRDefault="00DC099D" w:rsidP="006B04E7">
      <w:pPr>
        <w:rPr>
          <w:rFonts w:eastAsia="Calibri"/>
          <w:szCs w:val="24"/>
          <w:rPrChange w:id="1051" w:author="Rodion" w:date="2019-12-09T02:09:00Z">
            <w:rPr>
              <w:rFonts w:eastAsia="Calibri"/>
              <w:szCs w:val="24"/>
            </w:rPr>
          </w:rPrChange>
        </w:rPr>
      </w:pPr>
      <w:r w:rsidRPr="00312974">
        <w:rPr>
          <w:rFonts w:eastAsia="Calibri"/>
          <w:szCs w:val="24"/>
          <w:rPrChange w:id="1052" w:author="Rodion" w:date="2019-12-09T02:09:00Z">
            <w:rPr>
              <w:rFonts w:eastAsia="Calibri"/>
              <w:szCs w:val="24"/>
            </w:rPr>
          </w:rPrChange>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rPr>
          <w:rPrChange w:id="1053" w:author="Rodion" w:date="2019-12-09T02:09:00Z">
            <w:rPr/>
          </w:rPrChange>
        </w:rPr>
      </w:pPr>
      <w:r w:rsidRPr="00312974">
        <w:rPr>
          <w:rPrChange w:id="1054" w:author="Rodion" w:date="2019-12-09T02:09:00Z">
            <w:rPr/>
          </w:rPrChange>
        </w:rPr>
        <w:t>сформувати</w:t>
      </w:r>
      <w:r w:rsidR="00201AB0" w:rsidRPr="00312974">
        <w:rPr>
          <w:rPrChange w:id="1055" w:author="Rodion" w:date="2019-12-09T02:09:00Z">
            <w:rPr/>
          </w:rPrChange>
        </w:rPr>
        <w:t xml:space="preserve"> вимог</w:t>
      </w:r>
      <w:r w:rsidR="0005290F" w:rsidRPr="00312974">
        <w:rPr>
          <w:rPrChange w:id="1056" w:author="Rodion" w:date="2019-12-09T02:09:00Z">
            <w:rPr/>
          </w:rPrChange>
        </w:rPr>
        <w:t>и</w:t>
      </w:r>
      <w:r w:rsidR="00201AB0" w:rsidRPr="00312974">
        <w:rPr>
          <w:rPrChange w:id="1057" w:author="Rodion" w:date="2019-12-09T02:09:00Z">
            <w:rPr/>
          </w:rPrChange>
        </w:rPr>
        <w:t xml:space="preserve"> до функціональності комплексу</w:t>
      </w:r>
      <w:r w:rsidR="006B04E7" w:rsidRPr="00312974">
        <w:rPr>
          <w:rPrChange w:id="1058" w:author="Rodion" w:date="2019-12-09T02:09:00Z">
            <w:rPr/>
          </w:rPrChange>
        </w:rPr>
        <w:t>;</w:t>
      </w:r>
    </w:p>
    <w:p w14:paraId="48364337" w14:textId="77E7E287" w:rsidR="006B04E7" w:rsidRPr="00312974" w:rsidRDefault="00201AB0" w:rsidP="00972C47">
      <w:pPr>
        <w:pStyle w:val="ListParagraph"/>
        <w:rPr>
          <w:rPrChange w:id="1059" w:author="Rodion" w:date="2019-12-09T02:09:00Z">
            <w:rPr/>
          </w:rPrChange>
        </w:rPr>
      </w:pPr>
      <w:r w:rsidRPr="00312974">
        <w:rPr>
          <w:rPrChange w:id="1060" w:author="Rodion" w:date="2019-12-09T02:09:00Z">
            <w:rPr/>
          </w:rPrChange>
        </w:rPr>
        <w:t>дослідити</w:t>
      </w:r>
      <w:r w:rsidR="00DC099D" w:rsidRPr="00312974">
        <w:rPr>
          <w:rPrChange w:id="1061" w:author="Rodion" w:date="2019-12-09T02:09:00Z">
            <w:rPr/>
          </w:rPrChange>
        </w:rPr>
        <w:t xml:space="preserve"> </w:t>
      </w:r>
      <w:r w:rsidRPr="00312974">
        <w:rPr>
          <w:rPrChange w:id="1062" w:author="Rodion" w:date="2019-12-09T02:09:00Z">
            <w:rPr/>
          </w:rPrChange>
        </w:rPr>
        <w:t>ринок на наявність існуючих</w:t>
      </w:r>
      <w:r w:rsidR="00DC099D" w:rsidRPr="00312974">
        <w:rPr>
          <w:rPrChange w:id="1063" w:author="Rodion" w:date="2019-12-09T02:09:00Z">
            <w:rPr/>
          </w:rPrChange>
        </w:rPr>
        <w:t xml:space="preserve"> систем автоматизації </w:t>
      </w:r>
      <w:r w:rsidR="009C5543" w:rsidRPr="00312974">
        <w:rPr>
          <w:rPrChange w:id="1064" w:author="Rodion" w:date="2019-12-09T02:09:00Z">
            <w:rPr/>
          </w:rPrChange>
        </w:rPr>
        <w:t>ведення домашнього господарства</w:t>
      </w:r>
      <w:r w:rsidR="006B04E7" w:rsidRPr="00312974">
        <w:rPr>
          <w:rPrChange w:id="1065" w:author="Rodion" w:date="2019-12-09T02:09:00Z">
            <w:rPr/>
          </w:rPrChange>
        </w:rPr>
        <w:t>;</w:t>
      </w:r>
    </w:p>
    <w:p w14:paraId="57CFBAE9" w14:textId="77777777" w:rsidR="009C5543" w:rsidRPr="00312974" w:rsidRDefault="009C5543" w:rsidP="009C5543">
      <w:pPr>
        <w:pStyle w:val="ListParagraph"/>
        <w:rPr>
          <w:rPrChange w:id="1066" w:author="Rodion" w:date="2019-12-09T02:09:00Z">
            <w:rPr/>
          </w:rPrChange>
        </w:rPr>
      </w:pPr>
      <w:r w:rsidRPr="00312974">
        <w:rPr>
          <w:rPrChange w:id="1067" w:author="Rodion" w:date="2019-12-09T02:09:00Z">
            <w:rPr/>
          </w:rPrChange>
        </w:rPr>
        <w:t>дослідити переваги та недоліки ідентифікації за штрих-кодом;</w:t>
      </w:r>
    </w:p>
    <w:p w14:paraId="574269E4" w14:textId="77777777" w:rsidR="009C5543" w:rsidRPr="00312974" w:rsidRDefault="009C5543" w:rsidP="009C5543">
      <w:pPr>
        <w:pStyle w:val="ListParagraph"/>
        <w:rPr>
          <w:rPrChange w:id="1068" w:author="Rodion" w:date="2019-12-09T02:09:00Z">
            <w:rPr/>
          </w:rPrChange>
        </w:rPr>
      </w:pPr>
      <w:r w:rsidRPr="00312974">
        <w:rPr>
          <w:rPrChange w:id="1069" w:author="Rodion" w:date="2019-12-09T02:09:00Z">
            <w:rPr/>
          </w:rPrChange>
        </w:rPr>
        <w:t>розробити підсистему ідентифікації за штрих-кодом;</w:t>
      </w:r>
    </w:p>
    <w:p w14:paraId="4062F94D" w14:textId="289828CF" w:rsidR="00DC099D" w:rsidRPr="00312974" w:rsidRDefault="00201AB0" w:rsidP="00972C47">
      <w:pPr>
        <w:pStyle w:val="ListParagraph"/>
        <w:rPr>
          <w:rPrChange w:id="1070" w:author="Rodion" w:date="2019-12-09T02:09:00Z">
            <w:rPr/>
          </w:rPrChange>
        </w:rPr>
      </w:pPr>
      <w:r w:rsidRPr="00312974">
        <w:rPr>
          <w:rPrChange w:id="1071" w:author="Rodion" w:date="2019-12-09T02:09:00Z">
            <w:rPr/>
          </w:rPrChange>
        </w:rPr>
        <w:t>дослідити переваги та недоліки використання радіочастотної ідентифікації</w:t>
      </w:r>
      <w:r w:rsidR="006B04E7" w:rsidRPr="00312974">
        <w:rPr>
          <w:rPrChange w:id="1072" w:author="Rodion" w:date="2019-12-09T02:09:00Z">
            <w:rPr/>
          </w:rPrChange>
        </w:rPr>
        <w:t>;</w:t>
      </w:r>
    </w:p>
    <w:p w14:paraId="3002C6D5" w14:textId="6A0F89F1" w:rsidR="00DC099D" w:rsidRPr="00312974" w:rsidRDefault="00201AB0" w:rsidP="00972C47">
      <w:pPr>
        <w:pStyle w:val="ListParagraph"/>
        <w:rPr>
          <w:rPrChange w:id="1073" w:author="Rodion" w:date="2019-12-09T02:09:00Z">
            <w:rPr/>
          </w:rPrChange>
        </w:rPr>
      </w:pPr>
      <w:r w:rsidRPr="00312974">
        <w:rPr>
          <w:rPrChange w:id="1074" w:author="Rodion" w:date="2019-12-09T02:09:00Z">
            <w:rPr/>
          </w:rPrChange>
        </w:rPr>
        <w:lastRenderedPageBreak/>
        <w:t>розробити на основі отриманої інформації підсистему радіочастотної ідентифікації</w:t>
      </w:r>
      <w:r w:rsidR="006B04E7" w:rsidRPr="00312974">
        <w:rPr>
          <w:rPrChange w:id="1075" w:author="Rodion" w:date="2019-12-09T02:09:00Z">
            <w:rPr/>
          </w:rPrChange>
        </w:rPr>
        <w:t>;</w:t>
      </w:r>
    </w:p>
    <w:p w14:paraId="5B82C713" w14:textId="1A713F30" w:rsidR="00DC099D" w:rsidRPr="00312974" w:rsidRDefault="002B212A" w:rsidP="00972C47">
      <w:pPr>
        <w:pStyle w:val="ListParagraph"/>
        <w:rPr>
          <w:rPrChange w:id="1076" w:author="Rodion" w:date="2019-12-09T02:09:00Z">
            <w:rPr/>
          </w:rPrChange>
        </w:rPr>
      </w:pPr>
      <w:r w:rsidRPr="00312974">
        <w:rPr>
          <w:rPrChange w:id="1077" w:author="Rodion" w:date="2019-12-09T02:09:00Z">
            <w:rPr/>
          </w:rPrChange>
        </w:rPr>
        <w:t>представити прототип апаратної частини комплексу у вигляді, готовому до використання</w:t>
      </w:r>
      <w:r w:rsidR="006B04E7" w:rsidRPr="00312974">
        <w:rPr>
          <w:rPrChange w:id="1078" w:author="Rodion" w:date="2019-12-09T02:09:00Z">
            <w:rPr/>
          </w:rPrChange>
        </w:rPr>
        <w:t>;</w:t>
      </w:r>
    </w:p>
    <w:p w14:paraId="68CF6E95" w14:textId="64E527A3" w:rsidR="00972C47" w:rsidRPr="00312974" w:rsidRDefault="002B212A" w:rsidP="00972C47">
      <w:pPr>
        <w:pStyle w:val="ListParagraph"/>
        <w:rPr>
          <w:rPrChange w:id="1079" w:author="Rodion" w:date="2019-12-09T02:09:00Z">
            <w:rPr/>
          </w:rPrChange>
        </w:rPr>
      </w:pPr>
      <w:r w:rsidRPr="00312974">
        <w:rPr>
          <w:rPrChange w:id="1080" w:author="Rodion" w:date="2019-12-09T02:09:00Z">
            <w:rPr/>
          </w:rPrChange>
        </w:rPr>
        <w:t>розробити програмну частину комплексу</w:t>
      </w:r>
      <w:r w:rsidR="00E160E2" w:rsidRPr="00312974">
        <w:rPr>
          <w:rPrChange w:id="1081" w:author="Rodion" w:date="2019-12-09T02:09:00Z">
            <w:rPr/>
          </w:rPrChange>
        </w:rPr>
        <w:t xml:space="preserve"> автоматизації</w:t>
      </w:r>
      <w:r w:rsidR="00DC099D" w:rsidRPr="00312974">
        <w:rPr>
          <w:rPrChange w:id="1082" w:author="Rodion" w:date="2019-12-09T02:09:00Z">
            <w:rPr/>
          </w:rPrChange>
        </w:rPr>
        <w:t>.</w:t>
      </w:r>
    </w:p>
    <w:p w14:paraId="462E78A6" w14:textId="4D9D40CC" w:rsidR="00972C47" w:rsidRPr="00312974" w:rsidRDefault="00986791" w:rsidP="00972C47">
      <w:pPr>
        <w:rPr>
          <w:ins w:id="1083" w:author="Rodion" w:date="2019-12-05T23:21:00Z"/>
          <w:rPrChange w:id="1084" w:author="Rodion" w:date="2019-12-09T02:09:00Z">
            <w:rPr>
              <w:ins w:id="1085" w:author="Rodion" w:date="2019-12-05T23:21:00Z"/>
            </w:rPr>
          </w:rPrChange>
        </w:rPr>
      </w:pPr>
      <w:r w:rsidRPr="00312974">
        <w:rPr>
          <w:rPrChange w:id="1086" w:author="Rodion" w:date="2019-12-09T02:09:00Z">
            <w:rPr/>
          </w:rPrChange>
        </w:rPr>
        <w:t xml:space="preserve">З проблем, що були описані та </w:t>
      </w:r>
      <w:r w:rsidR="00FF466D" w:rsidRPr="00312974">
        <w:rPr>
          <w:rPrChange w:id="1087" w:author="Rodion" w:date="2019-12-09T02:09:00Z">
            <w:rPr/>
          </w:rPrChange>
        </w:rPr>
        <w:t xml:space="preserve">обраних </w:t>
      </w:r>
      <w:r w:rsidRPr="00312974">
        <w:rPr>
          <w:rPrChange w:id="1088" w:author="Rodion" w:date="2019-12-09T02:09:00Z">
            <w:rPr/>
          </w:rPrChange>
        </w:rPr>
        <w:t xml:space="preserve">методів їх вирішення, можна стверджувати що </w:t>
      </w:r>
      <w:r w:rsidR="00FF466D" w:rsidRPr="00312974">
        <w:rPr>
          <w:rPrChange w:id="1089" w:author="Rodion" w:date="2019-12-09T02:09:00Z">
            <w:rPr/>
          </w:rPrChange>
        </w:rPr>
        <w:t>реалізація</w:t>
      </w:r>
      <w:r w:rsidRPr="00312974">
        <w:rPr>
          <w:rPrChange w:id="1090" w:author="Rodion" w:date="2019-12-09T02:09:00Z">
            <w:rPr/>
          </w:rPrChange>
        </w:rPr>
        <w:t xml:space="preserve"> запропонован</w:t>
      </w:r>
      <w:r w:rsidR="00FF466D" w:rsidRPr="00312974">
        <w:rPr>
          <w:rPrChange w:id="1091" w:author="Rodion" w:date="2019-12-09T02:09:00Z">
            <w:rPr/>
          </w:rPrChange>
        </w:rPr>
        <w:t>ої</w:t>
      </w:r>
      <w:r w:rsidRPr="00312974">
        <w:rPr>
          <w:rPrChange w:id="1092" w:author="Rodion" w:date="2019-12-09T02:09:00Z">
            <w:rPr/>
          </w:rPrChange>
        </w:rPr>
        <w:t xml:space="preserve"> систем</w:t>
      </w:r>
      <w:r w:rsidR="00FF466D" w:rsidRPr="00312974">
        <w:rPr>
          <w:rPrChange w:id="1093" w:author="Rodion" w:date="2019-12-09T02:09:00Z">
            <w:rPr/>
          </w:rPrChange>
        </w:rPr>
        <w:t>и</w:t>
      </w:r>
      <w:r w:rsidRPr="00312974">
        <w:rPr>
          <w:rPrChange w:id="1094" w:author="Rodion" w:date="2019-12-09T02:09:00Z">
            <w:rPr/>
          </w:rPrChange>
        </w:rPr>
        <w:t xml:space="preserve"> стане успіш</w:t>
      </w:r>
      <w:r w:rsidR="00FF466D" w:rsidRPr="00312974">
        <w:rPr>
          <w:rPrChange w:id="1095" w:author="Rodion" w:date="2019-12-09T02:09:00Z">
            <w:rPr/>
          </w:rPrChange>
        </w:rPr>
        <w:t>ним кроком до створення</w:t>
      </w:r>
      <w:r w:rsidRPr="00312974">
        <w:rPr>
          <w:rPrChange w:id="1096" w:author="Rodion" w:date="2019-12-09T02:09:00Z">
            <w:rPr/>
          </w:rPrChange>
        </w:rPr>
        <w:t xml:space="preserve"> </w:t>
      </w:r>
      <w:r w:rsidR="00FF466D" w:rsidRPr="00312974">
        <w:rPr>
          <w:rPrChange w:id="1097" w:author="Rodion" w:date="2019-12-09T02:09:00Z">
            <w:rPr/>
          </w:rPrChange>
        </w:rPr>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pPr>
        <w:rPr>
          <w:ins w:id="1098" w:author="Rodion" w:date="2019-12-05T23:22:00Z"/>
          <w:rPrChange w:id="1099" w:author="Rodion" w:date="2019-12-09T02:09:00Z">
            <w:rPr>
              <w:ins w:id="1100" w:author="Rodion" w:date="2019-12-05T23:22:00Z"/>
            </w:rPr>
          </w:rPrChange>
        </w:rPr>
      </w:pPr>
      <w:ins w:id="1101" w:author="Rodion" w:date="2019-12-05T23:21:00Z">
        <w:r w:rsidRPr="00312974">
          <w:rPr>
            <w:rPrChange w:id="1102" w:author="Rodion" w:date="2019-12-09T02:09:00Z">
              <w:rPr/>
            </w:rPrChange>
          </w:rPr>
          <w:t>Апробація результатів. Основні результати обговорювалися на VII міжнародній науково-практичній конференції «Winter InfoCom Advanced Solutions 2018», м. Київ, 2-3 грудня 20</w:t>
        </w:r>
      </w:ins>
      <w:ins w:id="1103" w:author="Rodion" w:date="2019-12-05T23:25:00Z">
        <w:r w:rsidR="00FA1A01" w:rsidRPr="00312974">
          <w:rPr>
            <w:rPrChange w:id="1104" w:author="Rodion" w:date="2019-12-09T02:09:00Z">
              <w:rPr/>
            </w:rPrChange>
          </w:rPr>
          <w:t>18</w:t>
        </w:r>
      </w:ins>
      <w:ins w:id="1105" w:author="Rodion" w:date="2019-12-05T23:21:00Z">
        <w:r w:rsidRPr="00312974">
          <w:rPr>
            <w:rPrChange w:id="1106" w:author="Rodion" w:date="2019-12-09T02:09:00Z">
              <w:rPr/>
            </w:rPrChange>
          </w:rPr>
          <w:t xml:space="preserve"> року та</w:t>
        </w:r>
      </w:ins>
      <w:ins w:id="1107" w:author="Rodion" w:date="2019-12-05T23:25:00Z">
        <w:r w:rsidR="00FA1A01" w:rsidRPr="00312974">
          <w:rPr>
            <w:rPrChange w:id="1108" w:author="Rodion" w:date="2019-12-09T02:09:00Z">
              <w:rPr/>
            </w:rPrChange>
          </w:rPr>
          <w:t xml:space="preserve"> VIII міжнародній науково-практичній конференції</w:t>
        </w:r>
      </w:ins>
      <w:ins w:id="1109" w:author="Rodion" w:date="2019-12-05T23:21:00Z">
        <w:r w:rsidRPr="00312974">
          <w:rPr>
            <w:rPrChange w:id="1110" w:author="Rodion" w:date="2019-12-09T02:09:00Z">
              <w:rPr/>
            </w:rPrChange>
          </w:rPr>
          <w:t xml:space="preserve"> </w:t>
        </w:r>
      </w:ins>
      <w:ins w:id="1111" w:author="Rodion" w:date="2019-12-05T23:22:00Z">
        <w:r w:rsidRPr="00312974">
          <w:rPr>
            <w:rPrChange w:id="1112" w:author="Rodion" w:date="2019-12-09T02:09:00Z">
              <w:rPr/>
            </w:rPrChange>
          </w:rPr>
          <w:t>«Winter InfoCom Advanced Solutions 2019», м. Київ, 2-3 грудня 2019 року.</w:t>
        </w:r>
      </w:ins>
    </w:p>
    <w:p w14:paraId="75BAEE4D" w14:textId="600252F8" w:rsidR="00F1333C" w:rsidRPr="00312974" w:rsidRDefault="00F1333C" w:rsidP="00972C47">
      <w:pPr>
        <w:rPr>
          <w:rPrChange w:id="1113" w:author="Rodion" w:date="2019-12-09T02:09:00Z">
            <w:rPr/>
          </w:rPrChange>
        </w:rPr>
      </w:pPr>
      <w:ins w:id="1114" w:author="Rodion" w:date="2019-12-05T23:22:00Z">
        <w:r w:rsidRPr="00312974">
          <w:rPr>
            <w:rPrChange w:id="1115" w:author="Rodion" w:date="2019-12-09T02:09:00Z">
              <w:rPr/>
            </w:rPrChange>
          </w:rPr>
          <w:t>За результатами проведених досліджень опубліковано 2 наукових праці у матеріалах міжнародних науково-пр</w:t>
        </w:r>
      </w:ins>
      <w:ins w:id="1116" w:author="Rodion" w:date="2019-12-05T23:23:00Z">
        <w:r w:rsidRPr="00312974">
          <w:rPr>
            <w:rPrChange w:id="1117" w:author="Rodion" w:date="2019-12-09T02:09:00Z">
              <w:rPr/>
            </w:rPrChange>
          </w:rPr>
          <w:t>актичних конфере</w:t>
        </w:r>
        <w:r w:rsidR="00FA1A01" w:rsidRPr="00312974">
          <w:rPr>
            <w:rPrChange w:id="1118" w:author="Rodion" w:date="2019-12-09T02:09:00Z">
              <w:rPr/>
            </w:rPrChange>
          </w:rPr>
          <w:t xml:space="preserve">нцій </w:t>
        </w:r>
        <w:r w:rsidR="00FA1A01" w:rsidRPr="00312974">
          <w:rPr>
            <w:highlight w:val="yellow"/>
            <w:rPrChange w:id="1119" w:author="Rodion" w:date="2019-12-09T02:09:00Z">
              <w:rPr/>
            </w:rPrChange>
          </w:rPr>
          <w:t>(додаток А)</w:t>
        </w:r>
        <w:r w:rsidR="00FA1A01" w:rsidRPr="00030B2B">
          <w:t>.</w:t>
        </w:r>
      </w:ins>
    </w:p>
    <w:p w14:paraId="4531C00C" w14:textId="780A3539" w:rsidR="00D02CD6" w:rsidRPr="00312974" w:rsidDel="00FA1A01" w:rsidRDefault="00D02CD6" w:rsidP="00D02CD6">
      <w:pPr>
        <w:rPr>
          <w:del w:id="1120" w:author="Rodion" w:date="2019-12-05T23:23:00Z"/>
          <w:rPrChange w:id="1121" w:author="Rodion" w:date="2019-12-09T02:09:00Z">
            <w:rPr>
              <w:del w:id="1122" w:author="Rodion" w:date="2019-12-05T23:23:00Z"/>
            </w:rPr>
          </w:rPrChange>
        </w:rPr>
      </w:pPr>
      <w:del w:id="1123" w:author="Rodion" w:date="2019-12-05T23:23:00Z">
        <w:r w:rsidRPr="00312974" w:rsidDel="00FA1A01">
          <w:rPr>
            <w:rPrChange w:id="1124" w:author="Rodion" w:date="2019-12-09T02:09:00Z">
              <w:rPr/>
            </w:rPrChange>
          </w:rPr>
          <w:delText>Результати створення концепції інформаційної системи для автоматизації обліку товарів були представлені на</w:delText>
        </w:r>
      </w:del>
      <w:del w:id="1125" w:author="Rodion" w:date="2019-12-05T23:21:00Z">
        <w:r w:rsidRPr="00312974" w:rsidDel="00F1333C">
          <w:rPr>
            <w:rPrChange w:id="1126" w:author="Rodion" w:date="2019-12-09T02:09:00Z">
              <w:rPr/>
            </w:rPrChange>
          </w:rPr>
          <w:delText xml:space="preserve"> VII міжнародній науково-практичній конференції «Winter InfoCom Advanced Solutions 2018», м. Київ, 2-3 грудня 2020 року</w:delText>
        </w:r>
      </w:del>
      <w:del w:id="1127" w:author="Rodion" w:date="2019-12-05T23:23:00Z">
        <w:r w:rsidRPr="00312974" w:rsidDel="00FA1A01">
          <w:rPr>
            <w:rPrChange w:id="1128" w:author="Rodion" w:date="2019-12-09T02:09:00Z">
              <w:rPr/>
            </w:rPrChange>
          </w:rPr>
          <w:delText xml:space="preserve">. </w:delText>
        </w:r>
      </w:del>
    </w:p>
    <w:p w14:paraId="20A178EF" w14:textId="3A92B171" w:rsidR="00D02CD6" w:rsidRPr="00312974" w:rsidDel="00FA1A01" w:rsidRDefault="00D02CD6" w:rsidP="00D02CD6">
      <w:pPr>
        <w:rPr>
          <w:del w:id="1129" w:author="Rodion" w:date="2019-12-05T23:23:00Z"/>
          <w:rPrChange w:id="1130" w:author="Rodion" w:date="2019-12-09T02:09:00Z">
            <w:rPr>
              <w:del w:id="1131" w:author="Rodion" w:date="2019-12-05T23:23:00Z"/>
            </w:rPr>
          </w:rPrChange>
        </w:rPr>
      </w:pPr>
      <w:del w:id="1132" w:author="Rodion" w:date="2019-12-05T23:23:00Z">
        <w:r w:rsidRPr="00312974" w:rsidDel="00FA1A01">
          <w:rPr>
            <w:rPrChange w:id="1133" w:author="Rodion" w:date="2019-12-09T02:09:00Z">
              <w:rPr/>
            </w:rPrChange>
          </w:rPr>
          <w:delText>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w:delText>
        </w:r>
      </w:del>
      <w:del w:id="1134" w:author="Rodion" w:date="2019-12-05T23:21:00Z">
        <w:r w:rsidRPr="00312974" w:rsidDel="00F1333C">
          <w:rPr>
            <w:rPrChange w:id="1135" w:author="Rodion" w:date="2019-12-09T02:09:00Z">
              <w:rPr/>
            </w:rPrChange>
          </w:rPr>
          <w:delText xml:space="preserve"> «Winter InfoCom Advanced Solutions 2019», м. Київ, 2-3 грудня 2019 року</w:delText>
        </w:r>
      </w:del>
      <w:del w:id="1136" w:author="Rodion" w:date="2019-12-05T23:23:00Z">
        <w:r w:rsidRPr="00312974" w:rsidDel="00FA1A01">
          <w:rPr>
            <w:rPrChange w:id="1137" w:author="Rodion" w:date="2019-12-09T02:09:00Z">
              <w:rPr/>
            </w:rPrChange>
          </w:rPr>
          <w:delText xml:space="preserve">. </w:delText>
        </w:r>
      </w:del>
    </w:p>
    <w:p w14:paraId="5DBD7726" w14:textId="693AD77E" w:rsidR="0066544B" w:rsidRPr="00312974" w:rsidRDefault="00EF029B" w:rsidP="0066544B">
      <w:pPr>
        <w:rPr>
          <w:lang w:eastAsia="ru-RU"/>
          <w:rPrChange w:id="1138" w:author="Rodion" w:date="2019-12-09T02:09:00Z">
            <w:rPr>
              <w:lang w:eastAsia="ru-RU"/>
            </w:rPr>
          </w:rPrChange>
        </w:rPr>
      </w:pPr>
      <w:r w:rsidRPr="00312974">
        <w:rPr>
          <w:lang w:eastAsia="ru-RU"/>
          <w:rPrChange w:id="1139" w:author="Rodion" w:date="2019-12-09T02:09:00Z">
            <w:rPr>
              <w:lang w:eastAsia="ru-RU"/>
            </w:rPr>
          </w:rPrChange>
        </w:rPr>
        <w:t xml:space="preserve">Магістерська дисертація </w:t>
      </w:r>
      <w:r w:rsidR="0066544B" w:rsidRPr="00312974">
        <w:rPr>
          <w:lang w:eastAsia="ru-RU"/>
          <w:rPrChange w:id="1140" w:author="Rodion" w:date="2019-12-09T02:09:00Z">
            <w:rPr>
              <w:lang w:eastAsia="ru-RU"/>
            </w:rPr>
          </w:rPrChange>
        </w:rPr>
        <w:t>складається з наступних розділів: вступ, аналіз предметно</w:t>
      </w:r>
      <w:r w:rsidR="00E774D7" w:rsidRPr="00312974">
        <w:rPr>
          <w:lang w:eastAsia="ru-RU"/>
          <w:rPrChange w:id="1141" w:author="Rodion" w:date="2019-12-09T02:09:00Z">
            <w:rPr>
              <w:lang w:eastAsia="ru-RU"/>
            </w:rPr>
          </w:rPrChange>
        </w:rPr>
        <w:t>ї</w:t>
      </w:r>
      <w:r w:rsidR="0066544B" w:rsidRPr="00312974">
        <w:rPr>
          <w:lang w:eastAsia="ru-RU"/>
          <w:rPrChange w:id="1142" w:author="Rodion" w:date="2019-12-09T02:09:00Z">
            <w:rPr>
              <w:lang w:eastAsia="ru-RU"/>
            </w:rPr>
          </w:rPrChange>
        </w:rPr>
        <w:t xml:space="preserve"> області автоматизації дому, огляд існуючих рішень, розроб</w:t>
      </w:r>
      <w:del w:id="1143" w:author="Rodion" w:date="2019-12-08T23:20:00Z">
        <w:r w:rsidR="0066544B" w:rsidRPr="00312974" w:rsidDel="00535355">
          <w:rPr>
            <w:lang w:eastAsia="ru-RU"/>
            <w:rPrChange w:id="1144" w:author="Rodion" w:date="2019-12-09T02:09:00Z">
              <w:rPr>
                <w:lang w:eastAsia="ru-RU"/>
              </w:rPr>
            </w:rPrChange>
          </w:rPr>
          <w:delText>ка</w:delText>
        </w:r>
      </w:del>
      <w:ins w:id="1145" w:author="Rodion" w:date="2019-12-08T23:20:00Z">
        <w:r w:rsidR="00535355" w:rsidRPr="00312974">
          <w:rPr>
            <w:lang w:eastAsia="ru-RU"/>
            <w:rPrChange w:id="1146" w:author="Rodion" w:date="2019-12-09T02:09:00Z">
              <w:rPr>
                <w:lang w:eastAsia="ru-RU"/>
              </w:rPr>
            </w:rPrChange>
          </w:rPr>
          <w:t>лення</w:t>
        </w:r>
      </w:ins>
      <w:r w:rsidR="0066544B" w:rsidRPr="00312974">
        <w:rPr>
          <w:lang w:eastAsia="ru-RU"/>
          <w:rPrChange w:id="1147" w:author="Rodion" w:date="2019-12-09T02:09:00Z">
            <w:rPr>
              <w:lang w:eastAsia="ru-RU"/>
            </w:rPr>
          </w:rPrChange>
        </w:rPr>
        <w:t xml:space="preserve"> програмно-апаратного комплексу, розроблення стартап-проекту, висновки, список використан</w:t>
      </w:r>
      <w:ins w:id="1148" w:author="Rodion" w:date="2019-12-08T23:20:00Z">
        <w:r w:rsidR="00535355" w:rsidRPr="00312974">
          <w:rPr>
            <w:lang w:eastAsia="ru-RU"/>
            <w:rPrChange w:id="1149" w:author="Rodion" w:date="2019-12-09T02:09:00Z">
              <w:rPr>
                <w:lang w:eastAsia="ru-RU"/>
              </w:rPr>
            </w:rPrChange>
          </w:rPr>
          <w:t>ої літератури</w:t>
        </w:r>
      </w:ins>
      <w:del w:id="1150" w:author="Rodion" w:date="2019-12-08T23:20:00Z">
        <w:r w:rsidR="0066544B" w:rsidRPr="00312974" w:rsidDel="00535355">
          <w:rPr>
            <w:lang w:eastAsia="ru-RU"/>
            <w:rPrChange w:id="1151" w:author="Rodion" w:date="2019-12-09T02:09:00Z">
              <w:rPr>
                <w:lang w:eastAsia="ru-RU"/>
              </w:rPr>
            </w:rPrChange>
          </w:rPr>
          <w:delText xml:space="preserve">их </w:delText>
        </w:r>
        <w:r w:rsidR="0066544B" w:rsidRPr="00312974" w:rsidDel="00535355">
          <w:rPr>
            <w:highlight w:val="yellow"/>
            <w:lang w:eastAsia="ru-RU"/>
            <w:rPrChange w:id="1152" w:author="Rodion" w:date="2019-12-09T02:09:00Z">
              <w:rPr>
                <w:highlight w:val="yellow"/>
                <w:lang w:eastAsia="ru-RU"/>
              </w:rPr>
            </w:rPrChange>
          </w:rPr>
          <w:delText>джерел</w:delText>
        </w:r>
      </w:del>
      <w:r w:rsidR="0066544B" w:rsidRPr="00312974">
        <w:rPr>
          <w:highlight w:val="yellow"/>
          <w:lang w:eastAsia="ru-RU"/>
          <w:rPrChange w:id="1153" w:author="Rodion" w:date="2019-12-09T02:09:00Z">
            <w:rPr>
              <w:highlight w:val="yellow"/>
              <w:lang w:eastAsia="ru-RU"/>
            </w:rPr>
          </w:rPrChange>
        </w:rPr>
        <w:t xml:space="preserve"> із </w:t>
      </w:r>
      <w:ins w:id="1154" w:author="Rodion" w:date="2019-12-09T04:09:00Z">
        <w:r w:rsidR="00030B2B">
          <w:rPr>
            <w:highlight w:val="yellow"/>
            <w:lang w:val="en-US" w:eastAsia="ru-RU"/>
          </w:rPr>
          <w:t>69</w:t>
        </w:r>
      </w:ins>
      <w:del w:id="1155" w:author="Rodion" w:date="2019-12-09T04:09:00Z">
        <w:r w:rsidR="0066544B" w:rsidRPr="00312974" w:rsidDel="00030B2B">
          <w:rPr>
            <w:highlight w:val="yellow"/>
            <w:lang w:eastAsia="ru-RU"/>
            <w:rPrChange w:id="1156" w:author="Rodion" w:date="2019-12-09T02:09:00Z">
              <w:rPr>
                <w:highlight w:val="yellow"/>
                <w:lang w:eastAsia="ru-RU"/>
              </w:rPr>
            </w:rPrChange>
          </w:rPr>
          <w:delText>27</w:delText>
        </w:r>
      </w:del>
      <w:r w:rsidR="0066544B" w:rsidRPr="00312974">
        <w:rPr>
          <w:highlight w:val="yellow"/>
          <w:lang w:eastAsia="ru-RU"/>
          <w:rPrChange w:id="1157" w:author="Rodion" w:date="2019-12-09T02:09:00Z">
            <w:rPr>
              <w:highlight w:val="yellow"/>
              <w:lang w:eastAsia="ru-RU"/>
            </w:rPr>
          </w:rPrChange>
        </w:rPr>
        <w:t xml:space="preserve"> найменувань та </w:t>
      </w:r>
      <w:del w:id="1158" w:author="Rodion" w:date="2019-12-09T06:01:00Z">
        <w:r w:rsidR="0066544B" w:rsidRPr="00312974" w:rsidDel="00323B2F">
          <w:rPr>
            <w:highlight w:val="yellow"/>
            <w:lang w:eastAsia="ru-RU"/>
            <w:rPrChange w:id="1159" w:author="Rodion" w:date="2019-12-09T02:09:00Z">
              <w:rPr>
                <w:highlight w:val="yellow"/>
                <w:lang w:eastAsia="ru-RU"/>
              </w:rPr>
            </w:rPrChange>
          </w:rPr>
          <w:delText xml:space="preserve">2 </w:delText>
        </w:r>
      </w:del>
      <w:ins w:id="1160" w:author="Rodion" w:date="2019-12-09T06:01:00Z">
        <w:r w:rsidR="00323B2F">
          <w:rPr>
            <w:highlight w:val="yellow"/>
            <w:lang w:val="en-US" w:eastAsia="ru-RU"/>
          </w:rPr>
          <w:t>1</w:t>
        </w:r>
        <w:r w:rsidR="00323B2F" w:rsidRPr="00312974">
          <w:rPr>
            <w:highlight w:val="yellow"/>
            <w:lang w:eastAsia="ru-RU"/>
            <w:rPrChange w:id="1161" w:author="Rodion" w:date="2019-12-09T02:09:00Z">
              <w:rPr>
                <w:highlight w:val="yellow"/>
                <w:lang w:eastAsia="ru-RU"/>
              </w:rPr>
            </w:rPrChange>
          </w:rPr>
          <w:t xml:space="preserve"> </w:t>
        </w:r>
      </w:ins>
      <w:r w:rsidR="0066544B" w:rsidRPr="00312974">
        <w:rPr>
          <w:highlight w:val="yellow"/>
          <w:lang w:eastAsia="ru-RU"/>
          <w:rPrChange w:id="1162" w:author="Rodion" w:date="2019-12-09T02:09:00Z">
            <w:rPr>
              <w:highlight w:val="yellow"/>
              <w:lang w:eastAsia="ru-RU"/>
            </w:rPr>
          </w:rPrChange>
        </w:rPr>
        <w:t>додатк</w:t>
      </w:r>
      <w:ins w:id="1163" w:author="Rodion" w:date="2019-12-09T06:02:00Z">
        <w:r w:rsidR="00323B2F">
          <w:rPr>
            <w:highlight w:val="yellow"/>
            <w:lang w:eastAsia="ru-RU"/>
          </w:rPr>
          <w:t>у</w:t>
        </w:r>
      </w:ins>
      <w:bookmarkStart w:id="1164" w:name="_GoBack"/>
      <w:bookmarkEnd w:id="1164"/>
      <w:del w:id="1165" w:author="Rodion" w:date="2019-12-09T06:01:00Z">
        <w:r w:rsidR="0066544B" w:rsidRPr="00312974" w:rsidDel="00323B2F">
          <w:rPr>
            <w:highlight w:val="yellow"/>
            <w:lang w:eastAsia="ru-RU"/>
            <w:rPrChange w:id="1166" w:author="Rodion" w:date="2019-12-09T02:09:00Z">
              <w:rPr>
                <w:highlight w:val="yellow"/>
                <w:lang w:eastAsia="ru-RU"/>
              </w:rPr>
            </w:rPrChange>
          </w:rPr>
          <w:delText>ів</w:delText>
        </w:r>
      </w:del>
      <w:r w:rsidR="0066544B" w:rsidRPr="00312974">
        <w:rPr>
          <w:highlight w:val="yellow"/>
          <w:lang w:eastAsia="ru-RU"/>
          <w:rPrChange w:id="1167" w:author="Rodion" w:date="2019-12-09T02:09:00Z">
            <w:rPr>
              <w:highlight w:val="yellow"/>
              <w:lang w:eastAsia="ru-RU"/>
            </w:rPr>
          </w:rPrChange>
        </w:rPr>
        <w:t>.</w:t>
      </w:r>
      <w:r w:rsidR="0066544B" w:rsidRPr="00312974">
        <w:rPr>
          <w:lang w:eastAsia="ru-RU"/>
          <w:rPrChange w:id="1168" w:author="Rodion" w:date="2019-12-09T02:09:00Z">
            <w:rPr>
              <w:lang w:eastAsia="ru-RU"/>
            </w:rPr>
          </w:rPrChange>
        </w:rPr>
        <w:t xml:space="preserve"> </w:t>
      </w:r>
    </w:p>
    <w:p w14:paraId="4890E789" w14:textId="1C5CE0CD" w:rsidR="0066544B" w:rsidRPr="00312974" w:rsidRDefault="0066544B" w:rsidP="0066544B">
      <w:pPr>
        <w:rPr>
          <w:lang w:eastAsia="ru-RU"/>
          <w:rPrChange w:id="1169" w:author="Rodion" w:date="2019-12-09T02:09:00Z">
            <w:rPr>
              <w:lang w:eastAsia="ru-RU"/>
            </w:rPr>
          </w:rPrChange>
        </w:rPr>
      </w:pPr>
      <w:r w:rsidRPr="00312974">
        <w:rPr>
          <w:highlight w:val="yellow"/>
          <w:lang w:eastAsia="ru-RU"/>
          <w:rPrChange w:id="1170" w:author="Rodion" w:date="2019-12-09T02:09:00Z">
            <w:rPr>
              <w:highlight w:val="yellow"/>
              <w:lang w:eastAsia="ru-RU"/>
            </w:rPr>
          </w:rPrChange>
        </w:rPr>
        <w:t xml:space="preserve">Графічна частина включає </w:t>
      </w:r>
      <w:ins w:id="1171" w:author="Rodion" w:date="2019-12-08T23:20:00Z">
        <w:r w:rsidR="00280C8E" w:rsidRPr="00312974">
          <w:rPr>
            <w:highlight w:val="yellow"/>
            <w:lang w:eastAsia="ru-RU"/>
            <w:rPrChange w:id="1172" w:author="Rodion" w:date="2019-12-09T02:09:00Z">
              <w:rPr>
                <w:highlight w:val="yellow"/>
                <w:lang w:val="ru-RU" w:eastAsia="ru-RU"/>
              </w:rPr>
            </w:rPrChange>
          </w:rPr>
          <w:t>9</w:t>
        </w:r>
      </w:ins>
      <w:del w:id="1173" w:author="Rodion" w:date="2019-12-08T23:20:00Z">
        <w:r w:rsidRPr="00030B2B" w:rsidDel="00280C8E">
          <w:rPr>
            <w:highlight w:val="yellow"/>
            <w:lang w:eastAsia="ru-RU"/>
          </w:rPr>
          <w:delText>4</w:delText>
        </w:r>
      </w:del>
      <w:r w:rsidRPr="00312974">
        <w:rPr>
          <w:highlight w:val="yellow"/>
          <w:lang w:eastAsia="ru-RU"/>
          <w:rPrChange w:id="1174" w:author="Rodion" w:date="2019-12-09T02:09:00Z">
            <w:rPr>
              <w:highlight w:val="yellow"/>
              <w:lang w:eastAsia="ru-RU"/>
            </w:rPr>
          </w:rPrChange>
        </w:rPr>
        <w:t xml:space="preserve"> кресленик</w:t>
      </w:r>
      <w:ins w:id="1175" w:author="Rodion" w:date="2019-12-08T23:20:00Z">
        <w:r w:rsidR="00280C8E" w:rsidRPr="00312974">
          <w:rPr>
            <w:highlight w:val="yellow"/>
            <w:lang w:eastAsia="ru-RU"/>
            <w:rPrChange w:id="1176" w:author="Rodion" w:date="2019-12-09T02:09:00Z">
              <w:rPr>
                <w:highlight w:val="yellow"/>
                <w:lang w:eastAsia="ru-RU"/>
              </w:rPr>
            </w:rPrChange>
          </w:rPr>
          <w:t>ів</w:t>
        </w:r>
      </w:ins>
      <w:del w:id="1177" w:author="Rodion" w:date="2019-12-08T23:20:00Z">
        <w:r w:rsidRPr="00312974" w:rsidDel="00280C8E">
          <w:rPr>
            <w:highlight w:val="yellow"/>
            <w:lang w:eastAsia="ru-RU"/>
            <w:rPrChange w:id="1178" w:author="Rodion" w:date="2019-12-09T02:09:00Z">
              <w:rPr>
                <w:highlight w:val="yellow"/>
                <w:lang w:eastAsia="ru-RU"/>
              </w:rPr>
            </w:rPrChange>
          </w:rPr>
          <w:delText>и</w:delText>
        </w:r>
      </w:del>
      <w:r w:rsidRPr="00312974">
        <w:rPr>
          <w:highlight w:val="yellow"/>
          <w:lang w:eastAsia="ru-RU"/>
          <w:rPrChange w:id="1179" w:author="Rodion" w:date="2019-12-09T02:09:00Z">
            <w:rPr>
              <w:highlight w:val="yellow"/>
              <w:lang w:eastAsia="ru-RU"/>
            </w:rPr>
          </w:rPrChange>
        </w:rPr>
        <w:t xml:space="preserve"> формату А3</w:t>
      </w:r>
      <w:del w:id="1180" w:author="Rodion" w:date="2019-12-08T23:20:00Z">
        <w:r w:rsidRPr="00312974" w:rsidDel="00280C8E">
          <w:rPr>
            <w:highlight w:val="yellow"/>
            <w:lang w:eastAsia="ru-RU"/>
            <w:rPrChange w:id="1181" w:author="Rodion" w:date="2019-12-09T02:09:00Z">
              <w:rPr>
                <w:highlight w:val="yellow"/>
                <w:lang w:eastAsia="ru-RU"/>
              </w:rPr>
            </w:rPrChange>
          </w:rPr>
          <w:delText xml:space="preserve">: </w:delText>
        </w:r>
        <w:r w:rsidRPr="00312974" w:rsidDel="00280C8E">
          <w:rPr>
            <w:noProof/>
            <w:highlight w:val="yellow"/>
            <w:lang w:eastAsia="ru-RU"/>
            <w:rPrChange w:id="1182" w:author="Rodion" w:date="2019-12-09T02:09:00Z">
              <w:rPr>
                <w:noProof/>
                <w:highlight w:val="yellow"/>
                <w:lang w:eastAsia="ru-RU"/>
              </w:rPr>
            </w:rPrChange>
          </w:rPr>
          <w:delText>UML діаграма комунікації, UML діаграма компонентів, UML діаграма послідовності, UML діаграма використання</w:delText>
        </w:r>
      </w:del>
      <w:r w:rsidRPr="00312974">
        <w:rPr>
          <w:highlight w:val="yellow"/>
          <w:lang w:eastAsia="ru-RU"/>
          <w:rPrChange w:id="1183" w:author="Rodion" w:date="2019-12-09T02:09:00Z">
            <w:rPr>
              <w:highlight w:val="yellow"/>
              <w:lang w:eastAsia="ru-RU"/>
            </w:rPr>
          </w:rPrChange>
        </w:rPr>
        <w:t>.</w:t>
      </w:r>
    </w:p>
    <w:p w14:paraId="6DA923DE" w14:textId="77777777" w:rsidR="00D02CD6" w:rsidRPr="00312974" w:rsidRDefault="00D02CD6" w:rsidP="00D02CD6">
      <w:pPr>
        <w:rPr>
          <w:rPrChange w:id="1184" w:author="Rodion" w:date="2019-12-09T02:09:00Z">
            <w:rPr/>
          </w:rPrChange>
        </w:rPr>
      </w:pPr>
    </w:p>
    <w:p w14:paraId="0CD1DA96" w14:textId="77777777" w:rsidR="00D02CD6" w:rsidRPr="00312974" w:rsidRDefault="00D02CD6" w:rsidP="00D02CD6">
      <w:pPr>
        <w:rPr>
          <w:rPrChange w:id="1185" w:author="Rodion" w:date="2019-12-09T02:09:00Z">
            <w:rPr/>
          </w:rPrChange>
        </w:rPr>
      </w:pPr>
    </w:p>
    <w:p w14:paraId="4D7E49C4" w14:textId="77777777" w:rsidR="00986791" w:rsidRPr="00312974" w:rsidRDefault="00986791" w:rsidP="004D4971">
      <w:pPr>
        <w:rPr>
          <w:rPrChange w:id="1186" w:author="Rodion" w:date="2019-12-09T02:09:00Z">
            <w:rPr/>
          </w:rPrChange>
        </w:rPr>
      </w:pPr>
    </w:p>
    <w:p w14:paraId="276ED7FB" w14:textId="77777777" w:rsidR="00FB5DC0" w:rsidRPr="00312974" w:rsidRDefault="00082CAB">
      <w:pPr>
        <w:spacing w:line="259" w:lineRule="auto"/>
        <w:ind w:firstLine="0"/>
        <w:jc w:val="left"/>
        <w:rPr>
          <w:rPrChange w:id="1187" w:author="Rodion" w:date="2019-12-09T02:09:00Z">
            <w:rPr/>
          </w:rPrChange>
        </w:rPr>
      </w:pPr>
      <w:r w:rsidRPr="00312974">
        <w:rPr>
          <w:rPrChange w:id="1188" w:author="Rodion" w:date="2019-12-09T02:09:00Z">
            <w:rPr/>
          </w:rPrChange>
        </w:rPr>
        <w:br w:type="page"/>
      </w:r>
    </w:p>
    <w:p w14:paraId="29AA1193" w14:textId="48F9DBC3" w:rsidR="00FB5DC0" w:rsidRPr="00312974" w:rsidRDefault="00FA1A01" w:rsidP="00001C90">
      <w:pPr>
        <w:pStyle w:val="Heading1"/>
        <w:rPr>
          <w:rPrChange w:id="1189" w:author="Rodion" w:date="2019-12-09T02:09:00Z">
            <w:rPr/>
          </w:rPrChange>
        </w:rPr>
      </w:pPr>
      <w:bookmarkStart w:id="1190" w:name="_Toc26763201"/>
      <w:ins w:id="1191" w:author="Rodion" w:date="2019-12-05T23:25:00Z">
        <w:r w:rsidRPr="00312974">
          <w:rPr>
            <w:caps w:val="0"/>
            <w:rPrChange w:id="1192" w:author="Rodion" w:date="2019-12-09T02:09:00Z">
              <w:rPr>
                <w:caps w:val="0"/>
              </w:rPr>
            </w:rPrChange>
          </w:rPr>
          <w:lastRenderedPageBreak/>
          <w:t>1</w:t>
        </w:r>
      </w:ins>
      <w:del w:id="1193" w:author="Rodion" w:date="2019-12-05T23:25:00Z">
        <w:r w:rsidR="00C5720A" w:rsidRPr="00312974" w:rsidDel="00FA1A01">
          <w:rPr>
            <w:caps w:val="0"/>
            <w:rPrChange w:id="1194" w:author="Rodion" w:date="2019-12-09T02:09:00Z">
              <w:rPr>
                <w:caps w:val="0"/>
              </w:rPr>
            </w:rPrChange>
          </w:rPr>
          <w:delText>2</w:delText>
        </w:r>
      </w:del>
      <w:r w:rsidR="00C5720A" w:rsidRPr="00312974">
        <w:rPr>
          <w:caps w:val="0"/>
          <w:rPrChange w:id="1195" w:author="Rodion" w:date="2019-12-09T02:09:00Z">
            <w:rPr>
              <w:caps w:val="0"/>
            </w:rPr>
          </w:rPrChange>
        </w:rPr>
        <w:t xml:space="preserve"> АНАЛІЗ ПРЕДМЕТНОЇ ОБЛАСТІ АВТОМАТИЗАЦІЇ ДОМУ</w:t>
      </w:r>
      <w:bookmarkEnd w:id="1190"/>
    </w:p>
    <w:p w14:paraId="15FBCFB6" w14:textId="77777777" w:rsidR="00001C90" w:rsidRPr="00312974" w:rsidRDefault="00001C90" w:rsidP="00001C90">
      <w:pPr>
        <w:rPr>
          <w:rPrChange w:id="1196" w:author="Rodion" w:date="2019-12-09T02:09:00Z">
            <w:rPr/>
          </w:rPrChange>
        </w:rPr>
      </w:pPr>
    </w:p>
    <w:p w14:paraId="7F292B50" w14:textId="785C265F" w:rsidR="00AB3DCD" w:rsidRPr="00312974" w:rsidRDefault="00530DDC" w:rsidP="00174915">
      <w:pPr>
        <w:rPr>
          <w:rPrChange w:id="1197" w:author="Rodion" w:date="2019-12-09T02:09:00Z">
            <w:rPr/>
          </w:rPrChange>
        </w:rPr>
      </w:pPr>
      <w:r w:rsidRPr="00312974">
        <w:rPr>
          <w:rPrChange w:id="1198" w:author="Rodion" w:date="2019-12-09T02:09:00Z">
            <w:rPr/>
          </w:rPrChange>
        </w:rPr>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rPr>
          <w:rPrChange w:id="1199" w:author="Rodion" w:date="2019-12-09T02:09:00Z">
            <w:rPr/>
          </w:rPrChange>
        </w:rPr>
        <w:t>Для автоматизації побутової діяльності та створення продукту для розумного дому є кілька необхідних компонентів системи.</w:t>
      </w:r>
      <w:r w:rsidR="00876B77" w:rsidRPr="00312974">
        <w:rPr>
          <w:rPrChange w:id="1200" w:author="Rodion" w:date="2019-12-09T02:09:00Z">
            <w:rPr/>
          </w:rPrChange>
        </w:rPr>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rPr>
          <w:rPrChange w:id="1201" w:author="Rodion" w:date="2019-12-09T02:09:00Z">
            <w:rPr/>
          </w:rPrChange>
        </w:rPr>
        <w:t>відповідають поставленій меті магістерської дисертації.</w:t>
      </w:r>
    </w:p>
    <w:p w14:paraId="0238FFA1" w14:textId="77777777" w:rsidR="00001C90" w:rsidRPr="00312974" w:rsidRDefault="00001C90" w:rsidP="00174915">
      <w:pPr>
        <w:rPr>
          <w:rPrChange w:id="1202" w:author="Rodion" w:date="2019-12-09T02:09:00Z">
            <w:rPr/>
          </w:rPrChange>
        </w:rPr>
      </w:pPr>
    </w:p>
    <w:p w14:paraId="05A6E992" w14:textId="47FC3BEE" w:rsidR="00964159" w:rsidRPr="00312974" w:rsidRDefault="00AB3DCD" w:rsidP="00001C90">
      <w:pPr>
        <w:pStyle w:val="Heading2"/>
        <w:rPr>
          <w:rPrChange w:id="1203" w:author="Rodion" w:date="2019-12-09T02:09:00Z">
            <w:rPr/>
          </w:rPrChange>
        </w:rPr>
      </w:pPr>
      <w:del w:id="1204" w:author="Rodion Kharabet" w:date="2019-12-06T01:20:00Z">
        <w:r w:rsidRPr="00312974" w:rsidDel="00B5085E">
          <w:rPr>
            <w:rPrChange w:id="1205" w:author="Rodion" w:date="2019-12-09T02:09:00Z">
              <w:rPr/>
            </w:rPrChange>
          </w:rPr>
          <w:delText>2</w:delText>
        </w:r>
      </w:del>
      <w:bookmarkStart w:id="1206" w:name="_Toc26763202"/>
      <w:ins w:id="1207" w:author="Rodion Kharabet" w:date="2019-12-06T01:20:00Z">
        <w:r w:rsidR="00B5085E" w:rsidRPr="00312974">
          <w:rPr>
            <w:rPrChange w:id="1208" w:author="Rodion" w:date="2019-12-09T02:09:00Z">
              <w:rPr/>
            </w:rPrChange>
          </w:rPr>
          <w:t>1</w:t>
        </w:r>
      </w:ins>
      <w:r w:rsidRPr="00312974">
        <w:rPr>
          <w:rPrChange w:id="1209" w:author="Rodion" w:date="2019-12-09T02:09:00Z">
            <w:rPr/>
          </w:rPrChange>
        </w:rPr>
        <w:t>.1 Складові систем</w:t>
      </w:r>
      <w:del w:id="1210" w:author="Rodion" w:date="2019-12-05T23:27:00Z">
        <w:r w:rsidRPr="00312974" w:rsidDel="00FA1A01">
          <w:rPr>
            <w:rPrChange w:id="1211" w:author="Rodion" w:date="2019-12-09T02:09:00Z">
              <w:rPr/>
            </w:rPrChange>
          </w:rPr>
          <w:delText>и</w:delText>
        </w:r>
      </w:del>
      <w:r w:rsidRPr="00312974">
        <w:rPr>
          <w:rPrChange w:id="1212" w:author="Rodion" w:date="2019-12-09T02:09:00Z">
            <w:rPr/>
          </w:rPrChange>
        </w:rPr>
        <w:t xml:space="preserve"> автоматизації дому</w:t>
      </w:r>
      <w:bookmarkEnd w:id="1206"/>
    </w:p>
    <w:p w14:paraId="025DB99E" w14:textId="77777777" w:rsidR="00001C90" w:rsidRPr="00312974" w:rsidRDefault="00001C90" w:rsidP="00001C90">
      <w:pPr>
        <w:rPr>
          <w:rPrChange w:id="1213" w:author="Rodion" w:date="2019-12-09T02:09:00Z">
            <w:rPr/>
          </w:rPrChange>
        </w:rPr>
      </w:pPr>
    </w:p>
    <w:p w14:paraId="0CAF7EB4" w14:textId="561BAC09" w:rsidR="00F7529A" w:rsidRPr="00312974" w:rsidRDefault="000E7DEC" w:rsidP="00001C90">
      <w:pPr>
        <w:rPr>
          <w:rPrChange w:id="1214" w:author="Rodion" w:date="2019-12-09T02:09:00Z">
            <w:rPr/>
          </w:rPrChange>
        </w:rPr>
      </w:pPr>
      <w:r w:rsidRPr="00312974">
        <w:rPr>
          <w:rPrChange w:id="1215" w:author="Rodion" w:date="2019-12-09T02:09:00Z">
            <w:rPr/>
          </w:rPrChange>
        </w:rPr>
        <w:t>Перше та найголовніше</w:t>
      </w:r>
      <w:r w:rsidR="00AB3DCD" w:rsidRPr="00312974">
        <w:rPr>
          <w:rPrChange w:id="1216" w:author="Rodion" w:date="2019-12-09T02:09:00Z">
            <w:rPr/>
          </w:rPrChange>
        </w:rPr>
        <w:t xml:space="preserve"> в системах автоматизації дому</w:t>
      </w:r>
      <w:r w:rsidRPr="00312974">
        <w:rPr>
          <w:rPrChange w:id="1217" w:author="Rodion" w:date="2019-12-09T02:09:00Z">
            <w:rPr/>
          </w:rPrChange>
        </w:rPr>
        <w:t xml:space="preserve"> – </w:t>
      </w:r>
      <w:r w:rsidR="00964159" w:rsidRPr="00312974">
        <w:rPr>
          <w:rPrChange w:id="1218" w:author="Rodion" w:date="2019-12-09T02:09:00Z">
            <w:rPr/>
          </w:rPrChange>
        </w:rPr>
        <w:t>пристрої що</w:t>
      </w:r>
      <w:r w:rsidRPr="00312974">
        <w:rPr>
          <w:rPrChange w:id="1219" w:author="Rodion" w:date="2019-12-09T02:09:00Z">
            <w:rPr/>
          </w:rPrChange>
        </w:rPr>
        <w:t xml:space="preserve"> буд</w:t>
      </w:r>
      <w:r w:rsidR="00964159" w:rsidRPr="00312974">
        <w:rPr>
          <w:rPrChange w:id="1220" w:author="Rodion" w:date="2019-12-09T02:09:00Z">
            <w:rPr/>
          </w:rPrChange>
        </w:rPr>
        <w:t>уть</w:t>
      </w:r>
      <w:r w:rsidRPr="00312974">
        <w:rPr>
          <w:rPrChange w:id="1221" w:author="Rodion" w:date="2019-12-09T02:09:00Z">
            <w:rPr/>
          </w:rPrChange>
        </w:rPr>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5576B10E" w:rsidR="00F7529A" w:rsidRPr="00312974" w:rsidRDefault="00964159" w:rsidP="00001C90">
      <w:pPr>
        <w:rPr>
          <w:rPrChange w:id="1222" w:author="Rodion" w:date="2019-12-09T02:09:00Z">
            <w:rPr/>
          </w:rPrChange>
        </w:rPr>
      </w:pPr>
      <w:r w:rsidRPr="00312974">
        <w:rPr>
          <w:rPrChange w:id="1223" w:author="Rodion" w:date="2019-12-09T02:09:00Z">
            <w:rPr/>
          </w:rPrChange>
        </w:rPr>
        <w:t xml:space="preserve">Оскільки отриману інформацію з датчиків треба передавати на наступний рівень системи – </w:t>
      </w:r>
      <w:del w:id="1224" w:author="Rodion" w:date="2019-12-05T23:27:00Z">
        <w:r w:rsidRPr="00312974" w:rsidDel="00FA1A01">
          <w:rPr>
            <w:rPrChange w:id="1225" w:author="Rodion" w:date="2019-12-09T02:09:00Z">
              <w:rPr/>
            </w:rPrChange>
          </w:rPr>
          <w:delText xml:space="preserve">постає </w:delText>
        </w:r>
      </w:del>
      <w:ins w:id="1226" w:author="Rodion" w:date="2019-12-05T23:27:00Z">
        <w:r w:rsidR="00FA1A01" w:rsidRPr="00312974">
          <w:rPr>
            <w:rPrChange w:id="1227" w:author="Rodion" w:date="2019-12-09T02:09:00Z">
              <w:rPr/>
            </w:rPrChange>
          </w:rPr>
          <w:t xml:space="preserve">інша </w:t>
        </w:r>
      </w:ins>
      <w:r w:rsidRPr="00312974">
        <w:rPr>
          <w:rPrChange w:id="1228" w:author="Rodion" w:date="2019-12-09T02:09:00Z">
            <w:rPr/>
          </w:rPrChange>
        </w:rPr>
        <w:t>друга проблема:</w:t>
      </w:r>
      <w:r w:rsidR="000E7DEC" w:rsidRPr="00312974">
        <w:rPr>
          <w:rPrChange w:id="1229" w:author="Rodion" w:date="2019-12-09T02:09:00Z">
            <w:rPr/>
          </w:rPrChange>
        </w:rPr>
        <w:t xml:space="preserve"> </w:t>
      </w:r>
      <w:r w:rsidR="00AB3DCD" w:rsidRPr="00312974">
        <w:rPr>
          <w:rPrChange w:id="1230" w:author="Rodion" w:date="2019-12-09T02:09:00Z">
            <w:rPr/>
          </w:rPrChange>
        </w:rPr>
        <w:t>засіб</w:t>
      </w:r>
      <w:r w:rsidR="000E7DEC" w:rsidRPr="00312974">
        <w:rPr>
          <w:rPrChange w:id="1231" w:author="Rodion" w:date="2019-12-09T02:09:00Z">
            <w:rPr/>
          </w:rPrChange>
        </w:rPr>
        <w:t xml:space="preserve"> комунікації між </w:t>
      </w:r>
      <w:r w:rsidRPr="00312974">
        <w:rPr>
          <w:rPrChange w:id="1232" w:author="Rodion" w:date="2019-12-09T02:09:00Z">
            <w:rPr/>
          </w:rPrChange>
        </w:rPr>
        <w:t>ланцюгами системи</w:t>
      </w:r>
      <w:r w:rsidR="000E7DEC" w:rsidRPr="00312974">
        <w:rPr>
          <w:rPrChange w:id="1233" w:author="Rodion" w:date="2019-12-09T02:09:00Z">
            <w:rPr/>
          </w:rPrChange>
        </w:rPr>
        <w:t xml:space="preserve">. </w:t>
      </w:r>
      <w:r w:rsidR="00F7529A" w:rsidRPr="00312974">
        <w:rPr>
          <w:rPrChange w:id="1234" w:author="Rodion" w:date="2019-12-09T02:09:00Z">
            <w:rPr/>
          </w:rPrChange>
        </w:rPr>
        <w:t xml:space="preserve">Це може бути як дротовий так і бездротовий </w:t>
      </w:r>
      <w:r w:rsidR="00AB3DCD" w:rsidRPr="00312974">
        <w:rPr>
          <w:rPrChange w:id="1235" w:author="Rodion" w:date="2019-12-09T02:09:00Z">
            <w:rPr/>
          </w:rPrChange>
        </w:rPr>
        <w:t>зв’язок</w:t>
      </w:r>
      <w:r w:rsidR="00F7529A" w:rsidRPr="00312974">
        <w:rPr>
          <w:rPrChange w:id="1236" w:author="Rodion" w:date="2019-12-09T02:09:00Z">
            <w:rPr/>
          </w:rPrChange>
        </w:rPr>
        <w:t xml:space="preserve">. Кожен з них налічує багато стандартів що широко розповсюджені та підтримуються різними пристроями. </w:t>
      </w:r>
    </w:p>
    <w:p w14:paraId="5D0CC721" w14:textId="740BD161" w:rsidR="004A600C" w:rsidRPr="00312974" w:rsidRDefault="00F7529A" w:rsidP="00001C90">
      <w:pPr>
        <w:rPr>
          <w:rPrChange w:id="1237" w:author="Rodion" w:date="2019-12-09T02:09:00Z">
            <w:rPr/>
          </w:rPrChange>
        </w:rPr>
      </w:pPr>
      <w:r w:rsidRPr="00312974">
        <w:rPr>
          <w:rPrChange w:id="1238" w:author="Rodion" w:date="2019-12-09T02:09:00Z">
            <w:rPr/>
          </w:rPrChange>
        </w:rPr>
        <w:t xml:space="preserve">Інформацію, отриману за допомогою датчиків, потрібно проаналізувати, обробити та </w:t>
      </w:r>
      <w:r w:rsidR="004A600C" w:rsidRPr="00312974">
        <w:rPr>
          <w:rPrChange w:id="1239" w:author="Rodion" w:date="2019-12-09T02:09:00Z">
            <w:rPr/>
          </w:rPrChange>
        </w:rPr>
        <w:t xml:space="preserve">виконати дії, що безпосередньо являють собою заміну </w:t>
      </w:r>
      <w:r w:rsidR="005C6A74" w:rsidRPr="00312974">
        <w:rPr>
          <w:rPrChange w:id="1240" w:author="Rodion" w:date="2019-12-09T02:09:00Z">
            <w:rPr/>
          </w:rPrChange>
        </w:rPr>
        <w:t>людської діяльності. Це може бути реакція на змін</w:t>
      </w:r>
      <w:del w:id="1241" w:author="Rodion" w:date="2019-12-05T23:27:00Z">
        <w:r w:rsidR="005C6A74" w:rsidRPr="00312974" w:rsidDel="00FA1A01">
          <w:rPr>
            <w:rPrChange w:id="1242" w:author="Rodion" w:date="2019-12-09T02:09:00Z">
              <w:rPr/>
            </w:rPrChange>
          </w:rPr>
          <w:delText>и</w:delText>
        </w:r>
      </w:del>
      <w:ins w:id="1243" w:author="Rodion" w:date="2019-12-05T23:27:00Z">
        <w:r w:rsidR="00FA1A01" w:rsidRPr="00312974">
          <w:rPr>
            <w:rPrChange w:id="1244" w:author="Rodion" w:date="2019-12-09T02:09:00Z">
              <w:rPr/>
            </w:rPrChange>
          </w:rPr>
          <w:t>у</w:t>
        </w:r>
      </w:ins>
      <w:r w:rsidR="005C6A74" w:rsidRPr="00312974">
        <w:rPr>
          <w:rPrChange w:id="1245" w:author="Rodion" w:date="2019-12-09T02:09:00Z">
            <w:rPr/>
          </w:rPrChange>
        </w:rPr>
        <w:t xml:space="preserve"> параметрів навколишнього середовища: зворотній зв’язок до виконавчих </w:t>
      </w:r>
      <w:r w:rsidR="00902A0D" w:rsidRPr="00312974">
        <w:rPr>
          <w:rPrChange w:id="1246" w:author="Rodion" w:date="2019-12-09T02:09:00Z">
            <w:rPr/>
          </w:rPrChange>
        </w:rPr>
        <w:t>пристроїв</w:t>
      </w:r>
      <w:r w:rsidR="005C6A74" w:rsidRPr="00312974">
        <w:rPr>
          <w:rPrChange w:id="1247" w:author="Rodion" w:date="2019-12-09T02:09:00Z">
            <w:rPr/>
          </w:rPrChange>
        </w:rPr>
        <w:t xml:space="preserve"> або сигналізація користувачу про </w:t>
      </w:r>
      <w:r w:rsidR="00902A0D" w:rsidRPr="00312974">
        <w:rPr>
          <w:rPrChange w:id="1248" w:author="Rodion" w:date="2019-12-09T02:09:00Z">
            <w:rPr/>
          </w:rPrChange>
        </w:rPr>
        <w:t>досягнення граничних значень</w:t>
      </w:r>
      <w:r w:rsidR="005C6A74" w:rsidRPr="00312974">
        <w:rPr>
          <w:rPrChange w:id="1249" w:author="Rodion" w:date="2019-12-09T02:09:00Z">
            <w:rPr/>
          </w:rPrChange>
        </w:rPr>
        <w:t xml:space="preserve"> параметрів.</w:t>
      </w:r>
      <w:r w:rsidR="00692874" w:rsidRPr="00312974">
        <w:rPr>
          <w:rPrChange w:id="1250" w:author="Rodion" w:date="2019-12-09T02:09:00Z">
            <w:rPr/>
          </w:rPrChange>
        </w:rPr>
        <w:t xml:space="preserve"> Таку задачу </w:t>
      </w:r>
      <w:r w:rsidR="00787BC3" w:rsidRPr="00312974">
        <w:rPr>
          <w:rPrChange w:id="1251" w:author="Rodion" w:date="2019-12-09T02:09:00Z">
            <w:rPr/>
          </w:rPrChange>
        </w:rPr>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pPr>
        <w:rPr>
          <w:rPrChange w:id="1252" w:author="Rodion" w:date="2019-12-09T02:09:00Z">
            <w:rPr/>
          </w:rPrChange>
        </w:rPr>
      </w:pPr>
      <w:r w:rsidRPr="00312974">
        <w:rPr>
          <w:rPrChange w:id="1253" w:author="Rodion" w:date="2019-12-09T02:09:00Z">
            <w:rPr/>
          </w:rPrChange>
        </w:rPr>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rPr>
          <w:rPrChange w:id="1254" w:author="Rodion" w:date="2019-12-09T02:09:00Z">
            <w:rPr/>
          </w:rPrChange>
        </w:rPr>
        <w:lastRenderedPageBreak/>
        <w:t>налаштування від користувача. Це необхідно для того</w:t>
      </w:r>
      <w:ins w:id="1255" w:author="Rodion" w:date="2019-12-05T23:27:00Z">
        <w:r w:rsidR="00FA1A01" w:rsidRPr="00312974">
          <w:rPr>
            <w:rPrChange w:id="1256" w:author="Rodion" w:date="2019-12-09T02:09:00Z">
              <w:rPr/>
            </w:rPrChange>
          </w:rPr>
          <w:t>,</w:t>
        </w:r>
      </w:ins>
      <w:r w:rsidRPr="00312974">
        <w:rPr>
          <w:rPrChange w:id="1257" w:author="Rodion" w:date="2019-12-09T02:09:00Z">
            <w:rPr/>
          </w:rPrChange>
        </w:rPr>
        <w:t xml:space="preserve"> щоб система була гнучкою – могла змінювати базові критерії або граничні значення свої</w:t>
      </w:r>
      <w:ins w:id="1258" w:author="Rodion" w:date="2019-12-05T23:28:00Z">
        <w:r w:rsidR="00FA1A01" w:rsidRPr="00312974">
          <w:rPr>
            <w:rPrChange w:id="1259" w:author="Rodion" w:date="2019-12-09T02:09:00Z">
              <w:rPr/>
            </w:rPrChange>
          </w:rPr>
          <w:t>х</w:t>
        </w:r>
      </w:ins>
      <w:r w:rsidRPr="00312974">
        <w:rPr>
          <w:rPrChange w:id="1260" w:author="Rodion" w:date="2019-12-09T02:09:00Z">
            <w:rPr/>
          </w:rPrChange>
        </w:rPr>
        <w:t xml:space="preserve"> параметрів. Також користувач має можливість здійснити ручне регулювання системи для досягнення бажаного результат</w:t>
      </w:r>
      <w:r w:rsidR="00F50E91" w:rsidRPr="00312974">
        <w:rPr>
          <w:rPrChange w:id="1261" w:author="Rodion" w:date="2019-12-09T02:09:00Z">
            <w:rPr/>
          </w:rPrChange>
        </w:rPr>
        <w:t>у</w:t>
      </w:r>
      <w:r w:rsidRPr="00312974">
        <w:rPr>
          <w:rPrChange w:id="1262" w:author="Rodion" w:date="2019-12-09T02:09:00Z">
            <w:rPr/>
          </w:rPrChange>
        </w:rPr>
        <w:t xml:space="preserve">. </w:t>
      </w:r>
    </w:p>
    <w:p w14:paraId="75966913" w14:textId="0D47EA65" w:rsidR="00902A0D" w:rsidRPr="00312974" w:rsidRDefault="00902A0D" w:rsidP="00001C90">
      <w:pPr>
        <w:rPr>
          <w:rPrChange w:id="1263" w:author="Rodion" w:date="2019-12-09T02:09:00Z">
            <w:rPr/>
          </w:rPrChange>
        </w:rPr>
      </w:pPr>
      <w:r w:rsidRPr="00312974">
        <w:rPr>
          <w:rPrChange w:id="1264" w:author="Rodion" w:date="2019-12-09T02:09:00Z">
            <w:rPr/>
          </w:rPrChange>
        </w:rPr>
        <w:t xml:space="preserve">Для </w:t>
      </w:r>
      <w:r w:rsidR="00C8129C" w:rsidRPr="00312974">
        <w:rPr>
          <w:rPrChange w:id="1265" w:author="Rodion" w:date="2019-12-09T02:09:00Z">
            <w:rPr/>
          </w:rPrChange>
        </w:rPr>
        <w:t>розробки</w:t>
      </w:r>
      <w:r w:rsidRPr="00312974">
        <w:rPr>
          <w:rPrChange w:id="1266" w:author="Rodion" w:date="2019-12-09T02:09:00Z">
            <w:rPr/>
          </w:rPrChange>
        </w:rPr>
        <w:t xml:space="preserve"> програмно-апаратного комплексу </w:t>
      </w:r>
      <w:r w:rsidR="00C8129C" w:rsidRPr="00312974">
        <w:rPr>
          <w:rPrChange w:id="1267" w:author="Rodion" w:date="2019-12-09T02:09:00Z">
            <w:rPr/>
          </w:rPrChange>
        </w:rPr>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Pr>
        <w:rPr>
          <w:rPrChange w:id="1268" w:author="Rodion" w:date="2019-12-09T02:09:00Z">
            <w:rPr/>
          </w:rPrChange>
        </w:rPr>
      </w:pPr>
    </w:p>
    <w:p w14:paraId="53EC4AF1" w14:textId="7353A6D6" w:rsidR="00964159" w:rsidRPr="00312974" w:rsidRDefault="00AB3DCD" w:rsidP="00001C90">
      <w:pPr>
        <w:pStyle w:val="Heading2"/>
        <w:rPr>
          <w:rPrChange w:id="1269" w:author="Rodion" w:date="2019-12-09T02:09:00Z">
            <w:rPr/>
          </w:rPrChange>
        </w:rPr>
      </w:pPr>
      <w:del w:id="1270" w:author="Rodion Kharabet" w:date="2019-12-06T01:20:00Z">
        <w:r w:rsidRPr="00312974" w:rsidDel="00B5085E">
          <w:rPr>
            <w:rPrChange w:id="1271" w:author="Rodion" w:date="2019-12-09T02:09:00Z">
              <w:rPr/>
            </w:rPrChange>
          </w:rPr>
          <w:delText>2</w:delText>
        </w:r>
      </w:del>
      <w:bookmarkStart w:id="1272" w:name="_Toc26763203"/>
      <w:ins w:id="1273" w:author="Rodion Kharabet" w:date="2019-12-06T01:20:00Z">
        <w:r w:rsidR="00B5085E" w:rsidRPr="00312974">
          <w:rPr>
            <w:rPrChange w:id="1274" w:author="Rodion" w:date="2019-12-09T02:09:00Z">
              <w:rPr/>
            </w:rPrChange>
          </w:rPr>
          <w:t>1</w:t>
        </w:r>
      </w:ins>
      <w:r w:rsidRPr="00312974">
        <w:rPr>
          <w:rPrChange w:id="1275" w:author="Rodion" w:date="2019-12-09T02:09:00Z">
            <w:rPr/>
          </w:rPrChange>
        </w:rPr>
        <w:t xml:space="preserve">.2 </w:t>
      </w:r>
      <w:r w:rsidR="00C8129C" w:rsidRPr="00312974">
        <w:rPr>
          <w:rPrChange w:id="1276" w:author="Rodion" w:date="2019-12-09T02:09:00Z">
            <w:rPr/>
          </w:rPrChange>
        </w:rPr>
        <w:t>Ідентифікація товар</w:t>
      </w:r>
      <w:r w:rsidR="00A47777" w:rsidRPr="00312974">
        <w:rPr>
          <w:rPrChange w:id="1277" w:author="Rodion" w:date="2019-12-09T02:09:00Z">
            <w:rPr/>
          </w:rPrChange>
        </w:rPr>
        <w:t>ів</w:t>
      </w:r>
      <w:bookmarkEnd w:id="1272"/>
    </w:p>
    <w:p w14:paraId="2C82B8DD" w14:textId="77777777" w:rsidR="00001C90" w:rsidRPr="00312974" w:rsidRDefault="00001C90" w:rsidP="00001C90">
      <w:pPr>
        <w:rPr>
          <w:rPrChange w:id="1278" w:author="Rodion" w:date="2019-12-09T02:09:00Z">
            <w:rPr/>
          </w:rPrChange>
        </w:rPr>
      </w:pPr>
    </w:p>
    <w:p w14:paraId="3DB4E605" w14:textId="6DD2222D" w:rsidR="004E04DE" w:rsidRPr="00312974" w:rsidRDefault="00534EC7" w:rsidP="00001C90">
      <w:pPr>
        <w:rPr>
          <w:rPrChange w:id="1279" w:author="Rodion" w:date="2019-12-09T02:09:00Z">
            <w:rPr/>
          </w:rPrChange>
        </w:rPr>
      </w:pPr>
      <w:del w:id="1280" w:author="Rodion" w:date="2019-12-05T23:28:00Z">
        <w:r w:rsidRPr="00312974" w:rsidDel="00D60440">
          <w:rPr>
            <w:rPrChange w:id="1281" w:author="Rodion" w:date="2019-12-09T02:09:00Z">
              <w:rPr/>
            </w:rPrChange>
          </w:rPr>
          <w:delText>Для пристроїв</w:delText>
        </w:r>
      </w:del>
      <w:ins w:id="1282" w:author="Rodion" w:date="2019-12-05T23:28:00Z">
        <w:r w:rsidR="00D60440" w:rsidRPr="00312974">
          <w:rPr>
            <w:rPrChange w:id="1283" w:author="Rodion" w:date="2019-12-09T02:09:00Z">
              <w:rPr/>
            </w:rPrChange>
          </w:rPr>
          <w:t>Пристроями,</w:t>
        </w:r>
      </w:ins>
      <w:r w:rsidRPr="00312974">
        <w:rPr>
          <w:rPrChange w:id="1284" w:author="Rodion" w:date="2019-12-09T02:09:00Z">
            <w:rPr/>
          </w:rPrChange>
        </w:rPr>
        <w:t xml:space="preserve"> що складають </w:t>
      </w:r>
      <w:del w:id="1285" w:author="Rodion" w:date="2019-12-05T23:28:00Z">
        <w:r w:rsidRPr="00312974" w:rsidDel="00D60440">
          <w:rPr>
            <w:rPrChange w:id="1286" w:author="Rodion" w:date="2019-12-09T02:09:00Z">
              <w:rPr/>
            </w:rPrChange>
          </w:rPr>
          <w:delText xml:space="preserve">собою </w:delText>
        </w:r>
      </w:del>
      <w:r w:rsidRPr="00312974">
        <w:rPr>
          <w:rPrChange w:id="1287" w:author="Rodion" w:date="2019-12-09T02:09:00Z">
            <w:rPr/>
          </w:rPrChange>
        </w:rPr>
        <w:t xml:space="preserve">підсистему взаємодії з навколишнім середовищем необхідно </w:t>
      </w:r>
      <w:del w:id="1288" w:author="Rodion" w:date="2019-12-05T23:28:00Z">
        <w:r w:rsidR="0095767B" w:rsidRPr="00312974" w:rsidDel="00D60440">
          <w:rPr>
            <w:rPrChange w:id="1289" w:author="Rodion" w:date="2019-12-09T02:09:00Z">
              <w:rPr/>
            </w:rPrChange>
          </w:rPr>
          <w:delText xml:space="preserve">чітко </w:delText>
        </w:r>
      </w:del>
      <w:r w:rsidR="0095767B" w:rsidRPr="00312974">
        <w:rPr>
          <w:rPrChange w:id="1290" w:author="Rodion" w:date="2019-12-09T02:09:00Z">
            <w:rPr/>
          </w:rPrChange>
        </w:rPr>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rPr>
          <w:rPrChange w:id="1291" w:author="Rodion" w:date="2019-12-09T02:09:00Z">
            <w:rPr/>
          </w:rPrChange>
        </w:rPr>
        <w:t>навколишнім</w:t>
      </w:r>
      <w:r w:rsidR="0095767B" w:rsidRPr="00312974">
        <w:rPr>
          <w:rPrChange w:id="1292" w:author="Rodion" w:date="2019-12-09T02:09:00Z">
            <w:rPr/>
          </w:rPrChange>
        </w:rPr>
        <w:t xml:space="preserve"> середовищем, поставлена задача ідентифікації товарів. </w:t>
      </w:r>
    </w:p>
    <w:p w14:paraId="07228FF8" w14:textId="317602F9" w:rsidR="00D97C1A" w:rsidRPr="00312974" w:rsidRDefault="00D53A00" w:rsidP="00001C90">
      <w:pPr>
        <w:rPr>
          <w:rPrChange w:id="1293" w:author="Rodion" w:date="2019-12-09T02:09:00Z">
            <w:rPr/>
          </w:rPrChange>
        </w:rPr>
      </w:pPr>
      <w:r w:rsidRPr="00312974">
        <w:rPr>
          <w:rPrChange w:id="1294" w:author="Rodion" w:date="2019-12-09T02:09:00Z">
            <w:rPr/>
          </w:rPrChange>
        </w:rPr>
        <w:t>В сучасному світі для виконання таких задача існує технологія автоматичної ідентифікації та збору даних (Automatic Identification and Data Capturing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ins w:id="1295" w:author="Rodion" w:date="2019-12-05T23:28:00Z">
        <w:r w:rsidR="00D60440" w:rsidRPr="00312974">
          <w:rPr>
            <w:rPrChange w:id="1296" w:author="Rodion" w:date="2019-12-09T02:09:00Z">
              <w:rPr/>
            </w:rPrChange>
          </w:rPr>
          <w:t xml:space="preserve"> </w:t>
        </w:r>
      </w:ins>
      <w:r w:rsidR="008C56FF" w:rsidRPr="00312974">
        <w:rPr>
          <w:rPrChange w:id="1297" w:author="Rodion" w:date="2019-12-09T02:09:00Z">
            <w:rPr/>
          </w:rPrChange>
        </w:rPr>
        <w:t>[4]</w:t>
      </w:r>
      <w:r w:rsidRPr="00312974">
        <w:rPr>
          <w:rPrChange w:id="1298" w:author="Rodion" w:date="2019-12-09T02:09:00Z">
            <w:rPr/>
          </w:rPrChange>
        </w:rPr>
        <w:t xml:space="preserve">. Ідентифікатор </w:t>
      </w:r>
      <w:r w:rsidR="00C71DBD" w:rsidRPr="00312974">
        <w:rPr>
          <w:rPrChange w:id="1299" w:author="Rodion" w:date="2019-12-09T02:09:00Z">
            <w:rPr/>
          </w:rPrChange>
        </w:rPr>
        <w:t>об’єкту</w:t>
      </w:r>
      <w:r w:rsidRPr="00312974">
        <w:rPr>
          <w:rPrChange w:id="1300" w:author="Rodion" w:date="2019-12-09T02:09:00Z">
            <w:rPr/>
          </w:rPrChange>
        </w:rPr>
        <w:t xml:space="preserve"> складається з інформації з якою можна встановити асоціацію за </w:t>
      </w:r>
      <w:r w:rsidR="00C71DBD" w:rsidRPr="00312974">
        <w:rPr>
          <w:rPrChange w:id="1301" w:author="Rodion" w:date="2019-12-09T02:09:00Z">
            <w:rPr/>
          </w:rPrChange>
        </w:rPr>
        <w:t>цим</w:t>
      </w:r>
      <w:r w:rsidRPr="00312974">
        <w:rPr>
          <w:rPrChange w:id="1302" w:author="Rodion" w:date="2019-12-09T02:09:00Z">
            <w:rPr/>
          </w:rPrChange>
        </w:rPr>
        <w:t xml:space="preserve"> </w:t>
      </w:r>
      <w:r w:rsidR="00C71DBD" w:rsidRPr="00312974">
        <w:rPr>
          <w:rPrChange w:id="1303" w:author="Rodion" w:date="2019-12-09T02:09:00Z">
            <w:rPr/>
          </w:rPrChange>
        </w:rPr>
        <w:t>об’єктом</w:t>
      </w:r>
      <w:r w:rsidRPr="00312974">
        <w:rPr>
          <w:rPrChange w:id="1304" w:author="Rodion" w:date="2019-12-09T02:09:00Z">
            <w:rPr/>
          </w:rPrChange>
        </w:rPr>
        <w:t>. Ця інфор</w:t>
      </w:r>
      <w:r w:rsidR="00C71DBD" w:rsidRPr="00312974">
        <w:rPr>
          <w:rPrChange w:id="1305" w:author="Rodion" w:date="2019-12-09T02:09:00Z">
            <w:rPr/>
          </w:rPrChange>
        </w:rPr>
        <w:t>м</w:t>
      </w:r>
      <w:r w:rsidRPr="00312974">
        <w:rPr>
          <w:rPrChange w:id="1306" w:author="Rodion" w:date="2019-12-09T02:09:00Z">
            <w:rPr/>
          </w:rPrChange>
        </w:rPr>
        <w:t>ац</w:t>
      </w:r>
      <w:r w:rsidR="00C71DBD" w:rsidRPr="00312974">
        <w:rPr>
          <w:rPrChange w:id="1307" w:author="Rodion" w:date="2019-12-09T02:09:00Z">
            <w:rPr/>
          </w:rPrChange>
        </w:rPr>
        <w:t>і</w:t>
      </w:r>
      <w:r w:rsidRPr="00312974">
        <w:rPr>
          <w:rPrChange w:id="1308" w:author="Rodion" w:date="2019-12-09T02:09:00Z">
            <w:rPr/>
          </w:rPrChange>
        </w:rPr>
        <w:t xml:space="preserve">я може бути представлена у вигляді зображення, </w:t>
      </w:r>
      <w:r w:rsidR="00C71DBD" w:rsidRPr="00312974">
        <w:rPr>
          <w:rPrChange w:id="1309" w:author="Rodion" w:date="2019-12-09T02:09:00Z">
            <w:rPr/>
          </w:rPrChange>
        </w:rPr>
        <w:t>звуку та навіть біометричних параметрів людини.</w:t>
      </w:r>
    </w:p>
    <w:p w14:paraId="3352D0BC" w14:textId="175CD038" w:rsidR="00D97C1A" w:rsidRPr="00312974" w:rsidRDefault="00C71DBD" w:rsidP="00001C90">
      <w:pPr>
        <w:rPr>
          <w:rPrChange w:id="1310" w:author="Rodion" w:date="2019-12-09T02:09:00Z">
            <w:rPr/>
          </w:rPrChange>
        </w:rPr>
      </w:pPr>
      <w:r w:rsidRPr="00312974">
        <w:rPr>
          <w:rPrChange w:id="1311" w:author="Rodion" w:date="2019-12-09T02:09:00Z">
            <w:rPr/>
          </w:rPrChange>
        </w:rPr>
        <w:t xml:space="preserve">Задача автоматичної ідентифікації стоїть в тому, щоб отримати </w:t>
      </w:r>
      <w:r w:rsidR="005755F5" w:rsidRPr="00312974">
        <w:rPr>
          <w:rPrChange w:id="1312" w:author="Rodion" w:date="2019-12-09T02:09:00Z">
            <w:rPr/>
          </w:rPrChange>
        </w:rPr>
        <w:t>дані з</w:t>
      </w:r>
      <w:ins w:id="1313" w:author="Rodion" w:date="2019-12-05T23:29:00Z">
        <w:r w:rsidR="00D60440" w:rsidRPr="00312974">
          <w:rPr>
            <w:rPrChange w:id="1314" w:author="Rodion" w:date="2019-12-09T02:09:00Z">
              <w:rPr/>
            </w:rPrChange>
          </w:rPr>
          <w:t>з</w:t>
        </w:r>
      </w:ins>
      <w:r w:rsidR="005755F5" w:rsidRPr="00312974">
        <w:rPr>
          <w:rPrChange w:id="1315" w:author="Rodion" w:date="2019-12-09T02:09:00Z">
            <w:rPr/>
          </w:rPrChange>
        </w:rPr>
        <w:t xml:space="preserve">овні шляхом обробки зображення або </w:t>
      </w:r>
      <w:r w:rsidR="00F50E91" w:rsidRPr="00312974">
        <w:rPr>
          <w:rPrChange w:id="1316" w:author="Rodion" w:date="2019-12-09T02:09:00Z">
            <w:rPr/>
          </w:rPrChange>
        </w:rPr>
        <w:t>електромагнітних</w:t>
      </w:r>
      <w:r w:rsidR="005755F5" w:rsidRPr="00312974">
        <w:rPr>
          <w:rPrChange w:id="1317" w:author="Rodion" w:date="2019-12-09T02:09:00Z">
            <w:rPr/>
          </w:rPrChange>
        </w:rPr>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rPr>
          <w:rPrChange w:id="1318" w:author="Rodion" w:date="2019-12-09T02:09:00Z">
            <w:rPr/>
          </w:rPrChange>
        </w:rPr>
        <w:t>електричні сигнали,</w:t>
      </w:r>
      <w:r w:rsidR="005755F5" w:rsidRPr="00312974">
        <w:rPr>
          <w:rPrChange w:id="1319" w:author="Rodion" w:date="2019-12-09T02:09:00Z">
            <w:rPr/>
          </w:rPrChange>
        </w:rPr>
        <w:t xml:space="preserve"> що підда</w:t>
      </w:r>
      <w:r w:rsidR="00953F0C" w:rsidRPr="00312974">
        <w:rPr>
          <w:rPrChange w:id="1320" w:author="Rodion" w:date="2019-12-09T02:09:00Z">
            <w:rPr/>
          </w:rPrChange>
        </w:rPr>
        <w:t>ю</w:t>
      </w:r>
      <w:r w:rsidR="005755F5" w:rsidRPr="00312974">
        <w:rPr>
          <w:rPrChange w:id="1321" w:author="Rodion" w:date="2019-12-09T02:09:00Z">
            <w:rPr/>
          </w:rPrChange>
        </w:rPr>
        <w:t xml:space="preserve">ться </w:t>
      </w:r>
      <w:r w:rsidR="00F50E91" w:rsidRPr="00312974">
        <w:rPr>
          <w:rPrChange w:id="1322" w:author="Rodion" w:date="2019-12-09T02:09:00Z">
            <w:rPr/>
          </w:rPrChange>
        </w:rPr>
        <w:t>подальшій</w:t>
      </w:r>
      <w:r w:rsidR="005755F5" w:rsidRPr="00312974">
        <w:rPr>
          <w:rPrChange w:id="1323" w:author="Rodion" w:date="2019-12-09T02:09:00Z">
            <w:rPr/>
          </w:rPrChange>
        </w:rPr>
        <w:t xml:space="preserve"> обробці комп'ютером. Комп'ютер порівнює інформацію</w:t>
      </w:r>
      <w:r w:rsidR="00DE199E" w:rsidRPr="00312974">
        <w:rPr>
          <w:rPrChange w:id="1324" w:author="Rodion" w:date="2019-12-09T02:09:00Z">
            <w:rPr/>
          </w:rPrChange>
        </w:rPr>
        <w:t xml:space="preserve"> на вході</w:t>
      </w:r>
      <w:r w:rsidR="005755F5" w:rsidRPr="00312974">
        <w:rPr>
          <w:rPrChange w:id="1325" w:author="Rodion" w:date="2019-12-09T02:09:00Z">
            <w:rPr/>
          </w:rPrChange>
        </w:rPr>
        <w:t xml:space="preserve"> з існуючою базою</w:t>
      </w:r>
      <w:r w:rsidR="00953F0C" w:rsidRPr="00312974">
        <w:rPr>
          <w:rPrChange w:id="1326" w:author="Rodion" w:date="2019-12-09T02:09:00Z">
            <w:rPr/>
          </w:rPrChange>
        </w:rPr>
        <w:t xml:space="preserve"> даних або самостійно проводить </w:t>
      </w:r>
      <w:r w:rsidR="00D3298E" w:rsidRPr="00312974">
        <w:rPr>
          <w:rPrChange w:id="1327" w:author="Rodion" w:date="2019-12-09T02:09:00Z">
            <w:rPr/>
          </w:rPrChange>
        </w:rPr>
        <w:t>ідентифікацію об'єкту</w:t>
      </w:r>
      <w:r w:rsidR="00953F0C" w:rsidRPr="00312974">
        <w:rPr>
          <w:rPrChange w:id="1328" w:author="Rodion" w:date="2019-12-09T02:09:00Z">
            <w:rPr/>
          </w:rPrChange>
        </w:rPr>
        <w:t xml:space="preserve">. </w:t>
      </w:r>
    </w:p>
    <w:p w14:paraId="7DF5A932" w14:textId="4A396CFB" w:rsidR="00953F0C" w:rsidRPr="00312974" w:rsidRDefault="00953F0C" w:rsidP="00AF551A">
      <w:pPr>
        <w:rPr>
          <w:rPrChange w:id="1329" w:author="Rodion" w:date="2019-12-09T02:09:00Z">
            <w:rPr/>
          </w:rPrChange>
        </w:rPr>
      </w:pPr>
      <w:r w:rsidRPr="00312974">
        <w:rPr>
          <w:rPrChange w:id="1330" w:author="Rodion" w:date="2019-12-09T02:09:00Z">
            <w:rPr/>
          </w:rPrChange>
        </w:rPr>
        <w:lastRenderedPageBreak/>
        <w:t xml:space="preserve">Отримання даних може бути здійснено </w:t>
      </w:r>
      <w:r w:rsidR="00B11865" w:rsidRPr="00312974">
        <w:rPr>
          <w:rPrChange w:id="1331" w:author="Rodion" w:date="2019-12-09T02:09:00Z">
            <w:rPr/>
          </w:rPrChange>
        </w:rPr>
        <w:t>різними</w:t>
      </w:r>
      <w:r w:rsidRPr="00312974">
        <w:rPr>
          <w:rPrChange w:id="1332" w:author="Rodion" w:date="2019-12-09T02:09:00Z">
            <w:rPr/>
          </w:rPrChange>
        </w:rPr>
        <w:t xml:space="preserve"> методами</w:t>
      </w:r>
      <w:r w:rsidR="00B11865" w:rsidRPr="00312974">
        <w:rPr>
          <w:rPrChange w:id="1333" w:author="Rodion" w:date="2019-12-09T02:09:00Z">
            <w:rPr/>
          </w:rPrChange>
        </w:rPr>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rPr>
          <w:rPrChange w:id="1334" w:author="Rodion" w:date="2019-12-09T02:09:00Z">
            <w:rPr/>
          </w:rPrChange>
        </w:rPr>
      </w:pPr>
      <w:r w:rsidRPr="00312974">
        <w:rPr>
          <w:rPrChange w:id="1335" w:author="Rodion" w:date="2019-12-09T02:09:00Z">
            <w:rPr/>
          </w:rPrChange>
        </w:rPr>
        <w:t>ш</w:t>
      </w:r>
      <w:r w:rsidR="00B11865" w:rsidRPr="00312974">
        <w:rPr>
          <w:rPrChange w:id="1336" w:author="Rodion" w:date="2019-12-09T02:09:00Z">
            <w:rPr/>
          </w:rPrChange>
        </w:rPr>
        <w:t>трих-код</w:t>
      </w:r>
      <w:r w:rsidRPr="00312974">
        <w:rPr>
          <w:rPrChange w:id="1337" w:author="Rodion" w:date="2019-12-09T02:09:00Z">
            <w:rPr/>
          </w:rPrChange>
        </w:rPr>
        <w:t>;</w:t>
      </w:r>
    </w:p>
    <w:p w14:paraId="426EFC7A" w14:textId="57937D86" w:rsidR="00B11865" w:rsidRPr="00312974" w:rsidRDefault="00AA411F" w:rsidP="003B4AE6">
      <w:pPr>
        <w:pStyle w:val="ListParagraph"/>
        <w:rPr>
          <w:rPrChange w:id="1338" w:author="Rodion" w:date="2019-12-09T02:09:00Z">
            <w:rPr/>
          </w:rPrChange>
        </w:rPr>
      </w:pPr>
      <w:r w:rsidRPr="00312974">
        <w:rPr>
          <w:rPrChange w:id="1339" w:author="Rodion" w:date="2019-12-09T02:09:00Z">
            <w:rPr/>
          </w:rPrChange>
        </w:rPr>
        <w:t>р</w:t>
      </w:r>
      <w:r w:rsidR="00B11865" w:rsidRPr="00312974">
        <w:rPr>
          <w:rPrChange w:id="1340" w:author="Rodion" w:date="2019-12-09T02:09:00Z">
            <w:rPr/>
          </w:rPrChange>
        </w:rPr>
        <w:t>адіочастотна ідентифікація</w:t>
      </w:r>
      <w:r w:rsidRPr="00312974">
        <w:rPr>
          <w:rPrChange w:id="1341" w:author="Rodion" w:date="2019-12-09T02:09:00Z">
            <w:rPr/>
          </w:rPrChange>
        </w:rPr>
        <w:t>;</w:t>
      </w:r>
    </w:p>
    <w:p w14:paraId="36D8B98D" w14:textId="460E7730" w:rsidR="00B11865" w:rsidRPr="00312974" w:rsidRDefault="00AA411F" w:rsidP="00DD554E">
      <w:pPr>
        <w:pStyle w:val="ListParagraph"/>
        <w:rPr>
          <w:rPrChange w:id="1342" w:author="Rodion" w:date="2019-12-09T02:09:00Z">
            <w:rPr/>
          </w:rPrChange>
        </w:rPr>
      </w:pPr>
      <w:r w:rsidRPr="00312974">
        <w:rPr>
          <w:rPrChange w:id="1343" w:author="Rodion" w:date="2019-12-09T02:09:00Z">
            <w:rPr/>
          </w:rPrChange>
        </w:rPr>
        <w:t>м</w:t>
      </w:r>
      <w:r w:rsidR="00B11865" w:rsidRPr="00312974">
        <w:rPr>
          <w:rPrChange w:id="1344" w:author="Rodion" w:date="2019-12-09T02:09:00Z">
            <w:rPr/>
          </w:rPrChange>
        </w:rPr>
        <w:t>агнітна стрічка</w:t>
      </w:r>
      <w:r w:rsidRPr="00312974">
        <w:rPr>
          <w:rPrChange w:id="1345" w:author="Rodion" w:date="2019-12-09T02:09:00Z">
            <w:rPr/>
          </w:rPrChange>
        </w:rPr>
        <w:t>;</w:t>
      </w:r>
    </w:p>
    <w:p w14:paraId="335318E9" w14:textId="64EFAFAD" w:rsidR="00B11865" w:rsidRPr="00312974" w:rsidRDefault="00AA411F" w:rsidP="00DD554E">
      <w:pPr>
        <w:pStyle w:val="ListParagraph"/>
        <w:rPr>
          <w:rPrChange w:id="1346" w:author="Rodion" w:date="2019-12-09T02:09:00Z">
            <w:rPr/>
          </w:rPrChange>
        </w:rPr>
      </w:pPr>
      <w:r w:rsidRPr="00312974">
        <w:rPr>
          <w:rPrChange w:id="1347" w:author="Rodion" w:date="2019-12-09T02:09:00Z">
            <w:rPr/>
          </w:rPrChange>
        </w:rPr>
        <w:t>о</w:t>
      </w:r>
      <w:r w:rsidR="00B11865" w:rsidRPr="00312974">
        <w:rPr>
          <w:rPrChange w:id="1348" w:author="Rodion" w:date="2019-12-09T02:09:00Z">
            <w:rPr/>
          </w:rPrChange>
        </w:rPr>
        <w:t>птичне розпізнавання символів</w:t>
      </w:r>
      <w:r w:rsidRPr="00312974">
        <w:rPr>
          <w:rPrChange w:id="1349" w:author="Rodion" w:date="2019-12-09T02:09:00Z">
            <w:rPr/>
          </w:rPrChange>
        </w:rPr>
        <w:t>;</w:t>
      </w:r>
    </w:p>
    <w:p w14:paraId="15EF6F73" w14:textId="02320204" w:rsidR="00B11865" w:rsidRPr="00312974" w:rsidRDefault="00AA411F" w:rsidP="00DD554E">
      <w:pPr>
        <w:pStyle w:val="ListParagraph"/>
        <w:rPr>
          <w:rPrChange w:id="1350" w:author="Rodion" w:date="2019-12-09T02:09:00Z">
            <w:rPr/>
          </w:rPrChange>
        </w:rPr>
      </w:pPr>
      <w:r w:rsidRPr="00312974">
        <w:rPr>
          <w:rPrChange w:id="1351" w:author="Rodion" w:date="2019-12-09T02:09:00Z">
            <w:rPr/>
          </w:rPrChange>
        </w:rPr>
        <w:t>с</w:t>
      </w:r>
      <w:r w:rsidR="00B11865" w:rsidRPr="00312974">
        <w:rPr>
          <w:rPrChange w:id="1352" w:author="Rodion" w:date="2019-12-09T02:09:00Z">
            <w:rPr/>
          </w:rPrChange>
        </w:rPr>
        <w:t>март-картки</w:t>
      </w:r>
      <w:r w:rsidRPr="00312974">
        <w:rPr>
          <w:rPrChange w:id="1353" w:author="Rodion" w:date="2019-12-09T02:09:00Z">
            <w:rPr/>
          </w:rPrChange>
        </w:rPr>
        <w:t>;</w:t>
      </w:r>
    </w:p>
    <w:p w14:paraId="1D934939" w14:textId="5EACABF0" w:rsidR="00B11865" w:rsidRPr="00312974" w:rsidRDefault="00AA411F" w:rsidP="00DD554E">
      <w:pPr>
        <w:pStyle w:val="ListParagraph"/>
        <w:rPr>
          <w:rPrChange w:id="1354" w:author="Rodion" w:date="2019-12-09T02:09:00Z">
            <w:rPr/>
          </w:rPrChange>
        </w:rPr>
      </w:pPr>
      <w:r w:rsidRPr="00312974">
        <w:rPr>
          <w:rPrChange w:id="1355" w:author="Rodion" w:date="2019-12-09T02:09:00Z">
            <w:rPr/>
          </w:rPrChange>
        </w:rPr>
        <w:t>р</w:t>
      </w:r>
      <w:r w:rsidR="00F00F04" w:rsidRPr="00312974">
        <w:rPr>
          <w:rPrChange w:id="1356" w:author="Rodion" w:date="2019-12-09T02:09:00Z">
            <w:rPr/>
          </w:rPrChange>
        </w:rPr>
        <w:t>озпізнавання голосу</w:t>
      </w:r>
      <w:ins w:id="1357" w:author="Rodion" w:date="2019-12-05T23:29:00Z">
        <w:r w:rsidR="00D60440" w:rsidRPr="00312974">
          <w:rPr>
            <w:rPrChange w:id="1358" w:author="Rodion" w:date="2019-12-09T02:09:00Z">
              <w:rPr/>
            </w:rPrChange>
          </w:rPr>
          <w:t>.</w:t>
        </w:r>
      </w:ins>
      <w:del w:id="1359" w:author="Rodion" w:date="2019-12-05T23:29:00Z">
        <w:r w:rsidRPr="00312974" w:rsidDel="00D60440">
          <w:rPr>
            <w:rPrChange w:id="1360" w:author="Rodion" w:date="2019-12-09T02:09:00Z">
              <w:rPr/>
            </w:rPrChange>
          </w:rPr>
          <w:delText>;</w:delText>
        </w:r>
      </w:del>
    </w:p>
    <w:p w14:paraId="3ABA6786" w14:textId="056B6836" w:rsidR="00F17F05" w:rsidRPr="00312974" w:rsidRDefault="00F17F05" w:rsidP="00AF551A">
      <w:pPr>
        <w:rPr>
          <w:rPrChange w:id="1361" w:author="Rodion" w:date="2019-12-09T02:09:00Z">
            <w:rPr/>
          </w:rPrChange>
        </w:rPr>
      </w:pPr>
      <w:r w:rsidRPr="00312974">
        <w:rPr>
          <w:rPrChange w:id="1362" w:author="Rodion" w:date="2019-12-09T02:09:00Z">
            <w:rPr/>
          </w:rPrChange>
        </w:rPr>
        <w:t xml:space="preserve">З наведених технологій для ідентифікації </w:t>
      </w:r>
      <w:r w:rsidR="00F50E91" w:rsidRPr="00312974">
        <w:rPr>
          <w:rPrChange w:id="1363" w:author="Rodion" w:date="2019-12-09T02:09:00Z">
            <w:rPr/>
          </w:rPrChange>
        </w:rPr>
        <w:t>продовольчих</w:t>
      </w:r>
      <w:r w:rsidRPr="00312974">
        <w:rPr>
          <w:rPrChange w:id="1364" w:author="Rodion" w:date="2019-12-09T02:09:00Z">
            <w:rPr/>
          </w:rPrChange>
        </w:rPr>
        <w:t xml:space="preserve"> та </w:t>
      </w:r>
      <w:r w:rsidR="00F50E91" w:rsidRPr="00312974">
        <w:rPr>
          <w:rPrChange w:id="1365" w:author="Rodion" w:date="2019-12-09T02:09:00Z">
            <w:rPr/>
          </w:rPrChange>
        </w:rPr>
        <w:t>непродовольчих</w:t>
      </w:r>
      <w:r w:rsidRPr="00312974">
        <w:rPr>
          <w:rPrChange w:id="1366" w:author="Rodion" w:date="2019-12-09T02:09:00Z">
            <w:rPr/>
          </w:rPrChange>
        </w:rPr>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78B6D4D7" w:rsidR="00AA332B" w:rsidRPr="00312974" w:rsidRDefault="00F17F05" w:rsidP="00AF551A">
      <w:pPr>
        <w:rPr>
          <w:rPrChange w:id="1367" w:author="Rodion" w:date="2019-12-09T02:09:00Z">
            <w:rPr/>
          </w:rPrChange>
        </w:rPr>
      </w:pPr>
      <w:r w:rsidRPr="00312974">
        <w:rPr>
          <w:rPrChange w:id="1368" w:author="Rodion" w:date="2019-12-09T02:09:00Z">
            <w:rPr/>
          </w:rPrChange>
        </w:rPr>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rPr>
          <w:rPrChange w:id="1369" w:author="Rodion" w:date="2019-12-09T02:09:00Z">
            <w:rPr/>
          </w:rPrChange>
        </w:rPr>
        <w:t>упаковки</w:t>
      </w:r>
      <w:r w:rsidRPr="00312974">
        <w:rPr>
          <w:rPrChange w:id="1370" w:author="Rodion" w:date="2019-12-09T02:09:00Z">
            <w:rPr/>
          </w:rPrChange>
        </w:rPr>
        <w:t>. Такий спосіб дуже зручний оскільки для цього користувачу потрібна лише камера</w:t>
      </w:r>
      <w:ins w:id="1371" w:author="Rodion" w:date="2019-12-05T23:29:00Z">
        <w:r w:rsidR="00D60440" w:rsidRPr="00312974">
          <w:rPr>
            <w:rPrChange w:id="1372" w:author="Rodion" w:date="2019-12-09T02:09:00Z">
              <w:rPr/>
            </w:rPrChange>
          </w:rPr>
          <w:t>,</w:t>
        </w:r>
      </w:ins>
      <w:r w:rsidRPr="00312974">
        <w:rPr>
          <w:rPrChange w:id="1373" w:author="Rodion" w:date="2019-12-09T02:09:00Z">
            <w:rPr/>
          </w:rPrChange>
        </w:rPr>
        <w:t xml:space="preserve"> під’єднана до обчислювальної системи</w:t>
      </w:r>
      <w:ins w:id="1374" w:author="Rodion" w:date="2019-12-05T23:29:00Z">
        <w:r w:rsidR="00D60440" w:rsidRPr="00312974">
          <w:rPr>
            <w:rPrChange w:id="1375" w:author="Rodion" w:date="2019-12-09T02:09:00Z">
              <w:rPr/>
            </w:rPrChange>
          </w:rPr>
          <w:t>,</w:t>
        </w:r>
      </w:ins>
      <w:r w:rsidRPr="00312974">
        <w:rPr>
          <w:rPrChange w:id="1376" w:author="Rodion" w:date="2019-12-09T02:09:00Z">
            <w:rPr/>
          </w:rPrChange>
        </w:rPr>
        <w:t xml:space="preserve"> що </w:t>
      </w:r>
      <w:r w:rsidR="00F50E91" w:rsidRPr="00312974">
        <w:rPr>
          <w:rPrChange w:id="1377" w:author="Rodion" w:date="2019-12-09T02:09:00Z">
            <w:rPr/>
          </w:rPrChange>
        </w:rPr>
        <w:t>буде</w:t>
      </w:r>
      <w:r w:rsidRPr="00312974">
        <w:rPr>
          <w:rPrChange w:id="1378" w:author="Rodion" w:date="2019-12-09T02:09:00Z">
            <w:rPr/>
          </w:rPrChange>
        </w:rPr>
        <w:t xml:space="preserve"> обробляти отримане зображення. Але проблема </w:t>
      </w:r>
      <w:ins w:id="1379" w:author="Rodion" w:date="2019-12-05T23:29:00Z">
        <w:r w:rsidR="00D60440" w:rsidRPr="00312974">
          <w:rPr>
            <w:rPrChange w:id="1380" w:author="Rodion" w:date="2019-12-09T02:09:00Z">
              <w:rPr/>
            </w:rPrChange>
          </w:rPr>
          <w:t xml:space="preserve">полягає </w:t>
        </w:r>
      </w:ins>
      <w:del w:id="1381" w:author="Rodion" w:date="2019-12-05T23:29:00Z">
        <w:r w:rsidRPr="00312974" w:rsidDel="00D60440">
          <w:rPr>
            <w:rPrChange w:id="1382" w:author="Rodion" w:date="2019-12-09T02:09:00Z">
              <w:rPr/>
            </w:rPrChange>
          </w:rPr>
          <w:delText xml:space="preserve">постає </w:delText>
        </w:r>
      </w:del>
      <w:r w:rsidRPr="00312974">
        <w:rPr>
          <w:rPrChange w:id="1383" w:author="Rodion" w:date="2019-12-09T02:09:00Z">
            <w:rPr/>
          </w:rPrChange>
        </w:rPr>
        <w:t>в тому що для коректної роботи необхідно мати потужну нейронну модель, яка була б</w:t>
      </w:r>
      <w:r w:rsidR="00AA332B" w:rsidRPr="00312974">
        <w:rPr>
          <w:rPrChange w:id="1384" w:author="Rodion" w:date="2019-12-09T02:09:00Z">
            <w:rPr/>
          </w:rPrChange>
        </w:rPr>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rPr>
          <w:rPrChange w:id="1385" w:author="Rodion" w:date="2019-12-09T02:09:00Z">
            <w:rPr/>
          </w:rPrChange>
        </w:rPr>
        <w:t>зміни дизайну</w:t>
      </w:r>
      <w:r w:rsidR="00AA332B" w:rsidRPr="00312974">
        <w:rPr>
          <w:rPrChange w:id="1386" w:author="Rodion" w:date="2019-12-09T02:09:00Z">
            <w:rPr/>
          </w:rPrChange>
        </w:rPr>
        <w:t xml:space="preserve"> упаковок</w:t>
      </w:r>
      <w:del w:id="1387" w:author="Rodion" w:date="2019-12-05T23:29:00Z">
        <w:r w:rsidR="00AA332B" w:rsidRPr="00312974" w:rsidDel="00D60440">
          <w:rPr>
            <w:rPrChange w:id="1388" w:author="Rodion" w:date="2019-12-09T02:09:00Z">
              <w:rPr/>
            </w:rPrChange>
          </w:rPr>
          <w:delText xml:space="preserve"> вже існуючих</w:delText>
        </w:r>
      </w:del>
      <w:r w:rsidR="00AA332B" w:rsidRPr="00312974">
        <w:rPr>
          <w:rPrChange w:id="1389" w:author="Rodion" w:date="2019-12-09T02:09:00Z">
            <w:rPr/>
          </w:rPrChange>
        </w:rPr>
        <w:t>,</w:t>
      </w:r>
      <w:ins w:id="1390" w:author="Rodion" w:date="2019-12-05T23:29:00Z">
        <w:r w:rsidR="00D60440" w:rsidRPr="00312974">
          <w:rPr>
            <w:rPrChange w:id="1391" w:author="Rodion" w:date="2019-12-09T02:09:00Z">
              <w:rPr/>
            </w:rPrChange>
          </w:rPr>
          <w:t xml:space="preserve"> </w:t>
        </w:r>
      </w:ins>
      <w:del w:id="1392" w:author="Rodion" w:date="2019-12-05T23:29:00Z">
        <w:r w:rsidR="00AA332B" w:rsidRPr="00312974" w:rsidDel="00D60440">
          <w:rPr>
            <w:rPrChange w:id="1393" w:author="Rodion" w:date="2019-12-09T02:09:00Z">
              <w:rPr/>
            </w:rPrChange>
          </w:rPr>
          <w:delText xml:space="preserve"> </w:delText>
        </w:r>
      </w:del>
      <w:r w:rsidR="00AA332B" w:rsidRPr="00312974">
        <w:rPr>
          <w:rPrChange w:id="1394" w:author="Rodion" w:date="2019-12-09T02:09:00Z">
            <w:rPr/>
          </w:rPrChange>
        </w:rPr>
        <w:t>модель потрібно постійно оновлювати. Це призводить до великих затрат часу на створення, оновлення датасету зображень товарів та підтримання моделі в актуальному стані.</w:t>
      </w:r>
    </w:p>
    <w:p w14:paraId="3E182D5E" w14:textId="4C96198D" w:rsidR="004E04DE" w:rsidRPr="00312974" w:rsidRDefault="004E04DE" w:rsidP="00AF551A">
      <w:pPr>
        <w:rPr>
          <w:rPrChange w:id="1395" w:author="Rodion" w:date="2019-12-09T02:09:00Z">
            <w:rPr/>
          </w:rPrChange>
        </w:rPr>
      </w:pPr>
      <w:r w:rsidRPr="00312974">
        <w:rPr>
          <w:rPrChange w:id="1396" w:author="Rodion" w:date="2019-12-09T02:09:00Z">
            <w:rPr/>
          </w:rPrChange>
        </w:rPr>
        <w:t xml:space="preserve">Ідентифікація продукту </w:t>
      </w:r>
      <w:ins w:id="1397" w:author="Rodion" w:date="2019-12-05T23:30:00Z">
        <w:r w:rsidR="00D60440" w:rsidRPr="00312974">
          <w:rPr>
            <w:rPrChange w:id="1398" w:author="Rodion" w:date="2019-12-09T02:09:00Z">
              <w:rPr/>
            </w:rPrChange>
          </w:rPr>
          <w:t>–</w:t>
        </w:r>
      </w:ins>
      <w:del w:id="1399" w:author="Rodion" w:date="2019-12-05T23:30:00Z">
        <w:r w:rsidRPr="00312974" w:rsidDel="00D60440">
          <w:rPr>
            <w:rPrChange w:id="1400" w:author="Rodion" w:date="2019-12-09T02:09:00Z">
              <w:rPr/>
            </w:rPrChange>
          </w:rPr>
          <w:delText>-</w:delText>
        </w:r>
      </w:del>
      <w:r w:rsidRPr="00312974">
        <w:rPr>
          <w:rPrChange w:id="1401" w:author="Rodion" w:date="2019-12-09T02:09:00Z">
            <w:rPr/>
          </w:rPrChange>
        </w:rPr>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pPr>
        <w:rPr>
          <w:rPrChange w:id="1402" w:author="Rodion" w:date="2019-12-09T02:09:00Z">
            <w:rPr/>
          </w:rPrChange>
        </w:rPr>
      </w:pPr>
      <w:r w:rsidRPr="00312974">
        <w:rPr>
          <w:rPrChange w:id="1403" w:author="Rodion" w:date="2019-12-09T02:09:00Z">
            <w:rPr/>
          </w:rPrChange>
        </w:rPr>
        <w:t xml:space="preserve">Переважна більшість </w:t>
      </w:r>
      <w:r w:rsidR="00F50E91" w:rsidRPr="00312974">
        <w:rPr>
          <w:rPrChange w:id="1404" w:author="Rodion" w:date="2019-12-09T02:09:00Z">
            <w:rPr/>
          </w:rPrChange>
        </w:rPr>
        <w:t>продовольчих</w:t>
      </w:r>
      <w:r w:rsidRPr="00312974">
        <w:rPr>
          <w:rPrChange w:id="1405" w:author="Rodion" w:date="2019-12-09T02:09:00Z">
            <w:rPr/>
          </w:rPrChange>
        </w:rPr>
        <w:t xml:space="preserve"> та непродовольчих товарів</w:t>
      </w:r>
      <w:ins w:id="1406" w:author="Rodion" w:date="2019-12-05T23:30:00Z">
        <w:r w:rsidR="00D60440" w:rsidRPr="00312974">
          <w:rPr>
            <w:rPrChange w:id="1407" w:author="Rodion" w:date="2019-12-09T02:09:00Z">
              <w:rPr/>
            </w:rPrChange>
          </w:rPr>
          <w:t>,</w:t>
        </w:r>
      </w:ins>
      <w:r w:rsidRPr="00312974">
        <w:rPr>
          <w:rPrChange w:id="1408" w:author="Rodion" w:date="2019-12-09T02:09:00Z">
            <w:rPr/>
          </w:rPrChange>
        </w:rPr>
        <w:t xml:space="preserve"> що виробляються підприємствами для роздрібної торгівлі</w:t>
      </w:r>
      <w:ins w:id="1409" w:author="Rodion" w:date="2019-12-05T23:30:00Z">
        <w:r w:rsidR="00D60440" w:rsidRPr="00312974">
          <w:rPr>
            <w:rPrChange w:id="1410" w:author="Rodion" w:date="2019-12-09T02:09:00Z">
              <w:rPr/>
            </w:rPrChange>
          </w:rPr>
          <w:t>,</w:t>
        </w:r>
      </w:ins>
      <w:r w:rsidRPr="00312974">
        <w:rPr>
          <w:rPrChange w:id="1411" w:author="Rodion" w:date="2019-12-09T02:09:00Z">
            <w:rPr/>
          </w:rPrChange>
        </w:rPr>
        <w:t xml:space="preserve"> маркується згідно з міжнародними стандартами.</w:t>
      </w:r>
      <w:r w:rsidR="004E04DE" w:rsidRPr="00312974">
        <w:rPr>
          <w:rPrChange w:id="1412" w:author="Rodion" w:date="2019-12-09T02:09:00Z">
            <w:rPr/>
          </w:rPrChange>
        </w:rPr>
        <w:t xml:space="preserve"> </w:t>
      </w:r>
    </w:p>
    <w:p w14:paraId="59EF037A" w14:textId="52B37FB3" w:rsidR="00152697" w:rsidRPr="00312974" w:rsidRDefault="00152697" w:rsidP="00AF551A">
      <w:pPr>
        <w:pStyle w:val="Heading3"/>
        <w:rPr>
          <w:rPrChange w:id="1413" w:author="Rodion" w:date="2019-12-09T02:09:00Z">
            <w:rPr/>
          </w:rPrChange>
        </w:rPr>
      </w:pPr>
      <w:del w:id="1414" w:author="Rodion Kharabet" w:date="2019-12-06T01:20:00Z">
        <w:r w:rsidRPr="00312974" w:rsidDel="00B5085E">
          <w:rPr>
            <w:rPrChange w:id="1415" w:author="Rodion" w:date="2019-12-09T02:09:00Z">
              <w:rPr/>
            </w:rPrChange>
          </w:rPr>
          <w:lastRenderedPageBreak/>
          <w:delText>2</w:delText>
        </w:r>
      </w:del>
      <w:bookmarkStart w:id="1416" w:name="_Toc26763204"/>
      <w:ins w:id="1417" w:author="Rodion Kharabet" w:date="2019-12-06T01:20:00Z">
        <w:r w:rsidR="00B5085E" w:rsidRPr="00312974">
          <w:rPr>
            <w:rPrChange w:id="1418" w:author="Rodion" w:date="2019-12-09T02:09:00Z">
              <w:rPr/>
            </w:rPrChange>
          </w:rPr>
          <w:t>1</w:t>
        </w:r>
      </w:ins>
      <w:r w:rsidRPr="00312974">
        <w:rPr>
          <w:rPrChange w:id="1419" w:author="Rodion" w:date="2019-12-09T02:09:00Z">
            <w:rPr/>
          </w:rPrChange>
        </w:rPr>
        <w:t>.2.1 Ідентифікація за штрих-кодом</w:t>
      </w:r>
      <w:bookmarkEnd w:id="1416"/>
    </w:p>
    <w:p w14:paraId="1CE5EF51" w14:textId="77777777" w:rsidR="00AF551A" w:rsidRPr="00312974" w:rsidRDefault="00AF551A" w:rsidP="00E31CA1">
      <w:pPr>
        <w:ind w:right="-143"/>
        <w:jc w:val="left"/>
        <w:rPr>
          <w:rFonts w:cstheme="minorBidi"/>
          <w:szCs w:val="22"/>
          <w:rPrChange w:id="1420" w:author="Rodion" w:date="2019-12-09T02:09:00Z">
            <w:rPr>
              <w:rFonts w:cstheme="minorBidi"/>
              <w:szCs w:val="22"/>
            </w:rPr>
          </w:rPrChange>
        </w:rPr>
      </w:pPr>
    </w:p>
    <w:p w14:paraId="71DFF3E3" w14:textId="6FB4F725" w:rsidR="00D11460" w:rsidRPr="00312974" w:rsidDel="00D60440" w:rsidRDefault="00D11460" w:rsidP="008F5707">
      <w:pPr>
        <w:rPr>
          <w:del w:id="1421" w:author="Rodion" w:date="2019-12-05T23:30:00Z"/>
          <w:rPrChange w:id="1422" w:author="Rodion" w:date="2019-12-09T02:09:00Z">
            <w:rPr>
              <w:del w:id="1423" w:author="Rodion" w:date="2019-12-05T23:30:00Z"/>
            </w:rPr>
          </w:rPrChange>
        </w:rPr>
      </w:pPr>
      <w:r w:rsidRPr="00312974">
        <w:rPr>
          <w:rPrChange w:id="1424" w:author="Rodion" w:date="2019-12-09T02:09:00Z">
            <w:rPr/>
          </w:rPrChange>
        </w:rPr>
        <w:t>Штрих-код був винайдений в 1949 році аспірантами Інституту Технологій Дрекселя Бернардом Сілвером і Норманом Вудлендом [</w:t>
      </w:r>
      <w:r w:rsidR="003B4AE6" w:rsidRPr="00312974">
        <w:rPr>
          <w:rPrChange w:id="1425" w:author="Rodion" w:date="2019-12-09T02:09:00Z">
            <w:rPr/>
          </w:rPrChange>
        </w:rPr>
        <w:t>5</w:t>
      </w:r>
      <w:r w:rsidRPr="00312974">
        <w:rPr>
          <w:rPrChange w:id="1426" w:author="Rodion" w:date="2019-12-09T02:09:00Z">
            <w:rPr/>
          </w:rPrChange>
        </w:rPr>
        <w:t xml:space="preserve">]. Вони отримали патент на свій винахід у 1952 році. Однак </w:t>
      </w:r>
      <w:r w:rsidR="00F50E91" w:rsidRPr="00312974">
        <w:rPr>
          <w:rPrChange w:id="1427" w:author="Rodion" w:date="2019-12-09T02:09:00Z">
            <w:rPr/>
          </w:rPrChange>
        </w:rPr>
        <w:t>штрих-коди</w:t>
      </w:r>
      <w:r w:rsidRPr="00312974">
        <w:rPr>
          <w:rPrChange w:id="1428" w:author="Rodion" w:date="2019-12-09T02:09:00Z">
            <w:rPr/>
          </w:rPrChange>
        </w:rPr>
        <w:t xml:space="preserve"> не використовувались</w:t>
      </w:r>
    </w:p>
    <w:p w14:paraId="1AC4D55C" w14:textId="30E3D492" w:rsidR="00D11460" w:rsidRPr="00312974" w:rsidRDefault="00D60440" w:rsidP="008F5707">
      <w:pPr>
        <w:rPr>
          <w:rPrChange w:id="1429" w:author="Rodion" w:date="2019-12-09T02:09:00Z">
            <w:rPr/>
          </w:rPrChange>
        </w:rPr>
      </w:pPr>
      <w:ins w:id="1430" w:author="Rodion" w:date="2019-12-05T23:30:00Z">
        <w:r w:rsidRPr="00312974">
          <w:rPr>
            <w:rPrChange w:id="1431" w:author="Rodion" w:date="2019-12-09T02:09:00Z">
              <w:rPr/>
            </w:rPrChange>
          </w:rPr>
          <w:t xml:space="preserve"> </w:t>
        </w:r>
      </w:ins>
      <w:r w:rsidR="00D11460" w:rsidRPr="00312974">
        <w:rPr>
          <w:rPrChange w:id="1432" w:author="Rodion" w:date="2019-12-09T02:09:00Z">
            <w:rPr/>
          </w:rPrChange>
        </w:rPr>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rPr>
          <w:rPrChange w:id="1433" w:author="Rodion" w:date="2019-12-09T02:09:00Z">
            <w:rPr/>
          </w:rPrChange>
        </w:rPr>
        <w:t>Принцип кодування складається в тому, що</w:t>
      </w:r>
      <w:del w:id="1434" w:author="Rodion" w:date="2019-12-05T23:30:00Z">
        <w:r w:rsidR="00F35F1B" w:rsidRPr="00312974" w:rsidDel="00D60440">
          <w:rPr>
            <w:rPrChange w:id="1435" w:author="Rodion" w:date="2019-12-09T02:09:00Z">
              <w:rPr/>
            </w:rPrChange>
          </w:rPr>
          <w:delText>б</w:delText>
        </w:r>
      </w:del>
      <w:r w:rsidR="00F35F1B" w:rsidRPr="00312974">
        <w:rPr>
          <w:rPrChange w:id="1436" w:author="Rodion" w:date="2019-12-09T02:09:00Z">
            <w:rPr/>
          </w:rPrChange>
        </w:rPr>
        <w:t xml:space="preserve"> цифри і букви представляють собою смуги різної ширини. Сьогодні більшість штрих-кодів своєю формою представляють прямокутники, оригінальна </w:t>
      </w:r>
      <w:ins w:id="1437" w:author="Rodion" w:date="2019-12-05T23:31:00Z">
        <w:r w:rsidRPr="00312974">
          <w:rPr>
            <w:rPrChange w:id="1438" w:author="Rodion" w:date="2019-12-09T02:09:00Z">
              <w:rPr/>
            </w:rPrChange>
          </w:rPr>
          <w:t xml:space="preserve">ж </w:t>
        </w:r>
      </w:ins>
      <w:r w:rsidR="00F35F1B" w:rsidRPr="00312974">
        <w:rPr>
          <w:rPrChange w:id="1439" w:author="Rodion" w:date="2019-12-09T02:09:00Z">
            <w:rPr/>
          </w:rPrChange>
        </w:rPr>
        <w:t xml:space="preserve">версія була представлена концентричними колами різної товщини. </w:t>
      </w:r>
    </w:p>
    <w:p w14:paraId="1D3CE5E9" w14:textId="793471F9" w:rsidR="0041218B" w:rsidRPr="00312974" w:rsidRDefault="002B3390" w:rsidP="008F5707">
      <w:pPr>
        <w:rPr>
          <w:rPrChange w:id="1440" w:author="Rodion" w:date="2019-12-09T02:09:00Z">
            <w:rPr/>
          </w:rPrChange>
        </w:rPr>
      </w:pPr>
      <w:r w:rsidRPr="00312974">
        <w:rPr>
          <w:rPrChange w:id="1441" w:author="Rodion" w:date="2019-12-09T02:09:00Z">
            <w:rPr/>
          </w:rPrChange>
        </w:rPr>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ins w:id="1442" w:author="Rodion" w:date="2019-12-05T23:31:00Z">
        <w:r w:rsidR="00D60440" w:rsidRPr="00312974">
          <w:rPr>
            <w:rPrChange w:id="1443" w:author="Rodion" w:date="2019-12-09T02:09:00Z">
              <w:rPr/>
            </w:rPrChange>
          </w:rPr>
          <w:t>ть</w:t>
        </w:r>
      </w:ins>
      <w:r w:rsidRPr="00312974">
        <w:rPr>
          <w:rPrChange w:id="1444" w:author="Rodion" w:date="2019-12-09T02:09:00Z">
            <w:rPr/>
          </w:rPrChange>
        </w:rPr>
        <w:t xml:space="preserve"> штрих-коди для </w:t>
      </w:r>
      <w:r w:rsidR="00F50E91" w:rsidRPr="00312974">
        <w:rPr>
          <w:rPrChange w:id="1445" w:author="Rodion" w:date="2019-12-09T02:09:00Z">
            <w:rPr/>
          </w:rPrChange>
        </w:rPr>
        <w:t>ідентифікації</w:t>
      </w:r>
      <w:r w:rsidRPr="00312974">
        <w:rPr>
          <w:rPrChange w:id="1446" w:author="Rodion" w:date="2019-12-09T02:09:00Z">
            <w:rPr/>
          </w:rPrChange>
        </w:rPr>
        <w:t xml:space="preserve"> клієнтів, </w:t>
      </w:r>
      <w:del w:id="1447" w:author="Rodion" w:date="2019-12-05T23:31:00Z">
        <w:r w:rsidRPr="00312974" w:rsidDel="00D60440">
          <w:rPr>
            <w:rPrChange w:id="1448" w:author="Rodion" w:date="2019-12-09T02:09:00Z">
              <w:rPr/>
            </w:rPrChange>
          </w:rPr>
          <w:delText xml:space="preserve">що </w:delText>
        </w:r>
      </w:del>
      <w:ins w:id="1449" w:author="Rodion" w:date="2019-12-05T23:31:00Z">
        <w:r w:rsidR="00D60440" w:rsidRPr="00312974">
          <w:rPr>
            <w:rPrChange w:id="1450" w:author="Rodion" w:date="2019-12-09T02:09:00Z">
              <w:rPr/>
            </w:rPrChange>
          </w:rPr>
          <w:t xml:space="preserve">які </w:t>
        </w:r>
      </w:ins>
      <w:r w:rsidRPr="00312974">
        <w:rPr>
          <w:rPrChange w:id="1451" w:author="Rodion" w:date="2019-12-09T02:09:00Z">
            <w:rPr/>
          </w:rPrChange>
        </w:rPr>
        <w:t xml:space="preserve">здійснюють покупку у конкретному магазині. Такий підхід дозволяє </w:t>
      </w:r>
      <w:r w:rsidR="00375B80" w:rsidRPr="00312974">
        <w:rPr>
          <w:rPrChange w:id="1452" w:author="Rodion" w:date="2019-12-09T02:09:00Z">
            <w:rPr/>
          </w:rPrChange>
        </w:rPr>
        <w:t xml:space="preserve">здійснювати </w:t>
      </w:r>
      <w:r w:rsidR="00F50E91" w:rsidRPr="00312974">
        <w:rPr>
          <w:rPrChange w:id="1453" w:author="Rodion" w:date="2019-12-09T02:09:00Z">
            <w:rPr/>
          </w:rPrChange>
        </w:rPr>
        <w:t>індивідуальний</w:t>
      </w:r>
      <w:r w:rsidR="00375B80" w:rsidRPr="00312974">
        <w:rPr>
          <w:rPrChange w:id="1454" w:author="Rodion" w:date="2019-12-09T02:09:00Z">
            <w:rPr/>
          </w:rPrChange>
        </w:rPr>
        <w:t xml:space="preserve"> маркетинг та краще розуміти модель покупок людини з точки зору магазину.</w:t>
      </w:r>
    </w:p>
    <w:p w14:paraId="23BCC277" w14:textId="2B819FAD" w:rsidR="001C0457" w:rsidRPr="00312974" w:rsidRDefault="001C0457" w:rsidP="008F5707">
      <w:pPr>
        <w:rPr>
          <w:rPrChange w:id="1455" w:author="Rodion" w:date="2019-12-09T02:09:00Z">
            <w:rPr/>
          </w:rPrChange>
        </w:rPr>
      </w:pPr>
      <w:r w:rsidRPr="00312974">
        <w:rPr>
          <w:rPrChange w:id="1456" w:author="Rodion" w:date="2019-12-09T02:09:00Z">
            <w:rPr/>
          </w:rPrChange>
        </w:rPr>
        <w:t xml:space="preserve">Переважна більшість існуючих способів відстеження товарів базується на </w:t>
      </w:r>
      <w:r w:rsidR="00F50E91" w:rsidRPr="00312974">
        <w:rPr>
          <w:rPrChange w:id="1457" w:author="Rodion" w:date="2019-12-09T02:09:00Z">
            <w:rPr/>
          </w:rPrChange>
        </w:rPr>
        <w:t>ідентифікації</w:t>
      </w:r>
      <w:r w:rsidRPr="00312974">
        <w:rPr>
          <w:rPrChange w:id="1458" w:author="Rodion" w:date="2019-12-09T02:09:00Z">
            <w:rPr/>
          </w:rPrChange>
        </w:rPr>
        <w:t xml:space="preserve"> з використанням штрих-кодів. Наприклад, для відстеження штрих-кодами маркують </w:t>
      </w:r>
      <w:r w:rsidR="00F50E91" w:rsidRPr="00312974">
        <w:rPr>
          <w:rPrChange w:id="1459" w:author="Rodion" w:date="2019-12-09T02:09:00Z">
            <w:rPr/>
          </w:rPrChange>
        </w:rPr>
        <w:t>орендовані</w:t>
      </w:r>
      <w:r w:rsidRPr="00312974">
        <w:rPr>
          <w:rPrChange w:id="1460" w:author="Rodion" w:date="2019-12-09T02:09:00Z">
            <w:rPr/>
          </w:rPrChange>
        </w:rPr>
        <w:t xml:space="preserve"> автомобілі, багаж в аеропортах, відходи на атомних електростанціях , поштов</w:t>
      </w:r>
      <w:del w:id="1461" w:author="Rodion" w:date="2019-12-05T23:31:00Z">
        <w:r w:rsidRPr="00312974" w:rsidDel="00D60440">
          <w:rPr>
            <w:rPrChange w:id="1462" w:author="Rodion" w:date="2019-12-09T02:09:00Z">
              <w:rPr/>
            </w:rPrChange>
          </w:rPr>
          <w:delText>их</w:delText>
        </w:r>
      </w:del>
      <w:ins w:id="1463" w:author="Rodion" w:date="2019-12-05T23:31:00Z">
        <w:r w:rsidR="00D60440" w:rsidRPr="00312974">
          <w:rPr>
            <w:rPrChange w:id="1464" w:author="Rodion" w:date="2019-12-09T02:09:00Z">
              <w:rPr/>
            </w:rPrChange>
          </w:rPr>
          <w:t>і</w:t>
        </w:r>
      </w:ins>
      <w:r w:rsidRPr="00312974">
        <w:rPr>
          <w:rPrChange w:id="1465" w:author="Rodion" w:date="2019-12-09T02:09:00Z">
            <w:rPr/>
          </w:rPrChange>
        </w:rPr>
        <w:t xml:space="preserve"> </w:t>
      </w:r>
      <w:r w:rsidR="00F50E91" w:rsidRPr="00312974">
        <w:rPr>
          <w:rPrChange w:id="1466" w:author="Rodion" w:date="2019-12-09T02:09:00Z">
            <w:rPr/>
          </w:rPrChange>
        </w:rPr>
        <w:t>відправлен</w:t>
      </w:r>
      <w:ins w:id="1467" w:author="Rodion" w:date="2019-12-05T23:31:00Z">
        <w:r w:rsidR="00D60440" w:rsidRPr="00312974">
          <w:rPr>
            <w:rPrChange w:id="1468" w:author="Rodion" w:date="2019-12-09T02:09:00Z">
              <w:rPr/>
            </w:rPrChange>
          </w:rPr>
          <w:t>ня</w:t>
        </w:r>
      </w:ins>
      <w:del w:id="1469" w:author="Rodion" w:date="2019-12-05T23:31:00Z">
        <w:r w:rsidR="00F50E91" w:rsidRPr="00312974" w:rsidDel="00D60440">
          <w:rPr>
            <w:rPrChange w:id="1470" w:author="Rodion" w:date="2019-12-09T02:09:00Z">
              <w:rPr/>
            </w:rPrChange>
          </w:rPr>
          <w:delText>ь</w:delText>
        </w:r>
      </w:del>
      <w:r w:rsidRPr="00312974">
        <w:rPr>
          <w:rPrChange w:id="1471" w:author="Rodion" w:date="2019-12-09T02:09:00Z">
            <w:rPr/>
          </w:rPrChange>
        </w:rPr>
        <w:t xml:space="preserve"> тощо. </w:t>
      </w:r>
    </w:p>
    <w:p w14:paraId="497EB8CC" w14:textId="5AF63E36" w:rsidR="001C0457" w:rsidRPr="00312974" w:rsidRDefault="001C0457" w:rsidP="008F5707">
      <w:pPr>
        <w:rPr>
          <w:rPrChange w:id="1472" w:author="Rodion" w:date="2019-12-09T02:09:00Z">
            <w:rPr/>
          </w:rPrChange>
        </w:rPr>
      </w:pPr>
      <w:r w:rsidRPr="00312974">
        <w:rPr>
          <w:rPrChange w:id="1473" w:author="Rodion" w:date="2019-12-09T02:09:00Z">
            <w:rPr/>
          </w:rPrChange>
        </w:rPr>
        <w:t xml:space="preserve">Квитки на </w:t>
      </w:r>
      <w:del w:id="1474" w:author="Rodion" w:date="2019-12-05T23:32:00Z">
        <w:r w:rsidRPr="00312974" w:rsidDel="00D60440">
          <w:rPr>
            <w:rPrChange w:id="1475" w:author="Rodion" w:date="2019-12-09T02:09:00Z">
              <w:rPr/>
            </w:rPrChange>
          </w:rPr>
          <w:delText xml:space="preserve">різні </w:delText>
        </w:r>
      </w:del>
      <w:r w:rsidRPr="00312974">
        <w:rPr>
          <w:rPrChange w:id="1476" w:author="Rodion" w:date="2019-12-09T02:09:00Z">
            <w:rPr/>
          </w:rPrChange>
        </w:rPr>
        <w:t xml:space="preserve">розважальні заходи (концерти, виставки, </w:t>
      </w:r>
      <w:r w:rsidR="00F955AA" w:rsidRPr="00312974">
        <w:rPr>
          <w:rPrChange w:id="1477" w:author="Rodion" w:date="2019-12-09T02:09:00Z">
            <w:rPr/>
          </w:rPrChange>
        </w:rPr>
        <w:t>спортивні змагання)</w:t>
      </w:r>
      <w:ins w:id="1478" w:author="Rodion" w:date="2019-12-05T23:33:00Z">
        <w:r w:rsidR="00C95D1B" w:rsidRPr="00312974">
          <w:rPr>
            <w:rPrChange w:id="1479" w:author="Rodion" w:date="2019-12-09T02:09:00Z">
              <w:rPr/>
            </w:rPrChange>
          </w:rPr>
          <w:t xml:space="preserve"> також</w:t>
        </w:r>
      </w:ins>
      <w:r w:rsidR="00F955AA" w:rsidRPr="00312974">
        <w:rPr>
          <w:rPrChange w:id="1480" w:author="Rodion" w:date="2019-12-09T02:09:00Z">
            <w:rPr/>
          </w:rPrChange>
        </w:rPr>
        <w:t xml:space="preserve"> маркуються штрих-кодами. Людина може роздрукувати їх</w:t>
      </w:r>
      <w:del w:id="1481" w:author="Rodion" w:date="2019-12-05T23:33:00Z">
        <w:r w:rsidR="00F955AA" w:rsidRPr="00312974" w:rsidDel="00C95D1B">
          <w:rPr>
            <w:rPrChange w:id="1482" w:author="Rodion" w:date="2019-12-09T02:09:00Z">
              <w:rPr/>
            </w:rPrChange>
          </w:rPr>
          <w:delText xml:space="preserve"> на принтері</w:delText>
        </w:r>
      </w:del>
      <w:r w:rsidR="00F955AA" w:rsidRPr="00312974">
        <w:rPr>
          <w:rPrChange w:id="1483" w:author="Rodion" w:date="2019-12-09T02:09:00Z">
            <w:rPr/>
          </w:rPrChange>
        </w:rPr>
        <w:t xml:space="preserve"> або завантажити на смартфон з </w:t>
      </w:r>
      <w:ins w:id="1484" w:author="Rodion" w:date="2019-12-05T23:34:00Z">
        <w:r w:rsidR="00C95D1B" w:rsidRPr="00312974">
          <w:rPr>
            <w:rPrChange w:id="1485" w:author="Rodion" w:date="2019-12-09T02:09:00Z">
              <w:rPr/>
            </w:rPrChange>
          </w:rPr>
          <w:t xml:space="preserve">екрану </w:t>
        </w:r>
      </w:ins>
      <w:r w:rsidR="00F955AA" w:rsidRPr="00312974">
        <w:rPr>
          <w:rPrChange w:id="1486" w:author="Rodion" w:date="2019-12-09T02:09:00Z">
            <w:rPr/>
          </w:rPrChange>
        </w:rPr>
        <w:t>якого ідентифікатор буде зчитаний на вході персоналом закладу.</w:t>
      </w:r>
    </w:p>
    <w:p w14:paraId="2929AB1E" w14:textId="62140E68" w:rsidR="00375B80" w:rsidRPr="00312974" w:rsidRDefault="00375B80" w:rsidP="008F5707">
      <w:pPr>
        <w:rPr>
          <w:rPrChange w:id="1487" w:author="Rodion" w:date="2019-12-09T02:09:00Z">
            <w:rPr/>
          </w:rPrChange>
        </w:rPr>
      </w:pPr>
      <w:r w:rsidRPr="00312974">
        <w:rPr>
          <w:rPrChange w:id="1488" w:author="Rodion" w:date="2019-12-09T02:09:00Z">
            <w:rPr/>
          </w:rPrChange>
        </w:rPr>
        <w:t xml:space="preserve">В медичній сфері штрих-коди мають широке застосування. Їх використовують </w:t>
      </w:r>
      <w:r w:rsidR="00E408D7" w:rsidRPr="00312974">
        <w:rPr>
          <w:rPrChange w:id="1489" w:author="Rodion" w:date="2019-12-09T02:09:00Z">
            <w:rPr/>
          </w:rPrChange>
        </w:rPr>
        <w:t xml:space="preserve">як для ідентифікації пацієнта, так і для </w:t>
      </w:r>
      <w:r w:rsidR="001C0457" w:rsidRPr="00312974">
        <w:rPr>
          <w:rPrChange w:id="1490" w:author="Rodion" w:date="2019-12-09T02:09:00Z">
            <w:rPr/>
          </w:rPrChange>
        </w:rPr>
        <w:t xml:space="preserve">ведення історії хвороби пацієнта (фіксація кожного відвідування у лікаря у цифровому форматі). Навіть </w:t>
      </w:r>
      <w:del w:id="1491" w:author="Rodion" w:date="2019-12-05T23:34:00Z">
        <w:r w:rsidR="001C0457" w:rsidRPr="00312974" w:rsidDel="00C95D1B">
          <w:rPr>
            <w:rPrChange w:id="1492" w:author="Rodion" w:date="2019-12-09T02:09:00Z">
              <w:rPr/>
            </w:rPrChange>
          </w:rPr>
          <w:delText xml:space="preserve">виписка </w:delText>
        </w:r>
      </w:del>
      <w:ins w:id="1493" w:author="Rodion" w:date="2019-12-05T23:34:00Z">
        <w:r w:rsidR="00C95D1B" w:rsidRPr="00312974">
          <w:rPr>
            <w:rPrChange w:id="1494" w:author="Rodion" w:date="2019-12-09T02:09:00Z">
              <w:rPr/>
            </w:rPrChange>
          </w:rPr>
          <w:t xml:space="preserve">виписування </w:t>
        </w:r>
      </w:ins>
      <w:r w:rsidR="001C0457" w:rsidRPr="00312974">
        <w:rPr>
          <w:rPrChange w:id="1495" w:author="Rodion" w:date="2019-12-09T02:09:00Z">
            <w:rPr/>
          </w:rPrChange>
        </w:rPr>
        <w:t xml:space="preserve">медикаментів може </w:t>
      </w:r>
      <w:r w:rsidR="001C0457" w:rsidRPr="00312974">
        <w:rPr>
          <w:rPrChange w:id="1496" w:author="Rodion" w:date="2019-12-09T02:09:00Z">
            <w:rPr/>
          </w:rPrChange>
        </w:rPr>
        <w:lastRenderedPageBreak/>
        <w:t>бути підкріплен</w:t>
      </w:r>
      <w:ins w:id="1497" w:author="Rodion" w:date="2019-12-05T23:34:00Z">
        <w:r w:rsidR="00C95D1B" w:rsidRPr="00312974">
          <w:rPr>
            <w:rPrChange w:id="1498" w:author="Rodion" w:date="2019-12-09T02:09:00Z">
              <w:rPr/>
            </w:rPrChange>
          </w:rPr>
          <w:t>е</w:t>
        </w:r>
      </w:ins>
      <w:del w:id="1499" w:author="Rodion" w:date="2019-12-05T23:34:00Z">
        <w:r w:rsidR="001C0457" w:rsidRPr="00312974" w:rsidDel="00C95D1B">
          <w:rPr>
            <w:rPrChange w:id="1500" w:author="Rodion" w:date="2019-12-09T02:09:00Z">
              <w:rPr/>
            </w:rPrChange>
          </w:rPr>
          <w:delText>а</w:delText>
        </w:r>
      </w:del>
      <w:r w:rsidR="001C0457" w:rsidRPr="00312974">
        <w:rPr>
          <w:rPrChange w:id="1501" w:author="Rodion" w:date="2019-12-09T02:09:00Z">
            <w:rPr/>
          </w:rPrChange>
        </w:rPr>
        <w:t xml:space="preserve"> штрих-кодом та зчитан</w:t>
      </w:r>
      <w:ins w:id="1502" w:author="Rodion" w:date="2019-12-05T23:34:00Z">
        <w:r w:rsidR="00C95D1B" w:rsidRPr="00312974">
          <w:rPr>
            <w:rPrChange w:id="1503" w:author="Rodion" w:date="2019-12-09T02:09:00Z">
              <w:rPr/>
            </w:rPrChange>
          </w:rPr>
          <w:t>е</w:t>
        </w:r>
      </w:ins>
      <w:del w:id="1504" w:author="Rodion" w:date="2019-12-05T23:34:00Z">
        <w:r w:rsidR="001C0457" w:rsidRPr="00312974" w:rsidDel="00C95D1B">
          <w:rPr>
            <w:rPrChange w:id="1505" w:author="Rodion" w:date="2019-12-09T02:09:00Z">
              <w:rPr/>
            </w:rPrChange>
          </w:rPr>
          <w:delText>а</w:delText>
        </w:r>
      </w:del>
      <w:r w:rsidR="001C0457" w:rsidRPr="00312974">
        <w:rPr>
          <w:rPrChange w:id="1506" w:author="Rodion" w:date="2019-12-09T02:09:00Z">
            <w:rPr/>
          </w:rPrChange>
        </w:rPr>
        <w:t xml:space="preserve"> на касі в аптеці для відображення необхідного списку ліків. </w:t>
      </w:r>
    </w:p>
    <w:p w14:paraId="7F11667F" w14:textId="0676FD04" w:rsidR="0095767B" w:rsidRPr="00312974" w:rsidDel="00C95D1B" w:rsidRDefault="00485122" w:rsidP="008F5707">
      <w:pPr>
        <w:rPr>
          <w:del w:id="1507" w:author="Rodion" w:date="2019-12-05T23:35:00Z"/>
          <w:rPrChange w:id="1508" w:author="Rodion" w:date="2019-12-09T02:09:00Z">
            <w:rPr>
              <w:del w:id="1509" w:author="Rodion" w:date="2019-12-05T23:35:00Z"/>
            </w:rPr>
          </w:rPrChange>
        </w:rPr>
      </w:pPr>
      <w:del w:id="1510" w:author="Rodion" w:date="2019-12-05T23:35:00Z">
        <w:r w:rsidRPr="00312974" w:rsidDel="00C95D1B">
          <w:rPr>
            <w:rPrChange w:id="1511" w:author="Rodion" w:date="2019-12-09T02:09:00Z">
              <w:rPr/>
            </w:rPrChange>
          </w:rPr>
          <w:delText xml:space="preserve"> </w:delText>
        </w:r>
        <w:r w:rsidR="00FF4657" w:rsidRPr="00312974" w:rsidDel="00C95D1B">
          <w:rPr>
            <w:rPrChange w:id="1512" w:author="Rodion" w:date="2019-12-09T02:09:00Z">
              <w:rPr/>
            </w:rPrChange>
          </w:rPr>
          <w:delText>Основна передумова штрих-кодів полягає в тому, що буквено-числова інформація може кодуватися в смуги і пробіли різної ширини</w:delText>
        </w:r>
        <w:r w:rsidR="00EA6947" w:rsidRPr="00312974" w:rsidDel="00C95D1B">
          <w:rPr>
            <w:rPrChange w:id="1513" w:author="Rodion" w:date="2019-12-09T02:09:00Z">
              <w:rPr/>
            </w:rPrChange>
          </w:rPr>
          <w:delText xml:space="preserve">, надруковані на упаковці продукту. Саме за цими штрих-кодами ідентифікуються товари на складах в магазинах та безпосередньо на касі під час покупки кінцевим споживачем. </w:delText>
        </w:r>
      </w:del>
    </w:p>
    <w:p w14:paraId="7869BAD9" w14:textId="77777777" w:rsidR="00EA6947" w:rsidRPr="00312974" w:rsidRDefault="00EA6947" w:rsidP="008F5707">
      <w:pPr>
        <w:rPr>
          <w:rPrChange w:id="1514" w:author="Rodion" w:date="2019-12-09T02:09:00Z">
            <w:rPr/>
          </w:rPrChange>
        </w:rPr>
      </w:pPr>
      <w:r w:rsidRPr="00312974">
        <w:rPr>
          <w:rPrChange w:id="1515" w:author="Rodion" w:date="2019-12-09T02:09:00Z">
            <w:rPr/>
          </w:rPrChange>
        </w:rPr>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коректно.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pPr>
        <w:rPr>
          <w:rPrChange w:id="1516" w:author="Rodion" w:date="2019-12-09T02:09:00Z">
            <w:rPr/>
          </w:rPrChange>
        </w:rPr>
      </w:pPr>
      <w:r w:rsidRPr="00312974">
        <w:rPr>
          <w:rPrChange w:id="1517" w:author="Rodion" w:date="2019-12-09T02:09:00Z">
            <w:rPr/>
          </w:rPrChange>
        </w:rPr>
        <w:t>Код містить у собі інформацію про виробника</w:t>
      </w:r>
      <w:r w:rsidR="00FD7394" w:rsidRPr="00312974">
        <w:rPr>
          <w:rPrChange w:id="1518" w:author="Rodion" w:date="2019-12-09T02:09:00Z">
            <w:rPr/>
          </w:rPrChange>
        </w:rPr>
        <w:t>,</w:t>
      </w:r>
      <w:r w:rsidRPr="00312974">
        <w:rPr>
          <w:rPrChange w:id="1519" w:author="Rodion" w:date="2019-12-09T02:09:00Z">
            <w:rPr/>
          </w:rPrChange>
        </w:rPr>
        <w:t xml:space="preserve"> </w:t>
      </w:r>
      <w:r w:rsidR="00FD7394" w:rsidRPr="00312974">
        <w:rPr>
          <w:rPrChange w:id="1520" w:author="Rodion" w:date="2019-12-09T02:09:00Z">
            <w:rPr/>
          </w:rPrChange>
        </w:rPr>
        <w:t>категорію, до якої</w:t>
      </w:r>
      <w:r w:rsidRPr="00312974">
        <w:rPr>
          <w:rPrChange w:id="1521" w:author="Rodion" w:date="2019-12-09T02:09:00Z">
            <w:rPr/>
          </w:rPrChange>
        </w:rPr>
        <w:t xml:space="preserve"> </w:t>
      </w:r>
      <w:r w:rsidR="00FD7394" w:rsidRPr="00312974">
        <w:rPr>
          <w:rPrChange w:id="1522" w:author="Rodion" w:date="2019-12-09T02:09:00Z">
            <w:rPr/>
          </w:rPrChange>
        </w:rPr>
        <w:t xml:space="preserve">відноситься товар та </w:t>
      </w:r>
      <w:r w:rsidR="00F50E91" w:rsidRPr="00312974">
        <w:rPr>
          <w:rPrChange w:id="1523" w:author="Rodion" w:date="2019-12-09T02:09:00Z">
            <w:rPr/>
          </w:rPrChange>
        </w:rPr>
        <w:t>безпосередньо</w:t>
      </w:r>
      <w:r w:rsidR="00FD7394" w:rsidRPr="00312974">
        <w:rPr>
          <w:rPrChange w:id="1524" w:author="Rodion" w:date="2019-12-09T02:09:00Z">
            <w:rPr/>
          </w:rPrChange>
        </w:rPr>
        <w:t xml:space="preserve"> номер товару. </w:t>
      </w:r>
      <w:r w:rsidR="001E736F" w:rsidRPr="00312974">
        <w:rPr>
          <w:rPrChange w:id="1525" w:author="Rodion" w:date="2019-12-09T02:09:00Z">
            <w:rPr/>
          </w:rPrChange>
        </w:rPr>
        <w:t>Але в ньому не міститься</w:t>
      </w:r>
      <w:r w:rsidR="00FD7394" w:rsidRPr="00312974">
        <w:rPr>
          <w:rPrChange w:id="1526" w:author="Rodion" w:date="2019-12-09T02:09:00Z">
            <w:rPr/>
          </w:rPrChange>
        </w:rPr>
        <w:t xml:space="preserve"> інформаці</w:t>
      </w:r>
      <w:r w:rsidR="001E736F" w:rsidRPr="00312974">
        <w:rPr>
          <w:rPrChange w:id="1527" w:author="Rodion" w:date="2019-12-09T02:09:00Z">
            <w:rPr/>
          </w:rPrChange>
        </w:rPr>
        <w:t>я</w:t>
      </w:r>
      <w:r w:rsidR="00FD7394" w:rsidRPr="00312974">
        <w:rPr>
          <w:rPrChange w:id="1528" w:author="Rodion" w:date="2019-12-09T02:09:00Z">
            <w:rPr/>
          </w:rPrChange>
        </w:rPr>
        <w:t xml:space="preserve"> про ціну, дату виробництва </w:t>
      </w:r>
      <w:r w:rsidR="001E736F" w:rsidRPr="00312974">
        <w:rPr>
          <w:rPrChange w:id="1529" w:author="Rodion" w:date="2019-12-09T02:09:00Z">
            <w:rPr/>
          </w:rPrChange>
        </w:rPr>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Pr>
        <w:rPr>
          <w:rPrChange w:id="1530" w:author="Rodion" w:date="2019-12-09T02:09:00Z">
            <w:rPr/>
          </w:rPrChange>
        </w:rPr>
      </w:pPr>
    </w:p>
    <w:p w14:paraId="5798E1F7" w14:textId="31DFD665" w:rsidR="00E31CA1" w:rsidRPr="00312974" w:rsidRDefault="00E31CA1" w:rsidP="008F5707">
      <w:pPr>
        <w:pStyle w:val="Heading4"/>
        <w:rPr>
          <w:rPrChange w:id="1531" w:author="Rodion" w:date="2019-12-09T02:09:00Z">
            <w:rPr/>
          </w:rPrChange>
        </w:rPr>
      </w:pPr>
      <w:del w:id="1532" w:author="Rodion Kharabet" w:date="2019-12-06T01:20:00Z">
        <w:r w:rsidRPr="00312974" w:rsidDel="00B5085E">
          <w:rPr>
            <w:rPrChange w:id="1533" w:author="Rodion" w:date="2019-12-09T02:09:00Z">
              <w:rPr/>
            </w:rPrChange>
          </w:rPr>
          <w:delText>2</w:delText>
        </w:r>
      </w:del>
      <w:ins w:id="1534" w:author="Rodion Kharabet" w:date="2019-12-06T01:20:00Z">
        <w:r w:rsidR="00B5085E" w:rsidRPr="00312974">
          <w:rPr>
            <w:rPrChange w:id="1535" w:author="Rodion" w:date="2019-12-09T02:09:00Z">
              <w:rPr/>
            </w:rPrChange>
          </w:rPr>
          <w:t>1</w:t>
        </w:r>
      </w:ins>
      <w:r w:rsidRPr="00312974">
        <w:rPr>
          <w:rPrChange w:id="1536" w:author="Rodion" w:date="2019-12-09T02:09:00Z">
            <w:rPr/>
          </w:rPrChange>
        </w:rPr>
        <w:t>.2.1.1 Різновиди штрих-кодів</w:t>
      </w:r>
    </w:p>
    <w:p w14:paraId="4D9B7D96" w14:textId="77777777" w:rsidR="008F5707" w:rsidRPr="00312974" w:rsidRDefault="008F5707" w:rsidP="00E31CA1">
      <w:pPr>
        <w:ind w:right="-143"/>
        <w:jc w:val="left"/>
        <w:rPr>
          <w:rFonts w:cstheme="minorBidi"/>
          <w:szCs w:val="22"/>
          <w:rPrChange w:id="1537" w:author="Rodion" w:date="2019-12-09T02:09:00Z">
            <w:rPr>
              <w:rFonts w:cstheme="minorBidi"/>
              <w:szCs w:val="22"/>
            </w:rPr>
          </w:rPrChange>
        </w:rPr>
      </w:pPr>
    </w:p>
    <w:p w14:paraId="4316B716" w14:textId="600D68AB" w:rsidR="00733C3F" w:rsidRPr="00312974" w:rsidRDefault="0041218B" w:rsidP="00C32976">
      <w:pPr>
        <w:rPr>
          <w:rPrChange w:id="1538" w:author="Rodion" w:date="2019-12-09T02:09:00Z">
            <w:rPr/>
          </w:rPrChange>
        </w:rPr>
      </w:pPr>
      <w:r w:rsidRPr="00312974">
        <w:rPr>
          <w:rPrChange w:id="1539" w:author="Rodion" w:date="2019-12-09T02:09:00Z">
            <w:rPr/>
          </w:rPrChange>
        </w:rPr>
        <w:t xml:space="preserve">Існує </w:t>
      </w:r>
      <w:r w:rsidR="00733C3F" w:rsidRPr="00312974">
        <w:rPr>
          <w:rPrChange w:id="1540" w:author="Rodion" w:date="2019-12-09T02:09:00Z">
            <w:rPr/>
          </w:rPrChange>
        </w:rPr>
        <w:t xml:space="preserve">багато різних видів кодування штрих-кодів. Всі вони поділяються на два великих класи: 1D та 2D штрих-коди. 1D – це саме ті види штрих-кодів, що наносяться </w:t>
      </w:r>
      <w:del w:id="1541" w:author="Rodion" w:date="2019-12-05T23:35:00Z">
        <w:r w:rsidR="00733C3F" w:rsidRPr="00312974" w:rsidDel="00C95D1B">
          <w:rPr>
            <w:rPrChange w:id="1542" w:author="Rodion" w:date="2019-12-09T02:09:00Z">
              <w:rPr/>
            </w:rPrChange>
          </w:rPr>
          <w:delText xml:space="preserve">в магазинах </w:delText>
        </w:r>
      </w:del>
      <w:r w:rsidR="00733C3F" w:rsidRPr="00312974">
        <w:rPr>
          <w:rPrChange w:id="1543" w:author="Rodion" w:date="2019-12-09T02:09:00Z">
            <w:rPr/>
          </w:rPrChange>
        </w:rPr>
        <w:t>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rPr>
          <w:rPrChange w:id="1544" w:author="Rodion" w:date="2019-12-09T02:09:00Z">
            <w:rPr/>
          </w:rPrChange>
        </w:rPr>
        <w:t xml:space="preserve">, чим більша </w:t>
      </w:r>
      <w:r w:rsidR="00733C3F" w:rsidRPr="00312974">
        <w:rPr>
          <w:rPrChange w:id="1545" w:author="Rodion" w:date="2019-12-09T02:09:00Z">
            <w:rPr/>
          </w:rPrChange>
        </w:rPr>
        <w:t>довжина повідомлення</w:t>
      </w:r>
      <w:r w:rsidR="00990AE0" w:rsidRPr="00312974">
        <w:rPr>
          <w:rPrChange w:id="1546" w:author="Rodion" w:date="2019-12-09T02:09:00Z">
            <w:rPr/>
          </w:rPrChange>
        </w:rPr>
        <w:t>, тим більша довжина самого штрих-коду.</w:t>
      </w:r>
      <w:r w:rsidR="009927B7" w:rsidRPr="00312974">
        <w:rPr>
          <w:rPrChange w:id="1547" w:author="Rodion" w:date="2019-12-09T02:09:00Z">
            <w:rPr/>
          </w:rPrChange>
        </w:rPr>
        <w:t xml:space="preserve"> </w:t>
      </w:r>
      <w:r w:rsidR="00990AE0" w:rsidRPr="00312974">
        <w:rPr>
          <w:rPrChange w:id="1548" w:author="Rodion" w:date="2019-12-09T02:09:00Z">
            <w:rPr/>
          </w:rPrChange>
        </w:rPr>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rPr>
          <w:rPrChange w:id="1549" w:author="Rodion" w:date="2019-12-09T02:09:00Z">
            <w:rPr/>
          </w:rPrChange>
        </w:rPr>
        <w:t xml:space="preserve">Найпоширеніший стандарт одновимірних штрих-кодів в </w:t>
      </w:r>
      <w:ins w:id="1550" w:author="Rodion" w:date="2019-12-05T23:35:00Z">
        <w:r w:rsidR="00C95D1B" w:rsidRPr="00312974">
          <w:rPr>
            <w:rPrChange w:id="1551" w:author="Rodion" w:date="2019-12-09T02:09:00Z">
              <w:rPr/>
            </w:rPrChange>
          </w:rPr>
          <w:t>є</w:t>
        </w:r>
      </w:ins>
      <w:del w:id="1552" w:author="Rodion" w:date="2019-12-05T23:35:00Z">
        <w:r w:rsidR="00CE4E98" w:rsidRPr="00312974" w:rsidDel="00C95D1B">
          <w:rPr>
            <w:rPrChange w:id="1553" w:author="Rodion" w:date="2019-12-09T02:09:00Z">
              <w:rPr/>
            </w:rPrChange>
          </w:rPr>
          <w:delText>Є</w:delText>
        </w:r>
      </w:del>
      <w:r w:rsidR="00CE4E98" w:rsidRPr="00312974">
        <w:rPr>
          <w:rPrChange w:id="1554" w:author="Rodion" w:date="2019-12-09T02:09:00Z">
            <w:rPr/>
          </w:rPrChange>
        </w:rPr>
        <w:t xml:space="preserve">вропейських країнах </w:t>
      </w:r>
      <w:r w:rsidR="00D23A4D" w:rsidRPr="00312974">
        <w:rPr>
          <w:rPrChange w:id="1555" w:author="Rodion" w:date="2019-12-09T02:09:00Z">
            <w:rPr/>
          </w:rPrChange>
        </w:rPr>
        <w:t xml:space="preserve">– EAN-13 – представлений на рисунку </w:t>
      </w:r>
      <w:ins w:id="1556" w:author="Rodion" w:date="2019-12-05T23:35:00Z">
        <w:r w:rsidR="00C95D1B" w:rsidRPr="00312974">
          <w:rPr>
            <w:rPrChange w:id="1557" w:author="Rodion" w:date="2019-12-09T02:09:00Z">
              <w:rPr/>
            </w:rPrChange>
          </w:rPr>
          <w:t>1</w:t>
        </w:r>
      </w:ins>
      <w:del w:id="1558" w:author="Rodion" w:date="2019-12-05T23:35:00Z">
        <w:r w:rsidR="003E70BB" w:rsidRPr="00312974" w:rsidDel="00C95D1B">
          <w:rPr>
            <w:rPrChange w:id="1559" w:author="Rodion" w:date="2019-12-09T02:09:00Z">
              <w:rPr/>
            </w:rPrChange>
          </w:rPr>
          <w:delText>2</w:delText>
        </w:r>
      </w:del>
      <w:r w:rsidR="003E70BB" w:rsidRPr="00312974">
        <w:rPr>
          <w:rPrChange w:id="1560" w:author="Rodion" w:date="2019-12-09T02:09:00Z">
            <w:rPr/>
          </w:rPrChange>
        </w:rPr>
        <w:t>.</w:t>
      </w:r>
      <w:r w:rsidR="00D23A4D" w:rsidRPr="00312974">
        <w:rPr>
          <w:rPrChange w:id="1561" w:author="Rodion" w:date="2019-12-09T02:09:00Z">
            <w:rPr/>
          </w:rPrChange>
        </w:rPr>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Pr>
        <w:rPr>
          <w:rPrChange w:id="1562" w:author="Rodion" w:date="2019-12-09T02:09:00Z">
            <w:rPr/>
          </w:rPrChange>
        </w:rPr>
      </w:pPr>
    </w:p>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6">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6BCD5AB2" w:rsidR="002060DD" w:rsidRPr="00312974" w:rsidRDefault="002060DD" w:rsidP="00AC6C67">
      <w:pPr>
        <w:jc w:val="center"/>
        <w:rPr>
          <w:rPrChange w:id="1563" w:author="Rodion" w:date="2019-12-09T02:09:00Z">
            <w:rPr/>
          </w:rPrChange>
        </w:rPr>
      </w:pPr>
      <w:r w:rsidRPr="00312974">
        <w:rPr>
          <w:rPrChange w:id="1564" w:author="Rodion" w:date="2019-12-09T02:09:00Z">
            <w:rPr/>
          </w:rPrChange>
        </w:rPr>
        <w:t xml:space="preserve">Рисунок </w:t>
      </w:r>
      <w:ins w:id="1565" w:author="Rodion" w:date="2019-12-05T23:36:00Z">
        <w:r w:rsidR="00C95D1B" w:rsidRPr="00312974">
          <w:rPr>
            <w:rPrChange w:id="1566" w:author="Rodion" w:date="2019-12-09T02:09:00Z">
              <w:rPr/>
            </w:rPrChange>
          </w:rPr>
          <w:t>1</w:t>
        </w:r>
      </w:ins>
      <w:del w:id="1567" w:author="Rodion" w:date="2019-12-05T23:36:00Z">
        <w:r w:rsidR="003E70BB" w:rsidRPr="00312974" w:rsidDel="00C95D1B">
          <w:rPr>
            <w:rPrChange w:id="1568" w:author="Rodion" w:date="2019-12-09T02:09:00Z">
              <w:rPr/>
            </w:rPrChange>
          </w:rPr>
          <w:delText>2</w:delText>
        </w:r>
      </w:del>
      <w:r w:rsidR="003E70BB" w:rsidRPr="00312974">
        <w:rPr>
          <w:rPrChange w:id="1569" w:author="Rodion" w:date="2019-12-09T02:09:00Z">
            <w:rPr/>
          </w:rPrChange>
        </w:rPr>
        <w:t>.</w:t>
      </w:r>
      <w:r w:rsidRPr="00312974">
        <w:rPr>
          <w:rPrChange w:id="1570" w:author="Rodion" w:date="2019-12-09T02:09:00Z">
            <w:rPr/>
          </w:rPrChange>
        </w:rPr>
        <w:t>1 – Приклад</w:t>
      </w:r>
      <w:r w:rsidR="00F02AFA" w:rsidRPr="00312974">
        <w:rPr>
          <w:rPrChange w:id="1571" w:author="Rodion" w:date="2019-12-09T02:09:00Z">
            <w:rPr/>
          </w:rPrChange>
        </w:rPr>
        <w:t xml:space="preserve"> повідомлення </w:t>
      </w:r>
      <w:ins w:id="1572" w:author="Rodion" w:date="2019-12-05T23:36:00Z">
        <w:r w:rsidR="00C95D1B" w:rsidRPr="00312974">
          <w:rPr>
            <w:rPrChange w:id="1573" w:author="Rodion" w:date="2019-12-09T02:09:00Z">
              <w:rPr/>
            </w:rPrChange>
          </w:rPr>
          <w:t>«</w:t>
        </w:r>
      </w:ins>
      <w:del w:id="1574" w:author="Rodion" w:date="2019-12-05T23:36:00Z">
        <w:r w:rsidR="00F02AFA" w:rsidRPr="00312974" w:rsidDel="00C95D1B">
          <w:rPr>
            <w:rPrChange w:id="1575" w:author="Rodion" w:date="2019-12-09T02:09:00Z">
              <w:rPr/>
            </w:rPrChange>
          </w:rPr>
          <w:delText>“</w:delText>
        </w:r>
      </w:del>
      <w:r w:rsidR="00F02AFA" w:rsidRPr="00312974">
        <w:rPr>
          <w:rPrChange w:id="1576" w:author="Rodion" w:date="2019-12-09T02:09:00Z">
            <w:rPr/>
          </w:rPrChange>
        </w:rPr>
        <w:t>123456789012</w:t>
      </w:r>
      <w:del w:id="1577" w:author="Rodion" w:date="2019-12-05T23:36:00Z">
        <w:r w:rsidR="00F02AFA" w:rsidRPr="00312974" w:rsidDel="00C95D1B">
          <w:rPr>
            <w:rPrChange w:id="1578" w:author="Rodion" w:date="2019-12-09T02:09:00Z">
              <w:rPr/>
            </w:rPrChange>
          </w:rPr>
          <w:delText>”</w:delText>
        </w:r>
      </w:del>
      <w:ins w:id="1579" w:author="Rodion" w:date="2019-12-05T23:36:00Z">
        <w:r w:rsidR="00C95D1B" w:rsidRPr="00312974">
          <w:rPr>
            <w:rPrChange w:id="1580" w:author="Rodion" w:date="2019-12-09T02:09:00Z">
              <w:rPr/>
            </w:rPrChange>
          </w:rPr>
          <w:t>»</w:t>
        </w:r>
      </w:ins>
      <w:r w:rsidR="00F02AFA" w:rsidRPr="00312974">
        <w:rPr>
          <w:rPrChange w:id="1581" w:author="Rodion" w:date="2019-12-09T02:09:00Z">
            <w:rPr/>
          </w:rPrChange>
        </w:rPr>
        <w:t xml:space="preserve"> у вигляді</w:t>
      </w:r>
      <w:r w:rsidRPr="00312974">
        <w:rPr>
          <w:rPrChange w:id="1582" w:author="Rodion" w:date="2019-12-09T02:09:00Z">
            <w:rPr/>
          </w:rPrChange>
        </w:rPr>
        <w:t xml:space="preserve"> штрих-коду стандарту EAN-13</w:t>
      </w:r>
      <w:del w:id="1583" w:author="Rodion" w:date="2019-12-05T23:36:00Z">
        <w:r w:rsidRPr="00312974" w:rsidDel="00C95D1B">
          <w:rPr>
            <w:rPrChange w:id="1584" w:author="Rodion" w:date="2019-12-09T02:09:00Z">
              <w:rPr/>
            </w:rPrChange>
          </w:rPr>
          <w:delText>.</w:delText>
        </w:r>
      </w:del>
    </w:p>
    <w:p w14:paraId="7F33CEF1" w14:textId="77777777" w:rsidR="002060DD" w:rsidRPr="00312974" w:rsidRDefault="002060DD" w:rsidP="002060DD">
      <w:pPr>
        <w:spacing w:line="259" w:lineRule="auto"/>
        <w:ind w:firstLine="0"/>
        <w:jc w:val="center"/>
        <w:rPr>
          <w:rPrChange w:id="1585" w:author="Rodion" w:date="2019-12-09T02:09:00Z">
            <w:rPr/>
          </w:rPrChange>
        </w:rPr>
      </w:pPr>
    </w:p>
    <w:p w14:paraId="1FCF0EE6" w14:textId="1E23568F" w:rsidR="0041218B" w:rsidRPr="00312974" w:rsidRDefault="00733C3F" w:rsidP="00AC6C67">
      <w:pPr>
        <w:rPr>
          <w:rPrChange w:id="1586" w:author="Rodion" w:date="2019-12-09T02:09:00Z">
            <w:rPr/>
          </w:rPrChange>
        </w:rPr>
      </w:pPr>
      <w:r w:rsidRPr="00312974">
        <w:rPr>
          <w:rPrChange w:id="1587" w:author="Rodion" w:date="2019-12-09T02:09:00Z">
            <w:rPr/>
          </w:rPrChange>
        </w:rPr>
        <w:t xml:space="preserve">2D штрих-коди </w:t>
      </w:r>
      <w:ins w:id="1588" w:author="Rodion" w:date="2019-12-05T23:36:00Z">
        <w:r w:rsidR="00C95D1B" w:rsidRPr="00312974">
          <w:rPr>
            <w:rPrChange w:id="1589" w:author="Rodion" w:date="2019-12-09T02:09:00Z">
              <w:rPr/>
            </w:rPrChange>
          </w:rPr>
          <w:t xml:space="preserve">– </w:t>
        </w:r>
      </w:ins>
      <w:r w:rsidRPr="00312974">
        <w:rPr>
          <w:rPrChange w:id="1590" w:author="Rodion" w:date="2019-12-09T02:09:00Z">
            <w:rPr/>
          </w:rPrChange>
        </w:rPr>
        <w:t>це покращена технологія</w:t>
      </w:r>
      <w:r w:rsidR="00990AE0" w:rsidRPr="00312974">
        <w:rPr>
          <w:rPrChange w:id="1591" w:author="Rodion" w:date="2019-12-09T02:09:00Z">
            <w:rPr/>
          </w:rPrChange>
        </w:rPr>
        <w:t xml:space="preserve"> одновимірних кодів. </w:t>
      </w:r>
      <w:r w:rsidR="00F02AFA" w:rsidRPr="00312974">
        <w:rPr>
          <w:rPrChange w:id="1592" w:author="Rodion" w:date="2019-12-09T02:09:00Z">
            <w:rPr/>
          </w:rPrChange>
        </w:rPr>
        <w:t xml:space="preserve">Їх ще називають матричними або двовимірними штрих-кодами. </w:t>
      </w:r>
      <w:r w:rsidR="00990AE0" w:rsidRPr="00312974">
        <w:rPr>
          <w:rPrChange w:id="1593" w:author="Rodion" w:date="2019-12-09T02:09:00Z">
            <w:rPr/>
          </w:rPrChange>
        </w:rPr>
        <w:t>Основна відмінність полягає в тому</w:t>
      </w:r>
      <w:ins w:id="1594" w:author="Rodion" w:date="2019-12-05T23:37:00Z">
        <w:r w:rsidR="00C95D1B" w:rsidRPr="00312974">
          <w:rPr>
            <w:rPrChange w:id="1595" w:author="Rodion" w:date="2019-12-09T02:09:00Z">
              <w:rPr/>
            </w:rPrChange>
          </w:rPr>
          <w:t>,</w:t>
        </w:r>
      </w:ins>
      <w:r w:rsidR="00990AE0" w:rsidRPr="00312974">
        <w:rPr>
          <w:rPrChange w:id="1596" w:author="Rodion" w:date="2019-12-09T02:09:00Z">
            <w:rPr/>
          </w:rPrChange>
        </w:rPr>
        <w:t xml:space="preserve"> що інформація розміщається в двох вимірах – і по вертикалі</w:t>
      </w:r>
      <w:ins w:id="1597" w:author="Rodion" w:date="2019-12-05T23:37:00Z">
        <w:r w:rsidR="00C95D1B" w:rsidRPr="00312974">
          <w:rPr>
            <w:rPrChange w:id="1598" w:author="Rodion" w:date="2019-12-09T02:09:00Z">
              <w:rPr/>
            </w:rPrChange>
          </w:rPr>
          <w:t>,</w:t>
        </w:r>
      </w:ins>
      <w:r w:rsidR="00990AE0" w:rsidRPr="00312974">
        <w:rPr>
          <w:rPrChange w:id="1599" w:author="Rodion" w:date="2019-12-09T02:09:00Z">
            <w:rPr/>
          </w:rPrChange>
        </w:rPr>
        <w:t xml:space="preserve"> і по горизонталі. Графічно такі коди виглядають набором </w:t>
      </w:r>
      <w:r w:rsidR="00CE4E98" w:rsidRPr="00312974">
        <w:rPr>
          <w:rPrChange w:id="1600" w:author="Rodion" w:date="2019-12-09T02:09:00Z">
            <w:rPr/>
          </w:rPrChange>
        </w:rPr>
        <w:t xml:space="preserve">впорядкованих спеціальним чином </w:t>
      </w:r>
      <w:r w:rsidR="00990AE0" w:rsidRPr="00312974">
        <w:rPr>
          <w:rPrChange w:id="1601" w:author="Rodion" w:date="2019-12-09T02:09:00Z">
            <w:rPr/>
          </w:rPrChange>
        </w:rPr>
        <w:t>точок, квадратів, кіл, шестикутників тощо.</w:t>
      </w:r>
      <w:r w:rsidR="00CE4E98" w:rsidRPr="00312974">
        <w:rPr>
          <w:rPrChange w:id="1602" w:author="Rodion" w:date="2019-12-09T02:09:00Z">
            <w:rPr/>
          </w:rPrChange>
        </w:rPr>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rPr>
          <w:rPrChange w:id="1603" w:author="Rodion" w:date="2019-12-09T02:09:00Z">
            <w:rPr/>
          </w:rPrChange>
        </w:rPr>
        <w:t xml:space="preserve"> [6]</w:t>
      </w:r>
      <w:r w:rsidR="00CE4E98" w:rsidRPr="00312974">
        <w:rPr>
          <w:rPrChange w:id="1604" w:author="Rodion" w:date="2019-12-09T02:09:00Z">
            <w:rPr/>
          </w:rPrChange>
        </w:rPr>
        <w:t>.</w:t>
      </w:r>
      <w:r w:rsidR="00990AE0" w:rsidRPr="00312974">
        <w:rPr>
          <w:rPrChange w:id="1605" w:author="Rodion" w:date="2019-12-09T02:09:00Z">
            <w:rPr/>
          </w:rPrChange>
        </w:rPr>
        <w:t xml:space="preserve"> </w:t>
      </w:r>
    </w:p>
    <w:p w14:paraId="0FDF30F1" w14:textId="78E2E941" w:rsidR="0072739E" w:rsidRPr="00312974" w:rsidRDefault="00F02AFA" w:rsidP="00AC6C67">
      <w:pPr>
        <w:rPr>
          <w:rPrChange w:id="1606" w:author="Rodion" w:date="2019-12-09T02:09:00Z">
            <w:rPr/>
          </w:rPrChange>
        </w:rPr>
      </w:pPr>
      <w:r w:rsidRPr="00312974">
        <w:rPr>
          <w:rPrChange w:id="1607" w:author="Rodion" w:date="2019-12-09T02:09:00Z">
            <w:rPr/>
          </w:rPrChange>
        </w:rPr>
        <w:t xml:space="preserve">Найпоширенішим стандартом матричних штрих-кодів є QR </w:t>
      </w:r>
      <w:del w:id="1608" w:author="Rodion" w:date="2019-12-05T23:37:00Z">
        <w:r w:rsidRPr="00312974" w:rsidDel="00C95D1B">
          <w:rPr>
            <w:rPrChange w:id="1609" w:author="Rodion" w:date="2019-12-09T02:09:00Z">
              <w:rPr/>
            </w:rPrChange>
          </w:rPr>
          <w:delText>C</w:delText>
        </w:r>
      </w:del>
      <w:ins w:id="1610" w:author="Rodion" w:date="2019-12-05T23:37:00Z">
        <w:r w:rsidR="00C95D1B" w:rsidRPr="00312974">
          <w:rPr>
            <w:rPrChange w:id="1611" w:author="Rodion" w:date="2019-12-09T02:09:00Z">
              <w:rPr>
                <w:lang w:val="en-US"/>
              </w:rPr>
            </w:rPrChange>
          </w:rPr>
          <w:t>c</w:t>
        </w:r>
      </w:ins>
      <w:r w:rsidRPr="00030B2B">
        <w:t>ode. Через свою популярність ві</w:t>
      </w:r>
      <w:r w:rsidRPr="00312974">
        <w:rPr>
          <w:rPrChange w:id="1612" w:author="Rodion" w:date="2019-12-09T02:09:00Z">
            <w:rPr/>
          </w:rPrChange>
        </w:rPr>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ins w:id="1613" w:author="Rodion" w:date="2019-12-05T23:37:00Z">
        <w:r w:rsidR="00C95D1B" w:rsidRPr="00312974">
          <w:rPr>
            <w:rPrChange w:id="1614" w:author="Rodion" w:date="2019-12-09T02:09:00Z">
              <w:rPr/>
            </w:rPrChange>
          </w:rPr>
          <w:t>с</w:t>
        </w:r>
      </w:ins>
      <w:del w:id="1615" w:author="Rodion" w:date="2019-12-05T23:37:00Z">
        <w:r w:rsidRPr="00312974" w:rsidDel="00C95D1B">
          <w:rPr>
            <w:rPrChange w:id="1616" w:author="Rodion" w:date="2019-12-09T02:09:00Z">
              <w:rPr/>
            </w:rPrChange>
          </w:rPr>
          <w:delText>C</w:delText>
        </w:r>
      </w:del>
      <w:r w:rsidRPr="00312974">
        <w:rPr>
          <w:rPrChange w:id="1617" w:author="Rodion" w:date="2019-12-09T02:09:00Z">
            <w:rPr/>
          </w:rPrChange>
        </w:rPr>
        <w:t>ode</w:t>
      </w:r>
      <w:r w:rsidR="00436D31" w:rsidRPr="00312974">
        <w:rPr>
          <w:rPrChange w:id="1618" w:author="Rodion" w:date="2019-12-09T02:09:00Z">
            <w:rPr/>
          </w:rPrChange>
        </w:rPr>
        <w:t>, то, зчитавши його смартфоном, можна одразу перейти за декодованим посиланням. Або, якщо в послідовності</w:t>
      </w:r>
      <w:r w:rsidR="005E3ACA" w:rsidRPr="00312974">
        <w:rPr>
          <w:rPrChange w:id="1619" w:author="Rodion" w:date="2019-12-09T02:09:00Z">
            <w:rPr/>
          </w:rPrChange>
        </w:rPr>
        <w:t xml:space="preserve">, зображеній на рисунку </w:t>
      </w:r>
      <w:ins w:id="1620" w:author="Rodion" w:date="2019-12-05T23:38:00Z">
        <w:r w:rsidR="00C95D1B" w:rsidRPr="00312974">
          <w:rPr>
            <w:rPrChange w:id="1621" w:author="Rodion" w:date="2019-12-09T02:09:00Z">
              <w:rPr/>
            </w:rPrChange>
          </w:rPr>
          <w:t>1</w:t>
        </w:r>
      </w:ins>
      <w:del w:id="1622" w:author="Rodion" w:date="2019-12-05T23:38:00Z">
        <w:r w:rsidR="005E3ACA" w:rsidRPr="00312974" w:rsidDel="00C95D1B">
          <w:rPr>
            <w:rPrChange w:id="1623" w:author="Rodion" w:date="2019-12-09T02:09:00Z">
              <w:rPr/>
            </w:rPrChange>
          </w:rPr>
          <w:delText>2</w:delText>
        </w:r>
      </w:del>
      <w:r w:rsidR="00DE16ED" w:rsidRPr="00312974">
        <w:rPr>
          <w:rPrChange w:id="1624" w:author="Rodion" w:date="2019-12-09T02:09:00Z">
            <w:rPr/>
          </w:rPrChange>
        </w:rPr>
        <w:t>.2</w:t>
      </w:r>
      <w:r w:rsidR="005E3ACA" w:rsidRPr="00312974">
        <w:rPr>
          <w:rPrChange w:id="1625" w:author="Rodion" w:date="2019-12-09T02:09:00Z">
            <w:rPr/>
          </w:rPrChange>
        </w:rPr>
        <w:t>,</w:t>
      </w:r>
      <w:r w:rsidR="00436D31" w:rsidRPr="00312974">
        <w:rPr>
          <w:rPrChange w:id="1626" w:author="Rodion" w:date="2019-12-09T02:09:00Z">
            <w:rPr/>
          </w:rPrChange>
        </w:rPr>
        <w:t xml:space="preserve"> закодувати SSID Wi-Fi мережі та пароль до неї, зчитавши такий код, смартфон буде намагатися до неї підключитися.</w:t>
      </w:r>
      <w:r w:rsidR="0072739E" w:rsidRPr="00312974">
        <w:rPr>
          <w:rPrChange w:id="1627" w:author="Rodion" w:date="2019-12-09T02:09:00Z">
            <w:rPr/>
          </w:rPrChange>
        </w:rPr>
        <w:t xml:space="preserve"> </w:t>
      </w:r>
    </w:p>
    <w:p w14:paraId="2E0DD4CB" w14:textId="77777777" w:rsidR="00AC6C67" w:rsidRPr="00312974" w:rsidRDefault="00AC6C67" w:rsidP="00AD5142">
      <w:pPr>
        <w:rPr>
          <w:rPrChange w:id="1628" w:author="Rodion" w:date="2019-12-09T02:09:00Z">
            <w:rPr/>
          </w:rPrChange>
        </w:rPr>
      </w:pPr>
    </w:p>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Change w:id="1629" w:author="Rodion" w:date="2019-12-09T02:09:00Z">
            <w:rPr>
              <w:color w:val="000000"/>
              <w:sz w:val="21"/>
              <w:szCs w:val="21"/>
            </w:rPr>
          </w:rPrChange>
        </w:rPr>
      </w:pPr>
      <w:r w:rsidRPr="00312974">
        <w:rPr>
          <w:color w:val="000000"/>
          <w:sz w:val="21"/>
          <w:szCs w:val="21"/>
          <w:rPrChange w:id="1630" w:author="Rodion" w:date="2019-12-09T02:09:00Z">
            <w:rPr>
              <w:color w:val="000000"/>
              <w:sz w:val="21"/>
              <w:szCs w:val="21"/>
            </w:rPr>
          </w:rPrChange>
        </w:rPr>
        <w:t>WIFI:S:&lt;SSID&gt;;T:&lt;WPA|WEP|&gt;;P:&lt;password&gt;;H:&lt;true|false|&gt;;</w:t>
      </w:r>
    </w:p>
    <w:p w14:paraId="7D01504C" w14:textId="73D00C95" w:rsidR="005E3ACA" w:rsidRPr="00312974" w:rsidRDefault="005E3ACA" w:rsidP="00AC6C67">
      <w:pPr>
        <w:jc w:val="center"/>
        <w:rPr>
          <w:rPrChange w:id="1631" w:author="Rodion" w:date="2019-12-09T02:09:00Z">
            <w:rPr/>
          </w:rPrChange>
        </w:rPr>
      </w:pPr>
      <w:r w:rsidRPr="00312974">
        <w:rPr>
          <w:rPrChange w:id="1632" w:author="Rodion" w:date="2019-12-09T02:09:00Z">
            <w:rPr/>
          </w:rPrChange>
        </w:rPr>
        <w:t xml:space="preserve">Рисунок </w:t>
      </w:r>
      <w:ins w:id="1633" w:author="Rodion" w:date="2019-12-05T23:39:00Z">
        <w:r w:rsidR="00D63A5E" w:rsidRPr="00312974">
          <w:rPr>
            <w:rPrChange w:id="1634" w:author="Rodion" w:date="2019-12-09T02:09:00Z">
              <w:rPr/>
            </w:rPrChange>
          </w:rPr>
          <w:t>1</w:t>
        </w:r>
      </w:ins>
      <w:del w:id="1635" w:author="Rodion" w:date="2019-12-05T23:39:00Z">
        <w:r w:rsidRPr="00312974" w:rsidDel="00D63A5E">
          <w:rPr>
            <w:rPrChange w:id="1636" w:author="Rodion" w:date="2019-12-09T02:09:00Z">
              <w:rPr/>
            </w:rPrChange>
          </w:rPr>
          <w:delText>2</w:delText>
        </w:r>
      </w:del>
      <w:r w:rsidR="00DE16ED" w:rsidRPr="00312974">
        <w:rPr>
          <w:rPrChange w:id="1637" w:author="Rodion" w:date="2019-12-09T02:09:00Z">
            <w:rPr/>
          </w:rPrChange>
        </w:rPr>
        <w:t>.2</w:t>
      </w:r>
      <w:r w:rsidRPr="00312974">
        <w:rPr>
          <w:rPrChange w:id="1638" w:author="Rodion" w:date="2019-12-09T02:09:00Z">
            <w:rPr/>
          </w:rPrChange>
        </w:rPr>
        <w:t xml:space="preserve"> – формат запису інформації в QR </w:t>
      </w:r>
      <w:ins w:id="1639" w:author="Rodion" w:date="2019-12-05T23:39:00Z">
        <w:r w:rsidR="00D63A5E" w:rsidRPr="00312974">
          <w:rPr>
            <w:rPrChange w:id="1640" w:author="Rodion" w:date="2019-12-09T02:09:00Z">
              <w:rPr/>
            </w:rPrChange>
          </w:rPr>
          <w:t>с</w:t>
        </w:r>
      </w:ins>
      <w:del w:id="1641" w:author="Rodion" w:date="2019-12-05T23:39:00Z">
        <w:r w:rsidRPr="00312974" w:rsidDel="00D63A5E">
          <w:rPr>
            <w:rPrChange w:id="1642" w:author="Rodion" w:date="2019-12-09T02:09:00Z">
              <w:rPr/>
            </w:rPrChange>
          </w:rPr>
          <w:delText>C</w:delText>
        </w:r>
      </w:del>
      <w:r w:rsidRPr="00312974">
        <w:rPr>
          <w:rPrChange w:id="1643" w:author="Rodion" w:date="2019-12-09T02:09:00Z">
            <w:rPr/>
          </w:rPrChange>
        </w:rPr>
        <w:t>ode для підключення до Wi-Fi мережі одразу після сканування смартфоном</w:t>
      </w:r>
      <w:r w:rsidR="00263A84" w:rsidRPr="00312974">
        <w:rPr>
          <w:rPrChange w:id="1644" w:author="Rodion" w:date="2019-12-09T02:09:00Z">
            <w:rPr/>
          </w:rPrChange>
        </w:rPr>
        <w:t xml:space="preserve"> [7]</w:t>
      </w:r>
    </w:p>
    <w:p w14:paraId="696A1F9F" w14:textId="0F7F9D74" w:rsidR="005E3ACA" w:rsidRPr="00312974" w:rsidDel="00D63A5E" w:rsidRDefault="005E3ACA" w:rsidP="00AD5142">
      <w:pPr>
        <w:rPr>
          <w:del w:id="1645" w:author="Rodion" w:date="2019-12-05T23:39:00Z"/>
          <w:rPrChange w:id="1646" w:author="Rodion" w:date="2019-12-09T02:09:00Z">
            <w:rPr>
              <w:del w:id="1647" w:author="Rodion" w:date="2019-12-05T23:39:00Z"/>
            </w:rPr>
          </w:rPrChange>
        </w:rPr>
      </w:pPr>
    </w:p>
    <w:p w14:paraId="51F5E6DC" w14:textId="71626408" w:rsidR="00F02AFA" w:rsidRPr="00312974" w:rsidRDefault="00436D31" w:rsidP="00AD5142">
      <w:pPr>
        <w:rPr>
          <w:rPrChange w:id="1648" w:author="Rodion" w:date="2019-12-09T02:09:00Z">
            <w:rPr/>
          </w:rPrChange>
        </w:rPr>
      </w:pPr>
      <w:r w:rsidRPr="00312974">
        <w:rPr>
          <w:rPrChange w:id="1649" w:author="Rodion" w:date="2019-12-09T02:09:00Z">
            <w:rPr/>
          </w:rPrChange>
        </w:rPr>
        <w:t xml:space="preserve">На рисунку </w:t>
      </w:r>
      <w:ins w:id="1650" w:author="Rodion" w:date="2019-12-05T23:39:00Z">
        <w:r w:rsidR="00D63A5E" w:rsidRPr="00312974">
          <w:rPr>
            <w:rPrChange w:id="1651" w:author="Rodion" w:date="2019-12-09T02:09:00Z">
              <w:rPr/>
            </w:rPrChange>
          </w:rPr>
          <w:t>1</w:t>
        </w:r>
      </w:ins>
      <w:del w:id="1652" w:author="Rodion" w:date="2019-12-05T23:39:00Z">
        <w:r w:rsidR="00DE16ED" w:rsidRPr="00312974" w:rsidDel="00D63A5E">
          <w:rPr>
            <w:rPrChange w:id="1653" w:author="Rodion" w:date="2019-12-09T02:09:00Z">
              <w:rPr/>
            </w:rPrChange>
          </w:rPr>
          <w:delText>2</w:delText>
        </w:r>
      </w:del>
      <w:r w:rsidR="00DE16ED" w:rsidRPr="00312974">
        <w:rPr>
          <w:rPrChange w:id="1654" w:author="Rodion" w:date="2019-12-09T02:09:00Z">
            <w:rPr/>
          </w:rPrChange>
        </w:rPr>
        <w:t>.</w:t>
      </w:r>
      <w:r w:rsidR="005E3ACA" w:rsidRPr="00312974">
        <w:rPr>
          <w:rPrChange w:id="1655" w:author="Rodion" w:date="2019-12-09T02:09:00Z">
            <w:rPr/>
          </w:rPrChange>
        </w:rPr>
        <w:t>3</w:t>
      </w:r>
      <w:r w:rsidRPr="00312974">
        <w:rPr>
          <w:rPrChange w:id="1656" w:author="Rodion" w:date="2019-12-09T02:09:00Z">
            <w:rPr/>
          </w:rPrChange>
        </w:rPr>
        <w:t xml:space="preserve"> зображений приклад QR </w:t>
      </w:r>
      <w:ins w:id="1657" w:author="Rodion" w:date="2019-12-05T23:39:00Z">
        <w:r w:rsidR="00D63A5E" w:rsidRPr="00312974">
          <w:rPr>
            <w:rPrChange w:id="1658" w:author="Rodion" w:date="2019-12-09T02:09:00Z">
              <w:rPr/>
            </w:rPrChange>
          </w:rPr>
          <w:t>с</w:t>
        </w:r>
      </w:ins>
      <w:del w:id="1659" w:author="Rodion" w:date="2019-12-05T23:39:00Z">
        <w:r w:rsidRPr="00312974" w:rsidDel="00D63A5E">
          <w:rPr>
            <w:rPrChange w:id="1660" w:author="Rodion" w:date="2019-12-09T02:09:00Z">
              <w:rPr/>
            </w:rPrChange>
          </w:rPr>
          <w:delText>C</w:delText>
        </w:r>
      </w:del>
      <w:r w:rsidRPr="00312974">
        <w:rPr>
          <w:rPrChange w:id="1661" w:author="Rodion" w:date="2019-12-09T02:09:00Z">
            <w:rPr/>
          </w:rPrChange>
        </w:rPr>
        <w:t xml:space="preserve">ode, що містить необхідну інформацію для доступу до Wi-Fi мережі з SSID «Test_WiFi» та паролем «32168421». </w:t>
      </w:r>
    </w:p>
    <w:p w14:paraId="7A27A33C" w14:textId="74CB09DF" w:rsidR="002060DD" w:rsidRPr="00312974" w:rsidRDefault="002060DD" w:rsidP="00AD5142">
      <w:pPr>
        <w:rPr>
          <w:rPrChange w:id="1662" w:author="Rodion" w:date="2019-12-09T02:09:00Z">
            <w:rPr/>
          </w:rPrChange>
        </w:rPr>
      </w:pPr>
    </w:p>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41D96CBF" w:rsidR="002060DD" w:rsidRPr="00312974" w:rsidRDefault="0003354C" w:rsidP="000E2607">
      <w:pPr>
        <w:spacing w:line="259" w:lineRule="auto"/>
        <w:ind w:firstLine="0"/>
        <w:jc w:val="center"/>
        <w:rPr>
          <w:rPrChange w:id="1663" w:author="Rodion" w:date="2019-12-09T02:09:00Z">
            <w:rPr/>
          </w:rPrChange>
        </w:rPr>
      </w:pPr>
      <w:del w:id="1664" w:author="Rodion" w:date="2019-12-05T23:45:00Z">
        <w:r w:rsidRPr="00312974" w:rsidDel="003537CF">
          <w:rPr>
            <w:rPrChange w:id="1665" w:author="Rodion" w:date="2019-12-09T02:09:00Z">
              <w:rPr/>
            </w:rPrChange>
          </w:rPr>
          <w:delText xml:space="preserve">Рисунок </w:delText>
        </w:r>
        <w:r w:rsidR="00DE16ED" w:rsidRPr="00312974" w:rsidDel="003537CF">
          <w:rPr>
            <w:rPrChange w:id="1666" w:author="Rodion" w:date="2019-12-09T02:09:00Z">
              <w:rPr/>
            </w:rPrChange>
          </w:rPr>
          <w:delText>2.</w:delText>
        </w:r>
      </w:del>
      <w:ins w:id="1667" w:author="Rodion" w:date="2019-12-05T23:45:00Z">
        <w:r w:rsidR="003537CF" w:rsidRPr="00312974">
          <w:rPr>
            <w:rPrChange w:id="1668" w:author="Rodion" w:date="2019-12-09T02:09:00Z">
              <w:rPr/>
            </w:rPrChange>
          </w:rPr>
          <w:t>Рисунок 1.</w:t>
        </w:r>
      </w:ins>
      <w:r w:rsidR="005E3ACA" w:rsidRPr="00312974">
        <w:rPr>
          <w:rPrChange w:id="1669" w:author="Rodion" w:date="2019-12-09T02:09:00Z">
            <w:rPr/>
          </w:rPrChange>
        </w:rPr>
        <w:t>3</w:t>
      </w:r>
      <w:r w:rsidRPr="00312974">
        <w:rPr>
          <w:rPrChange w:id="1670" w:author="Rodion" w:date="2019-12-09T02:09:00Z">
            <w:rPr/>
          </w:rPrChange>
        </w:rPr>
        <w:t xml:space="preserve"> – QR </w:t>
      </w:r>
      <w:ins w:id="1671" w:author="Rodion" w:date="2019-12-05T23:39:00Z">
        <w:r w:rsidR="00D63A5E" w:rsidRPr="00312974">
          <w:rPr>
            <w:rPrChange w:id="1672" w:author="Rodion" w:date="2019-12-09T02:09:00Z">
              <w:rPr/>
            </w:rPrChange>
          </w:rPr>
          <w:t>с</w:t>
        </w:r>
      </w:ins>
      <w:del w:id="1673" w:author="Rodion" w:date="2019-12-05T23:39:00Z">
        <w:r w:rsidRPr="00312974" w:rsidDel="00D63A5E">
          <w:rPr>
            <w:rPrChange w:id="1674" w:author="Rodion" w:date="2019-12-09T02:09:00Z">
              <w:rPr/>
            </w:rPrChange>
          </w:rPr>
          <w:delText>C</w:delText>
        </w:r>
      </w:del>
      <w:r w:rsidRPr="00312974">
        <w:rPr>
          <w:rPrChange w:id="1675" w:author="Rodion" w:date="2019-12-09T02:09:00Z">
            <w:rPr/>
          </w:rPrChange>
        </w:rPr>
        <w:t>ode з інформацією для підключення до Wi-Fi мережі</w:t>
      </w:r>
      <w:del w:id="1676" w:author="Rodion" w:date="2019-12-05T23:39:00Z">
        <w:r w:rsidRPr="00312974" w:rsidDel="00D63A5E">
          <w:rPr>
            <w:rPrChange w:id="1677" w:author="Rodion" w:date="2019-12-09T02:09:00Z">
              <w:rPr/>
            </w:rPrChange>
          </w:rPr>
          <w:delText>.</w:delText>
        </w:r>
      </w:del>
    </w:p>
    <w:p w14:paraId="6FD304FB" w14:textId="0D7316A2" w:rsidR="000E2607" w:rsidRPr="00312974" w:rsidRDefault="000E2607" w:rsidP="00AD5142">
      <w:pPr>
        <w:rPr>
          <w:rPrChange w:id="1678" w:author="Rodion" w:date="2019-12-09T02:09:00Z">
            <w:rPr/>
          </w:rPrChange>
        </w:rPr>
      </w:pPr>
    </w:p>
    <w:p w14:paraId="0D8EBFFD" w14:textId="64F6C714" w:rsidR="008C5333" w:rsidRPr="00312974" w:rsidRDefault="008C5333" w:rsidP="00AD5142">
      <w:pPr>
        <w:rPr>
          <w:rPrChange w:id="1679" w:author="Rodion" w:date="2019-12-09T02:09:00Z">
            <w:rPr/>
          </w:rPrChange>
        </w:rPr>
      </w:pPr>
      <w:r w:rsidRPr="00312974">
        <w:rPr>
          <w:rPrChange w:id="1680" w:author="Rodion" w:date="2019-12-09T02:09:00Z">
            <w:rPr/>
          </w:rPrChange>
        </w:rPr>
        <w:t xml:space="preserve">Окрім об’єму інформації, що може бути закодована в двовимірних </w:t>
      </w:r>
      <w:r w:rsidR="00F50E91" w:rsidRPr="00312974">
        <w:rPr>
          <w:rPrChange w:id="1681" w:author="Rodion" w:date="2019-12-09T02:09:00Z">
            <w:rPr/>
          </w:rPrChange>
        </w:rPr>
        <w:t>штрих</w:t>
      </w:r>
      <w:r w:rsidRPr="00312974">
        <w:rPr>
          <w:rPrChange w:id="1682" w:author="Rodion" w:date="2019-12-09T02:09:00Z">
            <w:rPr/>
          </w:rPrChange>
        </w:rPr>
        <w:t xml:space="preserve">-кодах, вони мають суттєву перевагу в порівнянні з одновимірними. Матричні штрих-коди можуть виправляти помилки, що дозволяє коректно декодувати інформацію навіть якщо графічний малюнок було трохи пошкоджено. Зокрема, QR </w:t>
      </w:r>
      <w:ins w:id="1683" w:author="Rodion" w:date="2019-12-05T23:40:00Z">
        <w:r w:rsidR="00D63A5E" w:rsidRPr="00312974">
          <w:rPr>
            <w:rPrChange w:id="1684" w:author="Rodion" w:date="2019-12-09T02:09:00Z">
              <w:rPr/>
            </w:rPrChange>
          </w:rPr>
          <w:t>с</w:t>
        </w:r>
      </w:ins>
      <w:del w:id="1685" w:author="Rodion" w:date="2019-12-05T23:40:00Z">
        <w:r w:rsidRPr="00312974" w:rsidDel="00D63A5E">
          <w:rPr>
            <w:rPrChange w:id="1686" w:author="Rodion" w:date="2019-12-09T02:09:00Z">
              <w:rPr/>
            </w:rPrChange>
          </w:rPr>
          <w:delText>C</w:delText>
        </w:r>
      </w:del>
      <w:r w:rsidRPr="00312974">
        <w:rPr>
          <w:rPrChange w:id="1687" w:author="Rodion" w:date="2019-12-09T02:09:00Z">
            <w:rPr/>
          </w:rPrChange>
        </w:rPr>
        <w:t xml:space="preserve">ode має </w:t>
      </w:r>
      <w:r w:rsidR="00EF6C10" w:rsidRPr="00312974">
        <w:rPr>
          <w:rPrChange w:id="1688" w:author="Rodion" w:date="2019-12-09T02:09:00Z">
            <w:rPr/>
          </w:rPrChange>
        </w:rPr>
        <w:t xml:space="preserve">вбудовану корекцію помилок за </w:t>
      </w:r>
      <w:r w:rsidR="00EF616D" w:rsidRPr="00312974">
        <w:rPr>
          <w:rPrChange w:id="1689" w:author="Rodion" w:date="2019-12-09T02:09:00Z">
            <w:rPr/>
          </w:rPrChange>
        </w:rPr>
        <w:t>кодами</w:t>
      </w:r>
      <w:r w:rsidR="00EF6C10" w:rsidRPr="00312974">
        <w:rPr>
          <w:rPrChange w:id="1690" w:author="Rodion" w:date="2019-12-09T02:09:00Z">
            <w:rPr/>
          </w:rPrChange>
        </w:rPr>
        <w:t xml:space="preserve"> </w:t>
      </w:r>
      <w:r w:rsidR="00F50E91" w:rsidRPr="00312974">
        <w:rPr>
          <w:rPrChange w:id="1691" w:author="Rodion" w:date="2019-12-09T02:09:00Z">
            <w:rPr/>
          </w:rPrChange>
        </w:rPr>
        <w:t>Рід</w:t>
      </w:r>
      <w:del w:id="1692" w:author="Rodion" w:date="2019-12-05T23:40:00Z">
        <w:r w:rsidR="00F50E91" w:rsidRPr="00312974" w:rsidDel="00D63A5E">
          <w:rPr>
            <w:rPrChange w:id="1693" w:author="Rodion" w:date="2019-12-09T02:09:00Z">
              <w:rPr/>
            </w:rPrChange>
          </w:rPr>
          <w:delText>к</w:delText>
        </w:r>
      </w:del>
      <w:r w:rsidR="00F50E91" w:rsidRPr="00312974">
        <w:rPr>
          <w:rPrChange w:id="1694" w:author="Rodion" w:date="2019-12-09T02:09:00Z">
            <w:rPr/>
          </w:rPrChange>
        </w:rPr>
        <w:t>а</w:t>
      </w:r>
      <w:r w:rsidR="00EF6C10" w:rsidRPr="00312974">
        <w:rPr>
          <w:rPrChange w:id="1695" w:author="Rodion" w:date="2019-12-09T02:09:00Z">
            <w:rPr/>
          </w:rPrChange>
        </w:rPr>
        <w:t>-Соломона</w:t>
      </w:r>
      <w:r w:rsidR="00EF616D" w:rsidRPr="00312974">
        <w:rPr>
          <w:rPrChange w:id="1696" w:author="Rodion" w:date="2019-12-09T02:09:00Z">
            <w:rPr/>
          </w:rPrChange>
        </w:rPr>
        <w:t>, що зазвичай застосовується при роботі в контролерах оперативної пам’яті комп’ютера, записі та читанні інформації з оптичних дисків</w:t>
      </w:r>
      <w:ins w:id="1697" w:author="Rodion" w:date="2019-12-05T23:41:00Z">
        <w:r w:rsidR="00D63A5E" w:rsidRPr="00312974">
          <w:rPr>
            <w:rPrChange w:id="1698" w:author="Rodion" w:date="2019-12-09T02:09:00Z">
              <w:rPr>
                <w:lang w:val="en-US"/>
              </w:rPr>
            </w:rPrChange>
          </w:rPr>
          <w:t xml:space="preserve"> </w:t>
        </w:r>
      </w:ins>
      <w:r w:rsidR="00263A84" w:rsidRPr="00030B2B">
        <w:t>[7]</w:t>
      </w:r>
      <w:r w:rsidR="00EF616D" w:rsidRPr="00312974">
        <w:rPr>
          <w:rPrChange w:id="1699" w:author="Rodion" w:date="2019-12-09T02:09:00Z">
            <w:rPr/>
          </w:rPrChange>
        </w:rPr>
        <w:t>.</w:t>
      </w:r>
      <w:del w:id="1700" w:author="Rodion" w:date="2019-12-05T23:41:00Z">
        <w:r w:rsidR="00EF616D" w:rsidRPr="00312974" w:rsidDel="00D63A5E">
          <w:rPr>
            <w:rPrChange w:id="1701" w:author="Rodion" w:date="2019-12-09T02:09:00Z">
              <w:rPr/>
            </w:rPrChange>
          </w:rPr>
          <w:delText xml:space="preserve"> </w:delText>
        </w:r>
      </w:del>
      <w:r w:rsidR="00EF6C10" w:rsidRPr="00312974">
        <w:rPr>
          <w:rPrChange w:id="1702" w:author="Rodion" w:date="2019-12-09T02:09:00Z">
            <w:rPr/>
          </w:rPrChange>
        </w:rPr>
        <w:t xml:space="preserve"> </w:t>
      </w:r>
    </w:p>
    <w:p w14:paraId="0566AC00" w14:textId="4EE121EA" w:rsidR="003478C9" w:rsidRPr="00312974" w:rsidRDefault="003478C9">
      <w:pPr>
        <w:spacing w:line="259" w:lineRule="auto"/>
        <w:ind w:firstLine="0"/>
        <w:jc w:val="left"/>
        <w:rPr>
          <w:rPrChange w:id="1703" w:author="Rodion" w:date="2019-12-09T02:09:00Z">
            <w:rPr/>
          </w:rPrChange>
        </w:rPr>
      </w:pPr>
    </w:p>
    <w:p w14:paraId="72EFA3FE" w14:textId="2D6B5C5C" w:rsidR="003478C9" w:rsidRPr="00312974" w:rsidRDefault="00AD5142" w:rsidP="00AD5142">
      <w:pPr>
        <w:pStyle w:val="Heading4"/>
        <w:rPr>
          <w:rPrChange w:id="1704" w:author="Rodion" w:date="2019-12-09T02:09:00Z">
            <w:rPr/>
          </w:rPrChange>
        </w:rPr>
      </w:pPr>
      <w:del w:id="1705" w:author="Rodion Kharabet" w:date="2019-12-06T01:21:00Z">
        <w:r w:rsidRPr="00312974" w:rsidDel="00B5085E">
          <w:rPr>
            <w:rPrChange w:id="1706" w:author="Rodion" w:date="2019-12-09T02:09:00Z">
              <w:rPr/>
            </w:rPrChange>
          </w:rPr>
          <w:delText>2</w:delText>
        </w:r>
      </w:del>
      <w:ins w:id="1707" w:author="Rodion Kharabet" w:date="2019-12-06T01:21:00Z">
        <w:r w:rsidR="00B5085E" w:rsidRPr="00312974">
          <w:rPr>
            <w:rPrChange w:id="1708" w:author="Rodion" w:date="2019-12-09T02:09:00Z">
              <w:rPr/>
            </w:rPrChange>
          </w:rPr>
          <w:t>1</w:t>
        </w:r>
      </w:ins>
      <w:r w:rsidRPr="00312974">
        <w:rPr>
          <w:rPrChange w:id="1709" w:author="Rodion" w:date="2019-12-09T02:09:00Z">
            <w:rPr/>
          </w:rPrChange>
        </w:rPr>
        <w:t>.2.1.2 Сканери</w:t>
      </w:r>
      <w:r w:rsidR="00B54995" w:rsidRPr="00312974">
        <w:rPr>
          <w:rPrChange w:id="1710" w:author="Rodion" w:date="2019-12-09T02:09:00Z">
            <w:rPr/>
          </w:rPrChange>
        </w:rPr>
        <w:t xml:space="preserve"> штрих-код</w:t>
      </w:r>
      <w:r w:rsidRPr="00312974">
        <w:rPr>
          <w:rPrChange w:id="1711" w:author="Rodion" w:date="2019-12-09T02:09:00Z">
            <w:rPr/>
          </w:rPrChange>
        </w:rPr>
        <w:t>у</w:t>
      </w:r>
    </w:p>
    <w:p w14:paraId="3F11AD22" w14:textId="77777777" w:rsidR="00DE16ED" w:rsidRPr="00312974" w:rsidRDefault="00DE16ED" w:rsidP="00DE16ED">
      <w:pPr>
        <w:rPr>
          <w:rPrChange w:id="1712" w:author="Rodion" w:date="2019-12-09T02:09:00Z">
            <w:rPr/>
          </w:rPrChange>
        </w:rPr>
      </w:pPr>
    </w:p>
    <w:p w14:paraId="5243C448" w14:textId="44607B47" w:rsidR="003478C9" w:rsidRPr="00312974" w:rsidRDefault="001908A6" w:rsidP="00AD5142">
      <w:pPr>
        <w:rPr>
          <w:rPrChange w:id="1713" w:author="Rodion" w:date="2019-12-09T02:09:00Z">
            <w:rPr/>
          </w:rPrChange>
        </w:rPr>
      </w:pPr>
      <w:r w:rsidRPr="00312974">
        <w:rPr>
          <w:rPrChange w:id="1714" w:author="Rodion" w:date="2019-12-09T02:09:00Z">
            <w:rPr/>
          </w:rPrChange>
        </w:rPr>
        <w:t xml:space="preserve">Для отримання інформації з штрих-коду існують спеціальні пристрої – сканери </w:t>
      </w:r>
      <w:r w:rsidR="00F50E91" w:rsidRPr="00312974">
        <w:rPr>
          <w:rPrChange w:id="1715" w:author="Rodion" w:date="2019-12-09T02:09:00Z">
            <w:rPr/>
          </w:rPrChange>
        </w:rPr>
        <w:t>штрих</w:t>
      </w:r>
      <w:r w:rsidRPr="00312974">
        <w:rPr>
          <w:rPrChange w:id="1716" w:author="Rodion" w:date="2019-12-09T02:09:00Z">
            <w:rPr/>
          </w:rPrChange>
        </w:rPr>
        <w:t>-кодів. Це оптичний сканер, що, з надрукованого штрих-коду</w:t>
      </w:r>
      <w:del w:id="1717" w:author="Rodion" w:date="2019-12-05T23:43:00Z">
        <w:r w:rsidRPr="00312974" w:rsidDel="00D63A5E">
          <w:rPr>
            <w:rPrChange w:id="1718" w:author="Rodion" w:date="2019-12-09T02:09:00Z">
              <w:rPr/>
            </w:rPrChange>
          </w:rPr>
          <w:delText>,</w:delText>
        </w:r>
      </w:del>
      <w:r w:rsidRPr="00312974">
        <w:rPr>
          <w:rPrChange w:id="1719" w:author="Rodion" w:date="2019-12-09T02:09:00Z">
            <w:rPr/>
          </w:rPrChange>
        </w:rPr>
        <w:t xml:space="preserve"> декодує </w:t>
      </w:r>
      <w:del w:id="1720" w:author="Rodion" w:date="2019-12-05T23:43:00Z">
        <w:r w:rsidRPr="00312974" w:rsidDel="003537CF">
          <w:rPr>
            <w:rPrChange w:id="1721" w:author="Rodion" w:date="2019-12-09T02:09:00Z">
              <w:rPr/>
            </w:rPrChange>
          </w:rPr>
          <w:delText xml:space="preserve">корисні </w:delText>
        </w:r>
      </w:del>
      <w:r w:rsidRPr="00312974">
        <w:rPr>
          <w:rPrChange w:id="1722" w:author="Rodion" w:date="2019-12-09T02:09:00Z">
            <w:rPr/>
          </w:rPrChange>
        </w:rPr>
        <w:t xml:space="preserve">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rPr>
          <w:rPrChange w:id="1723" w:author="Rodion" w:date="2019-12-09T02:09:00Z">
            <w:rPr/>
          </w:rPrChange>
        </w:rPr>
        <w:t>С</w:t>
      </w:r>
      <w:r w:rsidRPr="00312974">
        <w:rPr>
          <w:rPrChange w:id="1724" w:author="Rodion" w:date="2019-12-09T02:09:00Z">
            <w:rPr/>
          </w:rPrChange>
        </w:rPr>
        <w:t>канери штри</w:t>
      </w:r>
      <w:r w:rsidR="006A76BA" w:rsidRPr="00312974">
        <w:rPr>
          <w:rPrChange w:id="1725" w:author="Rodion" w:date="2019-12-09T02:09:00Z">
            <w:rPr/>
          </w:rPrChange>
        </w:rPr>
        <w:t>х</w:t>
      </w:r>
      <w:r w:rsidRPr="00312974">
        <w:rPr>
          <w:rPrChange w:id="1726" w:author="Rodion" w:date="2019-12-09T02:09:00Z">
            <w:rPr/>
          </w:rPrChange>
        </w:rPr>
        <w:t>-кодів мають вбудовану інтегральну схему</w:t>
      </w:r>
      <w:r w:rsidR="006A76BA" w:rsidRPr="00312974">
        <w:rPr>
          <w:rPrChange w:id="1727" w:author="Rodion" w:date="2019-12-09T02:09:00Z">
            <w:rPr/>
          </w:rPrChange>
        </w:rPr>
        <w:t>-</w:t>
      </w:r>
      <w:r w:rsidRPr="00312974">
        <w:rPr>
          <w:rPrChange w:id="1728" w:author="Rodion" w:date="2019-12-09T02:09:00Z">
            <w:rPr/>
          </w:rPrChange>
        </w:rPr>
        <w:t>декодер</w:t>
      </w:r>
      <w:r w:rsidR="006A76BA" w:rsidRPr="00312974">
        <w:rPr>
          <w:rPrChange w:id="1729" w:author="Rodion" w:date="2019-12-09T02:09:00Z">
            <w:rPr/>
          </w:rPrChange>
        </w:rPr>
        <w:t xml:space="preserve">, </w:t>
      </w:r>
      <w:r w:rsidR="006A76BA" w:rsidRPr="00312974">
        <w:rPr>
          <w:rPrChange w:id="1730" w:author="Rodion" w:date="2019-12-09T02:09:00Z">
            <w:rPr/>
          </w:rPrChange>
        </w:rPr>
        <w:lastRenderedPageBreak/>
        <w:t xml:space="preserve">що аналізує зображення </w:t>
      </w:r>
      <w:r w:rsidR="00F50E91" w:rsidRPr="00312974">
        <w:rPr>
          <w:rPrChange w:id="1731" w:author="Rodion" w:date="2019-12-09T02:09:00Z">
            <w:rPr/>
          </w:rPrChange>
        </w:rPr>
        <w:t>штрих-код</w:t>
      </w:r>
      <w:r w:rsidR="005050B7" w:rsidRPr="00312974">
        <w:rPr>
          <w:rPrChange w:id="1732" w:author="Rodion" w:date="2019-12-09T02:09:00Z">
            <w:rPr/>
          </w:rPrChange>
        </w:rPr>
        <w:t>у</w:t>
      </w:r>
      <w:r w:rsidR="006A76BA" w:rsidRPr="00312974">
        <w:rPr>
          <w:rPrChange w:id="1733" w:author="Rodion" w:date="2019-12-09T02:09:00Z">
            <w:rPr/>
          </w:rPrChange>
        </w:rPr>
        <w:t xml:space="preserve"> з сенсорів та передає отримані дані на вихідний порт.</w:t>
      </w:r>
    </w:p>
    <w:p w14:paraId="312624F2" w14:textId="13D39ABA" w:rsidR="008A688D" w:rsidRPr="00312974" w:rsidRDefault="006A76BA" w:rsidP="00AD5142">
      <w:pPr>
        <w:rPr>
          <w:rPrChange w:id="1734" w:author="Rodion" w:date="2019-12-09T02:09:00Z">
            <w:rPr/>
          </w:rPrChange>
        </w:rPr>
      </w:pPr>
      <w:r w:rsidRPr="00312974">
        <w:rPr>
          <w:rPrChange w:id="1735" w:author="Rodion" w:date="2019-12-09T02:09:00Z">
            <w:rPr/>
          </w:rPrChange>
        </w:rPr>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rPr>
          <w:rPrChange w:id="1736" w:author="Rodion" w:date="2019-12-09T02:09:00Z">
            <w:rPr/>
          </w:rPrChange>
        </w:rPr>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rPr>
          <w:rPrChange w:id="1737" w:author="Rodion" w:date="2019-12-09T02:09:00Z">
            <w:rPr/>
          </w:rPrChange>
        </w:rPr>
      </w:pPr>
      <w:r w:rsidRPr="00312974">
        <w:rPr>
          <w:rPrChange w:id="1738" w:author="Rodion" w:date="2019-12-09T02:09:00Z">
            <w:rPr/>
          </w:rPrChange>
        </w:rPr>
        <w:t>с</w:t>
      </w:r>
      <w:r w:rsidR="00FD4699" w:rsidRPr="00312974">
        <w:rPr>
          <w:rPrChange w:id="1739" w:author="Rodion" w:date="2019-12-09T02:09:00Z">
            <w:rPr/>
          </w:rPrChange>
        </w:rPr>
        <w:t>канер-ручка</w:t>
      </w:r>
      <w:r w:rsidRPr="00312974">
        <w:rPr>
          <w:rPrChange w:id="1740" w:author="Rodion" w:date="2019-12-09T02:09:00Z">
            <w:rPr/>
          </w:rPrChange>
        </w:rPr>
        <w:t>;</w:t>
      </w:r>
    </w:p>
    <w:p w14:paraId="1BDE4046" w14:textId="138802C5" w:rsidR="00FD4699" w:rsidRPr="00312974" w:rsidRDefault="00AA411F" w:rsidP="00DD554E">
      <w:pPr>
        <w:pStyle w:val="ListParagraph"/>
        <w:rPr>
          <w:rPrChange w:id="1741" w:author="Rodion" w:date="2019-12-09T02:09:00Z">
            <w:rPr/>
          </w:rPrChange>
        </w:rPr>
      </w:pPr>
      <w:r w:rsidRPr="00312974">
        <w:rPr>
          <w:rPrChange w:id="1742" w:author="Rodion" w:date="2019-12-09T02:09:00Z">
            <w:rPr/>
          </w:rPrChange>
        </w:rPr>
        <w:t>л</w:t>
      </w:r>
      <w:r w:rsidR="00FD4699" w:rsidRPr="00312974">
        <w:rPr>
          <w:rPrChange w:id="1743" w:author="Rodion" w:date="2019-12-09T02:09:00Z">
            <w:rPr/>
          </w:rPrChange>
        </w:rPr>
        <w:t>азерний сканер</w:t>
      </w:r>
      <w:r w:rsidRPr="00312974">
        <w:rPr>
          <w:rPrChange w:id="1744" w:author="Rodion" w:date="2019-12-09T02:09:00Z">
            <w:rPr/>
          </w:rPrChange>
        </w:rPr>
        <w:t>;</w:t>
      </w:r>
    </w:p>
    <w:p w14:paraId="56568C9E" w14:textId="63DEF85C" w:rsidR="00FD4699" w:rsidRPr="00312974" w:rsidRDefault="00AA411F" w:rsidP="00DD554E">
      <w:pPr>
        <w:pStyle w:val="ListParagraph"/>
        <w:rPr>
          <w:rPrChange w:id="1745" w:author="Rodion" w:date="2019-12-09T02:09:00Z">
            <w:rPr/>
          </w:rPrChange>
        </w:rPr>
      </w:pPr>
      <w:r w:rsidRPr="00312974">
        <w:rPr>
          <w:rPrChange w:id="1746" w:author="Rodion" w:date="2019-12-09T02:09:00Z">
            <w:rPr/>
          </w:rPrChange>
        </w:rPr>
        <w:t>с</w:t>
      </w:r>
      <w:r w:rsidR="00FD4699" w:rsidRPr="00312974">
        <w:rPr>
          <w:rPrChange w:id="1747" w:author="Rodion" w:date="2019-12-09T02:09:00Z">
            <w:rPr/>
          </w:rPrChange>
        </w:rPr>
        <w:t>вітлодіодний сканер</w:t>
      </w:r>
      <w:r w:rsidRPr="00312974">
        <w:rPr>
          <w:rPrChange w:id="1748" w:author="Rodion" w:date="2019-12-09T02:09:00Z">
            <w:rPr/>
          </w:rPrChange>
        </w:rPr>
        <w:t>;</w:t>
      </w:r>
    </w:p>
    <w:p w14:paraId="6F518E28" w14:textId="5F6875A1" w:rsidR="00FD4699" w:rsidRPr="00312974" w:rsidRDefault="00AA411F" w:rsidP="00DD554E">
      <w:pPr>
        <w:pStyle w:val="ListParagraph"/>
        <w:rPr>
          <w:rPrChange w:id="1749" w:author="Rodion" w:date="2019-12-09T02:09:00Z">
            <w:rPr/>
          </w:rPrChange>
        </w:rPr>
      </w:pPr>
      <w:r w:rsidRPr="00312974">
        <w:rPr>
          <w:rPrChange w:id="1750" w:author="Rodion" w:date="2019-12-09T02:09:00Z">
            <w:rPr/>
          </w:rPrChange>
        </w:rPr>
        <w:t>с</w:t>
      </w:r>
      <w:r w:rsidR="00FD4699" w:rsidRPr="00312974">
        <w:rPr>
          <w:rPrChange w:id="1751" w:author="Rodion" w:date="2019-12-09T02:09:00Z">
            <w:rPr/>
          </w:rPrChange>
        </w:rPr>
        <w:t xml:space="preserve">канер </w:t>
      </w:r>
      <w:del w:id="1752" w:author="Rodion" w:date="2019-12-05T23:42:00Z">
        <w:r w:rsidR="00FD4699" w:rsidRPr="00312974" w:rsidDel="00D63A5E">
          <w:rPr>
            <w:rPrChange w:id="1753" w:author="Rodion" w:date="2019-12-09T02:09:00Z">
              <w:rPr/>
            </w:rPrChange>
          </w:rPr>
          <w:delText xml:space="preserve">на </w:delText>
        </w:r>
      </w:del>
      <w:ins w:id="1754" w:author="Rodion" w:date="2019-12-05T23:42:00Z">
        <w:r w:rsidR="00D63A5E" w:rsidRPr="00312974">
          <w:rPr>
            <w:rPrChange w:id="1755" w:author="Rodion" w:date="2019-12-09T02:09:00Z">
              <w:rPr>
                <w:lang w:val="ru-RU"/>
              </w:rPr>
            </w:rPrChange>
          </w:rPr>
          <w:t>в</w:t>
        </w:r>
        <w:r w:rsidR="00D63A5E" w:rsidRPr="00030B2B">
          <w:t xml:space="preserve"> </w:t>
        </w:r>
      </w:ins>
      <w:r w:rsidR="00FD4699" w:rsidRPr="00312974">
        <w:rPr>
          <w:rPrChange w:id="1756" w:author="Rodion" w:date="2019-12-09T02:09:00Z">
            <w:rPr/>
          </w:rPrChange>
        </w:rPr>
        <w:t>камер</w:t>
      </w:r>
      <w:ins w:id="1757" w:author="Rodion" w:date="2019-12-05T23:42:00Z">
        <w:r w:rsidR="00D63A5E" w:rsidRPr="00312974">
          <w:rPr>
            <w:rPrChange w:id="1758" w:author="Rodion" w:date="2019-12-09T02:09:00Z">
              <w:rPr/>
            </w:rPrChange>
          </w:rPr>
          <w:t>і</w:t>
        </w:r>
      </w:ins>
      <w:del w:id="1759" w:author="Rodion" w:date="2019-12-05T23:42:00Z">
        <w:r w:rsidR="00FD4699" w:rsidRPr="00312974" w:rsidDel="00D63A5E">
          <w:rPr>
            <w:rPrChange w:id="1760" w:author="Rodion" w:date="2019-12-09T02:09:00Z">
              <w:rPr/>
            </w:rPrChange>
          </w:rPr>
          <w:delText>и</w:delText>
        </w:r>
      </w:del>
      <w:r w:rsidRPr="00312974">
        <w:rPr>
          <w:rPrChange w:id="1761" w:author="Rodion" w:date="2019-12-09T02:09:00Z">
            <w:rPr/>
          </w:rPrChange>
        </w:rPr>
        <w:t>;</w:t>
      </w:r>
    </w:p>
    <w:p w14:paraId="09EE7191" w14:textId="100BFA1F" w:rsidR="00FD4699" w:rsidRPr="00312974" w:rsidRDefault="00AA411F" w:rsidP="00DD554E">
      <w:pPr>
        <w:pStyle w:val="ListParagraph"/>
        <w:rPr>
          <w:rPrChange w:id="1762" w:author="Rodion" w:date="2019-12-09T02:09:00Z">
            <w:rPr/>
          </w:rPrChange>
        </w:rPr>
      </w:pPr>
      <w:r w:rsidRPr="00312974">
        <w:rPr>
          <w:rPrChange w:id="1763" w:author="Rodion" w:date="2019-12-09T02:09:00Z">
            <w:rPr/>
          </w:rPrChange>
        </w:rPr>
        <w:t>в</w:t>
      </w:r>
      <w:r w:rsidR="00FD4699" w:rsidRPr="00312974">
        <w:rPr>
          <w:rPrChange w:id="1764" w:author="Rodion" w:date="2019-12-09T02:09:00Z">
            <w:rPr/>
          </w:rPrChange>
        </w:rPr>
        <w:t>сенаправлений сканер</w:t>
      </w:r>
      <w:r w:rsidRPr="00312974">
        <w:rPr>
          <w:rPrChange w:id="1765" w:author="Rodion" w:date="2019-12-09T02:09:00Z">
            <w:rPr/>
          </w:rPrChange>
        </w:rPr>
        <w:t>;</w:t>
      </w:r>
    </w:p>
    <w:p w14:paraId="52B3EF85" w14:textId="213A5FB4" w:rsidR="00070222" w:rsidRPr="00312974" w:rsidRDefault="002209D3" w:rsidP="00AD5142">
      <w:pPr>
        <w:rPr>
          <w:rPrChange w:id="1766" w:author="Rodion" w:date="2019-12-09T02:09:00Z">
            <w:rPr/>
          </w:rPrChange>
        </w:rPr>
      </w:pPr>
      <w:r w:rsidRPr="00312974">
        <w:rPr>
          <w:rPrChange w:id="1767" w:author="Rodion" w:date="2019-12-09T02:09:00Z">
            <w:rPr/>
          </w:rPrChange>
        </w:rPr>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rPr>
          <w:rPrChange w:id="1768" w:author="Rodion" w:date="2019-12-09T02:09:00Z">
            <w:rPr/>
          </w:rPrChange>
        </w:rPr>
        <w:t xml:space="preserve">смуг та відстань </w:t>
      </w:r>
      <w:r w:rsidRPr="00312974">
        <w:rPr>
          <w:rPrChange w:id="1769" w:author="Rodion" w:date="2019-12-09T02:09:00Z">
            <w:rPr/>
          </w:rPrChange>
        </w:rPr>
        <w:t xml:space="preserve">між </w:t>
      </w:r>
      <w:r w:rsidR="00070222" w:rsidRPr="00312974">
        <w:rPr>
          <w:rPrChange w:id="1770" w:author="Rodion" w:date="2019-12-09T02:09:00Z">
            <w:rPr/>
          </w:rPrChange>
        </w:rPr>
        <w:t>ними</w:t>
      </w:r>
      <w:r w:rsidRPr="00312974">
        <w:rPr>
          <w:rPrChange w:id="1771" w:author="Rodion" w:date="2019-12-09T02:09:00Z">
            <w:rPr/>
          </w:rPrChange>
        </w:rPr>
        <w:t xml:space="preserve">. </w:t>
      </w:r>
      <w:r w:rsidR="00070222" w:rsidRPr="00312974">
        <w:rPr>
          <w:rPrChange w:id="1772" w:author="Rodion" w:date="2019-12-09T02:09:00Z">
            <w:rPr/>
          </w:rPrChange>
        </w:rPr>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rPr>
          <w:rPrChange w:id="1773" w:author="Rodion" w:date="2019-12-09T02:09:00Z">
            <w:rPr/>
          </w:rPrChange>
        </w:rPr>
        <w:t>штрих</w:t>
      </w:r>
      <w:r w:rsidR="00070222" w:rsidRPr="00312974">
        <w:rPr>
          <w:rPrChange w:id="1774" w:author="Rodion" w:date="2019-12-09T02:09:00Z">
            <w:rPr/>
          </w:rPrChange>
        </w:rPr>
        <w:t>-коду в формі електричних імпульсів</w:t>
      </w:r>
      <w:r w:rsidR="008E7178" w:rsidRPr="00312974">
        <w:rPr>
          <w:rPrChange w:id="1775" w:author="Rodion" w:date="2019-12-09T02:09:00Z">
            <w:rPr/>
          </w:rPrChange>
        </w:rPr>
        <w:t xml:space="preserve"> [8]</w:t>
      </w:r>
      <w:r w:rsidR="00070222" w:rsidRPr="00312974">
        <w:rPr>
          <w:rPrChange w:id="1776" w:author="Rodion" w:date="2019-12-09T02:09:00Z">
            <w:rPr/>
          </w:rPrChange>
        </w:rPr>
        <w:t xml:space="preserve">. Перевагою такої технології є її компактність. Але, процес сканування не є незручним, якщо мова йде про великі об'єми штрих-кодів що потрібно відсканувати. Оскільки людині необхідно </w:t>
      </w:r>
      <w:r w:rsidR="00A41965" w:rsidRPr="00312974">
        <w:rPr>
          <w:rPrChange w:id="1777" w:author="Rodion" w:date="2019-12-09T02:09:00Z">
            <w:rPr/>
          </w:rPrChange>
        </w:rPr>
        <w:t xml:space="preserve">плавно </w:t>
      </w:r>
      <w:r w:rsidR="00070222" w:rsidRPr="00312974">
        <w:rPr>
          <w:rPrChange w:id="1778" w:author="Rodion" w:date="2019-12-09T02:09:00Z">
            <w:rPr/>
          </w:rPrChange>
        </w:rPr>
        <w:t xml:space="preserve">рукою </w:t>
      </w:r>
      <w:r w:rsidR="00A41965" w:rsidRPr="00312974">
        <w:rPr>
          <w:rPrChange w:id="1779" w:author="Rodion" w:date="2019-12-09T02:09:00Z">
            <w:rPr/>
          </w:rPrChange>
        </w:rPr>
        <w:t>проводити по поверхні надрукованого штрих-коду для коректного його розпізнавання.</w:t>
      </w:r>
      <w:r w:rsidR="00DE16ED" w:rsidRPr="00312974">
        <w:rPr>
          <w:rPrChange w:id="1780" w:author="Rodion" w:date="2019-12-09T02:09:00Z">
            <w:rPr/>
          </w:rPrChange>
        </w:rPr>
        <w:t xml:space="preserve"> </w:t>
      </w:r>
      <w:r w:rsidR="0016783F" w:rsidRPr="00312974">
        <w:rPr>
          <w:rPrChange w:id="1781" w:author="Rodion" w:date="2019-12-09T02:09:00Z">
            <w:rPr/>
          </w:rPrChange>
        </w:rPr>
        <w:t>Зовнішній вигляд с</w:t>
      </w:r>
      <w:r w:rsidR="00DE16ED" w:rsidRPr="00312974">
        <w:rPr>
          <w:rPrChange w:id="1782" w:author="Rodion" w:date="2019-12-09T02:09:00Z">
            <w:rPr/>
          </w:rPrChange>
        </w:rPr>
        <w:t>канер</w:t>
      </w:r>
      <w:r w:rsidR="0016783F" w:rsidRPr="00312974">
        <w:rPr>
          <w:rPrChange w:id="1783" w:author="Rodion" w:date="2019-12-09T02:09:00Z">
            <w:rPr/>
          </w:rPrChange>
        </w:rPr>
        <w:t>а</w:t>
      </w:r>
      <w:r w:rsidR="00DE16ED" w:rsidRPr="00312974">
        <w:rPr>
          <w:rPrChange w:id="1784" w:author="Rodion" w:date="2019-12-09T02:09:00Z">
            <w:rPr/>
          </w:rPrChange>
        </w:rPr>
        <w:t>-ручк</w:t>
      </w:r>
      <w:r w:rsidR="0016783F" w:rsidRPr="00312974">
        <w:rPr>
          <w:rPrChange w:id="1785" w:author="Rodion" w:date="2019-12-09T02:09:00Z">
            <w:rPr/>
          </w:rPrChange>
        </w:rPr>
        <w:t>и</w:t>
      </w:r>
      <w:r w:rsidR="00DE16ED" w:rsidRPr="00312974">
        <w:rPr>
          <w:rPrChange w:id="1786" w:author="Rodion" w:date="2019-12-09T02:09:00Z">
            <w:rPr/>
          </w:rPrChange>
        </w:rPr>
        <w:t xml:space="preserve"> </w:t>
      </w:r>
      <w:ins w:id="1787" w:author="Rodion" w:date="2019-12-05T23:45:00Z">
        <w:r w:rsidR="003537CF" w:rsidRPr="00312974">
          <w:rPr>
            <w:rPrChange w:id="1788" w:author="Rodion" w:date="2019-12-09T02:09:00Z">
              <w:rPr/>
            </w:rPrChange>
          </w:rPr>
          <w:t xml:space="preserve">схематично </w:t>
        </w:r>
      </w:ins>
      <w:r w:rsidR="00DE16ED" w:rsidRPr="00312974">
        <w:rPr>
          <w:rPrChange w:id="1789" w:author="Rodion" w:date="2019-12-09T02:09:00Z">
            <w:rPr/>
          </w:rPrChange>
        </w:rPr>
        <w:t xml:space="preserve">зображено на </w:t>
      </w:r>
      <w:del w:id="1790" w:author="Rodion" w:date="2019-12-05T23:44:00Z">
        <w:r w:rsidR="00DE16ED" w:rsidRPr="00312974" w:rsidDel="003537CF">
          <w:rPr>
            <w:rPrChange w:id="1791" w:author="Rodion" w:date="2019-12-09T02:09:00Z">
              <w:rPr/>
            </w:rPrChange>
          </w:rPr>
          <w:delText>рисунку 2.</w:delText>
        </w:r>
      </w:del>
      <w:ins w:id="1792" w:author="Rodion" w:date="2019-12-05T23:44:00Z">
        <w:r w:rsidR="003537CF" w:rsidRPr="00312974">
          <w:rPr>
            <w:rPrChange w:id="1793" w:author="Rodion" w:date="2019-12-09T02:09:00Z">
              <w:rPr/>
            </w:rPrChange>
          </w:rPr>
          <w:t>рисунку 1.</w:t>
        </w:r>
      </w:ins>
      <w:r w:rsidR="00DE16ED" w:rsidRPr="00312974">
        <w:rPr>
          <w:rPrChange w:id="1794" w:author="Rodion" w:date="2019-12-09T02:09:00Z">
            <w:rPr/>
          </w:rPrChange>
        </w:rPr>
        <w:t>4</w:t>
      </w:r>
      <w:r w:rsidR="007E0095" w:rsidRPr="00312974">
        <w:rPr>
          <w:rPrChange w:id="1795" w:author="Rodion" w:date="2019-12-09T02:09:00Z">
            <w:rPr/>
          </w:rPrChange>
        </w:rPr>
        <w:t>.</w:t>
      </w:r>
    </w:p>
    <w:p w14:paraId="13FE7C2E" w14:textId="24EEA563" w:rsidR="00565353" w:rsidRPr="00312974" w:rsidRDefault="00565353" w:rsidP="00AD5142">
      <w:pPr>
        <w:rPr>
          <w:rPrChange w:id="1796" w:author="Rodion" w:date="2019-12-09T02:09:00Z">
            <w:rPr/>
          </w:rPrChange>
        </w:rPr>
      </w:pPr>
    </w:p>
    <w:p w14:paraId="724B950A" w14:textId="726824B3" w:rsidR="00565353" w:rsidRPr="00030B2B" w:rsidRDefault="00565353">
      <w:pPr>
        <w:spacing w:line="259" w:lineRule="auto"/>
        <w:ind w:firstLine="0"/>
        <w:jc w:val="left"/>
      </w:pPr>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577642BF" w:rsidR="00565353" w:rsidRPr="00312974" w:rsidRDefault="00565353" w:rsidP="00927EAD">
      <w:pPr>
        <w:spacing w:line="259" w:lineRule="auto"/>
        <w:ind w:firstLine="0"/>
        <w:jc w:val="center"/>
        <w:rPr>
          <w:rPrChange w:id="1797" w:author="Rodion" w:date="2019-12-09T02:09:00Z">
            <w:rPr/>
          </w:rPrChange>
        </w:rPr>
      </w:pPr>
      <w:del w:id="1798" w:author="Rodion" w:date="2019-12-05T23:45:00Z">
        <w:r w:rsidRPr="00312974" w:rsidDel="003537CF">
          <w:rPr>
            <w:rPrChange w:id="1799" w:author="Rodion" w:date="2019-12-09T02:09:00Z">
              <w:rPr/>
            </w:rPrChange>
          </w:rPr>
          <w:delText>Рисунок</w:delText>
        </w:r>
        <w:r w:rsidR="00DE16ED" w:rsidRPr="00312974" w:rsidDel="003537CF">
          <w:rPr>
            <w:rPrChange w:id="1800" w:author="Rodion" w:date="2019-12-09T02:09:00Z">
              <w:rPr/>
            </w:rPrChange>
          </w:rPr>
          <w:delText xml:space="preserve"> 2.</w:delText>
        </w:r>
      </w:del>
      <w:ins w:id="1801" w:author="Rodion" w:date="2019-12-05T23:45:00Z">
        <w:r w:rsidR="003537CF" w:rsidRPr="00312974">
          <w:rPr>
            <w:rPrChange w:id="1802" w:author="Rodion" w:date="2019-12-09T02:09:00Z">
              <w:rPr/>
            </w:rPrChange>
          </w:rPr>
          <w:t>Рисунок 1.</w:t>
        </w:r>
      </w:ins>
      <w:r w:rsidR="00DE16ED" w:rsidRPr="00312974">
        <w:rPr>
          <w:rPrChange w:id="1803" w:author="Rodion" w:date="2019-12-09T02:09:00Z">
            <w:rPr/>
          </w:rPrChange>
        </w:rPr>
        <w:t>4</w:t>
      </w:r>
      <w:r w:rsidRPr="00312974">
        <w:rPr>
          <w:rPrChange w:id="1804" w:author="Rodion" w:date="2019-12-09T02:09:00Z">
            <w:rPr/>
          </w:rPrChange>
        </w:rPr>
        <w:t xml:space="preserve"> </w:t>
      </w:r>
      <w:r w:rsidR="00927EAD" w:rsidRPr="00312974">
        <w:rPr>
          <w:rPrChange w:id="1805" w:author="Rodion" w:date="2019-12-09T02:09:00Z">
            <w:rPr/>
          </w:rPrChange>
        </w:rPr>
        <w:t>–</w:t>
      </w:r>
      <w:ins w:id="1806" w:author="Rodion" w:date="2019-12-05T23:45:00Z">
        <w:r w:rsidR="003537CF" w:rsidRPr="00312974">
          <w:rPr>
            <w:rPrChange w:id="1807" w:author="Rodion" w:date="2019-12-09T02:09:00Z">
              <w:rPr/>
            </w:rPrChange>
          </w:rPr>
          <w:t xml:space="preserve"> </w:t>
        </w:r>
      </w:ins>
      <w:r w:rsidR="00DE16ED" w:rsidRPr="00312974">
        <w:rPr>
          <w:rPrChange w:id="1808" w:author="Rodion" w:date="2019-12-09T02:09:00Z">
            <w:rPr/>
          </w:rPrChange>
        </w:rPr>
        <w:t>С</w:t>
      </w:r>
      <w:r w:rsidR="00927EAD" w:rsidRPr="00312974">
        <w:rPr>
          <w:rPrChange w:id="1809" w:author="Rodion" w:date="2019-12-09T02:09:00Z">
            <w:rPr/>
          </w:rPrChange>
        </w:rPr>
        <w:t>канер-ручка</w:t>
      </w:r>
      <w:r w:rsidR="00DE16ED" w:rsidRPr="00312974">
        <w:rPr>
          <w:rPrChange w:id="1810" w:author="Rodion" w:date="2019-12-09T02:09:00Z">
            <w:rPr/>
          </w:rPrChange>
        </w:rPr>
        <w:t xml:space="preserve"> штрих-коду</w:t>
      </w:r>
      <w:r w:rsidR="004105E1" w:rsidRPr="00312974">
        <w:rPr>
          <w:rPrChange w:id="1811" w:author="Rodion" w:date="2019-12-09T02:09:00Z">
            <w:rPr/>
          </w:rPrChange>
        </w:rPr>
        <w:t xml:space="preserve"> [9]</w:t>
      </w:r>
    </w:p>
    <w:p w14:paraId="4E81A6A8" w14:textId="77777777" w:rsidR="00A41965" w:rsidRPr="00312974" w:rsidRDefault="00A41965" w:rsidP="00AD5142">
      <w:pPr>
        <w:rPr>
          <w:rPrChange w:id="1812" w:author="Rodion" w:date="2019-12-09T02:09:00Z">
            <w:rPr/>
          </w:rPrChange>
        </w:rPr>
      </w:pPr>
    </w:p>
    <w:p w14:paraId="0DCA6D1C" w14:textId="7BFA8E1B" w:rsidR="00070222" w:rsidRPr="00312974" w:rsidRDefault="00F50E91" w:rsidP="00AD5142">
      <w:pPr>
        <w:rPr>
          <w:rPrChange w:id="1813" w:author="Rodion" w:date="2019-12-09T02:09:00Z">
            <w:rPr/>
          </w:rPrChange>
        </w:rPr>
      </w:pPr>
      <w:r w:rsidRPr="00312974">
        <w:rPr>
          <w:rPrChange w:id="1814" w:author="Rodion" w:date="2019-12-09T02:09:00Z">
            <w:rPr/>
          </w:rPrChange>
        </w:rPr>
        <w:t>Лазерні</w:t>
      </w:r>
      <w:r w:rsidR="00070222" w:rsidRPr="00312974">
        <w:rPr>
          <w:rPrChange w:id="1815" w:author="Rodion" w:date="2019-12-09T02:09:00Z">
            <w:rPr/>
          </w:rPrChange>
        </w:rPr>
        <w:t xml:space="preserve"> сканери </w:t>
      </w:r>
      <w:r w:rsidRPr="00312974">
        <w:rPr>
          <w:rPrChange w:id="1816" w:author="Rodion" w:date="2019-12-09T02:09:00Z">
            <w:rPr/>
          </w:rPrChange>
        </w:rPr>
        <w:t>працюють</w:t>
      </w:r>
      <w:r w:rsidR="00070222" w:rsidRPr="00312974">
        <w:rPr>
          <w:rPrChange w:id="1817" w:author="Rodion" w:date="2019-12-09T02:09:00Z">
            <w:rPr/>
          </w:rPrChange>
        </w:rPr>
        <w:t xml:space="preserve"> майже так само, як і сканери-ручки</w:t>
      </w:r>
      <w:r w:rsidR="00A41965" w:rsidRPr="00312974">
        <w:rPr>
          <w:rPrChange w:id="1818" w:author="Rodion" w:date="2019-12-09T02:09:00Z">
            <w:rPr/>
          </w:rPrChange>
        </w:rPr>
        <w:t xml:space="preserve"> з</w:t>
      </w:r>
      <w:del w:id="1819" w:author="Rodion" w:date="2019-12-05T23:46:00Z">
        <w:r w:rsidR="00A41965" w:rsidRPr="00312974" w:rsidDel="003537CF">
          <w:rPr>
            <w:rPrChange w:id="1820" w:author="Rodion" w:date="2019-12-09T02:09:00Z">
              <w:rPr/>
            </w:rPrChange>
          </w:rPr>
          <w:delText>а</w:delText>
        </w:r>
      </w:del>
      <w:r w:rsidR="00A41965" w:rsidRPr="00312974">
        <w:rPr>
          <w:rPrChange w:id="1821" w:author="Rodion" w:date="2019-12-09T02:09:00Z">
            <w:rPr/>
          </w:rPrChange>
        </w:rPr>
        <w:t xml:space="preserve"> тією відмінністю, що в ни</w:t>
      </w:r>
      <w:del w:id="1822" w:author="Rodion" w:date="2019-12-05T23:45:00Z">
        <w:r w:rsidR="00A41965" w:rsidRPr="00312974" w:rsidDel="003537CF">
          <w:rPr>
            <w:rPrChange w:id="1823" w:author="Rodion" w:date="2019-12-09T02:09:00Z">
              <w:rPr/>
            </w:rPrChange>
          </w:rPr>
          <w:delText>з</w:delText>
        </w:r>
      </w:del>
      <w:ins w:id="1824" w:author="Rodion" w:date="2019-12-05T23:45:00Z">
        <w:r w:rsidR="003537CF" w:rsidRPr="00312974">
          <w:rPr>
            <w:rPrChange w:id="1825" w:author="Rodion" w:date="2019-12-09T02:09:00Z">
              <w:rPr/>
            </w:rPrChange>
          </w:rPr>
          <w:t>х</w:t>
        </w:r>
      </w:ins>
      <w:r w:rsidR="00A41965" w:rsidRPr="00312974">
        <w:rPr>
          <w:rPrChange w:id="1826" w:author="Rodion" w:date="2019-12-09T02:09:00Z">
            <w:rPr/>
          </w:rPrChange>
        </w:rPr>
        <w:t xml:space="preserve"> використовується лазерний промінь як джерело світла</w:t>
      </w:r>
      <w:r w:rsidR="00E06F7D" w:rsidRPr="00312974">
        <w:rPr>
          <w:rPrChange w:id="1827" w:author="Rodion" w:date="2019-12-09T02:09:00Z">
            <w:rPr/>
          </w:rPrChange>
        </w:rPr>
        <w:t xml:space="preserve">. Також лазерні сканери </w:t>
      </w:r>
      <w:r w:rsidRPr="00312974">
        <w:rPr>
          <w:rPrChange w:id="1828" w:author="Rodion" w:date="2019-12-09T02:09:00Z">
            <w:rPr/>
          </w:rPrChange>
        </w:rPr>
        <w:t>використовують</w:t>
      </w:r>
      <w:r w:rsidR="00E06F7D" w:rsidRPr="00312974">
        <w:rPr>
          <w:rPrChange w:id="1829" w:author="Rodion" w:date="2019-12-09T02:09:00Z">
            <w:rPr/>
          </w:rPrChange>
        </w:rPr>
        <w:t xml:space="preserve"> дзеркало або призму для заломлення промен</w:t>
      </w:r>
      <w:r w:rsidR="00130B1E" w:rsidRPr="00312974">
        <w:rPr>
          <w:rPrChange w:id="1830" w:author="Rodion" w:date="2019-12-09T02:09:00Z">
            <w:rPr/>
          </w:rPrChange>
        </w:rPr>
        <w:t>ів</w:t>
      </w:r>
      <w:r w:rsidR="00E06F7D" w:rsidRPr="00312974">
        <w:rPr>
          <w:rPrChange w:id="1831" w:author="Rodion" w:date="2019-12-09T02:09:00Z">
            <w:rPr/>
          </w:rPrChange>
        </w:rPr>
        <w:t xml:space="preserve"> </w:t>
      </w:r>
      <w:r w:rsidR="00130B1E" w:rsidRPr="00312974">
        <w:rPr>
          <w:rPrChange w:id="1832" w:author="Rodion" w:date="2019-12-09T02:09:00Z">
            <w:rPr/>
          </w:rPrChange>
        </w:rPr>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rPr>
          <w:rPrChange w:id="1833" w:author="Rodion" w:date="2019-12-09T02:09:00Z">
            <w:rPr/>
          </w:rPrChange>
        </w:rPr>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798BA361" w:rsidR="00FD3631" w:rsidRPr="00312974" w:rsidRDefault="00FD3631" w:rsidP="00382581">
      <w:pPr>
        <w:rPr>
          <w:rPrChange w:id="1834" w:author="Rodion" w:date="2019-12-09T02:09:00Z">
            <w:rPr/>
          </w:rPrChange>
        </w:rPr>
      </w:pPr>
      <w:r w:rsidRPr="00312974">
        <w:rPr>
          <w:rPrChange w:id="1835" w:author="Rodion" w:date="2019-12-09T02:09:00Z">
            <w:rPr/>
          </w:rPrChange>
        </w:rPr>
        <w:t>Світлодіодні сканери (також відомі як CCD</w:t>
      </w:r>
      <w:r w:rsidR="007848A5" w:rsidRPr="00312974">
        <w:rPr>
          <w:rPrChange w:id="1836" w:author="Rodion" w:date="2019-12-09T02:09:00Z">
            <w:rPr/>
          </w:rPrChange>
        </w:rPr>
        <w:t xml:space="preserve"> або LED</w:t>
      </w:r>
      <w:r w:rsidRPr="00312974">
        <w:rPr>
          <w:rPrChange w:id="1837" w:author="Rodion" w:date="2019-12-09T02:09:00Z">
            <w:rPr/>
          </w:rPrChange>
        </w:rPr>
        <w:t xml:space="preserve"> сканери), використовують</w:t>
      </w:r>
      <w:del w:id="1838" w:author="Rodion" w:date="2019-12-05T23:46:00Z">
        <w:r w:rsidRPr="00312974" w:rsidDel="003537CF">
          <w:rPr>
            <w:rPrChange w:id="1839" w:author="Rodion" w:date="2019-12-09T02:09:00Z">
              <w:rPr/>
            </w:rPrChange>
          </w:rPr>
          <w:delText>ся</w:delText>
        </w:r>
      </w:del>
      <w:r w:rsidRPr="00312974">
        <w:rPr>
          <w:rPrChange w:id="1840" w:author="Rodion" w:date="2019-12-09T02:09:00Z">
            <w:rPr/>
          </w:rPrChange>
        </w:rPr>
        <w:t xml:space="preserve">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rPr>
          <w:rPrChange w:id="1841" w:author="Rodion" w:date="2019-12-09T02:09:00Z">
            <w:rPr/>
          </w:rPrChange>
        </w:rPr>
        <w:t>,</w:t>
      </w:r>
      <w:r w:rsidRPr="00312974">
        <w:rPr>
          <w:rPrChange w:id="1842" w:author="Rodion" w:date="2019-12-09T02:09:00Z">
            <w:rPr/>
          </w:rPrChange>
        </w:rPr>
        <w:t xml:space="preserve"> що</w:t>
      </w:r>
      <w:r w:rsidR="00D20C9B" w:rsidRPr="00312974">
        <w:rPr>
          <w:rPrChange w:id="1843" w:author="Rodion" w:date="2019-12-09T02:09:00Z">
            <w:rPr/>
          </w:rPrChange>
        </w:rPr>
        <w:t xml:space="preserve"> вони розташовані в один ряд</w:t>
      </w:r>
      <w:r w:rsidRPr="00312974">
        <w:rPr>
          <w:rPrChange w:id="1844" w:author="Rodion" w:date="2019-12-09T02:09:00Z">
            <w:rPr/>
          </w:rPrChange>
        </w:rPr>
        <w:t xml:space="preserve">, </w:t>
      </w:r>
      <w:r w:rsidR="00D20C9B" w:rsidRPr="00312974">
        <w:rPr>
          <w:rPrChange w:id="1845" w:author="Rodion" w:date="2019-12-09T02:09:00Z">
            <w:rPr/>
          </w:rPrChange>
        </w:rPr>
        <w:t xml:space="preserve">вихідний електричний сигнал формується шляхом послідовного складання напруги на кожному сенсорі. </w:t>
      </w:r>
      <w:r w:rsidR="007848A5" w:rsidRPr="00312974">
        <w:rPr>
          <w:rPrChange w:id="1846" w:author="Rodion" w:date="2019-12-09T02:09:00Z">
            <w:rPr/>
          </w:rPrChange>
        </w:rPr>
        <w:t xml:space="preserve">Важливою відмінністю світлодіодних сканерів є те, що вони вимірюють інтенсивність </w:t>
      </w:r>
      <w:r w:rsidR="00AA422D" w:rsidRPr="00312974">
        <w:rPr>
          <w:rPrChange w:id="1847" w:author="Rodion" w:date="2019-12-09T02:09:00Z">
            <w:rPr/>
          </w:rPrChange>
        </w:rPr>
        <w:t xml:space="preserve">світла  </w:t>
      </w:r>
      <w:r w:rsidR="007848A5" w:rsidRPr="00312974">
        <w:rPr>
          <w:rPrChange w:id="1848" w:author="Rodion" w:date="2019-12-09T02:09:00Z">
            <w:rPr/>
          </w:rPrChange>
        </w:rPr>
        <w:t>навколо біли</w:t>
      </w:r>
      <w:r w:rsidR="00AA422D" w:rsidRPr="00312974">
        <w:rPr>
          <w:rPrChange w:id="1849" w:author="Rodion" w:date="2019-12-09T02:09:00Z">
            <w:rPr/>
          </w:rPrChange>
        </w:rPr>
        <w:t>х</w:t>
      </w:r>
      <w:r w:rsidR="007848A5" w:rsidRPr="00312974">
        <w:rPr>
          <w:rPrChange w:id="1850" w:author="Rodion" w:date="2019-12-09T02:09:00Z">
            <w:rPr/>
          </w:rPrChange>
        </w:rPr>
        <w:t xml:space="preserve"> та чорних смуг</w:t>
      </w:r>
      <w:r w:rsidR="00AA422D" w:rsidRPr="00312974">
        <w:rPr>
          <w:rPrChange w:id="1851" w:author="Rodion" w:date="2019-12-09T02:09:00Z">
            <w:rPr/>
          </w:rPrChange>
        </w:rPr>
        <w:t xml:space="preserve"> штрих-коду</w:t>
      </w:r>
      <w:r w:rsidR="007848A5" w:rsidRPr="00312974">
        <w:rPr>
          <w:rPrChange w:id="1852" w:author="Rodion" w:date="2019-12-09T02:09:00Z">
            <w:rPr/>
          </w:rPrChange>
        </w:rPr>
        <w:t xml:space="preserve">. В той час як попередньо розглянуті </w:t>
      </w:r>
      <w:r w:rsidR="007848A5" w:rsidRPr="00312974">
        <w:rPr>
          <w:rPrChange w:id="1853" w:author="Rodion" w:date="2019-12-09T02:09:00Z">
            <w:rPr/>
          </w:rPrChange>
        </w:rPr>
        <w:lastRenderedPageBreak/>
        <w:t xml:space="preserve">технології вимірюють </w:t>
      </w:r>
      <w:r w:rsidR="00AA422D" w:rsidRPr="00312974">
        <w:rPr>
          <w:rPrChange w:id="1854" w:author="Rodion" w:date="2019-12-09T02:09:00Z">
            <w:rPr/>
          </w:rPrChange>
        </w:rPr>
        <w:t xml:space="preserve">тільки </w:t>
      </w:r>
      <w:r w:rsidR="00A11022" w:rsidRPr="00312974">
        <w:rPr>
          <w:rPrChange w:id="1855" w:author="Rodion" w:date="2019-12-09T02:09:00Z">
            <w:rPr/>
          </w:rPrChange>
        </w:rPr>
        <w:t>відбите світло визначеної частоти, що генерує сам сканер.</w:t>
      </w:r>
      <w:r w:rsidR="00BE098C" w:rsidRPr="00312974">
        <w:rPr>
          <w:rPrChange w:id="1856" w:author="Rodion" w:date="2019-12-09T02:09:00Z">
            <w:rPr/>
          </w:rPrChange>
        </w:rPr>
        <w:t xml:space="preserve"> Зовнішній вигляд світлодіодного сканеру </w:t>
      </w:r>
      <w:ins w:id="1857" w:author="Rodion" w:date="2019-12-05T23:46:00Z">
        <w:r w:rsidR="003537CF" w:rsidRPr="00312974">
          <w:rPr>
            <w:rPrChange w:id="1858" w:author="Rodion" w:date="2019-12-09T02:09:00Z">
              <w:rPr/>
            </w:rPrChange>
          </w:rPr>
          <w:t xml:space="preserve">схематично </w:t>
        </w:r>
      </w:ins>
      <w:r w:rsidR="00BE098C" w:rsidRPr="00312974">
        <w:rPr>
          <w:rPrChange w:id="1859" w:author="Rodion" w:date="2019-12-09T02:09:00Z">
            <w:rPr/>
          </w:rPrChange>
        </w:rPr>
        <w:t xml:space="preserve">зображено на </w:t>
      </w:r>
      <w:del w:id="1860" w:author="Rodion" w:date="2019-12-05T23:44:00Z">
        <w:r w:rsidR="00BE098C" w:rsidRPr="00312974" w:rsidDel="003537CF">
          <w:rPr>
            <w:rPrChange w:id="1861" w:author="Rodion" w:date="2019-12-09T02:09:00Z">
              <w:rPr/>
            </w:rPrChange>
          </w:rPr>
          <w:delText>рисунку 2.</w:delText>
        </w:r>
      </w:del>
      <w:ins w:id="1862" w:author="Rodion" w:date="2019-12-05T23:44:00Z">
        <w:r w:rsidR="003537CF" w:rsidRPr="00312974">
          <w:rPr>
            <w:rPrChange w:id="1863" w:author="Rodion" w:date="2019-12-09T02:09:00Z">
              <w:rPr/>
            </w:rPrChange>
          </w:rPr>
          <w:t>рисунку 1.</w:t>
        </w:r>
      </w:ins>
      <w:r w:rsidR="00BE098C" w:rsidRPr="00312974">
        <w:rPr>
          <w:rPrChange w:id="1864" w:author="Rodion" w:date="2019-12-09T02:09:00Z">
            <w:rPr/>
          </w:rPrChange>
        </w:rPr>
        <w:t>5.</w:t>
      </w:r>
    </w:p>
    <w:p w14:paraId="2BE2E672" w14:textId="77777777" w:rsidR="00AD5142" w:rsidRPr="00312974" w:rsidRDefault="00AD5142" w:rsidP="00AD5142">
      <w:pPr>
        <w:rPr>
          <w:rPrChange w:id="1865" w:author="Rodion" w:date="2019-12-09T02:09:00Z">
            <w:rPr/>
          </w:rPrChange>
        </w:rPr>
      </w:pPr>
    </w:p>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075" cy="1924050"/>
                    </a:xfrm>
                    <a:prstGeom prst="rect">
                      <a:avLst/>
                    </a:prstGeom>
                  </pic:spPr>
                </pic:pic>
              </a:graphicData>
            </a:graphic>
          </wp:inline>
        </w:drawing>
      </w:r>
    </w:p>
    <w:p w14:paraId="3CE9DCB1" w14:textId="2F6C6BAA" w:rsidR="00927EAD" w:rsidRPr="00312974" w:rsidRDefault="00927EAD" w:rsidP="00927EAD">
      <w:pPr>
        <w:spacing w:line="259" w:lineRule="auto"/>
        <w:ind w:firstLine="0"/>
        <w:jc w:val="center"/>
        <w:rPr>
          <w:rPrChange w:id="1866" w:author="Rodion" w:date="2019-12-09T02:09:00Z">
            <w:rPr/>
          </w:rPrChange>
        </w:rPr>
      </w:pPr>
      <w:del w:id="1867" w:author="Rodion" w:date="2019-12-05T23:45:00Z">
        <w:r w:rsidRPr="00312974" w:rsidDel="003537CF">
          <w:rPr>
            <w:rPrChange w:id="1868" w:author="Rodion" w:date="2019-12-09T02:09:00Z">
              <w:rPr/>
            </w:rPrChange>
          </w:rPr>
          <w:delText>Рисунок</w:delText>
        </w:r>
        <w:r w:rsidR="003D7E03" w:rsidRPr="00312974" w:rsidDel="003537CF">
          <w:rPr>
            <w:rPrChange w:id="1869" w:author="Rodion" w:date="2019-12-09T02:09:00Z">
              <w:rPr/>
            </w:rPrChange>
          </w:rPr>
          <w:delText xml:space="preserve"> 2.</w:delText>
        </w:r>
      </w:del>
      <w:ins w:id="1870" w:author="Rodion" w:date="2019-12-05T23:45:00Z">
        <w:r w:rsidR="003537CF" w:rsidRPr="00312974">
          <w:rPr>
            <w:rPrChange w:id="1871" w:author="Rodion" w:date="2019-12-09T02:09:00Z">
              <w:rPr/>
            </w:rPrChange>
          </w:rPr>
          <w:t>Рисунок 1.</w:t>
        </w:r>
      </w:ins>
      <w:r w:rsidR="003D7E03" w:rsidRPr="00312974">
        <w:rPr>
          <w:rPrChange w:id="1872" w:author="Rodion" w:date="2019-12-09T02:09:00Z">
            <w:rPr/>
          </w:rPrChange>
        </w:rPr>
        <w:t>5</w:t>
      </w:r>
      <w:r w:rsidRPr="00312974">
        <w:rPr>
          <w:rPrChange w:id="1873" w:author="Rodion" w:date="2019-12-09T02:09:00Z">
            <w:rPr/>
          </w:rPrChange>
        </w:rPr>
        <w:t xml:space="preserve"> – </w:t>
      </w:r>
      <w:r w:rsidR="003D7E03" w:rsidRPr="00312974">
        <w:rPr>
          <w:rPrChange w:id="1874" w:author="Rodion" w:date="2019-12-09T02:09:00Z">
            <w:rPr/>
          </w:rPrChange>
        </w:rPr>
        <w:t xml:space="preserve">Зовнішній вигляд світлодіодного сканеру </w:t>
      </w:r>
      <w:r w:rsidR="00352290" w:rsidRPr="00312974">
        <w:rPr>
          <w:rPrChange w:id="1875" w:author="Rodion" w:date="2019-12-09T02:09:00Z">
            <w:rPr/>
          </w:rPrChange>
        </w:rPr>
        <w:t>[10]</w:t>
      </w:r>
    </w:p>
    <w:p w14:paraId="77ECCC7F" w14:textId="77777777" w:rsidR="000E6ED0" w:rsidRPr="00312974" w:rsidRDefault="000E6ED0" w:rsidP="00382581">
      <w:pPr>
        <w:rPr>
          <w:rPrChange w:id="1876" w:author="Rodion" w:date="2019-12-09T02:09:00Z">
            <w:rPr/>
          </w:rPrChange>
        </w:rPr>
      </w:pPr>
    </w:p>
    <w:p w14:paraId="31D8F1DF" w14:textId="35C81AAE" w:rsidR="00FD3631" w:rsidRPr="00312974" w:rsidDel="005F6B57" w:rsidRDefault="007C76F1" w:rsidP="00382581">
      <w:pPr>
        <w:rPr>
          <w:del w:id="1877" w:author="Rodion" w:date="2019-12-05T23:48:00Z"/>
          <w:rPrChange w:id="1878" w:author="Rodion" w:date="2019-12-09T02:09:00Z">
            <w:rPr>
              <w:del w:id="1879" w:author="Rodion" w:date="2019-12-05T23:48:00Z"/>
            </w:rPr>
          </w:rPrChange>
        </w:rPr>
      </w:pPr>
      <w:r w:rsidRPr="00312974">
        <w:rPr>
          <w:rPrChange w:id="1880" w:author="Rodion" w:date="2019-12-09T02:09:00Z">
            <w:rPr/>
          </w:rPrChange>
        </w:rPr>
        <w:t xml:space="preserve">Сканери, що базуються </w:t>
      </w:r>
      <w:del w:id="1881" w:author="Rodion" w:date="2019-12-05T23:47:00Z">
        <w:r w:rsidRPr="00312974" w:rsidDel="003537CF">
          <w:rPr>
            <w:rPrChange w:id="1882" w:author="Rodion" w:date="2019-12-09T02:09:00Z">
              <w:rPr/>
            </w:rPrChange>
          </w:rPr>
          <w:delText xml:space="preserve">на </w:delText>
        </w:r>
      </w:del>
      <w:ins w:id="1883" w:author="Rodion" w:date="2019-12-05T23:47:00Z">
        <w:r w:rsidR="003537CF" w:rsidRPr="00312974">
          <w:rPr>
            <w:rPrChange w:id="1884" w:author="Rodion" w:date="2019-12-09T02:09:00Z">
              <w:rPr/>
            </w:rPrChange>
          </w:rPr>
          <w:t xml:space="preserve">в </w:t>
        </w:r>
      </w:ins>
      <w:r w:rsidRPr="00312974">
        <w:rPr>
          <w:rPrChange w:id="1885" w:author="Rodion" w:date="2019-12-09T02:09:00Z">
            <w:rPr/>
          </w:rPrChange>
        </w:rPr>
        <w:t>камерах</w:t>
      </w:r>
      <w:ins w:id="1886" w:author="Rodion" w:date="2019-12-05T23:47:00Z">
        <w:r w:rsidR="003537CF" w:rsidRPr="00312974">
          <w:rPr>
            <w:rPrChange w:id="1887" w:author="Rodion" w:date="2019-12-09T02:09:00Z">
              <w:rPr/>
            </w:rPrChange>
          </w:rPr>
          <w:t xml:space="preserve"> мобільних пристроїв</w:t>
        </w:r>
      </w:ins>
      <w:r w:rsidRPr="00312974">
        <w:rPr>
          <w:rPrChange w:id="1888" w:author="Rodion" w:date="2019-12-09T02:09:00Z">
            <w:rPr/>
          </w:rPrChange>
        </w:rPr>
        <w:t xml:space="preserve">, мабуть, є </w:t>
      </w:r>
      <w:r w:rsidR="00EE798C" w:rsidRPr="00312974">
        <w:rPr>
          <w:rPrChange w:id="1889" w:author="Rodion" w:date="2019-12-09T02:09:00Z">
            <w:rPr/>
          </w:rPrChange>
        </w:rPr>
        <w:t>найсучаснішим</w:t>
      </w:r>
      <w:r w:rsidRPr="00312974">
        <w:rPr>
          <w:rPrChange w:id="1890" w:author="Rodion" w:date="2019-12-09T02:09:00Z">
            <w:rPr/>
          </w:rPrChange>
        </w:rPr>
        <w:t xml:space="preserve"> доступним </w:t>
      </w:r>
      <w:r w:rsidR="00EE798C" w:rsidRPr="00312974">
        <w:rPr>
          <w:rPrChange w:id="1891" w:author="Rodion" w:date="2019-12-09T02:09:00Z">
            <w:rPr/>
          </w:rPrChange>
        </w:rPr>
        <w:t xml:space="preserve">способом </w:t>
      </w:r>
      <w:r w:rsidRPr="00312974">
        <w:rPr>
          <w:rPrChange w:id="1892" w:author="Rodion" w:date="2019-12-09T02:09:00Z">
            <w:rPr/>
          </w:rPrChange>
        </w:rPr>
        <w:t>зчитувати штрих-коди пересічним людям. В першу чергу</w:t>
      </w:r>
      <w:r w:rsidR="00EE798C" w:rsidRPr="00312974">
        <w:rPr>
          <w:rPrChange w:id="1893" w:author="Rodion" w:date="2019-12-09T02:09:00Z">
            <w:rPr/>
          </w:rPrChange>
        </w:rPr>
        <w:t>,</w:t>
      </w:r>
      <w:r w:rsidRPr="00312974">
        <w:rPr>
          <w:rPrChange w:id="1894" w:author="Rodion" w:date="2019-12-09T02:09:00Z">
            <w:rPr/>
          </w:rPrChange>
        </w:rPr>
        <w:t xml:space="preserve"> адаптація технології </w:t>
      </w:r>
      <w:r w:rsidR="00F50E91" w:rsidRPr="00312974">
        <w:rPr>
          <w:rPrChange w:id="1895" w:author="Rodion" w:date="2019-12-09T02:09:00Z">
            <w:rPr/>
          </w:rPrChange>
        </w:rPr>
        <w:t>сканування</w:t>
      </w:r>
      <w:r w:rsidRPr="00312974">
        <w:rPr>
          <w:rPrChange w:id="1896" w:author="Rodion" w:date="2019-12-09T02:09:00Z">
            <w:rPr/>
          </w:rPrChange>
        </w:rPr>
        <w:t xml:space="preserve"> штрих-кодів дозволила зчитувати двовимірні штрих-коди, такі як QR Code</w:t>
      </w:r>
      <w:r w:rsidR="00E53D1F" w:rsidRPr="00312974">
        <w:rPr>
          <w:rPrChange w:id="1897" w:author="Rodion" w:date="2019-12-09T02:09:00Z">
            <w:rPr/>
          </w:rPrChange>
        </w:rPr>
        <w:t xml:space="preserve"> або Data Matrix</w:t>
      </w:r>
      <w:r w:rsidRPr="00312974">
        <w:rPr>
          <w:rPrChange w:id="1898" w:author="Rodion" w:date="2019-12-09T02:09:00Z">
            <w:rPr/>
          </w:rPrChange>
        </w:rPr>
        <w:t>, за допомогою камери смартфону.</w:t>
      </w:r>
      <w:r w:rsidR="00EE798C" w:rsidRPr="00312974">
        <w:rPr>
          <w:rPrChange w:id="1899" w:author="Rodion" w:date="2019-12-09T02:09:00Z">
            <w:rPr/>
          </w:rPrChange>
        </w:rPr>
        <w:t xml:space="preserve"> </w:t>
      </w:r>
    </w:p>
    <w:p w14:paraId="11D2F01D" w14:textId="0BE79CFA" w:rsidR="005C78CD" w:rsidRPr="00312974" w:rsidRDefault="005C78CD" w:rsidP="00AD5142">
      <w:pPr>
        <w:rPr>
          <w:rPrChange w:id="1900" w:author="Rodion" w:date="2019-12-09T02:09:00Z">
            <w:rPr/>
          </w:rPrChange>
        </w:rPr>
      </w:pPr>
      <w:r w:rsidRPr="00312974">
        <w:rPr>
          <w:rPrChange w:id="1901" w:author="Rodion" w:date="2019-12-09T02:09:00Z">
            <w:rPr/>
          </w:rPrChange>
        </w:rPr>
        <w:t xml:space="preserve">Серед </w:t>
      </w:r>
      <w:ins w:id="1902" w:author="Rodion" w:date="2019-12-05T23:48:00Z">
        <w:r w:rsidR="003537CF" w:rsidRPr="00312974">
          <w:rPr>
            <w:rPrChange w:id="1903" w:author="Rodion" w:date="2019-12-09T02:09:00Z">
              <w:rPr/>
            </w:rPrChange>
          </w:rPr>
          <w:t xml:space="preserve">таких </w:t>
        </w:r>
      </w:ins>
      <w:r w:rsidRPr="00312974">
        <w:rPr>
          <w:rPrChange w:id="1904" w:author="Rodion" w:date="2019-12-09T02:09:00Z">
            <w:rPr/>
          </w:rPrChange>
        </w:rPr>
        <w:t xml:space="preserve">сканерів, </w:t>
      </w:r>
      <w:del w:id="1905" w:author="Rodion" w:date="2019-12-05T23:48:00Z">
        <w:r w:rsidRPr="00312974" w:rsidDel="003537CF">
          <w:rPr>
            <w:rPrChange w:id="1906" w:author="Rodion" w:date="2019-12-09T02:09:00Z">
              <w:rPr/>
            </w:rPrChange>
          </w:rPr>
          <w:delText xml:space="preserve">що базуються на камерах, </w:delText>
        </w:r>
      </w:del>
      <w:r w:rsidRPr="00312974">
        <w:rPr>
          <w:rPrChange w:id="1907" w:author="Rodion" w:date="2019-12-09T02:09:00Z">
            <w:rPr/>
          </w:rPrChange>
        </w:rPr>
        <w:t xml:space="preserve">слід відокремити </w:t>
      </w:r>
      <w:del w:id="1908" w:author="Rodion" w:date="2019-12-05T23:48:00Z">
        <w:r w:rsidRPr="00312974" w:rsidDel="005F6B57">
          <w:rPr>
            <w:rPrChange w:id="1909" w:author="Rodion" w:date="2019-12-09T02:09:00Z">
              <w:rPr/>
            </w:rPrChange>
          </w:rPr>
          <w:delText>сканери</w:delText>
        </w:r>
      </w:del>
      <w:ins w:id="1910" w:author="Rodion" w:date="2019-12-05T23:48:00Z">
        <w:r w:rsidR="005F6B57" w:rsidRPr="00312974">
          <w:rPr>
            <w:rPrChange w:id="1911" w:author="Rodion" w:date="2019-12-09T02:09:00Z">
              <w:rPr/>
            </w:rPrChange>
          </w:rPr>
          <w:t>ті</w:t>
        </w:r>
      </w:ins>
      <w:r w:rsidRPr="00312974">
        <w:rPr>
          <w:rPrChange w:id="1912" w:author="Rodion" w:date="2019-12-09T02:09:00Z">
            <w:rPr/>
          </w:rPrChange>
        </w:rPr>
        <w:t xml:space="preserve">, що використовують </w:t>
      </w:r>
      <w:r w:rsidR="00F50E91" w:rsidRPr="00312974">
        <w:rPr>
          <w:rPrChange w:id="1913" w:author="Rodion" w:date="2019-12-09T02:09:00Z">
            <w:rPr/>
          </w:rPrChange>
        </w:rPr>
        <w:t>промислові</w:t>
      </w:r>
      <w:r w:rsidRPr="00312974">
        <w:rPr>
          <w:rPrChange w:id="1914" w:author="Rodion" w:date="2019-12-09T02:09:00Z">
            <w:rPr/>
          </w:rPrChange>
        </w:rPr>
        <w:t xml:space="preserve"> камери з високою роздільною здатністю для того</w:t>
      </w:r>
      <w:r w:rsidR="006F25C3" w:rsidRPr="00312974">
        <w:rPr>
          <w:rPrChange w:id="1915" w:author="Rodion" w:date="2019-12-09T02:09:00Z">
            <w:rPr/>
          </w:rPrChange>
        </w:rPr>
        <w:t>,</w:t>
      </w:r>
      <w:r w:rsidRPr="00312974">
        <w:rPr>
          <w:rPrChange w:id="1916" w:author="Rodion" w:date="2019-12-09T02:09:00Z">
            <w:rPr/>
          </w:rPrChange>
        </w:rPr>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ImageID</w:t>
      </w:r>
      <w:r w:rsidR="006F25C3" w:rsidRPr="00312974">
        <w:rPr>
          <w:rPrChange w:id="1917" w:author="Rodion" w:date="2019-12-09T02:09:00Z">
            <w:rPr/>
          </w:rPrChange>
        </w:rPr>
        <w:t xml:space="preserve"> [8]</w:t>
      </w:r>
      <w:r w:rsidR="007D0F3F" w:rsidRPr="00312974">
        <w:rPr>
          <w:rPrChange w:id="1918" w:author="Rodion" w:date="2019-12-09T02:09:00Z">
            <w:rPr/>
          </w:rPrChange>
        </w:rPr>
        <w:t xml:space="preserve">. </w:t>
      </w:r>
    </w:p>
    <w:p w14:paraId="460F3AE8" w14:textId="7DE9140A" w:rsidR="00511B92" w:rsidRPr="00312974" w:rsidRDefault="00511B92" w:rsidP="00382581">
      <w:pPr>
        <w:rPr>
          <w:rPrChange w:id="1919" w:author="Rodion" w:date="2019-12-09T02:09:00Z">
            <w:rPr/>
          </w:rPrChange>
        </w:rPr>
      </w:pPr>
      <w:r w:rsidRPr="00312974">
        <w:rPr>
          <w:rPrChange w:id="1920" w:author="Rodion" w:date="2019-12-09T02:09:00Z">
            <w:rPr/>
          </w:rPrChange>
        </w:rPr>
        <w:t xml:space="preserve">Багатонаправлені сканери </w:t>
      </w:r>
      <w:r w:rsidR="00F50E91" w:rsidRPr="00312974">
        <w:rPr>
          <w:rPrChange w:id="1921" w:author="Rodion" w:date="2019-12-09T02:09:00Z">
            <w:rPr/>
          </w:rPrChange>
        </w:rPr>
        <w:t>штрих</w:t>
      </w:r>
      <w:r w:rsidRPr="00312974">
        <w:rPr>
          <w:rPrChange w:id="1922" w:author="Rodion" w:date="2019-12-09T02:09:00Z">
            <w:rPr/>
          </w:rPrChange>
        </w:rPr>
        <w:t xml:space="preserve">-кодів використовують послідовність прямих або кривих ліній для сканування в різних напрямках у формі </w:t>
      </w:r>
      <w:r w:rsidR="0092474C" w:rsidRPr="00312974">
        <w:rPr>
          <w:rPrChange w:id="1923" w:author="Rodion" w:date="2019-12-09T02:09:00Z">
            <w:rPr/>
          </w:rPrChange>
        </w:rPr>
        <w:t>зірчастої</w:t>
      </w:r>
      <w:r w:rsidRPr="00312974">
        <w:rPr>
          <w:rPrChange w:id="1924" w:author="Rodion" w:date="2019-12-09T02:09:00Z">
            <w:rPr/>
          </w:rPrChange>
        </w:rPr>
        <w:t xml:space="preserve"> </w:t>
      </w:r>
      <w:ins w:id="1925" w:author="Rodion" w:date="2019-12-05T23:49:00Z">
        <w:r w:rsidR="005F6B57" w:rsidRPr="00312974">
          <w:rPr>
            <w:rPrChange w:id="1926" w:author="Rodion" w:date="2019-12-09T02:09:00Z">
              <w:rPr/>
            </w:rPrChange>
          </w:rPr>
          <w:t>ф</w:t>
        </w:r>
      </w:ins>
      <w:commentRangeStart w:id="1927"/>
      <w:del w:id="1928" w:author="Rodion" w:date="2019-12-05T23:49:00Z">
        <w:r w:rsidRPr="00312974" w:rsidDel="005F6B57">
          <w:rPr>
            <w:rPrChange w:id="1929" w:author="Rodion" w:date="2019-12-09T02:09:00Z">
              <w:rPr/>
            </w:rPrChange>
          </w:rPr>
          <w:delText>Ф</w:delText>
        </w:r>
      </w:del>
      <w:r w:rsidRPr="00312974">
        <w:rPr>
          <w:rPrChange w:id="1930" w:author="Rodion" w:date="2019-12-09T02:09:00Z">
            <w:rPr/>
          </w:rPrChange>
        </w:rPr>
        <w:t>ігури</w:t>
      </w:r>
      <w:commentRangeEnd w:id="1927"/>
      <w:r w:rsidR="005F6B57" w:rsidRPr="00030B2B">
        <w:rPr>
          <w:rStyle w:val="CommentReference"/>
        </w:rPr>
        <w:commentReference w:id="1927"/>
      </w:r>
      <w:r w:rsidRPr="00030B2B">
        <w:t xml:space="preserve"> Ліссажу так, щоб пересікати всі лінії штрих-коду. Майже всі та</w:t>
      </w:r>
      <w:r w:rsidRPr="00312974">
        <w:rPr>
          <w:rPrChange w:id="1931" w:author="Rodion" w:date="2019-12-09T02:09:00Z">
            <w:rPr/>
          </w:rPrChange>
        </w:rPr>
        <w:t xml:space="preserve">кі лазери використовують лазер як джерело світла. </w:t>
      </w:r>
      <w:r w:rsidR="00F50E91" w:rsidRPr="00312974">
        <w:rPr>
          <w:rPrChange w:id="1932" w:author="Rodion" w:date="2019-12-09T02:09:00Z">
            <w:rPr/>
          </w:rPrChange>
        </w:rPr>
        <w:t>На відміну</w:t>
      </w:r>
      <w:r w:rsidRPr="00312974">
        <w:rPr>
          <w:rPrChange w:id="1933" w:author="Rodion" w:date="2019-12-09T02:09:00Z">
            <w:rPr/>
          </w:rPrChange>
        </w:rPr>
        <w:t xml:space="preserve"> від простіших лінійних сканерів, багатонаправлені сканери можуть зчитати штрих-код під будь-яким кутом. </w:t>
      </w:r>
      <w:r w:rsidR="00DC3241" w:rsidRPr="00312974">
        <w:rPr>
          <w:rPrChange w:id="1934" w:author="Rodion" w:date="2019-12-09T02:09:00Z">
            <w:rPr/>
          </w:rPrChange>
        </w:rPr>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rPr>
          <w:rPrChange w:id="1935" w:author="Rodion" w:date="2019-12-09T02:09:00Z">
            <w:rPr/>
          </w:rPrChange>
        </w:rPr>
        <w:lastRenderedPageBreak/>
        <w:t xml:space="preserve">зчитування штрих-кодів є найбільш стійкою до пошкоджених кодів, що включає в себе як погану якість </w:t>
      </w:r>
      <w:r w:rsidR="006B4B36" w:rsidRPr="00312974">
        <w:rPr>
          <w:rPrChange w:id="1936" w:author="Rodion" w:date="2019-12-09T02:09:00Z">
            <w:rPr/>
          </w:rPrChange>
        </w:rPr>
        <w:t>друку, так і пом’ятість або навіть розриви на поверхні штрих-коду</w:t>
      </w:r>
      <w:r w:rsidR="00DC3241" w:rsidRPr="00312974">
        <w:rPr>
          <w:rPrChange w:id="1937" w:author="Rodion" w:date="2019-12-09T02:09:00Z">
            <w:rPr/>
          </w:rPrChange>
        </w:rPr>
        <w:t xml:space="preserve">. </w:t>
      </w:r>
      <w:r w:rsidR="00454D42" w:rsidRPr="00312974">
        <w:rPr>
          <w:rPrChange w:id="1938" w:author="Rodion" w:date="2019-12-09T02:09:00Z">
            <w:rPr/>
          </w:rPrChange>
        </w:rPr>
        <w:t xml:space="preserve">Роботу такого сканеру зображено на </w:t>
      </w:r>
      <w:del w:id="1939" w:author="Rodion" w:date="2019-12-05T23:44:00Z">
        <w:r w:rsidR="00454D42" w:rsidRPr="00312974" w:rsidDel="003537CF">
          <w:rPr>
            <w:rPrChange w:id="1940" w:author="Rodion" w:date="2019-12-09T02:09:00Z">
              <w:rPr/>
            </w:rPrChange>
          </w:rPr>
          <w:delText>рисунку 2.</w:delText>
        </w:r>
      </w:del>
      <w:ins w:id="1941" w:author="Rodion" w:date="2019-12-05T23:44:00Z">
        <w:r w:rsidR="003537CF" w:rsidRPr="00312974">
          <w:rPr>
            <w:rPrChange w:id="1942" w:author="Rodion" w:date="2019-12-09T02:09:00Z">
              <w:rPr/>
            </w:rPrChange>
          </w:rPr>
          <w:t>рисунку 1.</w:t>
        </w:r>
      </w:ins>
      <w:r w:rsidR="00454D42" w:rsidRPr="00312974">
        <w:rPr>
          <w:rPrChange w:id="1943" w:author="Rodion" w:date="2019-12-09T02:09:00Z">
            <w:rPr/>
          </w:rPrChange>
        </w:rPr>
        <w:t>6.</w:t>
      </w:r>
    </w:p>
    <w:p w14:paraId="77B8AB8D" w14:textId="77777777" w:rsidR="00AD5142" w:rsidRPr="00312974" w:rsidRDefault="00AD5142" w:rsidP="00382581">
      <w:pPr>
        <w:rPr>
          <w:rPrChange w:id="1944" w:author="Rodion" w:date="2019-12-09T02:09:00Z">
            <w:rPr/>
          </w:rPrChange>
        </w:rPr>
      </w:pPr>
    </w:p>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71B2C747" w:rsidR="00565353" w:rsidRPr="00312974" w:rsidRDefault="000E6ED0" w:rsidP="00F22988">
      <w:pPr>
        <w:spacing w:line="259" w:lineRule="auto"/>
        <w:ind w:firstLine="0"/>
        <w:rPr>
          <w:rPrChange w:id="1945" w:author="Rodion" w:date="2019-12-09T02:09:00Z">
            <w:rPr/>
          </w:rPrChange>
        </w:rPr>
        <w:pPrChange w:id="1946" w:author="Rodion" w:date="2019-12-09T01:24:00Z">
          <w:pPr>
            <w:spacing w:line="259" w:lineRule="auto"/>
            <w:ind w:firstLine="0"/>
            <w:jc w:val="left"/>
          </w:pPr>
        </w:pPrChange>
      </w:pPr>
      <w:del w:id="1947" w:author="Rodion" w:date="2019-12-05T23:45:00Z">
        <w:r w:rsidRPr="00030B2B" w:rsidDel="003537CF">
          <w:delText xml:space="preserve">Рисунок </w:delText>
        </w:r>
        <w:r w:rsidR="003130B5" w:rsidRPr="00030B2B" w:rsidDel="003537CF">
          <w:delText>2.</w:delText>
        </w:r>
      </w:del>
      <w:ins w:id="1948" w:author="Rodion" w:date="2019-12-05T23:45:00Z">
        <w:r w:rsidR="003537CF" w:rsidRPr="00312974">
          <w:rPr>
            <w:rPrChange w:id="1949" w:author="Rodion" w:date="2019-12-09T02:09:00Z">
              <w:rPr/>
            </w:rPrChange>
          </w:rPr>
          <w:t>Рисунок 1.</w:t>
        </w:r>
      </w:ins>
      <w:r w:rsidR="003130B5" w:rsidRPr="00312974">
        <w:rPr>
          <w:rPrChange w:id="1950" w:author="Rodion" w:date="2019-12-09T02:09:00Z">
            <w:rPr/>
          </w:rPrChange>
        </w:rPr>
        <w:t>6</w:t>
      </w:r>
      <w:ins w:id="1951" w:author="Rodion" w:date="2019-12-05T23:50:00Z">
        <w:r w:rsidR="005F6B57" w:rsidRPr="00312974">
          <w:rPr>
            <w:rPrChange w:id="1952" w:author="Rodion" w:date="2019-12-09T02:09:00Z">
              <w:rPr/>
            </w:rPrChange>
          </w:rPr>
          <w:t xml:space="preserve"> </w:t>
        </w:r>
      </w:ins>
      <w:r w:rsidR="00A11089" w:rsidRPr="00312974">
        <w:rPr>
          <w:rPrChange w:id="1953" w:author="Rodion" w:date="2019-12-09T02:09:00Z">
            <w:rPr/>
          </w:rPrChange>
        </w:rPr>
        <w:t>–</w:t>
      </w:r>
      <w:r w:rsidRPr="00312974">
        <w:rPr>
          <w:rPrChange w:id="1954" w:author="Rodion" w:date="2019-12-09T02:09:00Z">
            <w:rPr/>
          </w:rPrChange>
        </w:rPr>
        <w:t xml:space="preserve"> </w:t>
      </w:r>
      <w:r w:rsidR="003130B5" w:rsidRPr="00312974">
        <w:rPr>
          <w:rPrChange w:id="1955" w:author="Rodion" w:date="2019-12-09T02:09:00Z">
            <w:rPr/>
          </w:rPrChange>
        </w:rPr>
        <w:t>Р</w:t>
      </w:r>
      <w:r w:rsidR="00A11089" w:rsidRPr="00312974">
        <w:rPr>
          <w:rPrChange w:id="1956" w:author="Rodion" w:date="2019-12-09T02:09:00Z">
            <w:rPr/>
          </w:rPrChange>
        </w:rPr>
        <w:t xml:space="preserve">озсіювання </w:t>
      </w:r>
      <w:r w:rsidR="00CF031F" w:rsidRPr="00312974">
        <w:rPr>
          <w:rPrChange w:id="1957" w:author="Rodion" w:date="2019-12-09T02:09:00Z">
            <w:rPr/>
          </w:rPrChange>
        </w:rPr>
        <w:t xml:space="preserve">променів </w:t>
      </w:r>
      <w:r w:rsidR="00A11089" w:rsidRPr="00312974">
        <w:rPr>
          <w:rPrChange w:id="1958" w:author="Rodion" w:date="2019-12-09T02:09:00Z">
            <w:rPr/>
          </w:rPrChange>
        </w:rPr>
        <w:t>багатонаправленого сканеру Motorola LS9208</w:t>
      </w:r>
      <w:r w:rsidR="003130B5" w:rsidRPr="00312974">
        <w:rPr>
          <w:rPrChange w:id="1959" w:author="Rodion" w:date="2019-12-09T02:09:00Z">
            <w:rPr/>
          </w:rPrChange>
        </w:rPr>
        <w:t xml:space="preserve"> [11]</w:t>
      </w:r>
    </w:p>
    <w:p w14:paraId="0E7031EB" w14:textId="0137C88F" w:rsidR="00D249B8" w:rsidRPr="00312974" w:rsidRDefault="00D249B8" w:rsidP="00382581">
      <w:pPr>
        <w:rPr>
          <w:rPrChange w:id="1960" w:author="Rodion" w:date="2019-12-09T02:09:00Z">
            <w:rPr/>
          </w:rPrChange>
        </w:rPr>
      </w:pPr>
    </w:p>
    <w:p w14:paraId="5C677E89" w14:textId="103BD00C" w:rsidR="00231200" w:rsidRPr="00312974" w:rsidRDefault="00943128" w:rsidP="001D5DC8">
      <w:pPr>
        <w:pStyle w:val="Heading3"/>
        <w:rPr>
          <w:rPrChange w:id="1961" w:author="Rodion" w:date="2019-12-09T02:09:00Z">
            <w:rPr/>
          </w:rPrChange>
        </w:rPr>
      </w:pPr>
      <w:del w:id="1962" w:author="Rodion Kharabet" w:date="2019-12-06T01:20:00Z">
        <w:r w:rsidRPr="00312974" w:rsidDel="00B5085E">
          <w:rPr>
            <w:rPrChange w:id="1963" w:author="Rodion" w:date="2019-12-09T02:09:00Z">
              <w:rPr/>
            </w:rPrChange>
          </w:rPr>
          <w:delText>2</w:delText>
        </w:r>
      </w:del>
      <w:bookmarkStart w:id="1964" w:name="_Toc26763205"/>
      <w:ins w:id="1965" w:author="Rodion Kharabet" w:date="2019-12-06T01:20:00Z">
        <w:r w:rsidR="00B5085E" w:rsidRPr="00312974">
          <w:rPr>
            <w:rPrChange w:id="1966" w:author="Rodion" w:date="2019-12-09T02:09:00Z">
              <w:rPr/>
            </w:rPrChange>
          </w:rPr>
          <w:t>1</w:t>
        </w:r>
      </w:ins>
      <w:r w:rsidRPr="00312974">
        <w:rPr>
          <w:rPrChange w:id="1967" w:author="Rodion" w:date="2019-12-09T02:09:00Z">
            <w:rPr/>
          </w:rPrChange>
        </w:rPr>
        <w:t xml:space="preserve">.2.2 </w:t>
      </w:r>
      <w:r w:rsidR="00231200" w:rsidRPr="00312974">
        <w:rPr>
          <w:rPrChange w:id="1968" w:author="Rodion" w:date="2019-12-09T02:09:00Z">
            <w:rPr/>
          </w:rPrChange>
        </w:rPr>
        <w:t>Радіочастотна ідентифікація</w:t>
      </w:r>
      <w:bookmarkEnd w:id="1964"/>
    </w:p>
    <w:p w14:paraId="66A9A706" w14:textId="77777777" w:rsidR="00231200" w:rsidRPr="00312974" w:rsidRDefault="00231200" w:rsidP="00F735CD">
      <w:pPr>
        <w:rPr>
          <w:rPrChange w:id="1969" w:author="Rodion" w:date="2019-12-09T02:09:00Z">
            <w:rPr/>
          </w:rPrChange>
        </w:rPr>
      </w:pPr>
    </w:p>
    <w:p w14:paraId="1E51D003" w14:textId="21E23585" w:rsidR="00A454D9" w:rsidRPr="00312974" w:rsidRDefault="00A454D9" w:rsidP="00943128">
      <w:pPr>
        <w:rPr>
          <w:rPrChange w:id="1970" w:author="Rodion" w:date="2019-12-09T02:09:00Z">
            <w:rPr/>
          </w:rPrChange>
        </w:rPr>
      </w:pPr>
      <w:r w:rsidRPr="00312974">
        <w:rPr>
          <w:rPrChange w:id="1971" w:author="Rodion" w:date="2019-12-09T02:09:00Z">
            <w:rPr/>
          </w:rPrChange>
        </w:rPr>
        <w:t xml:space="preserve">Радіочастотна ідентифікація (RFID) </w:t>
      </w:r>
      <w:del w:id="1972" w:author="Rodion" w:date="2019-12-05T23:51:00Z">
        <w:r w:rsidRPr="00312974" w:rsidDel="005F6B57">
          <w:rPr>
            <w:rPrChange w:id="1973" w:author="Rodion" w:date="2019-12-09T02:09:00Z">
              <w:rPr/>
            </w:rPrChange>
          </w:rPr>
          <w:delText xml:space="preserve">- це </w:delText>
        </w:r>
      </w:del>
      <w:ins w:id="1974" w:author="Rodion" w:date="2019-12-05T23:51:00Z">
        <w:r w:rsidR="005F6B57" w:rsidRPr="00312974">
          <w:rPr>
            <w:rPrChange w:id="1975" w:author="Rodion" w:date="2019-12-09T02:09:00Z">
              <w:rPr/>
            </w:rPrChange>
          </w:rPr>
          <w:t xml:space="preserve">– це </w:t>
        </w:r>
      </w:ins>
      <w:r w:rsidRPr="00312974">
        <w:rPr>
          <w:rPrChange w:id="1976" w:author="Rodion" w:date="2019-12-09T02:09:00Z">
            <w:rPr/>
          </w:rPrChange>
        </w:rPr>
        <w:t>форма бездротового зв'язку, яка використовує радіохвилі для ідентифікації та відстеження об'єктів</w:t>
      </w:r>
      <w:r w:rsidR="00AC0AE0" w:rsidRPr="00312974">
        <w:rPr>
          <w:rPrChange w:id="1977" w:author="Rodion" w:date="2019-12-09T02:09:00Z">
            <w:rPr/>
          </w:rPrChange>
        </w:rPr>
        <w:t xml:space="preserve"> [12]</w:t>
      </w:r>
      <w:r w:rsidRPr="00312974">
        <w:rPr>
          <w:rPrChange w:id="1978" w:author="Rodion" w:date="2019-12-09T02:09:00Z">
            <w:rPr/>
          </w:rPrChange>
        </w:rPr>
        <w:t xml:space="preserve">. RFID </w:t>
      </w:r>
      <w:r w:rsidR="0052287F" w:rsidRPr="00312974">
        <w:rPr>
          <w:rPrChange w:id="1979" w:author="Rodion" w:date="2019-12-09T02:09:00Z">
            <w:rPr/>
          </w:rPrChange>
        </w:rPr>
        <w:t>–</w:t>
      </w:r>
      <w:r w:rsidRPr="00312974">
        <w:rPr>
          <w:rPrChange w:id="1980" w:author="Rodion" w:date="2019-12-09T02:09:00Z">
            <w:rPr/>
          </w:rPrChange>
        </w:rPr>
        <w:t xml:space="preserve"> це загальний термін, що охоплює технології ідентифікації з різними стандартами. В їх число входять NFC та RAIN </w:t>
      </w:r>
      <w:r w:rsidR="0052287F" w:rsidRPr="00312974">
        <w:rPr>
          <w:rPrChange w:id="1981" w:author="Rodion" w:date="2019-12-09T02:09:00Z">
            <w:rPr/>
          </w:rPrChange>
        </w:rPr>
        <w:t>–</w:t>
      </w:r>
      <w:r w:rsidRPr="00312974">
        <w:rPr>
          <w:rPrChange w:id="1982" w:author="Rodion" w:date="2019-12-09T02:09:00Z">
            <w:rPr/>
          </w:rPrChange>
        </w:rPr>
        <w:t xml:space="preserve"> дві технології, що є найпоширенішими серед усіх </w:t>
      </w:r>
      <w:r w:rsidR="00F50E91" w:rsidRPr="00312974">
        <w:rPr>
          <w:rPrChange w:id="1983" w:author="Rodion" w:date="2019-12-09T02:09:00Z">
            <w:rPr/>
          </w:rPrChange>
        </w:rPr>
        <w:t>інших</w:t>
      </w:r>
      <w:r w:rsidRPr="00312974">
        <w:rPr>
          <w:rPrChange w:id="1984" w:author="Rodion" w:date="2019-12-09T02:09:00Z">
            <w:rPr/>
          </w:rPrChange>
        </w:rPr>
        <w:t xml:space="preserve"> засобів радіочастотної ідентифікації</w:t>
      </w:r>
      <w:r w:rsidR="00AC0AE0" w:rsidRPr="00312974">
        <w:rPr>
          <w:rPrChange w:id="1985" w:author="Rodion" w:date="2019-12-09T02:09:00Z">
            <w:rPr/>
          </w:rPrChange>
        </w:rPr>
        <w:t xml:space="preserve"> [13]</w:t>
      </w:r>
      <w:r w:rsidRPr="00312974">
        <w:rPr>
          <w:rPrChange w:id="1986" w:author="Rodion" w:date="2019-12-09T02:09:00Z">
            <w:rPr/>
          </w:rPrChange>
        </w:rPr>
        <w:t>.</w:t>
      </w:r>
    </w:p>
    <w:p w14:paraId="60D32F4E" w14:textId="19647CF3" w:rsidR="00A454D9" w:rsidRPr="00312974" w:rsidRDefault="00A454D9" w:rsidP="00943128">
      <w:pPr>
        <w:rPr>
          <w:rPrChange w:id="1987" w:author="Rodion" w:date="2019-12-09T02:09:00Z">
            <w:rPr/>
          </w:rPrChange>
        </w:rPr>
      </w:pPr>
      <w:r w:rsidRPr="00312974">
        <w:rPr>
          <w:rPrChange w:id="1988" w:author="Rodion" w:date="2019-12-09T02:09:00Z">
            <w:rPr/>
          </w:rPrChange>
        </w:rPr>
        <w:t xml:space="preserve">RAIN RFID </w:t>
      </w:r>
      <w:r w:rsidR="0052287F" w:rsidRPr="00312974">
        <w:rPr>
          <w:rPrChange w:id="1989" w:author="Rodion" w:date="2019-12-09T02:09:00Z">
            <w:rPr/>
          </w:rPrChange>
        </w:rPr>
        <w:t>–</w:t>
      </w:r>
      <w:r w:rsidRPr="00312974">
        <w:rPr>
          <w:rPrChange w:id="1990" w:author="Rodion" w:date="2019-12-09T02:09:00Z">
            <w:rPr/>
          </w:rPrChange>
        </w:rPr>
        <w:t xml:space="preserve"> це бездротова технологія </w:t>
      </w:r>
      <w:r w:rsidR="00F50E91" w:rsidRPr="00312974">
        <w:rPr>
          <w:rPrChange w:id="1991" w:author="Rodion" w:date="2019-12-09T02:09:00Z">
            <w:rPr/>
          </w:rPrChange>
        </w:rPr>
        <w:t>пасивної</w:t>
      </w:r>
      <w:r w:rsidRPr="00312974">
        <w:rPr>
          <w:rPrChange w:id="1992" w:author="Rodion" w:date="2019-12-09T02:09:00Z">
            <w:rPr/>
          </w:rPrChange>
        </w:rPr>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rPr>
          <w:rPrChange w:id="1993" w:author="Rodion" w:date="2019-12-09T02:09:00Z">
            <w:rPr/>
          </w:rPrChange>
        </w:rPr>
        <w:t>,</w:t>
      </w:r>
      <w:r w:rsidRPr="00312974">
        <w:rPr>
          <w:rPrChange w:id="1994" w:author="Rodion" w:date="2019-12-09T02:09:00Z">
            <w:rPr/>
          </w:rPrChange>
        </w:rPr>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rPr>
          <w:rPrChange w:id="1995" w:author="Rodion" w:date="2019-12-09T02:09:00Z">
            <w:rPr/>
          </w:rPrChange>
        </w:rPr>
        <w:t>, що найбільш розвивається</w:t>
      </w:r>
      <w:r w:rsidRPr="00312974">
        <w:rPr>
          <w:rPrChange w:id="1996" w:author="Rodion" w:date="2019-12-09T02:09:00Z">
            <w:rPr/>
          </w:rPrChange>
        </w:rPr>
        <w:t xml:space="preserve"> та використовує єдиний міжнародний стандарт UHF Gen 2 (ISO/IEC 18000-63). За допомогою RAIN сьогодні до різних інформаційних систем підключено понад 20 мільярдів речей. </w:t>
      </w:r>
      <w:r w:rsidRPr="00312974">
        <w:rPr>
          <w:rPrChange w:id="1997" w:author="Rodion" w:date="2019-12-09T02:09:00Z">
            <w:rPr/>
          </w:rPrChange>
        </w:rPr>
        <w:lastRenderedPageBreak/>
        <w:t>Користувачі отримують інформацію в реальному часі про повсякденні речі, такі як одяг, медичні товари, деталі автомобілей, продукти харчування та інше.</w:t>
      </w:r>
    </w:p>
    <w:p w14:paraId="1CE92E77" w14:textId="5E028DDF" w:rsidR="00A454D9" w:rsidRPr="00312974" w:rsidRDefault="00A454D9" w:rsidP="00943128">
      <w:pPr>
        <w:rPr>
          <w:rPrChange w:id="1998" w:author="Rodion" w:date="2019-12-09T02:09:00Z">
            <w:rPr/>
          </w:rPrChange>
        </w:rPr>
      </w:pPr>
      <w:r w:rsidRPr="00312974">
        <w:rPr>
          <w:rPrChange w:id="1999" w:author="Rodion" w:date="2019-12-09T02:09:00Z">
            <w:rPr/>
          </w:rPrChange>
        </w:rPr>
        <w:t xml:space="preserve">RAIN RFID оцифровує світ </w:t>
      </w:r>
      <w:r w:rsidR="00801AC0" w:rsidRPr="00312974">
        <w:rPr>
          <w:rPrChange w:id="2000" w:author="Rodion" w:date="2019-12-09T02:09:00Z">
            <w:rPr/>
          </w:rPrChange>
        </w:rPr>
        <w:t>фізичних</w:t>
      </w:r>
      <w:r w:rsidR="00306F05" w:rsidRPr="00312974">
        <w:rPr>
          <w:rPrChange w:id="2001" w:author="Rodion" w:date="2019-12-09T02:09:00Z">
            <w:rPr/>
          </w:rPrChange>
        </w:rPr>
        <w:t xml:space="preserve"> речей</w:t>
      </w:r>
      <w:r w:rsidRPr="00312974">
        <w:rPr>
          <w:rPrChange w:id="2002" w:author="Rodion" w:date="2019-12-09T02:09:00Z">
            <w:rPr/>
          </w:rPrChange>
        </w:rPr>
        <w:t xml:space="preserve">, тим самим дозволяє </w:t>
      </w:r>
      <w:r w:rsidR="00306F05" w:rsidRPr="00312974">
        <w:rPr>
          <w:rPrChange w:id="2003" w:author="Rodion" w:date="2019-12-09T02:09:00Z">
            <w:rPr/>
          </w:rPrChange>
        </w:rPr>
        <w:t xml:space="preserve">їм </w:t>
      </w:r>
      <w:del w:id="2004" w:author="Rodion" w:date="2019-12-05T23:51:00Z">
        <w:r w:rsidRPr="00312974" w:rsidDel="005F6B57">
          <w:rPr>
            <w:rPrChange w:id="2005" w:author="Rodion" w:date="2019-12-09T02:09:00Z">
              <w:rPr/>
            </w:rPrChange>
          </w:rPr>
          <w:delText xml:space="preserve">становитися </w:delText>
        </w:r>
      </w:del>
      <w:ins w:id="2006" w:author="Rodion" w:date="2019-12-05T23:51:00Z">
        <w:r w:rsidR="005F6B57" w:rsidRPr="00312974">
          <w:rPr>
            <w:rPrChange w:id="2007" w:author="Rodion" w:date="2019-12-09T02:09:00Z">
              <w:rPr/>
            </w:rPrChange>
          </w:rPr>
          <w:t xml:space="preserve">ставати </w:t>
        </w:r>
      </w:ins>
      <w:r w:rsidR="00306F05" w:rsidRPr="00312974">
        <w:rPr>
          <w:rPrChange w:id="2008" w:author="Rodion" w:date="2019-12-09T02:09:00Z">
            <w:rPr/>
          </w:rPrChange>
        </w:rPr>
        <w:t xml:space="preserve">частиною будь-якої інформаційної системи яка може відстежувати та реагувати на те, що </w:t>
      </w:r>
      <w:r w:rsidR="00801AC0" w:rsidRPr="00312974">
        <w:rPr>
          <w:rPrChange w:id="2009" w:author="Rodion" w:date="2019-12-09T02:09:00Z">
            <w:rPr/>
          </w:rPrChange>
        </w:rPr>
        <w:t>відбувається</w:t>
      </w:r>
      <w:r w:rsidR="00306F05" w:rsidRPr="00312974">
        <w:rPr>
          <w:rPrChange w:id="2010" w:author="Rodion" w:date="2019-12-09T02:09:00Z">
            <w:rPr/>
          </w:rPrChange>
        </w:rPr>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rPr>
          <w:rPrChange w:id="2011" w:author="Rodion" w:date="2019-12-09T02:09:00Z">
            <w:rPr/>
          </w:rPrChange>
        </w:rPr>
      </w:pPr>
      <w:r w:rsidRPr="00312974">
        <w:rPr>
          <w:rPrChange w:id="2012" w:author="Rodion" w:date="2019-12-09T02:09:00Z">
            <w:rPr/>
          </w:rPrChange>
        </w:rPr>
        <w:t>у</w:t>
      </w:r>
      <w:r w:rsidR="00306F05" w:rsidRPr="00312974">
        <w:rPr>
          <w:rPrChange w:id="2013" w:author="Rodion" w:date="2019-12-09T02:09:00Z">
            <w:rPr/>
          </w:rPrChange>
        </w:rPr>
        <w:t xml:space="preserve">нікальна ідентифікація одного предмета </w:t>
      </w:r>
      <w:r w:rsidR="00801AC0" w:rsidRPr="00312974">
        <w:rPr>
          <w:rPrChange w:id="2014" w:author="Rodion" w:date="2019-12-09T02:09:00Z">
            <w:rPr/>
          </w:rPrChange>
        </w:rPr>
        <w:t>проміж</w:t>
      </w:r>
      <w:r w:rsidR="00306F05" w:rsidRPr="00312974">
        <w:rPr>
          <w:rPrChange w:id="2015" w:author="Rodion" w:date="2019-12-09T02:09:00Z">
            <w:rPr/>
          </w:rPrChange>
        </w:rPr>
        <w:t xml:space="preserve"> інших предметів того ж самого типу</w:t>
      </w:r>
      <w:r w:rsidRPr="00312974">
        <w:rPr>
          <w:rPrChange w:id="2016" w:author="Rodion" w:date="2019-12-09T02:09:00Z">
            <w:rPr/>
          </w:rPrChange>
        </w:rPr>
        <w:t>;</w:t>
      </w:r>
    </w:p>
    <w:p w14:paraId="1CDB3632" w14:textId="4C0FDE0B" w:rsidR="00306F05" w:rsidRPr="00312974" w:rsidRDefault="00AA411F" w:rsidP="00943128">
      <w:pPr>
        <w:pStyle w:val="ListParagraph"/>
        <w:rPr>
          <w:rPrChange w:id="2017" w:author="Rodion" w:date="2019-12-09T02:09:00Z">
            <w:rPr/>
          </w:rPrChange>
        </w:rPr>
      </w:pPr>
      <w:r w:rsidRPr="00312974">
        <w:rPr>
          <w:rPrChange w:id="2018" w:author="Rodion" w:date="2019-12-09T02:09:00Z">
            <w:rPr/>
          </w:rPrChange>
        </w:rPr>
        <w:t>і</w:t>
      </w:r>
      <w:r w:rsidR="00306F05" w:rsidRPr="00312974">
        <w:rPr>
          <w:rPrChange w:id="2019" w:author="Rodion" w:date="2019-12-09T02:09:00Z">
            <w:rPr/>
          </w:rPrChange>
        </w:rPr>
        <w:t>дентифікація місцезнаходження предмету без прямого вимірювання</w:t>
      </w:r>
      <w:r w:rsidRPr="00312974">
        <w:rPr>
          <w:rPrChange w:id="2020" w:author="Rodion" w:date="2019-12-09T02:09:00Z">
            <w:rPr/>
          </w:rPrChange>
        </w:rPr>
        <w:t>;</w:t>
      </w:r>
    </w:p>
    <w:p w14:paraId="049CBAA6" w14:textId="275E77A6" w:rsidR="00306F05" w:rsidRPr="00312974" w:rsidRDefault="00AA411F" w:rsidP="00943128">
      <w:pPr>
        <w:pStyle w:val="ListParagraph"/>
        <w:rPr>
          <w:rPrChange w:id="2021" w:author="Rodion" w:date="2019-12-09T02:09:00Z">
            <w:rPr/>
          </w:rPrChange>
        </w:rPr>
      </w:pPr>
      <w:r w:rsidRPr="00312974">
        <w:rPr>
          <w:rPrChange w:id="2022" w:author="Rodion" w:date="2019-12-09T02:09:00Z">
            <w:rPr/>
          </w:rPrChange>
        </w:rPr>
        <w:t>і</w:t>
      </w:r>
      <w:r w:rsidR="00306F05" w:rsidRPr="00312974">
        <w:rPr>
          <w:rPrChange w:id="2023" w:author="Rodion" w:date="2019-12-09T02:09:00Z">
            <w:rPr/>
          </w:rPrChange>
        </w:rPr>
        <w:t>дентифікація багатьох предметів одночасно (до 1000 предметів за секунду)</w:t>
      </w:r>
      <w:r w:rsidRPr="00312974">
        <w:rPr>
          <w:rPrChange w:id="2024" w:author="Rodion" w:date="2019-12-09T02:09:00Z">
            <w:rPr/>
          </w:rPrChange>
        </w:rPr>
        <w:t>;</w:t>
      </w:r>
    </w:p>
    <w:p w14:paraId="0B568D55" w14:textId="23098366" w:rsidR="008F0375" w:rsidRPr="00312974" w:rsidRDefault="00AA411F" w:rsidP="00943128">
      <w:pPr>
        <w:pStyle w:val="ListParagraph"/>
        <w:rPr>
          <w:rPrChange w:id="2025" w:author="Rodion" w:date="2019-12-09T02:09:00Z">
            <w:rPr/>
          </w:rPrChange>
        </w:rPr>
      </w:pPr>
      <w:r w:rsidRPr="00312974">
        <w:rPr>
          <w:rPrChange w:id="2026" w:author="Rodion" w:date="2019-12-09T02:09:00Z">
            <w:rPr/>
          </w:rPrChange>
        </w:rPr>
        <w:t>в</w:t>
      </w:r>
      <w:r w:rsidR="00306F05" w:rsidRPr="00312974">
        <w:rPr>
          <w:rPrChange w:id="2027" w:author="Rodion" w:date="2019-12-09T02:09:00Z">
            <w:rPr/>
          </w:rPrChange>
        </w:rPr>
        <w:t xml:space="preserve">изначення </w:t>
      </w:r>
      <w:r w:rsidR="00801AC0" w:rsidRPr="00312974">
        <w:rPr>
          <w:rPrChange w:id="2028" w:author="Rodion" w:date="2019-12-09T02:09:00Z">
            <w:rPr/>
          </w:rPrChange>
        </w:rPr>
        <w:t>місцезнаходження</w:t>
      </w:r>
      <w:r w:rsidR="00306F05" w:rsidRPr="00312974">
        <w:rPr>
          <w:rPrChange w:id="2029" w:author="Rodion" w:date="2019-12-09T02:09:00Z">
            <w:rPr/>
          </w:rPrChange>
        </w:rPr>
        <w:t xml:space="preserve"> предмету на відстані від </w:t>
      </w:r>
      <w:r w:rsidR="00801AC0" w:rsidRPr="00312974">
        <w:rPr>
          <w:rPrChange w:id="2030" w:author="Rodion" w:date="2019-12-09T02:09:00Z">
            <w:rPr/>
          </w:rPrChange>
        </w:rPr>
        <w:t>кількох</w:t>
      </w:r>
      <w:r w:rsidR="00306F05" w:rsidRPr="00312974">
        <w:rPr>
          <w:rPrChange w:id="2031" w:author="Rodion" w:date="2019-12-09T02:09:00Z">
            <w:rPr/>
          </w:rPrChange>
        </w:rPr>
        <w:t xml:space="preserve"> сантиметрів до кількох метрів</w:t>
      </w:r>
      <w:ins w:id="2032" w:author="Rodion" w:date="2019-12-05T23:51:00Z">
        <w:r w:rsidR="005F6B57" w:rsidRPr="00312974">
          <w:rPr>
            <w:rPrChange w:id="2033" w:author="Rodion" w:date="2019-12-09T02:09:00Z">
              <w:rPr/>
            </w:rPrChange>
          </w:rPr>
          <w:t>.</w:t>
        </w:r>
      </w:ins>
      <w:del w:id="2034" w:author="Rodion" w:date="2019-12-05T23:51:00Z">
        <w:r w:rsidRPr="00312974" w:rsidDel="005F6B57">
          <w:rPr>
            <w:rPrChange w:id="2035" w:author="Rodion" w:date="2019-12-09T02:09:00Z">
              <w:rPr/>
            </w:rPrChange>
          </w:rPr>
          <w:delText>;</w:delText>
        </w:r>
      </w:del>
    </w:p>
    <w:p w14:paraId="222ABA20" w14:textId="4B88DF35" w:rsidR="003A723B" w:rsidRPr="00312974" w:rsidRDefault="003A723B" w:rsidP="00943128">
      <w:pPr>
        <w:rPr>
          <w:rPrChange w:id="2036" w:author="Rodion" w:date="2019-12-09T02:09:00Z">
            <w:rPr/>
          </w:rPrChange>
        </w:rPr>
      </w:pPr>
      <w:r w:rsidRPr="00312974">
        <w:rPr>
          <w:rPrChange w:id="2037" w:author="Rodion" w:date="2019-12-09T02:09:00Z">
            <w:rPr/>
          </w:rPrChange>
        </w:rPr>
        <w:t xml:space="preserve">Це зручне, недороге рішення, що дозволяє застосувати технологію </w:t>
      </w:r>
      <w:r w:rsidR="00801AC0" w:rsidRPr="00312974">
        <w:rPr>
          <w:rPrChange w:id="2038" w:author="Rodion" w:date="2019-12-09T02:09:00Z">
            <w:rPr/>
          </w:rPrChange>
        </w:rPr>
        <w:t>радіочастотної</w:t>
      </w:r>
      <w:r w:rsidRPr="00312974">
        <w:rPr>
          <w:rPrChange w:id="2039" w:author="Rodion" w:date="2019-12-09T02:09:00Z">
            <w:rPr/>
          </w:rPrChange>
        </w:rPr>
        <w:t xml:space="preserve"> ідентифікації у широкому спектрі галузей – від </w:t>
      </w:r>
      <w:r w:rsidR="00801AC0" w:rsidRPr="00312974">
        <w:rPr>
          <w:rPrChange w:id="2040" w:author="Rodion" w:date="2019-12-09T02:09:00Z">
            <w:rPr/>
          </w:rPrChange>
        </w:rPr>
        <w:t>роздрібної</w:t>
      </w:r>
      <w:r w:rsidRPr="00312974">
        <w:rPr>
          <w:rPrChange w:id="2041" w:author="Rodion" w:date="2019-12-09T02:09:00Z">
            <w:rPr/>
          </w:rPrChange>
        </w:rPr>
        <w:t xml:space="preserve"> торгівлі до медицини, виробництва, розваг</w:t>
      </w:r>
      <w:r w:rsidR="00AA411F" w:rsidRPr="00312974">
        <w:rPr>
          <w:rPrChange w:id="2042" w:author="Rodion" w:date="2019-12-09T02:09:00Z">
            <w:rPr/>
          </w:rPrChange>
        </w:rPr>
        <w:t>,</w:t>
      </w:r>
      <w:r w:rsidRPr="00312974">
        <w:rPr>
          <w:rPrChange w:id="2043" w:author="Rodion" w:date="2019-12-09T02:09:00Z">
            <w:rPr/>
          </w:rPrChange>
        </w:rPr>
        <w:t xml:space="preserve"> </w:t>
      </w:r>
      <w:r w:rsidR="00AA411F" w:rsidRPr="00312974">
        <w:rPr>
          <w:rPrChange w:id="2044" w:author="Rodion" w:date="2019-12-09T02:09:00Z">
            <w:rPr/>
          </w:rPrChange>
        </w:rPr>
        <w:t>в</w:t>
      </w:r>
      <w:r w:rsidRPr="00312974">
        <w:rPr>
          <w:rPrChange w:id="2045" w:author="Rodion" w:date="2019-12-09T02:09:00Z">
            <w:rPr/>
          </w:rPrChange>
        </w:rPr>
        <w:t>ід управління та контролю за ланцюгом поставок до розпізнавання підроб</w:t>
      </w:r>
      <w:r w:rsidR="00801AC0" w:rsidRPr="00312974">
        <w:rPr>
          <w:rPrChange w:id="2046" w:author="Rodion" w:date="2019-12-09T02:09:00Z">
            <w:rPr/>
          </w:rPrChange>
        </w:rPr>
        <w:t>ле</w:t>
      </w:r>
      <w:r w:rsidRPr="00312974">
        <w:rPr>
          <w:rPrChange w:id="2047" w:author="Rodion" w:date="2019-12-09T02:09:00Z">
            <w:rPr/>
          </w:rPrChange>
        </w:rPr>
        <w:t>них ліків.</w:t>
      </w:r>
      <w:r w:rsidR="00AA411F" w:rsidRPr="00312974">
        <w:rPr>
          <w:rPrChange w:id="2048" w:author="Rodion" w:date="2019-12-09T02:09:00Z">
            <w:rPr/>
          </w:rPrChange>
        </w:rPr>
        <w:t xml:space="preserve"> Наприклад,</w:t>
      </w:r>
      <w:r w:rsidRPr="00312974">
        <w:rPr>
          <w:rPrChange w:id="2049" w:author="Rodion" w:date="2019-12-09T02:09:00Z">
            <w:rPr/>
          </w:rPrChange>
        </w:rPr>
        <w:t xml:space="preserve"> радіочастотна ідентифікація </w:t>
      </w:r>
      <w:r w:rsidR="00AA411F" w:rsidRPr="00312974">
        <w:rPr>
          <w:rPrChange w:id="2050" w:author="Rodion" w:date="2019-12-09T02:09:00Z">
            <w:rPr/>
          </w:rPrChange>
        </w:rPr>
        <w:t>може бути застосована у таких сценаріях</w:t>
      </w:r>
      <w:r w:rsidRPr="00312974">
        <w:rPr>
          <w:rPrChange w:id="2051" w:author="Rodion" w:date="2019-12-09T02:09:00Z">
            <w:rPr/>
          </w:rPrChange>
        </w:rPr>
        <w:t>:</w:t>
      </w:r>
    </w:p>
    <w:p w14:paraId="631B9E58" w14:textId="3F029C4C" w:rsidR="003A723B" w:rsidRPr="00030B2B" w:rsidRDefault="00AA411F" w:rsidP="00943128">
      <w:pPr>
        <w:pStyle w:val="ListParagraph"/>
      </w:pPr>
      <w:r w:rsidRPr="00312974">
        <w:rPr>
          <w:rPrChange w:id="2052" w:author="Rodion" w:date="2019-12-09T02:09:00Z">
            <w:rPr/>
          </w:rPrChange>
        </w:rPr>
        <w:t>автоматизація</w:t>
      </w:r>
      <w:r w:rsidR="003A723B" w:rsidRPr="00312974">
        <w:rPr>
          <w:rPrChange w:id="2053" w:author="Rodion" w:date="2019-12-09T02:09:00Z">
            <w:rPr/>
          </w:rPrChange>
        </w:rPr>
        <w:t xml:space="preserve"> інвентаризаці</w:t>
      </w:r>
      <w:ins w:id="2054" w:author="Rodion" w:date="2019-12-05T23:52:00Z">
        <w:r w:rsidR="005F6B57" w:rsidRPr="00312974">
          <w:rPr>
            <w:rPrChange w:id="2055" w:author="Rodion" w:date="2019-12-09T02:09:00Z">
              <w:rPr/>
            </w:rPrChange>
          </w:rPr>
          <w:t>ї</w:t>
        </w:r>
      </w:ins>
      <w:del w:id="2056" w:author="Rodion" w:date="2019-12-05T23:52:00Z">
        <w:r w:rsidR="003A723B" w:rsidRPr="00312974" w:rsidDel="005F6B57">
          <w:rPr>
            <w:rPrChange w:id="2057" w:author="Rodion" w:date="2019-12-09T02:09:00Z">
              <w:rPr/>
            </w:rPrChange>
          </w:rPr>
          <w:delText>ю</w:delText>
        </w:r>
      </w:del>
      <w:r w:rsidR="003A723B" w:rsidRPr="00312974">
        <w:rPr>
          <w:rPrChange w:id="2058" w:author="Rodion" w:date="2019-12-09T02:09:00Z">
            <w:rPr/>
          </w:rPrChange>
        </w:rPr>
        <w:t xml:space="preserve"> та відстеження товарів у сфері охорони здоров’я, </w:t>
      </w:r>
      <w:r w:rsidRPr="00312974">
        <w:rPr>
          <w:rPrChange w:id="2059" w:author="Rodion" w:date="2019-12-09T02:09:00Z">
            <w:rPr/>
          </w:rPrChange>
        </w:rPr>
        <w:t xml:space="preserve">на </w:t>
      </w:r>
      <w:r w:rsidR="003A723B" w:rsidRPr="00312974">
        <w:rPr>
          <w:rPrChange w:id="2060" w:author="Rodion" w:date="2019-12-09T02:09:00Z">
            <w:rPr/>
          </w:rPrChange>
        </w:rPr>
        <w:t xml:space="preserve">виробництві, </w:t>
      </w:r>
      <w:r w:rsidRPr="00312974">
        <w:rPr>
          <w:rPrChange w:id="2061" w:author="Rodion" w:date="2019-12-09T02:09:00Z">
            <w:rPr/>
          </w:rPrChange>
        </w:rPr>
        <w:t xml:space="preserve">в </w:t>
      </w:r>
      <w:r w:rsidR="003A723B" w:rsidRPr="00312974">
        <w:rPr>
          <w:rPrChange w:id="2062" w:author="Rodion" w:date="2019-12-09T02:09:00Z">
            <w:rPr/>
          </w:rPrChange>
        </w:rPr>
        <w:t xml:space="preserve">торгівлі </w:t>
      </w:r>
      <w:commentRangeStart w:id="2063"/>
      <w:r w:rsidRPr="00312974">
        <w:rPr>
          <w:rPrChange w:id="2064" w:author="Rodion" w:date="2019-12-09T02:09:00Z">
            <w:rPr/>
          </w:rPrChange>
        </w:rPr>
        <w:t>тощо</w:t>
      </w:r>
      <w:commentRangeEnd w:id="2063"/>
      <w:r w:rsidR="005F6B57" w:rsidRPr="00030B2B">
        <w:rPr>
          <w:rStyle w:val="CommentReference"/>
        </w:rPr>
        <w:commentReference w:id="2063"/>
      </w:r>
      <w:r w:rsidR="003A723B" w:rsidRPr="00030B2B">
        <w:t>;</w:t>
      </w:r>
    </w:p>
    <w:p w14:paraId="1C7A14D4" w14:textId="566C2FDD" w:rsidR="003A723B" w:rsidRPr="00312974" w:rsidRDefault="00AA411F" w:rsidP="00943128">
      <w:pPr>
        <w:pStyle w:val="ListParagraph"/>
        <w:rPr>
          <w:rPrChange w:id="2065" w:author="Rodion" w:date="2019-12-09T02:09:00Z">
            <w:rPr/>
          </w:rPrChange>
        </w:rPr>
      </w:pPr>
      <w:r w:rsidRPr="00312974">
        <w:rPr>
          <w:rPrChange w:id="2066" w:author="Rodion" w:date="2019-12-09T02:09:00Z">
            <w:rPr/>
          </w:rPrChange>
        </w:rPr>
        <w:t>і</w:t>
      </w:r>
      <w:r w:rsidR="003A723B" w:rsidRPr="00312974">
        <w:rPr>
          <w:rPrChange w:id="2067" w:author="Rodion" w:date="2019-12-09T02:09:00Z">
            <w:rPr/>
          </w:rPrChange>
        </w:rPr>
        <w:t>дентифікація походження продукту, що дозволяє виявити дефект</w:t>
      </w:r>
      <w:del w:id="2068" w:author="Rodion" w:date="2019-12-05T23:52:00Z">
        <w:r w:rsidR="003A723B" w:rsidRPr="00312974" w:rsidDel="005F6B57">
          <w:rPr>
            <w:rPrChange w:id="2069" w:author="Rodion" w:date="2019-12-09T02:09:00Z">
              <w:rPr/>
            </w:rPrChange>
          </w:rPr>
          <w:delText>ив</w:delText>
        </w:r>
      </w:del>
      <w:r w:rsidR="003A723B" w:rsidRPr="00312974">
        <w:rPr>
          <w:rPrChange w:id="2070" w:author="Rodion" w:date="2019-12-09T02:09:00Z">
            <w:rPr/>
          </w:rPrChange>
        </w:rPr>
        <w:t xml:space="preserve">ні або небезпечні одиниці, наприклад </w:t>
      </w:r>
      <w:r w:rsidR="00F342F6" w:rsidRPr="00312974">
        <w:rPr>
          <w:rPrChange w:id="2071" w:author="Rodion" w:date="2019-12-09T02:09:00Z">
            <w:rPr/>
          </w:rPrChange>
        </w:rPr>
        <w:t>зіпсовану їжу, пошкоджен</w:t>
      </w:r>
      <w:r w:rsidRPr="00312974">
        <w:rPr>
          <w:rPrChange w:id="2072" w:author="Rodion" w:date="2019-12-09T02:09:00Z">
            <w:rPr/>
          </w:rPrChange>
        </w:rPr>
        <w:t>у</w:t>
      </w:r>
      <w:r w:rsidR="00F342F6" w:rsidRPr="00312974">
        <w:rPr>
          <w:rPrChange w:id="2073" w:author="Rodion" w:date="2019-12-09T02:09:00Z">
            <w:rPr/>
          </w:rPrChange>
        </w:rPr>
        <w:t xml:space="preserve"> іграшку, ліки зі сплинувшим </w:t>
      </w:r>
      <w:r w:rsidR="00801AC0" w:rsidRPr="00312974">
        <w:rPr>
          <w:rPrChange w:id="2074" w:author="Rodion" w:date="2019-12-09T02:09:00Z">
            <w:rPr/>
          </w:rPrChange>
        </w:rPr>
        <w:t>строком</w:t>
      </w:r>
      <w:r w:rsidR="00F342F6" w:rsidRPr="00312974">
        <w:rPr>
          <w:rPrChange w:id="2075" w:author="Rodion" w:date="2019-12-09T02:09:00Z">
            <w:rPr/>
          </w:rPrChange>
        </w:rPr>
        <w:t xml:space="preserve"> придатності та ін.</w:t>
      </w:r>
      <w:r w:rsidRPr="00312974">
        <w:rPr>
          <w:rPrChange w:id="2076" w:author="Rodion" w:date="2019-12-09T02:09:00Z">
            <w:rPr/>
          </w:rPrChange>
        </w:rPr>
        <w:t>;</w:t>
      </w:r>
    </w:p>
    <w:p w14:paraId="73E1BED7" w14:textId="3735AC45" w:rsidR="00F342F6" w:rsidRPr="00312974" w:rsidRDefault="00AA411F" w:rsidP="00943128">
      <w:pPr>
        <w:pStyle w:val="ListParagraph"/>
        <w:rPr>
          <w:rPrChange w:id="2077" w:author="Rodion" w:date="2019-12-09T02:09:00Z">
            <w:rPr/>
          </w:rPrChange>
        </w:rPr>
      </w:pPr>
      <w:r w:rsidRPr="00312974">
        <w:rPr>
          <w:rPrChange w:id="2078" w:author="Rodion" w:date="2019-12-09T02:09:00Z">
            <w:rPr/>
          </w:rPrChange>
        </w:rPr>
        <w:t>виявлення та п</w:t>
      </w:r>
      <w:r w:rsidR="00F342F6" w:rsidRPr="00312974">
        <w:rPr>
          <w:rPrChange w:id="2079" w:author="Rodion" w:date="2019-12-09T02:09:00Z">
            <w:rPr/>
          </w:rPrChange>
        </w:rPr>
        <w:t>ерешкоджа</w:t>
      </w:r>
      <w:r w:rsidRPr="00312974">
        <w:rPr>
          <w:rPrChange w:id="2080" w:author="Rodion" w:date="2019-12-09T02:09:00Z">
            <w:rPr/>
          </w:rPrChange>
        </w:rPr>
        <w:t>ння</w:t>
      </w:r>
      <w:r w:rsidR="00F342F6" w:rsidRPr="00312974">
        <w:rPr>
          <w:rPrChange w:id="2081" w:author="Rodion" w:date="2019-12-09T02:09:00Z">
            <w:rPr/>
          </w:rPrChange>
        </w:rPr>
        <w:t xml:space="preserve"> потраплянню </w:t>
      </w:r>
      <w:r w:rsidR="00801AC0" w:rsidRPr="00312974">
        <w:rPr>
          <w:rPrChange w:id="2082" w:author="Rodion" w:date="2019-12-09T02:09:00Z">
            <w:rPr/>
          </w:rPrChange>
        </w:rPr>
        <w:t>дефек</w:t>
      </w:r>
      <w:ins w:id="2083" w:author="Rodion" w:date="2019-12-05T23:55:00Z">
        <w:r w:rsidR="00460361" w:rsidRPr="00312974">
          <w:rPr>
            <w:rPrChange w:id="2084" w:author="Rodion" w:date="2019-12-09T02:09:00Z">
              <w:rPr>
                <w:lang w:val="ru-RU"/>
              </w:rPr>
            </w:rPrChange>
          </w:rPr>
          <w:t>тн</w:t>
        </w:r>
      </w:ins>
      <w:del w:id="2085" w:author="Rodion" w:date="2019-12-05T23:55:00Z">
        <w:r w:rsidR="00801AC0" w:rsidRPr="00030B2B" w:rsidDel="00460361">
          <w:delText>тивн</w:delText>
        </w:r>
      </w:del>
      <w:r w:rsidR="00801AC0" w:rsidRPr="00030B2B">
        <w:t>их</w:t>
      </w:r>
      <w:r w:rsidRPr="00030B2B">
        <w:t xml:space="preserve"> аб</w:t>
      </w:r>
      <w:r w:rsidRPr="00312974">
        <w:rPr>
          <w:rPrChange w:id="2086" w:author="Rodion" w:date="2019-12-09T02:09:00Z">
            <w:rPr/>
          </w:rPrChange>
        </w:rPr>
        <w:t>о фальсифікованих</w:t>
      </w:r>
      <w:r w:rsidR="00F342F6" w:rsidRPr="00312974">
        <w:rPr>
          <w:rPrChange w:id="2087" w:author="Rodion" w:date="2019-12-09T02:09:00Z">
            <w:rPr/>
          </w:rPrChange>
        </w:rPr>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rPr>
          <w:rPrChange w:id="2088" w:author="Rodion" w:date="2019-12-09T02:09:00Z">
            <w:rPr/>
          </w:rPrChange>
        </w:rPr>
      </w:pPr>
      <w:r w:rsidRPr="00312974">
        <w:rPr>
          <w:rPrChange w:id="2089" w:author="Rodion" w:date="2019-12-09T02:09:00Z">
            <w:rPr/>
          </w:rPrChange>
        </w:rPr>
        <w:t>відстеж</w:t>
      </w:r>
      <w:r w:rsidR="00AA411F" w:rsidRPr="00312974">
        <w:rPr>
          <w:rPrChange w:id="2090" w:author="Rodion" w:date="2019-12-09T02:09:00Z">
            <w:rPr/>
          </w:rPrChange>
        </w:rPr>
        <w:t>ення</w:t>
      </w:r>
      <w:r w:rsidRPr="00312974">
        <w:rPr>
          <w:rPrChange w:id="2091" w:author="Rodion" w:date="2019-12-09T02:09:00Z">
            <w:rPr/>
          </w:rPrChange>
        </w:rPr>
        <w:t xml:space="preserve"> ланцюг</w:t>
      </w:r>
      <w:r w:rsidR="00AA411F" w:rsidRPr="00312974">
        <w:rPr>
          <w:rPrChange w:id="2092" w:author="Rodion" w:date="2019-12-09T02:09:00Z">
            <w:rPr/>
          </w:rPrChange>
        </w:rPr>
        <w:t>ів</w:t>
      </w:r>
      <w:r w:rsidRPr="00312974">
        <w:rPr>
          <w:rPrChange w:id="2093" w:author="Rodion" w:date="2019-12-09T02:09:00Z">
            <w:rPr/>
          </w:rPrChange>
        </w:rPr>
        <w:t xml:space="preserve"> поставок</w:t>
      </w:r>
      <w:r w:rsidR="00D33044" w:rsidRPr="00312974">
        <w:rPr>
          <w:rPrChange w:id="2094" w:author="Rodion" w:date="2019-12-09T02:09:00Z">
            <w:rPr/>
          </w:rPrChange>
        </w:rPr>
        <w:t xml:space="preserve"> товарів;</w:t>
      </w:r>
    </w:p>
    <w:p w14:paraId="572DEF89" w14:textId="76E7CCA7" w:rsidR="00F342F6" w:rsidRPr="00312974" w:rsidRDefault="00D33044" w:rsidP="00943128">
      <w:pPr>
        <w:pStyle w:val="ListParagraph"/>
        <w:rPr>
          <w:rPrChange w:id="2095" w:author="Rodion" w:date="2019-12-09T02:09:00Z">
            <w:rPr/>
          </w:rPrChange>
        </w:rPr>
      </w:pPr>
      <w:r w:rsidRPr="00312974">
        <w:rPr>
          <w:rPrChange w:id="2096" w:author="Rodion" w:date="2019-12-09T02:09:00Z">
            <w:rPr/>
          </w:rPrChange>
        </w:rPr>
        <w:t>б</w:t>
      </w:r>
      <w:r w:rsidR="00B26557" w:rsidRPr="00312974">
        <w:rPr>
          <w:rPrChange w:id="2097" w:author="Rodion" w:date="2019-12-09T02:09:00Z">
            <w:rPr/>
          </w:rPrChange>
        </w:rPr>
        <w:t xml:space="preserve">ездротове </w:t>
      </w:r>
      <w:r w:rsidR="00801AC0" w:rsidRPr="00312974">
        <w:rPr>
          <w:rPrChange w:id="2098" w:author="Rodion" w:date="2019-12-09T02:09:00Z">
            <w:rPr/>
          </w:rPrChange>
        </w:rPr>
        <w:t>блокування</w:t>
      </w:r>
      <w:r w:rsidR="00B26557" w:rsidRPr="00312974">
        <w:rPr>
          <w:rPrChange w:id="2099" w:author="Rodion" w:date="2019-12-09T02:09:00Z">
            <w:rPr/>
          </w:rPrChange>
        </w:rPr>
        <w:t>, розблок</w:t>
      </w:r>
      <w:r w:rsidR="00801AC0" w:rsidRPr="00312974">
        <w:rPr>
          <w:rPrChange w:id="2100" w:author="Rodion" w:date="2019-12-09T02:09:00Z">
            <w:rPr/>
          </w:rPrChange>
        </w:rPr>
        <w:t>ув</w:t>
      </w:r>
      <w:r w:rsidR="00B26557" w:rsidRPr="00312974">
        <w:rPr>
          <w:rPrChange w:id="2101" w:author="Rodion" w:date="2019-12-09T02:09:00Z">
            <w:rPr/>
          </w:rPrChange>
        </w:rPr>
        <w:t>ання та конфігурація електричних пристроїв</w:t>
      </w:r>
      <w:r w:rsidRPr="00312974">
        <w:rPr>
          <w:rPrChange w:id="2102" w:author="Rodion" w:date="2019-12-09T02:09:00Z">
            <w:rPr/>
          </w:rPrChange>
        </w:rPr>
        <w:t>;</w:t>
      </w:r>
    </w:p>
    <w:p w14:paraId="49F5C277" w14:textId="44C39101" w:rsidR="00B26557" w:rsidRPr="00312974" w:rsidRDefault="00B26557" w:rsidP="00943128">
      <w:pPr>
        <w:pStyle w:val="ListParagraph"/>
        <w:rPr>
          <w:rPrChange w:id="2103" w:author="Rodion" w:date="2019-12-09T02:09:00Z">
            <w:rPr/>
          </w:rPrChange>
        </w:rPr>
      </w:pPr>
      <w:r w:rsidRPr="00312974">
        <w:rPr>
          <w:rPrChange w:id="2104" w:author="Rodion" w:date="2019-12-09T02:09:00Z">
            <w:rPr/>
          </w:rPrChange>
        </w:rPr>
        <w:lastRenderedPageBreak/>
        <w:t>налаштува</w:t>
      </w:r>
      <w:r w:rsidR="00D33044" w:rsidRPr="00312974">
        <w:rPr>
          <w:rPrChange w:id="2105" w:author="Rodion" w:date="2019-12-09T02:09:00Z">
            <w:rPr/>
          </w:rPrChange>
        </w:rPr>
        <w:t>ння</w:t>
      </w:r>
      <w:r w:rsidRPr="00312974">
        <w:rPr>
          <w:rPrChange w:id="2106" w:author="Rodion" w:date="2019-12-09T02:09:00Z">
            <w:rPr/>
          </w:rPrChange>
        </w:rPr>
        <w:t xml:space="preserve"> контрол</w:t>
      </w:r>
      <w:r w:rsidR="00D33044" w:rsidRPr="00312974">
        <w:rPr>
          <w:rPrChange w:id="2107" w:author="Rodion" w:date="2019-12-09T02:09:00Z">
            <w:rPr/>
          </w:rPrChange>
        </w:rPr>
        <w:t>ю</w:t>
      </w:r>
      <w:r w:rsidRPr="00312974">
        <w:rPr>
          <w:rPrChange w:id="2108" w:author="Rodion" w:date="2019-12-09T02:09:00Z">
            <w:rPr/>
          </w:rPrChange>
        </w:rPr>
        <w:t xml:space="preserve"> доступу до певних зон, приміщень або пристроїв.</w:t>
      </w:r>
    </w:p>
    <w:p w14:paraId="636D29D2" w14:textId="79AF5C29" w:rsidR="00945CE6" w:rsidRPr="00312974" w:rsidRDefault="00945CE6" w:rsidP="00943128">
      <w:pPr>
        <w:rPr>
          <w:rPrChange w:id="2109" w:author="Rodion" w:date="2019-12-09T02:09:00Z">
            <w:rPr/>
          </w:rPrChange>
        </w:rPr>
      </w:pPr>
      <w:r w:rsidRPr="00312974">
        <w:rPr>
          <w:rPrChange w:id="2110" w:author="Rodion" w:date="2019-12-09T02:09:00Z">
            <w:rPr/>
          </w:rPrChange>
        </w:rPr>
        <w:t>Система з використанням радіочастотної ідентифікації складається з трьох основних елементів:</w:t>
      </w:r>
    </w:p>
    <w:p w14:paraId="576F8F73" w14:textId="7899C0B0" w:rsidR="00945CE6" w:rsidRPr="00312974" w:rsidRDefault="00D33044" w:rsidP="00943128">
      <w:pPr>
        <w:pStyle w:val="ListParagraph"/>
        <w:rPr>
          <w:rPrChange w:id="2111" w:author="Rodion" w:date="2019-12-09T02:09:00Z">
            <w:rPr/>
          </w:rPrChange>
        </w:rPr>
      </w:pPr>
      <w:r w:rsidRPr="00312974">
        <w:rPr>
          <w:rPrChange w:id="2112" w:author="Rodion" w:date="2019-12-09T02:09:00Z">
            <w:rPr/>
          </w:rPrChange>
        </w:rPr>
        <w:t>п</w:t>
      </w:r>
      <w:r w:rsidR="00945CE6" w:rsidRPr="00312974">
        <w:rPr>
          <w:rPrChange w:id="2113" w:author="Rodion" w:date="2019-12-09T02:09:00Z">
            <w:rPr/>
          </w:rPrChange>
        </w:rPr>
        <w:t>редмета, до якого закріплена RFID</w:t>
      </w:r>
      <w:ins w:id="2114" w:author="Rodion" w:date="2019-12-05T23:56:00Z">
        <w:r w:rsidR="005E4E48" w:rsidRPr="00312974">
          <w:rPr>
            <w:rPrChange w:id="2115" w:author="Rodion" w:date="2019-12-09T02:09:00Z">
              <w:rPr>
                <w:lang w:val="ru-RU"/>
              </w:rPr>
            </w:rPrChange>
          </w:rPr>
          <w:t>-</w:t>
        </w:r>
      </w:ins>
      <w:del w:id="2116" w:author="Rodion" w:date="2019-12-05T23:56:00Z">
        <w:r w:rsidR="00945CE6" w:rsidRPr="00030B2B" w:rsidDel="005E4E48">
          <w:delText xml:space="preserve"> </w:delText>
        </w:r>
      </w:del>
      <w:r w:rsidR="00945CE6" w:rsidRPr="00030B2B">
        <w:t>мітка що унікально ідентифікує цей предмет</w:t>
      </w:r>
      <w:r w:rsidRPr="00312974">
        <w:rPr>
          <w:rPrChange w:id="2117" w:author="Rodion" w:date="2019-12-09T02:09:00Z">
            <w:rPr/>
          </w:rPrChange>
        </w:rPr>
        <w:t>;</w:t>
      </w:r>
    </w:p>
    <w:p w14:paraId="012D141B" w14:textId="3178B4C2" w:rsidR="00945CE6" w:rsidRPr="00312974" w:rsidRDefault="00D33044" w:rsidP="00943128">
      <w:pPr>
        <w:pStyle w:val="ListParagraph"/>
        <w:rPr>
          <w:rPrChange w:id="2118" w:author="Rodion" w:date="2019-12-09T02:09:00Z">
            <w:rPr/>
          </w:rPrChange>
        </w:rPr>
      </w:pPr>
      <w:r w:rsidRPr="00312974">
        <w:rPr>
          <w:rPrChange w:id="2119" w:author="Rodion" w:date="2019-12-09T02:09:00Z">
            <w:rPr/>
          </w:rPrChange>
        </w:rPr>
        <w:t>п</w:t>
      </w:r>
      <w:r w:rsidR="00945CE6" w:rsidRPr="00312974">
        <w:rPr>
          <w:rPrChange w:id="2120" w:author="Rodion" w:date="2019-12-09T02:09:00Z">
            <w:rPr/>
          </w:rPrChange>
        </w:rPr>
        <w:t>ристрою, що забезпечує бездротовий дво</w:t>
      </w:r>
      <w:r w:rsidR="00456B10" w:rsidRPr="00312974">
        <w:rPr>
          <w:rPrChange w:id="2121" w:author="Rodion" w:date="2019-12-09T02:09:00Z">
            <w:rPr/>
          </w:rPrChange>
        </w:rPr>
        <w:t>н</w:t>
      </w:r>
      <w:r w:rsidR="00945CE6" w:rsidRPr="00312974">
        <w:rPr>
          <w:rPrChange w:id="2122" w:author="Rodion" w:date="2019-12-09T02:09:00Z">
            <w:rPr/>
          </w:rPrChange>
        </w:rPr>
        <w:t xml:space="preserve">аправлений зв’язок між предметами, </w:t>
      </w:r>
      <w:r w:rsidR="00456B10" w:rsidRPr="00312974">
        <w:rPr>
          <w:rPrChange w:id="2123" w:author="Rodion" w:date="2019-12-09T02:09:00Z">
            <w:rPr/>
          </w:rPrChange>
        </w:rPr>
        <w:t>описаними</w:t>
      </w:r>
      <w:r w:rsidR="00945CE6" w:rsidRPr="00312974">
        <w:rPr>
          <w:rPrChange w:id="2124" w:author="Rodion" w:date="2019-12-09T02:09:00Z">
            <w:rPr/>
          </w:rPrChange>
        </w:rPr>
        <w:t xml:space="preserve"> у </w:t>
      </w:r>
      <w:r w:rsidRPr="00312974">
        <w:rPr>
          <w:rPrChange w:id="2125" w:author="Rodion" w:date="2019-12-09T02:09:00Z">
            <w:rPr/>
          </w:rPrChange>
        </w:rPr>
        <w:t>попередньому</w:t>
      </w:r>
      <w:r w:rsidR="00945CE6" w:rsidRPr="00312974">
        <w:rPr>
          <w:rPrChange w:id="2126" w:author="Rodion" w:date="2019-12-09T02:09:00Z">
            <w:rPr/>
          </w:rPrChange>
        </w:rPr>
        <w:t xml:space="preserve"> пункті</w:t>
      </w:r>
      <w:r w:rsidRPr="00312974">
        <w:rPr>
          <w:rPrChange w:id="2127" w:author="Rodion" w:date="2019-12-09T02:09:00Z">
            <w:rPr/>
          </w:rPrChange>
        </w:rPr>
        <w:t>;</w:t>
      </w:r>
    </w:p>
    <w:p w14:paraId="095ED978" w14:textId="6569F686" w:rsidR="00945CE6" w:rsidRPr="00312974" w:rsidRDefault="00D33044" w:rsidP="00D33044">
      <w:pPr>
        <w:pStyle w:val="ListParagraph"/>
        <w:rPr>
          <w:rPrChange w:id="2128" w:author="Rodion" w:date="2019-12-09T02:09:00Z">
            <w:rPr/>
          </w:rPrChange>
        </w:rPr>
      </w:pPr>
      <w:r w:rsidRPr="00312974">
        <w:rPr>
          <w:rPrChange w:id="2129" w:author="Rodion" w:date="2019-12-09T02:09:00Z">
            <w:rPr/>
          </w:rPrChange>
        </w:rPr>
        <w:t>п</w:t>
      </w:r>
      <w:r w:rsidR="00945CE6" w:rsidRPr="00312974">
        <w:rPr>
          <w:rPrChange w:id="2130" w:author="Rodion" w:date="2019-12-09T02:09:00Z">
            <w:rPr/>
          </w:rPrChange>
        </w:rPr>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3424B527" w:rsidR="00683612" w:rsidRPr="00312974" w:rsidRDefault="00945CE6" w:rsidP="00943128">
      <w:pPr>
        <w:rPr>
          <w:rPrChange w:id="2131" w:author="Rodion" w:date="2019-12-09T02:09:00Z">
            <w:rPr/>
          </w:rPrChange>
        </w:rPr>
      </w:pPr>
      <w:r w:rsidRPr="00312974">
        <w:rPr>
          <w:rPrChange w:id="2132" w:author="Rodion" w:date="2019-12-09T02:09:00Z">
            <w:rPr/>
          </w:rPrChange>
        </w:rPr>
        <w:t xml:space="preserve">В базовій RFID системі мітки кріпляться до всіх речей, що мають тим чи іншим чином відстежуватися в інформаційній системі. </w:t>
      </w:r>
      <w:del w:id="2133" w:author="Rodion" w:date="2019-12-05T23:59:00Z">
        <w:r w:rsidRPr="00312974" w:rsidDel="00AB0F99">
          <w:rPr>
            <w:rPrChange w:id="2134" w:author="Rodion" w:date="2019-12-09T02:09:00Z">
              <w:rPr/>
            </w:rPrChange>
          </w:rPr>
          <w:delText>RFID мітка</w:delText>
        </w:r>
      </w:del>
      <w:ins w:id="2135" w:author="Rodion" w:date="2019-12-05T23:59:00Z">
        <w:r w:rsidR="00AB0F99" w:rsidRPr="00312974">
          <w:rPr>
            <w:rPrChange w:id="2136" w:author="Rodion" w:date="2019-12-09T02:09:00Z">
              <w:rPr/>
            </w:rPrChange>
          </w:rPr>
          <w:t>RFID-мітка</w:t>
        </w:r>
      </w:ins>
      <w:r w:rsidRPr="00312974">
        <w:rPr>
          <w:rPrChange w:id="2137" w:author="Rodion" w:date="2019-12-09T02:09:00Z">
            <w:rPr/>
          </w:rPrChange>
        </w:rPr>
        <w:t xml:space="preserve"> складається з чіп</w:t>
      </w:r>
      <w:r w:rsidR="00456B10" w:rsidRPr="00312974">
        <w:rPr>
          <w:rPrChange w:id="2138" w:author="Rodion" w:date="2019-12-09T02:09:00Z">
            <w:rPr/>
          </w:rPrChange>
        </w:rPr>
        <w:t>у</w:t>
      </w:r>
      <w:r w:rsidRPr="00312974">
        <w:rPr>
          <w:rPrChange w:id="2139" w:author="Rodion" w:date="2019-12-09T02:09:00Z">
            <w:rPr/>
          </w:rPrChange>
        </w:rPr>
        <w:t xml:space="preserve"> (</w:t>
      </w:r>
      <w:r w:rsidR="00456B10" w:rsidRPr="00312974">
        <w:rPr>
          <w:rPrChange w:id="2140" w:author="Rodion" w:date="2019-12-09T02:09:00Z">
            <w:rPr/>
          </w:rPrChange>
        </w:rPr>
        <w:t>інтегральної</w:t>
      </w:r>
      <w:r w:rsidRPr="00312974">
        <w:rPr>
          <w:rPrChange w:id="2141" w:author="Rodion" w:date="2019-12-09T02:09:00Z">
            <w:rPr/>
          </w:rPrChange>
        </w:rPr>
        <w:t xml:space="preserve"> схеми) та </w:t>
      </w:r>
      <w:r w:rsidR="00456B10" w:rsidRPr="00312974">
        <w:rPr>
          <w:rPrChange w:id="2142" w:author="Rodion" w:date="2019-12-09T02:09:00Z">
            <w:rPr/>
          </w:rPrChange>
        </w:rPr>
        <w:t>антени</w:t>
      </w:r>
      <w:r w:rsidRPr="00312974">
        <w:rPr>
          <w:rPrChange w:id="2143" w:author="Rodion" w:date="2019-12-09T02:09:00Z">
            <w:rPr/>
          </w:rPrChange>
        </w:rPr>
        <w:t xml:space="preserve">, що надрукована, </w:t>
      </w:r>
      <w:r w:rsidR="00744E20" w:rsidRPr="00312974">
        <w:rPr>
          <w:rPrChange w:id="2144" w:author="Rodion" w:date="2019-12-09T02:09:00Z">
            <w:rPr/>
          </w:rPrChange>
        </w:rPr>
        <w:t xml:space="preserve">або </w:t>
      </w:r>
      <w:r w:rsidR="00456B10" w:rsidRPr="00312974">
        <w:rPr>
          <w:rPrChange w:id="2145" w:author="Rodion" w:date="2019-12-09T02:09:00Z">
            <w:rPr/>
          </w:rPrChange>
        </w:rPr>
        <w:t>ви</w:t>
      </w:r>
      <w:r w:rsidRPr="00312974">
        <w:rPr>
          <w:rPrChange w:id="2146" w:author="Rodion" w:date="2019-12-09T02:09:00Z">
            <w:rPr/>
          </w:rPrChange>
        </w:rPr>
        <w:t>травлена та відштампована</w:t>
      </w:r>
      <w:r w:rsidR="00DA052A" w:rsidRPr="00312974">
        <w:rPr>
          <w:rPrChange w:id="2147" w:author="Rodion" w:date="2019-12-09T02:09:00Z">
            <w:rPr/>
          </w:rPrChange>
        </w:rPr>
        <w:t xml:space="preserve">. </w:t>
      </w:r>
      <w:r w:rsidR="00744E20" w:rsidRPr="00312974">
        <w:rPr>
          <w:rPrChange w:id="2148" w:author="Rodion" w:date="2019-12-09T02:09:00Z">
            <w:rPr/>
          </w:rPrChange>
        </w:rPr>
        <w:t>Ч</w:t>
      </w:r>
      <w:r w:rsidR="00DA052A" w:rsidRPr="00312974">
        <w:rPr>
          <w:rPrChange w:id="2149" w:author="Rodion" w:date="2019-12-09T02:09:00Z">
            <w:rPr/>
          </w:rPrChange>
        </w:rPr>
        <w:t xml:space="preserve">іп та </w:t>
      </w:r>
      <w:r w:rsidR="00456B10" w:rsidRPr="00312974">
        <w:rPr>
          <w:rPrChange w:id="2150" w:author="Rodion" w:date="2019-12-09T02:09:00Z">
            <w:rPr/>
          </w:rPrChange>
        </w:rPr>
        <w:t>антен</w:t>
      </w:r>
      <w:r w:rsidR="00744E20" w:rsidRPr="00312974">
        <w:rPr>
          <w:rPrChange w:id="2151" w:author="Rodion" w:date="2019-12-09T02:09:00Z">
            <w:rPr/>
          </w:rPrChange>
        </w:rPr>
        <w:t>а</w:t>
      </w:r>
      <w:r w:rsidR="00DA052A" w:rsidRPr="00312974">
        <w:rPr>
          <w:rPrChange w:id="2152" w:author="Rodion" w:date="2019-12-09T02:09:00Z">
            <w:rPr/>
          </w:rPrChange>
        </w:rPr>
        <w:t xml:space="preserve"> </w:t>
      </w:r>
      <w:r w:rsidR="00456B10" w:rsidRPr="00312974">
        <w:rPr>
          <w:rPrChange w:id="2153" w:author="Rodion" w:date="2019-12-09T02:09:00Z">
            <w:rPr/>
          </w:rPrChange>
        </w:rPr>
        <w:t>впресовується</w:t>
      </w:r>
      <w:r w:rsidR="00DA052A" w:rsidRPr="00312974">
        <w:rPr>
          <w:rPrChange w:id="2154" w:author="Rodion" w:date="2019-12-09T02:09:00Z">
            <w:rPr/>
          </w:rPrChange>
        </w:rPr>
        <w:t xml:space="preserve"> в паперову основу</w:t>
      </w:r>
      <w:r w:rsidR="00744E20" w:rsidRPr="00312974">
        <w:rPr>
          <w:rPrChange w:id="2155" w:author="Rodion" w:date="2019-12-09T02:09:00Z">
            <w:rPr/>
          </w:rPrChange>
        </w:rPr>
        <w:t>,</w:t>
      </w:r>
      <w:r w:rsidR="00DA052A" w:rsidRPr="00312974">
        <w:rPr>
          <w:rPrChange w:id="2156" w:author="Rodion" w:date="2019-12-09T02:09:00Z">
            <w:rPr/>
          </w:rPrChange>
        </w:rPr>
        <w:t xml:space="preserve"> що з однієї сторони покривається клейкою основою або пакується у корпус (як, наприклад, мітки від домофону). </w:t>
      </w:r>
      <w:r w:rsidR="00683612" w:rsidRPr="00312974">
        <w:rPr>
          <w:rPrChange w:id="2157" w:author="Rodion" w:date="2019-12-09T02:09:00Z">
            <w:rPr/>
          </w:rPrChange>
        </w:rPr>
        <w:t xml:space="preserve">Готові мітки доступні в різних варіаціях форм, розмірів включаючи стікери, картки пропуску та мітки на палети для промислової техніки. </w:t>
      </w:r>
    </w:p>
    <w:p w14:paraId="519234A2" w14:textId="77777777" w:rsidR="00943128" w:rsidRPr="00312974" w:rsidRDefault="00943128" w:rsidP="00943128">
      <w:pPr>
        <w:rPr>
          <w:rPrChange w:id="2158" w:author="Rodion" w:date="2019-12-09T02:09:00Z">
            <w:rPr/>
          </w:rPrChange>
        </w:rPr>
      </w:pPr>
    </w:p>
    <w:p w14:paraId="15E4B9B7" w14:textId="6D658A66" w:rsidR="00683612" w:rsidRPr="00312974" w:rsidRDefault="00943128" w:rsidP="001D5DC8">
      <w:pPr>
        <w:pStyle w:val="Heading4"/>
        <w:rPr>
          <w:rPrChange w:id="2159" w:author="Rodion" w:date="2019-12-09T02:09:00Z">
            <w:rPr/>
          </w:rPrChange>
        </w:rPr>
      </w:pPr>
      <w:del w:id="2160" w:author="Rodion Kharabet" w:date="2019-12-06T01:21:00Z">
        <w:r w:rsidRPr="00312974" w:rsidDel="00B5085E">
          <w:rPr>
            <w:rPrChange w:id="2161" w:author="Rodion" w:date="2019-12-09T02:09:00Z">
              <w:rPr/>
            </w:rPrChange>
          </w:rPr>
          <w:delText>2</w:delText>
        </w:r>
      </w:del>
      <w:ins w:id="2162" w:author="Rodion Kharabet" w:date="2019-12-06T01:21:00Z">
        <w:r w:rsidR="00B5085E" w:rsidRPr="00312974">
          <w:rPr>
            <w:rPrChange w:id="2163" w:author="Rodion" w:date="2019-12-09T02:09:00Z">
              <w:rPr/>
            </w:rPrChange>
          </w:rPr>
          <w:t>1</w:t>
        </w:r>
      </w:ins>
      <w:r w:rsidRPr="00312974">
        <w:rPr>
          <w:rPrChange w:id="2164" w:author="Rodion" w:date="2019-12-09T02:09:00Z">
            <w:rPr/>
          </w:rPrChange>
        </w:rPr>
        <w:t xml:space="preserve">.2.2.1 </w:t>
      </w:r>
      <w:r w:rsidR="00076B3A" w:rsidRPr="00312974">
        <w:rPr>
          <w:rPrChange w:id="2165" w:author="Rodion" w:date="2019-12-09T02:09:00Z">
            <w:rPr/>
          </w:rPrChange>
        </w:rPr>
        <w:t xml:space="preserve">Мітки </w:t>
      </w:r>
      <w:r w:rsidR="00683612" w:rsidRPr="00312974">
        <w:rPr>
          <w:rPrChange w:id="2166" w:author="Rodion" w:date="2019-12-09T02:09:00Z">
            <w:rPr/>
          </w:rPrChange>
        </w:rPr>
        <w:t>RFID</w:t>
      </w:r>
      <w:r w:rsidR="00076B3A" w:rsidRPr="00312974">
        <w:rPr>
          <w:rPrChange w:id="2167" w:author="Rodion" w:date="2019-12-09T02:09:00Z">
            <w:rPr/>
          </w:rPrChange>
        </w:rPr>
        <w:t xml:space="preserve"> </w:t>
      </w:r>
    </w:p>
    <w:p w14:paraId="40F4DE99" w14:textId="77777777" w:rsidR="00943128" w:rsidRPr="00312974" w:rsidRDefault="00943128" w:rsidP="00943128">
      <w:pPr>
        <w:rPr>
          <w:rPrChange w:id="2168" w:author="Rodion" w:date="2019-12-09T02:09:00Z">
            <w:rPr/>
          </w:rPrChange>
        </w:rPr>
      </w:pPr>
    </w:p>
    <w:p w14:paraId="143CA362" w14:textId="23042A90" w:rsidR="00EC3542" w:rsidRPr="00312974" w:rsidRDefault="009131DF" w:rsidP="00EC3542">
      <w:pPr>
        <w:rPr>
          <w:rPrChange w:id="2169" w:author="Rodion" w:date="2019-12-09T02:09:00Z">
            <w:rPr/>
          </w:rPrChange>
        </w:rPr>
      </w:pPr>
      <w:r w:rsidRPr="00312974">
        <w:rPr>
          <w:rPrChange w:id="2170" w:author="Rodion" w:date="2019-12-09T02:09:00Z">
            <w:rPr/>
          </w:rPrChange>
        </w:rPr>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rPr>
          <w:rPrChange w:id="2171" w:author="Rodion" w:date="2019-12-09T02:09:00Z">
            <w:rPr/>
          </w:rPrChange>
        </w:rPr>
        <w:t>можуть бути зчитані</w:t>
      </w:r>
      <w:r w:rsidRPr="00312974">
        <w:rPr>
          <w:rPrChange w:id="2172" w:author="Rodion" w:date="2019-12-09T02:09:00Z">
            <w:rPr/>
          </w:rPrChange>
        </w:rPr>
        <w:t xml:space="preserve"> на відстані до 9 метрів по прямій лінії без перешкод. </w:t>
      </w:r>
      <w:r w:rsidR="00EC3542" w:rsidRPr="00312974">
        <w:rPr>
          <w:rPrChange w:id="2173" w:author="Rodion" w:date="2019-12-09T02:09:00Z">
            <w:rPr/>
          </w:rPrChange>
        </w:rPr>
        <w:t>Існує три типи міток: пасивні, активні та напівактивні</w:t>
      </w:r>
      <w:r w:rsidR="009409AB" w:rsidRPr="00312974">
        <w:rPr>
          <w:rPrChange w:id="2174" w:author="Rodion" w:date="2019-12-09T02:09:00Z">
            <w:rPr/>
          </w:rPrChange>
        </w:rPr>
        <w:t xml:space="preserve"> [13]</w:t>
      </w:r>
      <w:r w:rsidR="00EC3542" w:rsidRPr="00312974">
        <w:rPr>
          <w:rPrChange w:id="2175" w:author="Rodion" w:date="2019-12-09T02:09:00Z">
            <w:rPr/>
          </w:rPrChange>
        </w:rPr>
        <w:t>.</w:t>
      </w:r>
      <w:del w:id="2176" w:author="Rodion Kharabet" w:date="2019-12-06T01:11:00Z">
        <w:r w:rsidR="006E6402" w:rsidRPr="00312974" w:rsidDel="000A1523">
          <w:rPr>
            <w:rPrChange w:id="2177" w:author="Rodion" w:date="2019-12-09T02:09:00Z">
              <w:rPr/>
            </w:rPrChange>
          </w:rPr>
          <w:delText xml:space="preserve"> За типом живлення мітки поділяються на пасивні, активні та напівактивні.</w:delText>
        </w:r>
      </w:del>
    </w:p>
    <w:p w14:paraId="1464A088" w14:textId="685A8A67" w:rsidR="00D90581" w:rsidRPr="00312974" w:rsidRDefault="00EC3542" w:rsidP="00D90581">
      <w:pPr>
        <w:rPr>
          <w:rPrChange w:id="2178" w:author="Rodion" w:date="2019-12-09T02:09:00Z">
            <w:rPr/>
          </w:rPrChange>
        </w:rPr>
      </w:pPr>
      <w:r w:rsidRPr="00312974">
        <w:rPr>
          <w:rPrChange w:id="2179" w:author="Rodion" w:date="2019-12-09T02:09:00Z">
            <w:rPr/>
          </w:rPrChange>
        </w:rPr>
        <w:t>Пасивні мітки не містять акумулятор</w:t>
      </w:r>
      <w:r w:rsidR="006E6402" w:rsidRPr="00312974">
        <w:rPr>
          <w:rPrChange w:id="2180" w:author="Rodion" w:date="2019-12-09T02:09:00Z">
            <w:rPr/>
          </w:rPrChange>
        </w:rPr>
        <w:t>.</w:t>
      </w:r>
      <w:r w:rsidRPr="00312974">
        <w:rPr>
          <w:rPrChange w:id="2181" w:author="Rodion" w:date="2019-12-09T02:09:00Z">
            <w:rPr/>
          </w:rPrChange>
        </w:rPr>
        <w:t xml:space="preserve"> </w:t>
      </w:r>
      <w:r w:rsidR="006E6402" w:rsidRPr="00312974">
        <w:rPr>
          <w:rPrChange w:id="2182" w:author="Rodion" w:date="2019-12-09T02:09:00Z">
            <w:rPr/>
          </w:rPrChange>
        </w:rPr>
        <w:t>В</w:t>
      </w:r>
      <w:r w:rsidRPr="00312974">
        <w:rPr>
          <w:rPrChange w:id="2183" w:author="Rodion" w:date="2019-12-09T02:09:00Z">
            <w:rPr/>
          </w:rPrChange>
        </w:rPr>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rPr>
          <w:rPrChange w:id="2184" w:author="Rodion" w:date="2019-12-09T02:09:00Z">
            <w:rPr/>
          </w:rPrChange>
        </w:rPr>
        <w:lastRenderedPageBreak/>
        <w:t>отримують і тимчасово зберігають енергію, щоб генерувати відповідь мітки зчитувачу.</w:t>
      </w:r>
      <w:r w:rsidR="00D90581" w:rsidRPr="00312974">
        <w:rPr>
          <w:rPrChange w:id="2185" w:author="Rodion" w:date="2019-12-09T02:09:00Z">
            <w:rPr/>
          </w:rPrChange>
        </w:rPr>
        <w:t xml:space="preserve"> Антенна мітки поглинає енергію радіохвилі і направляє її до чіпу. Тобто, чим більше площина антени</w:t>
      </w:r>
      <w:ins w:id="2186" w:author="Rodion Kharabet" w:date="2019-12-06T01:11:00Z">
        <w:r w:rsidR="000A1523" w:rsidRPr="00312974">
          <w:rPr>
            <w:rPrChange w:id="2187" w:author="Rodion" w:date="2019-12-09T02:09:00Z">
              <w:rPr/>
            </w:rPrChange>
          </w:rPr>
          <w:t>, тим вона</w:t>
        </w:r>
      </w:ins>
      <w:r w:rsidR="00D90581" w:rsidRPr="00312974">
        <w:rPr>
          <w:rPrChange w:id="2188" w:author="Rodion" w:date="2019-12-09T02:09:00Z">
            <w:rPr/>
          </w:rPrChange>
        </w:rPr>
        <w:t xml:space="preserve"> може поглинути більше енергії або ловити хвилі на більшій віддаленості від джерела радіохвиль.</w:t>
      </w:r>
    </w:p>
    <w:p w14:paraId="491249AA" w14:textId="274DA861" w:rsidR="00EC3542" w:rsidRPr="00312974" w:rsidRDefault="00EC3542" w:rsidP="00EC3542">
      <w:pPr>
        <w:rPr>
          <w:rPrChange w:id="2189" w:author="Rodion" w:date="2019-12-09T02:09:00Z">
            <w:rPr/>
          </w:rPrChange>
        </w:rPr>
      </w:pPr>
      <w:r w:rsidRPr="00312974">
        <w:rPr>
          <w:rPrChange w:id="2190" w:author="Rodion" w:date="2019-12-09T02:09:00Z">
            <w:rPr/>
          </w:rPrChange>
        </w:rPr>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ins w:id="2191" w:author="Rodion Kharabet" w:date="2019-12-06T01:12:00Z">
        <w:r w:rsidR="000A1523" w:rsidRPr="00312974">
          <w:rPr>
            <w:rPrChange w:id="2192" w:author="Rodion" w:date="2019-12-09T02:09:00Z">
              <w:rPr/>
            </w:rPrChange>
          </w:rPr>
          <w:t xml:space="preserve"> слабкі </w:t>
        </w:r>
      </w:ins>
      <w:del w:id="2193" w:author="Rodion Kharabet" w:date="2019-12-06T01:12:00Z">
        <w:r w:rsidRPr="00312974" w:rsidDel="000A1523">
          <w:rPr>
            <w:rPrChange w:id="2194" w:author="Rodion" w:date="2019-12-09T02:09:00Z">
              <w:rPr/>
            </w:rPrChange>
          </w:rPr>
          <w:delText xml:space="preserve"> сигнали дуже низького рівня і все ще</w:delText>
        </w:r>
      </w:del>
      <w:ins w:id="2195" w:author="Rodion Kharabet" w:date="2019-12-06T01:12:00Z">
        <w:r w:rsidR="000A1523" w:rsidRPr="00312974">
          <w:rPr>
            <w:rPrChange w:id="2196" w:author="Rodion" w:date="2019-12-09T02:09:00Z">
              <w:rPr/>
            </w:rPrChange>
          </w:rPr>
          <w:t>та</w:t>
        </w:r>
      </w:ins>
      <w:r w:rsidRPr="00312974">
        <w:rPr>
          <w:rPrChange w:id="2197" w:author="Rodion" w:date="2019-12-09T02:09:00Z">
            <w:rPr/>
          </w:rPrChange>
        </w:rPr>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rPr>
          <w:rPrChange w:id="2198" w:author="Rodion" w:date="2019-12-09T02:09:00Z">
            <w:rPr/>
          </w:rPrChange>
        </w:rPr>
        <w:t xml:space="preserve"> [1</w:t>
      </w:r>
      <w:r w:rsidR="009A2FB6" w:rsidRPr="00312974">
        <w:rPr>
          <w:rPrChange w:id="2199" w:author="Rodion" w:date="2019-12-09T02:09:00Z">
            <w:rPr/>
          </w:rPrChange>
        </w:rPr>
        <w:t>4</w:t>
      </w:r>
      <w:r w:rsidR="00875EA2" w:rsidRPr="00312974">
        <w:rPr>
          <w:rPrChange w:id="2200" w:author="Rodion" w:date="2019-12-09T02:09:00Z">
            <w:rPr/>
          </w:rPrChange>
        </w:rPr>
        <w:t>]</w:t>
      </w:r>
      <w:r w:rsidRPr="00312974">
        <w:rPr>
          <w:rPrChange w:id="2201" w:author="Rodion" w:date="2019-12-09T02:09:00Z">
            <w:rPr/>
          </w:rPrChange>
        </w:rPr>
        <w:t>.</w:t>
      </w:r>
    </w:p>
    <w:p w14:paraId="19554048" w14:textId="5DA0C869" w:rsidR="00EC3542" w:rsidRPr="00312974" w:rsidRDefault="00EC3542" w:rsidP="00EC3542">
      <w:pPr>
        <w:rPr>
          <w:rPrChange w:id="2202" w:author="Rodion" w:date="2019-12-09T02:09:00Z">
            <w:rPr/>
          </w:rPrChange>
        </w:rPr>
      </w:pPr>
      <w:r w:rsidRPr="00312974">
        <w:rPr>
          <w:rPrChange w:id="2203" w:author="Rodion" w:date="2019-12-09T02:09:00Z">
            <w:rPr/>
          </w:rPrChange>
        </w:rPr>
        <w:t>Напівактивні або напівпасивні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напівактивна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англ. “Battery Assisted Passive”).</w:t>
      </w:r>
    </w:p>
    <w:p w14:paraId="0CE3329C" w14:textId="03BB2D00" w:rsidR="009131DF" w:rsidRPr="00312974" w:rsidRDefault="009131DF" w:rsidP="00943128">
      <w:pPr>
        <w:rPr>
          <w:rPrChange w:id="2204" w:author="Rodion" w:date="2019-12-09T02:09:00Z">
            <w:rPr/>
          </w:rPrChange>
        </w:rPr>
      </w:pPr>
      <w:r w:rsidRPr="00312974">
        <w:rPr>
          <w:rPrChange w:id="2205" w:author="Rodion" w:date="2019-12-09T02:09:00Z">
            <w:rPr/>
          </w:rPrChange>
        </w:rPr>
        <w:t xml:space="preserve">В </w:t>
      </w:r>
      <w:r w:rsidR="00456B10" w:rsidRPr="00312974">
        <w:rPr>
          <w:rPrChange w:id="2206" w:author="Rodion" w:date="2019-12-09T02:09:00Z">
            <w:rPr/>
          </w:rPrChange>
        </w:rPr>
        <w:t>кожну</w:t>
      </w:r>
      <w:r w:rsidRPr="00312974">
        <w:rPr>
          <w:rPrChange w:id="2207" w:author="Rodion" w:date="2019-12-09T02:09:00Z">
            <w:rPr/>
          </w:rPrChange>
        </w:rPr>
        <w:t xml:space="preserve"> мітку запрограмовано її власний ідентифікатор (</w:t>
      </w:r>
      <w:r w:rsidR="00D90A7B" w:rsidRPr="00312974">
        <w:rPr>
          <w:rPrChange w:id="2208" w:author="Rodion" w:date="2019-12-09T02:09:00Z">
            <w:rPr/>
          </w:rPrChange>
        </w:rPr>
        <w:t xml:space="preserve">tag identifier </w:t>
      </w:r>
      <w:r w:rsidR="0052287F" w:rsidRPr="00312974">
        <w:rPr>
          <w:rPrChange w:id="2209" w:author="Rodion" w:date="2019-12-09T02:09:00Z">
            <w:rPr/>
          </w:rPrChange>
        </w:rPr>
        <w:t>–</w:t>
      </w:r>
      <w:r w:rsidR="00D90A7B" w:rsidRPr="00312974">
        <w:rPr>
          <w:rPrChange w:id="2210" w:author="Rodion" w:date="2019-12-09T02:09:00Z">
            <w:rPr/>
          </w:rPrChange>
        </w:rPr>
        <w:t xml:space="preserve"> TID</w:t>
      </w:r>
      <w:r w:rsidRPr="00312974">
        <w:rPr>
          <w:rPrChange w:id="2211" w:author="Rodion" w:date="2019-12-09T02:09:00Z">
            <w:rPr/>
          </w:rPrChange>
        </w:rPr>
        <w:t>)</w:t>
      </w:r>
      <w:r w:rsidR="00D90A7B" w:rsidRPr="00312974">
        <w:rPr>
          <w:rPrChange w:id="2212" w:author="Rodion" w:date="2019-12-09T02:09:00Z">
            <w:rPr/>
          </w:rPrChange>
        </w:rPr>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rPr>
          <w:rPrChange w:id="2213" w:author="Rodion" w:date="2019-12-09T02:09:00Z">
            <w:rPr/>
          </w:rPrChange>
        </w:rPr>
        <w:t>прикріплена</w:t>
      </w:r>
      <w:r w:rsidR="00D90A7B" w:rsidRPr="00312974">
        <w:rPr>
          <w:rPrChange w:id="2214" w:author="Rodion" w:date="2019-12-09T02:09:00Z">
            <w:rPr/>
          </w:rPrChange>
        </w:rPr>
        <w:t xml:space="preserve"> </w:t>
      </w:r>
      <w:r w:rsidR="00456B10" w:rsidRPr="00312974">
        <w:rPr>
          <w:rPrChange w:id="2215" w:author="Rodion" w:date="2019-12-09T02:09:00Z">
            <w:rPr/>
          </w:rPrChange>
        </w:rPr>
        <w:t>мітка</w:t>
      </w:r>
      <w:r w:rsidR="00D90A7B" w:rsidRPr="00312974">
        <w:rPr>
          <w:rPrChange w:id="2216" w:author="Rodion" w:date="2019-12-09T02:09:00Z">
            <w:rPr/>
          </w:rPrChange>
        </w:rPr>
        <w:t>. Він зветься electronic product code або EPC.</w:t>
      </w:r>
    </w:p>
    <w:p w14:paraId="19BC633E" w14:textId="0C20622D" w:rsidR="00D90A7B" w:rsidRPr="00312974" w:rsidRDefault="00D90A7B" w:rsidP="00943128">
      <w:pPr>
        <w:rPr>
          <w:rPrChange w:id="2217" w:author="Rodion" w:date="2019-12-09T02:09:00Z">
            <w:rPr/>
          </w:rPrChange>
        </w:rPr>
      </w:pPr>
      <w:del w:id="2218" w:author="Rodion Kharabet" w:date="2019-12-06T01:12:00Z">
        <w:r w:rsidRPr="00312974" w:rsidDel="000A1523">
          <w:rPr>
            <w:rPrChange w:id="2219" w:author="Rodion" w:date="2019-12-09T02:09:00Z">
              <w:rPr/>
            </w:rPrChange>
          </w:rPr>
          <w:delText>Electronic Product Code (</w:delText>
        </w:r>
      </w:del>
      <w:r w:rsidRPr="00312974">
        <w:rPr>
          <w:rPrChange w:id="2220" w:author="Rodion" w:date="2019-12-09T02:09:00Z">
            <w:rPr/>
          </w:rPrChange>
        </w:rPr>
        <w:t>EPC</w:t>
      </w:r>
      <w:del w:id="2221" w:author="Rodion Kharabet" w:date="2019-12-06T01:12:00Z">
        <w:r w:rsidRPr="00312974" w:rsidDel="000A1523">
          <w:rPr>
            <w:rPrChange w:id="2222" w:author="Rodion" w:date="2019-12-09T02:09:00Z">
              <w:rPr/>
            </w:rPrChange>
          </w:rPr>
          <w:delText>)</w:delText>
        </w:r>
      </w:del>
      <w:r w:rsidRPr="00312974">
        <w:rPr>
          <w:rPrChange w:id="2223" w:author="Rodion" w:date="2019-12-09T02:09:00Z">
            <w:rPr/>
          </w:rPrChange>
        </w:rPr>
        <w:t xml:space="preserve"> </w:t>
      </w:r>
      <w:r w:rsidR="00456B10" w:rsidRPr="00312974">
        <w:rPr>
          <w:rPrChange w:id="2224" w:author="Rodion" w:date="2019-12-09T02:09:00Z">
            <w:rPr/>
          </w:rPrChange>
        </w:rPr>
        <w:t>зберігається</w:t>
      </w:r>
      <w:r w:rsidRPr="00312974">
        <w:rPr>
          <w:rPrChange w:id="2225" w:author="Rodion" w:date="2019-12-09T02:09:00Z">
            <w:rPr/>
          </w:rPrChange>
        </w:rPr>
        <w:t xml:space="preserve"> в пам’яті чіп</w:t>
      </w:r>
      <w:r w:rsidR="00456B10" w:rsidRPr="00312974">
        <w:rPr>
          <w:rPrChange w:id="2226" w:author="Rodion" w:date="2019-12-09T02:09:00Z">
            <w:rPr/>
          </w:rPrChange>
        </w:rPr>
        <w:t>у</w:t>
      </w:r>
      <w:r w:rsidRPr="00312974">
        <w:rPr>
          <w:rPrChange w:id="2227" w:author="Rodion" w:date="2019-12-09T02:09:00Z">
            <w:rPr/>
          </w:rPrChange>
        </w:rPr>
        <w:t xml:space="preserve"> та займає зазвичай 96 біт даних.</w:t>
      </w:r>
      <w:r w:rsidR="00403015" w:rsidRPr="00312974">
        <w:rPr>
          <w:rPrChange w:id="2228" w:author="Rodion" w:date="2019-12-09T02:09:00Z">
            <w:rPr/>
          </w:rPrChange>
        </w:rPr>
        <w:t xml:space="preserve"> Схематичне зображення комірок можна побачити</w:t>
      </w:r>
      <w:r w:rsidRPr="00312974">
        <w:rPr>
          <w:rPrChange w:id="2229" w:author="Rodion" w:date="2019-12-09T02:09:00Z">
            <w:rPr/>
          </w:rPrChange>
        </w:rPr>
        <w:t xml:space="preserve"> </w:t>
      </w:r>
      <w:r w:rsidR="00403015" w:rsidRPr="00312974">
        <w:rPr>
          <w:rPrChange w:id="2230" w:author="Rodion" w:date="2019-12-09T02:09:00Z">
            <w:rPr/>
          </w:rPrChange>
        </w:rPr>
        <w:t xml:space="preserve">на </w:t>
      </w:r>
      <w:del w:id="2231" w:author="Rodion" w:date="2019-12-05T23:44:00Z">
        <w:r w:rsidR="00403015" w:rsidRPr="00312974" w:rsidDel="003537CF">
          <w:rPr>
            <w:rPrChange w:id="2232" w:author="Rodion" w:date="2019-12-09T02:09:00Z">
              <w:rPr/>
            </w:rPrChange>
          </w:rPr>
          <w:delText>рис</w:delText>
        </w:r>
        <w:r w:rsidR="00B90FA3" w:rsidRPr="00312974" w:rsidDel="003537CF">
          <w:rPr>
            <w:rPrChange w:id="2233" w:author="Rodion" w:date="2019-12-09T02:09:00Z">
              <w:rPr/>
            </w:rPrChange>
          </w:rPr>
          <w:delText>унку</w:delText>
        </w:r>
        <w:r w:rsidR="00403015" w:rsidRPr="00312974" w:rsidDel="003537CF">
          <w:rPr>
            <w:rPrChange w:id="2234" w:author="Rodion" w:date="2019-12-09T02:09:00Z">
              <w:rPr/>
            </w:rPrChange>
          </w:rPr>
          <w:delText xml:space="preserve"> </w:delText>
        </w:r>
        <w:r w:rsidR="00A31CBD" w:rsidRPr="00312974" w:rsidDel="003537CF">
          <w:rPr>
            <w:rPrChange w:id="2235" w:author="Rodion" w:date="2019-12-09T02:09:00Z">
              <w:rPr/>
            </w:rPrChange>
          </w:rPr>
          <w:delText>2.</w:delText>
        </w:r>
      </w:del>
      <w:ins w:id="2236" w:author="Rodion" w:date="2019-12-05T23:44:00Z">
        <w:r w:rsidR="003537CF" w:rsidRPr="00312974">
          <w:rPr>
            <w:rPrChange w:id="2237" w:author="Rodion" w:date="2019-12-09T02:09:00Z">
              <w:rPr/>
            </w:rPrChange>
          </w:rPr>
          <w:t>рисунку 1.</w:t>
        </w:r>
      </w:ins>
      <w:r w:rsidR="00A31CBD" w:rsidRPr="00312974">
        <w:rPr>
          <w:rPrChange w:id="2238" w:author="Rodion" w:date="2019-12-09T02:09:00Z">
            <w:rPr/>
          </w:rPrChange>
        </w:rPr>
        <w:t>7</w:t>
      </w:r>
      <w:r w:rsidR="00403015" w:rsidRPr="00312974">
        <w:rPr>
          <w:rPrChange w:id="2239" w:author="Rodion" w:date="2019-12-09T02:09:00Z">
            <w:rPr/>
          </w:rPrChange>
        </w:rPr>
        <w:t xml:space="preserve">. </w:t>
      </w:r>
      <w:r w:rsidRPr="00312974">
        <w:rPr>
          <w:rPrChange w:id="2240" w:author="Rodion" w:date="2019-12-09T02:09:00Z">
            <w:rPr/>
          </w:rPrChange>
        </w:rPr>
        <w:t xml:space="preserve">Перші 8 біт </w:t>
      </w:r>
      <w:r w:rsidR="00403015" w:rsidRPr="00312974">
        <w:rPr>
          <w:rPrChange w:id="2241" w:author="Rodion" w:date="2019-12-09T02:09:00Z">
            <w:rPr/>
          </w:rPrChange>
        </w:rPr>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rPr>
          <w:rPrChange w:id="2242" w:author="Rodion" w:date="2019-12-09T02:09:00Z">
            <w:rPr/>
          </w:rPrChange>
        </w:rPr>
        <w:t>класу</w:t>
      </w:r>
      <w:r w:rsidR="00403015" w:rsidRPr="00312974">
        <w:rPr>
          <w:rPrChange w:id="2243" w:author="Rodion" w:date="2019-12-09T02:09:00Z">
            <w:rPr/>
          </w:rPrChange>
        </w:rPr>
        <w:t xml:space="preserve"> </w:t>
      </w:r>
      <w:r w:rsidR="00403015" w:rsidRPr="00312974">
        <w:rPr>
          <w:rPrChange w:id="2244" w:author="Rodion" w:date="2019-12-09T02:09:00Z">
            <w:rPr/>
          </w:rPrChange>
        </w:rPr>
        <w:lastRenderedPageBreak/>
        <w:t xml:space="preserve">до якого належить продукт. Останні 38 біт це унікальний серійний номер </w:t>
      </w:r>
      <w:r w:rsidR="00456B10" w:rsidRPr="00312974">
        <w:rPr>
          <w:rPrChange w:id="2245" w:author="Rodion" w:date="2019-12-09T02:09:00Z">
            <w:rPr/>
          </w:rPrChange>
        </w:rPr>
        <w:t>самої</w:t>
      </w:r>
      <w:r w:rsidR="00403015" w:rsidRPr="00312974">
        <w:rPr>
          <w:rPrChange w:id="2246" w:author="Rodion" w:date="2019-12-09T02:09:00Z">
            <w:rPr/>
          </w:rPrChange>
        </w:rPr>
        <w:t xml:space="preserve"> мітки. Останні два поля заповнюються організацією, що виготовила цю мітку</w:t>
      </w:r>
      <w:r w:rsidR="00444093" w:rsidRPr="00312974">
        <w:rPr>
          <w:rPrChange w:id="2247" w:author="Rodion" w:date="2019-12-09T02:09:00Z">
            <w:rPr/>
          </w:rPrChange>
        </w:rPr>
        <w:t xml:space="preserve"> [13]</w:t>
      </w:r>
      <w:r w:rsidR="00403015" w:rsidRPr="00312974">
        <w:rPr>
          <w:rPrChange w:id="2248" w:author="Rodion" w:date="2019-12-09T02:09:00Z">
            <w:rPr/>
          </w:rPrChange>
        </w:rPr>
        <w:t xml:space="preserve">. Весь код </w:t>
      </w:r>
      <w:r w:rsidR="00456B10" w:rsidRPr="00312974">
        <w:rPr>
          <w:rPrChange w:id="2249" w:author="Rodion" w:date="2019-12-09T02:09:00Z">
            <w:rPr/>
          </w:rPrChange>
        </w:rPr>
        <w:t>в</w:t>
      </w:r>
      <w:r w:rsidR="0092474C" w:rsidRPr="00312974">
        <w:rPr>
          <w:rPrChange w:id="2250" w:author="Rodion" w:date="2019-12-09T02:09:00Z">
            <w:rPr/>
          </w:rPrChange>
        </w:rPr>
        <w:t xml:space="preserve"> </w:t>
      </w:r>
      <w:r w:rsidR="00403015" w:rsidRPr="00312974">
        <w:rPr>
          <w:rPrChange w:id="2251" w:author="Rodion" w:date="2019-12-09T02:09:00Z">
            <w:rPr/>
          </w:rPrChange>
        </w:rPr>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Pr>
        <w:rPr>
          <w:rPrChange w:id="2252" w:author="Rodion" w:date="2019-12-09T02:09:00Z">
            <w:rPr/>
          </w:rPrChange>
        </w:rPr>
      </w:pPr>
    </w:p>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40F1C941" w:rsidR="00403015" w:rsidRPr="00312974" w:rsidRDefault="00403015" w:rsidP="00403015">
      <w:pPr>
        <w:jc w:val="center"/>
        <w:rPr>
          <w:shd w:val="clear" w:color="auto" w:fill="FEFEFE"/>
          <w:rPrChange w:id="2253" w:author="Rodion" w:date="2019-12-09T02:09:00Z">
            <w:rPr>
              <w:shd w:val="clear" w:color="auto" w:fill="FEFEFE"/>
            </w:rPr>
          </w:rPrChange>
        </w:rPr>
      </w:pPr>
      <w:del w:id="2254" w:author="Rodion" w:date="2019-12-05T23:45:00Z">
        <w:r w:rsidRPr="00312974" w:rsidDel="003537CF">
          <w:rPr>
            <w:rPrChange w:id="2255" w:author="Rodion" w:date="2019-12-09T02:09:00Z">
              <w:rPr/>
            </w:rPrChange>
          </w:rPr>
          <w:delText>Рис</w:delText>
        </w:r>
        <w:r w:rsidR="00B90FA3" w:rsidRPr="00312974" w:rsidDel="003537CF">
          <w:rPr>
            <w:rPrChange w:id="2256" w:author="Rodion" w:date="2019-12-09T02:09:00Z">
              <w:rPr/>
            </w:rPrChange>
          </w:rPr>
          <w:delText>унок</w:delText>
        </w:r>
        <w:r w:rsidRPr="00312974" w:rsidDel="003537CF">
          <w:rPr>
            <w:rPrChange w:id="2257" w:author="Rodion" w:date="2019-12-09T02:09:00Z">
              <w:rPr/>
            </w:rPrChange>
          </w:rPr>
          <w:delText xml:space="preserve"> </w:delText>
        </w:r>
        <w:r w:rsidR="00875EA2" w:rsidRPr="00312974" w:rsidDel="003537CF">
          <w:rPr>
            <w:rPrChange w:id="2258" w:author="Rodion" w:date="2019-12-09T02:09:00Z">
              <w:rPr/>
            </w:rPrChange>
          </w:rPr>
          <w:delText>2.</w:delText>
        </w:r>
      </w:del>
      <w:ins w:id="2259" w:author="Rodion" w:date="2019-12-05T23:45:00Z">
        <w:r w:rsidR="003537CF" w:rsidRPr="00312974">
          <w:rPr>
            <w:rPrChange w:id="2260" w:author="Rodion" w:date="2019-12-09T02:09:00Z">
              <w:rPr/>
            </w:rPrChange>
          </w:rPr>
          <w:t>Рисунок 1.</w:t>
        </w:r>
      </w:ins>
      <w:r w:rsidR="00875EA2" w:rsidRPr="00312974">
        <w:rPr>
          <w:rPrChange w:id="2261" w:author="Rodion" w:date="2019-12-09T02:09:00Z">
            <w:rPr/>
          </w:rPrChange>
        </w:rPr>
        <w:t>7</w:t>
      </w:r>
      <w:r w:rsidRPr="00312974">
        <w:rPr>
          <w:rPrChange w:id="2262" w:author="Rodion" w:date="2019-12-09T02:09:00Z">
            <w:rPr/>
          </w:rPrChange>
        </w:rPr>
        <w:t xml:space="preserve"> – </w:t>
      </w:r>
      <w:r w:rsidR="00A31CBD" w:rsidRPr="00312974">
        <w:rPr>
          <w:rPrChange w:id="2263" w:author="Rodion" w:date="2019-12-09T02:09:00Z">
            <w:rPr/>
          </w:rPrChange>
        </w:rPr>
        <w:t>Формат</w:t>
      </w:r>
      <w:r w:rsidRPr="00312974">
        <w:rPr>
          <w:rPrChange w:id="2264" w:author="Rodion" w:date="2019-12-09T02:09:00Z">
            <w:rPr/>
          </w:rPrChange>
        </w:rPr>
        <w:t xml:space="preserve"> </w:t>
      </w:r>
      <w:r w:rsidRPr="00312974">
        <w:rPr>
          <w:shd w:val="clear" w:color="auto" w:fill="FEFEFE"/>
          <w:rPrChange w:id="2265" w:author="Rodion" w:date="2019-12-09T02:09:00Z">
            <w:rPr>
              <w:shd w:val="clear" w:color="auto" w:fill="FEFEFE"/>
            </w:rPr>
          </w:rPrChange>
        </w:rPr>
        <w:t>Electronic Product Code (EPC)</w:t>
      </w:r>
      <w:r w:rsidR="00875EA2" w:rsidRPr="00312974">
        <w:rPr>
          <w:shd w:val="clear" w:color="auto" w:fill="FEFEFE"/>
          <w:rPrChange w:id="2266" w:author="Rodion" w:date="2019-12-09T02:09:00Z">
            <w:rPr>
              <w:shd w:val="clear" w:color="auto" w:fill="FEFEFE"/>
            </w:rPr>
          </w:rPrChange>
        </w:rPr>
        <w:t xml:space="preserve"> [15]</w:t>
      </w:r>
    </w:p>
    <w:p w14:paraId="0C0EA1F9" w14:textId="77777777" w:rsidR="00076B3A" w:rsidRPr="00312974" w:rsidRDefault="00076B3A" w:rsidP="00943128">
      <w:pPr>
        <w:rPr>
          <w:shd w:val="clear" w:color="auto" w:fill="FEFEFE"/>
          <w:rPrChange w:id="2267" w:author="Rodion" w:date="2019-12-09T02:09:00Z">
            <w:rPr>
              <w:shd w:val="clear" w:color="auto" w:fill="FEFEFE"/>
            </w:rPr>
          </w:rPrChange>
        </w:rPr>
      </w:pPr>
    </w:p>
    <w:p w14:paraId="7EBD6A0F" w14:textId="5B2E90D7" w:rsidR="00E6575B" w:rsidRPr="00312974" w:rsidRDefault="00E6575B" w:rsidP="00943128">
      <w:pPr>
        <w:rPr>
          <w:rPrChange w:id="2268" w:author="Rodion" w:date="2019-12-09T02:09:00Z">
            <w:rPr/>
          </w:rPrChange>
        </w:rPr>
      </w:pPr>
      <w:r w:rsidRPr="00312974">
        <w:rPr>
          <w:rPrChange w:id="2269" w:author="Rodion" w:date="2019-12-09T02:09:00Z">
            <w:rPr/>
          </w:rPrChange>
        </w:rPr>
        <w:t xml:space="preserve">Не існує </w:t>
      </w:r>
      <w:r w:rsidR="004F6A30" w:rsidRPr="00312974">
        <w:rPr>
          <w:rPrChange w:id="2270" w:author="Rodion" w:date="2019-12-09T02:09:00Z">
            <w:rPr/>
          </w:rPrChange>
        </w:rPr>
        <w:t>універсальної</w:t>
      </w:r>
      <w:r w:rsidRPr="00312974">
        <w:rPr>
          <w:rPrChange w:id="2271" w:author="Rodion" w:date="2019-12-09T02:09:00Z">
            <w:rPr/>
          </w:rPrChange>
        </w:rPr>
        <w:t xml:space="preserve"> мітки для всіх </w:t>
      </w:r>
      <w:r w:rsidR="00306A0F" w:rsidRPr="00312974">
        <w:rPr>
          <w:rPrChange w:id="2272" w:author="Rodion" w:date="2019-12-09T02:09:00Z">
            <w:rPr/>
          </w:rPrChange>
        </w:rPr>
        <w:t>сфер</w:t>
      </w:r>
      <w:r w:rsidRPr="00312974">
        <w:rPr>
          <w:rPrChange w:id="2273" w:author="Rodion" w:date="2019-12-09T02:09:00Z">
            <w:rPr/>
          </w:rPrChange>
        </w:rPr>
        <w:t xml:space="preserve"> застосування. </w:t>
      </w:r>
      <w:r w:rsidR="004F6A30" w:rsidRPr="00312974">
        <w:rPr>
          <w:rPrChange w:id="2274" w:author="Rodion" w:date="2019-12-09T02:09:00Z">
            <w:rPr/>
          </w:rPrChange>
        </w:rPr>
        <w:t>Саме сферу застосування у більшості випадків визначає антен</w:t>
      </w:r>
      <w:del w:id="2275" w:author="Rodion Kharabet" w:date="2019-12-06T01:12:00Z">
        <w:r w:rsidR="004F6A30" w:rsidRPr="00312974" w:rsidDel="000A1523">
          <w:rPr>
            <w:rPrChange w:id="2276" w:author="Rodion" w:date="2019-12-09T02:09:00Z">
              <w:rPr/>
            </w:rPrChange>
          </w:rPr>
          <w:delText>н</w:delText>
        </w:r>
      </w:del>
      <w:r w:rsidR="004F6A30" w:rsidRPr="00312974">
        <w:rPr>
          <w:rPrChange w:id="2277" w:author="Rodion" w:date="2019-12-09T02:09:00Z">
            <w:rPr/>
          </w:rPrChange>
        </w:rPr>
        <w:t xml:space="preserve">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rPr>
          <w:rPrChange w:id="2278" w:author="Rodion" w:date="2019-12-09T02:09:00Z">
            <w:rPr/>
          </w:rPrChange>
        </w:rPr>
        <w:t>комунікації</w:t>
      </w:r>
      <w:r w:rsidR="004F6A30" w:rsidRPr="00312974">
        <w:rPr>
          <w:rPrChange w:id="2279" w:author="Rodion" w:date="2019-12-09T02:09:00Z">
            <w:rPr/>
          </w:rPrChange>
        </w:rPr>
        <w:t xml:space="preserve"> (наприклад, рідини та метали). </w:t>
      </w:r>
      <w:r w:rsidR="0092474C" w:rsidRPr="00312974">
        <w:rPr>
          <w:rPrChange w:id="2280" w:author="Rodion" w:date="2019-12-09T02:09:00Z">
            <w:rPr/>
          </w:rPrChange>
        </w:rPr>
        <w:t>Антени</w:t>
      </w:r>
      <w:r w:rsidR="004F6A30" w:rsidRPr="00312974">
        <w:rPr>
          <w:rPrChange w:id="2281" w:author="Rodion" w:date="2019-12-09T02:09:00Z">
            <w:rPr/>
          </w:rPrChange>
        </w:rPr>
        <w:t xml:space="preserve"> можуть бути вироблені з різних матеріалів. </w:t>
      </w:r>
      <w:r w:rsidR="0092474C" w:rsidRPr="00312974">
        <w:rPr>
          <w:rPrChange w:id="2282" w:author="Rodion" w:date="2019-12-09T02:09:00Z">
            <w:rPr/>
          </w:rPrChange>
        </w:rPr>
        <w:t>Вони</w:t>
      </w:r>
      <w:r w:rsidR="004F6A30" w:rsidRPr="00312974">
        <w:rPr>
          <w:rPrChange w:id="2283" w:author="Rodion" w:date="2019-12-09T02:09:00Z">
            <w:rPr/>
          </w:rPrChange>
        </w:rPr>
        <w:t xml:space="preserve"> можуть бути надруковані, </w:t>
      </w:r>
      <w:r w:rsidR="0092474C" w:rsidRPr="00312974">
        <w:rPr>
          <w:rPrChange w:id="2284" w:author="Rodion" w:date="2019-12-09T02:09:00Z">
            <w:rPr/>
          </w:rPrChange>
        </w:rPr>
        <w:t>стравлені</w:t>
      </w:r>
      <w:r w:rsidR="004F6A30" w:rsidRPr="00312974">
        <w:rPr>
          <w:rPrChange w:id="2285" w:author="Rodion" w:date="2019-12-09T02:09:00Z">
            <w:rPr/>
          </w:rPrChange>
        </w:rPr>
        <w:t xml:space="preserve">, відштамповані чорнилами що проводять струм або навіть бути </w:t>
      </w:r>
      <w:r w:rsidR="0092474C" w:rsidRPr="00312974">
        <w:rPr>
          <w:rPrChange w:id="2286" w:author="Rodion" w:date="2019-12-09T02:09:00Z">
            <w:rPr/>
          </w:rPrChange>
        </w:rPr>
        <w:t>прикріплені</w:t>
      </w:r>
      <w:r w:rsidR="004F6A30" w:rsidRPr="00312974">
        <w:rPr>
          <w:rPrChange w:id="2287" w:author="Rodion" w:date="2019-12-09T02:09:00Z">
            <w:rPr/>
          </w:rPrChange>
        </w:rPr>
        <w:t xml:space="preserve"> парою до пап</w:t>
      </w:r>
      <w:r w:rsidR="00E52936" w:rsidRPr="00312974">
        <w:rPr>
          <w:rPrChange w:id="2288" w:author="Rodion" w:date="2019-12-09T02:09:00Z">
            <w:rPr/>
          </w:rPrChange>
        </w:rPr>
        <w:t>еру</w:t>
      </w:r>
      <w:r w:rsidR="004F6A30" w:rsidRPr="00312974">
        <w:rPr>
          <w:rPrChange w:id="2289" w:author="Rodion" w:date="2019-12-09T02:09:00Z">
            <w:rPr/>
          </w:rPrChange>
        </w:rPr>
        <w:t xml:space="preserve">. </w:t>
      </w:r>
    </w:p>
    <w:p w14:paraId="7BFC6A2C" w14:textId="78F6A1FD" w:rsidR="009F5BA6" w:rsidRPr="00312974" w:rsidRDefault="009F5BA6" w:rsidP="009F5BA6">
      <w:pPr>
        <w:rPr>
          <w:rPrChange w:id="2290" w:author="Rodion" w:date="2019-12-09T02:09:00Z">
            <w:rPr/>
          </w:rPrChange>
        </w:rPr>
      </w:pPr>
      <w:del w:id="2291" w:author="Rodion Kharabet" w:date="2019-12-06T02:57:00Z">
        <w:r w:rsidRPr="00312974" w:rsidDel="003E415E">
          <w:rPr>
            <w:rPrChange w:id="2292" w:author="Rodion" w:date="2019-12-09T02:09:00Z">
              <w:rPr/>
            </w:rPrChange>
          </w:rPr>
          <w:delText>RFID мітки</w:delText>
        </w:r>
      </w:del>
      <w:ins w:id="2293" w:author="Rodion Kharabet" w:date="2019-12-06T02:57:00Z">
        <w:r w:rsidR="003E415E" w:rsidRPr="00312974">
          <w:rPr>
            <w:rPrChange w:id="2294" w:author="Rodion" w:date="2019-12-09T02:09:00Z">
              <w:rPr/>
            </w:rPrChange>
          </w:rPr>
          <w:t>RFID-мітки</w:t>
        </w:r>
      </w:ins>
      <w:r w:rsidRPr="00312974">
        <w:rPr>
          <w:rPrChange w:id="2295" w:author="Rodion" w:date="2019-12-09T02:09:00Z">
            <w:rPr/>
          </w:rPrChange>
        </w:rPr>
        <w:t xml:space="preserve"> з функціями пам’яті варіюються від простих RO</w:t>
      </w:r>
      <w:r w:rsidR="0032182B" w:rsidRPr="00312974">
        <w:rPr>
          <w:rPrChange w:id="2296" w:author="Rodion" w:date="2019-12-09T02:09:00Z">
            <w:rPr/>
          </w:rPrChange>
        </w:rPr>
        <w:t>-міток</w:t>
      </w:r>
      <w:r w:rsidRPr="00312974">
        <w:rPr>
          <w:rPrChange w:id="2297" w:author="Rodion" w:date="2019-12-09T02:09:00Z">
            <w:rPr/>
          </w:rPrChange>
        </w:rPr>
        <w:t xml:space="preserve"> до міток з інтелектуальними </w:t>
      </w:r>
      <w:r w:rsidR="0032182B" w:rsidRPr="00312974">
        <w:rPr>
          <w:rPrChange w:id="2298" w:author="Rodion" w:date="2019-12-09T02:09:00Z">
            <w:rPr/>
          </w:rPrChange>
        </w:rPr>
        <w:t>криптографічними</w:t>
      </w:r>
      <w:r w:rsidRPr="00312974">
        <w:rPr>
          <w:rPrChange w:id="2299" w:author="Rodion" w:date="2019-12-09T02:09:00Z">
            <w:rPr/>
          </w:rPrChange>
        </w:rPr>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rPr>
          <w:rPrChange w:id="2300" w:author="Rodion" w:date="2019-12-09T02:09:00Z">
            <w:rPr/>
          </w:rPrChange>
        </w:rPr>
        <w:t>було</w:t>
      </w:r>
      <w:r w:rsidRPr="00312974">
        <w:rPr>
          <w:rPrChange w:id="2301" w:author="Rodion" w:date="2019-12-09T02:09:00Z">
            <w:rPr/>
          </w:rPrChange>
        </w:rPr>
        <w:t xml:space="preserve"> дотримано</w:t>
      </w:r>
      <w:r w:rsidR="0032182B" w:rsidRPr="00312974">
        <w:rPr>
          <w:rPrChange w:id="2302" w:author="Rodion" w:date="2019-12-09T02:09:00Z">
            <w:rPr/>
          </w:rPrChange>
        </w:rPr>
        <w:t xml:space="preserve"> при її виробництві</w:t>
      </w:r>
      <w:r w:rsidRPr="00312974">
        <w:rPr>
          <w:rPrChange w:id="2303" w:author="Rodion" w:date="2019-12-09T02:09:00Z">
            <w:rPr/>
          </w:rPrChange>
        </w:rPr>
        <w:t xml:space="preserve">. </w:t>
      </w:r>
    </w:p>
    <w:p w14:paraId="1D82092E" w14:textId="55A0ED89" w:rsidR="009F5BA6" w:rsidRPr="00312974" w:rsidRDefault="009F5BA6" w:rsidP="009F5BA6">
      <w:pPr>
        <w:rPr>
          <w:rPrChange w:id="2304" w:author="Rodion" w:date="2019-12-09T02:09:00Z">
            <w:rPr/>
          </w:rPrChange>
        </w:rPr>
      </w:pPr>
      <w:r w:rsidRPr="00312974">
        <w:rPr>
          <w:rPrChange w:id="2305" w:author="Rodion" w:date="2019-12-09T02:09:00Z">
            <w:rPr/>
          </w:rPrChange>
        </w:rPr>
        <w:t>RO</w:t>
      </w:r>
      <w:r w:rsidR="0032182B" w:rsidRPr="00312974">
        <w:rPr>
          <w:rPrChange w:id="2306" w:author="Rodion" w:date="2019-12-09T02:09:00Z">
            <w:rPr/>
          </w:rPrChange>
        </w:rPr>
        <w:t>-</w:t>
      </w:r>
      <w:r w:rsidRPr="00312974">
        <w:rPr>
          <w:rPrChange w:id="2307" w:author="Rodion" w:date="2019-12-09T02:09:00Z">
            <w:rPr/>
          </w:rPrChange>
        </w:rPr>
        <w:t xml:space="preserve">мітка (з англ. </w:t>
      </w:r>
      <w:del w:id="2308" w:author="Rodion Kharabet" w:date="2019-12-06T01:14:00Z">
        <w:r w:rsidRPr="00312974" w:rsidDel="000A1523">
          <w:rPr>
            <w:rPrChange w:id="2309" w:author="Rodion" w:date="2019-12-09T02:09:00Z">
              <w:rPr/>
            </w:rPrChange>
          </w:rPr>
          <w:delText>“</w:delText>
        </w:r>
      </w:del>
      <w:ins w:id="2310" w:author="Rodion Kharabet" w:date="2019-12-06T01:14:00Z">
        <w:r w:rsidR="000A1523" w:rsidRPr="00312974">
          <w:rPr>
            <w:rPrChange w:id="2311" w:author="Rodion" w:date="2019-12-09T02:09:00Z">
              <w:rPr/>
            </w:rPrChange>
          </w:rPr>
          <w:t>«</w:t>
        </w:r>
      </w:ins>
      <w:r w:rsidRPr="00312974">
        <w:rPr>
          <w:rPrChange w:id="2312" w:author="Rodion" w:date="2019-12-09T02:09:00Z">
            <w:rPr/>
          </w:rPrChange>
        </w:rPr>
        <w:t>Read-Only</w:t>
      </w:r>
      <w:del w:id="2313" w:author="Rodion Kharabet" w:date="2019-12-06T01:14:00Z">
        <w:r w:rsidRPr="00312974" w:rsidDel="000A1523">
          <w:rPr>
            <w:rPrChange w:id="2314" w:author="Rodion" w:date="2019-12-09T02:09:00Z">
              <w:rPr/>
            </w:rPrChange>
          </w:rPr>
          <w:delText>”</w:delText>
        </w:r>
      </w:del>
      <w:ins w:id="2315" w:author="Rodion Kharabet" w:date="2019-12-06T01:14:00Z">
        <w:r w:rsidR="000A1523" w:rsidRPr="00312974">
          <w:rPr>
            <w:rPrChange w:id="2316" w:author="Rodion" w:date="2019-12-09T02:09:00Z">
              <w:rPr/>
            </w:rPrChange>
          </w:rPr>
          <w:t>»</w:t>
        </w:r>
      </w:ins>
      <w:r w:rsidRPr="00312974">
        <w:rPr>
          <w:rPrChange w:id="2317" w:author="Rodion" w:date="2019-12-09T02:09:00Z">
            <w:rPr/>
          </w:rPrChange>
        </w:rPr>
        <w:t xml:space="preserve"> </w:t>
      </w:r>
      <w:ins w:id="2318" w:author="Rodion Kharabet" w:date="2019-12-06T01:13:00Z">
        <w:r w:rsidR="000A1523" w:rsidRPr="00312974">
          <w:rPr>
            <w:rPrChange w:id="2319" w:author="Rodion" w:date="2019-12-09T02:09:00Z">
              <w:rPr/>
            </w:rPrChange>
          </w:rPr>
          <w:t>–</w:t>
        </w:r>
      </w:ins>
      <w:del w:id="2320" w:author="Rodion Kharabet" w:date="2019-12-06T01:13:00Z">
        <w:r w:rsidRPr="00312974" w:rsidDel="000A1523">
          <w:rPr>
            <w:rPrChange w:id="2321" w:author="Rodion" w:date="2019-12-09T02:09:00Z">
              <w:rPr/>
            </w:rPrChange>
          </w:rPr>
          <w:delText>-</w:delText>
        </w:r>
      </w:del>
      <w:r w:rsidRPr="00312974">
        <w:rPr>
          <w:rPrChange w:id="2322" w:author="Rodion" w:date="2019-12-09T02:09:00Z">
            <w:rPr/>
          </w:rPrChange>
        </w:rPr>
        <w:t xml:space="preserve"> тільки для зчитування) має попередньо запрограмований серійний номер, записаний </w:t>
      </w:r>
      <w:del w:id="2323" w:author="Rodion Kharabet" w:date="2019-12-06T01:13:00Z">
        <w:r w:rsidRPr="00312974" w:rsidDel="000A1523">
          <w:rPr>
            <w:rPrChange w:id="2324" w:author="Rodion" w:date="2019-12-09T02:09:00Z">
              <w:rPr/>
            </w:rPrChange>
          </w:rPr>
          <w:delText xml:space="preserve">на </w:delText>
        </w:r>
      </w:del>
      <w:ins w:id="2325" w:author="Rodion Kharabet" w:date="2019-12-06T01:13:00Z">
        <w:r w:rsidR="000A1523" w:rsidRPr="00312974">
          <w:rPr>
            <w:rPrChange w:id="2326" w:author="Rodion" w:date="2019-12-09T02:09:00Z">
              <w:rPr/>
            </w:rPrChange>
          </w:rPr>
          <w:t xml:space="preserve">в </w:t>
        </w:r>
      </w:ins>
      <w:r w:rsidRPr="00312974">
        <w:rPr>
          <w:rPrChange w:id="2327" w:author="Rodion" w:date="2019-12-09T02:09:00Z">
            <w:rPr/>
          </w:rPrChange>
        </w:rPr>
        <w:t xml:space="preserve">її пам’яті. Серійний номер вказується під </w:t>
      </w:r>
      <w:r w:rsidRPr="00312974">
        <w:rPr>
          <w:rPrChange w:id="2328" w:author="Rodion" w:date="2019-12-09T02:09:00Z">
            <w:rPr/>
          </w:rPrChange>
        </w:rPr>
        <w:lastRenderedPageBreak/>
        <w:t>час виготовлення чіпів. Користувач не може змінювати цей серійний номер або записувати нові дані в мітку. Коли мітка заходить</w:t>
      </w:r>
      <w:ins w:id="2329" w:author="Rodion Kharabet" w:date="2019-12-06T01:13:00Z">
        <w:r w:rsidR="000A1523" w:rsidRPr="00312974">
          <w:rPr>
            <w:rPrChange w:id="2330" w:author="Rodion" w:date="2019-12-09T02:09:00Z">
              <w:rPr/>
            </w:rPrChange>
          </w:rPr>
          <w:t>ся</w:t>
        </w:r>
      </w:ins>
      <w:r w:rsidRPr="00312974">
        <w:rPr>
          <w:rPrChange w:id="2331" w:author="Rodion" w:date="2019-12-09T02:09:00Z">
            <w:rPr/>
          </w:rPrChange>
        </w:rPr>
        <w:t xml:space="preserve"> у зон</w:t>
      </w:r>
      <w:ins w:id="2332" w:author="Rodion Kharabet" w:date="2019-12-06T01:13:00Z">
        <w:r w:rsidR="000A1523" w:rsidRPr="00312974">
          <w:rPr>
            <w:rPrChange w:id="2333" w:author="Rodion" w:date="2019-12-09T02:09:00Z">
              <w:rPr/>
            </w:rPrChange>
          </w:rPr>
          <w:t>і</w:t>
        </w:r>
      </w:ins>
      <w:del w:id="2334" w:author="Rodion Kharabet" w:date="2019-12-06T01:13:00Z">
        <w:r w:rsidRPr="00312974" w:rsidDel="000A1523">
          <w:rPr>
            <w:rPrChange w:id="2335" w:author="Rodion" w:date="2019-12-09T02:09:00Z">
              <w:rPr/>
            </w:rPrChange>
          </w:rPr>
          <w:delText>у</w:delText>
        </w:r>
      </w:del>
      <w:r w:rsidRPr="00312974">
        <w:rPr>
          <w:rPrChange w:id="2336" w:author="Rodion" w:date="2019-12-09T02:09:00Z">
            <w:rPr/>
          </w:rPrChange>
        </w:rPr>
        <w:t xml:space="preserve"> запиту зчитувачів, вона </w:t>
      </w:r>
      <w:del w:id="2337" w:author="Rodion Kharabet" w:date="2019-12-06T01:14:00Z">
        <w:r w:rsidRPr="00312974" w:rsidDel="000A1523">
          <w:rPr>
            <w:rPrChange w:id="2338" w:author="Rodion" w:date="2019-12-09T02:09:00Z">
              <w:rPr/>
            </w:rPrChange>
          </w:rPr>
          <w:delText>миттєво надішле</w:delText>
        </w:r>
      </w:del>
      <w:ins w:id="2339" w:author="Rodion Kharabet" w:date="2019-12-06T01:14:00Z">
        <w:r w:rsidR="000A1523" w:rsidRPr="00312974">
          <w:rPr>
            <w:rPrChange w:id="2340" w:author="Rodion" w:date="2019-12-09T02:09:00Z">
              <w:rPr/>
            </w:rPrChange>
          </w:rPr>
          <w:t>надсилає</w:t>
        </w:r>
      </w:ins>
      <w:r w:rsidRPr="00312974">
        <w:rPr>
          <w:rPrChange w:id="2341" w:author="Rodion" w:date="2019-12-09T02:09:00Z">
            <w:rPr/>
          </w:rPrChange>
        </w:rPr>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rPr>
          <w:rPrChange w:id="2342" w:author="Rodion" w:date="2019-12-09T02:09:00Z">
            <w:rPr/>
          </w:rPrChange>
        </w:rPr>
        <w:t>у</w:t>
      </w:r>
      <w:r w:rsidRPr="00312974">
        <w:rPr>
          <w:rPrChange w:id="2343" w:author="Rodion" w:date="2019-12-09T02:09:00Z">
            <w:rPr/>
          </w:rPrChange>
        </w:rPr>
        <w:t>, з яким вона пов’язана, з відповідним програмним забезпеченням</w:t>
      </w:r>
      <w:r w:rsidR="00D31581" w:rsidRPr="00312974">
        <w:rPr>
          <w:rPrChange w:id="2344" w:author="Rodion" w:date="2019-12-09T02:09:00Z">
            <w:rPr/>
          </w:rPrChange>
        </w:rPr>
        <w:t xml:space="preserve"> [16]</w:t>
      </w:r>
      <w:r w:rsidRPr="00312974">
        <w:rPr>
          <w:rPrChange w:id="2345" w:author="Rodion" w:date="2019-12-09T02:09:00Z">
            <w:rPr/>
          </w:rPrChange>
        </w:rPr>
        <w:t>.</w:t>
      </w:r>
    </w:p>
    <w:p w14:paraId="20A6F278" w14:textId="6855BBB5" w:rsidR="009F5BA6" w:rsidRPr="00312974" w:rsidRDefault="009F5BA6" w:rsidP="009F5BA6">
      <w:pPr>
        <w:rPr>
          <w:rPrChange w:id="2346" w:author="Rodion" w:date="2019-12-09T02:09:00Z">
            <w:rPr/>
          </w:rPrChange>
        </w:rPr>
      </w:pPr>
      <w:r w:rsidRPr="00312974">
        <w:rPr>
          <w:rPrChange w:id="2347" w:author="Rodion" w:date="2019-12-09T02:09:00Z">
            <w:rPr/>
          </w:rPrChange>
        </w:rPr>
        <w:t>RW</w:t>
      </w:r>
      <w:r w:rsidR="0032182B" w:rsidRPr="00312974">
        <w:rPr>
          <w:rPrChange w:id="2348" w:author="Rodion" w:date="2019-12-09T02:09:00Z">
            <w:rPr/>
          </w:rPrChange>
        </w:rPr>
        <w:t>-</w:t>
      </w:r>
      <w:r w:rsidRPr="00312974">
        <w:rPr>
          <w:rPrChange w:id="2349" w:author="Rodion" w:date="2019-12-09T02:09:00Z">
            <w:rPr/>
          </w:rPrChange>
        </w:rPr>
        <w:t xml:space="preserve">мітка (з англ. </w:t>
      </w:r>
      <w:ins w:id="2350" w:author="Rodion Kharabet" w:date="2019-12-06T01:14:00Z">
        <w:r w:rsidR="000A1523" w:rsidRPr="00312974">
          <w:rPr>
            <w:rPrChange w:id="2351" w:author="Rodion" w:date="2019-12-09T02:09:00Z">
              <w:rPr/>
            </w:rPrChange>
          </w:rPr>
          <w:t>«</w:t>
        </w:r>
      </w:ins>
      <w:del w:id="2352" w:author="Rodion Kharabet" w:date="2019-12-06T01:14:00Z">
        <w:r w:rsidRPr="00312974" w:rsidDel="000A1523">
          <w:rPr>
            <w:rPrChange w:id="2353" w:author="Rodion" w:date="2019-12-09T02:09:00Z">
              <w:rPr/>
            </w:rPrChange>
          </w:rPr>
          <w:delText>“</w:delText>
        </w:r>
      </w:del>
      <w:r w:rsidRPr="00312974">
        <w:rPr>
          <w:rPrChange w:id="2354" w:author="Rodion" w:date="2019-12-09T02:09:00Z">
            <w:rPr/>
          </w:rPrChange>
        </w:rPr>
        <w:t>Read-Write</w:t>
      </w:r>
      <w:del w:id="2355" w:author="Rodion Kharabet" w:date="2019-12-06T01:14:00Z">
        <w:r w:rsidRPr="00312974" w:rsidDel="000A1523">
          <w:rPr>
            <w:rPrChange w:id="2356" w:author="Rodion" w:date="2019-12-09T02:09:00Z">
              <w:rPr/>
            </w:rPrChange>
          </w:rPr>
          <w:delText>”</w:delText>
        </w:r>
      </w:del>
      <w:ins w:id="2357" w:author="Rodion Kharabet" w:date="2019-12-06T01:14:00Z">
        <w:r w:rsidR="000A1523" w:rsidRPr="00312974">
          <w:rPr>
            <w:rPrChange w:id="2358" w:author="Rodion" w:date="2019-12-09T02:09:00Z">
              <w:rPr/>
            </w:rPrChange>
          </w:rPr>
          <w:t>»</w:t>
        </w:r>
      </w:ins>
      <w:r w:rsidRPr="00312974">
        <w:rPr>
          <w:rPrChange w:id="2359" w:author="Rodion" w:date="2019-12-09T02:09:00Z">
            <w:rPr/>
          </w:rPrChange>
        </w:rPr>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19A4B0CF" w:rsidR="009F5BA6" w:rsidRPr="00312974" w:rsidRDefault="009F5BA6" w:rsidP="009F5BA6">
      <w:pPr>
        <w:rPr>
          <w:rPrChange w:id="2360" w:author="Rodion" w:date="2019-12-09T02:09:00Z">
            <w:rPr/>
          </w:rPrChange>
        </w:rPr>
      </w:pPr>
      <w:r w:rsidRPr="00312974">
        <w:rPr>
          <w:rPrChange w:id="2361" w:author="Rodion" w:date="2019-12-09T02:09:00Z">
            <w:rPr/>
          </w:rPrChange>
        </w:rPr>
        <w:t>WORM</w:t>
      </w:r>
      <w:r w:rsidR="0032182B" w:rsidRPr="00312974">
        <w:rPr>
          <w:rPrChange w:id="2362" w:author="Rodion" w:date="2019-12-09T02:09:00Z">
            <w:rPr/>
          </w:rPrChange>
        </w:rPr>
        <w:t>-</w:t>
      </w:r>
      <w:r w:rsidRPr="00312974">
        <w:rPr>
          <w:rPrChange w:id="2363" w:author="Rodion" w:date="2019-12-09T02:09:00Z">
            <w:rPr/>
          </w:rPrChange>
        </w:rPr>
        <w:t xml:space="preserve">мітка (з англ. </w:t>
      </w:r>
      <w:del w:id="2364" w:author="Rodion Kharabet" w:date="2019-12-06T01:14:00Z">
        <w:r w:rsidRPr="00312974" w:rsidDel="000A1523">
          <w:rPr>
            <w:rPrChange w:id="2365" w:author="Rodion" w:date="2019-12-09T02:09:00Z">
              <w:rPr/>
            </w:rPrChange>
          </w:rPr>
          <w:delText>“</w:delText>
        </w:r>
      </w:del>
      <w:ins w:id="2366" w:author="Rodion Kharabet" w:date="2019-12-06T01:15:00Z">
        <w:r w:rsidR="000A1523" w:rsidRPr="00312974">
          <w:rPr>
            <w:rPrChange w:id="2367" w:author="Rodion" w:date="2019-12-09T02:09:00Z">
              <w:rPr/>
            </w:rPrChange>
          </w:rPr>
          <w:t>«</w:t>
        </w:r>
      </w:ins>
      <w:r w:rsidRPr="00312974">
        <w:rPr>
          <w:rPrChange w:id="2368" w:author="Rodion" w:date="2019-12-09T02:09:00Z">
            <w:rPr/>
          </w:rPrChange>
        </w:rPr>
        <w:t>Write Once Read Many</w:t>
      </w:r>
      <w:del w:id="2369" w:author="Rodion Kharabet" w:date="2019-12-06T01:14:00Z">
        <w:r w:rsidRPr="00312974" w:rsidDel="000A1523">
          <w:rPr>
            <w:rPrChange w:id="2370" w:author="Rodion" w:date="2019-12-09T02:09:00Z">
              <w:rPr/>
            </w:rPrChange>
          </w:rPr>
          <w:delText xml:space="preserve">” </w:delText>
        </w:r>
      </w:del>
      <w:ins w:id="2371" w:author="Rodion Kharabet" w:date="2019-12-06T01:14:00Z">
        <w:r w:rsidR="000A1523" w:rsidRPr="00312974">
          <w:rPr>
            <w:rPrChange w:id="2372" w:author="Rodion" w:date="2019-12-09T02:09:00Z">
              <w:rPr/>
            </w:rPrChange>
          </w:rPr>
          <w:t xml:space="preserve">» </w:t>
        </w:r>
      </w:ins>
      <w:r w:rsidRPr="00312974">
        <w:rPr>
          <w:rPrChange w:id="2373" w:author="Rodion" w:date="2019-12-09T02:09:00Z">
            <w:rPr/>
          </w:rPrChange>
        </w:rPr>
        <w:t xml:space="preserve">– запиши один раз, прочитай багато разів) </w:t>
      </w:r>
      <w:del w:id="2374" w:author="Rodion" w:date="2019-12-05T23:51:00Z">
        <w:r w:rsidRPr="00312974" w:rsidDel="005F6B57">
          <w:rPr>
            <w:rPrChange w:id="2375" w:author="Rodion" w:date="2019-12-09T02:09:00Z">
              <w:rPr/>
            </w:rPrChange>
          </w:rPr>
          <w:delText xml:space="preserve">- це </w:delText>
        </w:r>
      </w:del>
      <w:ins w:id="2376" w:author="Rodion" w:date="2019-12-05T23:51:00Z">
        <w:r w:rsidR="005F6B57" w:rsidRPr="00312974">
          <w:rPr>
            <w:rPrChange w:id="2377" w:author="Rodion" w:date="2019-12-09T02:09:00Z">
              <w:rPr/>
            </w:rPrChange>
          </w:rPr>
          <w:t xml:space="preserve">– це </w:t>
        </w:r>
      </w:ins>
      <w:r w:rsidRPr="00312974">
        <w:rPr>
          <w:rPrChange w:id="2378" w:author="Rodion" w:date="2019-12-09T02:09:00Z">
            <w:rPr/>
          </w:rPrChange>
        </w:rPr>
        <w:t xml:space="preserve">мітка, </w:t>
      </w:r>
      <w:ins w:id="2379" w:author="Rodion Kharabet" w:date="2019-12-06T01:15:00Z">
        <w:r w:rsidR="000A1523" w:rsidRPr="00312974">
          <w:rPr>
            <w:rPrChange w:id="2380" w:author="Rodion" w:date="2019-12-09T02:09:00Z">
              <w:rPr/>
            </w:rPrChange>
          </w:rPr>
          <w:t xml:space="preserve">яка </w:t>
        </w:r>
      </w:ins>
      <w:del w:id="2381" w:author="Rodion Kharabet" w:date="2019-12-06T01:15:00Z">
        <w:r w:rsidRPr="00312974" w:rsidDel="000A1523">
          <w:rPr>
            <w:rPrChange w:id="2382" w:author="Rodion" w:date="2019-12-09T02:09:00Z">
              <w:rPr/>
            </w:rPrChange>
          </w:rPr>
          <w:delText>яка є чимось середнім між</w:delText>
        </w:r>
      </w:del>
      <w:ins w:id="2383" w:author="Rodion Kharabet" w:date="2019-12-06T01:15:00Z">
        <w:r w:rsidR="000A1523" w:rsidRPr="00312974">
          <w:rPr>
            <w:rPrChange w:id="2384" w:author="Rodion" w:date="2019-12-09T02:09:00Z">
              <w:rPr/>
            </w:rPrChange>
          </w:rPr>
          <w:t>займає</w:t>
        </w:r>
      </w:ins>
      <w:r w:rsidRPr="00312974">
        <w:rPr>
          <w:rPrChange w:id="2385" w:author="Rodion" w:date="2019-12-09T02:09:00Z">
            <w:rPr/>
          </w:rPrChange>
        </w:rPr>
        <w:t xml:space="preserve"> </w:t>
      </w:r>
      <w:ins w:id="2386" w:author="Rodion Kharabet" w:date="2019-12-06T01:15:00Z">
        <w:r w:rsidR="000A1523" w:rsidRPr="00312974">
          <w:rPr>
            <w:rPrChange w:id="2387" w:author="Rodion" w:date="2019-12-09T02:09:00Z">
              <w:rPr/>
            </w:rPrChange>
          </w:rPr>
          <w:t xml:space="preserve">середнє місце між </w:t>
        </w:r>
      </w:ins>
      <w:r w:rsidRPr="00312974">
        <w:rPr>
          <w:rPrChange w:id="2388" w:author="Rodion" w:date="2019-12-09T02:09:00Z">
            <w:rPr/>
          </w:rPrChange>
        </w:rPr>
        <w:t>RO та RW.</w:t>
      </w:r>
      <w:r w:rsidR="00BF5718" w:rsidRPr="00312974">
        <w:rPr>
          <w:rPrChange w:id="2389" w:author="Rodion" w:date="2019-12-09T02:09:00Z">
            <w:rPr/>
          </w:rPrChange>
        </w:rPr>
        <w:t xml:space="preserve"> З назви зрозуміло, що створити запис можна лише </w:t>
      </w:r>
      <w:r w:rsidRPr="00312974">
        <w:rPr>
          <w:rPrChange w:id="2390" w:author="Rodion" w:date="2019-12-09T02:09:00Z">
            <w:rPr/>
          </w:rPrChange>
        </w:rPr>
        <w:t>один раз</w:t>
      </w:r>
      <w:r w:rsidR="00BF5718" w:rsidRPr="00312974">
        <w:rPr>
          <w:rPrChange w:id="2391" w:author="Rodion" w:date="2019-12-09T02:09:00Z">
            <w:rPr/>
          </w:rPrChange>
        </w:rPr>
        <w:t>,</w:t>
      </w:r>
      <w:r w:rsidRPr="00312974">
        <w:rPr>
          <w:rPrChange w:id="2392" w:author="Rodion" w:date="2019-12-09T02:09:00Z">
            <w:rPr/>
          </w:rPrChange>
        </w:rPr>
        <w:t xml:space="preserve"> </w:t>
      </w:r>
      <w:r w:rsidR="00BF5718" w:rsidRPr="00312974">
        <w:rPr>
          <w:rPrChange w:id="2393" w:author="Rodion" w:date="2019-12-09T02:09:00Z">
            <w:rPr/>
          </w:rPrChange>
        </w:rPr>
        <w:t>а</w:t>
      </w:r>
      <w:r w:rsidRPr="00312974">
        <w:rPr>
          <w:rPrChange w:id="2394" w:author="Rodion" w:date="2019-12-09T02:09:00Z">
            <w:rPr/>
          </w:rPrChange>
        </w:rPr>
        <w:t xml:space="preserve"> </w:t>
      </w:r>
      <w:r w:rsidR="00BF5718" w:rsidRPr="00312974">
        <w:rPr>
          <w:rPrChange w:id="2395" w:author="Rodion" w:date="2019-12-09T02:09:00Z">
            <w:rPr/>
          </w:rPrChange>
        </w:rPr>
        <w:t xml:space="preserve">потім </w:t>
      </w:r>
      <w:r w:rsidRPr="00312974">
        <w:rPr>
          <w:rPrChange w:id="2396" w:author="Rodion" w:date="2019-12-09T02:09:00Z">
            <w:rPr/>
          </w:rPrChange>
        </w:rPr>
        <w:t>прочитати його багато разів. Коли дані записано в мітку, вони блокуються, і з неї можна лише зчитувати інформацію</w:t>
      </w:r>
      <w:r w:rsidR="0050300D" w:rsidRPr="00312974">
        <w:rPr>
          <w:rPrChange w:id="2397" w:author="Rodion" w:date="2019-12-09T02:09:00Z">
            <w:rPr/>
          </w:rPrChange>
        </w:rPr>
        <w:t xml:space="preserve"> [16]</w:t>
      </w:r>
      <w:r w:rsidRPr="00312974">
        <w:rPr>
          <w:rPrChange w:id="2398" w:author="Rodion" w:date="2019-12-09T02:09:00Z">
            <w:rPr/>
          </w:rPrChange>
        </w:rPr>
        <w:t>.</w:t>
      </w:r>
    </w:p>
    <w:p w14:paraId="7AF32DDE" w14:textId="77777777" w:rsidR="00F73EA9" w:rsidRPr="00312974" w:rsidRDefault="00F73EA9" w:rsidP="00F6389E">
      <w:pPr>
        <w:rPr>
          <w:rPrChange w:id="2399" w:author="Rodion" w:date="2019-12-09T02:09:00Z">
            <w:rPr/>
          </w:rPrChange>
        </w:rPr>
      </w:pPr>
    </w:p>
    <w:p w14:paraId="6FF9B047" w14:textId="76BACCB8" w:rsidR="007760EC" w:rsidRPr="00312974" w:rsidRDefault="00943128" w:rsidP="001D5DC8">
      <w:pPr>
        <w:pStyle w:val="Heading4"/>
        <w:rPr>
          <w:rPrChange w:id="2400" w:author="Rodion" w:date="2019-12-09T02:09:00Z">
            <w:rPr/>
          </w:rPrChange>
        </w:rPr>
      </w:pPr>
      <w:del w:id="2401" w:author="Rodion Kharabet" w:date="2019-12-06T01:21:00Z">
        <w:r w:rsidRPr="00312974" w:rsidDel="00B5085E">
          <w:rPr>
            <w:rPrChange w:id="2402" w:author="Rodion" w:date="2019-12-09T02:09:00Z">
              <w:rPr/>
            </w:rPrChange>
          </w:rPr>
          <w:delText>2</w:delText>
        </w:r>
      </w:del>
      <w:ins w:id="2403" w:author="Rodion Kharabet" w:date="2019-12-06T01:21:00Z">
        <w:r w:rsidR="00B5085E" w:rsidRPr="00312974">
          <w:rPr>
            <w:rPrChange w:id="2404" w:author="Rodion" w:date="2019-12-09T02:09:00Z">
              <w:rPr/>
            </w:rPrChange>
          </w:rPr>
          <w:t>1</w:t>
        </w:r>
      </w:ins>
      <w:r w:rsidRPr="00312974">
        <w:rPr>
          <w:rPrChange w:id="2405" w:author="Rodion" w:date="2019-12-09T02:09:00Z">
            <w:rPr/>
          </w:rPrChange>
        </w:rPr>
        <w:t>.2.2.</w:t>
      </w:r>
      <w:r w:rsidR="009F5BA6" w:rsidRPr="00312974">
        <w:rPr>
          <w:rPrChange w:id="2406" w:author="Rodion" w:date="2019-12-09T02:09:00Z">
            <w:rPr/>
          </w:rPrChange>
        </w:rPr>
        <w:t>2</w:t>
      </w:r>
      <w:r w:rsidRPr="00312974">
        <w:rPr>
          <w:rPrChange w:id="2407" w:author="Rodion" w:date="2019-12-09T02:09:00Z">
            <w:rPr/>
          </w:rPrChange>
        </w:rPr>
        <w:t xml:space="preserve"> </w:t>
      </w:r>
      <w:r w:rsidR="007760EC" w:rsidRPr="00312974">
        <w:rPr>
          <w:rPrChange w:id="2408" w:author="Rodion" w:date="2019-12-09T02:09:00Z">
            <w:rPr/>
          </w:rPrChange>
        </w:rPr>
        <w:t>Зчитувачі RFID</w:t>
      </w:r>
    </w:p>
    <w:p w14:paraId="64FBEBA5" w14:textId="77777777" w:rsidR="00943128" w:rsidRPr="00312974" w:rsidRDefault="00943128" w:rsidP="007760EC">
      <w:pPr>
        <w:rPr>
          <w:rPrChange w:id="2409" w:author="Rodion" w:date="2019-12-09T02:09:00Z">
            <w:rPr/>
          </w:rPrChange>
        </w:rPr>
      </w:pPr>
    </w:p>
    <w:p w14:paraId="376EA1EB" w14:textId="4B9E1A8E" w:rsidR="007760EC" w:rsidRPr="00312974" w:rsidRDefault="007760EC" w:rsidP="00943128">
      <w:pPr>
        <w:rPr>
          <w:rPrChange w:id="2410" w:author="Rodion" w:date="2019-12-09T02:09:00Z">
            <w:rPr/>
          </w:rPrChange>
        </w:rPr>
      </w:pPr>
      <w:r w:rsidRPr="00312974">
        <w:rPr>
          <w:rPrChange w:id="2411" w:author="Rodion" w:date="2019-12-09T02:09:00Z">
            <w:rPr/>
          </w:rPrChange>
        </w:rPr>
        <w:t xml:space="preserve">Зчитувачі RFID </w:t>
      </w:r>
      <w:ins w:id="2412" w:author="Rodion Kharabet" w:date="2019-12-06T01:16:00Z">
        <w:r w:rsidR="00A90AA0" w:rsidRPr="00312974">
          <w:rPr>
            <w:rPrChange w:id="2413" w:author="Rodion" w:date="2019-12-09T02:09:00Z">
              <w:rPr/>
            </w:rPrChange>
          </w:rPr>
          <w:t xml:space="preserve">– </w:t>
        </w:r>
      </w:ins>
      <w:r w:rsidRPr="00312974">
        <w:rPr>
          <w:rPrChange w:id="2414" w:author="Rodion" w:date="2019-12-09T02:09:00Z">
            <w:rPr/>
          </w:rPrChange>
        </w:rPr>
        <w:t>це пристрої</w:t>
      </w:r>
      <w:ins w:id="2415" w:author="Rodion Kharabet" w:date="2019-12-06T01:16:00Z">
        <w:r w:rsidR="00A90AA0" w:rsidRPr="00312974">
          <w:rPr>
            <w:rPrChange w:id="2416" w:author="Rodion" w:date="2019-12-09T02:09:00Z">
              <w:rPr/>
            </w:rPrChange>
          </w:rPr>
          <w:t>,</w:t>
        </w:r>
      </w:ins>
      <w:r w:rsidRPr="00312974">
        <w:rPr>
          <w:rPrChange w:id="2417" w:author="Rodion" w:date="2019-12-09T02:09:00Z">
            <w:rPr/>
          </w:rPrChange>
        </w:rPr>
        <w:t xml:space="preserve"> що </w:t>
      </w:r>
      <w:del w:id="2418" w:author="Rodion Kharabet" w:date="2019-12-06T01:17:00Z">
        <w:r w:rsidRPr="00312974" w:rsidDel="00A90AA0">
          <w:rPr>
            <w:rPrChange w:id="2419" w:author="Rodion" w:date="2019-12-09T02:09:00Z">
              <w:rPr/>
            </w:rPrChange>
          </w:rPr>
          <w:delText xml:space="preserve">живлять </w:delText>
        </w:r>
      </w:del>
      <w:ins w:id="2420" w:author="Rodion Kharabet" w:date="2019-12-06T01:17:00Z">
        <w:r w:rsidR="00A90AA0" w:rsidRPr="00312974">
          <w:rPr>
            <w:rPrChange w:id="2421" w:author="Rodion" w:date="2019-12-09T02:09:00Z">
              <w:rPr/>
            </w:rPrChange>
          </w:rPr>
          <w:t xml:space="preserve">живлять мітки </w:t>
        </w:r>
      </w:ins>
      <w:r w:rsidRPr="00312974">
        <w:rPr>
          <w:rPrChange w:id="2422" w:author="Rodion" w:date="2019-12-09T02:09:00Z">
            <w:rPr/>
          </w:rPrChange>
        </w:rPr>
        <w:t xml:space="preserve">та обмінюються </w:t>
      </w:r>
      <w:ins w:id="2423" w:author="Rodion Kharabet" w:date="2019-12-06T01:17:00Z">
        <w:r w:rsidR="00A90AA0" w:rsidRPr="00312974">
          <w:rPr>
            <w:rPrChange w:id="2424" w:author="Rodion" w:date="2019-12-09T02:09:00Z">
              <w:rPr/>
            </w:rPrChange>
          </w:rPr>
          <w:t xml:space="preserve">з ними </w:t>
        </w:r>
      </w:ins>
      <w:r w:rsidRPr="00312974">
        <w:rPr>
          <w:rPrChange w:id="2425" w:author="Rodion" w:date="2019-12-09T02:09:00Z">
            <w:rPr/>
          </w:rPrChange>
        </w:rPr>
        <w:t xml:space="preserve">інформацією за </w:t>
      </w:r>
      <w:r w:rsidR="0092474C" w:rsidRPr="00312974">
        <w:rPr>
          <w:rPrChange w:id="2426" w:author="Rodion" w:date="2019-12-09T02:09:00Z">
            <w:rPr/>
          </w:rPrChange>
        </w:rPr>
        <w:t>допомогою</w:t>
      </w:r>
      <w:r w:rsidRPr="00312974">
        <w:rPr>
          <w:rPrChange w:id="2427" w:author="Rodion" w:date="2019-12-09T02:09:00Z">
            <w:rPr/>
          </w:rPrChange>
        </w:rPr>
        <w:t xml:space="preserve"> бездротового зв'язку </w:t>
      </w:r>
      <w:del w:id="2428" w:author="Rodion Kharabet" w:date="2019-12-06T01:18:00Z">
        <w:r w:rsidRPr="00312974" w:rsidDel="00A90AA0">
          <w:rPr>
            <w:rPrChange w:id="2429" w:author="Rodion" w:date="2019-12-09T02:09:00Z">
              <w:rPr/>
            </w:rPrChange>
          </w:rPr>
          <w:delText xml:space="preserve">з мітками </w:delText>
        </w:r>
      </w:del>
      <w:r w:rsidRPr="00312974">
        <w:rPr>
          <w:rPrChange w:id="2430" w:author="Rodion" w:date="2019-12-09T02:09:00Z">
            <w:rPr/>
          </w:rPrChange>
        </w:rPr>
        <w:t xml:space="preserve">та передають дані </w:t>
      </w:r>
      <w:del w:id="2431" w:author="Rodion Kharabet" w:date="2019-12-06T01:18:00Z">
        <w:r w:rsidRPr="00312974" w:rsidDel="00A90AA0">
          <w:rPr>
            <w:rPrChange w:id="2432" w:author="Rodion" w:date="2019-12-09T02:09:00Z">
              <w:rPr/>
            </w:rPrChange>
          </w:rPr>
          <w:delText xml:space="preserve">від них </w:delText>
        </w:r>
      </w:del>
      <w:r w:rsidRPr="00312974">
        <w:rPr>
          <w:rPrChange w:id="2433" w:author="Rodion" w:date="2019-12-09T02:09:00Z">
            <w:rPr/>
          </w:rPrChange>
        </w:rPr>
        <w:t xml:space="preserve">до програмного забезпечення. Ці пристрої підтримують двонаправлений зв’язок з пристроями, на які прикріплені мітки, в радіусі їх допустимої дії. Зчитувачі можуть </w:t>
      </w:r>
      <w:r w:rsidR="0092474C" w:rsidRPr="00312974">
        <w:rPr>
          <w:rPrChange w:id="2434" w:author="Rodion" w:date="2019-12-09T02:09:00Z">
            <w:rPr/>
          </w:rPrChange>
        </w:rPr>
        <w:t>виконувати</w:t>
      </w:r>
      <w:r w:rsidRPr="00312974">
        <w:rPr>
          <w:rPrChange w:id="2435" w:author="Rodion" w:date="2019-12-09T02:09:00Z">
            <w:rPr/>
          </w:rPrChange>
        </w:rPr>
        <w:t xml:space="preserve"> велику кількість завдань включаючи просту безперервну інвентаризацію, </w:t>
      </w:r>
      <w:r w:rsidR="0092474C" w:rsidRPr="00312974">
        <w:rPr>
          <w:rPrChange w:id="2436" w:author="Rodion" w:date="2019-12-09T02:09:00Z">
            <w:rPr/>
          </w:rPrChange>
        </w:rPr>
        <w:t>фільтрування</w:t>
      </w:r>
      <w:r w:rsidRPr="00312974">
        <w:rPr>
          <w:rPrChange w:id="2437" w:author="Rodion" w:date="2019-12-09T02:09:00Z">
            <w:rPr/>
          </w:rPrChange>
        </w:rPr>
        <w:t xml:space="preserve"> (пошук мітки за заданими критеріями), запис даних у певні мітки тощо. </w:t>
      </w:r>
    </w:p>
    <w:p w14:paraId="50EA1F9D" w14:textId="0B4CF6DE" w:rsidR="007760EC" w:rsidRPr="00312974" w:rsidRDefault="0092474C" w:rsidP="00943128">
      <w:pPr>
        <w:rPr>
          <w:rPrChange w:id="2438" w:author="Rodion" w:date="2019-12-09T02:09:00Z">
            <w:rPr/>
          </w:rPrChange>
        </w:rPr>
      </w:pPr>
      <w:r w:rsidRPr="00312974">
        <w:rPr>
          <w:rPrChange w:id="2439" w:author="Rodion" w:date="2019-12-09T02:09:00Z">
            <w:rPr/>
          </w:rPrChange>
        </w:rPr>
        <w:lastRenderedPageBreak/>
        <w:t>Пристрої</w:t>
      </w:r>
      <w:r w:rsidR="007760EC" w:rsidRPr="00312974">
        <w:rPr>
          <w:rPrChange w:id="2440" w:author="Rodion" w:date="2019-12-09T02:09:00Z">
            <w:rPr/>
          </w:rPrChange>
        </w:rPr>
        <w:t xml:space="preserve"> зчитування </w:t>
      </w:r>
      <w:del w:id="2441" w:author="Rodion Kharabet" w:date="2019-12-06T02:37:00Z">
        <w:r w:rsidR="007760EC" w:rsidRPr="00312974" w:rsidDel="005A2358">
          <w:rPr>
            <w:rPrChange w:id="2442" w:author="Rodion" w:date="2019-12-09T02:09:00Z">
              <w:rPr/>
            </w:rPrChange>
          </w:rPr>
          <w:delText>RFID міток</w:delText>
        </w:r>
      </w:del>
      <w:ins w:id="2443" w:author="Rodion Kharabet" w:date="2019-12-06T02:37:00Z">
        <w:r w:rsidR="005A2358" w:rsidRPr="00312974">
          <w:rPr>
            <w:rPrChange w:id="2444" w:author="Rodion" w:date="2019-12-09T02:09:00Z">
              <w:rPr/>
            </w:rPrChange>
          </w:rPr>
          <w:t>RFID-міток</w:t>
        </w:r>
      </w:ins>
      <w:r w:rsidR="007760EC" w:rsidRPr="00312974">
        <w:rPr>
          <w:rPrChange w:id="2445" w:author="Rodion" w:date="2019-12-09T02:09:00Z">
            <w:rPr/>
          </w:rPrChange>
        </w:rPr>
        <w:t xml:space="preserve"> можуть </w:t>
      </w:r>
      <w:r w:rsidRPr="00312974">
        <w:rPr>
          <w:rPrChange w:id="2446" w:author="Rodion" w:date="2019-12-09T02:09:00Z">
            <w:rPr/>
          </w:rPrChange>
        </w:rPr>
        <w:t>ідентифікувати</w:t>
      </w:r>
      <w:r w:rsidR="007760EC" w:rsidRPr="00312974">
        <w:rPr>
          <w:rPrChange w:id="2447" w:author="Rodion" w:date="2019-12-09T02:09:00Z">
            <w:rPr/>
          </w:rPrChange>
        </w:rPr>
        <w:t xml:space="preserve"> та визначити </w:t>
      </w:r>
      <w:r w:rsidRPr="00312974">
        <w:rPr>
          <w:rPrChange w:id="2448" w:author="Rodion" w:date="2019-12-09T02:09:00Z">
            <w:rPr/>
          </w:rPrChange>
        </w:rPr>
        <w:t>місце</w:t>
      </w:r>
      <w:r w:rsidR="007760EC" w:rsidRPr="00312974">
        <w:rPr>
          <w:rPrChange w:id="2449" w:author="Rodion" w:date="2019-12-09T02:09:00Z">
            <w:rPr/>
          </w:rPrChange>
        </w:rPr>
        <w:t xml:space="preserve"> знаходження до 1000 міток в секунду. Зчитувачі можуть бути стаціонарними або мобільними та використовувати </w:t>
      </w:r>
      <w:r w:rsidRPr="00312974">
        <w:rPr>
          <w:rPrChange w:id="2450" w:author="Rodion" w:date="2019-12-09T02:09:00Z">
            <w:rPr/>
          </w:rPrChange>
        </w:rPr>
        <w:t>інтегровану</w:t>
      </w:r>
      <w:r w:rsidR="007760EC" w:rsidRPr="00312974">
        <w:rPr>
          <w:rPrChange w:id="2451" w:author="Rodion" w:date="2019-12-09T02:09:00Z">
            <w:rPr/>
          </w:rPrChange>
        </w:rPr>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rPr>
          <w:rPrChange w:id="2452" w:author="Rodion" w:date="2019-12-09T02:09:00Z">
            <w:rPr/>
          </w:rPrChange>
        </w:rPr>
        <w:t xml:space="preserve">пристрої для відстеження товарів, мобільні </w:t>
      </w:r>
      <w:r w:rsidRPr="00312974">
        <w:rPr>
          <w:rPrChange w:id="2453" w:author="Rodion" w:date="2019-12-09T02:09:00Z">
            <w:rPr/>
          </w:rPrChange>
        </w:rPr>
        <w:t>пристрої</w:t>
      </w:r>
      <w:r w:rsidR="00CB2B0B" w:rsidRPr="00312974">
        <w:rPr>
          <w:rPrChange w:id="2454" w:author="Rodion" w:date="2019-12-09T02:09:00Z">
            <w:rPr/>
          </w:rPrChange>
        </w:rPr>
        <w:t xml:space="preserve"> та ін.</w:t>
      </w:r>
    </w:p>
    <w:p w14:paraId="3D53EC3F" w14:textId="59655B8F" w:rsidR="00A50545" w:rsidRPr="00312974" w:rsidRDefault="00CB2B0B" w:rsidP="00943128">
      <w:pPr>
        <w:rPr>
          <w:rPrChange w:id="2455" w:author="Rodion" w:date="2019-12-09T02:09:00Z">
            <w:rPr/>
          </w:rPrChange>
        </w:rPr>
      </w:pPr>
      <w:r w:rsidRPr="00312974">
        <w:rPr>
          <w:rPrChange w:id="2456" w:author="Rodion" w:date="2019-12-09T02:09:00Z">
            <w:rPr/>
          </w:rPrChange>
        </w:rPr>
        <w:t xml:space="preserve">Стаціонарні зчитувачі повинні мати антенну що посилає енергію через </w:t>
      </w:r>
      <w:r w:rsidR="0092474C" w:rsidRPr="00312974">
        <w:rPr>
          <w:rPrChange w:id="2457" w:author="Rodion" w:date="2019-12-09T02:09:00Z">
            <w:rPr/>
          </w:rPrChange>
        </w:rPr>
        <w:t>радіохвилі</w:t>
      </w:r>
      <w:r w:rsidRPr="00312974">
        <w:rPr>
          <w:rPrChange w:id="2458" w:author="Rodion" w:date="2019-12-09T02:09:00Z">
            <w:rPr/>
          </w:rPrChange>
        </w:rPr>
        <w:t xml:space="preserve"> та дані з командами до міток. Оскільки ці зчитувачі часто </w:t>
      </w:r>
      <w:r w:rsidR="0092474C" w:rsidRPr="00312974">
        <w:rPr>
          <w:rPrChange w:id="2459" w:author="Rodion" w:date="2019-12-09T02:09:00Z">
            <w:rPr/>
          </w:rPrChange>
        </w:rPr>
        <w:t>використовуються</w:t>
      </w:r>
      <w:r w:rsidRPr="00312974">
        <w:rPr>
          <w:rPrChange w:id="2460" w:author="Rodion" w:date="2019-12-09T02:09:00Z">
            <w:rPr/>
          </w:rPrChange>
        </w:rPr>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rPr>
          <w:rPrChange w:id="2461" w:author="Rodion" w:date="2019-12-09T02:09:00Z">
            <w:rPr/>
          </w:rPrChange>
        </w:rPr>
        <w:t xml:space="preserve">Зазвичай такі пристрої підключені до хоста або до мережі щоб передавати дані від міток до додатків вищого рівня. </w:t>
      </w:r>
    </w:p>
    <w:p w14:paraId="45511556" w14:textId="142BDD93" w:rsidR="00CB2B0B" w:rsidRPr="00312974" w:rsidDel="00A90AA0" w:rsidRDefault="00A90AA0" w:rsidP="00943128">
      <w:pPr>
        <w:rPr>
          <w:del w:id="2462" w:author="Rodion Kharabet" w:date="2019-12-06T01:18:00Z"/>
          <w:rPrChange w:id="2463" w:author="Rodion" w:date="2019-12-09T02:09:00Z">
            <w:rPr>
              <w:del w:id="2464" w:author="Rodion Kharabet" w:date="2019-12-06T01:18:00Z"/>
            </w:rPr>
          </w:rPrChange>
        </w:rPr>
      </w:pPr>
      <w:ins w:id="2465" w:author="Rodion Kharabet" w:date="2019-12-06T01:19:00Z">
        <w:r w:rsidRPr="00312974">
          <w:rPr>
            <w:rPrChange w:id="2466" w:author="Rodion" w:date="2019-12-09T02:09:00Z">
              <w:rPr/>
            </w:rPrChange>
          </w:rPr>
          <w:t xml:space="preserve">Зараз застосовують </w:t>
        </w:r>
      </w:ins>
      <w:del w:id="2467" w:author="Rodion Kharabet" w:date="2019-12-06T01:18:00Z">
        <w:r w:rsidR="00A50545" w:rsidRPr="00312974" w:rsidDel="00A90AA0">
          <w:rPr>
            <w:rPrChange w:id="2468" w:author="Rodion" w:date="2019-12-09T02:09:00Z">
              <w:rPr/>
            </w:rPrChange>
          </w:rPr>
          <w:delText xml:space="preserve">Антени зчитувачів </w:delText>
        </w:r>
        <w:r w:rsidR="002D63F7" w:rsidRPr="00312974" w:rsidDel="00A90AA0">
          <w:rPr>
            <w:rPrChange w:id="2469" w:author="Rodion" w:date="2019-12-09T02:09:00Z">
              <w:rPr/>
            </w:rPrChange>
          </w:rPr>
          <w:delText xml:space="preserve">перетворюють електричний струм в </w:delText>
        </w:r>
        <w:r w:rsidR="0092474C" w:rsidRPr="00312974" w:rsidDel="00A90AA0">
          <w:rPr>
            <w:rPrChange w:id="2470" w:author="Rodion" w:date="2019-12-09T02:09:00Z">
              <w:rPr/>
            </w:rPrChange>
          </w:rPr>
          <w:delText>електромагнітні</w:delText>
        </w:r>
        <w:r w:rsidR="002D63F7" w:rsidRPr="00312974" w:rsidDel="00A90AA0">
          <w:rPr>
            <w:rPrChange w:id="2471" w:author="Rodion" w:date="2019-12-09T02:09:00Z">
              <w:rPr/>
            </w:rPrChange>
          </w:rPr>
          <w:delText xml:space="preserve"> </w:delText>
        </w:r>
        <w:r w:rsidR="0092474C" w:rsidRPr="00312974" w:rsidDel="00A90AA0">
          <w:rPr>
            <w:rPrChange w:id="2472" w:author="Rodion" w:date="2019-12-09T02:09:00Z">
              <w:rPr/>
            </w:rPrChange>
          </w:rPr>
          <w:delText>хвилі</w:delText>
        </w:r>
        <w:r w:rsidR="002D63F7" w:rsidRPr="00312974" w:rsidDel="00A90AA0">
          <w:rPr>
            <w:rPrChange w:id="2473" w:author="Rodion" w:date="2019-12-09T02:09:00Z">
              <w:rPr/>
            </w:rPrChange>
          </w:rPr>
          <w:delText xml:space="preserve"> що потім випромінюються у ефір де вони вже будуть ловитися антенами на мітках та перетворюватися у </w:delText>
        </w:r>
        <w:r w:rsidR="0092474C" w:rsidRPr="00312974" w:rsidDel="00A90AA0">
          <w:rPr>
            <w:rPrChange w:id="2474" w:author="Rodion" w:date="2019-12-09T02:09:00Z">
              <w:rPr/>
            </w:rPrChange>
          </w:rPr>
          <w:delText>зворотному</w:delText>
        </w:r>
        <w:r w:rsidR="002D63F7" w:rsidRPr="00312974" w:rsidDel="00A90AA0">
          <w:rPr>
            <w:rPrChange w:id="2475" w:author="Rodion" w:date="2019-12-09T02:09:00Z">
              <w:rPr/>
            </w:rPrChange>
          </w:rPr>
          <w:delText xml:space="preserve"> напрямку в електричний струм. Так само як і в антенах міток, існує велика кількість антен для зчитувачів та саме вона має відповідати вимогам до специфіки системі у якій планується застосувати радіочастотну ідентифікацію.</w:delText>
        </w:r>
      </w:del>
    </w:p>
    <w:p w14:paraId="580EA86F" w14:textId="6BA0D9D9" w:rsidR="00E32D0D" w:rsidRPr="00312974" w:rsidRDefault="009E1CF3" w:rsidP="00943128">
      <w:pPr>
        <w:rPr>
          <w:rPrChange w:id="2476" w:author="Rodion" w:date="2019-12-09T02:09:00Z">
            <w:rPr/>
          </w:rPrChange>
        </w:rPr>
      </w:pPr>
      <w:del w:id="2477" w:author="Rodion Kharabet" w:date="2019-12-06T01:19:00Z">
        <w:r w:rsidRPr="00312974" w:rsidDel="00A90AA0">
          <w:rPr>
            <w:rPrChange w:id="2478" w:author="Rodion" w:date="2019-12-09T02:09:00Z">
              <w:rPr/>
            </w:rPrChange>
          </w:rPr>
          <w:delText>Д</w:delText>
        </w:r>
      </w:del>
      <w:ins w:id="2479" w:author="Rodion Kharabet" w:date="2019-12-06T01:19:00Z">
        <w:r w:rsidR="00A90AA0" w:rsidRPr="00312974">
          <w:rPr>
            <w:rPrChange w:id="2480" w:author="Rodion" w:date="2019-12-09T02:09:00Z">
              <w:rPr/>
            </w:rPrChange>
          </w:rPr>
          <w:t>д</w:t>
        </w:r>
      </w:ins>
      <w:r w:rsidRPr="00312974">
        <w:rPr>
          <w:rPrChange w:id="2481" w:author="Rodion" w:date="2019-12-09T02:09:00Z">
            <w:rPr/>
          </w:rPrChange>
        </w:rPr>
        <w:t>ва найбільш розповсюджених типи антен</w:t>
      </w:r>
      <w:ins w:id="2482" w:author="Rodion Kharabet" w:date="2019-12-06T01:19:00Z">
        <w:r w:rsidR="00A90AA0" w:rsidRPr="00312974">
          <w:rPr>
            <w:rPrChange w:id="2483" w:author="Rodion" w:date="2019-12-09T02:09:00Z">
              <w:rPr/>
            </w:rPrChange>
          </w:rPr>
          <w:t>:</w:t>
        </w:r>
      </w:ins>
      <w:r w:rsidRPr="00312974">
        <w:rPr>
          <w:rPrChange w:id="2484" w:author="Rodion" w:date="2019-12-09T02:09:00Z">
            <w:rPr/>
          </w:rPrChange>
        </w:rPr>
        <w:t xml:space="preserve"> </w:t>
      </w:r>
      <w:del w:id="2485" w:author="Rodion Kharabet" w:date="2019-12-06T01:19:00Z">
        <w:r w:rsidRPr="00312974" w:rsidDel="00A90AA0">
          <w:rPr>
            <w:rPrChange w:id="2486" w:author="Rodion" w:date="2019-12-09T02:09:00Z">
              <w:rPr/>
            </w:rPrChange>
          </w:rPr>
          <w:delText xml:space="preserve">це </w:delText>
        </w:r>
      </w:del>
      <w:r w:rsidRPr="00312974">
        <w:rPr>
          <w:rPrChange w:id="2487" w:author="Rodion" w:date="2019-12-09T02:09:00Z">
            <w:rPr/>
          </w:rPrChange>
        </w:rPr>
        <w:t xml:space="preserve">антени з лінійною </w:t>
      </w:r>
      <w:del w:id="2488" w:author="Rodion Kharabet" w:date="2019-12-06T01:19:00Z">
        <w:r w:rsidRPr="00312974" w:rsidDel="00A90AA0">
          <w:rPr>
            <w:rPrChange w:id="2489" w:author="Rodion" w:date="2019-12-09T02:09:00Z">
              <w:rPr/>
            </w:rPrChange>
          </w:rPr>
          <w:delText xml:space="preserve">поляризацією </w:delText>
        </w:r>
      </w:del>
      <w:r w:rsidRPr="00312974">
        <w:rPr>
          <w:rPrChange w:id="2490" w:author="Rodion" w:date="2019-12-09T02:09:00Z">
            <w:rPr/>
          </w:rPrChange>
        </w:rPr>
        <w:t>та з круговою поляризацією</w:t>
      </w:r>
      <w:del w:id="2491" w:author="Rodion Kharabet" w:date="2019-12-06T01:19:00Z">
        <w:r w:rsidR="004F4D2D" w:rsidRPr="00312974" w:rsidDel="00A90AA0">
          <w:rPr>
            <w:rPrChange w:id="2492" w:author="Rodion" w:date="2019-12-09T02:09:00Z">
              <w:rPr/>
            </w:rPrChange>
          </w:rPr>
          <w:delText>,</w:delText>
        </w:r>
      </w:del>
      <w:ins w:id="2493" w:author="Rodion Kharabet" w:date="2019-12-06T01:19:00Z">
        <w:r w:rsidR="00A90AA0" w:rsidRPr="00312974">
          <w:rPr>
            <w:rPrChange w:id="2494" w:author="Rodion" w:date="2019-12-09T02:09:00Z">
              <w:rPr/>
            </w:rPrChange>
          </w:rPr>
          <w:t xml:space="preserve"> (</w:t>
        </w:r>
      </w:ins>
      <w:del w:id="2495" w:author="Rodion Kharabet" w:date="2019-12-06T01:19:00Z">
        <w:r w:rsidR="004F4D2D" w:rsidRPr="00312974" w:rsidDel="00A90AA0">
          <w:rPr>
            <w:rPrChange w:id="2496" w:author="Rodion" w:date="2019-12-09T02:09:00Z">
              <w:rPr/>
            </w:rPrChange>
          </w:rPr>
          <w:delText xml:space="preserve"> які </w:delText>
        </w:r>
        <w:r w:rsidR="00B90FA3" w:rsidRPr="00312974" w:rsidDel="00A90AA0">
          <w:rPr>
            <w:rPrChange w:id="2497" w:author="Rodion" w:date="2019-12-09T02:09:00Z">
              <w:rPr/>
            </w:rPrChange>
          </w:rPr>
          <w:delText xml:space="preserve">зображено на </w:delText>
        </w:r>
      </w:del>
      <w:del w:id="2498" w:author="Rodion" w:date="2019-12-05T23:44:00Z">
        <w:r w:rsidR="00E32D0D" w:rsidRPr="00312974" w:rsidDel="003537CF">
          <w:rPr>
            <w:rPrChange w:id="2499" w:author="Rodion" w:date="2019-12-09T02:09:00Z">
              <w:rPr/>
            </w:rPrChange>
          </w:rPr>
          <w:delText>рис</w:delText>
        </w:r>
        <w:r w:rsidR="00B90FA3" w:rsidRPr="00312974" w:rsidDel="003537CF">
          <w:rPr>
            <w:rPrChange w:id="2500" w:author="Rodion" w:date="2019-12-09T02:09:00Z">
              <w:rPr/>
            </w:rPrChange>
          </w:rPr>
          <w:delText>унку</w:delText>
        </w:r>
        <w:r w:rsidR="00E32D0D" w:rsidRPr="00312974" w:rsidDel="003537CF">
          <w:rPr>
            <w:rPrChange w:id="2501" w:author="Rodion" w:date="2019-12-09T02:09:00Z">
              <w:rPr/>
            </w:rPrChange>
          </w:rPr>
          <w:delText xml:space="preserve"> 2</w:delText>
        </w:r>
        <w:r w:rsidR="00395B73" w:rsidRPr="00312974" w:rsidDel="003537CF">
          <w:rPr>
            <w:rPrChange w:id="2502" w:author="Rodion" w:date="2019-12-09T02:09:00Z">
              <w:rPr/>
            </w:rPrChange>
          </w:rPr>
          <w:delText>.</w:delText>
        </w:r>
      </w:del>
      <w:ins w:id="2503" w:author="Rodion" w:date="2019-12-05T23:44:00Z">
        <w:r w:rsidR="003537CF" w:rsidRPr="00312974">
          <w:rPr>
            <w:rPrChange w:id="2504" w:author="Rodion" w:date="2019-12-09T02:09:00Z">
              <w:rPr/>
            </w:rPrChange>
          </w:rPr>
          <w:t>рисун</w:t>
        </w:r>
      </w:ins>
      <w:ins w:id="2505" w:author="Rodion Kharabet" w:date="2019-12-06T01:19:00Z">
        <w:r w:rsidR="00A90AA0" w:rsidRPr="00312974">
          <w:rPr>
            <w:rPrChange w:id="2506" w:author="Rodion" w:date="2019-12-09T02:09:00Z">
              <w:rPr/>
            </w:rPrChange>
          </w:rPr>
          <w:t>ок</w:t>
        </w:r>
      </w:ins>
      <w:ins w:id="2507" w:author="Rodion" w:date="2019-12-05T23:44:00Z">
        <w:del w:id="2508" w:author="Rodion Kharabet" w:date="2019-12-06T01:19:00Z">
          <w:r w:rsidR="003537CF" w:rsidRPr="00312974" w:rsidDel="00A90AA0">
            <w:rPr>
              <w:rPrChange w:id="2509" w:author="Rodion" w:date="2019-12-09T02:09:00Z">
                <w:rPr/>
              </w:rPrChange>
            </w:rPr>
            <w:delText>ку</w:delText>
          </w:r>
        </w:del>
        <w:r w:rsidR="003537CF" w:rsidRPr="00312974">
          <w:rPr>
            <w:rPrChange w:id="2510" w:author="Rodion" w:date="2019-12-09T02:09:00Z">
              <w:rPr/>
            </w:rPrChange>
          </w:rPr>
          <w:t xml:space="preserve"> 1.</w:t>
        </w:r>
      </w:ins>
      <w:r w:rsidR="00395B73" w:rsidRPr="00312974">
        <w:rPr>
          <w:rPrChange w:id="2511" w:author="Rodion" w:date="2019-12-09T02:09:00Z">
            <w:rPr/>
          </w:rPrChange>
        </w:rPr>
        <w:t>8</w:t>
      </w:r>
      <w:ins w:id="2512" w:author="Rodion Kharabet" w:date="2019-12-06T01:19:00Z">
        <w:r w:rsidR="00A90AA0" w:rsidRPr="00312974">
          <w:rPr>
            <w:rPrChange w:id="2513" w:author="Rodion" w:date="2019-12-09T02:09:00Z">
              <w:rPr/>
            </w:rPrChange>
          </w:rPr>
          <w:t>)</w:t>
        </w:r>
      </w:ins>
      <w:r w:rsidRPr="00312974">
        <w:rPr>
          <w:rPrChange w:id="2514" w:author="Rodion" w:date="2019-12-09T02:09:00Z">
            <w:rPr/>
          </w:rPrChange>
        </w:rPr>
        <w:t>.</w:t>
      </w:r>
    </w:p>
    <w:p w14:paraId="40B7306E" w14:textId="77777777" w:rsidR="00943128" w:rsidRPr="00312974" w:rsidRDefault="00943128" w:rsidP="00943128">
      <w:pPr>
        <w:rPr>
          <w:rPrChange w:id="2515" w:author="Rodion" w:date="2019-12-09T02:09:00Z">
            <w:rPr/>
          </w:rPrChange>
        </w:rPr>
      </w:pPr>
    </w:p>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16C294F6" w:rsidR="00E32D0D" w:rsidRPr="00312974" w:rsidRDefault="00E32D0D" w:rsidP="00E32D0D">
      <w:pPr>
        <w:jc w:val="center"/>
        <w:rPr>
          <w:rPrChange w:id="2516" w:author="Rodion" w:date="2019-12-09T02:09:00Z">
            <w:rPr/>
          </w:rPrChange>
        </w:rPr>
      </w:pPr>
      <w:del w:id="2517" w:author="Rodion" w:date="2019-12-05T23:45:00Z">
        <w:r w:rsidRPr="00312974" w:rsidDel="003537CF">
          <w:rPr>
            <w:rPrChange w:id="2518" w:author="Rodion" w:date="2019-12-09T02:09:00Z">
              <w:rPr/>
            </w:rPrChange>
          </w:rPr>
          <w:delText>Рис</w:delText>
        </w:r>
        <w:r w:rsidR="00B90FA3" w:rsidRPr="00312974" w:rsidDel="003537CF">
          <w:rPr>
            <w:rPrChange w:id="2519" w:author="Rodion" w:date="2019-12-09T02:09:00Z">
              <w:rPr/>
            </w:rPrChange>
          </w:rPr>
          <w:delText>унок</w:delText>
        </w:r>
        <w:r w:rsidRPr="00312974" w:rsidDel="003537CF">
          <w:rPr>
            <w:rPrChange w:id="2520" w:author="Rodion" w:date="2019-12-09T02:09:00Z">
              <w:rPr/>
            </w:rPrChange>
          </w:rPr>
          <w:delText xml:space="preserve"> 2</w:delText>
        </w:r>
        <w:r w:rsidR="00395B73" w:rsidRPr="00312974" w:rsidDel="003537CF">
          <w:rPr>
            <w:rPrChange w:id="2521" w:author="Rodion" w:date="2019-12-09T02:09:00Z">
              <w:rPr/>
            </w:rPrChange>
          </w:rPr>
          <w:delText>.</w:delText>
        </w:r>
      </w:del>
      <w:ins w:id="2522" w:author="Rodion" w:date="2019-12-05T23:45:00Z">
        <w:r w:rsidR="003537CF" w:rsidRPr="00312974">
          <w:rPr>
            <w:rPrChange w:id="2523" w:author="Rodion" w:date="2019-12-09T02:09:00Z">
              <w:rPr/>
            </w:rPrChange>
          </w:rPr>
          <w:t>Рисунок 1.</w:t>
        </w:r>
      </w:ins>
      <w:r w:rsidR="00395B73" w:rsidRPr="00312974">
        <w:rPr>
          <w:rPrChange w:id="2524" w:author="Rodion" w:date="2019-12-09T02:09:00Z">
            <w:rPr/>
          </w:rPrChange>
        </w:rPr>
        <w:t>8</w:t>
      </w:r>
      <w:r w:rsidR="00CD130D" w:rsidRPr="00312974">
        <w:rPr>
          <w:rPrChange w:id="2525" w:author="Rodion" w:date="2019-12-09T02:09:00Z">
            <w:rPr/>
          </w:rPrChange>
        </w:rPr>
        <w:t xml:space="preserve"> – Сигнали різних типів антен</w:t>
      </w:r>
      <w:r w:rsidR="00B61EBE" w:rsidRPr="00312974">
        <w:rPr>
          <w:rPrChange w:id="2526" w:author="Rodion" w:date="2019-12-09T02:09:00Z">
            <w:rPr/>
          </w:rPrChange>
        </w:rPr>
        <w:t xml:space="preserve"> [17]</w:t>
      </w:r>
    </w:p>
    <w:p w14:paraId="2E03B7A7" w14:textId="77777777" w:rsidR="00943128" w:rsidRPr="00312974" w:rsidRDefault="00943128" w:rsidP="00E32D0D">
      <w:pPr>
        <w:jc w:val="center"/>
        <w:rPr>
          <w:rPrChange w:id="2527" w:author="Rodion" w:date="2019-12-09T02:09:00Z">
            <w:rPr/>
          </w:rPrChange>
        </w:rPr>
      </w:pPr>
    </w:p>
    <w:p w14:paraId="19B8CD83" w14:textId="378415E9" w:rsidR="00E32D0D" w:rsidRPr="00312974" w:rsidRDefault="00E32D0D" w:rsidP="00943128">
      <w:pPr>
        <w:rPr>
          <w:rPrChange w:id="2528" w:author="Rodion" w:date="2019-12-09T02:09:00Z">
            <w:rPr/>
          </w:rPrChange>
        </w:rPr>
      </w:pPr>
      <w:r w:rsidRPr="00312974">
        <w:rPr>
          <w:rPrChange w:id="2529" w:author="Rodion" w:date="2019-12-09T02:09:00Z">
            <w:rPr/>
          </w:rPrChange>
        </w:rPr>
        <w:t>Антени</w:t>
      </w:r>
      <w:ins w:id="2530" w:author="Rodion Kharabet" w:date="2019-12-06T01:20:00Z">
        <w:r w:rsidR="00B5085E" w:rsidRPr="00312974">
          <w:rPr>
            <w:rPrChange w:id="2531" w:author="Rodion" w:date="2019-12-09T02:09:00Z">
              <w:rPr/>
            </w:rPrChange>
          </w:rPr>
          <w:t>,</w:t>
        </w:r>
      </w:ins>
      <w:r w:rsidRPr="00312974">
        <w:rPr>
          <w:rPrChange w:id="2532" w:author="Rodion" w:date="2019-12-09T02:09:00Z">
            <w:rPr/>
          </w:rPrChange>
        </w:rPr>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комунікувати з мітками. Але лінійні антени чутливі до положення міток. Залежно від кута або </w:t>
      </w:r>
      <w:r w:rsidR="0092474C" w:rsidRPr="00312974">
        <w:rPr>
          <w:rPrChange w:id="2533" w:author="Rodion" w:date="2019-12-09T02:09:00Z">
            <w:rPr/>
          </w:rPrChange>
        </w:rPr>
        <w:t>розташування</w:t>
      </w:r>
      <w:r w:rsidR="00B22C91" w:rsidRPr="00312974">
        <w:rPr>
          <w:rPrChange w:id="2534" w:author="Rodion" w:date="2019-12-09T02:09:00Z">
            <w:rPr/>
          </w:rPrChange>
        </w:rPr>
        <w:t xml:space="preserve"> мітки, зчитувачі з лінійно-поляризаційними антенами</w:t>
      </w:r>
      <w:r w:rsidRPr="00312974">
        <w:rPr>
          <w:rPrChange w:id="2535" w:author="Rodion" w:date="2019-12-09T02:09:00Z">
            <w:rPr/>
          </w:rPrChange>
        </w:rPr>
        <w:t xml:space="preserve"> </w:t>
      </w:r>
      <w:r w:rsidR="00B22C91" w:rsidRPr="00312974">
        <w:rPr>
          <w:rPrChange w:id="2536" w:author="Rodion" w:date="2019-12-09T02:09:00Z">
            <w:rPr/>
          </w:rPrChange>
        </w:rPr>
        <w:t>можуть краще або гірше тримати зв’язок з міткою.</w:t>
      </w:r>
    </w:p>
    <w:p w14:paraId="34D8FE21" w14:textId="4722D2F7" w:rsidR="00B22C91" w:rsidRPr="00312974" w:rsidRDefault="00B22C91" w:rsidP="00943128">
      <w:pPr>
        <w:rPr>
          <w:rPrChange w:id="2537" w:author="Rodion" w:date="2019-12-09T02:09:00Z">
            <w:rPr/>
          </w:rPrChange>
        </w:rPr>
      </w:pPr>
      <w:r w:rsidRPr="00312974">
        <w:rPr>
          <w:rPrChange w:id="2538" w:author="Rodion" w:date="2019-12-09T02:09:00Z">
            <w:rPr/>
          </w:rPrChange>
        </w:rPr>
        <w:lastRenderedPageBreak/>
        <w:t xml:space="preserve">Вибір антени також визначається відстанню між RFID зчитувачем та міткою, яку необхідно </w:t>
      </w:r>
      <w:r w:rsidR="0092474C" w:rsidRPr="00312974">
        <w:rPr>
          <w:rPrChange w:id="2539" w:author="Rodion" w:date="2019-12-09T02:09:00Z">
            <w:rPr/>
          </w:rPrChange>
        </w:rPr>
        <w:t>зчитати</w:t>
      </w:r>
      <w:r w:rsidRPr="00312974">
        <w:rPr>
          <w:rPrChange w:id="2540" w:author="Rodion" w:date="2019-12-09T02:09:00Z">
            <w:rPr/>
          </w:rPrChange>
        </w:rPr>
        <w:t>. Антена зчитувача мож</w:t>
      </w:r>
      <w:ins w:id="2541" w:author="Rodion Kharabet" w:date="2019-12-06T01:20:00Z">
        <w:r w:rsidR="00B5085E" w:rsidRPr="00312974">
          <w:rPr>
            <w:rPrChange w:id="2542" w:author="Rodion" w:date="2019-12-09T02:09:00Z">
              <w:rPr/>
            </w:rPrChange>
          </w:rPr>
          <w:t>е</w:t>
        </w:r>
      </w:ins>
      <w:del w:id="2543" w:author="Rodion Kharabet" w:date="2019-12-06T01:20:00Z">
        <w:r w:rsidRPr="00312974" w:rsidDel="00B5085E">
          <w:rPr>
            <w:rPrChange w:id="2544" w:author="Rodion" w:date="2019-12-09T02:09:00Z">
              <w:rPr/>
            </w:rPrChange>
          </w:rPr>
          <w:delText>уть</w:delText>
        </w:r>
      </w:del>
      <w:r w:rsidRPr="00312974">
        <w:rPr>
          <w:rPrChange w:id="2545" w:author="Rodion" w:date="2019-12-09T02:09:00Z">
            <w:rPr/>
          </w:rPrChange>
        </w:rPr>
        <w:t xml:space="preserve"> </w:t>
      </w:r>
      <w:r w:rsidR="0092474C" w:rsidRPr="00312974">
        <w:rPr>
          <w:rPrChange w:id="2546" w:author="Rodion" w:date="2019-12-09T02:09:00Z">
            <w:rPr/>
          </w:rPrChange>
        </w:rPr>
        <w:t>працювати</w:t>
      </w:r>
      <w:r w:rsidRPr="00312974">
        <w:rPr>
          <w:rPrChange w:id="2547" w:author="Rodion" w:date="2019-12-09T02:09:00Z">
            <w:rPr/>
          </w:rPrChange>
        </w:rPr>
        <w:t xml:space="preserve"> або в ближньому полі (короткий діапазон хвилі) або в </w:t>
      </w:r>
      <w:r w:rsidR="0092474C" w:rsidRPr="00312974">
        <w:rPr>
          <w:rPrChange w:id="2548" w:author="Rodion" w:date="2019-12-09T02:09:00Z">
            <w:rPr/>
          </w:rPrChange>
        </w:rPr>
        <w:t>дальньому</w:t>
      </w:r>
      <w:r w:rsidRPr="00312974">
        <w:rPr>
          <w:rPrChange w:id="2549" w:author="Rodion" w:date="2019-12-09T02:09:00Z">
            <w:rPr/>
          </w:rPrChange>
        </w:rPr>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rPr>
          <w:rPrChange w:id="2550" w:author="Rodion" w:date="2019-12-09T02:09:00Z">
            <w:rPr/>
          </w:rPrChange>
        </w:rPr>
        <w:t xml:space="preserve">ий зв’язок </w:t>
      </w:r>
      <w:r w:rsidRPr="00312974">
        <w:rPr>
          <w:rPrChange w:id="2551" w:author="Rodion" w:date="2019-12-09T02:09:00Z">
            <w:rPr/>
          </w:rPrChange>
        </w:rPr>
        <w:t>для передачі енергії. Також в системах ближнього поля на якість зв’язку не впливає наявність у полі діелектриків</w:t>
      </w:r>
      <w:ins w:id="2552" w:author="Rodion Kharabet" w:date="2019-12-06T01:20:00Z">
        <w:r w:rsidR="00B5085E" w:rsidRPr="00312974">
          <w:rPr>
            <w:rPrChange w:id="2553" w:author="Rodion" w:date="2019-12-09T02:09:00Z">
              <w:rPr/>
            </w:rPrChange>
          </w:rPr>
          <w:t>,</w:t>
        </w:r>
      </w:ins>
      <w:r w:rsidRPr="00312974">
        <w:rPr>
          <w:rPrChange w:id="2554" w:author="Rodion" w:date="2019-12-09T02:09:00Z">
            <w:rPr/>
          </w:rPrChange>
        </w:rPr>
        <w:t xml:space="preserve"> таких як вода або метал.</w:t>
      </w:r>
    </w:p>
    <w:p w14:paraId="5831E3A7" w14:textId="0A3D0708" w:rsidR="00B86A60" w:rsidRPr="00312974" w:rsidRDefault="00B86A60" w:rsidP="00943128">
      <w:pPr>
        <w:rPr>
          <w:rPrChange w:id="2555" w:author="Rodion" w:date="2019-12-09T02:09:00Z">
            <w:rPr/>
          </w:rPrChange>
        </w:rPr>
      </w:pPr>
      <w:r w:rsidRPr="00312974">
        <w:rPr>
          <w:rPrChange w:id="2556" w:author="Rodion" w:date="2019-12-09T02:09:00Z">
            <w:rPr/>
          </w:rPrChange>
        </w:rPr>
        <w:t xml:space="preserve">У </w:t>
      </w:r>
      <w:r w:rsidR="00636B4C" w:rsidRPr="00312974">
        <w:rPr>
          <w:rPrChange w:id="2557" w:author="Rodion" w:date="2019-12-09T02:09:00Z">
            <w:rPr/>
          </w:rPrChange>
        </w:rPr>
        <w:t xml:space="preserve">зчитувачах за антенами </w:t>
      </w:r>
      <w:r w:rsidR="0092474C" w:rsidRPr="00312974">
        <w:rPr>
          <w:rPrChange w:id="2558" w:author="Rodion" w:date="2019-12-09T02:09:00Z">
            <w:rPr/>
          </w:rPrChange>
        </w:rPr>
        <w:t>дальнього</w:t>
      </w:r>
      <w:r w:rsidR="00636B4C" w:rsidRPr="00312974">
        <w:rPr>
          <w:rPrChange w:id="2559" w:author="Rodion" w:date="2019-12-09T02:09:00Z">
            <w:rPr/>
          </w:rPrChange>
        </w:rPr>
        <w:t xml:space="preserve"> поля відстань між </w:t>
      </w:r>
      <w:r w:rsidR="00506412" w:rsidRPr="00312974">
        <w:rPr>
          <w:rPrChange w:id="2560" w:author="Rodion" w:date="2019-12-09T02:09:00Z">
            <w:rPr/>
          </w:rPrChange>
        </w:rPr>
        <w:t>міткою</w:t>
      </w:r>
      <w:r w:rsidR="00636B4C" w:rsidRPr="00312974">
        <w:rPr>
          <w:rPrChange w:id="2561" w:author="Rodion" w:date="2019-12-09T02:09:00Z">
            <w:rPr/>
          </w:rPrChange>
        </w:rPr>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rPr>
          <w:rPrChange w:id="2562" w:author="Rodion" w:date="2019-12-09T02:09:00Z">
            <w:rPr/>
          </w:rPrChange>
        </w:rPr>
        <w:t>зчитувачем</w:t>
      </w:r>
      <w:r w:rsidR="00636B4C" w:rsidRPr="00312974">
        <w:rPr>
          <w:rPrChange w:id="2563" w:author="Rodion" w:date="2019-12-09T02:09:00Z">
            <w:rPr/>
          </w:rPrChange>
        </w:rPr>
        <w:t xml:space="preserve"> та міткою.</w:t>
      </w:r>
    </w:p>
    <w:p w14:paraId="619FA10E" w14:textId="43F27FCF" w:rsidR="00F73EA9" w:rsidRPr="00312974" w:rsidRDefault="00F73EA9" w:rsidP="00943128">
      <w:pPr>
        <w:rPr>
          <w:rPrChange w:id="2564" w:author="Rodion" w:date="2019-12-09T02:09:00Z">
            <w:rPr/>
          </w:rPrChange>
        </w:rPr>
      </w:pPr>
    </w:p>
    <w:p w14:paraId="20F317C7" w14:textId="5531A21A" w:rsidR="00F73EA9" w:rsidRPr="00312974" w:rsidRDefault="00F73EA9" w:rsidP="00F73EA9">
      <w:pPr>
        <w:pStyle w:val="Heading4"/>
        <w:rPr>
          <w:rPrChange w:id="2565" w:author="Rodion" w:date="2019-12-09T02:09:00Z">
            <w:rPr/>
          </w:rPrChange>
        </w:rPr>
      </w:pPr>
      <w:del w:id="2566" w:author="Rodion Kharabet" w:date="2019-12-06T01:21:00Z">
        <w:r w:rsidRPr="00312974" w:rsidDel="00B5085E">
          <w:rPr>
            <w:rPrChange w:id="2567" w:author="Rodion" w:date="2019-12-09T02:09:00Z">
              <w:rPr/>
            </w:rPrChange>
          </w:rPr>
          <w:delText>2</w:delText>
        </w:r>
      </w:del>
      <w:ins w:id="2568" w:author="Rodion Kharabet" w:date="2019-12-06T01:21:00Z">
        <w:r w:rsidR="00B5085E" w:rsidRPr="00312974">
          <w:rPr>
            <w:rPrChange w:id="2569" w:author="Rodion" w:date="2019-12-09T02:09:00Z">
              <w:rPr/>
            </w:rPrChange>
          </w:rPr>
          <w:t>1</w:t>
        </w:r>
      </w:ins>
      <w:r w:rsidRPr="00312974">
        <w:rPr>
          <w:rPrChange w:id="2570" w:author="Rodion" w:date="2019-12-09T02:09:00Z">
            <w:rPr/>
          </w:rPrChange>
        </w:rPr>
        <w:t>.2.2.3 Відстань зчитування RFID</w:t>
      </w:r>
    </w:p>
    <w:p w14:paraId="01FB6AA5" w14:textId="77777777" w:rsidR="00F73EA9" w:rsidRPr="00312974" w:rsidRDefault="00F73EA9" w:rsidP="00F73EA9">
      <w:pPr>
        <w:rPr>
          <w:b/>
          <w:bCs/>
          <w:rPrChange w:id="2571" w:author="Rodion" w:date="2019-12-09T02:09:00Z">
            <w:rPr>
              <w:b/>
              <w:bCs/>
            </w:rPr>
          </w:rPrChange>
        </w:rPr>
      </w:pPr>
    </w:p>
    <w:p w14:paraId="28E3FE38" w14:textId="77777777" w:rsidR="00F73EA9" w:rsidRPr="00312974" w:rsidRDefault="00F73EA9" w:rsidP="00F73EA9">
      <w:pPr>
        <w:rPr>
          <w:rPrChange w:id="2572" w:author="Rodion" w:date="2019-12-09T02:09:00Z">
            <w:rPr/>
          </w:rPrChange>
        </w:rPr>
      </w:pPr>
      <w:r w:rsidRPr="00312974">
        <w:rPr>
          <w:rPrChange w:id="2573" w:author="Rodion" w:date="2019-12-09T02:09:00Z">
            <w:rPr/>
          </w:rPrChange>
        </w:rPr>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22A75334" w:rsidR="00F73EA9" w:rsidRPr="00312974" w:rsidRDefault="00F73EA9" w:rsidP="00F73EA9">
      <w:pPr>
        <w:rPr>
          <w:rPrChange w:id="2574" w:author="Rodion" w:date="2019-12-09T02:09:00Z">
            <w:rPr/>
          </w:rPrChange>
        </w:rPr>
      </w:pPr>
      <w:r w:rsidRPr="00312974">
        <w:rPr>
          <w:rPrChange w:id="2575" w:author="Rodion" w:date="2019-12-09T02:09:00Z">
            <w:rPr/>
          </w:rPrChange>
        </w:rPr>
        <w:t xml:space="preserve">Хоча теоретичний діапазон зчитування </w:t>
      </w:r>
      <w:del w:id="2576" w:author="Rodion Kharabet" w:date="2019-12-06T02:37:00Z">
        <w:r w:rsidRPr="00312974" w:rsidDel="005A2358">
          <w:rPr>
            <w:rPrChange w:id="2577" w:author="Rodion" w:date="2019-12-09T02:09:00Z">
              <w:rPr/>
            </w:rPrChange>
          </w:rPr>
          <w:delText>RFID міток</w:delText>
        </w:r>
      </w:del>
      <w:ins w:id="2578" w:author="Rodion Kharabet" w:date="2019-12-06T02:37:00Z">
        <w:r w:rsidR="005A2358" w:rsidRPr="00312974">
          <w:rPr>
            <w:rPrChange w:id="2579" w:author="Rodion" w:date="2019-12-09T02:09:00Z">
              <w:rPr/>
            </w:rPrChange>
          </w:rPr>
          <w:t>RFID-міток</w:t>
        </w:r>
      </w:ins>
      <w:r w:rsidRPr="00312974">
        <w:rPr>
          <w:rPrChange w:id="2580" w:author="Rodion" w:date="2019-12-09T02:09:00Z">
            <w:rPr/>
          </w:rPrChange>
        </w:rPr>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rPr>
          <w:rPrChange w:id="2581" w:author="Rodion" w:date="2019-12-09T02:09:00Z">
            <w:rPr/>
          </w:rPrChange>
        </w:rPr>
        <w:t>знаходиться</w:t>
      </w:r>
      <w:r w:rsidRPr="00312974">
        <w:rPr>
          <w:rPrChange w:id="2582" w:author="Rodion" w:date="2019-12-09T02:09:00Z">
            <w:rPr/>
          </w:rPrChange>
        </w:rPr>
        <w:t xml:space="preserve"> на металевій поверхні, оточеній водою та електромагнітними хвилями (не ідеальні умови).</w:t>
      </w:r>
    </w:p>
    <w:p w14:paraId="03C50796" w14:textId="082FC058" w:rsidR="00F73EA9" w:rsidRPr="00312974" w:rsidRDefault="00F73EA9" w:rsidP="00F73EA9">
      <w:pPr>
        <w:rPr>
          <w:rPrChange w:id="2583" w:author="Rodion" w:date="2019-12-09T02:09:00Z">
            <w:rPr/>
          </w:rPrChange>
        </w:rPr>
      </w:pPr>
      <w:r w:rsidRPr="00312974">
        <w:rPr>
          <w:rPrChange w:id="2584" w:author="Rodion" w:date="2019-12-09T02:09:00Z">
            <w:rPr/>
          </w:rPrChange>
        </w:rPr>
        <w:t xml:space="preserve">Загалом, максимальні відстані зчитування для </w:t>
      </w:r>
      <w:del w:id="2585" w:author="Rodion Kharabet" w:date="2019-12-06T02:37:00Z">
        <w:r w:rsidRPr="00312974" w:rsidDel="005A2358">
          <w:rPr>
            <w:rPrChange w:id="2586" w:author="Rodion" w:date="2019-12-09T02:09:00Z">
              <w:rPr/>
            </w:rPrChange>
          </w:rPr>
          <w:delText>RFID міток</w:delText>
        </w:r>
      </w:del>
      <w:ins w:id="2587" w:author="Rodion Kharabet" w:date="2019-12-06T02:37:00Z">
        <w:r w:rsidR="005A2358" w:rsidRPr="00312974">
          <w:rPr>
            <w:rPrChange w:id="2588" w:author="Rodion" w:date="2019-12-09T02:09:00Z">
              <w:rPr/>
            </w:rPrChange>
          </w:rPr>
          <w:t>RFID-міток</w:t>
        </w:r>
      </w:ins>
      <w:r w:rsidRPr="00312974">
        <w:rPr>
          <w:rPrChange w:id="2589" w:author="Rodion" w:date="2019-12-09T02:09:00Z">
            <w:rPr/>
          </w:rPrChange>
        </w:rPr>
        <w:t xml:space="preserve"> наступні:</w:t>
      </w:r>
    </w:p>
    <w:p w14:paraId="51D8B28B" w14:textId="61CE5BB5" w:rsidR="00F73EA9" w:rsidRPr="00312974" w:rsidRDefault="00F73EA9" w:rsidP="00F73EA9">
      <w:pPr>
        <w:pStyle w:val="ListParagraph"/>
        <w:rPr>
          <w:rPrChange w:id="2590" w:author="Rodion" w:date="2019-12-09T02:09:00Z">
            <w:rPr/>
          </w:rPrChange>
        </w:rPr>
      </w:pPr>
      <w:r w:rsidRPr="00312974">
        <w:rPr>
          <w:rPrChange w:id="2591" w:author="Rodion" w:date="2019-12-09T02:09:00Z">
            <w:rPr/>
          </w:rPrChange>
        </w:rPr>
        <w:t xml:space="preserve">125 кГц і 134,3 кГц. Низькочастотні пасивні мітки RFID </w:t>
      </w:r>
      <w:del w:id="2592" w:author="Rodion Kharabet" w:date="2019-12-06T01:21:00Z">
        <w:r w:rsidRPr="00312974" w:rsidDel="00B5085E">
          <w:rPr>
            <w:rPrChange w:id="2593" w:author="Rodion" w:date="2019-12-09T02:09:00Z">
              <w:rPr/>
            </w:rPrChange>
          </w:rPr>
          <w:delText>-</w:delText>
        </w:r>
      </w:del>
      <w:ins w:id="2594" w:author="Rodion Kharabet" w:date="2019-12-06T01:21:00Z">
        <w:r w:rsidR="00B5085E" w:rsidRPr="00312974">
          <w:rPr>
            <w:rPrChange w:id="2595" w:author="Rodion" w:date="2019-12-09T02:09:00Z">
              <w:rPr/>
            </w:rPrChange>
          </w:rPr>
          <w:t>–</w:t>
        </w:r>
      </w:ins>
      <w:r w:rsidRPr="00312974">
        <w:rPr>
          <w:rPrChange w:id="2596" w:author="Rodion" w:date="2019-12-09T02:09:00Z">
            <w:rPr/>
          </w:rPrChange>
        </w:rPr>
        <w:t xml:space="preserve"> відстань зчитування 30 см або менше </w:t>
      </w:r>
      <w:del w:id="2597" w:author="Rodion Kharabet" w:date="2019-12-06T01:22:00Z">
        <w:r w:rsidRPr="00312974" w:rsidDel="00B5085E">
          <w:rPr>
            <w:rPrChange w:id="2598" w:author="Rodion" w:date="2019-12-09T02:09:00Z">
              <w:rPr/>
            </w:rPrChange>
          </w:rPr>
          <w:delText>-</w:delText>
        </w:r>
      </w:del>
      <w:ins w:id="2599" w:author="Rodion Kharabet" w:date="2019-12-06T01:22:00Z">
        <w:r w:rsidR="00B5085E" w:rsidRPr="00312974">
          <w:rPr>
            <w:rPrChange w:id="2600" w:author="Rodion" w:date="2019-12-09T02:09:00Z">
              <w:rPr/>
            </w:rPrChange>
          </w:rPr>
          <w:t>–</w:t>
        </w:r>
      </w:ins>
      <w:r w:rsidRPr="00312974">
        <w:rPr>
          <w:rPrChange w:id="2601" w:author="Rodion" w:date="2019-12-09T02:09:00Z">
            <w:rPr/>
          </w:rPrChange>
        </w:rPr>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28B151E9" w:rsidR="00F73EA9" w:rsidRPr="00312974" w:rsidRDefault="00F73EA9" w:rsidP="00F73EA9">
      <w:pPr>
        <w:pStyle w:val="ListParagraph"/>
        <w:rPr>
          <w:rPrChange w:id="2602" w:author="Rodion" w:date="2019-12-09T02:09:00Z">
            <w:rPr/>
          </w:rPrChange>
        </w:rPr>
      </w:pPr>
      <w:r w:rsidRPr="00312974">
        <w:rPr>
          <w:rPrChange w:id="2603" w:author="Rodion" w:date="2019-12-09T02:09:00Z">
            <w:rPr/>
          </w:rPrChange>
        </w:rPr>
        <w:t xml:space="preserve">13,56 МГц. Високочастотні пасивні </w:t>
      </w:r>
      <w:del w:id="2604" w:author="Rodion Kharabet" w:date="2019-12-06T02:57:00Z">
        <w:r w:rsidRPr="00312974" w:rsidDel="003E415E">
          <w:rPr>
            <w:rPrChange w:id="2605" w:author="Rodion" w:date="2019-12-09T02:09:00Z">
              <w:rPr/>
            </w:rPrChange>
          </w:rPr>
          <w:delText>RFID мітки</w:delText>
        </w:r>
      </w:del>
      <w:ins w:id="2606" w:author="Rodion Kharabet" w:date="2019-12-06T02:57:00Z">
        <w:r w:rsidR="003E415E" w:rsidRPr="00312974">
          <w:rPr>
            <w:rPrChange w:id="2607" w:author="Rodion" w:date="2019-12-09T02:09:00Z">
              <w:rPr/>
            </w:rPrChange>
          </w:rPr>
          <w:t>RFID-мітки</w:t>
        </w:r>
      </w:ins>
      <w:r w:rsidRPr="00312974">
        <w:rPr>
          <w:rPrChange w:id="2608" w:author="Rodion" w:date="2019-12-09T02:09:00Z">
            <w:rPr/>
          </w:rPrChange>
        </w:rPr>
        <w:t xml:space="preserve"> </w:t>
      </w:r>
      <w:ins w:id="2609" w:author="Rodion Kharabet" w:date="2019-12-06T01:22:00Z">
        <w:r w:rsidR="00B5085E" w:rsidRPr="00312974">
          <w:rPr>
            <w:rPrChange w:id="2610" w:author="Rodion" w:date="2019-12-09T02:09:00Z">
              <w:rPr/>
            </w:rPrChange>
          </w:rPr>
          <w:t>–</w:t>
        </w:r>
      </w:ins>
      <w:del w:id="2611" w:author="Rodion Kharabet" w:date="2019-12-06T01:22:00Z">
        <w:r w:rsidRPr="00312974" w:rsidDel="00B5085E">
          <w:rPr>
            <w:rPrChange w:id="2612" w:author="Rodion" w:date="2019-12-09T02:09:00Z">
              <w:rPr/>
            </w:rPrChange>
          </w:rPr>
          <w:delText>-</w:delText>
        </w:r>
      </w:del>
      <w:r w:rsidRPr="00312974">
        <w:rPr>
          <w:rPrChange w:id="2613" w:author="Rodion" w:date="2019-12-09T02:09:00Z">
            <w:rPr/>
          </w:rPrChange>
        </w:rPr>
        <w:t xml:space="preserve"> максимальна відстань зчитування 1,5 метра </w:t>
      </w:r>
      <w:ins w:id="2614" w:author="Rodion Kharabet" w:date="2019-12-06T01:22:00Z">
        <w:r w:rsidR="00B5085E" w:rsidRPr="00312974">
          <w:rPr>
            <w:rPrChange w:id="2615" w:author="Rodion" w:date="2019-12-09T02:09:00Z">
              <w:rPr/>
            </w:rPrChange>
          </w:rPr>
          <w:t>–</w:t>
        </w:r>
      </w:ins>
      <w:del w:id="2616" w:author="Rodion Kharabet" w:date="2019-12-06T01:22:00Z">
        <w:r w:rsidRPr="00312974" w:rsidDel="00B5085E">
          <w:rPr>
            <w:rPrChange w:id="2617" w:author="Rodion" w:date="2019-12-09T02:09:00Z">
              <w:rPr/>
            </w:rPrChange>
          </w:rPr>
          <w:delText>-</w:delText>
        </w:r>
      </w:del>
      <w:r w:rsidRPr="00312974">
        <w:rPr>
          <w:rPrChange w:id="2618" w:author="Rodion" w:date="2019-12-09T02:09:00Z">
            <w:rPr/>
          </w:rPrChange>
        </w:rPr>
        <w:t xml:space="preserve"> зазвичай менше 1 метра. Можна використовувати одно- чи </w:t>
      </w:r>
      <w:r w:rsidRPr="00312974">
        <w:rPr>
          <w:rPrChange w:id="2619" w:author="Rodion" w:date="2019-12-09T02:09:00Z">
            <w:rPr/>
          </w:rPrChange>
        </w:rPr>
        <w:lastRenderedPageBreak/>
        <w:t>багатопортовий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35A019CF" w:rsidR="00F73EA9" w:rsidRPr="00312974" w:rsidRDefault="00F73EA9" w:rsidP="00F73EA9">
      <w:pPr>
        <w:pStyle w:val="ListParagraph"/>
        <w:rPr>
          <w:rPrChange w:id="2620" w:author="Rodion" w:date="2019-12-09T02:09:00Z">
            <w:rPr/>
          </w:rPrChange>
        </w:rPr>
      </w:pPr>
      <w:r w:rsidRPr="00312974">
        <w:rPr>
          <w:rPrChange w:id="2621" w:author="Rodion" w:date="2019-12-09T02:09:00Z">
            <w:rPr/>
          </w:rPrChange>
        </w:rPr>
        <w:t xml:space="preserve">860 ~ 960 МГц. Ультрависокочастотні пасивні </w:t>
      </w:r>
      <w:del w:id="2622" w:author="Rodion Kharabet" w:date="2019-12-06T02:57:00Z">
        <w:r w:rsidRPr="00312974" w:rsidDel="003E415E">
          <w:rPr>
            <w:rPrChange w:id="2623" w:author="Rodion" w:date="2019-12-09T02:09:00Z">
              <w:rPr/>
            </w:rPrChange>
          </w:rPr>
          <w:delText>RFID мітки</w:delText>
        </w:r>
      </w:del>
      <w:ins w:id="2624" w:author="Rodion Kharabet" w:date="2019-12-06T02:57:00Z">
        <w:r w:rsidR="003E415E" w:rsidRPr="00312974">
          <w:rPr>
            <w:rPrChange w:id="2625" w:author="Rodion" w:date="2019-12-09T02:09:00Z">
              <w:rPr/>
            </w:rPrChange>
          </w:rPr>
          <w:t>RFID-мітки</w:t>
        </w:r>
      </w:ins>
      <w:r w:rsidRPr="00312974">
        <w:rPr>
          <w:rPrChange w:id="2626" w:author="Rodion" w:date="2019-12-09T02:09:00Z">
            <w:rPr/>
          </w:rPrChange>
        </w:rPr>
        <w:t xml:space="preserve"> </w:t>
      </w:r>
      <w:del w:id="2627" w:author="Rodion Kharabet" w:date="2019-12-06T01:22:00Z">
        <w:r w:rsidRPr="00312974" w:rsidDel="00B5085E">
          <w:rPr>
            <w:rPrChange w:id="2628" w:author="Rodion" w:date="2019-12-09T02:09:00Z">
              <w:rPr/>
            </w:rPrChange>
          </w:rPr>
          <w:delText>-</w:delText>
        </w:r>
      </w:del>
      <w:ins w:id="2629" w:author="Rodion Kharabet" w:date="2019-12-06T01:22:00Z">
        <w:r w:rsidR="00B5085E" w:rsidRPr="00312974">
          <w:rPr>
            <w:rPrChange w:id="2630" w:author="Rodion" w:date="2019-12-09T02:09:00Z">
              <w:rPr/>
            </w:rPrChange>
          </w:rPr>
          <w:t>–</w:t>
        </w:r>
      </w:ins>
      <w:r w:rsidRPr="00312974">
        <w:rPr>
          <w:rPrChange w:id="2631" w:author="Rodion" w:date="2019-12-09T02:09:00Z">
            <w:rPr/>
          </w:rPrChange>
        </w:rPr>
        <w:t xml:space="preserve"> мінімальна відстань зчитування понад 1 метр.</w:t>
      </w:r>
      <w:r w:rsidR="00E9698B" w:rsidRPr="00312974">
        <w:rPr>
          <w:rPrChange w:id="2632" w:author="Rodion" w:date="2019-12-09T02:09:00Z">
            <w:rPr/>
          </w:rPrChange>
        </w:rPr>
        <w:t xml:space="preserve"> Наприклад, м</w:t>
      </w:r>
      <w:r w:rsidRPr="00312974">
        <w:rPr>
          <w:rPrChange w:id="2633" w:author="Rodion" w:date="2019-12-09T02:09:00Z">
            <w:rPr/>
          </w:rPrChange>
        </w:rPr>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EPCglobal </w:t>
      </w:r>
      <w:r w:rsidR="00D94255" w:rsidRPr="00312974">
        <w:rPr>
          <w:rPrChange w:id="2634" w:author="Rodion" w:date="2019-12-09T02:09:00Z">
            <w:rPr/>
          </w:rPrChange>
        </w:rPr>
        <w:t xml:space="preserve">мають діапазон частот </w:t>
      </w:r>
      <w:r w:rsidRPr="00312974">
        <w:rPr>
          <w:rPrChange w:id="2635" w:author="Rodion" w:date="2019-12-09T02:09:00Z">
            <w:rPr/>
          </w:rPrChange>
        </w:rPr>
        <w:t>860~960 МГц. Оснащені батареєю мітки Gen2 Semiactive, є напівпасивними (напівактивними) мітками та мають діапазон зчитування до 50 метрів. Мітки Gen2 Semiactive тільки з’являються на ринку</w:t>
      </w:r>
      <w:r w:rsidR="00E9698B" w:rsidRPr="00312974">
        <w:rPr>
          <w:rPrChange w:id="2636" w:author="Rodion" w:date="2019-12-09T02:09:00Z">
            <w:rPr/>
          </w:rPrChange>
        </w:rPr>
        <w:t xml:space="preserve"> [18]</w:t>
      </w:r>
      <w:r w:rsidRPr="00312974">
        <w:rPr>
          <w:rPrChange w:id="2637" w:author="Rodion" w:date="2019-12-09T02:09:00Z">
            <w:rPr/>
          </w:rPrChange>
        </w:rPr>
        <w:t>.</w:t>
      </w:r>
    </w:p>
    <w:p w14:paraId="318EDF59" w14:textId="4846AC06" w:rsidR="00F73EA9" w:rsidRPr="00312974" w:rsidRDefault="00F73EA9" w:rsidP="00F73EA9">
      <w:pPr>
        <w:pStyle w:val="ListParagraph"/>
        <w:rPr>
          <w:rPrChange w:id="2638" w:author="Rodion" w:date="2019-12-09T02:09:00Z">
            <w:rPr/>
          </w:rPrChange>
        </w:rPr>
      </w:pPr>
      <w:r w:rsidRPr="00312974">
        <w:rPr>
          <w:rPrChange w:id="2639" w:author="Rodion" w:date="2019-12-09T02:09:00Z">
            <w:rPr/>
          </w:rPrChange>
        </w:rPr>
        <w:t xml:space="preserve">860 ~ 960 МГц. </w:t>
      </w:r>
      <w:r w:rsidR="00A47E04" w:rsidRPr="00312974">
        <w:rPr>
          <w:rPrChange w:id="2640" w:author="Rodion" w:date="2019-12-09T02:09:00Z">
            <w:rPr/>
          </w:rPrChange>
        </w:rPr>
        <w:t>Інтегральні схеми</w:t>
      </w:r>
      <w:r w:rsidRPr="00312974">
        <w:rPr>
          <w:rPrChange w:id="2641" w:author="Rodion" w:date="2019-12-09T02:09:00Z">
            <w:rPr/>
          </w:rPrChange>
        </w:rPr>
        <w:t xml:space="preserve"> 3-го і 4-го поколінь. Нові покоління </w:t>
      </w:r>
      <w:r w:rsidR="00A47E04" w:rsidRPr="00312974">
        <w:rPr>
          <w:rPrChange w:id="2642" w:author="Rodion" w:date="2019-12-09T02:09:00Z">
            <w:rPr/>
          </w:rPrChange>
        </w:rPr>
        <w:t>інтегральних схем</w:t>
      </w:r>
      <w:r w:rsidRPr="00312974">
        <w:rPr>
          <w:rPrChange w:id="2643" w:author="Rodion" w:date="2019-12-09T02:09:00Z">
            <w:rPr/>
          </w:rPrChange>
        </w:rPr>
        <w:t xml:space="preserve"> (Monza4, Higgs3 та NXP G2XM) тепер доступні у різних вбудованих конструкціях. </w:t>
      </w:r>
      <w:r w:rsidR="00A47E04" w:rsidRPr="00312974">
        <w:rPr>
          <w:rPrChange w:id="2644" w:author="Rodion" w:date="2019-12-09T02:09:00Z">
            <w:rPr/>
          </w:rPrChange>
        </w:rPr>
        <w:t>Використання іншого кристалу кремнію</w:t>
      </w:r>
      <w:r w:rsidRPr="00312974">
        <w:rPr>
          <w:rPrChange w:id="2645" w:author="Rodion" w:date="2019-12-09T02:09:00Z">
            <w:rPr/>
          </w:rPrChange>
        </w:rPr>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rPr>
          <w:rPrChange w:id="2646" w:author="Rodion" w:date="2019-12-09T02:09:00Z">
            <w:rPr/>
          </w:rPrChange>
        </w:rPr>
        <w:t xml:space="preserve"> [18]</w:t>
      </w:r>
      <w:r w:rsidRPr="00312974">
        <w:rPr>
          <w:rPrChange w:id="2647" w:author="Rodion" w:date="2019-12-09T02:09:00Z">
            <w:rPr/>
          </w:rPrChange>
        </w:rPr>
        <w:t xml:space="preserve">. </w:t>
      </w:r>
    </w:p>
    <w:p w14:paraId="511B2A5D" w14:textId="5A0ADC96" w:rsidR="00F73EA9" w:rsidRPr="00312974" w:rsidRDefault="00F73EA9" w:rsidP="00F73EA9">
      <w:pPr>
        <w:pStyle w:val="ListParagraph"/>
        <w:rPr>
          <w:rPrChange w:id="2648" w:author="Rodion" w:date="2019-12-09T02:09:00Z">
            <w:rPr/>
          </w:rPrChange>
        </w:rPr>
      </w:pPr>
      <w:r w:rsidRPr="00312974">
        <w:rPr>
          <w:rPrChange w:id="2649" w:author="Rodion" w:date="2019-12-09T02:09:00Z">
            <w:rPr/>
          </w:rPrChange>
        </w:rPr>
        <w:t xml:space="preserve">433 МГц. Ультрависокочастотні активні </w:t>
      </w:r>
      <w:del w:id="2650" w:author="Rodion Kharabet" w:date="2019-12-06T02:57:00Z">
        <w:r w:rsidRPr="00312974" w:rsidDel="003E415E">
          <w:rPr>
            <w:rPrChange w:id="2651" w:author="Rodion" w:date="2019-12-09T02:09:00Z">
              <w:rPr/>
            </w:rPrChange>
          </w:rPr>
          <w:delText>RFID мітки</w:delText>
        </w:r>
      </w:del>
      <w:ins w:id="2652" w:author="Rodion Kharabet" w:date="2019-12-06T02:57:00Z">
        <w:r w:rsidR="003E415E" w:rsidRPr="00312974">
          <w:rPr>
            <w:rPrChange w:id="2653" w:author="Rodion" w:date="2019-12-09T02:09:00Z">
              <w:rPr/>
            </w:rPrChange>
          </w:rPr>
          <w:t>RFID-мітки</w:t>
        </w:r>
      </w:ins>
      <w:r w:rsidRPr="00312974">
        <w:rPr>
          <w:rPrChange w:id="2654" w:author="Rodion" w:date="2019-12-09T02:09:00Z">
            <w:rPr/>
          </w:rPrChange>
        </w:rPr>
        <w:t xml:space="preserve"> </w:t>
      </w:r>
      <w:ins w:id="2655" w:author="Rodion Kharabet" w:date="2019-12-06T01:23:00Z">
        <w:r w:rsidR="00B5085E" w:rsidRPr="00312974">
          <w:rPr>
            <w:rPrChange w:id="2656" w:author="Rodion" w:date="2019-12-09T02:09:00Z">
              <w:rPr/>
            </w:rPrChange>
          </w:rPr>
          <w:t>–</w:t>
        </w:r>
      </w:ins>
      <w:del w:id="2657" w:author="Rodion Kharabet" w:date="2019-12-06T01:23:00Z">
        <w:r w:rsidRPr="00312974" w:rsidDel="00B5085E">
          <w:rPr>
            <w:rPrChange w:id="2658" w:author="Rodion" w:date="2019-12-09T02:09:00Z">
              <w:rPr/>
            </w:rPrChange>
          </w:rPr>
          <w:delText>-</w:delText>
        </w:r>
      </w:del>
      <w:r w:rsidRPr="00312974">
        <w:rPr>
          <w:rPrChange w:id="2659" w:author="Rodion" w:date="2019-12-09T02:09:00Z">
            <w:rPr/>
          </w:rPrChange>
        </w:rPr>
        <w:t xml:space="preserve"> діапазон зчитування до 500 метрів.</w:t>
      </w:r>
    </w:p>
    <w:p w14:paraId="1A3501D9" w14:textId="6DBD3DC8" w:rsidR="00F73EA9" w:rsidRPr="00312974" w:rsidRDefault="00F73EA9" w:rsidP="00F73EA9">
      <w:pPr>
        <w:pStyle w:val="ListParagraph"/>
        <w:rPr>
          <w:rPrChange w:id="2660" w:author="Rodion" w:date="2019-12-09T02:09:00Z">
            <w:rPr/>
          </w:rPrChange>
        </w:rPr>
      </w:pPr>
      <w:r w:rsidRPr="00312974">
        <w:rPr>
          <w:rPrChange w:id="2661" w:author="Rodion" w:date="2019-12-09T02:09:00Z">
            <w:rPr/>
          </w:rPrChange>
        </w:rPr>
        <w:t xml:space="preserve">2,45 ГГц. Супервисокочастотні активні </w:t>
      </w:r>
      <w:del w:id="2662" w:author="Rodion Kharabet" w:date="2019-12-06T02:57:00Z">
        <w:r w:rsidRPr="00312974" w:rsidDel="003E415E">
          <w:rPr>
            <w:rPrChange w:id="2663" w:author="Rodion" w:date="2019-12-09T02:09:00Z">
              <w:rPr/>
            </w:rPrChange>
          </w:rPr>
          <w:delText>RFID мітки</w:delText>
        </w:r>
      </w:del>
      <w:ins w:id="2664" w:author="Rodion Kharabet" w:date="2019-12-06T02:57:00Z">
        <w:r w:rsidR="003E415E" w:rsidRPr="00312974">
          <w:rPr>
            <w:rPrChange w:id="2665" w:author="Rodion" w:date="2019-12-09T02:09:00Z">
              <w:rPr/>
            </w:rPrChange>
          </w:rPr>
          <w:t>RFID-мітки</w:t>
        </w:r>
      </w:ins>
      <w:r w:rsidRPr="00312974">
        <w:rPr>
          <w:rPrChange w:id="2666" w:author="Rodion" w:date="2019-12-09T02:09:00Z">
            <w:rPr/>
          </w:rPrChange>
        </w:rPr>
        <w:t xml:space="preserve"> </w:t>
      </w:r>
      <w:ins w:id="2667" w:author="Rodion Kharabet" w:date="2019-12-06T01:23:00Z">
        <w:r w:rsidR="00B5085E" w:rsidRPr="00312974">
          <w:rPr>
            <w:rPrChange w:id="2668" w:author="Rodion" w:date="2019-12-09T02:09:00Z">
              <w:rPr/>
            </w:rPrChange>
          </w:rPr>
          <w:t>–</w:t>
        </w:r>
      </w:ins>
      <w:del w:id="2669" w:author="Rodion Kharabet" w:date="2019-12-06T01:23:00Z">
        <w:r w:rsidR="00FD5D5B" w:rsidRPr="00312974" w:rsidDel="00B5085E">
          <w:rPr>
            <w:rPrChange w:id="2670" w:author="Rodion" w:date="2019-12-09T02:09:00Z">
              <w:rPr/>
            </w:rPrChange>
          </w:rPr>
          <w:delText>-</w:delText>
        </w:r>
      </w:del>
      <w:r w:rsidRPr="00312974">
        <w:rPr>
          <w:rPrChange w:id="2671" w:author="Rodion" w:date="2019-12-09T02:09:00Z">
            <w:rPr/>
          </w:rPrChange>
        </w:rPr>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Pr>
        <w:rPr>
          <w:rPrChange w:id="2672" w:author="Rodion" w:date="2019-12-09T02:09:00Z">
            <w:rPr/>
          </w:rPrChange>
        </w:rPr>
      </w:pPr>
    </w:p>
    <w:p w14:paraId="451D23AB" w14:textId="572FA81E" w:rsidR="0039438B" w:rsidRPr="00312974" w:rsidRDefault="00943128" w:rsidP="001D5DC8">
      <w:pPr>
        <w:pStyle w:val="Heading4"/>
        <w:rPr>
          <w:rPrChange w:id="2673" w:author="Rodion" w:date="2019-12-09T02:09:00Z">
            <w:rPr/>
          </w:rPrChange>
        </w:rPr>
      </w:pPr>
      <w:del w:id="2674" w:author="Rodion Kharabet" w:date="2019-12-06T01:21:00Z">
        <w:r w:rsidRPr="00312974" w:rsidDel="00B5085E">
          <w:rPr>
            <w:rPrChange w:id="2675" w:author="Rodion" w:date="2019-12-09T02:09:00Z">
              <w:rPr/>
            </w:rPrChange>
          </w:rPr>
          <w:delText>2</w:delText>
        </w:r>
      </w:del>
      <w:ins w:id="2676" w:author="Rodion Kharabet" w:date="2019-12-06T01:21:00Z">
        <w:r w:rsidR="00B5085E" w:rsidRPr="00312974">
          <w:rPr>
            <w:rPrChange w:id="2677" w:author="Rodion" w:date="2019-12-09T02:09:00Z">
              <w:rPr/>
            </w:rPrChange>
          </w:rPr>
          <w:t>1</w:t>
        </w:r>
      </w:ins>
      <w:r w:rsidRPr="00312974">
        <w:rPr>
          <w:rPrChange w:id="2678" w:author="Rodion" w:date="2019-12-09T02:09:00Z">
            <w:rPr/>
          </w:rPrChange>
        </w:rPr>
        <w:t>.2.2.</w:t>
      </w:r>
      <w:r w:rsidR="00F73EA9" w:rsidRPr="00312974">
        <w:rPr>
          <w:rPrChange w:id="2679" w:author="Rodion" w:date="2019-12-09T02:09:00Z">
            <w:rPr/>
          </w:rPrChange>
        </w:rPr>
        <w:t>4</w:t>
      </w:r>
      <w:r w:rsidRPr="00312974">
        <w:rPr>
          <w:rPrChange w:id="2680" w:author="Rodion" w:date="2019-12-09T02:09:00Z">
            <w:rPr/>
          </w:rPrChange>
        </w:rPr>
        <w:t xml:space="preserve"> </w:t>
      </w:r>
      <w:r w:rsidR="0039438B" w:rsidRPr="00312974">
        <w:rPr>
          <w:rPrChange w:id="2681" w:author="Rodion" w:date="2019-12-09T02:09:00Z">
            <w:rPr/>
          </w:rPrChange>
        </w:rPr>
        <w:t xml:space="preserve">Програмне забезпечення для передачі даних від RFID </w:t>
      </w:r>
    </w:p>
    <w:p w14:paraId="30F26555" w14:textId="77777777" w:rsidR="00943128" w:rsidRPr="00312974" w:rsidRDefault="00943128" w:rsidP="00943128">
      <w:pPr>
        <w:rPr>
          <w:rPrChange w:id="2682" w:author="Rodion" w:date="2019-12-09T02:09:00Z">
            <w:rPr/>
          </w:rPrChange>
        </w:rPr>
      </w:pPr>
    </w:p>
    <w:p w14:paraId="1A199628" w14:textId="26972B69" w:rsidR="0039438B" w:rsidRPr="00312974" w:rsidRDefault="0039438B" w:rsidP="00943128">
      <w:pPr>
        <w:rPr>
          <w:rPrChange w:id="2683" w:author="Rodion" w:date="2019-12-09T02:09:00Z">
            <w:rPr/>
          </w:rPrChange>
        </w:rPr>
      </w:pPr>
      <w:r w:rsidRPr="00312974">
        <w:rPr>
          <w:rPrChange w:id="2684" w:author="Rodion" w:date="2019-12-09T02:09:00Z">
            <w:rPr/>
          </w:rPrChange>
        </w:rPr>
        <w:t>В більшості випадків RFID зчитувачі використовують стандартизовану мову що зветься Low Level Reader Protocol або LLRP. Програмне забезпечення, розташоване на апаратному компонент</w:t>
      </w:r>
      <w:r w:rsidR="00CA5EAB" w:rsidRPr="00312974">
        <w:rPr>
          <w:rPrChange w:id="2685" w:author="Rodion" w:date="2019-12-09T02:09:00Z">
            <w:rPr/>
          </w:rPrChange>
        </w:rPr>
        <w:t>і системи, називається прошивкою. Прошивка контролює роботу пристрою і, як правило, ініціалізує зв’язок із зовнішніми пристроями</w:t>
      </w:r>
      <w:del w:id="2686" w:author="Rodion Kharabet" w:date="2019-12-06T01:23:00Z">
        <w:r w:rsidR="00CA5EAB" w:rsidRPr="00312974" w:rsidDel="00B5085E">
          <w:rPr>
            <w:rPrChange w:id="2687" w:author="Rodion" w:date="2019-12-09T02:09:00Z">
              <w:rPr/>
            </w:rPrChange>
          </w:rPr>
          <w:delText xml:space="preserve">, такими як </w:delText>
        </w:r>
        <w:r w:rsidR="0092474C" w:rsidRPr="00312974" w:rsidDel="00B5085E">
          <w:rPr>
            <w:rPrChange w:id="2688" w:author="Rodion" w:date="2019-12-09T02:09:00Z">
              <w:rPr/>
            </w:rPrChange>
          </w:rPr>
          <w:delText>персональний</w:delText>
        </w:r>
        <w:r w:rsidR="00CA5EAB" w:rsidRPr="00312974" w:rsidDel="00B5085E">
          <w:rPr>
            <w:rPrChange w:id="2689" w:author="Rodion" w:date="2019-12-09T02:09:00Z">
              <w:rPr/>
            </w:rPrChange>
          </w:rPr>
          <w:delText xml:space="preserve"> комп’ютер. </w:delText>
        </w:r>
      </w:del>
      <w:ins w:id="2690" w:author="Rodion Kharabet" w:date="2019-12-06T01:23:00Z">
        <w:r w:rsidR="00B5085E" w:rsidRPr="00312974">
          <w:rPr>
            <w:rPrChange w:id="2691" w:author="Rodion" w:date="2019-12-09T02:09:00Z">
              <w:rPr/>
            </w:rPrChange>
          </w:rPr>
          <w:t>.</w:t>
        </w:r>
      </w:ins>
    </w:p>
    <w:p w14:paraId="3BE135C1" w14:textId="0FF812F3" w:rsidR="00CA5EAB" w:rsidRPr="00312974" w:rsidRDefault="00CA5EAB" w:rsidP="00943128">
      <w:pPr>
        <w:rPr>
          <w:rPrChange w:id="2692" w:author="Rodion" w:date="2019-12-09T02:09:00Z">
            <w:rPr/>
          </w:rPrChange>
        </w:rPr>
      </w:pPr>
      <w:r w:rsidRPr="00312974">
        <w:rPr>
          <w:rPrChange w:id="2693" w:author="Rodion" w:date="2019-12-09T02:09:00Z">
            <w:rPr/>
          </w:rPrChange>
        </w:rPr>
        <w:lastRenderedPageBreak/>
        <w:t>Програмне забезпечення відправляє команди керування до зчитувача, який переда</w:t>
      </w:r>
      <w:r w:rsidR="0092474C" w:rsidRPr="00312974">
        <w:rPr>
          <w:rPrChange w:id="2694" w:author="Rodion" w:date="2019-12-09T02:09:00Z">
            <w:rPr/>
          </w:rPrChange>
        </w:rPr>
        <w:t>є</w:t>
      </w:r>
      <w:r w:rsidRPr="00312974">
        <w:rPr>
          <w:rPrChange w:id="2695" w:author="Rodion" w:date="2019-12-09T02:09:00Z">
            <w:rPr/>
          </w:rPrChange>
        </w:rPr>
        <w:t xml:space="preserve"> сигнали до </w:t>
      </w:r>
      <w:del w:id="2696" w:author="Rodion Kharabet" w:date="2019-12-06T02:57:00Z">
        <w:r w:rsidRPr="00312974" w:rsidDel="003E415E">
          <w:rPr>
            <w:rPrChange w:id="2697" w:author="Rodion" w:date="2019-12-09T02:09:00Z">
              <w:rPr/>
            </w:rPrChange>
          </w:rPr>
          <w:delText>RFID мітки</w:delText>
        </w:r>
      </w:del>
      <w:ins w:id="2698" w:author="Rodion Kharabet" w:date="2019-12-06T02:57:00Z">
        <w:r w:rsidR="003E415E" w:rsidRPr="00312974">
          <w:rPr>
            <w:rPrChange w:id="2699" w:author="Rodion" w:date="2019-12-09T02:09:00Z">
              <w:rPr/>
            </w:rPrChange>
          </w:rPr>
          <w:t>RFID-мітки</w:t>
        </w:r>
      </w:ins>
      <w:r w:rsidRPr="00312974">
        <w:rPr>
          <w:rPrChange w:id="2700" w:author="Rodion" w:date="2019-12-09T02:09:00Z">
            <w:rPr/>
          </w:rPrChange>
        </w:rPr>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Pr>
        <w:rPr>
          <w:rPrChange w:id="2701" w:author="Rodion" w:date="2019-12-09T02:09:00Z">
            <w:rPr/>
          </w:rPrChange>
        </w:rPr>
      </w:pPr>
    </w:p>
    <w:p w14:paraId="712ACAA0" w14:textId="311E7065" w:rsidR="00943128" w:rsidRPr="00030B2B" w:rsidRDefault="00943128" w:rsidP="00943128">
      <w:pPr>
        <w:pStyle w:val="Heading2"/>
      </w:pPr>
      <w:del w:id="2702" w:author="Rodion Kharabet" w:date="2019-12-06T01:20:00Z">
        <w:r w:rsidRPr="00312974" w:rsidDel="00B5085E">
          <w:rPr>
            <w:rPrChange w:id="2703" w:author="Rodion" w:date="2019-12-09T02:09:00Z">
              <w:rPr/>
            </w:rPrChange>
          </w:rPr>
          <w:delText>2</w:delText>
        </w:r>
      </w:del>
      <w:bookmarkStart w:id="2704" w:name="_Toc26763206"/>
      <w:ins w:id="2705" w:author="Rodion Kharabet" w:date="2019-12-06T01:20:00Z">
        <w:r w:rsidR="00B5085E" w:rsidRPr="00312974">
          <w:rPr>
            <w:rPrChange w:id="2706" w:author="Rodion" w:date="2019-12-09T02:09:00Z">
              <w:rPr/>
            </w:rPrChange>
          </w:rPr>
          <w:t>1</w:t>
        </w:r>
      </w:ins>
      <w:r w:rsidRPr="00312974">
        <w:rPr>
          <w:rPrChange w:id="2707" w:author="Rodion" w:date="2019-12-09T02:09:00Z">
            <w:rPr/>
          </w:rPrChange>
        </w:rPr>
        <w:t xml:space="preserve">.3 </w:t>
      </w:r>
      <w:commentRangeStart w:id="2708"/>
      <w:r w:rsidRPr="00312974">
        <w:rPr>
          <w:rPrChange w:id="2709" w:author="Rodion" w:date="2019-12-09T02:09:00Z">
            <w:rPr/>
          </w:rPrChange>
        </w:rPr>
        <w:t xml:space="preserve">Мережеві </w:t>
      </w:r>
      <w:commentRangeEnd w:id="2708"/>
      <w:r w:rsidR="00B5085E" w:rsidRPr="00030B2B">
        <w:rPr>
          <w:rStyle w:val="CommentReference"/>
          <w:rFonts w:eastAsiaTheme="minorHAnsi" w:cs="Times New Roman"/>
        </w:rPr>
        <w:commentReference w:id="2708"/>
      </w:r>
      <w:r w:rsidRPr="00030B2B">
        <w:t>протоколи</w:t>
      </w:r>
      <w:bookmarkEnd w:id="2704"/>
    </w:p>
    <w:p w14:paraId="11AC3F42" w14:textId="77777777" w:rsidR="00943128" w:rsidRPr="00312974" w:rsidRDefault="00943128" w:rsidP="00943128">
      <w:pPr>
        <w:rPr>
          <w:rPrChange w:id="2710" w:author="Rodion" w:date="2019-12-09T02:09:00Z">
            <w:rPr/>
          </w:rPrChange>
        </w:rPr>
      </w:pPr>
    </w:p>
    <w:p w14:paraId="18038672" w14:textId="7A59AAAD" w:rsidR="00943128" w:rsidRPr="00312974" w:rsidRDefault="00943128" w:rsidP="00943128">
      <w:pPr>
        <w:rPr>
          <w:rPrChange w:id="2711" w:author="Rodion" w:date="2019-12-09T02:09:00Z">
            <w:rPr/>
          </w:rPrChange>
        </w:rPr>
      </w:pPr>
      <w:r w:rsidRPr="00312974">
        <w:rPr>
          <w:rPrChange w:id="2712" w:author="Rodion" w:date="2019-12-09T02:09:00Z">
            <w:rPr/>
          </w:rPrChange>
        </w:rPr>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rPr>
          <w:rPrChange w:id="2713" w:author="Rodion" w:date="2019-12-09T02:09:00Z">
            <w:rPr/>
          </w:rPrChange>
        </w:rPr>
        <w:t>ї</w:t>
      </w:r>
      <w:r w:rsidRPr="00312974">
        <w:rPr>
          <w:rPrChange w:id="2714" w:author="Rodion" w:date="2019-12-09T02:09:00Z">
            <w:rPr/>
          </w:rPrChange>
        </w:rPr>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rPr>
          <w:rPrChange w:id="2715" w:author="Rodion" w:date="2019-12-09T02:09:00Z">
            <w:rPr/>
          </w:rPrChange>
        </w:rPr>
        <w:t>з’єднання</w:t>
      </w:r>
      <w:r w:rsidRPr="00312974">
        <w:rPr>
          <w:rPrChange w:id="2716" w:author="Rodion" w:date="2019-12-09T02:09:00Z">
            <w:rPr/>
          </w:rPrChange>
        </w:rPr>
        <w:t xml:space="preserve">, та успішної передачі даних в конкретній мережі. </w:t>
      </w:r>
    </w:p>
    <w:p w14:paraId="5A49711E" w14:textId="681809BB" w:rsidR="00943128" w:rsidRPr="00312974" w:rsidRDefault="00943128" w:rsidP="00943128">
      <w:pPr>
        <w:rPr>
          <w:rPrChange w:id="2717" w:author="Rodion" w:date="2019-12-09T02:09:00Z">
            <w:rPr/>
          </w:rPrChange>
        </w:rPr>
      </w:pPr>
      <w:r w:rsidRPr="00312974">
        <w:rPr>
          <w:rPrChange w:id="2718" w:author="Rodion" w:date="2019-12-09T02:09:00Z">
            <w:rPr/>
          </w:rPrChange>
        </w:rPr>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rPr>
          <w:rPrChange w:id="2719" w:author="Rodion" w:date="2019-12-09T02:09:00Z">
            <w:rPr/>
          </w:rPrChange>
        </w:rPr>
        <w:t>реалізації</w:t>
      </w:r>
      <w:r w:rsidRPr="00312974">
        <w:rPr>
          <w:rPrChange w:id="2720" w:author="Rodion" w:date="2019-12-09T02:09:00Z">
            <w:rPr/>
          </w:rPrChange>
        </w:rPr>
        <w:t xml:space="preserve"> тих самих стандартних </w:t>
      </w:r>
      <w:r w:rsidR="0092474C" w:rsidRPr="00312974">
        <w:rPr>
          <w:rPrChange w:id="2721" w:author="Rodion" w:date="2019-12-09T02:09:00Z">
            <w:rPr/>
          </w:rPrChange>
        </w:rPr>
        <w:t>протоколів</w:t>
      </w:r>
      <w:r w:rsidRPr="00312974">
        <w:rPr>
          <w:rPrChange w:id="2722" w:author="Rodion" w:date="2019-12-09T02:09:00Z">
            <w:rPr/>
          </w:rPrChange>
        </w:rPr>
        <w:t>.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ZigBee, Z-Wave, EnOcean, SNAP та 6LoWPAN</w:t>
      </w:r>
      <w:r w:rsidR="00FE02C9" w:rsidRPr="00312974">
        <w:rPr>
          <w:rPrChange w:id="2723" w:author="Rodion" w:date="2019-12-09T02:09:00Z">
            <w:rPr/>
          </w:rPrChange>
        </w:rPr>
        <w:t xml:space="preserve"> </w:t>
      </w:r>
      <w:r w:rsidR="00FE02C9" w:rsidRPr="00312974">
        <w:rPr>
          <w:sz w:val="26"/>
          <w:szCs w:val="26"/>
          <w:rPrChange w:id="2724" w:author="Rodion" w:date="2019-12-09T02:09:00Z">
            <w:rPr>
              <w:sz w:val="26"/>
              <w:szCs w:val="26"/>
            </w:rPr>
          </w:rPrChange>
        </w:rPr>
        <w:t>[19]</w:t>
      </w:r>
      <w:r w:rsidRPr="00312974">
        <w:rPr>
          <w:rPrChange w:id="2725" w:author="Rodion" w:date="2019-12-09T02:09:00Z">
            <w:rPr/>
          </w:rPrChange>
        </w:rPr>
        <w:t>.</w:t>
      </w:r>
    </w:p>
    <w:p w14:paraId="4E858475" w14:textId="0C94C07B" w:rsidR="00943128" w:rsidRPr="00312974" w:rsidRDefault="00943128" w:rsidP="00943128">
      <w:pPr>
        <w:rPr>
          <w:rPrChange w:id="2726" w:author="Rodion" w:date="2019-12-09T02:09:00Z">
            <w:rPr/>
          </w:rPrChange>
        </w:rPr>
      </w:pPr>
      <w:r w:rsidRPr="00312974">
        <w:rPr>
          <w:rPrChange w:id="2727" w:author="Rodion" w:date="2019-12-09T02:09:00Z">
            <w:rPr/>
          </w:rPrChange>
        </w:rPr>
        <w:t xml:space="preserve">Технології, що використовуються для підключення до Інтернету, як, наприклад, Ethernet,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ins w:id="2728" w:author="Rodion Kharabet" w:date="2019-12-06T01:25:00Z">
        <w:r w:rsidR="002F6296" w:rsidRPr="00312974">
          <w:rPr>
            <w:rPrChange w:id="2729" w:author="Rodion" w:date="2019-12-09T02:09:00Z">
              <w:rPr/>
            </w:rPrChange>
          </w:rPr>
          <w:t>щ</w:t>
        </w:r>
      </w:ins>
      <w:del w:id="2730" w:author="Rodion Kharabet" w:date="2019-12-06T01:25:00Z">
        <w:r w:rsidRPr="00312974" w:rsidDel="002F6296">
          <w:rPr>
            <w:rPrChange w:id="2731" w:author="Rodion" w:date="2019-12-09T02:09:00Z">
              <w:rPr/>
            </w:rPrChange>
          </w:rPr>
          <w:delText>ш</w:delText>
        </w:r>
      </w:del>
      <w:r w:rsidRPr="00312974">
        <w:rPr>
          <w:rPrChange w:id="2732" w:author="Rodion" w:date="2019-12-09T02:09:00Z">
            <w:rPr/>
          </w:rPrChange>
        </w:rPr>
        <w:t>о постають перед побудовою мережі для інтернету речей:</w:t>
      </w:r>
    </w:p>
    <w:p w14:paraId="7337604E" w14:textId="09F5AE2B" w:rsidR="00943128" w:rsidRPr="00312974" w:rsidRDefault="002F6296" w:rsidP="00943128">
      <w:pPr>
        <w:pStyle w:val="ListParagraph"/>
        <w:rPr>
          <w:rPrChange w:id="2733" w:author="Rodion" w:date="2019-12-09T02:09:00Z">
            <w:rPr/>
          </w:rPrChange>
        </w:rPr>
      </w:pPr>
      <w:ins w:id="2734" w:author="Rodion Kharabet" w:date="2019-12-06T01:25:00Z">
        <w:r w:rsidRPr="00312974">
          <w:rPr>
            <w:rPrChange w:id="2735" w:author="Rodion" w:date="2019-12-09T02:09:00Z">
              <w:rPr/>
            </w:rPrChange>
          </w:rPr>
          <w:t>б</w:t>
        </w:r>
      </w:ins>
      <w:del w:id="2736" w:author="Rodion Kharabet" w:date="2019-12-06T01:25:00Z">
        <w:r w:rsidR="00943128" w:rsidRPr="00312974" w:rsidDel="002F6296">
          <w:rPr>
            <w:rPrChange w:id="2737" w:author="Rodion" w:date="2019-12-09T02:09:00Z">
              <w:rPr/>
            </w:rPrChange>
          </w:rPr>
          <w:delText>Б</w:delText>
        </w:r>
      </w:del>
      <w:r w:rsidR="00943128" w:rsidRPr="00312974">
        <w:rPr>
          <w:rPrChange w:id="2738" w:author="Rodion" w:date="2019-12-09T02:09:00Z">
            <w:rPr/>
          </w:rPrChange>
        </w:rPr>
        <w:t>езпека</w:t>
      </w:r>
      <w:ins w:id="2739" w:author="Rodion Kharabet" w:date="2019-12-06T01:25:00Z">
        <w:r w:rsidRPr="00312974">
          <w:rPr>
            <w:rPrChange w:id="2740" w:author="Rodion" w:date="2019-12-09T02:09:00Z">
              <w:rPr/>
            </w:rPrChange>
          </w:rPr>
          <w:t>;</w:t>
        </w:r>
      </w:ins>
      <w:del w:id="2741" w:author="Rodion Kharabet" w:date="2019-12-06T01:25:00Z">
        <w:r w:rsidR="00943128" w:rsidRPr="00312974" w:rsidDel="002F6296">
          <w:rPr>
            <w:rPrChange w:id="2742" w:author="Rodion" w:date="2019-12-09T02:09:00Z">
              <w:rPr/>
            </w:rPrChange>
          </w:rPr>
          <w:delText xml:space="preserve"> </w:delText>
        </w:r>
      </w:del>
    </w:p>
    <w:p w14:paraId="2E768E71" w14:textId="19890A84" w:rsidR="00943128" w:rsidRPr="00312974" w:rsidRDefault="002F6296" w:rsidP="00943128">
      <w:pPr>
        <w:pStyle w:val="ListParagraph"/>
        <w:rPr>
          <w:rPrChange w:id="2743" w:author="Rodion" w:date="2019-12-09T02:09:00Z">
            <w:rPr/>
          </w:rPrChange>
        </w:rPr>
      </w:pPr>
      <w:ins w:id="2744" w:author="Rodion Kharabet" w:date="2019-12-06T01:26:00Z">
        <w:r w:rsidRPr="00312974">
          <w:rPr>
            <w:rPrChange w:id="2745" w:author="Rodion" w:date="2019-12-09T02:09:00Z">
              <w:rPr/>
            </w:rPrChange>
          </w:rPr>
          <w:lastRenderedPageBreak/>
          <w:t>м</w:t>
        </w:r>
      </w:ins>
      <w:del w:id="2746" w:author="Rodion Kharabet" w:date="2019-12-06T01:26:00Z">
        <w:r w:rsidR="0092474C" w:rsidRPr="00312974" w:rsidDel="002F6296">
          <w:rPr>
            <w:rPrChange w:id="2747" w:author="Rodion" w:date="2019-12-09T02:09:00Z">
              <w:rPr/>
            </w:rPrChange>
          </w:rPr>
          <w:delText>М</w:delText>
        </w:r>
      </w:del>
      <w:r w:rsidR="0092474C" w:rsidRPr="00312974">
        <w:rPr>
          <w:rPrChange w:id="2748" w:author="Rodion" w:date="2019-12-09T02:09:00Z">
            <w:rPr/>
          </w:rPrChange>
        </w:rPr>
        <w:t>асштабованість</w:t>
      </w:r>
      <w:ins w:id="2749" w:author="Rodion Kharabet" w:date="2019-12-06T01:26:00Z">
        <w:r w:rsidRPr="00312974">
          <w:rPr>
            <w:rPrChange w:id="2750" w:author="Rodion" w:date="2019-12-09T02:09:00Z">
              <w:rPr/>
            </w:rPrChange>
          </w:rPr>
          <w:t>;</w:t>
        </w:r>
      </w:ins>
    </w:p>
    <w:p w14:paraId="15435381" w14:textId="6B2585C0" w:rsidR="00943128" w:rsidRPr="00312974" w:rsidRDefault="002F6296" w:rsidP="00943128">
      <w:pPr>
        <w:pStyle w:val="ListParagraph"/>
        <w:rPr>
          <w:rPrChange w:id="2751" w:author="Rodion" w:date="2019-12-09T02:09:00Z">
            <w:rPr/>
          </w:rPrChange>
        </w:rPr>
      </w:pPr>
      <w:ins w:id="2752" w:author="Rodion Kharabet" w:date="2019-12-06T01:26:00Z">
        <w:r w:rsidRPr="00312974">
          <w:rPr>
            <w:rPrChange w:id="2753" w:author="Rodion" w:date="2019-12-09T02:09:00Z">
              <w:rPr/>
            </w:rPrChange>
          </w:rPr>
          <w:t>м</w:t>
        </w:r>
      </w:ins>
      <w:del w:id="2754" w:author="Rodion Kharabet" w:date="2019-12-06T01:26:00Z">
        <w:r w:rsidR="00943128" w:rsidRPr="00312974" w:rsidDel="002F6296">
          <w:rPr>
            <w:rPrChange w:id="2755" w:author="Rodion" w:date="2019-12-09T02:09:00Z">
              <w:rPr/>
            </w:rPrChange>
          </w:rPr>
          <w:delText>М</w:delText>
        </w:r>
      </w:del>
      <w:r w:rsidR="00943128" w:rsidRPr="00312974">
        <w:rPr>
          <w:rPrChange w:id="2756" w:author="Rodion" w:date="2019-12-09T02:09:00Z">
            <w:rPr/>
          </w:rPrChange>
        </w:rPr>
        <w:t>обільність</w:t>
      </w:r>
      <w:ins w:id="2757" w:author="Rodion Kharabet" w:date="2019-12-06T01:26:00Z">
        <w:r w:rsidRPr="00312974">
          <w:rPr>
            <w:rPrChange w:id="2758" w:author="Rodion" w:date="2019-12-09T02:09:00Z">
              <w:rPr/>
            </w:rPrChange>
          </w:rPr>
          <w:t>;</w:t>
        </w:r>
      </w:ins>
    </w:p>
    <w:p w14:paraId="52E73628" w14:textId="732EF2CD" w:rsidR="00943128" w:rsidRPr="00312974" w:rsidRDefault="002F6296" w:rsidP="00943128">
      <w:pPr>
        <w:pStyle w:val="ListParagraph"/>
        <w:rPr>
          <w:rPrChange w:id="2759" w:author="Rodion" w:date="2019-12-09T02:09:00Z">
            <w:rPr/>
          </w:rPrChange>
        </w:rPr>
      </w:pPr>
      <w:ins w:id="2760" w:author="Rodion Kharabet" w:date="2019-12-06T01:26:00Z">
        <w:r w:rsidRPr="00312974">
          <w:rPr>
            <w:rPrChange w:id="2761" w:author="Rodion" w:date="2019-12-09T02:09:00Z">
              <w:rPr/>
            </w:rPrChange>
          </w:rPr>
          <w:t>е</w:t>
        </w:r>
      </w:ins>
      <w:del w:id="2762" w:author="Rodion Kharabet" w:date="2019-12-06T01:26:00Z">
        <w:r w:rsidR="00943128" w:rsidRPr="00312974" w:rsidDel="002F6296">
          <w:rPr>
            <w:rPrChange w:id="2763" w:author="Rodion" w:date="2019-12-09T02:09:00Z">
              <w:rPr/>
            </w:rPrChange>
          </w:rPr>
          <w:delText>Е</w:delText>
        </w:r>
      </w:del>
      <w:r w:rsidR="00943128" w:rsidRPr="00312974">
        <w:rPr>
          <w:rPrChange w:id="2764" w:author="Rodion" w:date="2019-12-09T02:09:00Z">
            <w:rPr/>
          </w:rPrChange>
        </w:rPr>
        <w:t>нергоефективність</w:t>
      </w:r>
      <w:ins w:id="2765" w:author="Rodion Kharabet" w:date="2019-12-06T01:26:00Z">
        <w:r w:rsidRPr="00312974">
          <w:rPr>
            <w:rPrChange w:id="2766" w:author="Rodion" w:date="2019-12-09T02:09:00Z">
              <w:rPr/>
            </w:rPrChange>
          </w:rPr>
          <w:t>;</w:t>
        </w:r>
      </w:ins>
    </w:p>
    <w:p w14:paraId="0B158283" w14:textId="41E46CCE" w:rsidR="00943128" w:rsidRPr="00312974" w:rsidRDefault="002F6296" w:rsidP="00943128">
      <w:pPr>
        <w:pStyle w:val="ListParagraph"/>
        <w:rPr>
          <w:rPrChange w:id="2767" w:author="Rodion" w:date="2019-12-09T02:09:00Z">
            <w:rPr/>
          </w:rPrChange>
        </w:rPr>
      </w:pPr>
      <w:ins w:id="2768" w:author="Rodion Kharabet" w:date="2019-12-06T01:26:00Z">
        <w:r w:rsidRPr="00312974">
          <w:rPr>
            <w:rPrChange w:id="2769" w:author="Rodion" w:date="2019-12-09T02:09:00Z">
              <w:rPr/>
            </w:rPrChange>
          </w:rPr>
          <w:t>п</w:t>
        </w:r>
      </w:ins>
      <w:del w:id="2770" w:author="Rodion Kharabet" w:date="2019-12-06T01:26:00Z">
        <w:r w:rsidR="00943128" w:rsidRPr="00312974" w:rsidDel="002F6296">
          <w:rPr>
            <w:rPrChange w:id="2771" w:author="Rodion" w:date="2019-12-09T02:09:00Z">
              <w:rPr/>
            </w:rPrChange>
          </w:rPr>
          <w:delText>П</w:delText>
        </w:r>
      </w:del>
      <w:r w:rsidR="00943128" w:rsidRPr="00312974">
        <w:rPr>
          <w:rPrChange w:id="2772" w:author="Rodion" w:date="2019-12-09T02:09:00Z">
            <w:rPr/>
          </w:rPrChange>
        </w:rPr>
        <w:t>ропускна здатність</w:t>
      </w:r>
      <w:ins w:id="2773" w:author="Rodion Kharabet" w:date="2019-12-06T01:26:00Z">
        <w:r w:rsidRPr="00312974">
          <w:rPr>
            <w:rPrChange w:id="2774" w:author="Rodion" w:date="2019-12-09T02:09:00Z">
              <w:rPr/>
            </w:rPrChange>
          </w:rPr>
          <w:t>;</w:t>
        </w:r>
      </w:ins>
    </w:p>
    <w:p w14:paraId="533C973B" w14:textId="1008EFCE" w:rsidR="00943128" w:rsidRPr="00312974" w:rsidRDefault="00943128" w:rsidP="00943128">
      <w:pPr>
        <w:pStyle w:val="ListParagraph"/>
        <w:rPr>
          <w:rPrChange w:id="2775" w:author="Rodion" w:date="2019-12-09T02:09:00Z">
            <w:rPr/>
          </w:rPrChange>
        </w:rPr>
      </w:pPr>
      <w:del w:id="2776" w:author="Rodion Kharabet" w:date="2019-12-06T01:26:00Z">
        <w:r w:rsidRPr="00312974" w:rsidDel="002F6296">
          <w:rPr>
            <w:rPrChange w:id="2777" w:author="Rodion" w:date="2019-12-09T02:09:00Z">
              <w:rPr/>
            </w:rPrChange>
          </w:rPr>
          <w:delText>Н</w:delText>
        </w:r>
      </w:del>
      <w:ins w:id="2778" w:author="Rodion Kharabet" w:date="2019-12-06T01:26:00Z">
        <w:r w:rsidR="002F6296" w:rsidRPr="00312974">
          <w:rPr>
            <w:rPrChange w:id="2779" w:author="Rodion" w:date="2019-12-09T02:09:00Z">
              <w:rPr/>
            </w:rPrChange>
          </w:rPr>
          <w:t>н</w:t>
        </w:r>
      </w:ins>
      <w:r w:rsidRPr="00312974">
        <w:rPr>
          <w:rPrChange w:id="2780" w:author="Rodion" w:date="2019-12-09T02:09:00Z">
            <w:rPr/>
          </w:rPrChange>
        </w:rPr>
        <w:t>адійність</w:t>
      </w:r>
      <w:ins w:id="2781" w:author="Rodion Kharabet" w:date="2019-12-06T01:26:00Z">
        <w:r w:rsidR="002F6296" w:rsidRPr="00312974">
          <w:rPr>
            <w:rPrChange w:id="2782" w:author="Rodion" w:date="2019-12-09T02:09:00Z">
              <w:rPr/>
            </w:rPrChange>
          </w:rPr>
          <w:t>.</w:t>
        </w:r>
      </w:ins>
    </w:p>
    <w:p w14:paraId="5682A2C0" w14:textId="1E3A0BC4" w:rsidR="00943128" w:rsidRPr="00312974" w:rsidRDefault="00943128" w:rsidP="00943128">
      <w:pPr>
        <w:rPr>
          <w:rPrChange w:id="2783" w:author="Rodion" w:date="2019-12-09T02:09:00Z">
            <w:rPr/>
          </w:rPrChange>
        </w:rPr>
      </w:pPr>
      <w:r w:rsidRPr="00312974">
        <w:rPr>
          <w:rPrChange w:id="2784" w:author="Rodion" w:date="2019-12-09T02:09:00Z">
            <w:rPr/>
          </w:rPrChange>
        </w:rPr>
        <w:t xml:space="preserve">Одним з важливих параметрів мережі – топологія. Для універсальної мережі інтернету речей найпоширенішими </w:t>
      </w:r>
      <w:del w:id="2785" w:author="Rodion Kharabet" w:date="2019-12-06T01:26:00Z">
        <w:r w:rsidRPr="00312974" w:rsidDel="002F6296">
          <w:rPr>
            <w:rPrChange w:id="2786" w:author="Rodion" w:date="2019-12-09T02:09:00Z">
              <w:rPr/>
            </w:rPrChange>
          </w:rPr>
          <w:delText xml:space="preserve">являються </w:delText>
        </w:r>
      </w:del>
      <w:ins w:id="2787" w:author="Rodion Kharabet" w:date="2019-12-06T01:26:00Z">
        <w:r w:rsidR="002F6296" w:rsidRPr="00312974">
          <w:rPr>
            <w:rPrChange w:id="2788" w:author="Rodion" w:date="2019-12-09T02:09:00Z">
              <w:rPr/>
            </w:rPrChange>
          </w:rPr>
          <w:t xml:space="preserve">є </w:t>
        </w:r>
      </w:ins>
      <w:r w:rsidRPr="00312974">
        <w:rPr>
          <w:rPrChange w:id="2789" w:author="Rodion" w:date="2019-12-09T02:09:00Z">
            <w:rPr/>
          </w:rPrChange>
        </w:rPr>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rPr>
          <w:rPrChange w:id="2790" w:author="Rodion" w:date="2019-12-09T02:09:00Z">
            <w:rPr/>
          </w:rPrChange>
        </w:rPr>
        <w:t>наступний</w:t>
      </w:r>
      <w:r w:rsidRPr="00312974">
        <w:rPr>
          <w:rPrChange w:id="2791" w:author="Rodion" w:date="2019-12-09T02:09:00Z">
            <w:rPr/>
          </w:rPrChange>
        </w:rPr>
        <w:t xml:space="preserve"> рівень. У сітчастих топологіях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ins w:id="2792" w:author="Rodion Kharabet" w:date="2019-12-06T01:26:00Z">
        <w:r w:rsidR="002F6296" w:rsidRPr="00312974">
          <w:rPr>
            <w:rPrChange w:id="2793" w:author="Rodion" w:date="2019-12-09T02:09:00Z">
              <w:rPr/>
            </w:rPrChange>
          </w:rPr>
          <w:t xml:space="preserve"> із</w:t>
        </w:r>
      </w:ins>
      <w:r w:rsidRPr="00312974">
        <w:rPr>
          <w:rPrChange w:id="2794" w:author="Rodion" w:date="2019-12-09T02:09:00Z">
            <w:rPr/>
          </w:rPrChange>
        </w:rPr>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pPr>
        <w:rPr>
          <w:rPrChange w:id="2795" w:author="Rodion" w:date="2019-12-09T02:09:00Z">
            <w:rPr/>
          </w:rPrChange>
        </w:rPr>
      </w:pPr>
      <w:r w:rsidRPr="00312974">
        <w:rPr>
          <w:rPrChange w:id="2796" w:author="Rodion" w:date="2019-12-09T02:09:00Z">
            <w:rPr/>
          </w:rPrChange>
        </w:rPr>
        <w:t xml:space="preserve">Мережеві протоколи нижніх рівнів включають в себе як </w:t>
      </w:r>
      <w:r w:rsidR="0092474C" w:rsidRPr="00312974">
        <w:rPr>
          <w:rPrChange w:id="2797" w:author="Rodion" w:date="2019-12-09T02:09:00Z">
            <w:rPr/>
          </w:rPrChange>
        </w:rPr>
        <w:t>стільниковий</w:t>
      </w:r>
      <w:r w:rsidRPr="00312974">
        <w:rPr>
          <w:rPrChange w:id="2798" w:author="Rodion" w:date="2019-12-09T02:09:00Z">
            <w:rPr/>
          </w:rPrChange>
        </w:rPr>
        <w:t xml:space="preserve"> </w:t>
      </w:r>
      <w:r w:rsidR="0092474C" w:rsidRPr="00312974">
        <w:rPr>
          <w:rPrChange w:id="2799" w:author="Rodion" w:date="2019-12-09T02:09:00Z">
            <w:rPr/>
          </w:rPrChange>
        </w:rPr>
        <w:t>зв’язок</w:t>
      </w:r>
      <w:r w:rsidRPr="00312974">
        <w:rPr>
          <w:rPrChange w:id="2800" w:author="Rodion" w:date="2019-12-09T02:09:00Z">
            <w:rPr/>
          </w:rPrChange>
        </w:rPr>
        <w:t>, Wi-Fi та Ethernet, так і більш спеціалізовані рішення, такі як LPWAN, Bluetooth Low Energy (BLE), ZigBee, NFC та RFID</w:t>
      </w:r>
      <w:r w:rsidR="008A1C57" w:rsidRPr="00312974">
        <w:rPr>
          <w:rPrChange w:id="2801" w:author="Rodion" w:date="2019-12-09T02:09:00Z">
            <w:rPr/>
          </w:rPrChange>
        </w:rPr>
        <w:t xml:space="preserve"> [20]</w:t>
      </w:r>
      <w:r w:rsidRPr="00312974">
        <w:rPr>
          <w:rPrChange w:id="2802" w:author="Rodion" w:date="2019-12-09T02:09:00Z">
            <w:rPr/>
          </w:rPrChange>
        </w:rPr>
        <w:t>.</w:t>
      </w:r>
    </w:p>
    <w:p w14:paraId="64A27508" w14:textId="2A6EF08D" w:rsidR="00943128" w:rsidRPr="00312974" w:rsidRDefault="00943128" w:rsidP="00943128">
      <w:pPr>
        <w:rPr>
          <w:rPrChange w:id="2803" w:author="Rodion" w:date="2019-12-09T02:09:00Z">
            <w:rPr/>
          </w:rPrChange>
        </w:rPr>
      </w:pPr>
      <w:r w:rsidRPr="00312974">
        <w:rPr>
          <w:rPrChange w:id="2804" w:author="Rodion" w:date="2019-12-09T02:09:00Z">
            <w:rPr/>
          </w:rPrChange>
        </w:rPr>
        <w:t>Важливою технологією комунікації на короткій дистанції є Bluetooth,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носимих пристро</w:t>
      </w:r>
      <w:r w:rsidR="00947F64" w:rsidRPr="00312974">
        <w:rPr>
          <w:rPrChange w:id="2805" w:author="Rodion" w:date="2019-12-09T02:09:00Z">
            <w:rPr/>
          </w:rPrChange>
        </w:rPr>
        <w:t>ях</w:t>
      </w:r>
      <w:r w:rsidRPr="00312974">
        <w:rPr>
          <w:rPrChange w:id="2806" w:author="Rodion" w:date="2019-12-09T02:09:00Z">
            <w:rPr/>
          </w:rPrChange>
        </w:rPr>
        <w:t xml:space="preserve">, як смарт-годинники, фітнес-браслети тощо. Тож логічно, що він буде мати успіх на ринку інтернету речей. Новий Bluetooth Low-Energy (BLE) або Bluetooth Smart – важливий протокол для систем інтернету речей. Він забезпечує таку ж швидкість та діапазон дії, як і звичайний Bluetooth, але значно зменшує споживання електроенергії пристроями. Однак BLE насправді не призначений для передачі файлів, він більше підходить для невеликих </w:t>
      </w:r>
      <w:del w:id="2807" w:author="Rodion Kharabet" w:date="2019-12-06T01:27:00Z">
        <w:r w:rsidRPr="00312974" w:rsidDel="002F6296">
          <w:rPr>
            <w:rPrChange w:id="2808" w:author="Rodion" w:date="2019-12-09T02:09:00Z">
              <w:rPr/>
            </w:rPrChange>
          </w:rPr>
          <w:delText xml:space="preserve">шматочків </w:delText>
        </w:r>
      </w:del>
      <w:ins w:id="2809" w:author="Rodion Kharabet" w:date="2019-12-06T01:27:00Z">
        <w:r w:rsidR="002F6296" w:rsidRPr="00312974">
          <w:rPr>
            <w:rPrChange w:id="2810" w:author="Rodion" w:date="2019-12-09T02:09:00Z">
              <w:rPr/>
            </w:rPrChange>
          </w:rPr>
          <w:t xml:space="preserve">об’ємів </w:t>
        </w:r>
      </w:ins>
      <w:r w:rsidRPr="00312974">
        <w:rPr>
          <w:rPrChange w:id="2811" w:author="Rodion" w:date="2019-12-09T02:09:00Z">
            <w:rPr/>
          </w:rPrChange>
        </w:rPr>
        <w:t xml:space="preserve">даних. Але ця </w:t>
      </w:r>
      <w:r w:rsidR="00947F64" w:rsidRPr="00312974">
        <w:rPr>
          <w:rPrChange w:id="2812" w:author="Rodion" w:date="2019-12-09T02:09:00Z">
            <w:rPr/>
          </w:rPrChange>
        </w:rPr>
        <w:t>технологія</w:t>
      </w:r>
      <w:r w:rsidRPr="00312974">
        <w:rPr>
          <w:rPrChange w:id="2813" w:author="Rodion" w:date="2019-12-09T02:09:00Z">
            <w:rPr/>
          </w:rPrChange>
        </w:rPr>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Bluetooth 5.0 можуть використовувати швидкість передачі даних до 2 Мбіт / с, що вдвічі </w:t>
      </w:r>
      <w:r w:rsidRPr="00312974">
        <w:rPr>
          <w:rPrChange w:id="2814" w:author="Rodion" w:date="2019-12-09T02:09:00Z">
            <w:rPr/>
          </w:rPrChange>
        </w:rPr>
        <w:lastRenderedPageBreak/>
        <w:t>більше, ніж підтримує Bluetooth 4.2. Пристрої також можуть спілкуватися на відстані до 240 метрів, що в чотири рази перевищує аналогічний показник попереднього стандарту версії Bluetooth 4.2 [</w:t>
      </w:r>
      <w:r w:rsidR="00FE02C9" w:rsidRPr="00312974">
        <w:rPr>
          <w:rPrChange w:id="2815" w:author="Rodion" w:date="2019-12-09T02:09:00Z">
            <w:rPr/>
          </w:rPrChange>
        </w:rPr>
        <w:t>23</w:t>
      </w:r>
      <w:r w:rsidRPr="00312974">
        <w:rPr>
          <w:rPrChange w:id="2816" w:author="Rodion" w:date="2019-12-09T02:09:00Z">
            <w:rPr/>
          </w:rPrChange>
        </w:rPr>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7666279C" w:rsidR="00943128" w:rsidRPr="00312974" w:rsidRDefault="00943128" w:rsidP="00943128">
      <w:pPr>
        <w:rPr>
          <w:rPrChange w:id="2817" w:author="Rodion" w:date="2019-12-09T02:09:00Z">
            <w:rPr/>
          </w:rPrChange>
        </w:rPr>
      </w:pPr>
      <w:r w:rsidRPr="00312974">
        <w:rPr>
          <w:rPrChange w:id="2818" w:author="Rodion" w:date="2019-12-09T02:09:00Z">
            <w:rPr/>
          </w:rPrChange>
        </w:rPr>
        <w:t xml:space="preserve">ZigBee, як і Bluetooth, має велику </w:t>
      </w:r>
      <w:r w:rsidR="00947F64" w:rsidRPr="00312974">
        <w:rPr>
          <w:rPrChange w:id="2819" w:author="Rodion" w:date="2019-12-09T02:09:00Z">
            <w:rPr/>
          </w:rPrChange>
        </w:rPr>
        <w:t>розповсюдженість</w:t>
      </w:r>
      <w:r w:rsidRPr="00312974">
        <w:rPr>
          <w:rPrChange w:id="2820" w:author="Rodion" w:date="2019-12-09T02:09:00Z">
            <w:rPr/>
          </w:rPrChange>
        </w:rPr>
        <w:t xml:space="preserve">, але традиційно більше в промислових умовах. ZigBee PRO та ZigBee Remote Control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del w:id="2821" w:author="Rodion Kharabet" w:date="2019-12-06T01:27:00Z">
        <w:r w:rsidRPr="00312974" w:rsidDel="002F6296">
          <w:rPr>
            <w:rPrChange w:id="2822" w:author="Rodion" w:date="2019-12-09T02:09:00Z">
              <w:rPr/>
            </w:rPrChange>
          </w:rPr>
          <w:delText xml:space="preserve">рідкого обміну </w:delText>
        </w:r>
      </w:del>
      <w:ins w:id="2823" w:author="Rodion Kharabet" w:date="2019-12-06T01:27:00Z">
        <w:r w:rsidR="002F6296" w:rsidRPr="00312974">
          <w:rPr>
            <w:rPrChange w:id="2824" w:author="Rodion" w:date="2019-12-09T02:09:00Z">
              <w:rPr/>
            </w:rPrChange>
          </w:rPr>
          <w:t xml:space="preserve">нечастого </w:t>
        </w:r>
      </w:ins>
      <w:r w:rsidRPr="00312974">
        <w:rPr>
          <w:rPrChange w:id="2825" w:author="Rodion" w:date="2019-12-09T02:09:00Z">
            <w:rPr/>
          </w:rPrChange>
        </w:rPr>
        <w:t>даними при низькій пропускній здатності (250Кбіт/с) на обмеженій території (в межах 100 м) в порівнянні з</w:t>
      </w:r>
      <w:del w:id="2826" w:author="Rodion Kharabet" w:date="2019-12-06T01:27:00Z">
        <w:r w:rsidRPr="00312974" w:rsidDel="002F6296">
          <w:rPr>
            <w:rPrChange w:id="2827" w:author="Rodion" w:date="2019-12-09T02:09:00Z">
              <w:rPr/>
            </w:rPrChange>
          </w:rPr>
          <w:delText>а</w:delText>
        </w:r>
      </w:del>
      <w:r w:rsidRPr="00312974">
        <w:rPr>
          <w:rPrChange w:id="2828" w:author="Rodion" w:date="2019-12-09T02:09:00Z">
            <w:rPr/>
          </w:rPrChange>
        </w:rPr>
        <w:t xml:space="preserve"> BLE. ZigBee RF4CE має деякі </w:t>
      </w:r>
      <w:del w:id="2829" w:author="Rodion Kharabet" w:date="2019-12-06T01:27:00Z">
        <w:r w:rsidRPr="00312974" w:rsidDel="002F6296">
          <w:rPr>
            <w:rPrChange w:id="2830" w:author="Rodion" w:date="2019-12-09T02:09:00Z">
              <w:rPr/>
            </w:rPrChange>
          </w:rPr>
          <w:delText xml:space="preserve">значні </w:delText>
        </w:r>
      </w:del>
      <w:r w:rsidRPr="00312974">
        <w:rPr>
          <w:rPrChange w:id="2831" w:author="Rodion" w:date="2019-12-09T02:09:00Z">
            <w:rPr/>
          </w:rPrChange>
        </w:rPr>
        <w:t>переваги в складних системах</w:t>
      </w:r>
      <w:ins w:id="2832" w:author="Rodion Kharabet" w:date="2019-12-06T01:28:00Z">
        <w:r w:rsidR="002F6296" w:rsidRPr="00312974">
          <w:rPr>
            <w:rPrChange w:id="2833" w:author="Rodion" w:date="2019-12-09T02:09:00Z">
              <w:rPr/>
            </w:rPrChange>
          </w:rPr>
          <w:t>,</w:t>
        </w:r>
      </w:ins>
      <w:r w:rsidRPr="00312974">
        <w:rPr>
          <w:rPrChange w:id="2834" w:author="Rodion" w:date="2019-12-09T02:09:00Z">
            <w:rPr/>
          </w:rPrChange>
        </w:rPr>
        <w:t xml:space="preserve"> </w:t>
      </w:r>
      <w:r w:rsidR="00947F64" w:rsidRPr="00312974">
        <w:rPr>
          <w:rPrChange w:id="2835" w:author="Rodion" w:date="2019-12-09T02:09:00Z">
            <w:rPr/>
          </w:rPrChange>
        </w:rPr>
        <w:t>забезпечуючи</w:t>
      </w:r>
      <w:r w:rsidRPr="00312974">
        <w:rPr>
          <w:rPrChange w:id="2836" w:author="Rodion" w:date="2019-12-09T02:09:00Z">
            <w:rPr/>
          </w:rPrChange>
        </w:rPr>
        <w:t xml:space="preserve"> нижче енергоспоживання</w:t>
      </w:r>
      <w:del w:id="2837" w:author="Rodion Kharabet" w:date="2019-12-06T01:28:00Z">
        <w:r w:rsidRPr="00312974" w:rsidDel="002F6296">
          <w:rPr>
            <w:rPrChange w:id="2838" w:author="Rodion" w:date="2019-12-09T02:09:00Z">
              <w:rPr/>
            </w:rPrChange>
          </w:rPr>
          <w:delText>м</w:delText>
        </w:r>
      </w:del>
      <w:r w:rsidRPr="00312974">
        <w:rPr>
          <w:rPrChange w:id="2839" w:author="Rodion" w:date="2019-12-09T02:09:00Z">
            <w:rPr/>
          </w:rPrChange>
        </w:rPr>
        <w:t xml:space="preserve">,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rPr>
          <w:rPrChange w:id="2840" w:author="Rodion" w:date="2019-12-09T02:09:00Z">
            <w:rPr/>
          </w:rPrChange>
        </w:rPr>
        <w:t xml:space="preserve">взаємодіють між </w:t>
      </w:r>
      <w:r w:rsidRPr="00312974">
        <w:rPr>
          <w:rPrChange w:id="2841" w:author="Rodion" w:date="2019-12-09T02:09:00Z">
            <w:rPr/>
          </w:rPrChange>
        </w:rPr>
        <w:t xml:space="preserve">собою (M2M – Machine to machine). Остання версія ZigBee </w:t>
      </w:r>
      <w:del w:id="2842" w:author="Rodion" w:date="2019-12-05T23:51:00Z">
        <w:r w:rsidRPr="00312974" w:rsidDel="005F6B57">
          <w:rPr>
            <w:rPrChange w:id="2843" w:author="Rodion" w:date="2019-12-09T02:09:00Z">
              <w:rPr/>
            </w:rPrChange>
          </w:rPr>
          <w:delText xml:space="preserve">- це </w:delText>
        </w:r>
      </w:del>
      <w:ins w:id="2844" w:author="Rodion" w:date="2019-12-05T23:51:00Z">
        <w:r w:rsidR="005F6B57" w:rsidRPr="00312974">
          <w:rPr>
            <w:rPrChange w:id="2845" w:author="Rodion" w:date="2019-12-09T02:09:00Z">
              <w:rPr/>
            </w:rPrChange>
          </w:rPr>
          <w:t xml:space="preserve">– це </w:t>
        </w:r>
      </w:ins>
      <w:r w:rsidRPr="00312974">
        <w:rPr>
          <w:rPrChange w:id="2846" w:author="Rodion" w:date="2019-12-09T02:09:00Z">
            <w:rPr/>
          </w:rPrChange>
        </w:rPr>
        <w:t>нещодавно запущений 3.0, який по суті є об'єднанням різних бездротових стандартів ZigBee в єдиний стандарт</w:t>
      </w:r>
      <w:r w:rsidR="00A539C0" w:rsidRPr="00312974">
        <w:rPr>
          <w:rPrChange w:id="2847" w:author="Rodion" w:date="2019-12-09T02:09:00Z">
            <w:rPr/>
          </w:rPrChange>
        </w:rPr>
        <w:t xml:space="preserve"> [21]</w:t>
      </w:r>
      <w:r w:rsidRPr="00312974">
        <w:rPr>
          <w:rPrChange w:id="2848" w:author="Rodion" w:date="2019-12-09T02:09:00Z">
            <w:rPr/>
          </w:rPrChange>
        </w:rPr>
        <w:t xml:space="preserve">. </w:t>
      </w:r>
    </w:p>
    <w:p w14:paraId="4798406A" w14:textId="719EDC26" w:rsidR="00943128" w:rsidRPr="00312974" w:rsidRDefault="00943128" w:rsidP="00943128">
      <w:pPr>
        <w:rPr>
          <w:rPrChange w:id="2849" w:author="Rodion" w:date="2019-12-09T02:09:00Z">
            <w:rPr/>
          </w:rPrChange>
        </w:rPr>
      </w:pPr>
      <w:r w:rsidRPr="00312974">
        <w:rPr>
          <w:rPrChange w:id="2850" w:author="Rodion" w:date="2019-12-09T02:09:00Z">
            <w:rPr/>
          </w:rPrChange>
        </w:rPr>
        <w:t xml:space="preserve">Z-Wave </w:t>
      </w:r>
      <w:del w:id="2851" w:author="Rodion" w:date="2019-12-05T23:51:00Z">
        <w:r w:rsidRPr="00312974" w:rsidDel="005F6B57">
          <w:rPr>
            <w:rPrChange w:id="2852" w:author="Rodion" w:date="2019-12-09T02:09:00Z">
              <w:rPr/>
            </w:rPrChange>
          </w:rPr>
          <w:delText xml:space="preserve">- це </w:delText>
        </w:r>
      </w:del>
      <w:ins w:id="2853" w:author="Rodion" w:date="2019-12-05T23:51:00Z">
        <w:r w:rsidR="005F6B57" w:rsidRPr="00312974">
          <w:rPr>
            <w:rPrChange w:id="2854" w:author="Rodion" w:date="2019-12-09T02:09:00Z">
              <w:rPr/>
            </w:rPrChange>
          </w:rPr>
          <w:t xml:space="preserve">– це </w:t>
        </w:r>
      </w:ins>
      <w:r w:rsidRPr="00312974">
        <w:rPr>
          <w:rPrChange w:id="2855" w:author="Rodion" w:date="2019-12-09T02:09:00Z">
            <w:rPr/>
          </w:rPrChange>
        </w:rPr>
        <w:t xml:space="preserve">технологія радіочастотного зв'язку з низькою потужністю, яка в першу чергу призначена для автоматизації дому. </w:t>
      </w:r>
      <w:r w:rsidR="00947F64" w:rsidRPr="00312974">
        <w:rPr>
          <w:rPrChange w:id="2856" w:author="Rodion" w:date="2019-12-09T02:09:00Z">
            <w:rPr/>
          </w:rPrChange>
        </w:rPr>
        <w:t>Зокрема</w:t>
      </w:r>
      <w:r w:rsidRPr="00312974">
        <w:rPr>
          <w:rPrChange w:id="2857" w:author="Rodion" w:date="2019-12-09T02:09:00Z">
            <w:rPr/>
          </w:rPrChange>
        </w:rPr>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rPr>
          <w:rPrChange w:id="2858" w:author="Rodion" w:date="2019-12-09T02:09:00Z">
            <w:rPr/>
          </w:rPrChange>
        </w:rPr>
        <w:t>затримкою</w:t>
      </w:r>
      <w:r w:rsidRPr="00312974">
        <w:rPr>
          <w:rPrChange w:id="2859" w:author="Rodion" w:date="2019-12-09T02:09:00Z">
            <w:rPr/>
          </w:rPrChange>
        </w:rPr>
        <w:t xml:space="preserve"> невеликих пакетів даних зі швидкістю передачі даних до 100 Кбіт/с, технологія працює в діапазоні до 1 ГГц і є </w:t>
      </w:r>
      <w:del w:id="2860" w:author="Rodion Kharabet" w:date="2019-12-06T01:28:00Z">
        <w:r w:rsidRPr="00312974" w:rsidDel="002F6296">
          <w:rPr>
            <w:rPrChange w:id="2861" w:author="Rodion" w:date="2019-12-09T02:09:00Z">
              <w:rPr/>
            </w:rPrChange>
          </w:rPr>
          <w:delText xml:space="preserve">стійкій </w:delText>
        </w:r>
      </w:del>
      <w:ins w:id="2862" w:author="Rodion Kharabet" w:date="2019-12-06T01:28:00Z">
        <w:r w:rsidR="002F6296" w:rsidRPr="00312974">
          <w:rPr>
            <w:rPrChange w:id="2863" w:author="Rodion" w:date="2019-12-09T02:09:00Z">
              <w:rPr/>
            </w:rPrChange>
          </w:rPr>
          <w:t xml:space="preserve">стійкою </w:t>
        </w:r>
      </w:ins>
      <w:r w:rsidRPr="00312974">
        <w:rPr>
          <w:rPrChange w:id="2864" w:author="Rodion" w:date="2019-12-09T02:09:00Z">
            <w:rPr/>
          </w:rPrChange>
        </w:rPr>
        <w:t>до перешкод від інших бездротових технологій в діапазоні 2,4 ГГц, таких як Wi</w:t>
      </w:r>
      <w:r w:rsidR="00947F64" w:rsidRPr="00312974">
        <w:rPr>
          <w:rPrChange w:id="2865" w:author="Rodion" w:date="2019-12-09T02:09:00Z">
            <w:rPr/>
          </w:rPrChange>
        </w:rPr>
        <w:t>-</w:t>
      </w:r>
      <w:r w:rsidRPr="00312974">
        <w:rPr>
          <w:rPrChange w:id="2866" w:author="Rodion" w:date="2019-12-09T02:09:00Z">
            <w:rPr/>
          </w:rPrChange>
        </w:rPr>
        <w:t xml:space="preserve">Fi, Bluetooth або ZigBee. </w:t>
      </w:r>
      <w:del w:id="2867" w:author="Rodion Kharabet" w:date="2019-12-06T01:29:00Z">
        <w:r w:rsidRPr="00312974" w:rsidDel="002F6296">
          <w:rPr>
            <w:rPrChange w:id="2868" w:author="Rodion" w:date="2019-12-09T02:09:00Z">
              <w:rPr/>
            </w:rPrChange>
          </w:rPr>
          <w:delText xml:space="preserve">Він </w:delText>
        </w:r>
      </w:del>
      <w:ins w:id="2869" w:author="Rodion Kharabet" w:date="2019-12-06T01:29:00Z">
        <w:r w:rsidR="002F6296" w:rsidRPr="00312974">
          <w:rPr>
            <w:rPrChange w:id="2870" w:author="Rodion" w:date="2019-12-09T02:09:00Z">
              <w:rPr/>
            </w:rPrChange>
          </w:rPr>
          <w:t xml:space="preserve">Вона </w:t>
        </w:r>
      </w:ins>
      <w:r w:rsidRPr="00312974">
        <w:rPr>
          <w:rPrChange w:id="2871" w:author="Rodion" w:date="2019-12-09T02:09:00Z">
            <w:rPr/>
          </w:rPrChange>
        </w:rPr>
        <w:t>підтримує топологію сітчастої мереж</w:t>
      </w:r>
      <w:ins w:id="2872" w:author="Rodion Kharabet" w:date="2019-12-06T01:29:00Z">
        <w:r w:rsidR="002F6296" w:rsidRPr="00312974">
          <w:rPr>
            <w:rPrChange w:id="2873" w:author="Rodion" w:date="2019-12-09T02:09:00Z">
              <w:rPr/>
            </w:rPrChange>
          </w:rPr>
          <w:t>і</w:t>
        </w:r>
      </w:ins>
      <w:del w:id="2874" w:author="Rodion Kharabet" w:date="2019-12-06T01:29:00Z">
        <w:r w:rsidRPr="00312974" w:rsidDel="002F6296">
          <w:rPr>
            <w:rPrChange w:id="2875" w:author="Rodion" w:date="2019-12-09T02:09:00Z">
              <w:rPr/>
            </w:rPrChange>
          </w:rPr>
          <w:delText>у</w:delText>
        </w:r>
      </w:del>
      <w:r w:rsidRPr="00312974">
        <w:rPr>
          <w:rPrChange w:id="2876" w:author="Rodion" w:date="2019-12-09T02:09:00Z">
            <w:rPr/>
          </w:rPrChange>
        </w:rPr>
        <w:t xml:space="preserve"> без необхідності </w:t>
      </w:r>
      <w:ins w:id="2877" w:author="Rodion Kharabet" w:date="2019-12-06T01:29:00Z">
        <w:r w:rsidR="002F6296" w:rsidRPr="00312974">
          <w:rPr>
            <w:rPrChange w:id="2878" w:author="Rodion" w:date="2019-12-09T02:09:00Z">
              <w:rPr/>
            </w:rPrChange>
          </w:rPr>
          <w:t xml:space="preserve">у </w:t>
        </w:r>
      </w:ins>
      <w:r w:rsidRPr="00312974">
        <w:rPr>
          <w:rPrChange w:id="2879" w:author="Rodion" w:date="2019-12-09T02:09:00Z">
            <w:rPr/>
          </w:rPrChange>
        </w:rPr>
        <w:t>вузл</w:t>
      </w:r>
      <w:ins w:id="2880" w:author="Rodion Kharabet" w:date="2019-12-06T01:29:00Z">
        <w:r w:rsidR="002F6296" w:rsidRPr="00312974">
          <w:rPr>
            <w:rPrChange w:id="2881" w:author="Rodion" w:date="2019-12-09T02:09:00Z">
              <w:rPr/>
            </w:rPrChange>
          </w:rPr>
          <w:t>і</w:t>
        </w:r>
      </w:ins>
      <w:del w:id="2882" w:author="Rodion Kharabet" w:date="2019-12-06T01:29:00Z">
        <w:r w:rsidRPr="00312974" w:rsidDel="002F6296">
          <w:rPr>
            <w:rPrChange w:id="2883" w:author="Rodion" w:date="2019-12-09T02:09:00Z">
              <w:rPr/>
            </w:rPrChange>
          </w:rPr>
          <w:delText>а</w:delText>
        </w:r>
      </w:del>
      <w:ins w:id="2884" w:author="Rodion Kharabet" w:date="2019-12-06T01:29:00Z">
        <w:r w:rsidR="002F6296" w:rsidRPr="00312974">
          <w:rPr>
            <w:rPrChange w:id="2885" w:author="Rodion" w:date="2019-12-09T02:09:00Z">
              <w:rPr/>
            </w:rPrChange>
          </w:rPr>
          <w:t xml:space="preserve"> </w:t>
        </w:r>
      </w:ins>
      <w:del w:id="2886" w:author="Rodion Kharabet" w:date="2019-12-06T01:29:00Z">
        <w:r w:rsidRPr="00312974" w:rsidDel="002F6296">
          <w:rPr>
            <w:rPrChange w:id="2887" w:author="Rodion" w:date="2019-12-09T02:09:00Z">
              <w:rPr/>
            </w:rPrChange>
          </w:rPr>
          <w:delText xml:space="preserve"> </w:delText>
        </w:r>
      </w:del>
      <w:r w:rsidRPr="00312974">
        <w:rPr>
          <w:rPrChange w:id="2888" w:author="Rodion" w:date="2019-12-09T02:09:00Z">
            <w:rPr/>
          </w:rPrChange>
        </w:rPr>
        <w:t>координатор</w:t>
      </w:r>
      <w:ins w:id="2889" w:author="Rodion Kharabet" w:date="2019-12-06T01:29:00Z">
        <w:r w:rsidR="002F6296" w:rsidRPr="00312974">
          <w:rPr>
            <w:rPrChange w:id="2890" w:author="Rodion" w:date="2019-12-09T02:09:00Z">
              <w:rPr/>
            </w:rPrChange>
          </w:rPr>
          <w:t>і</w:t>
        </w:r>
      </w:ins>
      <w:del w:id="2891" w:author="Rodion Kharabet" w:date="2019-12-06T01:29:00Z">
        <w:r w:rsidRPr="00312974" w:rsidDel="002F6296">
          <w:rPr>
            <w:rPrChange w:id="2892" w:author="Rodion" w:date="2019-12-09T02:09:00Z">
              <w:rPr/>
            </w:rPrChange>
          </w:rPr>
          <w:delText>а</w:delText>
        </w:r>
      </w:del>
      <w:r w:rsidRPr="00312974">
        <w:rPr>
          <w:rPrChange w:id="2893" w:author="Rodion" w:date="2019-12-09T02:09:00Z">
            <w:rPr/>
          </w:rPrChange>
        </w:rPr>
        <w:t xml:space="preserve"> і може масштабуватися до 232 пристроїв</w:t>
      </w:r>
      <w:r w:rsidR="00A539C0" w:rsidRPr="00312974">
        <w:rPr>
          <w:rPrChange w:id="2894" w:author="Rodion" w:date="2019-12-09T02:09:00Z">
            <w:rPr/>
          </w:rPrChange>
        </w:rPr>
        <w:t xml:space="preserve"> [22]</w:t>
      </w:r>
      <w:r w:rsidRPr="00312974">
        <w:rPr>
          <w:rPrChange w:id="2895" w:author="Rodion" w:date="2019-12-09T02:09:00Z">
            <w:rPr/>
          </w:rPrChange>
        </w:rPr>
        <w:t>.</w:t>
      </w:r>
    </w:p>
    <w:p w14:paraId="36EC0BA2" w14:textId="30AFCFF2" w:rsidR="00943128" w:rsidRPr="00312974" w:rsidRDefault="00943128" w:rsidP="00943128">
      <w:pPr>
        <w:rPr>
          <w:rPrChange w:id="2896" w:author="Rodion" w:date="2019-12-09T02:09:00Z">
            <w:rPr/>
          </w:rPrChange>
        </w:rPr>
      </w:pPr>
      <w:r w:rsidRPr="00312974">
        <w:rPr>
          <w:rPrChange w:id="2897" w:author="Rodion" w:date="2019-12-09T02:09:00Z">
            <w:rPr/>
          </w:rPrChange>
        </w:rPr>
        <w:t>Підключення пристроїв інтернету речей до Wi-Fi часто є очевидним вибором для багатьох розробників, особливо зважаючи на поширеність Wi</w:t>
      </w:r>
      <w:r w:rsidR="00947F64" w:rsidRPr="00312974">
        <w:rPr>
          <w:rPrChange w:id="2898" w:author="Rodion" w:date="2019-12-09T02:09:00Z">
            <w:rPr/>
          </w:rPrChange>
        </w:rPr>
        <w:t>-</w:t>
      </w:r>
      <w:r w:rsidRPr="00312974">
        <w:rPr>
          <w:rPrChange w:id="2899" w:author="Rodion" w:date="2019-12-09T02:09:00Z">
            <w:rPr/>
          </w:rPrChange>
        </w:rPr>
        <w:t xml:space="preserve">Fi в домашніх умовах. Усюди існує розвинена </w:t>
      </w:r>
      <w:r w:rsidR="00947F64" w:rsidRPr="00312974">
        <w:rPr>
          <w:rPrChange w:id="2900" w:author="Rodion" w:date="2019-12-09T02:09:00Z">
            <w:rPr/>
          </w:rPrChange>
        </w:rPr>
        <w:t>інфраструктура</w:t>
      </w:r>
      <w:r w:rsidRPr="00312974">
        <w:rPr>
          <w:rPrChange w:id="2901" w:author="Rodion" w:date="2019-12-09T02:09:00Z">
            <w:rPr/>
          </w:rPrChange>
        </w:rPr>
        <w:t xml:space="preserve"> для </w:t>
      </w:r>
      <w:r w:rsidR="00947F64" w:rsidRPr="00312974">
        <w:rPr>
          <w:rPrChange w:id="2902" w:author="Rodion" w:date="2019-12-09T02:09:00Z">
            <w:rPr/>
          </w:rPrChange>
        </w:rPr>
        <w:t>забезпечення</w:t>
      </w:r>
      <w:r w:rsidRPr="00312974">
        <w:rPr>
          <w:rPrChange w:id="2903" w:author="Rodion" w:date="2019-12-09T02:09:00Z">
            <w:rPr/>
          </w:rPrChange>
        </w:rPr>
        <w:t xml:space="preserve"> передачі даних з високою швидкістю та надійністю. В даний час найпоширенішим стандартом Wi</w:t>
      </w:r>
      <w:r w:rsidR="00947F64" w:rsidRPr="00312974">
        <w:rPr>
          <w:rPrChange w:id="2904" w:author="Rodion" w:date="2019-12-09T02:09:00Z">
            <w:rPr/>
          </w:rPrChange>
        </w:rPr>
        <w:t>-</w:t>
      </w:r>
      <w:r w:rsidRPr="00312974">
        <w:rPr>
          <w:rPrChange w:id="2905" w:author="Rodion" w:date="2019-12-09T02:09:00Z">
            <w:rPr/>
          </w:rPrChange>
        </w:rPr>
        <w:t xml:space="preserve">Fi, який </w:t>
      </w:r>
      <w:r w:rsidRPr="00312974">
        <w:rPr>
          <w:rPrChange w:id="2906" w:author="Rodion" w:date="2019-12-09T02:09:00Z">
            <w:rPr/>
          </w:rPrChange>
        </w:rPr>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0481738B" w:rsidR="00943128" w:rsidRPr="00312974" w:rsidRDefault="00943128" w:rsidP="00943128">
      <w:pPr>
        <w:rPr>
          <w:rPrChange w:id="2907" w:author="Rodion" w:date="2019-12-09T02:09:00Z">
            <w:rPr/>
          </w:rPrChange>
        </w:rPr>
      </w:pPr>
      <w:r w:rsidRPr="00312974">
        <w:rPr>
          <w:rPrChange w:id="2908" w:author="Rodion" w:date="2019-12-09T02:09:00Z">
            <w:rPr/>
          </w:rPrChange>
        </w:rPr>
        <w:t xml:space="preserve">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w:t>
      </w:r>
      <w:del w:id="2909" w:author="Rodion Kharabet" w:date="2019-12-06T01:30:00Z">
        <w:r w:rsidRPr="00312974" w:rsidDel="002F6296">
          <w:rPr>
            <w:rPrChange w:id="2910" w:author="Rodion" w:date="2019-12-09T02:09:00Z">
              <w:rPr/>
            </w:rPrChange>
          </w:rPr>
          <w:delText xml:space="preserve">явно </w:delText>
        </w:r>
      </w:del>
      <w:r w:rsidRPr="00312974">
        <w:rPr>
          <w:rPrChange w:id="2911" w:author="Rodion" w:date="2019-12-09T02:09:00Z">
            <w:rPr/>
          </w:rPrChange>
        </w:rPr>
        <w:t>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ins w:id="2912" w:author="Rodion Kharabet" w:date="2019-12-06T01:31:00Z">
        <w:r w:rsidR="00D36A2E" w:rsidRPr="00312974">
          <w:rPr>
            <w:rPrChange w:id="2913" w:author="Rodion" w:date="2019-12-09T02:09:00Z">
              <w:rPr/>
            </w:rPrChange>
          </w:rPr>
          <w:t>и</w:t>
        </w:r>
      </w:ins>
      <w:del w:id="2914" w:author="Rodion Kharabet" w:date="2019-12-06T01:31:00Z">
        <w:r w:rsidRPr="00312974" w:rsidDel="00D36A2E">
          <w:rPr>
            <w:rPrChange w:id="2915" w:author="Rodion" w:date="2019-12-09T02:09:00Z">
              <w:rPr/>
            </w:rPrChange>
          </w:rPr>
          <w:delText>ь</w:delText>
        </w:r>
      </w:del>
      <w:r w:rsidRPr="00312974">
        <w:rPr>
          <w:rPrChange w:id="2916" w:author="Rodion" w:date="2019-12-09T02:09:00Z">
            <w:rPr/>
          </w:rPrChange>
        </w:rPr>
        <w:t xml:space="preserve"> для проектів, що використовують тільки сенсори та потребують низьку пропускну здатніст</w:t>
      </w:r>
      <w:ins w:id="2917" w:author="Rodion Kharabet" w:date="2019-12-06T01:31:00Z">
        <w:r w:rsidR="00D36A2E" w:rsidRPr="00312974">
          <w:rPr>
            <w:rPrChange w:id="2918" w:author="Rodion" w:date="2019-12-09T02:09:00Z">
              <w:rPr/>
            </w:rPrChange>
          </w:rPr>
          <w:t>ь</w:t>
        </w:r>
      </w:ins>
      <w:del w:id="2919" w:author="Rodion Kharabet" w:date="2019-12-06T01:31:00Z">
        <w:r w:rsidRPr="00312974" w:rsidDel="00D36A2E">
          <w:rPr>
            <w:rPrChange w:id="2920" w:author="Rodion" w:date="2019-12-09T02:09:00Z">
              <w:rPr/>
            </w:rPrChange>
          </w:rPr>
          <w:delText>ю</w:delText>
        </w:r>
      </w:del>
      <w:r w:rsidRPr="00312974">
        <w:rPr>
          <w:rPrChange w:id="2921" w:author="Rodion" w:date="2019-12-09T02:09:00Z">
            <w:rPr/>
          </w:rPrChange>
        </w:rPr>
        <w:t xml:space="preserve"> даних, та будуть надсилати їх у невеликій кількості через Інтернет. </w:t>
      </w:r>
      <w:r w:rsidR="00947F64" w:rsidRPr="00312974">
        <w:rPr>
          <w:rPrChange w:id="2922" w:author="Rodion" w:date="2019-12-09T02:09:00Z">
            <w:rPr/>
          </w:rPrChange>
        </w:rPr>
        <w:t>Також</w:t>
      </w:r>
      <w:r w:rsidRPr="00312974">
        <w:rPr>
          <w:rPrChange w:id="2923" w:author="Rodion" w:date="2019-12-09T02:09:00Z">
            <w:rPr/>
          </w:rPrChange>
        </w:rPr>
        <w:t xml:space="preserve"> існують нові технології, що розроблені спеціально для потреб комунікації пристроїв інтернету речей. Стандарти LPWAN NB-IoT та LTE-M спрямовані на забезпечення енергоефективних, дешевих варіантів зв'язку з використанням існуючих стільникових мереж. NB-IoT </w:t>
      </w:r>
      <w:del w:id="2924" w:author="Rodion" w:date="2019-12-05T23:51:00Z">
        <w:r w:rsidRPr="00312974" w:rsidDel="005F6B57">
          <w:rPr>
            <w:rPrChange w:id="2925" w:author="Rodion" w:date="2019-12-09T02:09:00Z">
              <w:rPr/>
            </w:rPrChange>
          </w:rPr>
          <w:delText xml:space="preserve">- це </w:delText>
        </w:r>
      </w:del>
      <w:ins w:id="2926" w:author="Rodion" w:date="2019-12-05T23:51:00Z">
        <w:r w:rsidR="005F6B57" w:rsidRPr="00312974">
          <w:rPr>
            <w:rPrChange w:id="2927" w:author="Rodion" w:date="2019-12-09T02:09:00Z">
              <w:rPr/>
            </w:rPrChange>
          </w:rPr>
          <w:t xml:space="preserve">– це </w:t>
        </w:r>
      </w:ins>
      <w:r w:rsidRPr="00312974">
        <w:rPr>
          <w:rPrChange w:id="2928" w:author="Rodion" w:date="2019-12-09T02:09:00Z">
            <w:rPr/>
          </w:rPrChange>
        </w:rPr>
        <w:t xml:space="preserve">найновіший із цих стандартів, орієнтований на зв'язок на дальні відстані між великою кількістю пристроїв, розміщених у </w:t>
      </w:r>
      <w:r w:rsidR="00947F64" w:rsidRPr="00312974">
        <w:rPr>
          <w:rPrChange w:id="2929" w:author="Rodion" w:date="2019-12-09T02:09:00Z">
            <w:rPr/>
          </w:rPrChange>
        </w:rPr>
        <w:t>приміщеннях</w:t>
      </w:r>
      <w:r w:rsidRPr="00312974">
        <w:rPr>
          <w:rPrChange w:id="2930" w:author="Rodion" w:date="2019-12-09T02:09:00Z">
            <w:rPr/>
          </w:rPrChange>
        </w:rPr>
        <w:t>. LTE-M та NB-IoT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rPr>
          <w:rPrChange w:id="2931" w:author="Rodion" w:date="2019-12-09T02:09:00Z">
            <w:rPr/>
          </w:rPrChange>
        </w:rPr>
        <w:t xml:space="preserve"> [19]</w:t>
      </w:r>
      <w:r w:rsidRPr="00312974">
        <w:rPr>
          <w:rPrChange w:id="2932" w:author="Rodion" w:date="2019-12-09T02:09:00Z">
            <w:rPr/>
          </w:rPrChange>
        </w:rPr>
        <w:t>.</w:t>
      </w:r>
    </w:p>
    <w:p w14:paraId="11EEC573" w14:textId="62EB0A40" w:rsidR="00943128" w:rsidRPr="00312974" w:rsidRDefault="00943128" w:rsidP="00943128">
      <w:pPr>
        <w:rPr>
          <w:rPrChange w:id="2933" w:author="Rodion" w:date="2019-12-09T02:09:00Z">
            <w:rPr/>
          </w:rPrChange>
        </w:rPr>
      </w:pPr>
      <w:r w:rsidRPr="00312974">
        <w:rPr>
          <w:rPrChange w:id="2934" w:author="Rodion" w:date="2019-12-09T02:09:00Z">
            <w:rPr/>
          </w:rPrChange>
        </w:rPr>
        <w:t xml:space="preserve">Широко розповсюджений для дротового підключення в локальних мережах, Ethernet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rPr>
          <w:rPrChange w:id="2935" w:author="Rodion" w:date="2019-12-09T02:09:00Z">
            <w:rPr/>
          </w:rPrChange>
        </w:rPr>
        <w:t>тобто</w:t>
      </w:r>
      <w:r w:rsidRPr="00312974">
        <w:rPr>
          <w:rPrChange w:id="2936" w:author="Rodion" w:date="2019-12-09T02:09:00Z">
            <w:rPr/>
          </w:rPrChange>
        </w:rPr>
        <w:t xml:space="preserve"> </w:t>
      </w:r>
      <w:r w:rsidR="00947F64" w:rsidRPr="00312974">
        <w:rPr>
          <w:rPrChange w:id="2937" w:author="Rodion" w:date="2019-12-09T02:09:00Z">
            <w:rPr/>
          </w:rPrChange>
        </w:rPr>
        <w:t xml:space="preserve">мають комунікації через </w:t>
      </w:r>
      <w:del w:id="2938" w:author="Rodion Kharabet" w:date="2019-12-06T01:31:00Z">
        <w:r w:rsidR="00947F64" w:rsidRPr="00312974" w:rsidDel="00D36A2E">
          <w:rPr>
            <w:rPrChange w:id="2939" w:author="Rodion" w:date="2019-12-09T02:09:00Z">
              <w:rPr/>
            </w:rPrChange>
          </w:rPr>
          <w:delText>провід</w:delText>
        </w:r>
      </w:del>
      <w:ins w:id="2940" w:author="Rodion Kharabet" w:date="2019-12-06T01:31:00Z">
        <w:r w:rsidR="00D36A2E" w:rsidRPr="00312974">
          <w:rPr>
            <w:rPrChange w:id="2941" w:author="Rodion" w:date="2019-12-09T02:09:00Z">
              <w:rPr/>
            </w:rPrChange>
          </w:rPr>
          <w:t>дріт</w:t>
        </w:r>
      </w:ins>
      <w:r w:rsidRPr="00312974">
        <w:rPr>
          <w:rPrChange w:id="2942" w:author="Rodion" w:date="2019-12-09T02:09:00Z">
            <w:rPr/>
          </w:rPrChange>
        </w:rPr>
        <w:t>. Наприклад, сенсорні блоки, що встановлюються в системі автоматизації будівлі, можуть використовувати такі технології дротових мереж, як Ethernet. Це можуть бути датчики диму, вогню тощо.</w:t>
      </w:r>
    </w:p>
    <w:p w14:paraId="10199AB5" w14:textId="77777777" w:rsidR="00943128" w:rsidRPr="00312974" w:rsidRDefault="00943128" w:rsidP="00943128">
      <w:pPr>
        <w:rPr>
          <w:rPrChange w:id="2943" w:author="Rodion" w:date="2019-12-09T02:09:00Z">
            <w:rPr/>
          </w:rPrChange>
        </w:rPr>
      </w:pPr>
      <w:r w:rsidRPr="00312974">
        <w:rPr>
          <w:rPrChange w:id="2944" w:author="Rodion" w:date="2019-12-09T02:09:00Z">
            <w:rPr/>
          </w:rPrChange>
        </w:rPr>
        <w:t>Протокол NFC (Near Field Communication)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pPr>
        <w:rPr>
          <w:rPrChange w:id="2945" w:author="Rodion" w:date="2019-12-09T02:09:00Z">
            <w:rPr/>
          </w:rPrChange>
        </w:rPr>
      </w:pPr>
      <w:r w:rsidRPr="00312974">
        <w:rPr>
          <w:rPrChange w:id="2946" w:author="Rodion" w:date="2019-12-09T02:09:00Z">
            <w:rPr/>
          </w:rPrChange>
        </w:rPr>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7CC5CB4A" w:rsidR="00943128" w:rsidRPr="00312974" w:rsidRDefault="00943128" w:rsidP="00943128">
      <w:pPr>
        <w:pStyle w:val="ListParagraph"/>
        <w:rPr>
          <w:rPrChange w:id="2947" w:author="Rodion" w:date="2019-12-09T02:09:00Z">
            <w:rPr/>
          </w:rPrChange>
        </w:rPr>
      </w:pPr>
      <w:r w:rsidRPr="00312974">
        <w:rPr>
          <w:rPrChange w:id="2948" w:author="Rodion" w:date="2019-12-09T02:09:00Z">
            <w:rPr/>
          </w:rPrChange>
        </w:rPr>
        <w:t xml:space="preserve">Персональна мережа (Personal Area Network) </w:t>
      </w:r>
      <w:del w:id="2949" w:author="Rodion Kharabet" w:date="2019-12-06T01:31:00Z">
        <w:r w:rsidRPr="00312974" w:rsidDel="00D36A2E">
          <w:rPr>
            <w:rPrChange w:id="2950" w:author="Rodion" w:date="2019-12-09T02:09:00Z">
              <w:rPr/>
            </w:rPrChange>
          </w:rPr>
          <w:delText>-</w:delText>
        </w:r>
      </w:del>
      <w:ins w:id="2951" w:author="Rodion Kharabet" w:date="2019-12-06T01:31:00Z">
        <w:r w:rsidR="00D36A2E" w:rsidRPr="00312974">
          <w:rPr>
            <w:rPrChange w:id="2952" w:author="Rodion" w:date="2019-12-09T02:09:00Z">
              <w:rPr/>
            </w:rPrChange>
          </w:rPr>
          <w:t>–</w:t>
        </w:r>
      </w:ins>
      <w:r w:rsidRPr="00312974">
        <w:rPr>
          <w:rPrChange w:id="2953" w:author="Rodion" w:date="2019-12-09T02:09:00Z">
            <w:rPr/>
          </w:rPrChange>
        </w:rPr>
        <w:t xml:space="preserve"> короткий діапазон, де відстані вимірюються в метрах. Наприклад, носимі гаджети для фітнесу, що обмінюються даними через BLE з додатком на смартфоні користувача.</w:t>
      </w:r>
    </w:p>
    <w:p w14:paraId="6C292404" w14:textId="1AAD651E" w:rsidR="00943128" w:rsidRPr="00312974" w:rsidRDefault="00943128" w:rsidP="00943128">
      <w:pPr>
        <w:pStyle w:val="ListParagraph"/>
        <w:rPr>
          <w:rPrChange w:id="2954" w:author="Rodion" w:date="2019-12-09T02:09:00Z">
            <w:rPr/>
          </w:rPrChange>
        </w:rPr>
      </w:pPr>
      <w:r w:rsidRPr="00312974">
        <w:rPr>
          <w:rPrChange w:id="2955" w:author="Rodion" w:date="2019-12-09T02:09:00Z">
            <w:rPr/>
          </w:rPrChange>
        </w:rPr>
        <w:t xml:space="preserve">Локальна мережа (Local Area Network) </w:t>
      </w:r>
      <w:del w:id="2956" w:author="Rodion" w:date="2019-12-05T23:51:00Z">
        <w:r w:rsidRPr="00312974" w:rsidDel="005F6B57">
          <w:rPr>
            <w:rPrChange w:id="2957" w:author="Rodion" w:date="2019-12-09T02:09:00Z">
              <w:rPr/>
            </w:rPrChange>
          </w:rPr>
          <w:delText xml:space="preserve">- це </w:delText>
        </w:r>
      </w:del>
      <w:ins w:id="2958" w:author="Rodion" w:date="2019-12-05T23:51:00Z">
        <w:r w:rsidR="005F6B57" w:rsidRPr="00312974">
          <w:rPr>
            <w:rPrChange w:id="2959" w:author="Rodion" w:date="2019-12-09T02:09:00Z">
              <w:rPr/>
            </w:rPrChange>
          </w:rPr>
          <w:t xml:space="preserve">– це </w:t>
        </w:r>
      </w:ins>
      <w:r w:rsidRPr="00312974">
        <w:rPr>
          <w:rPrChange w:id="2960" w:author="Rodion" w:date="2019-12-09T02:09:00Z">
            <w:rPr/>
          </w:rPrChange>
        </w:rPr>
        <w:t>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Wi-Fi із головним вузлом.</w:t>
      </w:r>
    </w:p>
    <w:p w14:paraId="0157AF28" w14:textId="77777777" w:rsidR="00943128" w:rsidRPr="00312974" w:rsidRDefault="00943128" w:rsidP="00943128">
      <w:pPr>
        <w:pStyle w:val="ListParagraph"/>
        <w:rPr>
          <w:rPrChange w:id="2961" w:author="Rodion" w:date="2019-12-09T02:09:00Z">
            <w:rPr/>
          </w:rPrChange>
        </w:rPr>
      </w:pPr>
      <w:r w:rsidRPr="00312974">
        <w:rPr>
          <w:rPrChange w:id="2962" w:author="Rodion" w:date="2019-12-09T02:09:00Z">
            <w:rPr/>
          </w:rPrChange>
        </w:rPr>
        <w:t>Міська мережа (Metropolitan Area Network)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rPr>
          <w:rPrChange w:id="2963" w:author="Rodion" w:date="2019-12-09T02:09:00Z">
            <w:rPr/>
          </w:rPrChange>
        </w:rPr>
      </w:pPr>
      <w:r w:rsidRPr="00312974">
        <w:rPr>
          <w:rPrChange w:id="2964" w:author="Rodion" w:date="2019-12-09T02:09:00Z">
            <w:rPr/>
          </w:rPrChange>
        </w:rPr>
        <w:t>Широка мережа (Wide Area Network)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00A772AB" w:rsidR="00943128" w:rsidRPr="00312974" w:rsidRDefault="00943128" w:rsidP="00943128">
      <w:pPr>
        <w:rPr>
          <w:rPrChange w:id="2965" w:author="Rodion" w:date="2019-12-09T02:09:00Z">
            <w:rPr/>
          </w:rPrChange>
        </w:rPr>
      </w:pPr>
      <w:r w:rsidRPr="00312974">
        <w:rPr>
          <w:rPrChange w:id="2966" w:author="Rodion" w:date="2019-12-09T02:09:00Z">
            <w:rPr/>
          </w:rPrChange>
        </w:rPr>
        <w:t xml:space="preserve">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w:t>
      </w:r>
      <w:del w:id="2967" w:author="Rodion Kharabet" w:date="2019-12-06T01:32:00Z">
        <w:r w:rsidRPr="00312974" w:rsidDel="00D36A2E">
          <w:rPr>
            <w:rPrChange w:id="2968" w:author="Rodion" w:date="2019-12-09T02:09:00Z">
              <w:rPr/>
            </w:rPrChange>
          </w:rPr>
          <w:delText xml:space="preserve">Наприклад, не слід вибирати BLE для програм, що повинна працювати на відстані декількох кілометрів. </w:delText>
        </w:r>
      </w:del>
      <w:r w:rsidRPr="00312974">
        <w:rPr>
          <w:rPrChange w:id="2969" w:author="Rodion" w:date="2019-12-09T02:09:00Z">
            <w:rPr/>
          </w:rPrChange>
        </w:rPr>
        <w:t>Якщо передача даних через необхідний діапазон представляє складність, необхідно розглянути крайові обчислення (edge computing).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pPr>
        <w:rPr>
          <w:rPrChange w:id="2970" w:author="Rodion" w:date="2019-12-09T02:09:00Z">
            <w:rPr/>
          </w:rPrChange>
        </w:rPr>
      </w:pPr>
      <w:r w:rsidRPr="00312974">
        <w:rPr>
          <w:rPrChange w:id="2971" w:author="Rodion" w:date="2019-12-09T02:09:00Z">
            <w:rPr/>
          </w:rPrChange>
        </w:rPr>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5A5A78DD" w:rsidR="00943128" w:rsidRPr="00312974" w:rsidRDefault="00D36A2E" w:rsidP="00943128">
      <w:pPr>
        <w:pStyle w:val="ListParagraph"/>
        <w:rPr>
          <w:rPrChange w:id="2972" w:author="Rodion" w:date="2019-12-09T02:09:00Z">
            <w:rPr/>
          </w:rPrChange>
        </w:rPr>
      </w:pPr>
      <w:ins w:id="2973" w:author="Rodion Kharabet" w:date="2019-12-06T01:32:00Z">
        <w:r w:rsidRPr="00312974">
          <w:rPr>
            <w:rPrChange w:id="2974" w:author="Rodion" w:date="2019-12-09T02:09:00Z">
              <w:rPr/>
            </w:rPrChange>
          </w:rPr>
          <w:t>о</w:t>
        </w:r>
      </w:ins>
      <w:del w:id="2975" w:author="Rodion Kharabet" w:date="2019-12-06T01:32:00Z">
        <w:r w:rsidR="00943128" w:rsidRPr="00312974" w:rsidDel="00D36A2E">
          <w:rPr>
            <w:rPrChange w:id="2976" w:author="Rodion" w:date="2019-12-09T02:09:00Z">
              <w:rPr/>
            </w:rPrChange>
          </w:rPr>
          <w:delText>О</w:delText>
        </w:r>
      </w:del>
      <w:r w:rsidR="00943128" w:rsidRPr="00312974">
        <w:rPr>
          <w:rPrChange w:id="2977" w:author="Rodion" w:date="2019-12-09T02:09:00Z">
            <w:rPr/>
          </w:rPrChange>
        </w:rPr>
        <w:t>бсяг даних, який генерує кожен пристрій</w:t>
      </w:r>
      <w:ins w:id="2978" w:author="Rodion Kharabet" w:date="2019-12-06T01:32:00Z">
        <w:r w:rsidRPr="00312974">
          <w:rPr>
            <w:rPrChange w:id="2979" w:author="Rodion" w:date="2019-12-09T02:09:00Z">
              <w:rPr/>
            </w:rPrChange>
          </w:rPr>
          <w:t>;</w:t>
        </w:r>
      </w:ins>
    </w:p>
    <w:p w14:paraId="7D15A93F" w14:textId="1098D2CE" w:rsidR="00943128" w:rsidRPr="00312974" w:rsidRDefault="00943128" w:rsidP="00943128">
      <w:pPr>
        <w:pStyle w:val="ListParagraph"/>
        <w:rPr>
          <w:rPrChange w:id="2980" w:author="Rodion" w:date="2019-12-09T02:09:00Z">
            <w:rPr/>
          </w:rPrChange>
        </w:rPr>
      </w:pPr>
      <w:del w:id="2981" w:author="Rodion Kharabet" w:date="2019-12-06T01:32:00Z">
        <w:r w:rsidRPr="00312974" w:rsidDel="00D36A2E">
          <w:rPr>
            <w:rPrChange w:id="2982" w:author="Rodion" w:date="2019-12-09T02:09:00Z">
              <w:rPr/>
            </w:rPrChange>
          </w:rPr>
          <w:lastRenderedPageBreak/>
          <w:delText>К</w:delText>
        </w:r>
      </w:del>
      <w:ins w:id="2983" w:author="Rodion Kharabet" w:date="2019-12-06T01:32:00Z">
        <w:r w:rsidR="00D36A2E" w:rsidRPr="00312974">
          <w:rPr>
            <w:rPrChange w:id="2984" w:author="Rodion" w:date="2019-12-09T02:09:00Z">
              <w:rPr/>
            </w:rPrChange>
          </w:rPr>
          <w:t>к</w:t>
        </w:r>
      </w:ins>
      <w:r w:rsidRPr="00312974">
        <w:rPr>
          <w:rPrChange w:id="2985" w:author="Rodion" w:date="2019-12-09T02:09:00Z">
            <w:rPr/>
          </w:rPrChange>
        </w:rPr>
        <w:t>ількість пристроїв, розгорнутих у мережі</w:t>
      </w:r>
      <w:ins w:id="2986" w:author="Rodion Kharabet" w:date="2019-12-06T01:32:00Z">
        <w:r w:rsidR="00D36A2E" w:rsidRPr="00312974">
          <w:rPr>
            <w:rPrChange w:id="2987" w:author="Rodion" w:date="2019-12-09T02:09:00Z">
              <w:rPr/>
            </w:rPrChange>
          </w:rPr>
          <w:t>.</w:t>
        </w:r>
      </w:ins>
    </w:p>
    <w:p w14:paraId="430ADACF" w14:textId="77777777" w:rsidR="00943128" w:rsidRPr="00312974" w:rsidRDefault="00943128" w:rsidP="00943128">
      <w:pPr>
        <w:rPr>
          <w:rPrChange w:id="2988" w:author="Rodion" w:date="2019-12-09T02:09:00Z">
            <w:rPr/>
          </w:rPrChange>
        </w:rPr>
      </w:pPr>
      <w:r w:rsidRPr="00312974">
        <w:rPr>
          <w:rPrChange w:id="2989" w:author="Rodion" w:date="2019-12-09T02:09:00Z">
            <w:rPr/>
          </w:rPrChange>
        </w:rPr>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7955299B" w:rsidR="00943128" w:rsidRPr="00312974" w:rsidRDefault="00943128" w:rsidP="00943128">
      <w:pPr>
        <w:rPr>
          <w:rPrChange w:id="2990" w:author="Rodion" w:date="2019-12-09T02:09:00Z">
            <w:rPr/>
          </w:rPrChange>
        </w:rPr>
      </w:pPr>
      <w:r w:rsidRPr="00312974">
        <w:rPr>
          <w:rPrChange w:id="2991" w:author="Rodion" w:date="2019-12-09T02:09:00Z">
            <w:rPr/>
          </w:rPrChange>
        </w:rPr>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w:t>
      </w:r>
      <w:del w:id="2992" w:author="Rodion Kharabet" w:date="2019-12-06T01:33:00Z">
        <w:r w:rsidRPr="00312974" w:rsidDel="00D36A2E">
          <w:rPr>
            <w:rPrChange w:id="2993" w:author="Rodion" w:date="2019-12-09T02:09:00Z">
              <w:rPr/>
            </w:rPrChange>
          </w:rPr>
          <w:delText xml:space="preserve"> Агрегування даних перед тим, як їх передачею зменшить обсяг даних, що підлягають передачі.</w:delText>
        </w:r>
      </w:del>
      <w:r w:rsidRPr="00312974">
        <w:rPr>
          <w:rPrChange w:id="2994" w:author="Rodion" w:date="2019-12-09T02:09:00Z">
            <w:rPr/>
          </w:rPrChange>
        </w:rPr>
        <w:t xml:space="preserve"> Агрегація або подрібнення не завжди підходять для даних, що залежать від часу або затримки.</w:t>
      </w:r>
    </w:p>
    <w:p w14:paraId="4AE86EC9" w14:textId="499F696D" w:rsidR="00943128" w:rsidRPr="00312974" w:rsidRDefault="00943128" w:rsidP="00943128">
      <w:pPr>
        <w:rPr>
          <w:rPrChange w:id="2995" w:author="Rodion" w:date="2019-12-09T02:09:00Z">
            <w:rPr/>
          </w:rPrChange>
        </w:rPr>
      </w:pPr>
      <w:r w:rsidRPr="00312974">
        <w:rPr>
          <w:rPrChange w:id="2996" w:author="Rodion" w:date="2019-12-09T02:09:00Z">
            <w:rPr/>
          </w:rPrChange>
        </w:rPr>
        <w:t xml:space="preserve">Передача даних з пристрою потребує витрат енергії. А для передачі даних на великі </w:t>
      </w:r>
      <w:del w:id="2997" w:author="Rodion Kharabet" w:date="2019-12-06T01:33:00Z">
        <w:r w:rsidRPr="00312974" w:rsidDel="00D36A2E">
          <w:rPr>
            <w:rPrChange w:id="2998" w:author="Rodion" w:date="2019-12-09T02:09:00Z">
              <w:rPr/>
            </w:rPrChange>
          </w:rPr>
          <w:delText xml:space="preserve">діапазони </w:delText>
        </w:r>
      </w:del>
      <w:ins w:id="2999" w:author="Rodion Kharabet" w:date="2019-12-06T01:33:00Z">
        <w:r w:rsidR="00D36A2E" w:rsidRPr="00312974">
          <w:rPr>
            <w:rPrChange w:id="3000" w:author="Rodion" w:date="2019-12-09T02:09:00Z">
              <w:rPr/>
            </w:rPrChange>
          </w:rPr>
          <w:t xml:space="preserve">відстані </w:t>
        </w:r>
      </w:ins>
      <w:r w:rsidRPr="00312974">
        <w:rPr>
          <w:rPrChange w:id="3001" w:author="Rodion" w:date="2019-12-09T02:09:00Z">
            <w:rPr/>
          </w:rPrChange>
        </w:rPr>
        <w:t>потрібна більша потужність, ніж на коротк</w:t>
      </w:r>
      <w:ins w:id="3002" w:author="Rodion Kharabet" w:date="2019-12-06T01:33:00Z">
        <w:r w:rsidR="00D36A2E" w:rsidRPr="00312974">
          <w:rPr>
            <w:rPrChange w:id="3003" w:author="Rodion" w:date="2019-12-09T02:09:00Z">
              <w:rPr/>
            </w:rPrChange>
          </w:rPr>
          <w:t>і</w:t>
        </w:r>
      </w:ins>
      <w:del w:id="3004" w:author="Rodion Kharabet" w:date="2019-12-06T01:33:00Z">
        <w:r w:rsidRPr="00312974" w:rsidDel="00D36A2E">
          <w:rPr>
            <w:rPrChange w:id="3005" w:author="Rodion" w:date="2019-12-09T02:09:00Z">
              <w:rPr/>
            </w:rPrChange>
          </w:rPr>
          <w:delText>ому</w:delText>
        </w:r>
      </w:del>
      <w:r w:rsidRPr="00312974">
        <w:rPr>
          <w:rPrChange w:id="3006" w:author="Rodion" w:date="2019-12-09T02:09:00Z">
            <w:rPr/>
          </w:rPrChange>
        </w:rPr>
        <w:t xml:space="preserve"> </w:t>
      </w:r>
      <w:del w:id="3007" w:author="Rodion Kharabet" w:date="2019-12-06T01:33:00Z">
        <w:r w:rsidRPr="00312974" w:rsidDel="00D36A2E">
          <w:rPr>
            <w:rPrChange w:id="3008" w:author="Rodion" w:date="2019-12-09T02:09:00Z">
              <w:rPr/>
            </w:rPrChange>
          </w:rPr>
          <w:delText>діапазоні</w:delText>
        </w:r>
      </w:del>
      <w:ins w:id="3009" w:author="Rodion Kharabet" w:date="2019-12-06T01:33:00Z">
        <w:r w:rsidR="00D36A2E" w:rsidRPr="00312974">
          <w:rPr>
            <w:rPrChange w:id="3010" w:author="Rodion" w:date="2019-12-09T02:09:00Z">
              <w:rPr/>
            </w:rPrChange>
          </w:rPr>
          <w:t>відстані</w:t>
        </w:r>
      </w:ins>
      <w:r w:rsidRPr="00312974">
        <w:rPr>
          <w:rPrChange w:id="3011" w:author="Rodion" w:date="2019-12-09T02:09:00Z">
            <w:rPr/>
          </w:rPrChange>
        </w:rPr>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090CF476" w:rsidR="00943128" w:rsidRPr="00312974" w:rsidRDefault="00943128" w:rsidP="00943128">
      <w:pPr>
        <w:rPr>
          <w:rPrChange w:id="3012" w:author="Rodion" w:date="2019-12-09T02:09:00Z">
            <w:rPr/>
          </w:rPrChange>
        </w:rPr>
      </w:pPr>
      <w:r w:rsidRPr="00312974">
        <w:rPr>
          <w:rPrChange w:id="3013" w:author="Rodion" w:date="2019-12-09T02:09:00Z">
            <w:rPr/>
          </w:rPrChange>
        </w:rPr>
        <w:t xml:space="preserve">Безпека мережі </w:t>
      </w:r>
      <w:del w:id="3014" w:author="Rodion" w:date="2019-12-05T23:51:00Z">
        <w:r w:rsidRPr="00312974" w:rsidDel="005F6B57">
          <w:rPr>
            <w:rPrChange w:id="3015" w:author="Rodion" w:date="2019-12-09T02:09:00Z">
              <w:rPr/>
            </w:rPrChange>
          </w:rPr>
          <w:delText xml:space="preserve">- це </w:delText>
        </w:r>
      </w:del>
      <w:ins w:id="3016" w:author="Rodion" w:date="2019-12-05T23:51:00Z">
        <w:r w:rsidR="005F6B57" w:rsidRPr="00312974">
          <w:rPr>
            <w:rPrChange w:id="3017" w:author="Rodion" w:date="2019-12-09T02:09:00Z">
              <w:rPr/>
            </w:rPrChange>
          </w:rPr>
          <w:t xml:space="preserve">– це </w:t>
        </w:r>
      </w:ins>
      <w:r w:rsidRPr="00312974">
        <w:rPr>
          <w:rPrChange w:id="3018" w:author="Rodion" w:date="2019-12-09T02:09:00Z">
            <w:rPr/>
          </w:rPrChange>
        </w:rPr>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rPr>
          <w:rPrChange w:id="3019" w:author="Rodion" w:date="2019-12-09T02:09:00Z">
            <w:rPr/>
          </w:rPrChange>
        </w:rPr>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pPr>
        <w:rPr>
          <w:rPrChange w:id="3020" w:author="Rodion" w:date="2019-12-09T02:09:00Z">
            <w:rPr/>
          </w:rPrChange>
        </w:rPr>
      </w:pPr>
      <w:r w:rsidRPr="00312974">
        <w:rPr>
          <w:rPrChange w:id="3021" w:author="Rodion" w:date="2019-12-09T02:09:00Z">
            <w:rPr/>
          </w:rPrChange>
        </w:rPr>
        <w:t xml:space="preserve">Якщо використовується технологія Wi-Fi, </w:t>
      </w:r>
      <w:r w:rsidR="00947F64" w:rsidRPr="00312974">
        <w:rPr>
          <w:rPrChange w:id="3022" w:author="Rodion" w:date="2019-12-09T02:09:00Z">
            <w:rPr/>
          </w:rPrChange>
        </w:rPr>
        <w:t>можна</w:t>
      </w:r>
      <w:r w:rsidRPr="00312974">
        <w:rPr>
          <w:rPrChange w:id="3023" w:author="Rodion" w:date="2019-12-09T02:09:00Z">
            <w:rPr/>
          </w:rPrChange>
        </w:rPr>
        <w:t xml:space="preserve"> забезпечити захист мережі за допомогою протоколу Wi-Fi Protected Access II(WPA2). Щоб забезпечити конфіденційність та цілісність даних для зв'язку між додатками, зазвичай </w:t>
      </w:r>
      <w:r w:rsidR="00947F64" w:rsidRPr="00312974">
        <w:rPr>
          <w:rPrChange w:id="3024" w:author="Rodion" w:date="2019-12-09T02:09:00Z">
            <w:rPr/>
          </w:rPrChange>
        </w:rPr>
        <w:t>використовуються</w:t>
      </w:r>
      <w:r w:rsidRPr="00312974">
        <w:rPr>
          <w:rPrChange w:id="3025" w:author="Rodion" w:date="2019-12-09T02:09:00Z">
            <w:rPr/>
          </w:rPrChange>
        </w:rPr>
        <w:t xml:space="preserve"> криптографічні протоколи Transport Layer Security (TLS) або Datagram Transport-Layer Security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rPr>
          <w:rPrChange w:id="3026" w:author="Rodion" w:date="2019-12-09T02:09:00Z">
            <w:rPr/>
          </w:rPrChange>
        </w:rPr>
        <w:t xml:space="preserve"> [19]</w:t>
      </w:r>
      <w:r w:rsidRPr="00312974">
        <w:rPr>
          <w:rPrChange w:id="3027" w:author="Rodion" w:date="2019-12-09T02:09:00Z">
            <w:rPr/>
          </w:rPrChange>
        </w:rPr>
        <w:t>.</w:t>
      </w:r>
    </w:p>
    <w:p w14:paraId="1CAB3225" w14:textId="1B265A88" w:rsidR="00943128" w:rsidRPr="00312974" w:rsidDel="00D36A2E" w:rsidRDefault="00943128" w:rsidP="00943128">
      <w:pPr>
        <w:rPr>
          <w:del w:id="3028" w:author="Rodion Kharabet" w:date="2019-12-06T01:33:00Z"/>
          <w:rPrChange w:id="3029" w:author="Rodion" w:date="2019-12-09T02:09:00Z">
            <w:rPr>
              <w:del w:id="3030" w:author="Rodion Kharabet" w:date="2019-12-06T01:33:00Z"/>
            </w:rPr>
          </w:rPrChange>
        </w:rPr>
      </w:pPr>
      <w:del w:id="3031" w:author="Rodion Kharabet" w:date="2019-12-06T01:33:00Z">
        <w:r w:rsidRPr="00312974" w:rsidDel="00D36A2E">
          <w:rPr>
            <w:rPrChange w:id="3032" w:author="Rodion" w:date="2019-12-09T02:09:00Z">
              <w:rPr/>
            </w:rPrChange>
          </w:rPr>
          <w:delText xml:space="preserve">При розробці архітектури мережі слід взяти до уваги захищеність портів. Такий підхід передбачає, що лише порти, необхідні для зв'язку зі шлюзом або додатками </w:delText>
        </w:r>
        <w:r w:rsidR="00947F64" w:rsidRPr="00312974" w:rsidDel="00D36A2E">
          <w:rPr>
            <w:rPrChange w:id="3033" w:author="Rodion" w:date="2019-12-09T02:09:00Z">
              <w:rPr/>
            </w:rPrChange>
          </w:rPr>
          <w:delText>вищого</w:delText>
        </w:r>
        <w:r w:rsidRPr="00312974" w:rsidDel="00D36A2E">
          <w:rPr>
            <w:rPrChange w:id="3034" w:author="Rodion" w:date="2019-12-09T02:09:00Z">
              <w:rPr/>
            </w:rPrChange>
          </w:rPr>
          <w:delText xml:space="preserve"> рівня, залишаються відкритими для зовнішніх з'єднань. Усі інші порти повинні бути відключені або захищені брандмауерами.</w:delText>
        </w:r>
      </w:del>
    </w:p>
    <w:p w14:paraId="6EAF7008" w14:textId="587422C8" w:rsidR="00943128" w:rsidRPr="00312974" w:rsidDel="00D36A2E" w:rsidRDefault="00943128" w:rsidP="00943128">
      <w:pPr>
        <w:rPr>
          <w:del w:id="3035" w:author="Rodion Kharabet" w:date="2019-12-06T01:33:00Z"/>
          <w:rPrChange w:id="3036" w:author="Rodion" w:date="2019-12-09T02:09:00Z">
            <w:rPr>
              <w:del w:id="3037" w:author="Rodion Kharabet" w:date="2019-12-06T01:33:00Z"/>
            </w:rPr>
          </w:rPrChange>
        </w:rPr>
      </w:pPr>
      <w:del w:id="3038" w:author="Rodion Kharabet" w:date="2019-12-06T01:33:00Z">
        <w:r w:rsidRPr="00312974" w:rsidDel="00D36A2E">
          <w:rPr>
            <w:rPrChange w:id="3039" w:author="Rodion" w:date="2019-12-09T02:09:00Z">
              <w:rPr/>
            </w:rPrChange>
          </w:rPr>
          <w:delText>Вибір мережевої технології для впровадження в систему автоматизації дому передбачає компромісні рішення. В подальшому, цей вибір вплине на параметри кінцевих пристроїв, а, в свою чергу, серед більшості з цих параметрів існує залежність. Наприклад, діапазон мережі, швидкість передачі даних та споживання енергії безпосередньо пов'язані між собою. Якщо збільшити діапазон мережі або швидкість і обсяг даних, що передаються, між пристроями, буде потрібна додаткова потужність для передачі даних та коректної роботи пристроїв.</w:delText>
        </w:r>
      </w:del>
    </w:p>
    <w:p w14:paraId="6B504BD1" w14:textId="7A673E53" w:rsidR="00E14758" w:rsidRPr="00312974" w:rsidRDefault="00943128" w:rsidP="00943128">
      <w:pPr>
        <w:rPr>
          <w:rPrChange w:id="3040" w:author="Rodion" w:date="2019-12-09T02:09:00Z">
            <w:rPr/>
          </w:rPrChange>
        </w:rPr>
      </w:pPr>
      <w:r w:rsidRPr="00312974">
        <w:rPr>
          <w:rPrChange w:id="3041" w:author="Rodion" w:date="2019-12-09T02:09:00Z">
            <w:rPr/>
          </w:rPrChange>
        </w:rPr>
        <w:t>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Wi</w:t>
      </w:r>
      <w:r w:rsidR="00947F64" w:rsidRPr="00312974">
        <w:rPr>
          <w:rPrChange w:id="3042" w:author="Rodion" w:date="2019-12-09T02:09:00Z">
            <w:rPr/>
          </w:rPrChange>
        </w:rPr>
        <w:t>-</w:t>
      </w:r>
      <w:r w:rsidRPr="00312974">
        <w:rPr>
          <w:rPrChange w:id="3043" w:author="Rodion" w:date="2019-12-09T02:09:00Z">
            <w:rPr/>
          </w:rPrChange>
        </w:rPr>
        <w:t xml:space="preserve">Fi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Wi-Fi не оптимізований для пристроїв малої потужності, тому цей вибір може бути не найкращим </w:t>
      </w:r>
      <w:del w:id="3044" w:author="Rodion Kharabet" w:date="2019-12-06T01:33:00Z">
        <w:r w:rsidRPr="00312974" w:rsidDel="00D36A2E">
          <w:rPr>
            <w:rPrChange w:id="3045" w:author="Rodion" w:date="2019-12-09T02:09:00Z">
              <w:rPr/>
            </w:rPrChange>
          </w:rPr>
          <w:delText xml:space="preserve">вибором </w:delText>
        </w:r>
      </w:del>
      <w:r w:rsidRPr="00312974">
        <w:rPr>
          <w:rPrChange w:id="3046" w:author="Rodion" w:date="2019-12-09T02:09:00Z">
            <w:rPr/>
          </w:rPrChange>
        </w:rPr>
        <w:t>для пристроїв, що живляться від акумулятора.</w:t>
      </w:r>
    </w:p>
    <w:p w14:paraId="0BCA3BDC" w14:textId="1D83391D" w:rsidR="00E14758" w:rsidRPr="00312974" w:rsidRDefault="00E14758" w:rsidP="00943128">
      <w:pPr>
        <w:rPr>
          <w:rPrChange w:id="3047" w:author="Rodion" w:date="2019-12-09T02:09:00Z">
            <w:rPr/>
          </w:rPrChange>
        </w:rPr>
      </w:pPr>
    </w:p>
    <w:p w14:paraId="4E32D95D" w14:textId="65CEF707" w:rsidR="00E14758" w:rsidRPr="00312974" w:rsidRDefault="00D36A2E" w:rsidP="009B184E">
      <w:pPr>
        <w:pStyle w:val="Heading2"/>
        <w:rPr>
          <w:rPrChange w:id="3048" w:author="Rodion" w:date="2019-12-09T02:09:00Z">
            <w:rPr/>
          </w:rPrChange>
        </w:rPr>
      </w:pPr>
      <w:bookmarkStart w:id="3049" w:name="_Toc26763207"/>
      <w:ins w:id="3050" w:author="Rodion Kharabet" w:date="2019-12-06T01:34:00Z">
        <w:r w:rsidRPr="00312974">
          <w:rPr>
            <w:rPrChange w:id="3051" w:author="Rodion" w:date="2019-12-09T02:09:00Z">
              <w:rPr/>
            </w:rPrChange>
          </w:rPr>
          <w:t>1</w:t>
        </w:r>
      </w:ins>
      <w:del w:id="3052" w:author="Rodion Kharabet" w:date="2019-12-06T01:34:00Z">
        <w:r w:rsidR="00E14758" w:rsidRPr="00312974" w:rsidDel="00D36A2E">
          <w:rPr>
            <w:rPrChange w:id="3053" w:author="Rodion" w:date="2019-12-09T02:09:00Z">
              <w:rPr/>
            </w:rPrChange>
          </w:rPr>
          <w:delText>2</w:delText>
        </w:r>
      </w:del>
      <w:r w:rsidR="00E14758" w:rsidRPr="00312974">
        <w:rPr>
          <w:rPrChange w:id="3054" w:author="Rodion" w:date="2019-12-09T02:09:00Z">
            <w:rPr/>
          </w:rPrChange>
        </w:rPr>
        <w:t>.4 Інструменти прототипування</w:t>
      </w:r>
      <w:bookmarkEnd w:id="3049"/>
    </w:p>
    <w:p w14:paraId="00C462C3" w14:textId="4FE7B191" w:rsidR="002A5C2C" w:rsidRPr="00312974" w:rsidRDefault="00D36A2E" w:rsidP="00F347BE">
      <w:pPr>
        <w:pStyle w:val="Heading3"/>
        <w:rPr>
          <w:rPrChange w:id="3055" w:author="Rodion" w:date="2019-12-09T02:09:00Z">
            <w:rPr/>
          </w:rPrChange>
        </w:rPr>
      </w:pPr>
      <w:bookmarkStart w:id="3056" w:name="_Toc26763208"/>
      <w:ins w:id="3057" w:author="Rodion Kharabet" w:date="2019-12-06T01:34:00Z">
        <w:r w:rsidRPr="00312974">
          <w:rPr>
            <w:rPrChange w:id="3058" w:author="Rodion" w:date="2019-12-09T02:09:00Z">
              <w:rPr/>
            </w:rPrChange>
          </w:rPr>
          <w:t>1</w:t>
        </w:r>
      </w:ins>
      <w:del w:id="3059" w:author="Rodion Kharabet" w:date="2019-12-06T01:34:00Z">
        <w:r w:rsidR="002A5C2C" w:rsidRPr="00312974" w:rsidDel="00D36A2E">
          <w:rPr>
            <w:rPrChange w:id="3060" w:author="Rodion" w:date="2019-12-09T02:09:00Z">
              <w:rPr/>
            </w:rPrChange>
          </w:rPr>
          <w:delText>2</w:delText>
        </w:r>
      </w:del>
      <w:r w:rsidR="002A5C2C" w:rsidRPr="00312974">
        <w:rPr>
          <w:rPrChange w:id="3061" w:author="Rodion" w:date="2019-12-09T02:09:00Z">
            <w:rPr/>
          </w:rPrChange>
        </w:rPr>
        <w:t xml:space="preserve">.4.1 </w:t>
      </w:r>
      <w:r w:rsidR="00C629F0" w:rsidRPr="00312974">
        <w:rPr>
          <w:rPrChange w:id="3062" w:author="Rodion" w:date="2019-12-09T02:09:00Z">
            <w:rPr/>
          </w:rPrChange>
        </w:rPr>
        <w:t xml:space="preserve">Платформа </w:t>
      </w:r>
      <w:r w:rsidR="002A5C2C" w:rsidRPr="00312974">
        <w:rPr>
          <w:rPrChange w:id="3063" w:author="Rodion" w:date="2019-12-09T02:09:00Z">
            <w:rPr/>
          </w:rPrChange>
        </w:rPr>
        <w:t>Arduino</w:t>
      </w:r>
      <w:bookmarkEnd w:id="3056"/>
      <w:r w:rsidR="002A5C2C" w:rsidRPr="00312974">
        <w:rPr>
          <w:rPrChange w:id="3064" w:author="Rodion" w:date="2019-12-09T02:09:00Z">
            <w:rPr/>
          </w:rPrChange>
        </w:rPr>
        <w:t xml:space="preserve"> </w:t>
      </w:r>
    </w:p>
    <w:p w14:paraId="11EC1E67" w14:textId="77777777" w:rsidR="002A5C2C" w:rsidRPr="00312974" w:rsidRDefault="002A5C2C" w:rsidP="00943128">
      <w:pPr>
        <w:rPr>
          <w:rPrChange w:id="3065" w:author="Rodion" w:date="2019-12-09T02:09:00Z">
            <w:rPr/>
          </w:rPrChange>
        </w:rPr>
      </w:pPr>
    </w:p>
    <w:p w14:paraId="7D9717D7" w14:textId="0693E258" w:rsidR="009B184E" w:rsidRPr="00312974" w:rsidRDefault="009B184E" w:rsidP="00E52936">
      <w:pPr>
        <w:rPr>
          <w:rPrChange w:id="3066" w:author="Rodion" w:date="2019-12-09T02:09:00Z">
            <w:rPr/>
          </w:rPrChange>
        </w:rPr>
      </w:pPr>
      <w:r w:rsidRPr="00312974">
        <w:rPr>
          <w:rPrChange w:id="3067" w:author="Rodion" w:date="2019-12-09T02:09:00Z">
            <w:rPr/>
          </w:rPrChange>
        </w:rPr>
        <w:t xml:space="preserve">Arduino </w:t>
      </w:r>
      <w:del w:id="3068" w:author="Rodion" w:date="2019-12-05T23:51:00Z">
        <w:r w:rsidRPr="00312974" w:rsidDel="005F6B57">
          <w:rPr>
            <w:rPrChange w:id="3069" w:author="Rodion" w:date="2019-12-09T02:09:00Z">
              <w:rPr/>
            </w:rPrChange>
          </w:rPr>
          <w:delText xml:space="preserve">- це </w:delText>
        </w:r>
      </w:del>
      <w:ins w:id="3070" w:author="Rodion" w:date="2019-12-05T23:51:00Z">
        <w:r w:rsidR="005F6B57" w:rsidRPr="00312974">
          <w:rPr>
            <w:rPrChange w:id="3071" w:author="Rodion" w:date="2019-12-09T02:09:00Z">
              <w:rPr/>
            </w:rPrChange>
          </w:rPr>
          <w:t xml:space="preserve">– це </w:t>
        </w:r>
      </w:ins>
      <w:r w:rsidRPr="00312974">
        <w:rPr>
          <w:rPrChange w:id="3072" w:author="Rodion" w:date="2019-12-09T02:09:00Z">
            <w:rPr/>
          </w:rPrChange>
        </w:rPr>
        <w:t xml:space="preserve">платформа прототипування з відкритим кодом, заснована на простому у використанні апаратному та програмному забезпеченні. Протягом багатьох років Arduino </w:t>
      </w:r>
      <w:r w:rsidR="00EB2A9C" w:rsidRPr="00312974">
        <w:rPr>
          <w:rPrChange w:id="3073" w:author="Rodion" w:date="2019-12-09T02:09:00Z">
            <w:rPr/>
          </w:rPrChange>
        </w:rPr>
        <w:t>є</w:t>
      </w:r>
      <w:r w:rsidRPr="00312974">
        <w:rPr>
          <w:rPrChange w:id="3074" w:author="Rodion" w:date="2019-12-09T02:09:00Z">
            <w:rPr/>
          </w:rPrChange>
        </w:rPr>
        <w:t xml:space="preserve"> ядром тисяч проектів </w:t>
      </w:r>
      <w:ins w:id="3075" w:author="Rodion Kharabet" w:date="2019-12-06T01:34:00Z">
        <w:r w:rsidR="00D36A2E" w:rsidRPr="00312974">
          <w:rPr>
            <w:rPrChange w:id="3076" w:author="Rodion" w:date="2019-12-09T02:09:00Z">
              <w:rPr/>
            </w:rPrChange>
          </w:rPr>
          <w:t>–</w:t>
        </w:r>
      </w:ins>
      <w:del w:id="3077" w:author="Rodion Kharabet" w:date="2019-12-06T01:34:00Z">
        <w:r w:rsidR="00EB2A9C" w:rsidRPr="00312974" w:rsidDel="00D36A2E">
          <w:rPr>
            <w:rPrChange w:id="3078" w:author="Rodion" w:date="2019-12-09T02:09:00Z">
              <w:rPr/>
            </w:rPrChange>
          </w:rPr>
          <w:delText>-</w:delText>
        </w:r>
      </w:del>
      <w:r w:rsidRPr="00312974">
        <w:rPr>
          <w:rPrChange w:id="3079" w:author="Rodion" w:date="2019-12-09T02:09:00Z">
            <w:rPr/>
          </w:rPrChange>
        </w:rPr>
        <w:t xml:space="preserve"> від предметів побуту до складних наукових інструментів</w:t>
      </w:r>
      <w:r w:rsidR="00E52936" w:rsidRPr="00312974">
        <w:rPr>
          <w:rPrChange w:id="3080" w:author="Rodion" w:date="2019-12-09T02:09:00Z">
            <w:rPr/>
          </w:rPrChange>
        </w:rPr>
        <w:t>.</w:t>
      </w:r>
      <w:r w:rsidRPr="00312974">
        <w:rPr>
          <w:rPrChange w:id="3081" w:author="Rodion" w:date="2019-12-09T02:09:00Z">
            <w:rPr/>
          </w:rPrChange>
        </w:rPr>
        <w:t xml:space="preserve"> </w:t>
      </w:r>
    </w:p>
    <w:p w14:paraId="287A85BF" w14:textId="2655D764" w:rsidR="009B184E" w:rsidRPr="00312974" w:rsidDel="00D36A2E" w:rsidRDefault="009B184E" w:rsidP="009B184E">
      <w:pPr>
        <w:rPr>
          <w:del w:id="3082" w:author="Rodion Kharabet" w:date="2019-12-06T01:34:00Z"/>
          <w:rPrChange w:id="3083" w:author="Rodion" w:date="2019-12-09T02:09:00Z">
            <w:rPr>
              <w:del w:id="3084" w:author="Rodion Kharabet" w:date="2019-12-06T01:34:00Z"/>
            </w:rPr>
          </w:rPrChange>
        </w:rPr>
      </w:pPr>
      <w:del w:id="3085" w:author="Rodion Kharabet" w:date="2019-12-06T01:34:00Z">
        <w:r w:rsidRPr="00312974" w:rsidDel="00D36A2E">
          <w:rPr>
            <w:rPrChange w:id="3086" w:author="Rodion" w:date="2019-12-09T02:09:00Z">
              <w:rPr/>
            </w:rPrChange>
          </w:rPr>
          <w:delText xml:space="preserve">Arduino народилась в Інституті дизайну взаємодії Івреа як простий інструмент для швидкого складання прототипів, призначений для студентів, котрі не мали досвіду роботи з електронікою та програмуванням. Як тільки вона дійшла до більш широкої аудиторії, плата Arduino почала змінюватися, щоб адаптуватись до нових потреб, урізноманітнившись від простих 8-бітних плат до продуктів для IoT-додатків, носіїв, 3D-друку та вбудованих середовищ. Програмне та апаратне забезпечення Arduino є відкритими, що дає можливість користувачам самостійно збирати, програмувати плати і, зрештою, адаптувати їх під конкретні потреби. </w:delText>
        </w:r>
      </w:del>
    </w:p>
    <w:p w14:paraId="6C8FE41A" w14:textId="623D59ED" w:rsidR="0037453F" w:rsidRPr="00312974" w:rsidRDefault="0037453F" w:rsidP="0037453F">
      <w:pPr>
        <w:rPr>
          <w:rPrChange w:id="3087" w:author="Rodion" w:date="2019-12-09T02:09:00Z">
            <w:rPr/>
          </w:rPrChange>
        </w:rPr>
      </w:pPr>
      <w:del w:id="3088" w:author="Rodion Kharabet" w:date="2019-12-06T01:34:00Z">
        <w:r w:rsidRPr="00312974" w:rsidDel="00D36A2E">
          <w:rPr>
            <w:rPrChange w:id="3089" w:author="Rodion" w:date="2019-12-09T02:09:00Z">
              <w:rPr/>
            </w:rPrChange>
          </w:rPr>
          <w:delText xml:space="preserve">Завдяки </w:delText>
        </w:r>
        <w:r w:rsidR="00702A2C" w:rsidRPr="00312974" w:rsidDel="00D36A2E">
          <w:rPr>
            <w:rPrChange w:id="3090" w:author="Rodion" w:date="2019-12-09T02:09:00Z">
              <w:rPr/>
            </w:rPrChange>
          </w:rPr>
          <w:delText>простоті та доступності</w:delText>
        </w:r>
        <w:r w:rsidRPr="00312974" w:rsidDel="00D36A2E">
          <w:rPr>
            <w:rPrChange w:id="3091" w:author="Rodion" w:date="2019-12-09T02:09:00Z">
              <w:rPr/>
            </w:rPrChange>
          </w:rPr>
          <w:delText xml:space="preserve">, Arduino </w:delText>
        </w:r>
        <w:r w:rsidR="00D91CCB" w:rsidRPr="00312974" w:rsidDel="00D36A2E">
          <w:rPr>
            <w:rPrChange w:id="3092" w:author="Rodion" w:date="2019-12-09T02:09:00Z">
              <w:rPr/>
            </w:rPrChange>
          </w:rPr>
          <w:delText>використовується</w:delText>
        </w:r>
        <w:r w:rsidRPr="00312974" w:rsidDel="00D36A2E">
          <w:rPr>
            <w:rPrChange w:id="3093" w:author="Rodion" w:date="2019-12-09T02:09:00Z">
              <w:rPr/>
            </w:rPrChange>
          </w:rPr>
          <w:delText xml:space="preserve"> у тисячах різних проектів та програм. </w:delText>
        </w:r>
      </w:del>
      <w:r w:rsidRPr="00312974">
        <w:rPr>
          <w:rPrChange w:id="3094" w:author="Rodion" w:date="2019-12-09T02:09:00Z">
            <w:rPr/>
          </w:rPrChange>
        </w:rPr>
        <w:t xml:space="preserve">Програмне забезпечення Arduino просте у використанні для новачків, але водночас досить гнучке для досвідчених користувачів. </w:t>
      </w:r>
      <w:r w:rsidR="00702A2C" w:rsidRPr="00312974">
        <w:rPr>
          <w:rPrChange w:id="3095" w:author="Rodion" w:date="2019-12-09T02:09:00Z">
            <w:rPr/>
          </w:rPrChange>
        </w:rPr>
        <w:t>Платформа</w:t>
      </w:r>
      <w:r w:rsidRPr="00312974">
        <w:rPr>
          <w:rPrChange w:id="3096" w:author="Rodion" w:date="2019-12-09T02:09:00Z">
            <w:rPr/>
          </w:rPrChange>
        </w:rPr>
        <w:t xml:space="preserve"> працює на операційних системах Mac, Windows та Linux. Викладачі та студенти використовують </w:t>
      </w:r>
      <w:r w:rsidRPr="00312974">
        <w:rPr>
          <w:rPrChange w:id="3097" w:author="Rodion" w:date="2019-12-09T02:09:00Z">
            <w:rPr/>
          </w:rPrChange>
        </w:rPr>
        <w:lastRenderedPageBreak/>
        <w:t xml:space="preserve">Arduino для створення недорогих наукових інструментів, доведення принципів хімії та фізики або щоб отримати перший досвід програмування та робототехніки. Arduino – один з основних інструментів для вивчення </w:t>
      </w:r>
      <w:r w:rsidR="00702A2C" w:rsidRPr="00312974">
        <w:rPr>
          <w:rPrChange w:id="3098" w:author="Rodion" w:date="2019-12-09T02:09:00Z">
            <w:rPr/>
          </w:rPrChange>
        </w:rPr>
        <w:t xml:space="preserve">чогось </w:t>
      </w:r>
      <w:r w:rsidRPr="00312974">
        <w:rPr>
          <w:rPrChange w:id="3099" w:author="Rodion" w:date="2019-12-09T02:09:00Z">
            <w:rPr/>
          </w:rPrChange>
        </w:rPr>
        <w:t xml:space="preserve">нового. Будь-хто </w:t>
      </w:r>
      <w:r w:rsidR="00702A2C" w:rsidRPr="00312974">
        <w:rPr>
          <w:rPrChange w:id="3100" w:author="Rodion" w:date="2019-12-09T02:09:00Z">
            <w:rPr/>
          </w:rPrChange>
        </w:rPr>
        <w:t>може</w:t>
      </w:r>
      <w:r w:rsidRPr="00312974">
        <w:rPr>
          <w:rPrChange w:id="3101" w:author="Rodion" w:date="2019-12-09T02:09:00Z">
            <w:rPr/>
          </w:rPrChange>
        </w:rPr>
        <w:t xml:space="preserve"> почати програмувати </w:t>
      </w:r>
      <w:r w:rsidR="00702A2C" w:rsidRPr="00312974">
        <w:rPr>
          <w:rPrChange w:id="3102" w:author="Rodion" w:date="2019-12-09T02:09:00Z">
            <w:rPr/>
          </w:rPrChange>
        </w:rPr>
        <w:t>використовуючи цю платформу</w:t>
      </w:r>
      <w:r w:rsidRPr="00312974">
        <w:rPr>
          <w:rPrChange w:id="3103" w:author="Rodion" w:date="2019-12-09T02:09:00Z">
            <w:rPr/>
          </w:rPrChange>
        </w:rPr>
        <w:t>, лише дотримуючись покрокових інструкцій набору</w:t>
      </w:r>
      <w:r w:rsidR="00702A2C" w:rsidRPr="00312974">
        <w:rPr>
          <w:rPrChange w:id="3104" w:author="Rodion" w:date="2019-12-09T02:09:00Z">
            <w:rPr/>
          </w:rPrChange>
        </w:rPr>
        <w:t xml:space="preserve">, адже </w:t>
      </w:r>
      <w:r w:rsidRPr="00312974">
        <w:rPr>
          <w:rPrChange w:id="3105" w:author="Rodion" w:date="2019-12-09T02:09:00Z">
            <w:rPr/>
          </w:rPrChange>
        </w:rPr>
        <w:t xml:space="preserve">в Інтернеті </w:t>
      </w:r>
      <w:r w:rsidR="00702A2C" w:rsidRPr="00312974">
        <w:rPr>
          <w:rPrChange w:id="3106" w:author="Rodion" w:date="2019-12-09T02:09:00Z">
            <w:rPr/>
          </w:rPrChange>
        </w:rPr>
        <w:t>існує багато ідей та прикладів проектів від</w:t>
      </w:r>
      <w:r w:rsidRPr="00312974">
        <w:rPr>
          <w:rPrChange w:id="3107" w:author="Rodion" w:date="2019-12-09T02:09:00Z">
            <w:rPr/>
          </w:rPrChange>
        </w:rPr>
        <w:t xml:space="preserve"> член</w:t>
      </w:r>
      <w:r w:rsidR="00702A2C" w:rsidRPr="00312974">
        <w:rPr>
          <w:rPrChange w:id="3108" w:author="Rodion" w:date="2019-12-09T02:09:00Z">
            <w:rPr/>
          </w:rPrChange>
        </w:rPr>
        <w:t>ів</w:t>
      </w:r>
      <w:r w:rsidRPr="00312974">
        <w:rPr>
          <w:rPrChange w:id="3109" w:author="Rodion" w:date="2019-12-09T02:09:00Z">
            <w:rPr/>
          </w:rPrChange>
        </w:rPr>
        <w:t xml:space="preserve"> спільноти Arduino.</w:t>
      </w:r>
    </w:p>
    <w:p w14:paraId="672EB7EC" w14:textId="1C3CF33B" w:rsidR="0037453F" w:rsidRPr="00312974" w:rsidRDefault="0037453F" w:rsidP="0037453F">
      <w:pPr>
        <w:rPr>
          <w:rPrChange w:id="3110" w:author="Rodion" w:date="2019-12-09T02:09:00Z">
            <w:rPr/>
          </w:rPrChange>
        </w:rPr>
      </w:pPr>
      <w:r w:rsidRPr="00312974">
        <w:rPr>
          <w:rPrChange w:id="3111" w:author="Rodion" w:date="2019-12-09T02:09:00Z">
            <w:rPr/>
          </w:rPrChange>
        </w:rPr>
        <w:t xml:space="preserve">Існує багато інших мікроконтролерів та платформ з мікроконтролерами, що використовуються для </w:t>
      </w:r>
      <w:del w:id="3112" w:author="Rodion Kharabet" w:date="2019-12-06T01:34:00Z">
        <w:r w:rsidRPr="00312974" w:rsidDel="00D36A2E">
          <w:rPr>
            <w:rPrChange w:id="3113" w:author="Rodion" w:date="2019-12-09T02:09:00Z">
              <w:rPr/>
            </w:rPrChange>
          </w:rPr>
          <w:delText xml:space="preserve">фізичних </w:delText>
        </w:r>
      </w:del>
      <w:r w:rsidRPr="00312974">
        <w:rPr>
          <w:rPrChange w:id="3114" w:author="Rodion" w:date="2019-12-09T02:09:00Z">
            <w:rPr/>
          </w:rPrChange>
        </w:rPr>
        <w:t>обчислень</w:t>
      </w:r>
      <w:del w:id="3115" w:author="Rodion Kharabet" w:date="2019-12-06T01:34:00Z">
        <w:r w:rsidRPr="00312974" w:rsidDel="00D36A2E">
          <w:rPr>
            <w:rPrChange w:id="3116" w:author="Rodion" w:date="2019-12-09T02:09:00Z">
              <w:rPr/>
            </w:rPrChange>
          </w:rPr>
          <w:delText>:</w:delText>
        </w:r>
      </w:del>
      <w:ins w:id="3117" w:author="Rodion Kharabet" w:date="2019-12-06T01:34:00Z">
        <w:r w:rsidR="00D36A2E" w:rsidRPr="00312974">
          <w:rPr>
            <w:rPrChange w:id="3118" w:author="Rodion" w:date="2019-12-09T02:09:00Z">
              <w:rPr/>
            </w:rPrChange>
          </w:rPr>
          <w:t>.</w:t>
        </w:r>
      </w:ins>
      <w:r w:rsidRPr="00312974">
        <w:rPr>
          <w:rPrChange w:id="3119" w:author="Rodion" w:date="2019-12-09T02:09:00Z">
            <w:rPr/>
          </w:rPrChange>
        </w:rPr>
        <w:t xml:space="preserve"> </w:t>
      </w:r>
      <w:r w:rsidR="00702A2C" w:rsidRPr="00312974">
        <w:rPr>
          <w:rPrChange w:id="3120" w:author="Rodion" w:date="2019-12-09T02:09:00Z">
            <w:rPr/>
          </w:rPrChange>
        </w:rPr>
        <w:t xml:space="preserve">Наприклад, </w:t>
      </w:r>
      <w:r w:rsidRPr="00312974">
        <w:rPr>
          <w:rPrChange w:id="3121" w:author="Rodion" w:date="2019-12-09T02:09:00Z">
            <w:rPr/>
          </w:rPrChange>
        </w:rPr>
        <w:t>Parallax Basic Stamp, BX-24 Netmedia, Phidgets, MIT’s Handyboard та багато інших пропонують подібний функціонал</w:t>
      </w:r>
      <w:r w:rsidR="00C77DEC" w:rsidRPr="00312974">
        <w:rPr>
          <w:rPrChange w:id="3122" w:author="Rodion" w:date="2019-12-09T02:09:00Z">
            <w:rPr/>
          </w:rPrChange>
        </w:rPr>
        <w:t xml:space="preserve"> [22]</w:t>
      </w:r>
      <w:r w:rsidRPr="00312974">
        <w:rPr>
          <w:rPrChange w:id="3123" w:author="Rodion" w:date="2019-12-09T02:09:00Z">
            <w:rPr/>
          </w:rPrChange>
        </w:rPr>
        <w:t>. Платформа Arduino також спрощує процес роботи з мікроконтролерами, але вона має певні переваги над іншими системами</w:t>
      </w:r>
      <w:ins w:id="3124" w:author="Rodion Kharabet" w:date="2019-12-06T01:35:00Z">
        <w:r w:rsidR="003A3947" w:rsidRPr="00312974">
          <w:rPr>
            <w:rPrChange w:id="3125" w:author="Rodion" w:date="2019-12-09T02:09:00Z">
              <w:rPr/>
            </w:rPrChange>
          </w:rPr>
          <w:t>.</w:t>
        </w:r>
      </w:ins>
      <w:del w:id="3126" w:author="Rodion Kharabet" w:date="2019-12-06T01:35:00Z">
        <w:r w:rsidRPr="00312974" w:rsidDel="003A3947">
          <w:rPr>
            <w:rPrChange w:id="3127" w:author="Rodion" w:date="2019-12-09T02:09:00Z">
              <w:rPr/>
            </w:rPrChange>
          </w:rPr>
          <w:delText>:</w:delText>
        </w:r>
      </w:del>
    </w:p>
    <w:p w14:paraId="7EAF4AB4" w14:textId="2C7F4383" w:rsidR="002A5C2C" w:rsidRPr="00312974" w:rsidRDefault="004B073D">
      <w:pPr>
        <w:rPr>
          <w:rPrChange w:id="3128" w:author="Rodion" w:date="2019-12-09T02:09:00Z">
            <w:rPr/>
          </w:rPrChange>
        </w:rPr>
        <w:pPrChange w:id="3129" w:author="Rodion Kharabet" w:date="2019-12-06T01:35:00Z">
          <w:pPr>
            <w:pStyle w:val="ListParagraph"/>
          </w:pPr>
        </w:pPrChange>
      </w:pPr>
      <w:bookmarkStart w:id="3130" w:name="_Hlk25768927"/>
      <w:r w:rsidRPr="00312974">
        <w:rPr>
          <w:rPrChange w:id="3131" w:author="Rodion" w:date="2019-12-09T02:09:00Z">
            <w:rPr/>
          </w:rPrChange>
        </w:rPr>
        <w:t>Доступна ціна.</w:t>
      </w:r>
      <w:r w:rsidR="002A5C2C" w:rsidRPr="00312974">
        <w:rPr>
          <w:rPrChange w:id="3132" w:author="Rodion" w:date="2019-12-09T02:09:00Z">
            <w:rPr/>
          </w:rPrChange>
        </w:rPr>
        <w:t xml:space="preserve"> Плати Arduino відносно недорогі порівняно з іншими мікроконтролерними платформами. Найдешевшу версію Arduino можна зібрати </w:t>
      </w:r>
      <w:r w:rsidRPr="00312974">
        <w:rPr>
          <w:rPrChange w:id="3133" w:author="Rodion" w:date="2019-12-09T02:09:00Z">
            <w:rPr/>
          </w:rPrChange>
        </w:rPr>
        <w:t xml:space="preserve">самостійно </w:t>
      </w:r>
      <w:r w:rsidR="002A5C2C" w:rsidRPr="00312974">
        <w:rPr>
          <w:rPrChange w:id="3134" w:author="Rodion" w:date="2019-12-09T02:09:00Z">
            <w:rPr/>
          </w:rPrChange>
        </w:rPr>
        <w:t>вручну. Однак навіть попередньо зібрана Arduino коштує менше 50 доларів.</w:t>
      </w:r>
    </w:p>
    <w:p w14:paraId="25D1EAA8" w14:textId="4F83788A" w:rsidR="002A5C2C" w:rsidRPr="00312974" w:rsidRDefault="002A5C2C">
      <w:pPr>
        <w:rPr>
          <w:rPrChange w:id="3135" w:author="Rodion" w:date="2019-12-09T02:09:00Z">
            <w:rPr/>
          </w:rPrChange>
        </w:rPr>
        <w:pPrChange w:id="3136" w:author="Rodion Kharabet" w:date="2019-12-06T01:35:00Z">
          <w:pPr>
            <w:pStyle w:val="ListParagraph"/>
          </w:pPr>
        </w:pPrChange>
      </w:pPr>
      <w:r w:rsidRPr="00312974">
        <w:rPr>
          <w:rPrChange w:id="3137" w:author="Rodion" w:date="2019-12-09T02:09:00Z">
            <w:rPr/>
          </w:rPrChange>
        </w:rPr>
        <w:t>Крос-</w:t>
      </w:r>
      <w:r w:rsidR="00D91CCB" w:rsidRPr="00312974">
        <w:rPr>
          <w:rPrChange w:id="3138" w:author="Rodion" w:date="2019-12-09T02:09:00Z">
            <w:rPr/>
          </w:rPrChange>
        </w:rPr>
        <w:t>платформна</w:t>
      </w:r>
      <w:r w:rsidR="007316D8" w:rsidRPr="00312974">
        <w:rPr>
          <w:rPrChange w:id="3139" w:author="Rodion" w:date="2019-12-09T02:09:00Z">
            <w:rPr/>
          </w:rPrChange>
        </w:rPr>
        <w:t xml:space="preserve">. </w:t>
      </w:r>
      <w:r w:rsidRPr="00312974">
        <w:rPr>
          <w:rPrChange w:id="3140" w:author="Rodion" w:date="2019-12-09T02:09:00Z">
            <w:rPr/>
          </w:rPrChange>
        </w:rPr>
        <w:t xml:space="preserve">Програмне забезпечення Arduino (IDE) працює на операційних системах Windows, Macintosh OSX та Linux. </w:t>
      </w:r>
      <w:r w:rsidR="007316D8" w:rsidRPr="00312974">
        <w:rPr>
          <w:rPrChange w:id="3141" w:author="Rodion" w:date="2019-12-09T02:09:00Z">
            <w:rPr/>
          </w:rPrChange>
        </w:rPr>
        <w:t>В той час як б</w:t>
      </w:r>
      <w:r w:rsidRPr="00312974">
        <w:rPr>
          <w:rPrChange w:id="3142" w:author="Rodion" w:date="2019-12-09T02:09:00Z">
            <w:rPr/>
          </w:rPrChange>
        </w:rPr>
        <w:t>ільшість систем мікроконтролерів обмежені Windows.</w:t>
      </w:r>
    </w:p>
    <w:p w14:paraId="0123EDE6" w14:textId="1453CA49" w:rsidR="002A5C2C" w:rsidRPr="00312974" w:rsidRDefault="002A5C2C">
      <w:pPr>
        <w:rPr>
          <w:rPrChange w:id="3143" w:author="Rodion" w:date="2019-12-09T02:09:00Z">
            <w:rPr/>
          </w:rPrChange>
        </w:rPr>
        <w:pPrChange w:id="3144" w:author="Rodion Kharabet" w:date="2019-12-06T01:35:00Z">
          <w:pPr>
            <w:pStyle w:val="ListParagraph"/>
          </w:pPr>
        </w:pPrChange>
      </w:pPr>
      <w:r w:rsidRPr="00312974">
        <w:rPr>
          <w:rPrChange w:id="3145" w:author="Rodion" w:date="2019-12-09T02:09:00Z">
            <w:rPr/>
          </w:rPrChange>
        </w:rPr>
        <w:t>Просте, зрозуміле середовище програмування</w:t>
      </w:r>
      <w:r w:rsidR="007316D8" w:rsidRPr="00312974">
        <w:rPr>
          <w:rPrChange w:id="3146" w:author="Rodion" w:date="2019-12-09T02:09:00Z">
            <w:rPr/>
          </w:rPrChange>
        </w:rPr>
        <w:t>.</w:t>
      </w:r>
      <w:r w:rsidRPr="00312974">
        <w:rPr>
          <w:rPrChange w:id="3147" w:author="Rodion" w:date="2019-12-09T02:09:00Z">
            <w:rPr/>
          </w:rPrChange>
        </w:rPr>
        <w:t xml:space="preserve"> Програмне забезпечення Arduino (IDE) є простим у використанні для початківців, але при цьому досить гнучким для професіоналів. </w:t>
      </w:r>
    </w:p>
    <w:p w14:paraId="5A6A533D" w14:textId="102A0059" w:rsidR="002A5C2C" w:rsidRPr="00312974" w:rsidRDefault="002A5C2C">
      <w:pPr>
        <w:rPr>
          <w:rPrChange w:id="3148" w:author="Rodion" w:date="2019-12-09T02:09:00Z">
            <w:rPr/>
          </w:rPrChange>
        </w:rPr>
        <w:pPrChange w:id="3149" w:author="Rodion Kharabet" w:date="2019-12-06T01:35:00Z">
          <w:pPr>
            <w:pStyle w:val="ListParagraph"/>
          </w:pPr>
        </w:pPrChange>
      </w:pPr>
      <w:r w:rsidRPr="00312974">
        <w:rPr>
          <w:rPrChange w:id="3150" w:author="Rodion" w:date="2019-12-09T02:09:00Z">
            <w:rPr/>
          </w:rPrChange>
        </w:rPr>
        <w:t>Відкрите програмне забезпечення, що піддається розширенню</w:t>
      </w:r>
      <w:r w:rsidR="007316D8" w:rsidRPr="00312974">
        <w:rPr>
          <w:rPrChange w:id="3151" w:author="Rodion" w:date="2019-12-09T02:09:00Z">
            <w:rPr/>
          </w:rPrChange>
        </w:rPr>
        <w:t xml:space="preserve">. </w:t>
      </w:r>
      <w:r w:rsidRPr="00312974">
        <w:rPr>
          <w:rPrChange w:id="3152" w:author="Rodion" w:date="2019-12-09T02:09:00Z">
            <w:rPr/>
          </w:rPrChange>
        </w:rPr>
        <w:t>Програмне забезпечення Arduino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rPr>
          <w:rPrChange w:id="3153" w:author="Rodion" w:date="2019-12-09T02:09:00Z">
            <w:rPr/>
          </w:rPrChange>
        </w:rPr>
        <w:t>.</w:t>
      </w:r>
      <w:r w:rsidRPr="00312974">
        <w:rPr>
          <w:rPrChange w:id="3154" w:author="Rodion" w:date="2019-12-09T02:09:00Z">
            <w:rPr/>
          </w:rPrChange>
        </w:rPr>
        <w:t xml:space="preserve"> </w:t>
      </w:r>
      <w:r w:rsidR="007316D8" w:rsidRPr="00312974">
        <w:rPr>
          <w:rPrChange w:id="3155" w:author="Rodion" w:date="2019-12-09T02:09:00Z">
            <w:rPr/>
          </w:rPrChange>
        </w:rPr>
        <w:t>Т</w:t>
      </w:r>
      <w:r w:rsidRPr="00312974">
        <w:rPr>
          <w:rPrChange w:id="3156" w:author="Rodion" w:date="2019-12-09T02:09:00Z">
            <w:rPr/>
          </w:rPrChange>
        </w:rPr>
        <w:t xml:space="preserve">і, хто бажають зрозуміти технічні деталі, можуть </w:t>
      </w:r>
      <w:r w:rsidR="007316D8" w:rsidRPr="00312974">
        <w:rPr>
          <w:rPrChange w:id="3157" w:author="Rodion" w:date="2019-12-09T02:09:00Z">
            <w:rPr/>
          </w:rPrChange>
        </w:rPr>
        <w:t>використовувати</w:t>
      </w:r>
      <w:r w:rsidRPr="00312974">
        <w:rPr>
          <w:rPrChange w:id="3158" w:author="Rodion" w:date="2019-12-09T02:09:00Z">
            <w:rPr/>
          </w:rPrChange>
        </w:rPr>
        <w:t xml:space="preserve"> мову програмування AVR C, на якій </w:t>
      </w:r>
      <w:r w:rsidR="007316D8" w:rsidRPr="00312974">
        <w:rPr>
          <w:rPrChange w:id="3159" w:author="Rodion" w:date="2019-12-09T02:09:00Z">
            <w:rPr/>
          </w:rPrChange>
        </w:rPr>
        <w:t>працює платформа</w:t>
      </w:r>
      <w:r w:rsidRPr="00312974">
        <w:rPr>
          <w:rPrChange w:id="3160" w:author="Rodion" w:date="2019-12-09T02:09:00Z">
            <w:rPr/>
          </w:rPrChange>
        </w:rPr>
        <w:t xml:space="preserve">. </w:t>
      </w:r>
    </w:p>
    <w:p w14:paraId="3C083E54" w14:textId="009D96D6" w:rsidR="002A5C2C" w:rsidRPr="00312974" w:rsidRDefault="002A5C2C">
      <w:pPr>
        <w:rPr>
          <w:rPrChange w:id="3161" w:author="Rodion" w:date="2019-12-09T02:09:00Z">
            <w:rPr/>
          </w:rPrChange>
        </w:rPr>
        <w:pPrChange w:id="3162" w:author="Rodion Kharabet" w:date="2019-12-06T01:35:00Z">
          <w:pPr>
            <w:pStyle w:val="ListParagraph"/>
          </w:pPr>
        </w:pPrChange>
      </w:pPr>
      <w:r w:rsidRPr="00312974">
        <w:rPr>
          <w:rPrChange w:id="3163" w:author="Rodion" w:date="2019-12-09T02:09:00Z">
            <w:rPr/>
          </w:rPrChange>
        </w:rPr>
        <w:t>Відкрите апаратне забезпечення, що піддається розширенню</w:t>
      </w:r>
      <w:r w:rsidR="007316D8" w:rsidRPr="00312974">
        <w:rPr>
          <w:rPrChange w:id="3164" w:author="Rodion" w:date="2019-12-09T02:09:00Z">
            <w:rPr/>
          </w:rPrChange>
        </w:rPr>
        <w:t>.</w:t>
      </w:r>
      <w:r w:rsidRPr="00312974">
        <w:rPr>
          <w:rPrChange w:id="3165" w:author="Rodion" w:date="2019-12-09T02:09:00Z">
            <w:rPr/>
          </w:rPrChange>
        </w:rPr>
        <w:t xml:space="preserve"> Плани плат Arduino публікуються під ліцензією Creative Commons, тому досвідчені конструктори  схем можуть розробити власну версію пристрою, розширивши та вдосконаливши його. </w:t>
      </w:r>
      <w:r w:rsidRPr="00312974">
        <w:rPr>
          <w:rPrChange w:id="3166" w:author="Rodion" w:date="2019-12-09T02:09:00Z">
            <w:rPr/>
          </w:rPrChange>
        </w:rPr>
        <w:lastRenderedPageBreak/>
        <w:t>Навіть відносно недосвідчені користувачі можуть створити макет пристрою, щоб зрозуміти принцип його роботи.</w:t>
      </w:r>
    </w:p>
    <w:p w14:paraId="0A351C81" w14:textId="79E593EA" w:rsidR="002A5C2C" w:rsidRPr="00312974" w:rsidDel="0047030A" w:rsidRDefault="002A5C2C">
      <w:pPr>
        <w:rPr>
          <w:del w:id="3167" w:author="Rodion Kharabet" w:date="2019-12-06T01:35:00Z"/>
          <w:rPrChange w:id="3168" w:author="Rodion" w:date="2019-12-09T02:09:00Z">
            <w:rPr>
              <w:del w:id="3169" w:author="Rodion Kharabet" w:date="2019-12-06T01:35:00Z"/>
            </w:rPr>
          </w:rPrChange>
        </w:rPr>
        <w:pPrChange w:id="3170" w:author="Rodion Kharabet" w:date="2019-12-06T01:35:00Z">
          <w:pPr>
            <w:pStyle w:val="ListParagraph"/>
          </w:pPr>
        </w:pPrChange>
      </w:pPr>
      <w:del w:id="3171" w:author="Rodion Kharabet" w:date="2019-12-06T01:35:00Z">
        <w:r w:rsidRPr="00312974" w:rsidDel="0047030A">
          <w:rPr>
            <w:rPrChange w:id="3172" w:author="Rodion" w:date="2019-12-09T02:09:00Z">
              <w:rPr/>
            </w:rPrChange>
          </w:rPr>
          <w:delText xml:space="preserve">Проект базується на плані мікроконтролерної плати, розробленої кількома постачальниками. Ці системи пропонують набори цифрових та аналогових пінів вводу та виводу, які можуть поєднуватися з різними платами розширення (так званими шилдами) та іншими схемами. Плати оснащені послідовними інтерфейсами зв’язку, у тому числі USB на деяких моделях, для завантаження програм з персональних комп’ютерів. </w:delText>
        </w:r>
      </w:del>
    </w:p>
    <w:p w14:paraId="329340C7" w14:textId="368FB513" w:rsidR="002A5C2C" w:rsidRPr="00312974" w:rsidRDefault="002A5C2C" w:rsidP="007316D8">
      <w:pPr>
        <w:rPr>
          <w:rPrChange w:id="3173" w:author="Rodion" w:date="2019-12-09T02:09:00Z">
            <w:rPr/>
          </w:rPrChange>
        </w:rPr>
      </w:pPr>
      <w:r w:rsidRPr="00312974">
        <w:rPr>
          <w:rPrChange w:id="3174" w:author="Rodion" w:date="2019-12-09T02:09:00Z">
            <w:rPr/>
          </w:rPrChange>
        </w:rPr>
        <w:t>Перша Arduino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rPr>
          <w:rPrChange w:id="3175" w:author="Rodion" w:date="2019-12-09T02:09:00Z">
            <w:rPr/>
          </w:rPrChange>
        </w:rPr>
        <w:t xml:space="preserve"> [23]</w:t>
      </w:r>
      <w:r w:rsidRPr="00312974">
        <w:rPr>
          <w:rPrChange w:id="3176" w:author="Rodion" w:date="2019-12-09T02:09:00Z">
            <w:rPr/>
          </w:rPrChange>
        </w:rPr>
        <w:t>. У склад поширених прикладів таких пристроїв входять прості роботи, термостати та детектори  руху.</w:t>
      </w:r>
    </w:p>
    <w:p w14:paraId="5628E9CF" w14:textId="2093B3BA" w:rsidR="002A5C2C" w:rsidRPr="00312974" w:rsidRDefault="002A5C2C" w:rsidP="00335822">
      <w:pPr>
        <w:rPr>
          <w:rPrChange w:id="3177" w:author="Rodion" w:date="2019-12-09T02:09:00Z">
            <w:rPr/>
          </w:rPrChange>
        </w:rPr>
      </w:pPr>
      <w:r w:rsidRPr="00312974">
        <w:rPr>
          <w:rPrChange w:id="3178" w:author="Rodion" w:date="2019-12-09T02:09:00Z">
            <w:rPr/>
          </w:rPrChange>
        </w:rPr>
        <w:t xml:space="preserve">Плати Arduino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rPr>
          <w:rPrChange w:id="3179" w:author="Rodion" w:date="2019-12-09T02:09:00Z">
            <w:rPr/>
          </w:rPrChange>
        </w:rPr>
        <w:t>відкритому</w:t>
      </w:r>
      <w:r w:rsidRPr="00312974">
        <w:rPr>
          <w:rPrChange w:id="3180" w:author="Rodion" w:date="2019-12-09T02:09:00Z">
            <w:rPr/>
          </w:rPrChange>
        </w:rPr>
        <w:t xml:space="preserve"> доступі.</w:t>
      </w:r>
      <w:del w:id="3181" w:author="Rodion Kharabet" w:date="2019-12-06T01:36:00Z">
        <w:r w:rsidRPr="00312974" w:rsidDel="0047030A">
          <w:rPr>
            <w:rPrChange w:id="3182" w:author="Rodion" w:date="2019-12-09T02:09:00Z">
              <w:rPr/>
            </w:rPrChange>
          </w:rPr>
          <w:delText xml:space="preserve"> Adafruit Industries підрахували, що у середині 2011 року було продано понад 300 000 офіційних Arduino, а в 2013 році  - вже 700 000</w:delText>
        </w:r>
        <w:r w:rsidR="003C7EE5" w:rsidRPr="00312974" w:rsidDel="0047030A">
          <w:rPr>
            <w:rPrChange w:id="3183" w:author="Rodion" w:date="2019-12-09T02:09:00Z">
              <w:rPr/>
            </w:rPrChange>
          </w:rPr>
          <w:delText xml:space="preserve"> [24]</w:delText>
        </w:r>
        <w:r w:rsidRPr="00312974" w:rsidDel="0047030A">
          <w:rPr>
            <w:rPrChange w:id="3184" w:author="Rodion" w:date="2019-12-09T02:09:00Z">
              <w:rPr/>
            </w:rPrChange>
          </w:rPr>
          <w:delText>.</w:delText>
        </w:r>
      </w:del>
    </w:p>
    <w:p w14:paraId="3E01F85B" w14:textId="16B26FBF" w:rsidR="002A5C2C" w:rsidRPr="00312974" w:rsidRDefault="002A5C2C" w:rsidP="002A5C2C">
      <w:pPr>
        <w:rPr>
          <w:rPrChange w:id="3185" w:author="Rodion" w:date="2019-12-09T02:09:00Z">
            <w:rPr/>
          </w:rPrChange>
        </w:rPr>
      </w:pPr>
    </w:p>
    <w:p w14:paraId="5675B153" w14:textId="5D62BA0A" w:rsidR="002A5C2C" w:rsidRPr="00312974" w:rsidRDefault="0047030A" w:rsidP="002A5C2C">
      <w:pPr>
        <w:pStyle w:val="Heading4"/>
        <w:rPr>
          <w:rPrChange w:id="3186" w:author="Rodion" w:date="2019-12-09T02:09:00Z">
            <w:rPr/>
          </w:rPrChange>
        </w:rPr>
      </w:pPr>
      <w:ins w:id="3187" w:author="Rodion Kharabet" w:date="2019-12-06T01:37:00Z">
        <w:r w:rsidRPr="00312974">
          <w:rPr>
            <w:rPrChange w:id="3188" w:author="Rodion" w:date="2019-12-09T02:09:00Z">
              <w:rPr/>
            </w:rPrChange>
          </w:rPr>
          <w:t>1</w:t>
        </w:r>
      </w:ins>
      <w:del w:id="3189" w:author="Rodion Kharabet" w:date="2019-12-06T01:37:00Z">
        <w:r w:rsidR="002A5C2C" w:rsidRPr="00312974" w:rsidDel="0047030A">
          <w:rPr>
            <w:rPrChange w:id="3190" w:author="Rodion" w:date="2019-12-09T02:09:00Z">
              <w:rPr/>
            </w:rPrChange>
          </w:rPr>
          <w:delText>2</w:delText>
        </w:r>
      </w:del>
      <w:r w:rsidR="002A5C2C" w:rsidRPr="00312974">
        <w:rPr>
          <w:rPrChange w:id="3191" w:author="Rodion" w:date="2019-12-09T02:09:00Z">
            <w:rPr/>
          </w:rPrChange>
        </w:rPr>
        <w:t>.4.1.1 Апаратне забезпечення</w:t>
      </w:r>
    </w:p>
    <w:p w14:paraId="5C297006" w14:textId="3CBB739E" w:rsidR="002A5C2C" w:rsidRPr="00312974" w:rsidRDefault="002A5C2C" w:rsidP="002A5C2C">
      <w:pPr>
        <w:rPr>
          <w:rPrChange w:id="3192" w:author="Rodion" w:date="2019-12-09T02:09:00Z">
            <w:rPr/>
          </w:rPrChange>
        </w:rPr>
      </w:pPr>
    </w:p>
    <w:p w14:paraId="15F32C7F" w14:textId="2F87F8CF" w:rsidR="002A5C2C" w:rsidRPr="00312974" w:rsidRDefault="002A5C2C" w:rsidP="002A5C2C">
      <w:pPr>
        <w:rPr>
          <w:rPrChange w:id="3193" w:author="Rodion" w:date="2019-12-09T02:09:00Z">
            <w:rPr/>
          </w:rPrChange>
        </w:rPr>
      </w:pPr>
      <w:r w:rsidRPr="00312974">
        <w:rPr>
          <w:rPrChange w:id="3194" w:author="Rodion" w:date="2019-12-09T02:09:00Z">
            <w:rPr/>
          </w:rPrChange>
        </w:rPr>
        <w:t xml:space="preserve">Плата Arduino </w:t>
      </w:r>
      <w:del w:id="3195" w:author="Rodion Kharabet" w:date="2019-12-06T01:37:00Z">
        <w:r w:rsidRPr="00312974" w:rsidDel="0047030A">
          <w:rPr>
            <w:rPrChange w:id="3196" w:author="Rodion" w:date="2019-12-09T02:09:00Z">
              <w:rPr/>
            </w:rPrChange>
          </w:rPr>
          <w:delText xml:space="preserve">історично </w:delText>
        </w:r>
      </w:del>
      <w:r w:rsidRPr="00312974">
        <w:rPr>
          <w:rPrChange w:id="3197" w:author="Rodion" w:date="2019-12-09T02:09:00Z">
            <w:rPr/>
          </w:rPrChange>
        </w:rPr>
        <w:t xml:space="preserve">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Arduino є його стандартні роз’єми, які дозволяють користувачам підключати плату процесора до різноманітних взаємозамінних модулів доповнення, відомих як шилди. Певні шилди взаємодіють з платою Arduino безпосередньо через піни, але більшість адресуються індивідуально через послідовну шину I²C - тому багато шилдів можна складати та використовувати паралельно. </w:t>
      </w:r>
    </w:p>
    <w:p w14:paraId="2CFEC8C6" w14:textId="22CE5EB0" w:rsidR="002A5C2C" w:rsidRPr="00312974" w:rsidRDefault="002A5C2C" w:rsidP="002A5C2C">
      <w:pPr>
        <w:rPr>
          <w:rPrChange w:id="3198" w:author="Rodion" w:date="2019-12-09T02:09:00Z">
            <w:rPr/>
          </w:rPrChange>
        </w:rPr>
      </w:pPr>
      <w:r w:rsidRPr="00312974">
        <w:rPr>
          <w:rPrChange w:id="3199" w:author="Rodion" w:date="2019-12-09T02:09:00Z">
            <w:rPr/>
          </w:rPrChange>
        </w:rPr>
        <w:t>До 2015 року офіційні Arduino використовували мікросхеми Atmel megaAVR,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Arduino. Більшість плат містять лінійний регулятор напругою 5 В і кварцовий генератор 16 МГц (або керамічний резонатор у деяких варіантах</w:t>
      </w:r>
      <w:r w:rsidR="00E52936" w:rsidRPr="00312974">
        <w:rPr>
          <w:rPrChange w:id="3200" w:author="Rodion" w:date="2019-12-09T02:09:00Z">
            <w:rPr/>
          </w:rPrChange>
        </w:rPr>
        <w:t xml:space="preserve"> </w:t>
      </w:r>
      <w:r w:rsidR="00266407" w:rsidRPr="00312974">
        <w:rPr>
          <w:rPrChange w:id="3201" w:author="Rodion" w:date="2019-12-09T02:09:00Z">
            <w:rPr/>
          </w:rPrChange>
        </w:rPr>
        <w:t>[25]</w:t>
      </w:r>
      <w:r w:rsidRPr="00312974">
        <w:rPr>
          <w:rPrChange w:id="3202" w:author="Rodion" w:date="2019-12-09T02:09:00Z">
            <w:rPr/>
          </w:rPrChange>
        </w:rPr>
        <w:t xml:space="preserve">. Мікроконтролер Arduino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програматор. Це </w:t>
      </w:r>
      <w:r w:rsidRPr="00312974">
        <w:rPr>
          <w:rPrChange w:id="3203" w:author="Rodion" w:date="2019-12-09T02:09:00Z">
            <w:rPr/>
          </w:rPrChange>
        </w:rPr>
        <w:lastRenderedPageBreak/>
        <w:t>робить використання Arduino простішим, дозволяючи використовувати звичайний комп’ютер як програматор.</w:t>
      </w:r>
    </w:p>
    <w:p w14:paraId="45691617" w14:textId="5811FD5E" w:rsidR="002A5C2C" w:rsidRPr="00312974" w:rsidRDefault="002A5C2C" w:rsidP="002A5C2C">
      <w:pPr>
        <w:rPr>
          <w:rPrChange w:id="3204" w:author="Rodion" w:date="2019-12-09T02:09:00Z">
            <w:rPr/>
          </w:rPrChange>
        </w:rPr>
      </w:pPr>
      <w:r w:rsidRPr="00312974">
        <w:rPr>
          <w:rPrChange w:id="3205" w:author="Rodion" w:date="2019-12-09T02:09:00Z">
            <w:rPr/>
          </w:rPrChange>
        </w:rPr>
        <w:t xml:space="preserve">На концептуальному рівні при використанні інтегрованого середовища розробки Arduino всі плати програмуються через послідовне з’єднання. Реалізація залежить від апаратної версії. Деякі послідовні плати Arduino містять схему зсуву рівня для перетворень між логічними рівнями RS-232 та сигналами рівня TTL. Сучасні плати Arduino програмуються за допомогою універсальної послідовної шини </w:t>
      </w:r>
      <w:del w:id="3206" w:author="Rodion Kharabet" w:date="2019-12-06T01:38:00Z">
        <w:r w:rsidRPr="00312974" w:rsidDel="0047030A">
          <w:rPr>
            <w:rPrChange w:id="3207" w:author="Rodion" w:date="2019-12-09T02:09:00Z">
              <w:rPr/>
            </w:rPrChange>
          </w:rPr>
          <w:delText>(з англ. “Universal Serial Bus” (</w:delText>
        </w:r>
      </w:del>
      <w:r w:rsidRPr="00312974">
        <w:rPr>
          <w:rPrChange w:id="3208" w:author="Rodion" w:date="2019-12-09T02:09:00Z">
            <w:rPr/>
          </w:rPrChange>
        </w:rPr>
        <w:t>USB</w:t>
      </w:r>
      <w:del w:id="3209" w:author="Rodion Kharabet" w:date="2019-12-06T01:38:00Z">
        <w:r w:rsidRPr="00312974" w:rsidDel="0047030A">
          <w:rPr>
            <w:rPrChange w:id="3210" w:author="Rodion" w:date="2019-12-09T02:09:00Z">
              <w:rPr/>
            </w:rPrChange>
          </w:rPr>
          <w:delText>))</w:delText>
        </w:r>
      </w:del>
      <w:r w:rsidRPr="00312974">
        <w:rPr>
          <w:rPrChange w:id="3211" w:author="Rodion" w:date="2019-12-09T02:09:00Z">
            <w:rPr/>
          </w:rPrChange>
        </w:rPr>
        <w:t>, реалізованої за допомогою чіпа</w:t>
      </w:r>
      <w:del w:id="3212" w:author="Rodion Kharabet" w:date="2019-12-06T01:38:00Z">
        <w:r w:rsidRPr="00312974" w:rsidDel="0047030A">
          <w:rPr>
            <w:rPrChange w:id="3213" w:author="Rodion" w:date="2019-12-09T02:09:00Z">
              <w:rPr/>
            </w:rPrChange>
          </w:rPr>
          <w:delText>ми</w:delText>
        </w:r>
      </w:del>
      <w:r w:rsidRPr="00312974">
        <w:rPr>
          <w:rPrChange w:id="3214" w:author="Rodion" w:date="2019-12-09T02:09:00Z">
            <w:rPr/>
          </w:rPrChange>
        </w:rPr>
        <w:t xml:space="preserve"> адаптера USB-to-serial, таких як FTDI FT232.</w:t>
      </w:r>
      <w:del w:id="3215" w:author="Rodion Kharabet" w:date="2019-12-06T01:39:00Z">
        <w:r w:rsidRPr="00312974" w:rsidDel="0047030A">
          <w:rPr>
            <w:rPrChange w:id="3216" w:author="Rodion" w:date="2019-12-09T02:09:00Z">
              <w:rPr/>
            </w:rPrChange>
          </w:rPr>
          <w:delText xml:space="preserve"> Деякі плати, наприклад, більш пізні моделі Uno, замінюють мікросхему FTDI окремим чіпом AVR, що містить USB-to-serial мікропрограму, яку можна перепрограмувати за допомогою її власного піна ICSP. Інші варіанти, такі як Arduino Mini і неофіційний Boarduino, використовують знімний USB-to-serial адаптер або кабель, Bluetooth або інші. Якщо замість Arduino IDE </w:delText>
        </w:r>
        <w:r w:rsidR="00D91CCB" w:rsidRPr="00312974" w:rsidDel="0047030A">
          <w:rPr>
            <w:rPrChange w:id="3217" w:author="Rodion" w:date="2019-12-09T02:09:00Z">
              <w:rPr/>
            </w:rPrChange>
          </w:rPr>
          <w:delText>застосовуються</w:delText>
        </w:r>
        <w:r w:rsidRPr="00312974" w:rsidDel="0047030A">
          <w:rPr>
            <w:rPrChange w:id="3218" w:author="Rodion" w:date="2019-12-09T02:09:00Z">
              <w:rPr/>
            </w:rPrChange>
          </w:rPr>
          <w:delText xml:space="preserve"> традиційні інструменти мікроконтролера, використовується стандартне програмування AVR ISP</w:delText>
        </w:r>
        <w:r w:rsidR="003E639F" w:rsidRPr="00312974" w:rsidDel="0047030A">
          <w:rPr>
            <w:rPrChange w:id="3219" w:author="Rodion" w:date="2019-12-09T02:09:00Z">
              <w:rPr/>
            </w:rPrChange>
          </w:rPr>
          <w:delText xml:space="preserve"> [26]</w:delText>
        </w:r>
        <w:r w:rsidRPr="00312974" w:rsidDel="0047030A">
          <w:rPr>
            <w:rPrChange w:id="3220" w:author="Rodion" w:date="2019-12-09T02:09:00Z">
              <w:rPr/>
            </w:rPrChange>
          </w:rPr>
          <w:delText>.</w:delText>
        </w:r>
      </w:del>
    </w:p>
    <w:p w14:paraId="6B81591A" w14:textId="069AD287" w:rsidR="002A5C2C" w:rsidRPr="00312974" w:rsidDel="0047030A" w:rsidRDefault="002A5C2C" w:rsidP="007A0FE4">
      <w:pPr>
        <w:rPr>
          <w:del w:id="3221" w:author="Rodion Kharabet" w:date="2019-12-06T01:40:00Z"/>
          <w:rPrChange w:id="3222" w:author="Rodion" w:date="2019-12-09T02:09:00Z">
            <w:rPr>
              <w:del w:id="3223" w:author="Rodion Kharabet" w:date="2019-12-06T01:40:00Z"/>
            </w:rPr>
          </w:rPrChange>
        </w:rPr>
      </w:pPr>
      <w:r w:rsidRPr="00312974">
        <w:rPr>
          <w:rPrChange w:id="3224" w:author="Rodion" w:date="2019-12-09T02:09:00Z">
            <w:rPr/>
          </w:rPrChange>
        </w:rPr>
        <w:t>Плата Arduino дозволяє використовувати більшість контактів вводу-виводу мікроконтролера в інших схемах.</w:t>
      </w:r>
      <w:r w:rsidR="003E639F" w:rsidRPr="00312974">
        <w:rPr>
          <w:rPrChange w:id="3225" w:author="Rodion" w:date="2019-12-09T02:09:00Z">
            <w:rPr/>
          </w:rPrChange>
        </w:rPr>
        <w:t xml:space="preserve"> Моделі</w:t>
      </w:r>
      <w:r w:rsidRPr="00312974">
        <w:rPr>
          <w:rPrChange w:id="3226" w:author="Rodion" w:date="2019-12-09T02:09:00Z">
            <w:rPr/>
          </w:rPrChange>
        </w:rPr>
        <w:t xml:space="preserve"> Diecimila, Duemilanove та Uno перед</w:t>
      </w:r>
      <w:r w:rsidR="00D91CCB" w:rsidRPr="00312974">
        <w:rPr>
          <w:rPrChange w:id="3227" w:author="Rodion" w:date="2019-12-09T02:09:00Z">
            <w:rPr/>
          </w:rPrChange>
        </w:rPr>
        <w:t>ба</w:t>
      </w:r>
      <w:r w:rsidRPr="00312974">
        <w:rPr>
          <w:rPrChange w:id="3228" w:author="Rodion" w:date="2019-12-09T02:09:00Z">
            <w:rPr/>
          </w:rPrChange>
        </w:rPr>
        <w:t xml:space="preserve">чають наявність 14 цифрових пінів вводу-виводу, 6 з яких можуть виробляти сигнали з широтно-імпульсною модуляцією, і 6 аналогових входів, які </w:t>
      </w:r>
      <w:r w:rsidR="00D91CCB" w:rsidRPr="00312974">
        <w:rPr>
          <w:rPrChange w:id="3229" w:author="Rodion" w:date="2019-12-09T02:09:00Z">
            <w:rPr/>
          </w:rPrChange>
        </w:rPr>
        <w:t>водночас</w:t>
      </w:r>
      <w:r w:rsidRPr="00312974">
        <w:rPr>
          <w:rPrChange w:id="3230" w:author="Rodion" w:date="2019-12-09T02:09:00Z">
            <w:rPr/>
          </w:rPrChange>
        </w:rPr>
        <w:t xml:space="preserve"> можуть </w:t>
      </w:r>
      <w:del w:id="3231" w:author="Rodion Kharabet" w:date="2019-12-06T01:40:00Z">
        <w:r w:rsidRPr="00312974" w:rsidDel="0047030A">
          <w:rPr>
            <w:rPrChange w:id="3232" w:author="Rodion" w:date="2019-12-09T02:09:00Z">
              <w:rPr/>
            </w:rPrChange>
          </w:rPr>
          <w:delText xml:space="preserve">використовуватися як 6 цифрових пінів вводу-виводу. </w:delText>
        </w:r>
      </w:del>
    </w:p>
    <w:p w14:paraId="7E4F3B47" w14:textId="55ECF40A" w:rsidR="002A5C2C" w:rsidRPr="00312974" w:rsidDel="0047030A" w:rsidRDefault="002A5C2C" w:rsidP="00F0256A">
      <w:pPr>
        <w:rPr>
          <w:del w:id="3233" w:author="Rodion Kharabet" w:date="2019-12-06T01:39:00Z"/>
          <w:rPrChange w:id="3234" w:author="Rodion" w:date="2019-12-09T02:09:00Z">
            <w:rPr>
              <w:del w:id="3235" w:author="Rodion Kharabet" w:date="2019-12-06T01:39:00Z"/>
            </w:rPr>
          </w:rPrChange>
        </w:rPr>
      </w:pPr>
      <w:del w:id="3236" w:author="Rodion Kharabet" w:date="2019-12-06T01:39:00Z">
        <w:r w:rsidRPr="00312974" w:rsidDel="0047030A">
          <w:rPr>
            <w:rPrChange w:id="3237" w:author="Rodion" w:date="2019-12-09T02:09:00Z">
              <w:rPr/>
            </w:rPrChange>
          </w:rPr>
          <w:delText>Є багато плат, сумісних з Arduino та похідних від Arduino. Деякі є функціонально еквівалентними Arduino і можуть використовуватися взаємозамінно. Багато хто вдосконалює базову Arduino, додаючи вихідні драйвери. Інші плати - електрично еквівалентні, але змінюють форм-фактор, зберігаючи сумісність із шилдами, однак ця сумісніть зберігається не завжди. Існують і варіанти, що використовують зовсім інші процесори з різним рівнем сумісності.</w:delText>
        </w:r>
      </w:del>
    </w:p>
    <w:p w14:paraId="4FBF9C4C" w14:textId="59B339C9" w:rsidR="002A5C2C" w:rsidRPr="00312974" w:rsidDel="0047030A" w:rsidRDefault="002A5C2C">
      <w:pPr>
        <w:rPr>
          <w:del w:id="3238" w:author="Rodion Kharabet" w:date="2019-12-06T01:40:00Z"/>
          <w:rPrChange w:id="3239" w:author="Rodion" w:date="2019-12-09T02:09:00Z">
            <w:rPr>
              <w:del w:id="3240" w:author="Rodion Kharabet" w:date="2019-12-06T01:40:00Z"/>
            </w:rPr>
          </w:rPrChange>
        </w:rPr>
      </w:pPr>
      <w:del w:id="3241" w:author="Rodion Kharabet" w:date="2019-12-06T01:40:00Z">
        <w:r w:rsidRPr="00312974" w:rsidDel="0047030A">
          <w:rPr>
            <w:rPrChange w:id="3242" w:author="Rodion" w:date="2019-12-09T02:09:00Z">
              <w:rPr/>
            </w:rPrChange>
          </w:rPr>
          <w:delText xml:space="preserve">Оригінальне апаратне </w:delText>
        </w:r>
        <w:r w:rsidR="00D91CCB" w:rsidRPr="00312974" w:rsidDel="0047030A">
          <w:rPr>
            <w:rPrChange w:id="3243" w:author="Rodion" w:date="2019-12-09T02:09:00Z">
              <w:rPr/>
            </w:rPrChange>
          </w:rPr>
          <w:delText>забезпечення</w:delText>
        </w:r>
        <w:r w:rsidRPr="00312974" w:rsidDel="0047030A">
          <w:rPr>
            <w:rPrChange w:id="3244" w:author="Rodion" w:date="2019-12-09T02:09:00Z">
              <w:rPr/>
            </w:rPrChange>
          </w:rPr>
          <w:delText xml:space="preserve"> Arduino було виготовлено італійською компанією Smart Projects. Деякі плати під маркою Arduino були розроблені американськими компаніями SparkFun Electronics і Adafruit Industries. На сьогоднішній день комерційно було вироблено сімнадцять версій обладнання Arduino.</w:delText>
        </w:r>
      </w:del>
    </w:p>
    <w:p w14:paraId="04DBEDF3" w14:textId="144158D2" w:rsidR="002A5C2C" w:rsidRPr="00312974" w:rsidDel="0047030A" w:rsidRDefault="003E639F">
      <w:pPr>
        <w:rPr>
          <w:del w:id="3245" w:author="Rodion Kharabet" w:date="2019-12-06T01:40:00Z"/>
          <w:rPrChange w:id="3246" w:author="Rodion" w:date="2019-12-09T02:09:00Z">
            <w:rPr>
              <w:del w:id="3247" w:author="Rodion Kharabet" w:date="2019-12-06T01:40:00Z"/>
            </w:rPr>
          </w:rPrChange>
        </w:rPr>
      </w:pPr>
      <w:del w:id="3248" w:author="Rodion Kharabet" w:date="2019-12-06T01:40:00Z">
        <w:r w:rsidRPr="00312974" w:rsidDel="0047030A">
          <w:rPr>
            <w:rPrChange w:id="3249" w:author="Rodion" w:date="2019-12-09T02:09:00Z">
              <w:rPr/>
            </w:rPrChange>
          </w:rPr>
          <w:delText>Існують наступні моделі офіційних плат Arduino</w:delText>
        </w:r>
        <w:r w:rsidR="002A5C2C" w:rsidRPr="00312974" w:rsidDel="0047030A">
          <w:rPr>
            <w:rPrChange w:id="3250" w:author="Rodion" w:date="2019-12-09T02:09:00Z">
              <w:rPr/>
            </w:rPrChange>
          </w:rPr>
          <w:delText>:</w:delText>
        </w:r>
      </w:del>
    </w:p>
    <w:p w14:paraId="00C7D2F3" w14:textId="428BC7BE" w:rsidR="002A5C2C" w:rsidRPr="00312974" w:rsidDel="0047030A" w:rsidRDefault="002A5C2C">
      <w:pPr>
        <w:rPr>
          <w:del w:id="3251" w:author="Rodion Kharabet" w:date="2019-12-06T01:40:00Z"/>
          <w:rPrChange w:id="3252" w:author="Rodion" w:date="2019-12-09T02:09:00Z">
            <w:rPr>
              <w:del w:id="3253" w:author="Rodion Kharabet" w:date="2019-12-06T01:40:00Z"/>
            </w:rPr>
          </w:rPrChange>
        </w:rPr>
        <w:pPrChange w:id="3254" w:author="Rodion Kharabet" w:date="2019-12-06T01:40:00Z">
          <w:pPr>
            <w:pStyle w:val="ListParagraph"/>
          </w:pPr>
        </w:pPrChange>
      </w:pPr>
      <w:del w:id="3255" w:author="Rodion Kharabet" w:date="2019-12-06T01:40:00Z">
        <w:r w:rsidRPr="00312974" w:rsidDel="0047030A">
          <w:rPr>
            <w:rPrChange w:id="3256" w:author="Rodion" w:date="2019-12-09T02:09:00Z">
              <w:rPr/>
            </w:rPrChange>
          </w:rPr>
          <w:delText>Arduino Diecimila in Stoicheia</w:delText>
        </w:r>
        <w:r w:rsidR="00C46563" w:rsidRPr="00312974" w:rsidDel="0047030A">
          <w:rPr>
            <w:rPrChange w:id="3257" w:author="Rodion" w:date="2019-12-09T02:09:00Z">
              <w:rPr/>
            </w:rPrChange>
          </w:rPr>
          <w:delText>;</w:delText>
        </w:r>
      </w:del>
    </w:p>
    <w:p w14:paraId="0CF465BC" w14:textId="11903532" w:rsidR="002A5C2C" w:rsidRPr="00312974" w:rsidDel="0047030A" w:rsidRDefault="002A5C2C">
      <w:pPr>
        <w:rPr>
          <w:del w:id="3258" w:author="Rodion Kharabet" w:date="2019-12-06T01:40:00Z"/>
          <w:rPrChange w:id="3259" w:author="Rodion" w:date="2019-12-09T02:09:00Z">
            <w:rPr>
              <w:del w:id="3260" w:author="Rodion Kharabet" w:date="2019-12-06T01:40:00Z"/>
            </w:rPr>
          </w:rPrChange>
        </w:rPr>
        <w:pPrChange w:id="3261" w:author="Rodion Kharabet" w:date="2019-12-06T01:40:00Z">
          <w:pPr>
            <w:pStyle w:val="ListParagraph"/>
          </w:pPr>
        </w:pPrChange>
      </w:pPr>
      <w:del w:id="3262" w:author="Rodion Kharabet" w:date="2019-12-06T01:40:00Z">
        <w:r w:rsidRPr="00312974" w:rsidDel="0047030A">
          <w:rPr>
            <w:rPrChange w:id="3263" w:author="Rodion" w:date="2019-12-09T02:09:00Z">
              <w:rPr/>
            </w:rPrChange>
          </w:rPr>
          <w:delText xml:space="preserve">Arduino Duemilanove (rev 2009b) </w:delText>
        </w:r>
        <w:r w:rsidR="00C46563" w:rsidRPr="00312974" w:rsidDel="0047030A">
          <w:rPr>
            <w:rPrChange w:id="3264" w:author="Rodion" w:date="2019-12-09T02:09:00Z">
              <w:rPr/>
            </w:rPrChange>
          </w:rPr>
          <w:delText>;</w:delText>
        </w:r>
      </w:del>
    </w:p>
    <w:p w14:paraId="16EF8C48" w14:textId="5B694692" w:rsidR="002A5C2C" w:rsidRPr="00312974" w:rsidDel="0047030A" w:rsidRDefault="002A5C2C">
      <w:pPr>
        <w:rPr>
          <w:del w:id="3265" w:author="Rodion Kharabet" w:date="2019-12-06T01:40:00Z"/>
          <w:rPrChange w:id="3266" w:author="Rodion" w:date="2019-12-09T02:09:00Z">
            <w:rPr>
              <w:del w:id="3267" w:author="Rodion Kharabet" w:date="2019-12-06T01:40:00Z"/>
            </w:rPr>
          </w:rPrChange>
        </w:rPr>
        <w:pPrChange w:id="3268" w:author="Rodion Kharabet" w:date="2019-12-06T01:40:00Z">
          <w:pPr>
            <w:pStyle w:val="ListParagraph"/>
          </w:pPr>
        </w:pPrChange>
      </w:pPr>
      <w:del w:id="3269" w:author="Rodion Kharabet" w:date="2019-12-06T01:40:00Z">
        <w:r w:rsidRPr="00312974" w:rsidDel="0047030A">
          <w:rPr>
            <w:rPrChange w:id="3270" w:author="Rodion" w:date="2019-12-09T02:09:00Z">
              <w:rPr/>
            </w:rPrChange>
          </w:rPr>
          <w:delText xml:space="preserve">Arduino UNO </w:delText>
        </w:r>
        <w:r w:rsidR="00C46563" w:rsidRPr="00312974" w:rsidDel="0047030A">
          <w:rPr>
            <w:rPrChange w:id="3271" w:author="Rodion" w:date="2019-12-09T02:09:00Z">
              <w:rPr/>
            </w:rPrChange>
          </w:rPr>
          <w:delText>;</w:delText>
        </w:r>
      </w:del>
    </w:p>
    <w:p w14:paraId="7EE560DC" w14:textId="482D6443" w:rsidR="002A5C2C" w:rsidRPr="00312974" w:rsidDel="0047030A" w:rsidRDefault="002A5C2C">
      <w:pPr>
        <w:rPr>
          <w:del w:id="3272" w:author="Rodion Kharabet" w:date="2019-12-06T01:40:00Z"/>
          <w:rPrChange w:id="3273" w:author="Rodion" w:date="2019-12-09T02:09:00Z">
            <w:rPr>
              <w:del w:id="3274" w:author="Rodion Kharabet" w:date="2019-12-06T01:40:00Z"/>
            </w:rPr>
          </w:rPrChange>
        </w:rPr>
        <w:pPrChange w:id="3275" w:author="Rodion Kharabet" w:date="2019-12-06T01:40:00Z">
          <w:pPr>
            <w:pStyle w:val="ListParagraph"/>
          </w:pPr>
        </w:pPrChange>
      </w:pPr>
      <w:del w:id="3276" w:author="Rodion Kharabet" w:date="2019-12-06T01:40:00Z">
        <w:r w:rsidRPr="00312974" w:rsidDel="0047030A">
          <w:rPr>
            <w:rPrChange w:id="3277" w:author="Rodion" w:date="2019-12-09T02:09:00Z">
              <w:rPr/>
            </w:rPrChange>
          </w:rPr>
          <w:delText xml:space="preserve">Arduino Leonardo </w:delText>
        </w:r>
        <w:r w:rsidR="00C46563" w:rsidRPr="00312974" w:rsidDel="0047030A">
          <w:rPr>
            <w:rPrChange w:id="3278" w:author="Rodion" w:date="2019-12-09T02:09:00Z">
              <w:rPr/>
            </w:rPrChange>
          </w:rPr>
          <w:delText>;</w:delText>
        </w:r>
      </w:del>
    </w:p>
    <w:p w14:paraId="667D71A1" w14:textId="5688C9FC" w:rsidR="002A5C2C" w:rsidRPr="00312974" w:rsidDel="0047030A" w:rsidRDefault="002A5C2C">
      <w:pPr>
        <w:rPr>
          <w:del w:id="3279" w:author="Rodion Kharabet" w:date="2019-12-06T01:40:00Z"/>
          <w:rPrChange w:id="3280" w:author="Rodion" w:date="2019-12-09T02:09:00Z">
            <w:rPr>
              <w:del w:id="3281" w:author="Rodion Kharabet" w:date="2019-12-06T01:40:00Z"/>
            </w:rPr>
          </w:rPrChange>
        </w:rPr>
        <w:pPrChange w:id="3282" w:author="Rodion Kharabet" w:date="2019-12-06T01:40:00Z">
          <w:pPr>
            <w:pStyle w:val="ListParagraph"/>
          </w:pPr>
        </w:pPrChange>
      </w:pPr>
      <w:del w:id="3283" w:author="Rodion Kharabet" w:date="2019-12-06T01:40:00Z">
        <w:r w:rsidRPr="00312974" w:rsidDel="0047030A">
          <w:rPr>
            <w:rPrChange w:id="3284" w:author="Rodion" w:date="2019-12-09T02:09:00Z">
              <w:rPr/>
            </w:rPrChange>
          </w:rPr>
          <w:delText xml:space="preserve">Arduino Mega </w:delText>
        </w:r>
        <w:r w:rsidR="00C46563" w:rsidRPr="00312974" w:rsidDel="0047030A">
          <w:rPr>
            <w:rPrChange w:id="3285" w:author="Rodion" w:date="2019-12-09T02:09:00Z">
              <w:rPr/>
            </w:rPrChange>
          </w:rPr>
          <w:delText>;</w:delText>
        </w:r>
      </w:del>
    </w:p>
    <w:p w14:paraId="757D1722" w14:textId="42BC4D7B" w:rsidR="002A5C2C" w:rsidRPr="00312974" w:rsidDel="0047030A" w:rsidRDefault="002A5C2C">
      <w:pPr>
        <w:rPr>
          <w:del w:id="3286" w:author="Rodion Kharabet" w:date="2019-12-06T01:40:00Z"/>
          <w:rPrChange w:id="3287" w:author="Rodion" w:date="2019-12-09T02:09:00Z">
            <w:rPr>
              <w:del w:id="3288" w:author="Rodion Kharabet" w:date="2019-12-06T01:40:00Z"/>
            </w:rPr>
          </w:rPrChange>
        </w:rPr>
        <w:pPrChange w:id="3289" w:author="Rodion Kharabet" w:date="2019-12-06T01:40:00Z">
          <w:pPr>
            <w:pStyle w:val="ListParagraph"/>
          </w:pPr>
        </w:pPrChange>
      </w:pPr>
      <w:del w:id="3290" w:author="Rodion Kharabet" w:date="2019-12-06T01:40:00Z">
        <w:r w:rsidRPr="00312974" w:rsidDel="0047030A">
          <w:rPr>
            <w:rPrChange w:id="3291" w:author="Rodion" w:date="2019-12-09T02:09:00Z">
              <w:rPr/>
            </w:rPrChange>
          </w:rPr>
          <w:delText>Arduino MEGA 2560 R3</w:delText>
        </w:r>
        <w:r w:rsidR="00C46563" w:rsidRPr="00312974" w:rsidDel="0047030A">
          <w:rPr>
            <w:rPrChange w:id="3292" w:author="Rodion" w:date="2019-12-09T02:09:00Z">
              <w:rPr/>
            </w:rPrChange>
          </w:rPr>
          <w:delText>;</w:delText>
        </w:r>
      </w:del>
    </w:p>
    <w:p w14:paraId="5AED77E6" w14:textId="2D20A16B" w:rsidR="002A5C2C" w:rsidRPr="00312974" w:rsidDel="0047030A" w:rsidRDefault="002A5C2C">
      <w:pPr>
        <w:rPr>
          <w:del w:id="3293" w:author="Rodion Kharabet" w:date="2019-12-06T01:40:00Z"/>
          <w:rPrChange w:id="3294" w:author="Rodion" w:date="2019-12-09T02:09:00Z">
            <w:rPr>
              <w:del w:id="3295" w:author="Rodion Kharabet" w:date="2019-12-06T01:40:00Z"/>
            </w:rPr>
          </w:rPrChange>
        </w:rPr>
        <w:pPrChange w:id="3296" w:author="Rodion Kharabet" w:date="2019-12-06T01:40:00Z">
          <w:pPr>
            <w:pStyle w:val="ListParagraph"/>
          </w:pPr>
        </w:pPrChange>
      </w:pPr>
      <w:del w:id="3297" w:author="Rodion Kharabet" w:date="2019-12-06T01:40:00Z">
        <w:r w:rsidRPr="00312974" w:rsidDel="0047030A">
          <w:rPr>
            <w:rPrChange w:id="3298" w:author="Rodion" w:date="2019-12-09T02:09:00Z">
              <w:rPr/>
            </w:rPrChange>
          </w:rPr>
          <w:delText xml:space="preserve">Arduino Nano </w:delText>
        </w:r>
        <w:r w:rsidR="00C46563" w:rsidRPr="00312974" w:rsidDel="0047030A">
          <w:rPr>
            <w:rPrChange w:id="3299" w:author="Rodion" w:date="2019-12-09T02:09:00Z">
              <w:rPr/>
            </w:rPrChange>
          </w:rPr>
          <w:delText>;</w:delText>
        </w:r>
      </w:del>
    </w:p>
    <w:p w14:paraId="631D98D4" w14:textId="46300586" w:rsidR="002A5C2C" w:rsidRPr="00312974" w:rsidDel="0047030A" w:rsidRDefault="002A5C2C">
      <w:pPr>
        <w:rPr>
          <w:del w:id="3300" w:author="Rodion Kharabet" w:date="2019-12-06T01:40:00Z"/>
          <w:rPrChange w:id="3301" w:author="Rodion" w:date="2019-12-09T02:09:00Z">
            <w:rPr>
              <w:del w:id="3302" w:author="Rodion Kharabet" w:date="2019-12-06T01:40:00Z"/>
            </w:rPr>
          </w:rPrChange>
        </w:rPr>
        <w:pPrChange w:id="3303" w:author="Rodion Kharabet" w:date="2019-12-06T01:40:00Z">
          <w:pPr>
            <w:pStyle w:val="ListParagraph"/>
          </w:pPr>
        </w:pPrChange>
      </w:pPr>
      <w:del w:id="3304" w:author="Rodion Kharabet" w:date="2019-12-06T01:40:00Z">
        <w:r w:rsidRPr="00312974" w:rsidDel="0047030A">
          <w:rPr>
            <w:rPrChange w:id="3305" w:author="Rodion" w:date="2019-12-09T02:09:00Z">
              <w:rPr/>
            </w:rPrChange>
          </w:rPr>
          <w:delText xml:space="preserve">Arduino Due (ARM Cortex-M3 core) </w:delText>
        </w:r>
        <w:r w:rsidR="00C46563" w:rsidRPr="00312974" w:rsidDel="0047030A">
          <w:rPr>
            <w:rPrChange w:id="3306" w:author="Rodion" w:date="2019-12-09T02:09:00Z">
              <w:rPr/>
            </w:rPrChange>
          </w:rPr>
          <w:delText>;</w:delText>
        </w:r>
      </w:del>
    </w:p>
    <w:p w14:paraId="017CFAE6" w14:textId="262F2C6A" w:rsidR="002A5C2C" w:rsidRPr="00312974" w:rsidDel="0047030A" w:rsidRDefault="002A5C2C">
      <w:pPr>
        <w:rPr>
          <w:del w:id="3307" w:author="Rodion Kharabet" w:date="2019-12-06T01:40:00Z"/>
          <w:rPrChange w:id="3308" w:author="Rodion" w:date="2019-12-09T02:09:00Z">
            <w:rPr>
              <w:del w:id="3309" w:author="Rodion Kharabet" w:date="2019-12-06T01:40:00Z"/>
            </w:rPr>
          </w:rPrChange>
        </w:rPr>
        <w:pPrChange w:id="3310" w:author="Rodion Kharabet" w:date="2019-12-06T01:40:00Z">
          <w:pPr>
            <w:pStyle w:val="ListParagraph"/>
          </w:pPr>
        </w:pPrChange>
      </w:pPr>
      <w:del w:id="3311" w:author="Rodion Kharabet" w:date="2019-12-06T01:40:00Z">
        <w:r w:rsidRPr="00312974" w:rsidDel="0047030A">
          <w:rPr>
            <w:rPrChange w:id="3312" w:author="Rodion" w:date="2019-12-09T02:09:00Z">
              <w:rPr/>
            </w:rPrChange>
          </w:rPr>
          <w:delText xml:space="preserve">LilyPad Arduino (rev 2007) </w:delText>
        </w:r>
        <w:r w:rsidR="00C46563" w:rsidRPr="00312974" w:rsidDel="0047030A">
          <w:rPr>
            <w:rPrChange w:id="3313" w:author="Rodion" w:date="2019-12-09T02:09:00Z">
              <w:rPr/>
            </w:rPrChange>
          </w:rPr>
          <w:delText>;</w:delText>
        </w:r>
      </w:del>
    </w:p>
    <w:p w14:paraId="64631A52" w14:textId="57042D87" w:rsidR="002A5C2C" w:rsidRPr="00312974" w:rsidRDefault="002A5C2C">
      <w:pPr>
        <w:rPr>
          <w:rPrChange w:id="3314" w:author="Rodion" w:date="2019-12-09T02:09:00Z">
            <w:rPr/>
          </w:rPrChange>
        </w:rPr>
        <w:pPrChange w:id="3315" w:author="Rodion Kharabet" w:date="2019-12-06T01:40:00Z">
          <w:pPr>
            <w:pStyle w:val="ListParagraph"/>
          </w:pPr>
        </w:pPrChange>
      </w:pPr>
      <w:del w:id="3316" w:author="Rodion Kharabet" w:date="2019-12-06T01:40:00Z">
        <w:r w:rsidRPr="00312974" w:rsidDel="0047030A">
          <w:rPr>
            <w:rPrChange w:id="3317" w:author="Rodion" w:date="2019-12-09T02:09:00Z">
              <w:rPr/>
            </w:rPrChange>
          </w:rPr>
          <w:delText>Arduino Yun</w:delText>
        </w:r>
        <w:r w:rsidR="00C46563" w:rsidRPr="00312974" w:rsidDel="0047030A">
          <w:rPr>
            <w:rPrChange w:id="3318" w:author="Rodion" w:date="2019-12-09T02:09:00Z">
              <w:rPr/>
            </w:rPrChange>
          </w:rPr>
          <w:delText>;</w:delText>
        </w:r>
      </w:del>
    </w:p>
    <w:p w14:paraId="060FD1AA" w14:textId="070E9FB6" w:rsidR="002A5C2C" w:rsidRPr="00312974" w:rsidDel="0047030A" w:rsidRDefault="002A5C2C" w:rsidP="002A5C2C">
      <w:pPr>
        <w:rPr>
          <w:del w:id="3319" w:author="Rodion Kharabet" w:date="2019-12-06T01:40:00Z"/>
          <w:rPrChange w:id="3320" w:author="Rodion" w:date="2019-12-09T02:09:00Z">
            <w:rPr>
              <w:del w:id="3321" w:author="Rodion Kharabet" w:date="2019-12-06T01:40:00Z"/>
            </w:rPr>
          </w:rPrChange>
        </w:rPr>
      </w:pPr>
      <w:del w:id="3322" w:author="Rodion Kharabet" w:date="2019-12-06T01:40:00Z">
        <w:r w:rsidRPr="00312974" w:rsidDel="0047030A">
          <w:rPr>
            <w:rPrChange w:id="3323" w:author="Rodion" w:date="2019-12-09T02:09:00Z">
              <w:rPr/>
            </w:rPrChange>
          </w:rPr>
          <w:delText>Arduino та Arduino-сумісні плати використовують друковані плати розширення, які називаються шилдами. Вони підключаються до конекторів Arduino. Шилди можуть забезпечувати управління двигуном, GPS, Ethernet, LCD або макетування (прототипування)</w:delText>
        </w:r>
        <w:r w:rsidR="00C46563" w:rsidRPr="00312974" w:rsidDel="0047030A">
          <w:rPr>
            <w:rPrChange w:id="3324" w:author="Rodion" w:date="2019-12-09T02:09:00Z">
              <w:rPr/>
            </w:rPrChange>
          </w:rPr>
          <w:delText xml:space="preserve"> [27]</w:delText>
        </w:r>
        <w:r w:rsidRPr="00312974" w:rsidDel="0047030A">
          <w:rPr>
            <w:rPrChange w:id="3325" w:author="Rodion" w:date="2019-12-09T02:09:00Z">
              <w:rPr/>
            </w:rPrChange>
          </w:rPr>
          <w:delText xml:space="preserve">. </w:delText>
        </w:r>
        <w:r w:rsidR="00C46563" w:rsidRPr="00312974" w:rsidDel="0047030A">
          <w:rPr>
            <w:rPrChange w:id="3326" w:author="Rodion" w:date="2019-12-09T02:09:00Z">
              <w:rPr/>
            </w:rPrChange>
          </w:rPr>
          <w:delText>Оскільки Arduino – це відкрита платформа, д</w:delText>
        </w:r>
        <w:r w:rsidRPr="00312974" w:rsidDel="0047030A">
          <w:rPr>
            <w:rPrChange w:id="3327" w:author="Rodion" w:date="2019-12-09T02:09:00Z">
              <w:rPr/>
            </w:rPrChange>
          </w:rPr>
          <w:delText>еякі шилди можна виготовити самостійно.</w:delText>
        </w:r>
      </w:del>
    </w:p>
    <w:p w14:paraId="558C51CE" w14:textId="5815FB59" w:rsidR="002A5C2C" w:rsidRPr="00312974" w:rsidRDefault="002A5C2C" w:rsidP="002A5C2C">
      <w:pPr>
        <w:rPr>
          <w:rPrChange w:id="3328" w:author="Rodion" w:date="2019-12-09T02:09:00Z">
            <w:rPr/>
          </w:rPrChange>
        </w:rPr>
      </w:pPr>
    </w:p>
    <w:p w14:paraId="5E5869E3" w14:textId="60F1591D" w:rsidR="00C629F0" w:rsidRPr="00312974" w:rsidRDefault="00C629F0" w:rsidP="00C629F0">
      <w:pPr>
        <w:pStyle w:val="Heading4"/>
        <w:rPr>
          <w:rPrChange w:id="3329" w:author="Rodion" w:date="2019-12-09T02:09:00Z">
            <w:rPr/>
          </w:rPrChange>
        </w:rPr>
      </w:pPr>
      <w:del w:id="3330" w:author="Rodion Kharabet" w:date="2019-12-06T02:14:00Z">
        <w:r w:rsidRPr="00312974" w:rsidDel="00245F42">
          <w:rPr>
            <w:rPrChange w:id="3331" w:author="Rodion" w:date="2019-12-09T02:09:00Z">
              <w:rPr/>
            </w:rPrChange>
          </w:rPr>
          <w:delText>2</w:delText>
        </w:r>
      </w:del>
      <w:ins w:id="3332" w:author="Rodion Kharabet" w:date="2019-12-06T02:14:00Z">
        <w:r w:rsidR="00245F42" w:rsidRPr="00312974">
          <w:rPr>
            <w:rPrChange w:id="3333" w:author="Rodion" w:date="2019-12-09T02:09:00Z">
              <w:rPr/>
            </w:rPrChange>
          </w:rPr>
          <w:t>1</w:t>
        </w:r>
      </w:ins>
      <w:r w:rsidRPr="00312974">
        <w:rPr>
          <w:rPrChange w:id="3334" w:author="Rodion" w:date="2019-12-09T02:09:00Z">
            <w:rPr/>
          </w:rPrChange>
        </w:rPr>
        <w:t>.4.1.2 Програмне забезпечення</w:t>
      </w:r>
    </w:p>
    <w:p w14:paraId="516EDEF2" w14:textId="256BCB79" w:rsidR="00C629F0" w:rsidRPr="00312974" w:rsidRDefault="00C629F0" w:rsidP="00C629F0">
      <w:pPr>
        <w:rPr>
          <w:rPrChange w:id="3335" w:author="Rodion" w:date="2019-12-09T02:09:00Z">
            <w:rPr/>
          </w:rPrChange>
        </w:rPr>
      </w:pPr>
    </w:p>
    <w:p w14:paraId="79FE1B40" w14:textId="4CD26542" w:rsidR="00C629F0" w:rsidRPr="00312974" w:rsidRDefault="00C629F0" w:rsidP="00C629F0">
      <w:pPr>
        <w:rPr>
          <w:rPrChange w:id="3336" w:author="Rodion" w:date="2019-12-09T02:09:00Z">
            <w:rPr/>
          </w:rPrChange>
        </w:rPr>
      </w:pPr>
      <w:r w:rsidRPr="00312974">
        <w:rPr>
          <w:rPrChange w:id="3337" w:author="Rodion" w:date="2019-12-09T02:09:00Z">
            <w:rPr/>
          </w:rPrChange>
        </w:rPr>
        <w:t>Програми Arduino можуть бути написані на будь-якій мові програмування з компілятором, який генерує бінарний машинний код. Atmel надає середовище розробки для своїх мікроконтролерів, AVR Studio і новішу Atmel Studio.</w:t>
      </w:r>
      <w:r w:rsidR="004E6DE8" w:rsidRPr="00312974">
        <w:rPr>
          <w:rPrChange w:id="3338" w:author="Rodion" w:date="2019-12-09T02:09:00Z">
            <w:rPr/>
          </w:rPrChange>
        </w:rPr>
        <w:t xml:space="preserve"> </w:t>
      </w:r>
      <w:r w:rsidRPr="00312974">
        <w:rPr>
          <w:rPrChange w:id="3339" w:author="Rodion" w:date="2019-12-09T02:09:00Z">
            <w:rPr/>
          </w:rPrChange>
        </w:rPr>
        <w:t>Проект Arduino надає інтегроване середовище розробки Arduino (IDE), яке є кросплатформним додатком, написаним на Java. Воно виникло з IDE для проекту мови програмування Processing і проекту Wiring. Середовище розробки Arduino включає в себе редактор коду з такими функціями, як підсвічування синтаксису, зіставлення дужок і автоматичний відступ, а також надає простий механізм</w:t>
      </w:r>
      <w:del w:id="3340" w:author="Rodion Kharabet" w:date="2019-12-06T01:40:00Z">
        <w:r w:rsidRPr="00312974" w:rsidDel="00AC03CC">
          <w:rPr>
            <w:rPrChange w:id="3341" w:author="Rodion" w:date="2019-12-09T02:09:00Z">
              <w:rPr/>
            </w:rPrChange>
          </w:rPr>
          <w:delText xml:space="preserve"> (один клік)</w:delText>
        </w:r>
      </w:del>
      <w:r w:rsidRPr="00312974">
        <w:rPr>
          <w:rPrChange w:id="3342" w:author="Rodion" w:date="2019-12-09T02:09:00Z">
            <w:rPr/>
          </w:rPrChange>
        </w:rPr>
        <w:t xml:space="preserve"> для компіляції і завантаження програм на плату Arduino. Програма, написана за допомогою IDE для Arduino, називається “скетч”</w:t>
      </w:r>
      <w:r w:rsidR="004E6DE8" w:rsidRPr="00312974">
        <w:rPr>
          <w:rPrChange w:id="3343" w:author="Rodion" w:date="2019-12-09T02:09:00Z">
            <w:rPr/>
          </w:rPrChange>
        </w:rPr>
        <w:t xml:space="preserve"> [29]</w:t>
      </w:r>
      <w:r w:rsidRPr="00312974">
        <w:rPr>
          <w:rPrChange w:id="3344" w:author="Rodion" w:date="2019-12-09T02:09:00Z">
            <w:rPr/>
          </w:rPrChange>
        </w:rPr>
        <w:t>.</w:t>
      </w:r>
    </w:p>
    <w:p w14:paraId="24686D59" w14:textId="1A53E01E" w:rsidR="00C629F0" w:rsidRPr="00312974" w:rsidRDefault="00C629F0" w:rsidP="00C629F0">
      <w:pPr>
        <w:rPr>
          <w:rPrChange w:id="3345" w:author="Rodion" w:date="2019-12-09T02:09:00Z">
            <w:rPr/>
          </w:rPrChange>
        </w:rPr>
      </w:pPr>
      <w:r w:rsidRPr="00312974">
        <w:rPr>
          <w:rPrChange w:id="3346" w:author="Rodion" w:date="2019-12-09T02:09:00Z">
            <w:rPr/>
          </w:rPrChange>
        </w:rPr>
        <w:t xml:space="preserve">Arduino IDE підтримує мови програмування C і C++, використовуючи спеціальні правила організації коду. Типовий скетч Arduino C/C++ складається з двох функцій, які скомпільовані і пов’язані з </w:t>
      </w:r>
      <w:r w:rsidR="00D91CCB" w:rsidRPr="00312974">
        <w:rPr>
          <w:rPrChange w:id="3347" w:author="Rodion" w:date="2019-12-09T02:09:00Z">
            <w:rPr/>
          </w:rPrChange>
        </w:rPr>
        <w:t>програмою</w:t>
      </w:r>
      <w:r w:rsidRPr="00312974">
        <w:rPr>
          <w:rPrChange w:id="3348" w:author="Rodion" w:date="2019-12-09T02:09:00Z">
            <w:rPr/>
          </w:rPrChange>
        </w:rPr>
        <w:t xml:space="preserve"> main() у виконуваній циклічній програмі:</w:t>
      </w:r>
    </w:p>
    <w:p w14:paraId="5537B5FD" w14:textId="377099C7" w:rsidR="00C629F0" w:rsidRPr="00312974" w:rsidRDefault="00C629F0" w:rsidP="00C629F0">
      <w:pPr>
        <w:pStyle w:val="ListParagraph"/>
        <w:rPr>
          <w:rPrChange w:id="3349" w:author="Rodion" w:date="2019-12-09T02:09:00Z">
            <w:rPr/>
          </w:rPrChange>
        </w:rPr>
      </w:pPr>
      <w:r w:rsidRPr="00312974">
        <w:rPr>
          <w:rPrChange w:id="3350" w:author="Rodion" w:date="2019-12-09T02:09:00Z">
            <w:rPr/>
          </w:rPrChange>
        </w:rPr>
        <w:lastRenderedPageBreak/>
        <w:t xml:space="preserve">setup() </w:t>
      </w:r>
      <w:ins w:id="3351" w:author="Rodion Kharabet" w:date="2019-12-06T02:13:00Z">
        <w:r w:rsidR="00245F42" w:rsidRPr="00312974">
          <w:rPr>
            <w:rPrChange w:id="3352" w:author="Rodion" w:date="2019-12-09T02:09:00Z">
              <w:rPr/>
            </w:rPrChange>
          </w:rPr>
          <w:t>–</w:t>
        </w:r>
      </w:ins>
      <w:del w:id="3353" w:author="Rodion Kharabet" w:date="2019-12-06T02:13:00Z">
        <w:r w:rsidRPr="00312974" w:rsidDel="00245F42">
          <w:rPr>
            <w:rPrChange w:id="3354" w:author="Rodion" w:date="2019-12-09T02:09:00Z">
              <w:rPr/>
            </w:rPrChange>
          </w:rPr>
          <w:delText>-</w:delText>
        </w:r>
      </w:del>
      <w:r w:rsidRPr="00312974">
        <w:rPr>
          <w:rPrChange w:id="3355" w:author="Rodion" w:date="2019-12-09T02:09:00Z">
            <w:rPr/>
          </w:rPrChange>
        </w:rPr>
        <w:t xml:space="preserve"> функція, яка запускається один раз при запуску програми і ініціалізує налаштування</w:t>
      </w:r>
      <w:ins w:id="3356" w:author="Rodion Kharabet" w:date="2019-12-06T02:14:00Z">
        <w:r w:rsidR="00245F42" w:rsidRPr="00312974">
          <w:rPr>
            <w:rPrChange w:id="3357" w:author="Rodion" w:date="2019-12-09T02:09:00Z">
              <w:rPr/>
            </w:rPrChange>
          </w:rPr>
          <w:t>;</w:t>
        </w:r>
      </w:ins>
    </w:p>
    <w:p w14:paraId="554D8FC3" w14:textId="75C84420" w:rsidR="00C629F0" w:rsidRPr="00312974" w:rsidRDefault="00C629F0" w:rsidP="00C629F0">
      <w:pPr>
        <w:pStyle w:val="ListParagraph"/>
        <w:rPr>
          <w:rPrChange w:id="3358" w:author="Rodion" w:date="2019-12-09T02:09:00Z">
            <w:rPr/>
          </w:rPrChange>
        </w:rPr>
      </w:pPr>
      <w:r w:rsidRPr="00312974">
        <w:rPr>
          <w:rPrChange w:id="3359" w:author="Rodion" w:date="2019-12-09T02:09:00Z">
            <w:rPr/>
          </w:rPrChange>
        </w:rPr>
        <w:t>loop()</w:t>
      </w:r>
      <w:ins w:id="3360" w:author="Rodion Kharabet" w:date="2019-12-06T02:13:00Z">
        <w:r w:rsidR="00245F42" w:rsidRPr="00312974">
          <w:rPr>
            <w:rPrChange w:id="3361" w:author="Rodion" w:date="2019-12-09T02:09:00Z">
              <w:rPr/>
            </w:rPrChange>
          </w:rPr>
          <w:t xml:space="preserve"> –</w:t>
        </w:r>
      </w:ins>
      <w:del w:id="3362" w:author="Rodion Kharabet" w:date="2019-12-06T02:13:00Z">
        <w:r w:rsidRPr="00312974" w:rsidDel="00245F42">
          <w:rPr>
            <w:rPrChange w:id="3363" w:author="Rodion" w:date="2019-12-09T02:09:00Z">
              <w:rPr/>
            </w:rPrChange>
          </w:rPr>
          <w:delText>:</w:delText>
        </w:r>
      </w:del>
      <w:r w:rsidRPr="00312974">
        <w:rPr>
          <w:rPrChange w:id="3364" w:author="Rodion" w:date="2019-12-09T02:09:00Z">
            <w:rPr/>
          </w:rPrChange>
        </w:rPr>
        <w:t xml:space="preserve"> функція, яка викликається багаторазово, поки плата не вимкнеться</w:t>
      </w:r>
      <w:ins w:id="3365" w:author="Rodion Kharabet" w:date="2019-12-06T02:14:00Z">
        <w:r w:rsidR="00245F42" w:rsidRPr="00312974">
          <w:rPr>
            <w:rPrChange w:id="3366" w:author="Rodion" w:date="2019-12-09T02:09:00Z">
              <w:rPr/>
            </w:rPrChange>
          </w:rPr>
          <w:t>.</w:t>
        </w:r>
      </w:ins>
    </w:p>
    <w:p w14:paraId="1B91186A" w14:textId="762263D8" w:rsidR="00C629F0" w:rsidRPr="00312974" w:rsidRDefault="00C629F0" w:rsidP="00C629F0">
      <w:pPr>
        <w:rPr>
          <w:rPrChange w:id="3367" w:author="Rodion" w:date="2019-12-09T02:09:00Z">
            <w:rPr/>
          </w:rPrChange>
        </w:rPr>
      </w:pPr>
      <w:r w:rsidRPr="00312974">
        <w:rPr>
          <w:rPrChange w:id="3368" w:author="Rodion" w:date="2019-12-09T02:09:00Z">
            <w:rPr/>
          </w:rPrChange>
        </w:rPr>
        <w:t>Після компіляції</w:t>
      </w:r>
      <w:r w:rsidR="00EE2F7D" w:rsidRPr="00312974">
        <w:rPr>
          <w:rPrChange w:id="3369" w:author="Rodion" w:date="2019-12-09T02:09:00Z">
            <w:rPr/>
          </w:rPrChange>
        </w:rPr>
        <w:t xml:space="preserve"> </w:t>
      </w:r>
      <w:r w:rsidRPr="00312974">
        <w:rPr>
          <w:rPrChange w:id="3370" w:author="Rodion" w:date="2019-12-09T02:09:00Z">
            <w:rPr/>
          </w:rPrChange>
        </w:rPr>
        <w:t>Arduino IDE використовує програму avrdude для перетворення коду в текстовий файл в шістнадцятковому коді, який завантажується в плату Arduino програмою-завантажувачем у мікропрограму плати.</w:t>
      </w:r>
    </w:p>
    <w:p w14:paraId="3369A777" w14:textId="77777777" w:rsidR="00C629F0" w:rsidRPr="00312974" w:rsidRDefault="00C629F0" w:rsidP="00C629F0">
      <w:pPr>
        <w:rPr>
          <w:rPrChange w:id="3371" w:author="Rodion" w:date="2019-12-09T02:09:00Z">
            <w:rPr/>
          </w:rPrChange>
        </w:rPr>
      </w:pPr>
    </w:p>
    <w:p w14:paraId="78A13D22" w14:textId="1EEA81DA" w:rsidR="00C629F0" w:rsidRPr="00312974" w:rsidRDefault="00245F42" w:rsidP="008B4833">
      <w:pPr>
        <w:pStyle w:val="Heading3"/>
        <w:rPr>
          <w:rPrChange w:id="3372" w:author="Rodion" w:date="2019-12-09T02:09:00Z">
            <w:rPr/>
          </w:rPrChange>
        </w:rPr>
      </w:pPr>
      <w:bookmarkStart w:id="3373" w:name="_Toc26763209"/>
      <w:ins w:id="3374" w:author="Rodion Kharabet" w:date="2019-12-06T02:14:00Z">
        <w:r w:rsidRPr="00312974">
          <w:rPr>
            <w:rPrChange w:id="3375" w:author="Rodion" w:date="2019-12-09T02:09:00Z">
              <w:rPr/>
            </w:rPrChange>
          </w:rPr>
          <w:t>1</w:t>
        </w:r>
      </w:ins>
      <w:del w:id="3376" w:author="Rodion Kharabet" w:date="2019-12-06T02:14:00Z">
        <w:r w:rsidR="004203FD" w:rsidRPr="00312974" w:rsidDel="00245F42">
          <w:rPr>
            <w:rPrChange w:id="3377" w:author="Rodion" w:date="2019-12-09T02:09:00Z">
              <w:rPr/>
            </w:rPrChange>
          </w:rPr>
          <w:delText>2</w:delText>
        </w:r>
      </w:del>
      <w:r w:rsidR="004203FD" w:rsidRPr="00312974">
        <w:rPr>
          <w:rPrChange w:id="3378" w:author="Rodion" w:date="2019-12-09T02:09:00Z">
            <w:rPr/>
          </w:rPrChange>
        </w:rPr>
        <w:t>.4.2 Arduino Mega 2560</w:t>
      </w:r>
      <w:bookmarkEnd w:id="3373"/>
    </w:p>
    <w:p w14:paraId="68A06BE8" w14:textId="50A7E66C" w:rsidR="00F01D8D" w:rsidRPr="00312974" w:rsidRDefault="00F01D8D" w:rsidP="002A5C2C">
      <w:pPr>
        <w:rPr>
          <w:rPrChange w:id="3379" w:author="Rodion" w:date="2019-12-09T02:09:00Z">
            <w:rPr/>
          </w:rPrChange>
        </w:rPr>
      </w:pPr>
    </w:p>
    <w:p w14:paraId="00B3C0DC" w14:textId="30274252" w:rsidR="00F01D8D" w:rsidRPr="00312974" w:rsidRDefault="00F01D8D" w:rsidP="00F01D8D">
      <w:pPr>
        <w:rPr>
          <w:rPrChange w:id="3380" w:author="Rodion" w:date="2019-12-09T02:09:00Z">
            <w:rPr/>
          </w:rPrChange>
        </w:rPr>
      </w:pPr>
      <w:r w:rsidRPr="00312974">
        <w:rPr>
          <w:rPrChange w:id="3381" w:author="Rodion" w:date="2019-12-09T02:09:00Z">
            <w:rPr/>
          </w:rPrChange>
        </w:rPr>
        <w:t xml:space="preserve">Arduino Mega </w:t>
      </w:r>
      <w:del w:id="3382" w:author="Rodion" w:date="2019-12-05T23:51:00Z">
        <w:r w:rsidRPr="00312974" w:rsidDel="005F6B57">
          <w:rPr>
            <w:rPrChange w:id="3383" w:author="Rodion" w:date="2019-12-09T02:09:00Z">
              <w:rPr/>
            </w:rPrChange>
          </w:rPr>
          <w:delText xml:space="preserve">- це </w:delText>
        </w:r>
      </w:del>
      <w:ins w:id="3384" w:author="Rodion" w:date="2019-12-05T23:51:00Z">
        <w:r w:rsidR="005F6B57" w:rsidRPr="00312974">
          <w:rPr>
            <w:rPrChange w:id="3385" w:author="Rodion" w:date="2019-12-09T02:09:00Z">
              <w:rPr/>
            </w:rPrChange>
          </w:rPr>
          <w:t xml:space="preserve">– це </w:t>
        </w:r>
      </w:ins>
      <w:r w:rsidRPr="00312974">
        <w:rPr>
          <w:rPrChange w:id="3386" w:author="Rodion" w:date="2019-12-09T02:09:00Z">
            <w:rPr/>
          </w:rPrChange>
        </w:rPr>
        <w:t>мікроконтролерна плата на основі ATmega1280. Вона складається з 54 цифрових пінів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rPr>
          <w:rPrChange w:id="3387" w:author="Rodion" w:date="2019-12-09T02:09:00Z">
            <w:rPr/>
          </w:rPrChange>
        </w:rPr>
        <w:t>у</w:t>
      </w:r>
      <w:r w:rsidRPr="00312974">
        <w:rPr>
          <w:rPrChange w:id="3388" w:author="Rodion" w:date="2019-12-09T02:09:00Z">
            <w:rPr/>
          </w:rPrChange>
        </w:rPr>
        <w:t xml:space="preserve">, роз’єму живлення, роз’єму ICSP, і кнопки скидання. </w:t>
      </w:r>
      <w:r w:rsidR="007339E9" w:rsidRPr="00312974">
        <w:rPr>
          <w:rPrChange w:id="3389" w:author="Rodion" w:date="2019-12-09T02:09:00Z">
            <w:rPr/>
          </w:rPrChange>
        </w:rPr>
        <w:t xml:space="preserve">Технічні характеристики плати наведені у таблиці 2.1. </w:t>
      </w:r>
    </w:p>
    <w:p w14:paraId="5B430044" w14:textId="4D56C7CA" w:rsidR="00F01D8D" w:rsidRPr="00312974" w:rsidRDefault="00F01D8D" w:rsidP="00F01D8D">
      <w:pPr>
        <w:rPr>
          <w:rPrChange w:id="3390" w:author="Rodion" w:date="2019-12-09T02:09:00Z">
            <w:rPr/>
          </w:rPrChange>
        </w:rPr>
      </w:pPr>
    </w:p>
    <w:p w14:paraId="153B789C" w14:textId="784584B3" w:rsidR="00CA70BA" w:rsidRPr="00312974" w:rsidRDefault="00CA70BA" w:rsidP="00F01D8D">
      <w:pPr>
        <w:rPr>
          <w:rPrChange w:id="3391" w:author="Rodion" w:date="2019-12-09T02:09:00Z">
            <w:rPr/>
          </w:rPrChange>
        </w:rPr>
      </w:pPr>
      <w:r w:rsidRPr="00312974">
        <w:rPr>
          <w:rPrChange w:id="3392" w:author="Rodion" w:date="2019-12-09T02:09:00Z">
            <w:rPr/>
          </w:rPrChange>
        </w:rPr>
        <w:t>Таблиця 2.1 – Техн</w:t>
      </w:r>
      <w:r w:rsidR="009F6247" w:rsidRPr="00312974">
        <w:rPr>
          <w:rPrChange w:id="3393" w:author="Rodion" w:date="2019-12-09T02:09:00Z">
            <w:rPr/>
          </w:rPrChange>
        </w:rPr>
        <w:t>і</w:t>
      </w:r>
      <w:r w:rsidRPr="00312974">
        <w:rPr>
          <w:rPrChange w:id="3394" w:author="Rodion" w:date="2019-12-09T02:09:00Z">
            <w:rPr/>
          </w:rPrChange>
        </w:rPr>
        <w:t>чн</w:t>
      </w:r>
      <w:r w:rsidR="009F6247" w:rsidRPr="00312974">
        <w:rPr>
          <w:rPrChange w:id="3395" w:author="Rodion" w:date="2019-12-09T02:09:00Z">
            <w:rPr/>
          </w:rPrChange>
        </w:rPr>
        <w:t>і</w:t>
      </w:r>
      <w:r w:rsidRPr="00312974">
        <w:rPr>
          <w:rPrChange w:id="3396" w:author="Rodion" w:date="2019-12-09T02:09:00Z">
            <w:rPr/>
          </w:rPrChange>
        </w:rPr>
        <w:t xml:space="preserve"> характеристики Arduino Mega</w:t>
      </w:r>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rPr>
                <w:rPrChange w:id="3397" w:author="Rodion" w:date="2019-12-09T02:09:00Z">
                  <w:rPr/>
                </w:rPrChange>
              </w:rPr>
            </w:pPr>
            <w:r w:rsidRPr="00312974">
              <w:rPr>
                <w:rPrChange w:id="3398" w:author="Rodion" w:date="2019-12-09T02:09:00Z">
                  <w:rPr/>
                </w:rPrChange>
              </w:rPr>
              <w:t>Мікроконтролер</w:t>
            </w:r>
          </w:p>
        </w:tc>
        <w:tc>
          <w:tcPr>
            <w:tcW w:w="5419" w:type="dxa"/>
          </w:tcPr>
          <w:p w14:paraId="0B440708" w14:textId="77777777" w:rsidR="00F01D8D" w:rsidRPr="00312974" w:rsidRDefault="00F01D8D" w:rsidP="00631660">
            <w:pPr>
              <w:ind w:firstLine="34"/>
              <w:rPr>
                <w:rPrChange w:id="3399" w:author="Rodion" w:date="2019-12-09T02:09:00Z">
                  <w:rPr/>
                </w:rPrChange>
              </w:rPr>
            </w:pPr>
            <w:r w:rsidRPr="00312974">
              <w:rPr>
                <w:shd w:val="clear" w:color="auto" w:fill="FFFFFF"/>
                <w:rPrChange w:id="3400" w:author="Rodion" w:date="2019-12-09T02:09:00Z">
                  <w:rPr>
                    <w:shd w:val="clear" w:color="auto" w:fill="FFFFFF"/>
                  </w:rPr>
                </w:rPrChange>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rPr>
                <w:rPrChange w:id="3401" w:author="Rodion" w:date="2019-12-09T02:09:00Z">
                  <w:rPr/>
                </w:rPrChange>
              </w:rPr>
            </w:pPr>
            <w:r w:rsidRPr="00312974">
              <w:rPr>
                <w:rPrChange w:id="3402" w:author="Rodion" w:date="2019-12-09T02:09:00Z">
                  <w:rPr/>
                </w:rPrChange>
              </w:rPr>
              <w:t>Робоча напруга</w:t>
            </w:r>
          </w:p>
        </w:tc>
        <w:tc>
          <w:tcPr>
            <w:tcW w:w="5419" w:type="dxa"/>
          </w:tcPr>
          <w:p w14:paraId="61FAF73F" w14:textId="77777777" w:rsidR="00F01D8D" w:rsidRPr="00312974" w:rsidRDefault="00F01D8D" w:rsidP="00631660">
            <w:pPr>
              <w:ind w:firstLine="34"/>
              <w:rPr>
                <w:rPrChange w:id="3403" w:author="Rodion" w:date="2019-12-09T02:09:00Z">
                  <w:rPr/>
                </w:rPrChange>
              </w:rPr>
            </w:pPr>
            <w:r w:rsidRPr="00312974">
              <w:rPr>
                <w:shd w:val="clear" w:color="auto" w:fill="FFFFFF"/>
                <w:rPrChange w:id="3404" w:author="Rodion" w:date="2019-12-09T02:09:00Z">
                  <w:rPr>
                    <w:shd w:val="clear" w:color="auto" w:fill="FFFFFF"/>
                  </w:rPr>
                </w:rPrChange>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rPr>
                <w:rPrChange w:id="3405" w:author="Rodion" w:date="2019-12-09T02:09:00Z">
                  <w:rPr/>
                </w:rPrChange>
              </w:rPr>
            </w:pPr>
            <w:r w:rsidRPr="00312974">
              <w:rPr>
                <w:rPrChange w:id="3406" w:author="Rodion" w:date="2019-12-09T02:09:00Z">
                  <w:rPr/>
                </w:rPrChange>
              </w:rPr>
              <w:t>Вхідна напруга (рекомендовано)</w:t>
            </w:r>
          </w:p>
        </w:tc>
        <w:tc>
          <w:tcPr>
            <w:tcW w:w="5419" w:type="dxa"/>
          </w:tcPr>
          <w:p w14:paraId="38DBAD22" w14:textId="77777777" w:rsidR="00F01D8D" w:rsidRPr="00312974" w:rsidRDefault="00F01D8D" w:rsidP="00631660">
            <w:pPr>
              <w:ind w:firstLine="34"/>
              <w:rPr>
                <w:rPrChange w:id="3407" w:author="Rodion" w:date="2019-12-09T02:09:00Z">
                  <w:rPr/>
                </w:rPrChange>
              </w:rPr>
            </w:pPr>
            <w:r w:rsidRPr="00312974">
              <w:rPr>
                <w:shd w:val="clear" w:color="auto" w:fill="FFFFFF"/>
                <w:rPrChange w:id="3408" w:author="Rodion" w:date="2019-12-09T02:09:00Z">
                  <w:rPr>
                    <w:shd w:val="clear" w:color="auto" w:fill="FFFFFF"/>
                  </w:rPr>
                </w:rPrChange>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rPr>
                <w:rPrChange w:id="3409" w:author="Rodion" w:date="2019-12-09T02:09:00Z">
                  <w:rPr/>
                </w:rPrChange>
              </w:rPr>
            </w:pPr>
            <w:r w:rsidRPr="00312974">
              <w:rPr>
                <w:rPrChange w:id="3410" w:author="Rodion" w:date="2019-12-09T02:09:00Z">
                  <w:rPr/>
                </w:rPrChange>
              </w:rPr>
              <w:t>Вхідна напруга (межі)</w:t>
            </w:r>
          </w:p>
        </w:tc>
        <w:tc>
          <w:tcPr>
            <w:tcW w:w="5419" w:type="dxa"/>
          </w:tcPr>
          <w:p w14:paraId="232A1147" w14:textId="77777777" w:rsidR="00F01D8D" w:rsidRPr="00312974" w:rsidRDefault="00F01D8D" w:rsidP="00631660">
            <w:pPr>
              <w:ind w:firstLine="34"/>
              <w:rPr>
                <w:rPrChange w:id="3411" w:author="Rodion" w:date="2019-12-09T02:09:00Z">
                  <w:rPr/>
                </w:rPrChange>
              </w:rPr>
            </w:pPr>
            <w:r w:rsidRPr="00312974">
              <w:rPr>
                <w:shd w:val="clear" w:color="auto" w:fill="FFFFFF"/>
                <w:rPrChange w:id="3412" w:author="Rodion" w:date="2019-12-09T02:09:00Z">
                  <w:rPr>
                    <w:shd w:val="clear" w:color="auto" w:fill="FFFFFF"/>
                  </w:rPr>
                </w:rPrChange>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rPr>
                <w:rPrChange w:id="3413" w:author="Rodion" w:date="2019-12-09T02:09:00Z">
                  <w:rPr/>
                </w:rPrChange>
              </w:rPr>
            </w:pPr>
            <w:r w:rsidRPr="00312974">
              <w:rPr>
                <w:rPrChange w:id="3414" w:author="Rodion" w:date="2019-12-09T02:09:00Z">
                  <w:rPr/>
                </w:rPrChange>
              </w:rPr>
              <w:t>Цифрові піни вводу-виводу</w:t>
            </w:r>
          </w:p>
        </w:tc>
        <w:tc>
          <w:tcPr>
            <w:tcW w:w="5419" w:type="dxa"/>
          </w:tcPr>
          <w:p w14:paraId="2A51F0EA" w14:textId="77777777" w:rsidR="00F01D8D" w:rsidRPr="00312974" w:rsidRDefault="00F01D8D" w:rsidP="00631660">
            <w:pPr>
              <w:ind w:firstLine="34"/>
              <w:rPr>
                <w:rPrChange w:id="3415" w:author="Rodion" w:date="2019-12-09T02:09:00Z">
                  <w:rPr/>
                </w:rPrChange>
              </w:rPr>
            </w:pPr>
            <w:r w:rsidRPr="00312974">
              <w:rPr>
                <w:shd w:val="clear" w:color="auto" w:fill="FFFFFF"/>
                <w:rPrChange w:id="3416" w:author="Rodion" w:date="2019-12-09T02:09:00Z">
                  <w:rPr>
                    <w:shd w:val="clear" w:color="auto" w:fill="FFFFFF"/>
                  </w:rPr>
                </w:rPrChange>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rPr>
                <w:rPrChange w:id="3417" w:author="Rodion" w:date="2019-12-09T02:09:00Z">
                  <w:rPr/>
                </w:rPrChange>
              </w:rPr>
            </w:pPr>
            <w:r w:rsidRPr="00312974">
              <w:rPr>
                <w:rPrChange w:id="3418" w:author="Rodion" w:date="2019-12-09T02:09:00Z">
                  <w:rPr/>
                </w:rPrChange>
              </w:rPr>
              <w:t>Аналогові вхідні піни</w:t>
            </w:r>
          </w:p>
        </w:tc>
        <w:tc>
          <w:tcPr>
            <w:tcW w:w="5419" w:type="dxa"/>
          </w:tcPr>
          <w:p w14:paraId="0BEC20CF" w14:textId="77777777" w:rsidR="00F01D8D" w:rsidRPr="00312974" w:rsidRDefault="00F01D8D" w:rsidP="00631660">
            <w:pPr>
              <w:ind w:firstLine="34"/>
              <w:rPr>
                <w:rPrChange w:id="3419" w:author="Rodion" w:date="2019-12-09T02:09:00Z">
                  <w:rPr/>
                </w:rPrChange>
              </w:rPr>
            </w:pPr>
            <w:r w:rsidRPr="00312974">
              <w:rPr>
                <w:shd w:val="clear" w:color="auto" w:fill="FFFFFF"/>
                <w:rPrChange w:id="3420" w:author="Rodion" w:date="2019-12-09T02:09:00Z">
                  <w:rPr>
                    <w:shd w:val="clear" w:color="auto" w:fill="FFFFFF"/>
                  </w:rPr>
                </w:rPrChange>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rPr>
                <w:rPrChange w:id="3421" w:author="Rodion" w:date="2019-12-09T02:09:00Z">
                  <w:rPr/>
                </w:rPrChange>
              </w:rPr>
            </w:pPr>
            <w:r w:rsidRPr="00312974">
              <w:rPr>
                <w:rPrChange w:id="3422" w:author="Rodion" w:date="2019-12-09T02:09:00Z">
                  <w:rPr/>
                </w:rPrChange>
              </w:rPr>
              <w:t>Постійний струм на піни вводу-виводу</w:t>
            </w:r>
          </w:p>
        </w:tc>
        <w:tc>
          <w:tcPr>
            <w:tcW w:w="5419" w:type="dxa"/>
          </w:tcPr>
          <w:p w14:paraId="78739589" w14:textId="77777777" w:rsidR="00F01D8D" w:rsidRPr="00312974" w:rsidRDefault="00F01D8D" w:rsidP="00631660">
            <w:pPr>
              <w:ind w:firstLine="34"/>
              <w:rPr>
                <w:rPrChange w:id="3423" w:author="Rodion" w:date="2019-12-09T02:09:00Z">
                  <w:rPr/>
                </w:rPrChange>
              </w:rPr>
            </w:pPr>
            <w:r w:rsidRPr="00312974">
              <w:rPr>
                <w:shd w:val="clear" w:color="auto" w:fill="FFFFFF"/>
                <w:rPrChange w:id="3424" w:author="Rodion" w:date="2019-12-09T02:09:00Z">
                  <w:rPr>
                    <w:shd w:val="clear" w:color="auto" w:fill="FFFFFF"/>
                  </w:rPr>
                </w:rPrChange>
              </w:rPr>
              <w:t>40 мA</w:t>
            </w:r>
          </w:p>
        </w:tc>
      </w:tr>
      <w:tr w:rsidR="00F01D8D" w:rsidRPr="00312974" w14:paraId="35508D8F" w14:textId="77777777" w:rsidTr="00631660">
        <w:tc>
          <w:tcPr>
            <w:tcW w:w="4957" w:type="dxa"/>
          </w:tcPr>
          <w:p w14:paraId="02CC4E8D" w14:textId="77777777" w:rsidR="00F01D8D" w:rsidRPr="00312974" w:rsidRDefault="00F01D8D" w:rsidP="00631660">
            <w:pPr>
              <w:ind w:firstLine="0"/>
              <w:rPr>
                <w:rPrChange w:id="3425" w:author="Rodion" w:date="2019-12-09T02:09:00Z">
                  <w:rPr/>
                </w:rPrChange>
              </w:rPr>
            </w:pPr>
            <w:r w:rsidRPr="00312974">
              <w:rPr>
                <w:rPrChange w:id="3426" w:author="Rodion" w:date="2019-12-09T02:09:00Z">
                  <w:rPr/>
                </w:rPrChange>
              </w:rPr>
              <w:t>Постійний струм на піни 3.3 В</w:t>
            </w:r>
          </w:p>
        </w:tc>
        <w:tc>
          <w:tcPr>
            <w:tcW w:w="5419" w:type="dxa"/>
          </w:tcPr>
          <w:p w14:paraId="72EE26B9" w14:textId="77777777" w:rsidR="00F01D8D" w:rsidRPr="00312974" w:rsidRDefault="00F01D8D" w:rsidP="00631660">
            <w:pPr>
              <w:ind w:firstLine="34"/>
              <w:rPr>
                <w:rPrChange w:id="3427" w:author="Rodion" w:date="2019-12-09T02:09:00Z">
                  <w:rPr/>
                </w:rPrChange>
              </w:rPr>
            </w:pPr>
            <w:r w:rsidRPr="00312974">
              <w:rPr>
                <w:shd w:val="clear" w:color="auto" w:fill="FFFFFF"/>
                <w:rPrChange w:id="3428" w:author="Rodion" w:date="2019-12-09T02:09:00Z">
                  <w:rPr>
                    <w:shd w:val="clear" w:color="auto" w:fill="FFFFFF"/>
                  </w:rPr>
                </w:rPrChange>
              </w:rPr>
              <w:t>50 мA</w:t>
            </w:r>
          </w:p>
        </w:tc>
      </w:tr>
      <w:tr w:rsidR="00F01D8D" w:rsidRPr="00312974" w14:paraId="1EF795DD" w14:textId="77777777" w:rsidTr="00631660">
        <w:tc>
          <w:tcPr>
            <w:tcW w:w="4957" w:type="dxa"/>
          </w:tcPr>
          <w:p w14:paraId="6E536536" w14:textId="77777777" w:rsidR="00F01D8D" w:rsidRPr="00312974" w:rsidRDefault="00F01D8D" w:rsidP="00631660">
            <w:pPr>
              <w:ind w:firstLine="0"/>
              <w:rPr>
                <w:rPrChange w:id="3429" w:author="Rodion" w:date="2019-12-09T02:09:00Z">
                  <w:rPr/>
                </w:rPrChange>
              </w:rPr>
            </w:pPr>
            <w:r w:rsidRPr="00312974">
              <w:rPr>
                <w:rPrChange w:id="3430" w:author="Rodion" w:date="2019-12-09T02:09:00Z">
                  <w:rPr/>
                </w:rPrChange>
              </w:rPr>
              <w:t>Флеш-пам’ять</w:t>
            </w:r>
          </w:p>
        </w:tc>
        <w:tc>
          <w:tcPr>
            <w:tcW w:w="5419" w:type="dxa"/>
          </w:tcPr>
          <w:p w14:paraId="105EC6A6" w14:textId="77777777" w:rsidR="00F01D8D" w:rsidRPr="00312974" w:rsidRDefault="00F01D8D" w:rsidP="00631660">
            <w:pPr>
              <w:ind w:firstLine="34"/>
              <w:rPr>
                <w:rPrChange w:id="3431" w:author="Rodion" w:date="2019-12-09T02:09:00Z">
                  <w:rPr/>
                </w:rPrChange>
              </w:rPr>
            </w:pPr>
            <w:r w:rsidRPr="00312974">
              <w:rPr>
                <w:shd w:val="clear" w:color="auto" w:fill="FFFFFF"/>
                <w:rPrChange w:id="3432" w:author="Rodion" w:date="2019-12-09T02:09:00Z">
                  <w:rPr>
                    <w:shd w:val="clear" w:color="auto" w:fill="FFFFFF"/>
                  </w:rPr>
                </w:rPrChange>
              </w:rPr>
              <w:t>128 Kб, з яких 4 Kб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rPr>
                <w:rPrChange w:id="3433" w:author="Rodion" w:date="2019-12-09T02:09:00Z">
                  <w:rPr/>
                </w:rPrChange>
              </w:rPr>
            </w:pPr>
            <w:r w:rsidRPr="00312974">
              <w:rPr>
                <w:rPrChange w:id="3434" w:author="Rodion" w:date="2019-12-09T02:09:00Z">
                  <w:rPr/>
                </w:rPrChange>
              </w:rPr>
              <w:t>SRAM</w:t>
            </w:r>
          </w:p>
        </w:tc>
        <w:tc>
          <w:tcPr>
            <w:tcW w:w="5419" w:type="dxa"/>
          </w:tcPr>
          <w:p w14:paraId="0EE8F59B" w14:textId="77777777" w:rsidR="00F01D8D" w:rsidRPr="00312974" w:rsidRDefault="00F01D8D" w:rsidP="00631660">
            <w:pPr>
              <w:ind w:firstLine="34"/>
              <w:rPr>
                <w:rPrChange w:id="3435" w:author="Rodion" w:date="2019-12-09T02:09:00Z">
                  <w:rPr/>
                </w:rPrChange>
              </w:rPr>
            </w:pPr>
            <w:r w:rsidRPr="00312974">
              <w:rPr>
                <w:shd w:val="clear" w:color="auto" w:fill="FFFFFF"/>
                <w:rPrChange w:id="3436" w:author="Rodion" w:date="2019-12-09T02:09:00Z">
                  <w:rPr>
                    <w:shd w:val="clear" w:color="auto" w:fill="FFFFFF"/>
                  </w:rPr>
                </w:rPrChange>
              </w:rPr>
              <w:t>8 Kб</w:t>
            </w:r>
          </w:p>
        </w:tc>
      </w:tr>
      <w:tr w:rsidR="00F01D8D" w:rsidRPr="00312974" w14:paraId="72125E2B" w14:textId="77777777" w:rsidTr="00631660">
        <w:tc>
          <w:tcPr>
            <w:tcW w:w="4957" w:type="dxa"/>
          </w:tcPr>
          <w:p w14:paraId="4AFE31DF" w14:textId="77777777" w:rsidR="00F01D8D" w:rsidRPr="00312974" w:rsidRDefault="00F01D8D" w:rsidP="00631660">
            <w:pPr>
              <w:ind w:firstLine="0"/>
              <w:rPr>
                <w:rPrChange w:id="3437" w:author="Rodion" w:date="2019-12-09T02:09:00Z">
                  <w:rPr/>
                </w:rPrChange>
              </w:rPr>
            </w:pPr>
            <w:r w:rsidRPr="00312974">
              <w:rPr>
                <w:rPrChange w:id="3438" w:author="Rodion" w:date="2019-12-09T02:09:00Z">
                  <w:rPr/>
                </w:rPrChange>
              </w:rPr>
              <w:lastRenderedPageBreak/>
              <w:t>EEPROM</w:t>
            </w:r>
          </w:p>
        </w:tc>
        <w:tc>
          <w:tcPr>
            <w:tcW w:w="5419" w:type="dxa"/>
          </w:tcPr>
          <w:p w14:paraId="14CC0617" w14:textId="77777777" w:rsidR="00F01D8D" w:rsidRPr="00312974" w:rsidRDefault="00F01D8D" w:rsidP="00631660">
            <w:pPr>
              <w:ind w:firstLine="34"/>
              <w:rPr>
                <w:rPrChange w:id="3439" w:author="Rodion" w:date="2019-12-09T02:09:00Z">
                  <w:rPr/>
                </w:rPrChange>
              </w:rPr>
            </w:pPr>
            <w:r w:rsidRPr="00312974">
              <w:rPr>
                <w:shd w:val="clear" w:color="auto" w:fill="FFFFFF"/>
                <w:rPrChange w:id="3440" w:author="Rodion" w:date="2019-12-09T02:09:00Z">
                  <w:rPr>
                    <w:shd w:val="clear" w:color="auto" w:fill="FFFFFF"/>
                  </w:rPr>
                </w:rPrChange>
              </w:rPr>
              <w:t>4 Kб</w:t>
            </w:r>
          </w:p>
        </w:tc>
      </w:tr>
      <w:tr w:rsidR="00F01D8D" w:rsidRPr="00312974" w14:paraId="3DB982BE" w14:textId="77777777" w:rsidTr="00631660">
        <w:tc>
          <w:tcPr>
            <w:tcW w:w="4957" w:type="dxa"/>
          </w:tcPr>
          <w:p w14:paraId="45B39234" w14:textId="0B511708" w:rsidR="00F01D8D" w:rsidRPr="00312974" w:rsidRDefault="00F01D8D" w:rsidP="00631660">
            <w:pPr>
              <w:ind w:firstLine="0"/>
              <w:rPr>
                <w:rPrChange w:id="3441" w:author="Rodion" w:date="2019-12-09T02:09:00Z">
                  <w:rPr/>
                </w:rPrChange>
              </w:rPr>
            </w:pPr>
            <w:r w:rsidRPr="00312974">
              <w:rPr>
                <w:rPrChange w:id="3442" w:author="Rodion" w:date="2019-12-09T02:09:00Z">
                  <w:rPr/>
                </w:rPrChange>
              </w:rPr>
              <w:t xml:space="preserve">Тактова </w:t>
            </w:r>
            <w:del w:id="3443" w:author="Rodion Kharabet" w:date="2019-12-06T02:14:00Z">
              <w:r w:rsidRPr="00312974" w:rsidDel="00245F42">
                <w:rPr>
                  <w:rPrChange w:id="3444" w:author="Rodion" w:date="2019-12-09T02:09:00Z">
                    <w:rPr/>
                  </w:rPrChange>
                </w:rPr>
                <w:delText>швидкість</w:delText>
              </w:r>
            </w:del>
            <w:ins w:id="3445" w:author="Rodion Kharabet" w:date="2019-12-06T02:14:00Z">
              <w:r w:rsidR="00245F42" w:rsidRPr="00312974">
                <w:rPr>
                  <w:rPrChange w:id="3446" w:author="Rodion" w:date="2019-12-09T02:09:00Z">
                    <w:rPr/>
                  </w:rPrChange>
                </w:rPr>
                <w:t>частота</w:t>
              </w:r>
            </w:ins>
          </w:p>
        </w:tc>
        <w:tc>
          <w:tcPr>
            <w:tcW w:w="5419" w:type="dxa"/>
          </w:tcPr>
          <w:p w14:paraId="14FCB507" w14:textId="77777777" w:rsidR="00F01D8D" w:rsidRPr="00312974" w:rsidRDefault="00F01D8D" w:rsidP="00631660">
            <w:pPr>
              <w:ind w:firstLine="34"/>
              <w:rPr>
                <w:rPrChange w:id="3447" w:author="Rodion" w:date="2019-12-09T02:09:00Z">
                  <w:rPr/>
                </w:rPrChange>
              </w:rPr>
            </w:pPr>
            <w:r w:rsidRPr="00312974">
              <w:rPr>
                <w:shd w:val="clear" w:color="auto" w:fill="FFFFFF"/>
                <w:rPrChange w:id="3448" w:author="Rodion" w:date="2019-12-09T02:09:00Z">
                  <w:rPr>
                    <w:shd w:val="clear" w:color="auto" w:fill="FFFFFF"/>
                  </w:rPr>
                </w:rPrChange>
              </w:rPr>
              <w:t>16 МГц</w:t>
            </w:r>
          </w:p>
        </w:tc>
      </w:tr>
    </w:tbl>
    <w:p w14:paraId="543FA66F" w14:textId="346E157C" w:rsidR="00F01D8D" w:rsidRPr="00312974" w:rsidRDefault="00F01D8D" w:rsidP="00F01D8D">
      <w:pPr>
        <w:rPr>
          <w:rPrChange w:id="3449" w:author="Rodion" w:date="2019-12-09T02:09:00Z">
            <w:rPr/>
          </w:rPrChange>
        </w:rPr>
      </w:pPr>
    </w:p>
    <w:p w14:paraId="3E841B4D" w14:textId="77777777" w:rsidR="00F01D8D" w:rsidRPr="00312974" w:rsidRDefault="00F01D8D" w:rsidP="00F01D8D">
      <w:pPr>
        <w:rPr>
          <w:rPrChange w:id="3450" w:author="Rodion" w:date="2019-12-09T02:09:00Z">
            <w:rPr/>
          </w:rPrChange>
        </w:rPr>
      </w:pPr>
      <w:r w:rsidRPr="00312974">
        <w:rPr>
          <w:rPrChange w:id="3451" w:author="Rodion" w:date="2019-12-09T02:09:00Z">
            <w:rPr/>
          </w:rPrChange>
        </w:rPr>
        <w:t>Arduino Mega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pPr>
        <w:rPr>
          <w:rPrChange w:id="3452" w:author="Rodion" w:date="2019-12-09T02:09:00Z">
            <w:rPr/>
          </w:rPrChange>
        </w:rPr>
      </w:pPr>
      <w:r w:rsidRPr="00312974">
        <w:rPr>
          <w:rPrChange w:id="3453" w:author="Rodion" w:date="2019-12-09T02:09:00Z">
            <w:rPr/>
          </w:rPrChange>
        </w:rPr>
        <w:t xml:space="preserve">Зовнішнє живлення </w:t>
      </w:r>
      <w:r w:rsidR="009F6247" w:rsidRPr="00312974">
        <w:rPr>
          <w:rPrChange w:id="3454" w:author="Rodion" w:date="2019-12-09T02:09:00Z">
            <w:rPr/>
          </w:rPrChange>
        </w:rPr>
        <w:t xml:space="preserve">також </w:t>
      </w:r>
      <w:r w:rsidRPr="00312974">
        <w:rPr>
          <w:rPrChange w:id="3455" w:author="Rodion" w:date="2019-12-09T02:09:00Z">
            <w:rPr/>
          </w:rPrChange>
        </w:rPr>
        <w:t xml:space="preserve">може подаватися або від AC-DC адаптера, або від акумулятора. Адаптер можна підключити в роз’єм </w:t>
      </w:r>
      <w:r w:rsidR="009F6247" w:rsidRPr="00312974">
        <w:rPr>
          <w:rPrChange w:id="3456" w:author="Rodion" w:date="2019-12-09T02:09:00Z">
            <w:rPr/>
          </w:rPrChange>
        </w:rPr>
        <w:t xml:space="preserve">2,1 мм </w:t>
      </w:r>
      <w:r w:rsidRPr="00312974">
        <w:rPr>
          <w:rPrChange w:id="3457" w:author="Rodion" w:date="2019-12-09T02:09:00Z">
            <w:rPr/>
          </w:rPrChange>
        </w:rPr>
        <w:t>живлення плати</w:t>
      </w:r>
      <w:r w:rsidR="009F6247" w:rsidRPr="00312974">
        <w:rPr>
          <w:rPrChange w:id="3458" w:author="Rodion" w:date="2019-12-09T02:09:00Z">
            <w:rPr/>
          </w:rPrChange>
        </w:rPr>
        <w:t xml:space="preserve"> </w:t>
      </w:r>
      <w:r w:rsidRPr="00312974">
        <w:rPr>
          <w:rPrChange w:id="3459" w:author="Rodion" w:date="2019-12-09T02:09:00Z">
            <w:rPr/>
          </w:rPrChange>
        </w:rPr>
        <w:t>. Клеми від акумулятора можна вставити в піни Gnd і Vin роз’єму POWER.</w:t>
      </w:r>
    </w:p>
    <w:p w14:paraId="5422EA14" w14:textId="77777777" w:rsidR="00F01D8D" w:rsidRPr="00312974" w:rsidRDefault="00F01D8D" w:rsidP="00F01D8D">
      <w:pPr>
        <w:rPr>
          <w:rPrChange w:id="3460" w:author="Rodion" w:date="2019-12-09T02:09:00Z">
            <w:rPr/>
          </w:rPrChange>
        </w:rPr>
      </w:pPr>
      <w:r w:rsidRPr="00312974">
        <w:rPr>
          <w:rPrChange w:id="3461" w:author="Rodion" w:date="2019-12-09T02:09:00Z">
            <w:rPr/>
          </w:rPrChange>
        </w:rPr>
        <w:t>Плата може працювати від зовнішнього джерела живлення від 6 до 20 В. Однак, якщо на нього подається напруга менше 7 В, на пін 5 В може подаватися напруга менше 5 В, і плата може бути нестабільною. При використанні напруги більше 12 В регулятор напруги може перегрітися і пошкодити плату. Рекомендований діапазон становить від 7 до 12 В.</w:t>
      </w:r>
    </w:p>
    <w:p w14:paraId="4656A5F6" w14:textId="15BF4FDC" w:rsidR="00F01D8D" w:rsidRPr="00312974" w:rsidRDefault="00F01D8D" w:rsidP="00F01D8D">
      <w:pPr>
        <w:rPr>
          <w:rPrChange w:id="3462" w:author="Rodion" w:date="2019-12-09T02:09:00Z">
            <w:rPr/>
          </w:rPrChange>
        </w:rPr>
      </w:pPr>
      <w:r w:rsidRPr="00312974">
        <w:rPr>
          <w:rPrChange w:id="3463" w:author="Rodion" w:date="2019-12-09T02:09:00Z">
            <w:rPr/>
          </w:rPrChange>
        </w:rPr>
        <w:t>ATmega1280 має 128 Кб флеш-пам’яті для зберігання коду (з них 4 Кб використовується для завантажувача), 8 Кб SRAM і 4 Кб EEPROM (які можна читати і записувати за допомогою бібліотеки EEPROM)</w:t>
      </w:r>
      <w:r w:rsidR="00C650B5" w:rsidRPr="00312974">
        <w:rPr>
          <w:rPrChange w:id="3464" w:author="Rodion" w:date="2019-12-09T02:09:00Z">
            <w:rPr/>
          </w:rPrChange>
        </w:rPr>
        <w:t xml:space="preserve"> [30]</w:t>
      </w:r>
      <w:r w:rsidRPr="00312974">
        <w:rPr>
          <w:rPrChange w:id="3465" w:author="Rodion" w:date="2019-12-09T02:09:00Z">
            <w:rPr/>
          </w:rPrChange>
        </w:rPr>
        <w:t>.</w:t>
      </w:r>
    </w:p>
    <w:p w14:paraId="6C803956" w14:textId="2CDC7D94" w:rsidR="00F01D8D" w:rsidRPr="00312974" w:rsidRDefault="00F01D8D" w:rsidP="00F01D8D">
      <w:pPr>
        <w:rPr>
          <w:rPrChange w:id="3466" w:author="Rodion" w:date="2019-12-09T02:09:00Z">
            <w:rPr/>
          </w:rPrChange>
        </w:rPr>
      </w:pPr>
      <w:r w:rsidRPr="00312974">
        <w:rPr>
          <w:rPrChange w:id="3467" w:author="Rodion" w:date="2019-12-09T02:09:00Z">
            <w:rPr/>
          </w:rPrChange>
        </w:rPr>
        <w:t>Кожен з 54 цифрових контактів на Mega може використовуватися як вхід або вихід за допомогою функцій pinMode(), digitalWrite() та digitalRead().</w:t>
      </w:r>
      <w:del w:id="3468" w:author="Rodion Kharabet" w:date="2019-12-06T02:15:00Z">
        <w:r w:rsidRPr="00312974" w:rsidDel="00245F42">
          <w:rPr>
            <w:rPrChange w:id="3469" w:author="Rodion" w:date="2019-12-09T02:09:00Z">
              <w:rPr/>
            </w:rPrChange>
          </w:rPr>
          <w:delText xml:space="preserve"> </w:delText>
        </w:r>
      </w:del>
      <w:ins w:id="3470" w:author="Rodion Kharabet" w:date="2019-12-06T02:15:00Z">
        <w:r w:rsidR="00245F42" w:rsidRPr="00312974">
          <w:rPr>
            <w:rPrChange w:id="3471" w:author="Rodion" w:date="2019-12-09T02:09:00Z">
              <w:rPr/>
            </w:rPrChange>
          </w:rPr>
          <w:t xml:space="preserve"> </w:t>
        </w:r>
      </w:ins>
      <w:del w:id="3472" w:author="Rodion Kharabet" w:date="2019-12-06T02:15:00Z">
        <w:r w:rsidRPr="00312974" w:rsidDel="00245F42">
          <w:rPr>
            <w:rPrChange w:id="3473" w:author="Rodion" w:date="2019-12-09T02:09:00Z">
              <w:rPr/>
            </w:rPrChange>
          </w:rPr>
          <w:delText xml:space="preserve">Вони працюють </w:delText>
        </w:r>
        <w:r w:rsidR="00C650B5" w:rsidRPr="00312974" w:rsidDel="00245F42">
          <w:rPr>
            <w:rPrChange w:id="3474" w:author="Rodion" w:date="2019-12-09T02:09:00Z">
              <w:rPr/>
            </w:rPrChange>
          </w:rPr>
          <w:delText>p від напруги</w:delText>
        </w:r>
        <w:r w:rsidRPr="00312974" w:rsidDel="00245F42">
          <w:rPr>
            <w:rPrChange w:id="3475" w:author="Rodion" w:date="2019-12-09T02:09:00Z">
              <w:rPr/>
            </w:rPrChange>
          </w:rPr>
          <w:delText xml:space="preserve"> 5В. </w:delText>
        </w:r>
      </w:del>
      <w:r w:rsidRPr="00312974">
        <w:rPr>
          <w:rPrChange w:id="3476" w:author="Rodion" w:date="2019-12-09T02:09:00Z">
            <w:rPr/>
          </w:rPrChange>
        </w:rPr>
        <w:t>Кожен пін може забезпечити або отримати максимум 40 мА і має внутрішній підтягуючий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rPr>
          <w:rPrChange w:id="3477" w:author="Rodion" w:date="2019-12-09T02:09:00Z">
            <w:rPr/>
          </w:rPrChange>
        </w:rPr>
      </w:pPr>
      <w:r w:rsidRPr="00312974">
        <w:rPr>
          <w:rPrChange w:id="3478" w:author="Rodion" w:date="2019-12-09T02:09:00Z">
            <w:rPr/>
          </w:rPrChange>
        </w:rPr>
        <w:t>Serial: 0 (RX) та 1 (TX); Serial 1: 19 (RX) та 18 (TX); Serial 2: 17 (RX) та 16 (TX); Serial 3: 15 (RX) та 14 (TX). Використовується для отримання (RX) та передачі (TX) послідовних даних TTL. Піни 0 і 1 також підключені до відповідних пінів послідовної мікросхеми FTDI USB-TTL.</w:t>
      </w:r>
    </w:p>
    <w:p w14:paraId="2D40FBDB" w14:textId="665EDB1B" w:rsidR="00F01D8D" w:rsidRPr="00312974" w:rsidRDefault="00F01D8D" w:rsidP="00F01D8D">
      <w:pPr>
        <w:pStyle w:val="ListParagraph"/>
        <w:rPr>
          <w:rPrChange w:id="3479" w:author="Rodion" w:date="2019-12-09T02:09:00Z">
            <w:rPr/>
          </w:rPrChange>
        </w:rPr>
      </w:pPr>
      <w:r w:rsidRPr="00312974">
        <w:rPr>
          <w:rPrChange w:id="3480" w:author="Rodion" w:date="2019-12-09T02:09:00Z">
            <w:rPr/>
          </w:rPrChange>
        </w:rPr>
        <w:t xml:space="preserve">Зовнішні переривання: 2 (interrupt 0), 3 (interrupt 1), 18 (interrupt 5), 19 (interrupt 4), 20 (interrupt 3), та 21 (interrupt 2). Ці піни можуть бути налаштовані так, щоб </w:t>
      </w:r>
      <w:r w:rsidRPr="00312974">
        <w:rPr>
          <w:rPrChange w:id="3481" w:author="Rodion" w:date="2019-12-09T02:09:00Z">
            <w:rPr/>
          </w:rPrChange>
        </w:rPr>
        <w:lastRenderedPageBreak/>
        <w:t>викликати переривання на низькому значенні, при зростанні чи падінні фронт</w:t>
      </w:r>
      <w:r w:rsidR="00D91CCB" w:rsidRPr="00312974">
        <w:rPr>
          <w:rPrChange w:id="3482" w:author="Rodion" w:date="2019-12-09T02:09:00Z">
            <w:rPr/>
          </w:rPrChange>
        </w:rPr>
        <w:t>у</w:t>
      </w:r>
      <w:r w:rsidRPr="00312974">
        <w:rPr>
          <w:rPrChange w:id="3483" w:author="Rodion" w:date="2019-12-09T02:09:00Z">
            <w:rPr/>
          </w:rPrChange>
        </w:rPr>
        <w:t xml:space="preserve"> або при зміні значення (функція attachInterrupt ()).</w:t>
      </w:r>
    </w:p>
    <w:p w14:paraId="310ABFA6" w14:textId="77777777" w:rsidR="00F01D8D" w:rsidRPr="00312974" w:rsidRDefault="00F01D8D" w:rsidP="00F01D8D">
      <w:pPr>
        <w:pStyle w:val="ListParagraph"/>
        <w:rPr>
          <w:rPrChange w:id="3484" w:author="Rodion" w:date="2019-12-09T02:09:00Z">
            <w:rPr/>
          </w:rPrChange>
        </w:rPr>
      </w:pPr>
      <w:r w:rsidRPr="00312974">
        <w:rPr>
          <w:rPrChange w:id="3485" w:author="Rodion" w:date="2019-12-09T02:09:00Z">
            <w:rPr/>
          </w:rPrChange>
        </w:rPr>
        <w:t>ШІМ: від 2 до 13 та від 44 до 46. Забезпечте 8-бітний вихід ШІМ за допомогою функції analogWrite().</w:t>
      </w:r>
    </w:p>
    <w:p w14:paraId="04671AE6" w14:textId="34B9B187" w:rsidR="00F01D8D" w:rsidRPr="00312974" w:rsidRDefault="00F01D8D" w:rsidP="00F01D8D">
      <w:pPr>
        <w:pStyle w:val="ListParagraph"/>
        <w:rPr>
          <w:rPrChange w:id="3486" w:author="Rodion" w:date="2019-12-09T02:09:00Z">
            <w:rPr/>
          </w:rPrChange>
        </w:rPr>
      </w:pPr>
      <w:r w:rsidRPr="00312974">
        <w:rPr>
          <w:rPrChange w:id="3487" w:author="Rodion" w:date="2019-12-09T02:09:00Z">
            <w:rPr/>
          </w:rPrChange>
        </w:rPr>
        <w:t>SPI: 50 (MISO), 51 (MOSI), 52 (SCK), 53 (SS). Ці піни підтримують зв’язок</w:t>
      </w:r>
      <w:r w:rsidR="00C650B5" w:rsidRPr="00312974">
        <w:rPr>
          <w:rPrChange w:id="3488" w:author="Rodion" w:date="2019-12-09T02:09:00Z">
            <w:rPr/>
          </w:rPrChange>
        </w:rPr>
        <w:t xml:space="preserve"> за інтерфейсом</w:t>
      </w:r>
      <w:r w:rsidRPr="00312974">
        <w:rPr>
          <w:rPrChange w:id="3489" w:author="Rodion" w:date="2019-12-09T02:09:00Z">
            <w:rPr/>
          </w:rPrChange>
        </w:rPr>
        <w:t xml:space="preserve"> SPI, який, хоча і забезпечується базовим обладнанням, наразі не входить до мови Arduino.</w:t>
      </w:r>
    </w:p>
    <w:p w14:paraId="51CE3DA6" w14:textId="77777777" w:rsidR="00F01D8D" w:rsidRPr="00312974" w:rsidRDefault="00F01D8D" w:rsidP="00F01D8D">
      <w:pPr>
        <w:rPr>
          <w:rPrChange w:id="3490" w:author="Rodion" w:date="2019-12-09T02:09:00Z">
            <w:rPr/>
          </w:rPrChange>
        </w:rPr>
      </w:pPr>
      <w:r w:rsidRPr="00312974">
        <w:rPr>
          <w:rPrChange w:id="3491" w:author="Rodion" w:date="2019-12-09T02:09:00Z">
            <w:rPr/>
          </w:rPrChange>
        </w:rPr>
        <w:t>Mega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analogReference().</w:t>
      </w:r>
    </w:p>
    <w:p w14:paraId="5E049569" w14:textId="4FE79A69" w:rsidR="008A7F82" w:rsidRPr="00312974" w:rsidRDefault="008A7F82" w:rsidP="00AF4F67">
      <w:pPr>
        <w:rPr>
          <w:rPrChange w:id="3492" w:author="Rodion" w:date="2019-12-09T02:09:00Z">
            <w:rPr/>
          </w:rPrChange>
        </w:rPr>
      </w:pPr>
      <w:r w:rsidRPr="00312974">
        <w:rPr>
          <w:rPrChange w:id="3493" w:author="Rodion" w:date="2019-12-09T02:09:00Z">
            <w:rPr/>
          </w:rPrChange>
        </w:rPr>
        <w:t>У Arduino Mega є низка засобів для взаємодії з комп’ютером, іншим Arduino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Arduino) забезпечують віртуальний COM порт до програмного забезпечення на комп’ютері. Програмне забезпечення Arduino містить послідовний монітор, який дозволяє надсилати прості текстові дані до плати Arduino</w:t>
      </w:r>
      <w:r w:rsidR="00C650B5" w:rsidRPr="00312974">
        <w:rPr>
          <w:rPrChange w:id="3494" w:author="Rodion" w:date="2019-12-09T02:09:00Z">
            <w:rPr/>
          </w:rPrChange>
        </w:rPr>
        <w:t xml:space="preserve"> та здійснювати відлагодження скетчу</w:t>
      </w:r>
      <w:r w:rsidRPr="00312974">
        <w:rPr>
          <w:rPrChange w:id="3495" w:author="Rodion" w:date="2019-12-09T02:09:00Z">
            <w:rPr/>
          </w:rPrChange>
        </w:rPr>
        <w:t>. Світлодіоди RX і TX на платі будуть блимати, коли дані передаються через мікросхему FTDI та USB-з’єднання до комп’ютера (але не для послідовного зв’язку на пінах 0 і 1).</w:t>
      </w:r>
      <w:r w:rsidR="00AF4F67" w:rsidRPr="00312974">
        <w:rPr>
          <w:rPrChange w:id="3496" w:author="Rodion" w:date="2019-12-09T02:09:00Z">
            <w:rPr/>
          </w:rPrChange>
        </w:rPr>
        <w:t xml:space="preserve"> </w:t>
      </w:r>
      <w:r w:rsidRPr="00312974">
        <w:rPr>
          <w:rPrChange w:id="3497" w:author="Rodion" w:date="2019-12-09T02:09:00Z">
            <w:rPr/>
          </w:rPrChange>
        </w:rPr>
        <w:t>Бібліотека SoftwareSerial дозволяє здійснювати послідовний зв’язок на будь-яких цифрових пінах Mega</w:t>
      </w:r>
      <w:r w:rsidR="00AF4F67" w:rsidRPr="00312974">
        <w:rPr>
          <w:rPrChange w:id="3498" w:author="Rodion" w:date="2019-12-09T02:09:00Z">
            <w:rPr/>
          </w:rPrChange>
        </w:rPr>
        <w:t xml:space="preserve"> [30]</w:t>
      </w:r>
      <w:r w:rsidRPr="00312974">
        <w:rPr>
          <w:rPrChange w:id="3499" w:author="Rodion" w:date="2019-12-09T02:09:00Z">
            <w:rPr/>
          </w:rPrChange>
        </w:rPr>
        <w:t>.</w:t>
      </w:r>
      <w:r w:rsidR="00AF4F67" w:rsidRPr="00312974">
        <w:rPr>
          <w:rPrChange w:id="3500" w:author="Rodion" w:date="2019-12-09T02:09:00Z">
            <w:rPr/>
          </w:rPrChange>
        </w:rPr>
        <w:t xml:space="preserve"> </w:t>
      </w:r>
    </w:p>
    <w:p w14:paraId="70E4D0E8" w14:textId="77777777" w:rsidR="008A7F82" w:rsidRPr="00312974" w:rsidRDefault="008A7F82" w:rsidP="008A7F82">
      <w:pPr>
        <w:rPr>
          <w:rPrChange w:id="3501" w:author="Rodion" w:date="2019-12-09T02:09:00Z">
            <w:rPr/>
          </w:rPrChange>
        </w:rPr>
      </w:pPr>
      <w:r w:rsidRPr="00312974">
        <w:rPr>
          <w:rPrChange w:id="3502" w:author="Rodion" w:date="2019-12-09T02:09:00Z">
            <w:rPr/>
          </w:rPrChange>
        </w:rPr>
        <w:t>ATmega1280 також підтримує зв’язок I</w:t>
      </w:r>
      <w:r w:rsidRPr="00312974">
        <w:rPr>
          <w:vertAlign w:val="superscript"/>
          <w:rPrChange w:id="3503" w:author="Rodion" w:date="2019-12-09T02:09:00Z">
            <w:rPr>
              <w:vertAlign w:val="superscript"/>
            </w:rPr>
          </w:rPrChange>
        </w:rPr>
        <w:t>2</w:t>
      </w:r>
      <w:r w:rsidRPr="00312974">
        <w:rPr>
          <w:rPrChange w:id="3504" w:author="Rodion" w:date="2019-12-09T02:09:00Z">
            <w:rPr/>
          </w:rPrChange>
        </w:rPr>
        <w:t>C (TWI) та SPI. Програмне забезпечення Arduino включає бібліотеку Wire для спрощення використання шини I</w:t>
      </w:r>
      <w:r w:rsidRPr="00312974">
        <w:rPr>
          <w:vertAlign w:val="superscript"/>
          <w:rPrChange w:id="3505" w:author="Rodion" w:date="2019-12-09T02:09:00Z">
            <w:rPr>
              <w:vertAlign w:val="superscript"/>
            </w:rPr>
          </w:rPrChange>
        </w:rPr>
        <w:t>2</w:t>
      </w:r>
      <w:r w:rsidRPr="00312974">
        <w:rPr>
          <w:rPrChange w:id="3506" w:author="Rodion" w:date="2019-12-09T02:09:00Z">
            <w:rPr/>
          </w:rPrChange>
        </w:rPr>
        <w:t xml:space="preserve">C. </w:t>
      </w:r>
    </w:p>
    <w:p w14:paraId="7B665BCE" w14:textId="70065595" w:rsidR="008A7F82" w:rsidRPr="00312974" w:rsidRDefault="008A7F82" w:rsidP="00AF4F67">
      <w:pPr>
        <w:rPr>
          <w:rPrChange w:id="3507" w:author="Rodion" w:date="2019-12-09T02:09:00Z">
            <w:rPr/>
          </w:rPrChange>
        </w:rPr>
      </w:pPr>
      <w:r w:rsidRPr="00312974">
        <w:rPr>
          <w:rPrChange w:id="3508" w:author="Rodion" w:date="2019-12-09T02:09:00Z">
            <w:rPr/>
          </w:rPrChange>
        </w:rPr>
        <w:t>У Arduino Mega є перезавантажуваний полізапобіжник, який захищає USB-порти комп’ютера від коротких замикань і перенапруг</w:t>
      </w:r>
      <w:r w:rsidR="00B95D0E" w:rsidRPr="00312974">
        <w:rPr>
          <w:rPrChange w:id="3509" w:author="Rodion" w:date="2019-12-09T02:09:00Z">
            <w:rPr/>
          </w:rPrChange>
        </w:rPr>
        <w:t>и</w:t>
      </w:r>
      <w:r w:rsidRPr="00312974">
        <w:rPr>
          <w:rPrChange w:id="3510" w:author="Rodion" w:date="2019-12-09T02:09:00Z">
            <w:rPr/>
          </w:rPrChange>
        </w:rPr>
        <w:t xml:space="preserve">. Хоча більшість комп’ютерів забезпечують власний внутрішній захист, запобіжник забезпечує додатковий рівень </w:t>
      </w:r>
      <w:r w:rsidRPr="00312974">
        <w:rPr>
          <w:rPrChange w:id="3511" w:author="Rodion" w:date="2019-12-09T02:09:00Z">
            <w:rPr/>
          </w:rPrChange>
        </w:rPr>
        <w:lastRenderedPageBreak/>
        <w:t xml:space="preserve">захисту. Якщо до USB-порту </w:t>
      </w:r>
      <w:r w:rsidR="00AF4F67" w:rsidRPr="00312974">
        <w:rPr>
          <w:rPrChange w:id="3512" w:author="Rodion" w:date="2019-12-09T02:09:00Z">
            <w:rPr/>
          </w:rPrChange>
        </w:rPr>
        <w:t>подається</w:t>
      </w:r>
      <w:r w:rsidRPr="00312974">
        <w:rPr>
          <w:rPrChange w:id="3513" w:author="Rodion" w:date="2019-12-09T02:09:00Z">
            <w:rPr/>
          </w:rPrChange>
        </w:rPr>
        <w:t xml:space="preserve"> більше 500 мА, запобіжник автоматично перерве з’єднання, поки не буде усунено коротке замикання або перевантаження.</w:t>
      </w:r>
    </w:p>
    <w:p w14:paraId="650C5DEB" w14:textId="398D5BB2" w:rsidR="00F01D8D" w:rsidRPr="00312974" w:rsidRDefault="00F01D8D" w:rsidP="008A7F82">
      <w:pPr>
        <w:rPr>
          <w:rPrChange w:id="3514" w:author="Rodion" w:date="2019-12-09T02:09:00Z">
            <w:rPr/>
          </w:rPrChange>
        </w:rPr>
      </w:pPr>
    </w:p>
    <w:p w14:paraId="7F039653" w14:textId="35444E25" w:rsidR="00B91B49" w:rsidRPr="00312974" w:rsidRDefault="00B91B49" w:rsidP="00B91B49">
      <w:pPr>
        <w:pStyle w:val="Heading2"/>
        <w:rPr>
          <w:rPrChange w:id="3515" w:author="Rodion" w:date="2019-12-09T02:09:00Z">
            <w:rPr/>
          </w:rPrChange>
        </w:rPr>
      </w:pPr>
      <w:del w:id="3516" w:author="Rodion Kharabet" w:date="2019-12-06T02:14:00Z">
        <w:r w:rsidRPr="00312974" w:rsidDel="00245F42">
          <w:rPr>
            <w:rPrChange w:id="3517" w:author="Rodion" w:date="2019-12-09T02:09:00Z">
              <w:rPr/>
            </w:rPrChange>
          </w:rPr>
          <w:delText>2</w:delText>
        </w:r>
      </w:del>
      <w:bookmarkStart w:id="3518" w:name="_Toc26763210"/>
      <w:ins w:id="3519" w:author="Rodion Kharabet" w:date="2019-12-06T02:14:00Z">
        <w:r w:rsidR="00245F42" w:rsidRPr="00312974">
          <w:rPr>
            <w:rPrChange w:id="3520" w:author="Rodion" w:date="2019-12-09T02:09:00Z">
              <w:rPr/>
            </w:rPrChange>
          </w:rPr>
          <w:t>1</w:t>
        </w:r>
      </w:ins>
      <w:r w:rsidRPr="00312974">
        <w:rPr>
          <w:rPrChange w:id="3521" w:author="Rodion" w:date="2019-12-09T02:09:00Z">
            <w:rPr/>
          </w:rPrChange>
        </w:rPr>
        <w:t>.5 Висновки</w:t>
      </w:r>
      <w:bookmarkEnd w:id="3518"/>
    </w:p>
    <w:p w14:paraId="0337EEF8" w14:textId="7574CBB3" w:rsidR="00B91B49" w:rsidRPr="00312974" w:rsidRDefault="00B91B49" w:rsidP="008A7F82">
      <w:pPr>
        <w:rPr>
          <w:rPrChange w:id="3522" w:author="Rodion" w:date="2019-12-09T02:09:00Z">
            <w:rPr/>
          </w:rPrChange>
        </w:rPr>
      </w:pPr>
    </w:p>
    <w:p w14:paraId="1CB78438" w14:textId="672ECABC" w:rsidR="00724329" w:rsidRPr="00312974" w:rsidRDefault="00724329" w:rsidP="008A7F82">
      <w:pPr>
        <w:rPr>
          <w:rPrChange w:id="3523" w:author="Rodion" w:date="2019-12-09T02:09:00Z">
            <w:rPr/>
          </w:rPrChange>
        </w:rPr>
      </w:pPr>
      <w:r w:rsidRPr="00312974">
        <w:rPr>
          <w:rPrChange w:id="3524" w:author="Rodion" w:date="2019-12-09T02:09:00Z">
            <w:rPr/>
          </w:rPrChange>
        </w:rPr>
        <w:t xml:space="preserve">В розділі було </w:t>
      </w:r>
      <w:r w:rsidR="009621CC" w:rsidRPr="00312974">
        <w:rPr>
          <w:rPrChange w:id="3525" w:author="Rodion" w:date="2019-12-09T02:09:00Z">
            <w:rPr/>
          </w:rPrChange>
        </w:rPr>
        <w:t xml:space="preserve">проаналізовано предметну область автоматизації дому. В процесі аналізу було розглянуто загальну структуру побудови </w:t>
      </w:r>
      <w:r w:rsidR="00692874" w:rsidRPr="00312974">
        <w:rPr>
          <w:rPrChange w:id="3526" w:author="Rodion" w:date="2019-12-09T02:09:00Z">
            <w:rPr/>
          </w:rPrChange>
        </w:rPr>
        <w:t xml:space="preserve">систем автоматизації </w:t>
      </w:r>
      <w:r w:rsidR="009621CC" w:rsidRPr="00312974">
        <w:rPr>
          <w:rPrChange w:id="3527" w:author="Rodion" w:date="2019-12-09T02:09:00Z">
            <w:rPr/>
          </w:rPrChange>
        </w:rPr>
        <w:t>розумного дому та кожен з його складових</w:t>
      </w:r>
      <w:r w:rsidR="00692874" w:rsidRPr="00312974">
        <w:rPr>
          <w:rPrChange w:id="3528" w:author="Rodion" w:date="2019-12-09T02:09:00Z">
            <w:rPr/>
          </w:rPrChange>
        </w:rPr>
        <w:t xml:space="preserve">: датчики, </w:t>
      </w:r>
      <w:r w:rsidR="005812EE" w:rsidRPr="00312974">
        <w:rPr>
          <w:rPrChange w:id="3529" w:author="Rodion" w:date="2019-12-09T02:09:00Z">
            <w:rPr/>
          </w:rPrChange>
        </w:rPr>
        <w:t xml:space="preserve">мікроконтролери, клієнтські застосунки. </w:t>
      </w:r>
    </w:p>
    <w:p w14:paraId="09247627" w14:textId="24815F97" w:rsidR="005812EE" w:rsidRPr="00312974" w:rsidRDefault="005812EE" w:rsidP="008A7F82">
      <w:pPr>
        <w:rPr>
          <w:rPrChange w:id="3530" w:author="Rodion" w:date="2019-12-09T02:09:00Z">
            <w:rPr/>
          </w:rPrChange>
        </w:rPr>
      </w:pPr>
      <w:r w:rsidRPr="00312974">
        <w:rPr>
          <w:rPrChange w:id="3531" w:author="Rodion" w:date="2019-12-09T02:09:00Z">
            <w:rPr/>
          </w:rPrChange>
        </w:rPr>
        <w:t xml:space="preserve">Одними з ключових напрямків досліджень та розробок в </w:t>
      </w:r>
      <w:r w:rsidR="00B95D0E" w:rsidRPr="00312974">
        <w:rPr>
          <w:rPrChange w:id="3532" w:author="Rodion" w:date="2019-12-09T02:09:00Z">
            <w:rPr/>
          </w:rPrChange>
        </w:rPr>
        <w:t>магістерській</w:t>
      </w:r>
      <w:r w:rsidRPr="00312974">
        <w:rPr>
          <w:rPrChange w:id="3533" w:author="Rodion" w:date="2019-12-09T02:09:00Z">
            <w:rPr/>
          </w:rPrChange>
        </w:rPr>
        <w:t xml:space="preserve"> дисертації є </w:t>
      </w:r>
      <w:r w:rsidR="00B95D0E" w:rsidRPr="00312974">
        <w:rPr>
          <w:rPrChange w:id="3534" w:author="Rodion" w:date="2019-12-09T02:09:00Z">
            <w:rPr/>
          </w:rPrChange>
        </w:rPr>
        <w:t>засоби</w:t>
      </w:r>
      <w:r w:rsidRPr="00312974">
        <w:rPr>
          <w:rPrChange w:id="3535" w:author="Rodion" w:date="2019-12-09T02:09:00Z">
            <w:rPr/>
          </w:rPrChange>
        </w:rPr>
        <w:t xml:space="preserve"> ідентифікації товарів. В першу чергу було розглянуто найбільш </w:t>
      </w:r>
      <w:r w:rsidR="00B95D0E" w:rsidRPr="00312974">
        <w:rPr>
          <w:rPrChange w:id="3536" w:author="Rodion" w:date="2019-12-09T02:09:00Z">
            <w:rPr/>
          </w:rPrChange>
        </w:rPr>
        <w:t>розповсюджений</w:t>
      </w:r>
      <w:r w:rsidRPr="00312974">
        <w:rPr>
          <w:rPrChange w:id="3537" w:author="Rodion" w:date="2019-12-09T02:09:00Z">
            <w:rPr/>
          </w:rPrChange>
        </w:rPr>
        <w:t xml:space="preserve"> засіб – зчитування штрих-коду</w:t>
      </w:r>
      <w:r w:rsidR="00871873" w:rsidRPr="00312974">
        <w:rPr>
          <w:rPrChange w:id="3538" w:author="Rodion" w:date="2019-12-09T02:09:00Z">
            <w:rPr/>
          </w:rPrChange>
        </w:rPr>
        <w:t xml:space="preserve">. </w:t>
      </w:r>
      <w:r w:rsidR="00B95D0E" w:rsidRPr="00312974">
        <w:rPr>
          <w:rPrChange w:id="3539" w:author="Rodion" w:date="2019-12-09T02:09:00Z">
            <w:rPr/>
          </w:rPrChange>
        </w:rPr>
        <w:t>Штрих</w:t>
      </w:r>
      <w:r w:rsidR="00871873" w:rsidRPr="00312974">
        <w:rPr>
          <w:rPrChange w:id="3540" w:author="Rodion" w:date="2019-12-09T02:09:00Z">
            <w:rPr/>
          </w:rPrChange>
        </w:rPr>
        <w:t>-коди почали</w:t>
      </w:r>
      <w:r w:rsidRPr="00312974">
        <w:rPr>
          <w:rPrChange w:id="3541" w:author="Rodion" w:date="2019-12-09T02:09:00Z">
            <w:rPr/>
          </w:rPrChange>
        </w:rPr>
        <w:t xml:space="preserve"> поширюватися з кінця 60-х </w:t>
      </w:r>
      <w:r w:rsidR="00B95D0E" w:rsidRPr="00312974">
        <w:rPr>
          <w:rPrChange w:id="3542" w:author="Rodion" w:date="2019-12-09T02:09:00Z">
            <w:rPr/>
          </w:rPrChange>
        </w:rPr>
        <w:t>років</w:t>
      </w:r>
      <w:r w:rsidRPr="00312974">
        <w:rPr>
          <w:rPrChange w:id="3543" w:author="Rodion" w:date="2019-12-09T02:09:00Z">
            <w:rPr/>
          </w:rPrChange>
        </w:rPr>
        <w:t xml:space="preserve"> минулого </w:t>
      </w:r>
      <w:r w:rsidR="00871873" w:rsidRPr="00312974">
        <w:rPr>
          <w:rPrChange w:id="3544" w:author="Rodion" w:date="2019-12-09T02:09:00Z">
            <w:rPr/>
          </w:rPrChange>
        </w:rPr>
        <w:t>століття</w:t>
      </w:r>
      <w:r w:rsidRPr="00312974">
        <w:rPr>
          <w:rPrChange w:id="3545" w:author="Rodion" w:date="2019-12-09T02:09:00Z">
            <w:rPr/>
          </w:rPrChange>
        </w:rPr>
        <w:t xml:space="preserve"> і на с</w:t>
      </w:r>
      <w:r w:rsidR="00871873" w:rsidRPr="00312974">
        <w:rPr>
          <w:rPrChange w:id="3546" w:author="Rodion" w:date="2019-12-09T02:09:00Z">
            <w:rPr/>
          </w:rPrChange>
        </w:rPr>
        <w:t>ь</w:t>
      </w:r>
      <w:r w:rsidRPr="00312974">
        <w:rPr>
          <w:rPrChange w:id="3547" w:author="Rodion" w:date="2019-12-09T02:09:00Z">
            <w:rPr/>
          </w:rPrChange>
        </w:rPr>
        <w:t xml:space="preserve">огоднішній день </w:t>
      </w:r>
      <w:r w:rsidR="00871873" w:rsidRPr="00312974">
        <w:rPr>
          <w:rPrChange w:id="3548" w:author="Rodion" w:date="2019-12-09T02:09:00Z">
            <w:rPr/>
          </w:rPrChange>
        </w:rPr>
        <w:t>їх можна зустріти</w:t>
      </w:r>
      <w:r w:rsidRPr="00312974">
        <w:rPr>
          <w:rPrChange w:id="3549" w:author="Rodion" w:date="2019-12-09T02:09:00Z">
            <w:rPr/>
          </w:rPrChange>
        </w:rPr>
        <w:t xml:space="preserve"> магазинах </w:t>
      </w:r>
      <w:r w:rsidR="00871873" w:rsidRPr="00312974">
        <w:rPr>
          <w:rPrChange w:id="3550" w:author="Rodion" w:date="2019-12-09T02:09:00Z">
            <w:rPr/>
          </w:rPrChange>
        </w:rPr>
        <w:t>по всьому світу</w:t>
      </w:r>
      <w:r w:rsidRPr="00312974">
        <w:rPr>
          <w:rPrChange w:id="3551" w:author="Rodion" w:date="2019-12-09T02:09:00Z">
            <w:rPr/>
          </w:rPrChange>
        </w:rPr>
        <w:t xml:space="preserve">. </w:t>
      </w:r>
      <w:r w:rsidR="00871873" w:rsidRPr="00312974">
        <w:rPr>
          <w:rPrChange w:id="3552" w:author="Rodion" w:date="2019-12-09T02:09:00Z">
            <w:rPr/>
          </w:rPrChange>
        </w:rPr>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pPr>
        <w:rPr>
          <w:rPrChange w:id="3553" w:author="Rodion" w:date="2019-12-09T02:09:00Z">
            <w:rPr/>
          </w:rPrChange>
        </w:rPr>
      </w:pPr>
      <w:r w:rsidRPr="00312974">
        <w:rPr>
          <w:rPrChange w:id="3554" w:author="Rodion" w:date="2019-12-09T02:09:00Z">
            <w:rPr/>
          </w:rPrChange>
        </w:rPr>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rPr>
          <w:rPrChange w:id="3555" w:author="Rodion" w:date="2019-12-09T02:09:00Z">
            <w:rPr/>
          </w:rPrChange>
        </w:rPr>
        <w:t xml:space="preserve"> </w:t>
      </w:r>
      <w:r w:rsidR="00EB523A" w:rsidRPr="00312974">
        <w:rPr>
          <w:rPrChange w:id="3556" w:author="Rodion" w:date="2019-12-09T02:09:00Z">
            <w:rPr/>
          </w:rPrChange>
        </w:rPr>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21CA57E1" w:rsidR="00EB523A" w:rsidRPr="00312974" w:rsidRDefault="00EB523A" w:rsidP="008A7F82">
      <w:pPr>
        <w:rPr>
          <w:rPrChange w:id="3557" w:author="Rodion" w:date="2019-12-09T02:09:00Z">
            <w:rPr/>
          </w:rPrChange>
        </w:rPr>
      </w:pPr>
      <w:r w:rsidRPr="00312974">
        <w:rPr>
          <w:rPrChange w:id="3558" w:author="Rodion" w:date="2019-12-09T02:09:00Z">
            <w:rPr/>
          </w:rPrChange>
        </w:rPr>
        <w:t xml:space="preserve">Для побудови будь-якої системи автоматизації розумного дому необхідно визначитися з таким важливим параметром як </w:t>
      </w:r>
      <w:r w:rsidR="0010404C" w:rsidRPr="00312974">
        <w:rPr>
          <w:rPrChange w:id="3559" w:author="Rodion" w:date="2019-12-09T02:09:00Z">
            <w:rPr/>
          </w:rPrChange>
        </w:rPr>
        <w:t>мережевий протокол, що буде використано для обміну даними між датчиками та головним вузлом системи. Для розробки подібних систем</w:t>
      </w:r>
      <w:del w:id="3560" w:author="Rodion Kharabet" w:date="2019-12-06T02:15:00Z">
        <w:r w:rsidR="0010404C" w:rsidRPr="00312974" w:rsidDel="00245F42">
          <w:rPr>
            <w:rPrChange w:id="3561" w:author="Rodion" w:date="2019-12-09T02:09:00Z">
              <w:rPr/>
            </w:rPrChange>
          </w:rPr>
          <w:delText>а</w:delText>
        </w:r>
      </w:del>
      <w:r w:rsidR="0010404C" w:rsidRPr="00312974">
        <w:rPr>
          <w:rPrChange w:id="3562" w:author="Rodion" w:date="2019-12-09T02:09:00Z">
            <w:rPr/>
          </w:rPrChange>
        </w:rPr>
        <w:t xml:space="preserve"> часто використовують досить </w:t>
      </w:r>
      <w:r w:rsidR="00B95D0E" w:rsidRPr="00312974">
        <w:rPr>
          <w:rPrChange w:id="3563" w:author="Rodion" w:date="2019-12-09T02:09:00Z">
            <w:rPr/>
          </w:rPrChange>
        </w:rPr>
        <w:t>вузькі</w:t>
      </w:r>
      <w:r w:rsidR="0010404C" w:rsidRPr="00312974">
        <w:rPr>
          <w:rPrChange w:id="3564" w:author="Rodion" w:date="2019-12-09T02:09:00Z">
            <w:rPr/>
          </w:rPrChange>
        </w:rPr>
        <w:t xml:space="preserve"> та спеціалізовані протоколи</w:t>
      </w:r>
      <w:r w:rsidR="00D63454" w:rsidRPr="00312974">
        <w:rPr>
          <w:rPrChange w:id="3565" w:author="Rodion" w:date="2019-12-09T02:09:00Z">
            <w:rPr/>
          </w:rPrChange>
        </w:rPr>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pPr>
        <w:rPr>
          <w:rPrChange w:id="3566" w:author="Rodion" w:date="2019-12-09T02:09:00Z">
            <w:rPr/>
          </w:rPrChange>
        </w:rPr>
      </w:pPr>
      <w:r w:rsidRPr="00312974">
        <w:rPr>
          <w:rPrChange w:id="3567" w:author="Rodion" w:date="2019-12-09T02:09:00Z">
            <w:rPr/>
          </w:rPrChange>
        </w:rPr>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rPr>
          <w:rPrChange w:id="3568" w:author="Rodion" w:date="2019-12-09T02:09:00Z">
            <w:rPr/>
          </w:rPrChange>
        </w:rPr>
        <w:t>конструктивні</w:t>
      </w:r>
      <w:r w:rsidRPr="00312974">
        <w:rPr>
          <w:rPrChange w:id="3569" w:author="Rodion" w:date="2019-12-09T02:09:00Z">
            <w:rPr/>
          </w:rPrChange>
        </w:rPr>
        <w:t xml:space="preserve"> недоліки в підбору компонентів, спростувати та підтвердити деякі </w:t>
      </w:r>
      <w:r w:rsidRPr="00312974">
        <w:rPr>
          <w:rPrChange w:id="3570" w:author="Rodion" w:date="2019-12-09T02:09:00Z">
            <w:rPr/>
          </w:rPrChange>
        </w:rPr>
        <w:lastRenderedPageBreak/>
        <w:t xml:space="preserve">припущення стосовно можливості </w:t>
      </w:r>
      <w:r w:rsidR="00B95D0E" w:rsidRPr="00312974">
        <w:rPr>
          <w:rPrChange w:id="3571" w:author="Rodion" w:date="2019-12-09T02:09:00Z">
            <w:rPr/>
          </w:rPrChange>
        </w:rPr>
        <w:t>реалізації</w:t>
      </w:r>
      <w:r w:rsidRPr="00312974">
        <w:rPr>
          <w:rPrChange w:id="3572" w:author="Rodion" w:date="2019-12-09T02:09:00Z">
            <w:rPr/>
          </w:rPrChange>
        </w:rPr>
        <w:t xml:space="preserve"> тих чи інших задумів. Попередньо планувалося створювати прототип на базі платформи Arduino,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Arduino Mega 2560. Вибір цієї плати гарантував повне забезпечення всіма необхідними інтерфейсами та </w:t>
      </w:r>
      <w:r w:rsidR="008C2B98" w:rsidRPr="00312974">
        <w:rPr>
          <w:rPrChange w:id="3573" w:author="Rodion" w:date="2019-12-09T02:09:00Z">
            <w:rPr/>
          </w:rPrChange>
        </w:rPr>
        <w:t xml:space="preserve">обчислювальною потужністю для </w:t>
      </w:r>
      <w:r w:rsidR="00353E54" w:rsidRPr="00312974">
        <w:rPr>
          <w:rPrChange w:id="3574" w:author="Rodion" w:date="2019-12-09T02:09:00Z">
            <w:rPr/>
          </w:rPrChange>
        </w:rPr>
        <w:t>розробки</w:t>
      </w:r>
      <w:r w:rsidR="008C2B98" w:rsidRPr="00312974">
        <w:rPr>
          <w:rPrChange w:id="3575" w:author="Rodion" w:date="2019-12-09T02:09:00Z">
            <w:rPr/>
          </w:rPrChange>
        </w:rPr>
        <w:t xml:space="preserve"> прототипів будь-якої складності. В розділі</w:t>
      </w:r>
      <w:r w:rsidR="002A11E6" w:rsidRPr="00312974">
        <w:rPr>
          <w:rPrChange w:id="3576" w:author="Rodion" w:date="2019-12-09T02:09:00Z">
            <w:rPr/>
          </w:rPrChange>
        </w:rPr>
        <w:t xml:space="preserve"> було</w:t>
      </w:r>
      <w:r w:rsidR="008C2B98" w:rsidRPr="00312974">
        <w:rPr>
          <w:rPrChange w:id="3577" w:author="Rodion" w:date="2019-12-09T02:09:00Z">
            <w:rPr/>
          </w:rPrChange>
        </w:rPr>
        <w:t xml:space="preserve"> розглянуто апаратні та програмні можливості платформи. </w:t>
      </w:r>
    </w:p>
    <w:bookmarkEnd w:id="3130"/>
    <w:p w14:paraId="5B69E4C1" w14:textId="72397829" w:rsidR="00943128" w:rsidRPr="00312974" w:rsidRDefault="00943128" w:rsidP="00943128">
      <w:pPr>
        <w:rPr>
          <w:rPrChange w:id="3578" w:author="Rodion" w:date="2019-12-09T02:09:00Z">
            <w:rPr/>
          </w:rPrChange>
        </w:rPr>
      </w:pPr>
      <w:r w:rsidRPr="00312974">
        <w:rPr>
          <w:rPrChange w:id="3579" w:author="Rodion" w:date="2019-12-09T02:09:00Z">
            <w:rPr/>
          </w:rPrChange>
        </w:rPr>
        <w:br w:type="page"/>
      </w:r>
    </w:p>
    <w:p w14:paraId="079D40ED" w14:textId="13B46E62" w:rsidR="00231200" w:rsidRPr="00312974" w:rsidRDefault="00C5720A" w:rsidP="00943128">
      <w:pPr>
        <w:pStyle w:val="Heading1"/>
        <w:rPr>
          <w:rFonts w:eastAsia="Calibri"/>
          <w:rPrChange w:id="3580" w:author="Rodion" w:date="2019-12-09T02:09:00Z">
            <w:rPr>
              <w:rFonts w:eastAsia="Calibri"/>
            </w:rPr>
          </w:rPrChange>
        </w:rPr>
      </w:pPr>
      <w:del w:id="3581" w:author="Rodion Kharabet" w:date="2019-12-06T02:16:00Z">
        <w:r w:rsidRPr="00312974" w:rsidDel="00816CAF">
          <w:rPr>
            <w:rFonts w:eastAsia="Calibri"/>
            <w:caps w:val="0"/>
            <w:rPrChange w:id="3582" w:author="Rodion" w:date="2019-12-09T02:09:00Z">
              <w:rPr>
                <w:rFonts w:eastAsia="Calibri"/>
                <w:caps w:val="0"/>
              </w:rPr>
            </w:rPrChange>
          </w:rPr>
          <w:lastRenderedPageBreak/>
          <w:delText>3</w:delText>
        </w:r>
      </w:del>
      <w:bookmarkStart w:id="3583" w:name="_Toc26763211"/>
      <w:ins w:id="3584" w:author="Rodion Kharabet" w:date="2019-12-06T02:16:00Z">
        <w:r w:rsidR="00816CAF" w:rsidRPr="00312974">
          <w:rPr>
            <w:rFonts w:eastAsia="Calibri"/>
            <w:caps w:val="0"/>
            <w:rPrChange w:id="3585" w:author="Rodion" w:date="2019-12-09T02:09:00Z">
              <w:rPr>
                <w:rFonts w:eastAsia="Calibri"/>
                <w:caps w:val="0"/>
              </w:rPr>
            </w:rPrChange>
          </w:rPr>
          <w:t>2</w:t>
        </w:r>
      </w:ins>
      <w:r w:rsidRPr="00312974">
        <w:rPr>
          <w:rFonts w:eastAsia="Calibri"/>
          <w:caps w:val="0"/>
          <w:rPrChange w:id="3586" w:author="Rodion" w:date="2019-12-09T02:09:00Z">
            <w:rPr>
              <w:rFonts w:eastAsia="Calibri"/>
              <w:caps w:val="0"/>
            </w:rPr>
          </w:rPrChange>
        </w:rPr>
        <w:t xml:space="preserve"> ОГЛЯД ІСНУЮЧИХ РІШЕНЬ</w:t>
      </w:r>
      <w:bookmarkEnd w:id="3583"/>
    </w:p>
    <w:p w14:paraId="42DE6ED1" w14:textId="77777777" w:rsidR="002C3E5C" w:rsidRPr="00312974" w:rsidRDefault="002C3E5C" w:rsidP="002C3E5C">
      <w:pPr>
        <w:rPr>
          <w:rPrChange w:id="3587" w:author="Rodion" w:date="2019-12-09T02:09:00Z">
            <w:rPr/>
          </w:rPrChange>
        </w:rPr>
      </w:pPr>
    </w:p>
    <w:p w14:paraId="79E2BA52" w14:textId="47CE20D2" w:rsidR="00943128" w:rsidRPr="00312974" w:rsidRDefault="002C3E5C" w:rsidP="002C3E5C">
      <w:pPr>
        <w:pStyle w:val="Heading2"/>
        <w:rPr>
          <w:rPrChange w:id="3588" w:author="Rodion" w:date="2019-12-09T02:09:00Z">
            <w:rPr/>
          </w:rPrChange>
        </w:rPr>
      </w:pPr>
      <w:del w:id="3589" w:author="Rodion Kharabet" w:date="2019-12-06T02:16:00Z">
        <w:r w:rsidRPr="00312974" w:rsidDel="00816CAF">
          <w:rPr>
            <w:rPrChange w:id="3590" w:author="Rodion" w:date="2019-12-09T02:09:00Z">
              <w:rPr/>
            </w:rPrChange>
          </w:rPr>
          <w:delText>3</w:delText>
        </w:r>
      </w:del>
      <w:bookmarkStart w:id="3591" w:name="_Toc26763212"/>
      <w:ins w:id="3592" w:author="Rodion Kharabet" w:date="2019-12-06T02:16:00Z">
        <w:r w:rsidR="00816CAF" w:rsidRPr="00312974">
          <w:rPr>
            <w:rPrChange w:id="3593" w:author="Rodion" w:date="2019-12-09T02:09:00Z">
              <w:rPr/>
            </w:rPrChange>
          </w:rPr>
          <w:t>2</w:t>
        </w:r>
      </w:ins>
      <w:r w:rsidRPr="00312974">
        <w:rPr>
          <w:rPrChange w:id="3594" w:author="Rodion" w:date="2019-12-09T02:09:00Z">
            <w:rPr/>
          </w:rPrChange>
        </w:rPr>
        <w:t>.1 Hiku</w:t>
      </w:r>
      <w:bookmarkEnd w:id="3591"/>
    </w:p>
    <w:p w14:paraId="1F620C57" w14:textId="77777777" w:rsidR="002C3E5C" w:rsidRPr="00312974" w:rsidRDefault="002C3E5C" w:rsidP="002C3E5C">
      <w:pPr>
        <w:rPr>
          <w:rPrChange w:id="3595" w:author="Rodion" w:date="2019-12-09T02:09:00Z">
            <w:rPr/>
          </w:rPrChange>
        </w:rPr>
      </w:pPr>
    </w:p>
    <w:p w14:paraId="2E1A0F6D" w14:textId="61FE5FFB" w:rsidR="002C3E5C" w:rsidRPr="00312974" w:rsidRDefault="002C3E5C" w:rsidP="002C3E5C">
      <w:pPr>
        <w:rPr>
          <w:ins w:id="3596" w:author="Rodion Kharabet" w:date="2019-12-06T02:22:00Z"/>
          <w:rPrChange w:id="3597" w:author="Rodion" w:date="2019-12-09T02:09:00Z">
            <w:rPr>
              <w:ins w:id="3598" w:author="Rodion Kharabet" w:date="2019-12-06T02:22:00Z"/>
              <w:lang w:val="ru-RU"/>
            </w:rPr>
          </w:rPrChange>
        </w:rPr>
      </w:pPr>
      <w:r w:rsidRPr="00312974">
        <w:rPr>
          <w:rPrChange w:id="3599" w:author="Rodion" w:date="2019-12-09T02:09:00Z">
            <w:rPr/>
          </w:rPrChange>
        </w:rPr>
        <w:t xml:space="preserve">Hiku </w:t>
      </w:r>
      <w:del w:id="3600" w:author="Rodion" w:date="2019-12-05T23:51:00Z">
        <w:r w:rsidRPr="00312974" w:rsidDel="005F6B57">
          <w:rPr>
            <w:rPrChange w:id="3601" w:author="Rodion" w:date="2019-12-09T02:09:00Z">
              <w:rPr/>
            </w:rPrChange>
          </w:rPr>
          <w:delText xml:space="preserve">- це </w:delText>
        </w:r>
      </w:del>
      <w:ins w:id="3602" w:author="Rodion" w:date="2019-12-05T23:51:00Z">
        <w:r w:rsidR="005F6B57" w:rsidRPr="00312974">
          <w:rPr>
            <w:rPrChange w:id="3603" w:author="Rodion" w:date="2019-12-09T02:09:00Z">
              <w:rPr/>
            </w:rPrChange>
          </w:rPr>
          <w:t xml:space="preserve">– це </w:t>
        </w:r>
      </w:ins>
      <w:r w:rsidRPr="00312974">
        <w:rPr>
          <w:rPrChange w:id="3604" w:author="Rodion" w:date="2019-12-09T02:09:00Z">
            <w:rPr/>
          </w:rPrChange>
        </w:rPr>
        <w:t xml:space="preserve">розумний помічник, </w:t>
      </w:r>
      <w:r w:rsidR="00B95D0E" w:rsidRPr="00312974">
        <w:rPr>
          <w:rPrChange w:id="3605" w:author="Rodion" w:date="2019-12-09T02:09:00Z">
            <w:rPr/>
          </w:rPrChange>
        </w:rPr>
        <w:t>призначений</w:t>
      </w:r>
      <w:r w:rsidRPr="00312974">
        <w:rPr>
          <w:rPrChange w:id="3606" w:author="Rodion" w:date="2019-12-09T02:09:00Z">
            <w:rPr/>
          </w:rPrChange>
        </w:rPr>
        <w:t xml:space="preserve"> для створення списків покупок, оснащений сканером </w:t>
      </w:r>
      <w:del w:id="3607" w:author="Rodion Kharabet" w:date="2019-12-06T02:17:00Z">
        <w:r w:rsidRPr="00312974" w:rsidDel="00816CAF">
          <w:rPr>
            <w:rPrChange w:id="3608" w:author="Rodion" w:date="2019-12-09T02:09:00Z">
              <w:rPr/>
            </w:rPrChange>
          </w:rPr>
          <w:delText>бар</w:delText>
        </w:r>
      </w:del>
      <w:ins w:id="3609" w:author="Rodion Kharabet" w:date="2019-12-06T02:17:00Z">
        <w:r w:rsidR="00816CAF" w:rsidRPr="00312974">
          <w:rPr>
            <w:rPrChange w:id="3610" w:author="Rodion" w:date="2019-12-09T02:09:00Z">
              <w:rPr/>
            </w:rPrChange>
          </w:rPr>
          <w:t>штрих</w:t>
        </w:r>
      </w:ins>
      <w:r w:rsidRPr="00312974">
        <w:rPr>
          <w:rPrChange w:id="3611" w:author="Rodion" w:date="2019-12-09T02:09:00Z">
            <w:rPr/>
          </w:rPrChange>
        </w:rPr>
        <w:t>-кодів та функцією керування голосом</w:t>
      </w:r>
      <w:ins w:id="3612" w:author="Rodion Kharabet" w:date="2019-12-06T02:21:00Z">
        <w:r w:rsidR="00B82B9A" w:rsidRPr="00312974">
          <w:rPr>
            <w:rPrChange w:id="3613" w:author="Rodion" w:date="2019-12-09T02:09:00Z">
              <w:rPr>
                <w:lang w:val="ru-RU"/>
              </w:rPr>
            </w:rPrChange>
          </w:rPr>
          <w:t xml:space="preserve">. Зовнішній </w:t>
        </w:r>
        <w:r w:rsidR="00B82B9A" w:rsidRPr="00030B2B">
          <w:t xml:space="preserve">вигляд </w:t>
        </w:r>
        <w:r w:rsidR="00B82B9A" w:rsidRPr="00312974">
          <w:rPr>
            <w:rPrChange w:id="3614" w:author="Rodion" w:date="2019-12-09T02:09:00Z">
              <w:rPr>
                <w:lang w:val="en-US"/>
              </w:rPr>
            </w:rPrChange>
          </w:rPr>
          <w:t>H</w:t>
        </w:r>
      </w:ins>
      <w:ins w:id="3615" w:author="Rodion Kharabet" w:date="2019-12-06T02:22:00Z">
        <w:r w:rsidR="00B82B9A" w:rsidRPr="00312974">
          <w:rPr>
            <w:rPrChange w:id="3616" w:author="Rodion" w:date="2019-12-09T02:09:00Z">
              <w:rPr>
                <w:lang w:val="en-US"/>
              </w:rPr>
            </w:rPrChange>
          </w:rPr>
          <w:t>iku</w:t>
        </w:r>
      </w:ins>
      <w:ins w:id="3617" w:author="Rodion Kharabet" w:date="2019-12-06T02:21:00Z">
        <w:r w:rsidR="00B82B9A" w:rsidRPr="00030B2B">
          <w:t xml:space="preserve"> зображено</w:t>
        </w:r>
      </w:ins>
      <w:ins w:id="3618" w:author="Rodion Kharabet" w:date="2019-12-06T02:22:00Z">
        <w:r w:rsidR="00B82B9A" w:rsidRPr="00312974">
          <w:rPr>
            <w:rPrChange w:id="3619" w:author="Rodion" w:date="2019-12-09T02:09:00Z">
              <w:rPr>
                <w:lang w:val="ru-RU"/>
              </w:rPr>
            </w:rPrChange>
          </w:rPr>
          <w:t xml:space="preserve"> на рисунку 2.1.</w:t>
        </w:r>
      </w:ins>
      <w:del w:id="3620" w:author="Rodion Kharabet" w:date="2019-12-06T02:20:00Z">
        <w:r w:rsidRPr="00030B2B" w:rsidDel="00B82B9A">
          <w:delText>.</w:delText>
        </w:r>
      </w:del>
    </w:p>
    <w:p w14:paraId="76B4FDFE" w14:textId="14CC4856" w:rsidR="00B82B9A" w:rsidRPr="00312974" w:rsidRDefault="00B82B9A" w:rsidP="002C3E5C">
      <w:pPr>
        <w:rPr>
          <w:ins w:id="3621" w:author="Rodion Kharabet" w:date="2019-12-06T02:22:00Z"/>
          <w:rPrChange w:id="3622" w:author="Rodion" w:date="2019-12-09T02:09:00Z">
            <w:rPr>
              <w:ins w:id="3623" w:author="Rodion Kharabet" w:date="2019-12-06T02:22:00Z"/>
              <w:lang w:val="ru-RU"/>
            </w:rPr>
          </w:rPrChange>
        </w:rPr>
      </w:pPr>
    </w:p>
    <w:p w14:paraId="7BFFD80A" w14:textId="67271777" w:rsidR="00B82B9A" w:rsidRPr="00312974" w:rsidRDefault="00B82B9A">
      <w:pPr>
        <w:jc w:val="center"/>
        <w:rPr>
          <w:ins w:id="3624" w:author="Rodion Kharabet" w:date="2019-12-06T02:22:00Z"/>
          <w:rPrChange w:id="3625" w:author="Rodion" w:date="2019-12-09T02:09:00Z">
            <w:rPr>
              <w:ins w:id="3626" w:author="Rodion Kharabet" w:date="2019-12-06T02:22:00Z"/>
              <w:lang w:val="ru-RU"/>
            </w:rPr>
          </w:rPrChange>
        </w:rPr>
        <w:pPrChange w:id="3627" w:author="Rodion Kharabet" w:date="2019-12-06T02:22:00Z">
          <w:pPr/>
        </w:pPrChange>
      </w:pPr>
      <w:ins w:id="3628" w:author="Rodion Kharabet" w:date="2019-12-06T02:22:00Z">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ins>
    </w:p>
    <w:p w14:paraId="239135DE" w14:textId="3C015249" w:rsidR="00B82B9A" w:rsidRPr="00312974" w:rsidRDefault="00B82B9A">
      <w:pPr>
        <w:jc w:val="center"/>
        <w:rPr>
          <w:ins w:id="3629" w:author="Rodion Kharabet" w:date="2019-12-06T02:22:00Z"/>
          <w:rPrChange w:id="3630" w:author="Rodion" w:date="2019-12-09T02:09:00Z">
            <w:rPr>
              <w:ins w:id="3631" w:author="Rodion Kharabet" w:date="2019-12-06T02:22:00Z"/>
              <w:lang w:val="ru-RU"/>
            </w:rPr>
          </w:rPrChange>
        </w:rPr>
        <w:pPrChange w:id="3632" w:author="Rodion Kharabet" w:date="2019-12-06T02:22:00Z">
          <w:pPr/>
        </w:pPrChange>
      </w:pPr>
      <w:ins w:id="3633" w:author="Rodion Kharabet" w:date="2019-12-06T02:22:00Z">
        <w:r w:rsidRPr="00312974">
          <w:rPr>
            <w:rPrChange w:id="3634" w:author="Rodion" w:date="2019-12-09T02:09:00Z">
              <w:rPr>
                <w:lang w:val="ru-RU"/>
              </w:rPr>
            </w:rPrChange>
          </w:rPr>
          <w:t>Рисунок 2.1 – Зов</w:t>
        </w:r>
        <w:r w:rsidRPr="00030B2B">
          <w:t xml:space="preserve">нішній вигляд </w:t>
        </w:r>
        <w:r w:rsidRPr="00312974">
          <w:rPr>
            <w:rPrChange w:id="3635" w:author="Rodion" w:date="2019-12-09T02:09:00Z">
              <w:rPr>
                <w:lang w:val="en-US"/>
              </w:rPr>
            </w:rPrChange>
          </w:rPr>
          <w:t>Hiku</w:t>
        </w:r>
      </w:ins>
      <w:ins w:id="3636" w:author="Rodion Kharabet" w:date="2019-12-06T02:28:00Z">
        <w:r w:rsidR="004F01CB" w:rsidRPr="00312974">
          <w:rPr>
            <w:rPrChange w:id="3637" w:author="Rodion" w:date="2019-12-09T02:09:00Z">
              <w:rPr>
                <w:lang w:val="en-US"/>
              </w:rPr>
            </w:rPrChange>
          </w:rPr>
          <w:t xml:space="preserve"> [26]</w:t>
        </w:r>
      </w:ins>
    </w:p>
    <w:p w14:paraId="1553ACF6" w14:textId="77777777" w:rsidR="00B82B9A" w:rsidRPr="00030B2B" w:rsidRDefault="00B82B9A" w:rsidP="002C3E5C"/>
    <w:p w14:paraId="38CE8956" w14:textId="1D3E1443" w:rsidR="002C3E5C" w:rsidRPr="00312974" w:rsidRDefault="002C3E5C" w:rsidP="002C3E5C">
      <w:pPr>
        <w:rPr>
          <w:rPrChange w:id="3638" w:author="Rodion" w:date="2019-12-09T02:09:00Z">
            <w:rPr/>
          </w:rPrChange>
        </w:rPr>
      </w:pPr>
      <w:r w:rsidRPr="00312974">
        <w:rPr>
          <w:rPrChange w:id="3639" w:author="Rodion" w:date="2019-12-09T02:09:00Z">
            <w:rPr/>
          </w:rPrChange>
        </w:rPr>
        <w:t xml:space="preserve">Перш ніж скористатися Hiku, необхідно завантажити </w:t>
      </w:r>
      <w:r w:rsidR="00AF4F67" w:rsidRPr="00312974">
        <w:rPr>
          <w:rPrChange w:id="3640" w:author="Rodion" w:date="2019-12-09T02:09:00Z">
            <w:rPr/>
          </w:rPrChange>
        </w:rPr>
        <w:t xml:space="preserve">відповідний </w:t>
      </w:r>
      <w:r w:rsidRPr="00312974">
        <w:rPr>
          <w:rPrChange w:id="3641" w:author="Rodion" w:date="2019-12-09T02:09:00Z">
            <w:rPr/>
          </w:rPrChange>
        </w:rPr>
        <w:t>додаток</w:t>
      </w:r>
      <w:r w:rsidR="00AF4F67" w:rsidRPr="00312974">
        <w:rPr>
          <w:rPrChange w:id="3642" w:author="Rodion" w:date="2019-12-09T02:09:00Z">
            <w:rPr/>
          </w:rPrChange>
        </w:rPr>
        <w:t xml:space="preserve"> </w:t>
      </w:r>
      <w:r w:rsidRPr="00312974">
        <w:rPr>
          <w:rPrChange w:id="3643" w:author="Rodion" w:date="2019-12-09T02:09:00Z">
            <w:rPr/>
          </w:rPrChange>
        </w:rPr>
        <w:t xml:space="preserve"> на телефон (Hiku сумісний як із пристроями iOS, так і з Android) та створити обліковий запис. Для того щоб з’єднати додаток з Hiku, його потрібно розмістити на екрані свого смартфона таким чином, щоб об’єктив був спрямований вниз. Об’єктив Hiku </w:t>
      </w:r>
      <w:del w:id="3644" w:author="Rodion" w:date="2019-12-05T23:51:00Z">
        <w:r w:rsidRPr="00312974" w:rsidDel="005F6B57">
          <w:rPr>
            <w:rPrChange w:id="3645" w:author="Rodion" w:date="2019-12-09T02:09:00Z">
              <w:rPr/>
            </w:rPrChange>
          </w:rPr>
          <w:delText xml:space="preserve">- це </w:delText>
        </w:r>
      </w:del>
      <w:ins w:id="3646" w:author="Rodion" w:date="2019-12-05T23:51:00Z">
        <w:r w:rsidR="005F6B57" w:rsidRPr="00312974">
          <w:rPr>
            <w:rPrChange w:id="3647" w:author="Rodion" w:date="2019-12-09T02:09:00Z">
              <w:rPr/>
            </w:rPrChange>
          </w:rPr>
          <w:t xml:space="preserve">– це </w:t>
        </w:r>
      </w:ins>
      <w:r w:rsidRPr="00312974">
        <w:rPr>
          <w:rPrChange w:id="3648" w:author="Rodion" w:date="2019-12-09T02:09:00Z">
            <w:rPr/>
          </w:rPrChange>
        </w:rPr>
        <w:t>прозоре вікно, розташоване в нижній частині пристрою</w:t>
      </w:r>
      <w:ins w:id="3649" w:author="Rodion Kharabet" w:date="2019-12-06T02:17:00Z">
        <w:r w:rsidR="00816CAF" w:rsidRPr="00312974">
          <w:rPr>
            <w:rPrChange w:id="3650" w:author="Rodion" w:date="2019-12-09T02:09:00Z">
              <w:rPr/>
            </w:rPrChange>
          </w:rPr>
          <w:t xml:space="preserve"> </w:t>
        </w:r>
      </w:ins>
      <w:del w:id="3651" w:author="Rodion Kharabet" w:date="2019-12-06T02:17:00Z">
        <w:r w:rsidRPr="00312974" w:rsidDel="00816CAF">
          <w:rPr>
            <w:rPrChange w:id="3652" w:author="Rodion" w:date="2019-12-09T02:09:00Z">
              <w:rPr/>
            </w:rPrChange>
          </w:rPr>
          <w:delText xml:space="preserve">. У разі виникнення </w:delText>
        </w:r>
        <w:r w:rsidR="001E78AC" w:rsidRPr="00312974" w:rsidDel="00816CAF">
          <w:rPr>
            <w:rPrChange w:id="3653" w:author="Rodion" w:date="2019-12-09T02:09:00Z">
              <w:rPr/>
            </w:rPrChange>
          </w:rPr>
          <w:delText>проблем під час користування пристроєм, Hiku забезпечує</w:delText>
        </w:r>
        <w:r w:rsidRPr="00312974" w:rsidDel="00816CAF">
          <w:rPr>
            <w:rPrChange w:id="3654" w:author="Rodion" w:date="2019-12-09T02:09:00Z">
              <w:rPr/>
            </w:rPrChange>
          </w:rPr>
          <w:delText xml:space="preserve"> </w:delText>
        </w:r>
        <w:r w:rsidR="001E78AC" w:rsidRPr="00312974" w:rsidDel="00816CAF">
          <w:rPr>
            <w:rPrChange w:id="3655" w:author="Rodion" w:date="2019-12-09T02:09:00Z">
              <w:rPr/>
            </w:rPrChange>
          </w:rPr>
          <w:delText xml:space="preserve">довідку на сайті або в центрі підтримки користувачів. В основному допоміжні матеріали представлені у формі відеозаписів і </w:delText>
        </w:r>
        <w:r w:rsidRPr="00312974" w:rsidDel="00816CAF">
          <w:rPr>
            <w:rPrChange w:id="3656" w:author="Rodion" w:date="2019-12-09T02:09:00Z">
              <w:rPr/>
            </w:rPrChange>
          </w:rPr>
          <w:delText xml:space="preserve"> містять </w:delText>
        </w:r>
        <w:r w:rsidR="001E78AC" w:rsidRPr="00312974" w:rsidDel="00816CAF">
          <w:rPr>
            <w:rPrChange w:id="3657" w:author="Rodion" w:date="2019-12-09T02:09:00Z">
              <w:rPr/>
            </w:rPrChange>
          </w:rPr>
          <w:delText>наглядні інструкції до користування своїм продуктом</w:delText>
        </w:r>
        <w:r w:rsidR="002209AB" w:rsidRPr="00312974" w:rsidDel="00816CAF">
          <w:rPr>
            <w:rPrChange w:id="3658" w:author="Rodion" w:date="2019-12-09T02:09:00Z">
              <w:rPr/>
            </w:rPrChange>
          </w:rPr>
          <w:delText xml:space="preserve"> </w:delText>
        </w:r>
      </w:del>
      <w:r w:rsidR="002209AB" w:rsidRPr="00312974">
        <w:rPr>
          <w:rPrChange w:id="3659" w:author="Rodion" w:date="2019-12-09T02:09:00Z">
            <w:rPr/>
          </w:rPrChange>
        </w:rPr>
        <w:t>[31]</w:t>
      </w:r>
      <w:r w:rsidR="001E78AC" w:rsidRPr="00312974">
        <w:rPr>
          <w:rPrChange w:id="3660" w:author="Rodion" w:date="2019-12-09T02:09:00Z">
            <w:rPr/>
          </w:rPrChange>
        </w:rPr>
        <w:t>.</w:t>
      </w:r>
    </w:p>
    <w:p w14:paraId="4C9CFFEA" w14:textId="388C9424" w:rsidR="002209AB" w:rsidRPr="00030B2B" w:rsidRDefault="002C3E5C" w:rsidP="002C3E5C">
      <w:r w:rsidRPr="00312974">
        <w:rPr>
          <w:rPrChange w:id="3661" w:author="Rodion" w:date="2019-12-09T02:09:00Z">
            <w:rPr/>
          </w:rPrChange>
        </w:rPr>
        <w:t xml:space="preserve">Після </w:t>
      </w:r>
      <w:r w:rsidR="002209AB" w:rsidRPr="00312974">
        <w:rPr>
          <w:rPrChange w:id="3662" w:author="Rodion" w:date="2019-12-09T02:09:00Z">
            <w:rPr/>
          </w:rPrChange>
        </w:rPr>
        <w:t>того, як смартфон і Hiku встановлять з'єднання</w:t>
      </w:r>
      <w:r w:rsidRPr="00312974">
        <w:rPr>
          <w:rPrChange w:id="3663" w:author="Rodion" w:date="2019-12-09T02:09:00Z">
            <w:rPr/>
          </w:rPrChange>
        </w:rPr>
        <w:t xml:space="preserve">, можна почати використовувати Hiku для створення списків покупок. Варто зазначити, що Hiku підтримує </w:t>
      </w:r>
      <w:ins w:id="3664" w:author="Rodion Kharabet" w:date="2019-12-06T02:17:00Z">
        <w:r w:rsidR="00816CAF" w:rsidRPr="00312974">
          <w:rPr>
            <w:rPrChange w:id="3665" w:author="Rodion" w:date="2019-12-09T02:09:00Z">
              <w:rPr/>
            </w:rPrChange>
          </w:rPr>
          <w:t xml:space="preserve">тільки </w:t>
        </w:r>
      </w:ins>
      <w:r w:rsidRPr="00312974">
        <w:rPr>
          <w:rPrChange w:id="3666" w:author="Rodion" w:date="2019-12-09T02:09:00Z">
            <w:rPr/>
          </w:rPrChange>
        </w:rPr>
        <w:t xml:space="preserve">2,4 </w:t>
      </w:r>
      <w:r w:rsidRPr="00030B2B">
        <w:t>ГГц-мережі</w:t>
      </w:r>
      <w:del w:id="3667" w:author="Rodion Kharabet" w:date="2019-12-06T02:18:00Z">
        <w:r w:rsidRPr="00030B2B" w:rsidDel="00816CAF">
          <w:delText>, а не 5 ГГц</w:delText>
        </w:r>
      </w:del>
      <w:r w:rsidRPr="00030B2B">
        <w:t xml:space="preserve">. </w:t>
      </w:r>
    </w:p>
    <w:p w14:paraId="66777FAE" w14:textId="135AA8CA" w:rsidR="002C3E5C" w:rsidRPr="00030B2B" w:rsidRDefault="002209AB" w:rsidP="002C3E5C">
      <w:r w:rsidRPr="00030B2B">
        <w:lastRenderedPageBreak/>
        <w:t xml:space="preserve">Hiku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041BF968" w:rsidR="002C3E5C" w:rsidRPr="00030B2B" w:rsidRDefault="002C3E5C" w:rsidP="002C3E5C">
      <w:r w:rsidRPr="00030B2B">
        <w:t xml:space="preserve">Під час сканування продуктів Hiku видає два звукові сигнали. Ці звуки означають, що сканування спрацювало та продукт був успішно доданий у </w:t>
      </w:r>
      <w:del w:id="3668" w:author="Rodion Kharabet" w:date="2019-12-06T02:18:00Z">
        <w:r w:rsidRPr="00030B2B" w:rsidDel="00816CAF">
          <w:delText xml:space="preserve">ваш </w:delText>
        </w:r>
      </w:del>
      <w:r w:rsidRPr="00030B2B">
        <w:t>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Hiku додасть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r w:rsidRPr="00030B2B">
        <w:t>Hiku надає можливість підключення до Walmart.com та Peapod. Якщо у цих магазинах є товари зі списку, їх можна придбати напряму.</w:t>
      </w:r>
    </w:p>
    <w:p w14:paraId="7DE82785" w14:textId="796E0B71" w:rsidR="002C3E5C" w:rsidRPr="00030B2B" w:rsidRDefault="002C3E5C" w:rsidP="002C3E5C">
      <w:r w:rsidRPr="00030B2B">
        <w:t xml:space="preserve">Hiku розроблений для iOS </w:t>
      </w:r>
      <w:del w:id="3669" w:author="Rodion Kharabet" w:date="2019-12-06T02:18:00Z">
        <w:r w:rsidRPr="00030B2B" w:rsidDel="00816CAF">
          <w:delText xml:space="preserve">(10 або новішої версії) </w:delText>
        </w:r>
      </w:del>
      <w:r w:rsidRPr="00030B2B">
        <w:t xml:space="preserve">та Android, однак також працює з Apple Airport, швидкою бездротовою базовою станцією Apple. </w:t>
      </w:r>
      <w:del w:id="3670" w:author="Rodion Kharabet" w:date="2019-12-06T02:18:00Z">
        <w:r w:rsidRPr="00030B2B" w:rsidDel="00816CAF">
          <w:delText xml:space="preserve">Підтримує 802.11b/g/n Wi-Fi, 2.4 ГГц. Hiku досить міцний, водостійкий. </w:delText>
        </w:r>
      </w:del>
      <w:r w:rsidRPr="00030B2B">
        <w:t>Оснащений бортовим мікрофоном, розпізнавання мови надане Nuance Communications, Inc. Hiku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r w:rsidRPr="00030B2B">
        <w:t>Hiku оснащений модулем 1D лінійного сканування зображень. Він підтримує найпопулярніші символи, такі як UPC-A, Code 128, Code 29, UPC-E, EAN-8, EAN-13 та ін. Hiku має базу даних зі штрих-кодами з понад 17 мільйонами записів, більшість з яких призначені для американських продуктів. Однак Hiku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ереваги Hiku:</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r w:rsidRPr="00030B2B">
        <w:t>Hiku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69115EA5" w:rsidR="002C3E5C" w:rsidRPr="00030B2B" w:rsidRDefault="00DA6242" w:rsidP="002C3E5C">
      <w:pPr>
        <w:pStyle w:val="ListParagraph"/>
      </w:pPr>
      <w:r w:rsidRPr="00030B2B">
        <w:t>в</w:t>
      </w:r>
      <w:r w:rsidR="002C3E5C" w:rsidRPr="00030B2B">
        <w:t>артість Hiku вище середнього – 49</w:t>
      </w:r>
      <w:ins w:id="3671" w:author="Rodion Kharabet" w:date="2019-12-06T02:32:00Z">
        <w:r w:rsidR="00A0254C" w:rsidRPr="00312974">
          <w:rPr>
            <w:rPrChange w:id="3672" w:author="Rodion" w:date="2019-12-09T02:09:00Z">
              <w:rPr>
                <w:lang w:val="en-US"/>
              </w:rPr>
            </w:rPrChange>
          </w:rPr>
          <w:t>$</w:t>
        </w:r>
      </w:ins>
      <w:del w:id="3673" w:author="Rodion Kharabet" w:date="2019-12-06T02:32:00Z">
        <w:r w:rsidR="002C3E5C" w:rsidRPr="00030B2B" w:rsidDel="00A0254C">
          <w:delText xml:space="preserve"> доларів</w:delText>
        </w:r>
      </w:del>
      <w:r w:rsidRPr="00030B2B">
        <w:t>;</w:t>
      </w:r>
    </w:p>
    <w:p w14:paraId="2F50FFC5" w14:textId="51789CA8" w:rsidR="002C3E5C" w:rsidRPr="00030B2B" w:rsidRDefault="00DA6242" w:rsidP="002C3E5C">
      <w:pPr>
        <w:pStyle w:val="ListParagraph"/>
      </w:pPr>
      <w:r w:rsidRPr="00030B2B">
        <w:lastRenderedPageBreak/>
        <w:t>н</w:t>
      </w:r>
      <w:r w:rsidR="002C3E5C" w:rsidRPr="00030B2B">
        <w:t>еможливість додавати товари у кастомізований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еможливість додавати товари у кастомізований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еможливість ділитися списками поза додатком або з іншими зареєстрованими користувачами додатку Hiku.</w:t>
      </w:r>
    </w:p>
    <w:p w14:paraId="02F18C3A" w14:textId="2D7F18C6" w:rsidR="00231200" w:rsidRPr="00030B2B" w:rsidRDefault="00231200" w:rsidP="00943128"/>
    <w:p w14:paraId="7FE636CC" w14:textId="7DB7832E" w:rsidR="00E14758" w:rsidRPr="00030B2B" w:rsidRDefault="00E14758" w:rsidP="00F347BE">
      <w:pPr>
        <w:pStyle w:val="Heading2"/>
      </w:pPr>
      <w:del w:id="3674" w:author="Rodion Kharabet" w:date="2019-12-06T02:16:00Z">
        <w:r w:rsidRPr="00030B2B" w:rsidDel="00816CAF">
          <w:delText>3</w:delText>
        </w:r>
      </w:del>
      <w:bookmarkStart w:id="3675" w:name="_Toc26763213"/>
      <w:ins w:id="3676" w:author="Rodion Kharabet" w:date="2019-12-06T02:16:00Z">
        <w:r w:rsidR="00816CAF" w:rsidRPr="00030B2B">
          <w:t>2</w:t>
        </w:r>
      </w:ins>
      <w:r w:rsidRPr="00030B2B">
        <w:t>.2 GeniCan</w:t>
      </w:r>
      <w:bookmarkEnd w:id="3675"/>
    </w:p>
    <w:p w14:paraId="1C9C05CC" w14:textId="2D31A57A" w:rsidR="00E14758" w:rsidRPr="00030B2B" w:rsidRDefault="00E14758" w:rsidP="00943128"/>
    <w:p w14:paraId="244CD583" w14:textId="77777777" w:rsidR="004F01CB" w:rsidRPr="00030B2B" w:rsidRDefault="00E14758" w:rsidP="00E14758">
      <w:pPr>
        <w:rPr>
          <w:ins w:id="3677" w:author="Rodion Kharabet" w:date="2019-12-06T02:25:00Z"/>
        </w:rPr>
      </w:pPr>
      <w:r w:rsidRPr="00030B2B">
        <w:t xml:space="preserve">GeniCan </w:t>
      </w:r>
      <w:del w:id="3678" w:author="Rodion" w:date="2019-12-05T23:51:00Z">
        <w:r w:rsidRPr="00030B2B" w:rsidDel="005F6B57">
          <w:delText xml:space="preserve">- це </w:delText>
        </w:r>
      </w:del>
      <w:ins w:id="3679" w:author="Rodion" w:date="2019-12-05T23:51:00Z">
        <w:r w:rsidR="005F6B57" w:rsidRPr="00030B2B">
          <w:t xml:space="preserve">– це </w:t>
        </w:r>
      </w:ins>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ins w:id="3680" w:author="Rodion Kharabet" w:date="2019-12-06T02:25:00Z">
        <w:r w:rsidR="004F01CB" w:rsidRPr="00312974">
          <w:rPr>
            <w:rPrChange w:id="3681" w:author="Rodion" w:date="2019-12-09T02:09:00Z">
              <w:rPr>
                <w:lang w:val="ru-RU"/>
              </w:rPr>
            </w:rPrChange>
          </w:rPr>
          <w:t>Зовн</w:t>
        </w:r>
        <w:r w:rsidR="004F01CB" w:rsidRPr="00030B2B">
          <w:t>іш</w:t>
        </w:r>
        <w:r w:rsidR="004F01CB" w:rsidRPr="00312974">
          <w:rPr>
            <w:rPrChange w:id="3682" w:author="Rodion" w:date="2019-12-09T02:09:00Z">
              <w:rPr/>
            </w:rPrChange>
          </w:rPr>
          <w:t xml:space="preserve">ній вигляд </w:t>
        </w:r>
        <w:r w:rsidR="004F01CB" w:rsidRPr="00312974">
          <w:rPr>
            <w:rPrChange w:id="3683" w:author="Rodion" w:date="2019-12-09T02:09:00Z">
              <w:rPr>
                <w:lang w:val="en-US"/>
              </w:rPr>
            </w:rPrChange>
          </w:rPr>
          <w:t xml:space="preserve">GeniCan </w:t>
        </w:r>
        <w:r w:rsidR="004F01CB" w:rsidRPr="00312974">
          <w:rPr>
            <w:rPrChange w:id="3684" w:author="Rodion" w:date="2019-12-09T02:09:00Z">
              <w:rPr>
                <w:lang w:val="ru-RU"/>
              </w:rPr>
            </w:rPrChange>
          </w:rPr>
          <w:t xml:space="preserve">зображено на рисунку 2.2. </w:t>
        </w:r>
      </w:ins>
    </w:p>
    <w:p w14:paraId="6B5EA98A" w14:textId="19BE8839" w:rsidR="004F01CB" w:rsidRPr="00312974" w:rsidRDefault="004F01CB" w:rsidP="00E14758">
      <w:pPr>
        <w:rPr>
          <w:ins w:id="3685" w:author="Rodion Kharabet" w:date="2019-12-06T02:28:00Z"/>
          <w:rPrChange w:id="3686" w:author="Rodion" w:date="2019-12-09T02:09:00Z">
            <w:rPr>
              <w:ins w:id="3687" w:author="Rodion Kharabet" w:date="2019-12-06T02:28:00Z"/>
              <w:lang w:val="en-US"/>
            </w:rPr>
          </w:rPrChange>
        </w:rPr>
      </w:pPr>
    </w:p>
    <w:p w14:paraId="3D7CB40C" w14:textId="4D589D78" w:rsidR="004F01CB" w:rsidRPr="00030B2B" w:rsidRDefault="004F01CB">
      <w:pPr>
        <w:jc w:val="center"/>
        <w:rPr>
          <w:ins w:id="3688" w:author="Rodion Kharabet" w:date="2019-12-06T02:25:00Z"/>
        </w:rPr>
        <w:pPrChange w:id="3689" w:author="Rodion Kharabet" w:date="2019-12-06T02:29:00Z">
          <w:pPr/>
        </w:pPrChange>
      </w:pPr>
      <w:ins w:id="3690" w:author="Rodion Kharabet" w:date="2019-12-06T02:28:00Z">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ins>
      <w:ins w:id="3691" w:author="Rodion Kharabet" w:date="2019-12-06T02:29:00Z">
        <w:r w:rsidRPr="00312974">
          <w:rPr>
            <w:rPrChange w:id="3692" w:author="Rodion" w:date="2019-12-09T02:09:00Z">
              <w:rPr>
                <w:lang w:val="en-US"/>
              </w:rPr>
            </w:rPrChange>
          </w:rPr>
          <w:br w:type="textWrapping" w:clear="all"/>
        </w:r>
        <w:r w:rsidRPr="00312974">
          <w:rPr>
            <w:rPrChange w:id="3693" w:author="Rodion" w:date="2019-12-09T02:09:00Z">
              <w:rPr>
                <w:lang w:val="ru-RU"/>
              </w:rPr>
            </w:rPrChange>
          </w:rPr>
          <w:t xml:space="preserve">Рисунок 2.2 – </w:t>
        </w:r>
        <w:r w:rsidRPr="00030B2B">
          <w:t xml:space="preserve">Зовнішній вигляд </w:t>
        </w:r>
        <w:r w:rsidRPr="00312974">
          <w:rPr>
            <w:rPrChange w:id="3694" w:author="Rodion" w:date="2019-12-09T02:09:00Z">
              <w:rPr>
                <w:lang w:val="en-US"/>
              </w:rPr>
            </w:rPrChange>
          </w:rPr>
          <w:t>GeniCan [27]</w:t>
        </w:r>
      </w:ins>
    </w:p>
    <w:p w14:paraId="38A9F0F5" w14:textId="77777777" w:rsidR="004F01CB" w:rsidRPr="00312974" w:rsidRDefault="004F01CB" w:rsidP="00E14758">
      <w:pPr>
        <w:rPr>
          <w:ins w:id="3695" w:author="Rodion Kharabet" w:date="2019-12-06T02:25:00Z"/>
          <w:rPrChange w:id="3696" w:author="Rodion" w:date="2019-12-09T02:09:00Z">
            <w:rPr>
              <w:ins w:id="3697" w:author="Rodion Kharabet" w:date="2019-12-06T02:25:00Z"/>
            </w:rPr>
          </w:rPrChange>
        </w:rPr>
      </w:pPr>
    </w:p>
    <w:p w14:paraId="304F8CC9" w14:textId="299AF4B1" w:rsidR="00E14758" w:rsidRPr="00312974" w:rsidRDefault="00E14758" w:rsidP="00E14758">
      <w:pPr>
        <w:rPr>
          <w:rPrChange w:id="3698" w:author="Rodion" w:date="2019-12-09T02:09:00Z">
            <w:rPr/>
          </w:rPrChange>
        </w:rPr>
      </w:pPr>
      <w:r w:rsidRPr="00312974">
        <w:rPr>
          <w:rPrChange w:id="3699" w:author="Rodion" w:date="2019-12-09T02:09:00Z">
            <w:rPr/>
          </w:rPrChange>
        </w:rPr>
        <w:t>Користувач сканує штрих-код товару, перш ніж викинути його, і GeniCan автоматично заповнює список покупок у додатку.</w:t>
      </w:r>
    </w:p>
    <w:p w14:paraId="76D8D228" w14:textId="5012D649" w:rsidR="00E14758" w:rsidRPr="00312974" w:rsidRDefault="00E14758" w:rsidP="00E14758">
      <w:pPr>
        <w:rPr>
          <w:rPrChange w:id="3700" w:author="Rodion" w:date="2019-12-09T02:09:00Z">
            <w:rPr/>
          </w:rPrChange>
        </w:rPr>
      </w:pPr>
      <w:r w:rsidRPr="00312974">
        <w:rPr>
          <w:rPrChange w:id="3701" w:author="Rodion" w:date="2019-12-09T02:09:00Z">
            <w:rPr/>
          </w:rPrChange>
        </w:rPr>
        <w:lastRenderedPageBreak/>
        <w:t xml:space="preserve">Якщо товар (наприклад, фрукт) не має штрих-коду, GeniCan починає </w:t>
      </w:r>
      <w:del w:id="3702" w:author="Rodion Kharabet" w:date="2019-12-06T02:31:00Z">
        <w:r w:rsidRPr="00312974" w:rsidDel="006030F9">
          <w:rPr>
            <w:rPrChange w:id="3703" w:author="Rodion" w:date="2019-12-09T02:09:00Z">
              <w:rPr/>
            </w:rPrChange>
          </w:rPr>
          <w:delText>“говорити”</w:delText>
        </w:r>
      </w:del>
      <w:ins w:id="3704" w:author="Rodion Kharabet" w:date="2019-12-06T02:31:00Z">
        <w:r w:rsidR="006030F9" w:rsidRPr="00312974">
          <w:rPr>
            <w:rPrChange w:id="3705" w:author="Rodion" w:date="2019-12-09T02:09:00Z">
              <w:rPr>
                <w:lang w:val="ru-RU"/>
              </w:rPr>
            </w:rPrChange>
          </w:rPr>
          <w:t>вза</w:t>
        </w:r>
        <w:r w:rsidR="006030F9" w:rsidRPr="00030B2B">
          <w:t>ємодіяти з користувачем</w:t>
        </w:r>
      </w:ins>
      <w:r w:rsidRPr="00312974">
        <w:rPr>
          <w:rPrChange w:id="3706" w:author="Rodion" w:date="2019-12-09T02:09:00Z">
            <w:rPr/>
          </w:rPrChange>
        </w:rPr>
        <w:t xml:space="preserve">: </w:t>
      </w:r>
      <w:r w:rsidR="00F46647" w:rsidRPr="00312974">
        <w:rPr>
          <w:rPrChange w:id="3707" w:author="Rodion" w:date="2019-12-09T02:09:00Z">
            <w:rPr/>
          </w:rPrChange>
        </w:rPr>
        <w:t xml:space="preserve">він </w:t>
      </w:r>
      <w:r w:rsidRPr="00312974">
        <w:rPr>
          <w:rPrChange w:id="3708" w:author="Rodion" w:date="2019-12-09T02:09:00Z">
            <w:rPr/>
          </w:rPrChange>
        </w:rPr>
        <w:t xml:space="preserve">запитує користувача, який товар потрібно </w:t>
      </w:r>
      <w:r w:rsidR="00B95D0E" w:rsidRPr="00312974">
        <w:rPr>
          <w:rPrChange w:id="3709" w:author="Rodion" w:date="2019-12-09T02:09:00Z">
            <w:rPr/>
          </w:rPrChange>
        </w:rPr>
        <w:t>додати</w:t>
      </w:r>
      <w:r w:rsidRPr="00312974">
        <w:rPr>
          <w:rPrChange w:id="3710" w:author="Rodion" w:date="2019-12-09T02:09:00Z">
            <w:rPr/>
          </w:rPrChange>
        </w:rPr>
        <w:t xml:space="preserve"> до списку покупок. Коли користувач відповідає, GeniCan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GeniCan повідомить, що не зрозумів голосову команду</w:t>
      </w:r>
      <w:r w:rsidR="00F46647" w:rsidRPr="00312974">
        <w:rPr>
          <w:rPrChange w:id="3711" w:author="Rodion" w:date="2019-12-09T02:09:00Z">
            <w:rPr/>
          </w:rPrChange>
        </w:rPr>
        <w:t xml:space="preserve"> [33]</w:t>
      </w:r>
      <w:r w:rsidRPr="00312974">
        <w:rPr>
          <w:rPrChange w:id="3712" w:author="Rodion" w:date="2019-12-09T02:09:00Z">
            <w:rPr/>
          </w:rPrChange>
        </w:rPr>
        <w:t xml:space="preserve">. </w:t>
      </w:r>
    </w:p>
    <w:p w14:paraId="7703523F" w14:textId="74CA3388" w:rsidR="00E14758" w:rsidRPr="00312974" w:rsidRDefault="00E14758" w:rsidP="00E14758">
      <w:pPr>
        <w:rPr>
          <w:rPrChange w:id="3713" w:author="Rodion" w:date="2019-12-09T02:09:00Z">
            <w:rPr/>
          </w:rPrChange>
        </w:rPr>
      </w:pPr>
      <w:r w:rsidRPr="00312974">
        <w:rPr>
          <w:rPrChange w:id="3714" w:author="Rodion" w:date="2019-12-09T02:09:00Z">
            <w:rPr/>
          </w:rPrChange>
        </w:rPr>
        <w:t xml:space="preserve">GeniCan </w:t>
      </w:r>
      <w:r w:rsidR="00F46647" w:rsidRPr="00312974">
        <w:rPr>
          <w:rPrChange w:id="3715" w:author="Rodion" w:date="2019-12-09T02:09:00Z">
            <w:rPr/>
          </w:rPrChange>
        </w:rPr>
        <w:t>може працювати кілька місяців</w:t>
      </w:r>
      <w:r w:rsidRPr="00312974">
        <w:rPr>
          <w:rPrChange w:id="3716" w:author="Rodion" w:date="2019-12-09T02:09:00Z">
            <w:rPr/>
          </w:rPrChange>
        </w:rPr>
        <w:t xml:space="preserve"> </w:t>
      </w:r>
      <w:r w:rsidR="00F46647" w:rsidRPr="00312974">
        <w:rPr>
          <w:rPrChange w:id="3717" w:author="Rodion" w:date="2019-12-09T02:09:00Z">
            <w:rPr/>
          </w:rPrChange>
        </w:rPr>
        <w:t xml:space="preserve">від </w:t>
      </w:r>
      <w:r w:rsidRPr="00312974">
        <w:rPr>
          <w:rPrChange w:id="3718" w:author="Rodion" w:date="2019-12-09T02:09:00Z">
            <w:rPr/>
          </w:rPrChange>
        </w:rPr>
        <w:t xml:space="preserve">4 батарейок типу AA і використовує Wi-Fi для підключення до маршрутизатора та надсилання даних в Інтернет. </w:t>
      </w:r>
      <w:r w:rsidR="00F46647" w:rsidRPr="00312974">
        <w:rPr>
          <w:rPrChange w:id="3719" w:author="Rodion" w:date="2019-12-09T02:09:00Z">
            <w:rPr/>
          </w:rPrChange>
        </w:rPr>
        <w:t>Й</w:t>
      </w:r>
      <w:r w:rsidRPr="00312974">
        <w:rPr>
          <w:rPrChange w:id="3720" w:author="Rodion" w:date="2019-12-09T02:09:00Z">
            <w:rPr/>
          </w:rPrChange>
        </w:rPr>
        <w:t xml:space="preserve">ого </w:t>
      </w:r>
      <w:r w:rsidR="00F46647" w:rsidRPr="00312974">
        <w:rPr>
          <w:rPrChange w:id="3721" w:author="Rodion" w:date="2019-12-09T02:09:00Z">
            <w:rPr/>
          </w:rPrChange>
        </w:rPr>
        <w:t xml:space="preserve">особливістю є те, що пристрій можна налаштувати </w:t>
      </w:r>
      <w:r w:rsidRPr="00312974">
        <w:rPr>
          <w:rPrChange w:id="3722" w:author="Rodion" w:date="2019-12-09T02:09:00Z">
            <w:rPr/>
          </w:rPrChange>
        </w:rPr>
        <w:t>для автоматичного замовлення товарів завдяки інтеграції з послугами Amazon Dash Replenishment Services. Компанія GeniCan заявила, що компанія планує в майбутньому додати інших онлайн-партнерів, крім Amazon</w:t>
      </w:r>
      <w:r w:rsidR="00F46647" w:rsidRPr="00312974">
        <w:rPr>
          <w:rPrChange w:id="3723" w:author="Rodion" w:date="2019-12-09T02:09:00Z">
            <w:rPr/>
          </w:rPrChange>
        </w:rPr>
        <w:t xml:space="preserve"> [34]</w:t>
      </w:r>
      <w:r w:rsidRPr="00312974">
        <w:rPr>
          <w:rPrChange w:id="3724" w:author="Rodion" w:date="2019-12-09T02:09:00Z">
            <w:rPr/>
          </w:rPrChange>
        </w:rPr>
        <w:t xml:space="preserve">. </w:t>
      </w:r>
    </w:p>
    <w:p w14:paraId="557735B1" w14:textId="77777777" w:rsidR="00E14758" w:rsidRPr="00312974" w:rsidRDefault="00E14758" w:rsidP="00E14758">
      <w:pPr>
        <w:rPr>
          <w:rPrChange w:id="3725" w:author="Rodion" w:date="2019-12-09T02:09:00Z">
            <w:rPr/>
          </w:rPrChange>
        </w:rPr>
      </w:pPr>
      <w:r w:rsidRPr="00312974">
        <w:rPr>
          <w:rPrChange w:id="3726" w:author="Rodion" w:date="2019-12-09T02:09:00Z">
            <w:rPr/>
          </w:rPrChange>
        </w:rPr>
        <w:t>Додаток GeniCan доступний для мобільних пристроїв iOS та Android. Списками, які зберігаються в додатку GeniCan,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Pr>
        <w:rPr>
          <w:rPrChange w:id="3727" w:author="Rodion" w:date="2019-12-09T02:09:00Z">
            <w:rPr/>
          </w:rPrChange>
        </w:rPr>
      </w:pPr>
      <w:r w:rsidRPr="00312974">
        <w:rPr>
          <w:rPrChange w:id="3728" w:author="Rodion" w:date="2019-12-09T02:09:00Z">
            <w:rPr/>
          </w:rPrChange>
        </w:rPr>
        <w:t>GeniCan підключається до мережі 802.11b/g/n Wi-Fi, 2.4 ГГц. На даний момент GeniCan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GeniCan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rPr>
          <w:rPrChange w:id="3729" w:author="Rodion" w:date="2019-12-09T02:09:00Z">
            <w:rPr/>
          </w:rPrChange>
        </w:rPr>
        <w:t xml:space="preserve"> [35]</w:t>
      </w:r>
      <w:r w:rsidRPr="00312974">
        <w:rPr>
          <w:rPrChange w:id="3730" w:author="Rodion" w:date="2019-12-09T02:09:00Z">
            <w:rPr/>
          </w:rPrChange>
        </w:rPr>
        <w:t>.</w:t>
      </w:r>
    </w:p>
    <w:p w14:paraId="7C7004AC" w14:textId="077A5A97" w:rsidR="00E14758" w:rsidRPr="00312974" w:rsidRDefault="00F46647" w:rsidP="00E14758">
      <w:pPr>
        <w:rPr>
          <w:rPrChange w:id="3731" w:author="Rodion" w:date="2019-12-09T02:09:00Z">
            <w:rPr/>
          </w:rPrChange>
        </w:rPr>
      </w:pPr>
      <w:r w:rsidRPr="00312974">
        <w:rPr>
          <w:rPrChange w:id="3732" w:author="Rodion" w:date="2019-12-09T02:09:00Z">
            <w:rPr/>
          </w:rPrChange>
        </w:rPr>
        <w:t xml:space="preserve">В результаті досліджень було виявлено наступні переваги </w:t>
      </w:r>
      <w:r w:rsidR="00E14758" w:rsidRPr="00312974">
        <w:rPr>
          <w:rPrChange w:id="3733" w:author="Rodion" w:date="2019-12-09T02:09:00Z">
            <w:rPr/>
          </w:rPrChange>
        </w:rPr>
        <w:t>GeniCan:</w:t>
      </w:r>
    </w:p>
    <w:p w14:paraId="70703657" w14:textId="095B92CD" w:rsidR="00E14758" w:rsidRPr="00312974" w:rsidRDefault="00F46647" w:rsidP="00E14758">
      <w:pPr>
        <w:pStyle w:val="ListParagraph"/>
        <w:rPr>
          <w:rPrChange w:id="3734" w:author="Rodion" w:date="2019-12-09T02:09:00Z">
            <w:rPr/>
          </w:rPrChange>
        </w:rPr>
      </w:pPr>
      <w:r w:rsidRPr="00312974">
        <w:rPr>
          <w:rPrChange w:id="3735" w:author="Rodion" w:date="2019-12-09T02:09:00Z">
            <w:rPr/>
          </w:rPrChange>
        </w:rPr>
        <w:t>п</w:t>
      </w:r>
      <w:r w:rsidR="00E14758" w:rsidRPr="00312974">
        <w:rPr>
          <w:rPrChange w:id="3736" w:author="Rodion" w:date="2019-12-09T02:09:00Z">
            <w:rPr/>
          </w:rPrChange>
        </w:rPr>
        <w:t>ростий у використанні</w:t>
      </w:r>
      <w:r w:rsidRPr="00312974">
        <w:rPr>
          <w:rPrChange w:id="3737" w:author="Rodion" w:date="2019-12-09T02:09:00Z">
            <w:rPr/>
          </w:rPrChange>
        </w:rPr>
        <w:t>;</w:t>
      </w:r>
    </w:p>
    <w:p w14:paraId="1BE18B30" w14:textId="74E3622C" w:rsidR="00E14758" w:rsidRPr="00312974" w:rsidRDefault="00F46647" w:rsidP="00E14758">
      <w:pPr>
        <w:pStyle w:val="ListParagraph"/>
        <w:rPr>
          <w:rPrChange w:id="3738" w:author="Rodion" w:date="2019-12-09T02:09:00Z">
            <w:rPr/>
          </w:rPrChange>
        </w:rPr>
      </w:pPr>
      <w:r w:rsidRPr="00312974">
        <w:rPr>
          <w:rPrChange w:id="3739" w:author="Rodion" w:date="2019-12-09T02:09:00Z">
            <w:rPr/>
          </w:rPrChange>
        </w:rPr>
        <w:t>є</w:t>
      </w:r>
      <w:r w:rsidR="00E14758" w:rsidRPr="00312974">
        <w:rPr>
          <w:rPrChange w:id="3740" w:author="Rodion" w:date="2019-12-09T02:09:00Z">
            <w:rPr/>
          </w:rPrChange>
        </w:rPr>
        <w:t xml:space="preserve"> підтримка кількох списків</w:t>
      </w:r>
      <w:r w:rsidRPr="00312974">
        <w:rPr>
          <w:rPrChange w:id="3741" w:author="Rodion" w:date="2019-12-09T02:09:00Z">
            <w:rPr/>
          </w:rPrChange>
        </w:rPr>
        <w:t>;</w:t>
      </w:r>
    </w:p>
    <w:p w14:paraId="36A57359" w14:textId="1DB84C5B" w:rsidR="00E14758" w:rsidRPr="00312974" w:rsidRDefault="00F46647" w:rsidP="00E14758">
      <w:pPr>
        <w:pStyle w:val="ListParagraph"/>
        <w:rPr>
          <w:rPrChange w:id="3742" w:author="Rodion" w:date="2019-12-09T02:09:00Z">
            <w:rPr/>
          </w:rPrChange>
        </w:rPr>
      </w:pPr>
      <w:r w:rsidRPr="00312974">
        <w:rPr>
          <w:rPrChange w:id="3743" w:author="Rodion" w:date="2019-12-09T02:09:00Z">
            <w:rPr/>
          </w:rPrChange>
        </w:rPr>
        <w:t>к</w:t>
      </w:r>
      <w:r w:rsidR="00E14758" w:rsidRPr="00312974">
        <w:rPr>
          <w:rPrChange w:id="3744" w:author="Rodion" w:date="2019-12-09T02:09:00Z">
            <w:rPr/>
          </w:rPrChange>
        </w:rPr>
        <w:t>онтроль голосом</w:t>
      </w:r>
      <w:r w:rsidRPr="00312974">
        <w:rPr>
          <w:rPrChange w:id="3745" w:author="Rodion" w:date="2019-12-09T02:09:00Z">
            <w:rPr/>
          </w:rPrChange>
        </w:rPr>
        <w:t>;</w:t>
      </w:r>
    </w:p>
    <w:p w14:paraId="0446FF0B" w14:textId="0EC52E87" w:rsidR="00E14758" w:rsidRPr="00312974" w:rsidRDefault="00F46647" w:rsidP="00E14758">
      <w:pPr>
        <w:pStyle w:val="ListParagraph"/>
        <w:rPr>
          <w:rPrChange w:id="3746" w:author="Rodion" w:date="2019-12-09T02:09:00Z">
            <w:rPr/>
          </w:rPrChange>
        </w:rPr>
      </w:pPr>
      <w:r w:rsidRPr="00312974">
        <w:rPr>
          <w:rPrChange w:id="3747" w:author="Rodion" w:date="2019-12-09T02:09:00Z">
            <w:rPr/>
          </w:rPrChange>
        </w:rPr>
        <w:t>м</w:t>
      </w:r>
      <w:r w:rsidR="00E14758" w:rsidRPr="00312974">
        <w:rPr>
          <w:rPrChange w:id="3748" w:author="Rodion" w:date="2019-12-09T02:09:00Z">
            <w:rPr/>
          </w:rPrChange>
        </w:rPr>
        <w:t>ожливість ділитися списками поза додатком</w:t>
      </w:r>
      <w:r w:rsidRPr="00312974">
        <w:rPr>
          <w:rPrChange w:id="3749" w:author="Rodion" w:date="2019-12-09T02:09:00Z">
            <w:rPr/>
          </w:rPrChange>
        </w:rPr>
        <w:t>;</w:t>
      </w:r>
    </w:p>
    <w:p w14:paraId="32B2F714" w14:textId="17001BF4" w:rsidR="00E14758" w:rsidRPr="00312974" w:rsidRDefault="00F46647" w:rsidP="00E14758">
      <w:pPr>
        <w:rPr>
          <w:rPrChange w:id="3750" w:author="Rodion" w:date="2019-12-09T02:09:00Z">
            <w:rPr/>
          </w:rPrChange>
        </w:rPr>
      </w:pPr>
      <w:r w:rsidRPr="00312974">
        <w:rPr>
          <w:rPrChange w:id="3751" w:author="Rodion" w:date="2019-12-09T02:09:00Z">
            <w:rPr/>
          </w:rPrChange>
        </w:rPr>
        <w:lastRenderedPageBreak/>
        <w:t>Також було виявлено наступі недоліки</w:t>
      </w:r>
      <w:r w:rsidR="00E14758" w:rsidRPr="00312974">
        <w:rPr>
          <w:rPrChange w:id="3752" w:author="Rodion" w:date="2019-12-09T02:09:00Z">
            <w:rPr/>
          </w:rPrChange>
        </w:rPr>
        <w:t>:</w:t>
      </w:r>
    </w:p>
    <w:p w14:paraId="16BD88F1" w14:textId="3701130A" w:rsidR="00E14758" w:rsidRPr="00312974" w:rsidRDefault="00F46647" w:rsidP="00E14758">
      <w:pPr>
        <w:pStyle w:val="ListParagraph"/>
        <w:rPr>
          <w:rPrChange w:id="3753" w:author="Rodion" w:date="2019-12-09T02:09:00Z">
            <w:rPr/>
          </w:rPrChange>
        </w:rPr>
      </w:pPr>
      <w:r w:rsidRPr="00312974">
        <w:rPr>
          <w:rPrChange w:id="3754" w:author="Rodion" w:date="2019-12-09T02:09:00Z">
            <w:rPr/>
          </w:rPrChange>
        </w:rPr>
        <w:t>в</w:t>
      </w:r>
      <w:r w:rsidR="00E14758" w:rsidRPr="00312974">
        <w:rPr>
          <w:rPrChange w:id="3755" w:author="Rodion" w:date="2019-12-09T02:09:00Z">
            <w:rPr/>
          </w:rPrChange>
        </w:rPr>
        <w:t>артість GeniCan 149</w:t>
      </w:r>
      <w:r w:rsidRPr="00312974">
        <w:rPr>
          <w:rPrChange w:id="3756" w:author="Rodion" w:date="2019-12-09T02:09:00Z">
            <w:rPr/>
          </w:rPrChange>
        </w:rPr>
        <w:t>$;</w:t>
      </w:r>
    </w:p>
    <w:p w14:paraId="003B54C1" w14:textId="74EEFD77" w:rsidR="00E14758" w:rsidRPr="00312974" w:rsidRDefault="00F46647" w:rsidP="00E14758">
      <w:pPr>
        <w:pStyle w:val="ListParagraph"/>
        <w:rPr>
          <w:rPrChange w:id="3757" w:author="Rodion" w:date="2019-12-09T02:09:00Z">
            <w:rPr/>
          </w:rPrChange>
        </w:rPr>
      </w:pPr>
      <w:r w:rsidRPr="00312974">
        <w:rPr>
          <w:rPrChange w:id="3758" w:author="Rodion" w:date="2019-12-09T02:09:00Z">
            <w:rPr/>
          </w:rPrChange>
        </w:rPr>
        <w:t>б</w:t>
      </w:r>
      <w:r w:rsidR="00E14758" w:rsidRPr="00312974">
        <w:rPr>
          <w:rPrChange w:id="3759" w:author="Rodion" w:date="2019-12-09T02:09:00Z">
            <w:rPr/>
          </w:rPrChange>
        </w:rPr>
        <w:t xml:space="preserve">аза даних </w:t>
      </w:r>
      <w:r w:rsidRPr="00312974">
        <w:rPr>
          <w:rPrChange w:id="3760" w:author="Rodion" w:date="2019-12-09T02:09:00Z">
            <w:rPr/>
          </w:rPrChange>
        </w:rPr>
        <w:t xml:space="preserve">товарів </w:t>
      </w:r>
      <w:r w:rsidR="00E14758" w:rsidRPr="00312974">
        <w:rPr>
          <w:rPrChange w:id="3761" w:author="Rodion" w:date="2019-12-09T02:09:00Z">
            <w:rPr/>
          </w:rPrChange>
        </w:rPr>
        <w:t xml:space="preserve">розрахована на </w:t>
      </w:r>
      <w:r w:rsidRPr="00312974">
        <w:rPr>
          <w:rPrChange w:id="3762" w:author="Rodion" w:date="2019-12-09T02:09:00Z">
            <w:rPr/>
          </w:rPrChange>
        </w:rPr>
        <w:t xml:space="preserve">використання продукту в межах </w:t>
      </w:r>
      <w:r w:rsidR="00E14758" w:rsidRPr="00312974">
        <w:rPr>
          <w:rPrChange w:id="3763" w:author="Rodion" w:date="2019-12-09T02:09:00Z">
            <w:rPr/>
          </w:rPrChange>
        </w:rPr>
        <w:t>США</w:t>
      </w:r>
      <w:r w:rsidRPr="00312974">
        <w:rPr>
          <w:rPrChange w:id="3764" w:author="Rodion" w:date="2019-12-09T02:09:00Z">
            <w:rPr/>
          </w:rPrChange>
        </w:rPr>
        <w:t>;</w:t>
      </w:r>
    </w:p>
    <w:p w14:paraId="7F2F235C" w14:textId="42C9AFE8" w:rsidR="00E14758" w:rsidRPr="00312974" w:rsidRDefault="00F46647" w:rsidP="00E14758">
      <w:pPr>
        <w:pStyle w:val="ListParagraph"/>
        <w:rPr>
          <w:rPrChange w:id="3765" w:author="Rodion" w:date="2019-12-09T02:09:00Z">
            <w:rPr/>
          </w:rPrChange>
        </w:rPr>
      </w:pPr>
      <w:r w:rsidRPr="00312974">
        <w:rPr>
          <w:rPrChange w:id="3766" w:author="Rodion" w:date="2019-12-09T02:09:00Z">
            <w:rPr/>
          </w:rPrChange>
        </w:rPr>
        <w:t>ф</w:t>
      </w:r>
      <w:r w:rsidR="00E14758" w:rsidRPr="00312974">
        <w:rPr>
          <w:rPrChange w:id="3767" w:author="Rodion" w:date="2019-12-09T02:09:00Z">
            <w:rPr/>
          </w:rPrChange>
        </w:rPr>
        <w:t>ункція розпізнавання голосом підтримує тільки одну мову.</w:t>
      </w:r>
    </w:p>
    <w:p w14:paraId="64A5FB08" w14:textId="47BB303F" w:rsidR="00E14758" w:rsidRPr="00312974" w:rsidRDefault="00E14758" w:rsidP="00943128">
      <w:pPr>
        <w:rPr>
          <w:rPrChange w:id="3768" w:author="Rodion" w:date="2019-12-09T02:09:00Z">
            <w:rPr/>
          </w:rPrChange>
        </w:rPr>
      </w:pPr>
    </w:p>
    <w:p w14:paraId="7336B075" w14:textId="54B51ED1" w:rsidR="00B91B49" w:rsidRPr="00312974" w:rsidRDefault="00B91B49" w:rsidP="00B91B49">
      <w:pPr>
        <w:pStyle w:val="Heading2"/>
        <w:rPr>
          <w:rPrChange w:id="3769" w:author="Rodion" w:date="2019-12-09T02:09:00Z">
            <w:rPr/>
          </w:rPrChange>
        </w:rPr>
      </w:pPr>
      <w:del w:id="3770" w:author="Rodion Kharabet" w:date="2019-12-06T02:16:00Z">
        <w:r w:rsidRPr="00312974" w:rsidDel="00816CAF">
          <w:rPr>
            <w:rPrChange w:id="3771" w:author="Rodion" w:date="2019-12-09T02:09:00Z">
              <w:rPr/>
            </w:rPrChange>
          </w:rPr>
          <w:delText>3</w:delText>
        </w:r>
      </w:del>
      <w:bookmarkStart w:id="3772" w:name="_Toc26763214"/>
      <w:ins w:id="3773" w:author="Rodion Kharabet" w:date="2019-12-06T02:16:00Z">
        <w:r w:rsidR="00816CAF" w:rsidRPr="00312974">
          <w:rPr>
            <w:rPrChange w:id="3774" w:author="Rodion" w:date="2019-12-09T02:09:00Z">
              <w:rPr/>
            </w:rPrChange>
          </w:rPr>
          <w:t>2</w:t>
        </w:r>
      </w:ins>
      <w:r w:rsidRPr="00312974">
        <w:rPr>
          <w:rPrChange w:id="3775" w:author="Rodion" w:date="2019-12-09T02:09:00Z">
            <w:rPr/>
          </w:rPrChange>
        </w:rPr>
        <w:t>.3 Висновки</w:t>
      </w:r>
      <w:bookmarkEnd w:id="3772"/>
    </w:p>
    <w:p w14:paraId="22BFCFF8" w14:textId="5B416348" w:rsidR="00B91B49" w:rsidRPr="00312974" w:rsidRDefault="00B91B49" w:rsidP="00943128">
      <w:pPr>
        <w:rPr>
          <w:rPrChange w:id="3776" w:author="Rodion" w:date="2019-12-09T02:09:00Z">
            <w:rPr/>
          </w:rPrChange>
        </w:rPr>
      </w:pPr>
    </w:p>
    <w:p w14:paraId="631D8396" w14:textId="77777777" w:rsidR="00CE1A16" w:rsidRPr="00312974" w:rsidRDefault="00FD1362" w:rsidP="00943128">
      <w:pPr>
        <w:rPr>
          <w:rPrChange w:id="3777" w:author="Rodion" w:date="2019-12-09T02:09:00Z">
            <w:rPr/>
          </w:rPrChange>
        </w:rPr>
      </w:pPr>
      <w:r w:rsidRPr="00312974">
        <w:rPr>
          <w:rPrChange w:id="3778" w:author="Rodion" w:date="2019-12-09T02:09:00Z">
            <w:rPr/>
          </w:rPrChange>
        </w:rPr>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rPr>
          <w:rPrChange w:id="3779" w:author="Rodion" w:date="2019-12-09T02:09:00Z">
            <w:rPr/>
          </w:rPrChange>
        </w:rPr>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5D119CC0" w:rsidR="00FD1362" w:rsidRPr="00312974" w:rsidRDefault="00CE1A16" w:rsidP="00943128">
      <w:pPr>
        <w:rPr>
          <w:rPrChange w:id="3780" w:author="Rodion" w:date="2019-12-09T02:09:00Z">
            <w:rPr/>
          </w:rPrChange>
        </w:rPr>
      </w:pPr>
      <w:r w:rsidRPr="00312974">
        <w:rPr>
          <w:rPrChange w:id="3781" w:author="Rodion" w:date="2019-12-09T02:09:00Z">
            <w:rPr/>
          </w:rPrChange>
        </w:rPr>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rPr>
          <w:rPrChange w:id="3782" w:author="Rodion" w:date="2019-12-09T02:09:00Z">
            <w:rPr/>
          </w:rPrChange>
        </w:rPr>
        <w:t>представляють</w:t>
      </w:r>
      <w:r w:rsidRPr="00312974">
        <w:rPr>
          <w:rPrChange w:id="3783" w:author="Rodion" w:date="2019-12-09T02:09:00Z">
            <w:rPr/>
          </w:rPrChange>
        </w:rPr>
        <w:t xml:space="preserve"> апаратні пристрої, що сприймають </w:t>
      </w:r>
      <w:r w:rsidR="00B95D0E" w:rsidRPr="00312974">
        <w:rPr>
          <w:rPrChange w:id="3784" w:author="Rodion" w:date="2019-12-09T02:09:00Z">
            <w:rPr/>
          </w:rPrChange>
        </w:rPr>
        <w:t>голосову</w:t>
      </w:r>
      <w:r w:rsidRPr="00312974">
        <w:rPr>
          <w:rPrChange w:id="3785" w:author="Rodion" w:date="2019-12-09T02:09:00Z">
            <w:rPr/>
          </w:rPrChange>
        </w:rPr>
        <w:t xml:space="preserve"> інформацію про необхідність додати якийсь товар до списку покупок. </w:t>
      </w:r>
      <w:r w:rsidR="00A6448D" w:rsidRPr="00312974">
        <w:rPr>
          <w:rPrChange w:id="3786" w:author="Rodion" w:date="2019-12-09T02:09:00Z">
            <w:rPr/>
          </w:rPrChange>
        </w:rPr>
        <w:t>В одному з них присутній сканер штрих-кодів, що на</w:t>
      </w:r>
      <w:ins w:id="3787" w:author="Rodion Kharabet" w:date="2019-12-06T02:32:00Z">
        <w:r w:rsidR="008F2B24" w:rsidRPr="00312974">
          <w:rPr>
            <w:rPrChange w:id="3788" w:author="Rodion" w:date="2019-12-09T02:09:00Z">
              <w:rPr>
                <w:lang w:val="ru-RU"/>
              </w:rPr>
            </w:rPrChange>
          </w:rPr>
          <w:t>д</w:t>
        </w:r>
      </w:ins>
      <w:del w:id="3789" w:author="Rodion Kharabet" w:date="2019-12-06T02:32:00Z">
        <w:r w:rsidR="00A6448D" w:rsidRPr="00030B2B" w:rsidDel="008F2B24">
          <w:delText>л</w:delText>
        </w:r>
      </w:del>
      <w:r w:rsidR="00A6448D" w:rsidRPr="00312974">
        <w:rPr>
          <w:rPrChange w:id="3790" w:author="Rodion" w:date="2019-12-09T02:09:00Z">
            <w:rPr/>
          </w:rPrChange>
        </w:rPr>
        <w:t xml:space="preserve">ає користувачам можливість не користуватися голосовими командами, а просто відсканувати штрих-код на упаковці, після чого відповідний товар буде додано до списку покупок. </w:t>
      </w:r>
    </w:p>
    <w:p w14:paraId="3867A86F" w14:textId="629377EF" w:rsidR="00A6448D" w:rsidRPr="00312974" w:rsidRDefault="00A6448D" w:rsidP="00943128">
      <w:pPr>
        <w:rPr>
          <w:rPrChange w:id="3791" w:author="Rodion" w:date="2019-12-09T02:09:00Z">
            <w:rPr/>
          </w:rPrChange>
        </w:rPr>
      </w:pPr>
      <w:r w:rsidRPr="00312974">
        <w:rPr>
          <w:rPrChange w:id="3792" w:author="Rodion" w:date="2019-12-09T02:09:00Z">
            <w:rPr/>
          </w:rPrChange>
        </w:rPr>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rPr>
          <w:rPrChange w:id="3793" w:author="Rodion" w:date="2019-12-09T02:09:00Z">
            <w:rPr/>
          </w:rPrChange>
        </w:rPr>
        <w:t>відскакувати</w:t>
      </w:r>
      <w:r w:rsidRPr="00312974">
        <w:rPr>
          <w:rPrChange w:id="3794" w:author="Rodion" w:date="2019-12-09T02:09:00Z">
            <w:rPr/>
          </w:rPrChange>
        </w:rPr>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rPr>
          <w:rPrChange w:id="3795" w:author="Rodion" w:date="2019-12-09T02:09:00Z">
            <w:rPr/>
          </w:rPrChange>
        </w:rPr>
        <w:t xml:space="preserve">застосування подібних пристроїв </w:t>
      </w:r>
      <w:r w:rsidRPr="00312974">
        <w:rPr>
          <w:rPrChange w:id="3796" w:author="Rodion" w:date="2019-12-09T02:09:00Z">
            <w:rPr/>
          </w:rPrChange>
        </w:rPr>
        <w:t>з точку зору автоматизації</w:t>
      </w:r>
      <w:r w:rsidR="00427078" w:rsidRPr="00312974">
        <w:rPr>
          <w:rPrChange w:id="3797" w:author="Rodion" w:date="2019-12-09T02:09:00Z">
            <w:rPr/>
          </w:rPrChange>
        </w:rPr>
        <w:t xml:space="preserve"> ведення домашнього господарства</w:t>
      </w:r>
      <w:r w:rsidRPr="00312974">
        <w:rPr>
          <w:rPrChange w:id="3798" w:author="Rodion" w:date="2019-12-09T02:09:00Z">
            <w:rPr/>
          </w:rPrChange>
        </w:rPr>
        <w:t>.</w:t>
      </w:r>
    </w:p>
    <w:p w14:paraId="5E81013F" w14:textId="1619ABC6" w:rsidR="00982655" w:rsidRPr="00312974" w:rsidRDefault="00982655">
      <w:pPr>
        <w:spacing w:line="259" w:lineRule="auto"/>
        <w:rPr>
          <w:rPrChange w:id="3799" w:author="Rodion" w:date="2019-12-09T02:09:00Z">
            <w:rPr/>
          </w:rPrChange>
        </w:rPr>
      </w:pPr>
      <w:r w:rsidRPr="00312974">
        <w:rPr>
          <w:rPrChange w:id="3800" w:author="Rodion" w:date="2019-12-09T02:09:00Z">
            <w:rPr/>
          </w:rPrChange>
        </w:rPr>
        <w:br w:type="page"/>
      </w:r>
    </w:p>
    <w:p w14:paraId="0DA437CA" w14:textId="2E2FFE31" w:rsidR="001A6572" w:rsidRPr="00312974" w:rsidRDefault="00CA5EF9" w:rsidP="000C2A1D">
      <w:pPr>
        <w:pStyle w:val="Heading1"/>
        <w:rPr>
          <w:rPrChange w:id="3801" w:author="Rodion" w:date="2019-12-09T02:09:00Z">
            <w:rPr/>
          </w:rPrChange>
        </w:rPr>
      </w:pPr>
      <w:bookmarkStart w:id="3802" w:name="_Toc26763215"/>
      <w:ins w:id="3803" w:author="Rodion Kharabet" w:date="2019-12-06T02:33:00Z">
        <w:r w:rsidRPr="00312974">
          <w:rPr>
            <w:caps w:val="0"/>
            <w:rPrChange w:id="3804" w:author="Rodion" w:date="2019-12-09T02:09:00Z">
              <w:rPr>
                <w:caps w:val="0"/>
                <w:lang w:val="ru-RU"/>
              </w:rPr>
            </w:rPrChange>
          </w:rPr>
          <w:lastRenderedPageBreak/>
          <w:t>3</w:t>
        </w:r>
      </w:ins>
      <w:del w:id="3805" w:author="Rodion Kharabet" w:date="2019-12-06T02:33:00Z">
        <w:r w:rsidR="00C5720A" w:rsidRPr="00030B2B" w:rsidDel="00CA5EF9">
          <w:rPr>
            <w:caps w:val="0"/>
          </w:rPr>
          <w:delText>4</w:delText>
        </w:r>
      </w:del>
      <w:r w:rsidR="00C5720A" w:rsidRPr="00312974">
        <w:rPr>
          <w:caps w:val="0"/>
          <w:rPrChange w:id="3806" w:author="Rodion" w:date="2019-12-09T02:09:00Z">
            <w:rPr>
              <w:caps w:val="0"/>
            </w:rPr>
          </w:rPrChange>
        </w:rPr>
        <w:t xml:space="preserve"> </w:t>
      </w:r>
      <w:r w:rsidRPr="00312974">
        <w:rPr>
          <w:caps w:val="0"/>
          <w:rPrChange w:id="3807" w:author="Rodion" w:date="2019-12-09T02:09:00Z">
            <w:rPr>
              <w:caps w:val="0"/>
            </w:rPr>
          </w:rPrChange>
        </w:rPr>
        <w:t>РОЗРОБ</w:t>
      </w:r>
      <w:ins w:id="3808" w:author="Rodion Kharabet" w:date="2019-12-06T02:33:00Z">
        <w:r w:rsidRPr="00312974">
          <w:rPr>
            <w:caps w:val="0"/>
            <w:rPrChange w:id="3809" w:author="Rodion" w:date="2019-12-09T02:09:00Z">
              <w:rPr>
                <w:caps w:val="0"/>
                <w:lang w:val="ru-RU"/>
              </w:rPr>
            </w:rPrChange>
          </w:rPr>
          <w:t>ЛЕННЯ</w:t>
        </w:r>
      </w:ins>
      <w:del w:id="3810" w:author="Rodion Kharabet" w:date="2019-12-06T02:33:00Z">
        <w:r w:rsidR="00C5720A" w:rsidRPr="00030B2B" w:rsidDel="00CA5EF9">
          <w:rPr>
            <w:caps w:val="0"/>
          </w:rPr>
          <w:delText>КА</w:delText>
        </w:r>
      </w:del>
      <w:r w:rsidR="00C5720A" w:rsidRPr="00312974">
        <w:rPr>
          <w:caps w:val="0"/>
          <w:rPrChange w:id="3811" w:author="Rodion" w:date="2019-12-09T02:09:00Z">
            <w:rPr>
              <w:caps w:val="0"/>
            </w:rPr>
          </w:rPrChange>
        </w:rPr>
        <w:t xml:space="preserve"> ПРОГРАМНО-АПАРАТНОГО КОМПЛЕКСУ</w:t>
      </w:r>
      <w:bookmarkEnd w:id="3802"/>
      <w:r w:rsidR="00C5720A" w:rsidRPr="00312974">
        <w:rPr>
          <w:caps w:val="0"/>
          <w:rPrChange w:id="3812" w:author="Rodion" w:date="2019-12-09T02:09:00Z">
            <w:rPr>
              <w:caps w:val="0"/>
            </w:rPr>
          </w:rPrChange>
        </w:rPr>
        <w:t xml:space="preserve"> </w:t>
      </w:r>
    </w:p>
    <w:p w14:paraId="5E4F7E16" w14:textId="77777777" w:rsidR="000C2A1D" w:rsidRPr="00312974" w:rsidRDefault="000C2A1D" w:rsidP="000C2A1D">
      <w:pPr>
        <w:rPr>
          <w:rPrChange w:id="3813" w:author="Rodion" w:date="2019-12-09T02:09:00Z">
            <w:rPr/>
          </w:rPrChange>
        </w:rPr>
      </w:pPr>
    </w:p>
    <w:p w14:paraId="653CE0BB" w14:textId="245A0EE8" w:rsidR="006E51EE" w:rsidRPr="00312974" w:rsidRDefault="00AB068A" w:rsidP="000C2A1D">
      <w:pPr>
        <w:rPr>
          <w:rPrChange w:id="3814" w:author="Rodion" w:date="2019-12-09T02:09:00Z">
            <w:rPr/>
          </w:rPrChange>
        </w:rPr>
      </w:pPr>
      <w:r w:rsidRPr="00312974">
        <w:rPr>
          <w:rPrChange w:id="3815" w:author="Rodion" w:date="2019-12-09T02:09:00Z">
            <w:rPr/>
          </w:rPrChange>
        </w:rPr>
        <w:t>В цьому розділі будуть описан</w:t>
      </w:r>
      <w:r w:rsidR="00F243F6" w:rsidRPr="00312974">
        <w:rPr>
          <w:rPrChange w:id="3816" w:author="Rodion" w:date="2019-12-09T02:09:00Z">
            <w:rPr/>
          </w:rPrChange>
        </w:rPr>
        <w:t>і етапи розроб</w:t>
      </w:r>
      <w:ins w:id="3817" w:author="Rodion Kharabet" w:date="2019-12-06T02:34:00Z">
        <w:r w:rsidR="00CA5EF9" w:rsidRPr="00312974">
          <w:rPr>
            <w:rPrChange w:id="3818" w:author="Rodion" w:date="2019-12-09T02:09:00Z">
              <w:rPr>
                <w:lang w:val="ru-RU"/>
              </w:rPr>
            </w:rPrChange>
          </w:rPr>
          <w:t>лення</w:t>
        </w:r>
      </w:ins>
      <w:del w:id="3819" w:author="Rodion Kharabet" w:date="2019-12-06T02:34:00Z">
        <w:r w:rsidR="00F243F6" w:rsidRPr="00030B2B" w:rsidDel="00CA5EF9">
          <w:delText>ки</w:delText>
        </w:r>
      </w:del>
      <w:r w:rsidR="00F243F6" w:rsidRPr="00312974">
        <w:rPr>
          <w:rPrChange w:id="3820" w:author="Rodion" w:date="2019-12-09T02:09:00Z">
            <w:rPr/>
          </w:rPrChange>
        </w:rPr>
        <w:t xml:space="preserve"> програмно</w:t>
      </w:r>
      <w:ins w:id="3821" w:author="Rodion Kharabet" w:date="2019-12-06T02:33:00Z">
        <w:r w:rsidR="00CA5EF9" w:rsidRPr="00312974">
          <w:rPr>
            <w:rPrChange w:id="3822" w:author="Rodion" w:date="2019-12-09T02:09:00Z">
              <w:rPr>
                <w:lang w:val="ru-RU"/>
              </w:rPr>
            </w:rPrChange>
          </w:rPr>
          <w:t>-</w:t>
        </w:r>
      </w:ins>
      <w:del w:id="3823" w:author="Rodion Kharabet" w:date="2019-12-06T02:33:00Z">
        <w:r w:rsidR="00F243F6" w:rsidRPr="00030B2B" w:rsidDel="00CA5EF9">
          <w:delText xml:space="preserve"> </w:delText>
        </w:r>
      </w:del>
      <w:r w:rsidR="00F243F6" w:rsidRPr="00312974">
        <w:rPr>
          <w:rPrChange w:id="3824" w:author="Rodion" w:date="2019-12-09T02:09:00Z">
            <w:rPr/>
          </w:rPrChange>
        </w:rPr>
        <w:t xml:space="preserve">апаратного комплексу для </w:t>
      </w:r>
      <w:r w:rsidR="006E388F" w:rsidRPr="00312974">
        <w:rPr>
          <w:rPrChange w:id="3825" w:author="Rodion" w:date="2019-12-09T02:09:00Z">
            <w:rPr/>
          </w:rPrChange>
        </w:rPr>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rPr>
          <w:rPrChange w:id="3826" w:author="Rodion" w:date="2019-12-09T02:09:00Z">
            <w:rPr/>
          </w:rPrChange>
        </w:rPr>
        <w:t>допомагає</w:t>
      </w:r>
      <w:r w:rsidR="006E388F" w:rsidRPr="00312974">
        <w:rPr>
          <w:rPrChange w:id="3827" w:author="Rodion" w:date="2019-12-09T02:09:00Z">
            <w:rPr/>
          </w:rPrChange>
        </w:rPr>
        <w:t xml:space="preserve"> людині у повсякденному житті шляхом </w:t>
      </w:r>
      <w:r w:rsidR="006E51EE" w:rsidRPr="00312974">
        <w:rPr>
          <w:rPrChange w:id="3828" w:author="Rodion" w:date="2019-12-09T02:09:00Z">
            <w:rPr/>
          </w:rPrChange>
        </w:rPr>
        <w:t>автоматизації визначення</w:t>
      </w:r>
      <w:r w:rsidR="006E388F" w:rsidRPr="00312974">
        <w:rPr>
          <w:rPrChange w:id="3829" w:author="Rodion" w:date="2019-12-09T02:09:00Z">
            <w:rPr/>
          </w:rPrChange>
        </w:rPr>
        <w:t xml:space="preserve"> списку покупок</w:t>
      </w:r>
      <w:r w:rsidRPr="00312974">
        <w:rPr>
          <w:rPrChange w:id="3830" w:author="Rodion" w:date="2019-12-09T02:09:00Z">
            <w:rPr/>
          </w:rPrChange>
        </w:rPr>
        <w:t>.</w:t>
      </w:r>
    </w:p>
    <w:p w14:paraId="3A5B5CB9" w14:textId="5E00E62B" w:rsidR="000C2A1D" w:rsidRPr="00312974" w:rsidRDefault="000C2A1D" w:rsidP="000C2A1D">
      <w:pPr>
        <w:rPr>
          <w:rPrChange w:id="3831" w:author="Rodion" w:date="2019-12-09T02:09:00Z">
            <w:rPr/>
          </w:rPrChange>
        </w:rPr>
      </w:pPr>
    </w:p>
    <w:p w14:paraId="638AEBF7" w14:textId="5996F6EE" w:rsidR="000C2A1D" w:rsidRPr="00312974" w:rsidRDefault="000C2A1D" w:rsidP="000C2A1D">
      <w:pPr>
        <w:pStyle w:val="Heading2"/>
        <w:rPr>
          <w:rPrChange w:id="3832" w:author="Rodion" w:date="2019-12-09T02:09:00Z">
            <w:rPr/>
          </w:rPrChange>
        </w:rPr>
      </w:pPr>
      <w:del w:id="3833" w:author="Rodion Kharabet" w:date="2019-12-06T02:43:00Z">
        <w:r w:rsidRPr="00312974" w:rsidDel="00CF41DA">
          <w:rPr>
            <w:rPrChange w:id="3834" w:author="Rodion" w:date="2019-12-09T02:09:00Z">
              <w:rPr/>
            </w:rPrChange>
          </w:rPr>
          <w:delText>4</w:delText>
        </w:r>
      </w:del>
      <w:bookmarkStart w:id="3835" w:name="_Toc26763216"/>
      <w:ins w:id="3836" w:author="Rodion Kharabet" w:date="2019-12-06T02:43:00Z">
        <w:r w:rsidR="00CF41DA" w:rsidRPr="00312974">
          <w:rPr>
            <w:rPrChange w:id="3837" w:author="Rodion" w:date="2019-12-09T02:09:00Z">
              <w:rPr/>
            </w:rPrChange>
          </w:rPr>
          <w:t>3</w:t>
        </w:r>
      </w:ins>
      <w:r w:rsidRPr="00312974">
        <w:rPr>
          <w:rPrChange w:id="3838" w:author="Rodion" w:date="2019-12-09T02:09:00Z">
            <w:rPr/>
          </w:rPrChange>
        </w:rPr>
        <w:t>.1 Принцип роботи комплексу</w:t>
      </w:r>
      <w:bookmarkEnd w:id="3835"/>
    </w:p>
    <w:p w14:paraId="735F9383" w14:textId="77777777" w:rsidR="000C2A1D" w:rsidRPr="00312974" w:rsidRDefault="000C2A1D" w:rsidP="000C2A1D">
      <w:pPr>
        <w:rPr>
          <w:rPrChange w:id="3839" w:author="Rodion" w:date="2019-12-09T02:09:00Z">
            <w:rPr/>
          </w:rPrChange>
        </w:rPr>
      </w:pPr>
    </w:p>
    <w:p w14:paraId="54AEAF28" w14:textId="2DFA9840" w:rsidR="00AB068A" w:rsidRPr="00312974" w:rsidRDefault="006E388F" w:rsidP="000C2A1D">
      <w:pPr>
        <w:rPr>
          <w:rPrChange w:id="3840" w:author="Rodion" w:date="2019-12-09T02:09:00Z">
            <w:rPr/>
          </w:rPrChange>
        </w:rPr>
      </w:pPr>
      <w:r w:rsidRPr="00312974">
        <w:rPr>
          <w:rPrChange w:id="3841" w:author="Rodion" w:date="2019-12-09T02:09:00Z">
            <w:rPr/>
          </w:rPrChange>
        </w:rPr>
        <w:t xml:space="preserve">Система базується на тому, що </w:t>
      </w:r>
      <w:r w:rsidR="006E51EE" w:rsidRPr="00312974">
        <w:rPr>
          <w:rPrChange w:id="3842" w:author="Rodion" w:date="2019-12-09T02:09:00Z">
            <w:rPr/>
          </w:rPrChange>
        </w:rPr>
        <w:t xml:space="preserve">завжди </w:t>
      </w:r>
      <w:r w:rsidRPr="00312974">
        <w:rPr>
          <w:rPrChange w:id="3843" w:author="Rodion" w:date="2019-12-09T02:09:00Z">
            <w:rPr/>
          </w:rPrChange>
        </w:rPr>
        <w:t xml:space="preserve">має </w:t>
      </w:r>
      <w:r w:rsidR="006E51EE" w:rsidRPr="00312974">
        <w:rPr>
          <w:rPrChange w:id="3844" w:author="Rodion" w:date="2019-12-09T02:09:00Z">
            <w:rPr/>
          </w:rPrChange>
        </w:rPr>
        <w:t xml:space="preserve">інформацію про те, які товари наявні в поточний момент часу в домі. Тобто, система відслідковує, коли </w:t>
      </w:r>
      <w:del w:id="3845" w:author="Rodion Kharabet" w:date="2019-12-06T02:34:00Z">
        <w:r w:rsidR="006E51EE" w:rsidRPr="00312974" w:rsidDel="00CA5EF9">
          <w:rPr>
            <w:rPrChange w:id="3846" w:author="Rodion" w:date="2019-12-09T02:09:00Z">
              <w:rPr/>
            </w:rPrChange>
          </w:rPr>
          <w:delText xml:space="preserve">які </w:delText>
        </w:r>
      </w:del>
      <w:r w:rsidR="006E51EE" w:rsidRPr="00312974">
        <w:rPr>
          <w:rPrChange w:id="3847" w:author="Rodion" w:date="2019-12-09T02:09:00Z">
            <w:rPr/>
          </w:rPrChange>
        </w:rPr>
        <w:t>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rPr>
          <w:rPrChange w:id="3848" w:author="Rodion" w:date="2019-12-09T02:09:00Z">
            <w:rPr/>
          </w:rPrChange>
        </w:rPr>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pPr>
        <w:rPr>
          <w:rPrChange w:id="3849" w:author="Rodion" w:date="2019-12-09T02:09:00Z">
            <w:rPr/>
          </w:rPrChange>
        </w:rPr>
      </w:pPr>
      <w:r w:rsidRPr="00312974">
        <w:rPr>
          <w:rPrChange w:id="3850" w:author="Rodion" w:date="2019-12-09T02:09:00Z">
            <w:rPr/>
          </w:rPrChange>
        </w:rPr>
        <w:t xml:space="preserve">Важливим параметром цієї системи є придатність товарів до ідентифікації. </w:t>
      </w:r>
      <w:r w:rsidR="008B4804" w:rsidRPr="00312974">
        <w:rPr>
          <w:rPrChange w:id="3851" w:author="Rodion" w:date="2019-12-09T02:09:00Z">
            <w:rPr/>
          </w:rPrChange>
        </w:rPr>
        <w:t xml:space="preserve">В попередніх розділах було зазначено, що більшість товарів маркуються </w:t>
      </w:r>
      <w:r w:rsidR="00B95D0E" w:rsidRPr="00312974">
        <w:rPr>
          <w:rPrChange w:id="3852" w:author="Rodion" w:date="2019-12-09T02:09:00Z">
            <w:rPr/>
          </w:rPrChange>
        </w:rPr>
        <w:t>виробниками</w:t>
      </w:r>
      <w:r w:rsidR="008B4804" w:rsidRPr="00312974">
        <w:rPr>
          <w:rPrChange w:id="3853" w:author="Rodion" w:date="2019-12-09T02:09:00Z">
            <w:rPr/>
          </w:rPrChange>
        </w:rPr>
        <w:t xml:space="preserve"> за </w:t>
      </w:r>
      <w:r w:rsidR="00B95D0E" w:rsidRPr="00312974">
        <w:rPr>
          <w:rPrChange w:id="3854" w:author="Rodion" w:date="2019-12-09T02:09:00Z">
            <w:rPr/>
          </w:rPrChange>
        </w:rPr>
        <w:t>допомогою</w:t>
      </w:r>
      <w:r w:rsidR="008B4804" w:rsidRPr="00312974">
        <w:rPr>
          <w:rPrChange w:id="3855" w:author="Rodion" w:date="2019-12-09T02:09:00Z">
            <w:rPr/>
          </w:rPrChange>
        </w:rPr>
        <w:t xml:space="preserve"> використання штрих-кодів. Такий спосіб є найдешевшим, оскільки вимагає лише надрукувати на упаковці штри</w:t>
      </w:r>
      <w:r w:rsidR="001E78AC" w:rsidRPr="00312974">
        <w:rPr>
          <w:rPrChange w:id="3856" w:author="Rodion" w:date="2019-12-09T02:09:00Z">
            <w:rPr/>
          </w:rPrChange>
        </w:rPr>
        <w:t>х</w:t>
      </w:r>
      <w:r w:rsidR="008B4804" w:rsidRPr="00312974">
        <w:rPr>
          <w:rPrChange w:id="3857" w:author="Rodion" w:date="2019-12-09T02:09:00Z">
            <w:rPr/>
          </w:rPrChange>
        </w:rPr>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rPr>
          <w:rPrChange w:id="3858" w:author="Rodion" w:date="2019-12-09T02:09:00Z">
            <w:rPr/>
          </w:rPrChange>
        </w:rPr>
        <w:t>х</w:t>
      </w:r>
      <w:r w:rsidR="008B4804" w:rsidRPr="00312974">
        <w:rPr>
          <w:rPrChange w:id="3859" w:author="Rodion" w:date="2019-12-09T02:09:00Z">
            <w:rPr/>
          </w:rPrChange>
        </w:rPr>
        <w:t>-кодом.</w:t>
      </w:r>
    </w:p>
    <w:p w14:paraId="48C3CD48" w14:textId="1633A0B3" w:rsidR="00AC3061" w:rsidRPr="00312974" w:rsidRDefault="00DB1EDC" w:rsidP="000C2A1D">
      <w:pPr>
        <w:rPr>
          <w:rPrChange w:id="3860" w:author="Rodion" w:date="2019-12-09T02:09:00Z">
            <w:rPr/>
          </w:rPrChange>
        </w:rPr>
      </w:pPr>
      <w:r w:rsidRPr="00312974">
        <w:rPr>
          <w:rPrChange w:id="3861" w:author="Rodion" w:date="2019-12-09T02:09:00Z">
            <w:rPr/>
          </w:rPrChange>
        </w:rPr>
        <w:lastRenderedPageBreak/>
        <w:t>З точки зору зручності використання, і</w:t>
      </w:r>
      <w:r w:rsidR="00AC3061" w:rsidRPr="00312974">
        <w:rPr>
          <w:rPrChange w:id="3862" w:author="Rodion" w:date="2019-12-09T02:09:00Z">
            <w:rPr/>
          </w:rPrChange>
        </w:rPr>
        <w:t>дентифікація за допомогою штрих-кодів має певні недоліки, а саме:</w:t>
      </w:r>
    </w:p>
    <w:p w14:paraId="746B8B84" w14:textId="34C6EA24" w:rsidR="009822CE" w:rsidRPr="00312974" w:rsidRDefault="009822CE" w:rsidP="000C2A1D">
      <w:pPr>
        <w:pStyle w:val="ListParagraph"/>
        <w:rPr>
          <w:rPrChange w:id="3863" w:author="Rodion" w:date="2019-12-09T02:09:00Z">
            <w:rPr/>
          </w:rPrChange>
        </w:rPr>
      </w:pPr>
      <w:r w:rsidRPr="00312974">
        <w:rPr>
          <w:rPrChange w:id="3864" w:author="Rodion" w:date="2019-12-09T02:09:00Z">
            <w:rPr/>
          </w:rPrChange>
        </w:rPr>
        <w:t xml:space="preserve">Для </w:t>
      </w:r>
      <w:r w:rsidR="00B95D0E" w:rsidRPr="00312974">
        <w:rPr>
          <w:rPrChange w:id="3865" w:author="Rodion" w:date="2019-12-09T02:09:00Z">
            <w:rPr/>
          </w:rPrChange>
        </w:rPr>
        <w:t>зчитування</w:t>
      </w:r>
      <w:r w:rsidRPr="00312974">
        <w:rPr>
          <w:rPrChange w:id="3866" w:author="Rodion" w:date="2019-12-09T02:09:00Z">
            <w:rPr/>
          </w:rPrChange>
        </w:rPr>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rPr>
          <w:rPrChange w:id="3867" w:author="Rodion" w:date="2019-12-09T02:09:00Z">
            <w:rPr/>
          </w:rPrChange>
        </w:rPr>
      </w:pPr>
      <w:r w:rsidRPr="00312974">
        <w:rPr>
          <w:rPrChange w:id="3868" w:author="Rodion" w:date="2019-12-09T02:09:00Z">
            <w:rPr/>
          </w:rPrChange>
        </w:rPr>
        <w:t xml:space="preserve">Штрих-коди не </w:t>
      </w:r>
      <w:r w:rsidR="00FF66A3" w:rsidRPr="00312974">
        <w:rPr>
          <w:rPrChange w:id="3869" w:author="Rodion" w:date="2019-12-09T02:09:00Z">
            <w:rPr/>
          </w:rPrChange>
        </w:rPr>
        <w:t>мають пам’яті та можливості запису та зчитування додаткової інформації окрім безпосередньо ідентифікатора. Н</w:t>
      </w:r>
      <w:r w:rsidRPr="00312974">
        <w:rPr>
          <w:rPrChange w:id="3870" w:author="Rodion" w:date="2019-12-09T02:09:00Z">
            <w:rPr/>
          </w:rPrChange>
        </w:rPr>
        <w:t xml:space="preserve">априклад, </w:t>
      </w:r>
      <w:r w:rsidR="00FF66A3" w:rsidRPr="00312974">
        <w:rPr>
          <w:rPrChange w:id="3871" w:author="Rodion" w:date="2019-12-09T02:09:00Z">
            <w:rPr/>
          </w:rPrChange>
        </w:rPr>
        <w:t>штрих-код не може місти</w:t>
      </w:r>
      <w:r w:rsidR="00B95D0E" w:rsidRPr="00312974">
        <w:rPr>
          <w:rPrChange w:id="3872" w:author="Rodion" w:date="2019-12-09T02:09:00Z">
            <w:rPr/>
          </w:rPrChange>
        </w:rPr>
        <w:t>ти</w:t>
      </w:r>
      <w:r w:rsidR="00FF66A3" w:rsidRPr="00312974">
        <w:rPr>
          <w:rPrChange w:id="3873" w:author="Rodion" w:date="2019-12-09T02:09:00Z">
            <w:rPr/>
          </w:rPrChange>
        </w:rPr>
        <w:t xml:space="preserve"> </w:t>
      </w:r>
      <w:r w:rsidRPr="00312974">
        <w:rPr>
          <w:rPrChange w:id="3874" w:author="Rodion" w:date="2019-12-09T02:09:00Z">
            <w:rPr/>
          </w:rPrChange>
        </w:rPr>
        <w:t xml:space="preserve">термін придатності </w:t>
      </w:r>
      <w:r w:rsidR="00FF66A3" w:rsidRPr="00312974">
        <w:rPr>
          <w:rPrChange w:id="3875" w:author="Rodion" w:date="2019-12-09T02:09:00Z">
            <w:rPr/>
          </w:rPrChange>
        </w:rPr>
        <w:t xml:space="preserve">товару, а містить </w:t>
      </w:r>
      <w:r w:rsidRPr="00312974">
        <w:rPr>
          <w:rPrChange w:id="3876" w:author="Rodion" w:date="2019-12-09T02:09:00Z">
            <w:rPr/>
          </w:rPrChange>
        </w:rPr>
        <w:t xml:space="preserve">лише </w:t>
      </w:r>
      <w:r w:rsidR="00FF66A3" w:rsidRPr="00312974">
        <w:rPr>
          <w:rPrChange w:id="3877" w:author="Rodion" w:date="2019-12-09T02:09:00Z">
            <w:rPr/>
          </w:rPrChange>
        </w:rPr>
        <w:t xml:space="preserve">ідентифікатор </w:t>
      </w:r>
      <w:r w:rsidRPr="00312974">
        <w:rPr>
          <w:rPrChange w:id="3878" w:author="Rodion" w:date="2019-12-09T02:09:00Z">
            <w:rPr/>
          </w:rPrChange>
        </w:rPr>
        <w:t>виробника та товар</w:t>
      </w:r>
      <w:r w:rsidR="00FF66A3" w:rsidRPr="00312974">
        <w:rPr>
          <w:rPrChange w:id="3879" w:author="Rodion" w:date="2019-12-09T02:09:00Z">
            <w:rPr/>
          </w:rPrChange>
        </w:rPr>
        <w:t>у</w:t>
      </w:r>
      <w:r w:rsidRPr="00312974">
        <w:rPr>
          <w:rPrChange w:id="3880" w:author="Rodion" w:date="2019-12-09T02:09:00Z">
            <w:rPr/>
          </w:rPrChange>
        </w:rPr>
        <w:t>.</w:t>
      </w:r>
    </w:p>
    <w:p w14:paraId="6135B903" w14:textId="7C37DF6E" w:rsidR="009822CE" w:rsidRPr="00312974" w:rsidRDefault="00FF66A3" w:rsidP="000C2A1D">
      <w:pPr>
        <w:pStyle w:val="ListParagraph"/>
        <w:rPr>
          <w:rPrChange w:id="3881" w:author="Rodion" w:date="2019-12-09T02:09:00Z">
            <w:rPr/>
          </w:rPrChange>
        </w:rPr>
      </w:pPr>
      <w:r w:rsidRPr="00312974">
        <w:rPr>
          <w:rPrChange w:id="3882" w:author="Rodion" w:date="2019-12-09T02:09:00Z">
            <w:rPr/>
          </w:rPrChange>
        </w:rPr>
        <w:t xml:space="preserve">Штрих-коди потребують </w:t>
      </w:r>
      <w:r w:rsidR="00B95D0E" w:rsidRPr="00312974">
        <w:rPr>
          <w:rPrChange w:id="3883" w:author="Rodion" w:date="2019-12-09T02:09:00Z">
            <w:rPr/>
          </w:rPrChange>
        </w:rPr>
        <w:t>людського</w:t>
      </w:r>
      <w:r w:rsidRPr="00312974">
        <w:rPr>
          <w:rPrChange w:id="3884" w:author="Rodion" w:date="2019-12-09T02:09:00Z">
            <w:rPr/>
          </w:rPrChange>
        </w:rPr>
        <w:t xml:space="preserve"> часу та роботи,</w:t>
      </w:r>
      <w:r w:rsidR="009822CE" w:rsidRPr="00312974">
        <w:rPr>
          <w:rPrChange w:id="3885" w:author="Rodion" w:date="2019-12-09T02:09:00Z">
            <w:rPr/>
          </w:rPrChange>
        </w:rPr>
        <w:t xml:space="preserve"> оскільки </w:t>
      </w:r>
      <w:r w:rsidRPr="00312974">
        <w:rPr>
          <w:rPrChange w:id="3886" w:author="Rodion" w:date="2019-12-09T02:09:00Z">
            <w:rPr/>
          </w:rPrChange>
        </w:rPr>
        <w:t xml:space="preserve">кожен штрих-код треба сканувати індивідуально. Наприклад, наводити сканер на код, та утримувати його в такому </w:t>
      </w:r>
      <w:r w:rsidR="00B95D0E" w:rsidRPr="00312974">
        <w:rPr>
          <w:rPrChange w:id="3887" w:author="Rodion" w:date="2019-12-09T02:09:00Z">
            <w:rPr/>
          </w:rPrChange>
        </w:rPr>
        <w:t>положенні</w:t>
      </w:r>
      <w:r w:rsidRPr="00312974">
        <w:rPr>
          <w:rPrChange w:id="3888" w:author="Rodion" w:date="2019-12-09T02:09:00Z">
            <w:rPr/>
          </w:rPrChange>
        </w:rPr>
        <w:t xml:space="preserve"> доки сканер не сигналізує про успішне розпізнавання штрих-коду</w:t>
      </w:r>
      <w:r w:rsidR="009822CE" w:rsidRPr="00312974">
        <w:rPr>
          <w:rPrChange w:id="3889" w:author="Rodion" w:date="2019-12-09T02:09:00Z">
            <w:rPr/>
          </w:rPrChange>
        </w:rPr>
        <w:t>.</w:t>
      </w:r>
    </w:p>
    <w:p w14:paraId="650794BC" w14:textId="47242980" w:rsidR="009822CE" w:rsidRPr="00312974" w:rsidRDefault="009822CE" w:rsidP="000C2A1D">
      <w:pPr>
        <w:pStyle w:val="ListParagraph"/>
        <w:rPr>
          <w:rPrChange w:id="3890" w:author="Rodion" w:date="2019-12-09T02:09:00Z">
            <w:rPr/>
          </w:rPrChange>
        </w:rPr>
      </w:pPr>
      <w:r w:rsidRPr="00312974">
        <w:rPr>
          <w:rPrChange w:id="3891" w:author="Rodion" w:date="2019-12-09T02:09:00Z">
            <w:rPr/>
          </w:rPrChange>
        </w:rPr>
        <w:t>Штрих</w:t>
      </w:r>
      <w:r w:rsidR="00FF66A3" w:rsidRPr="00312974">
        <w:rPr>
          <w:rPrChange w:id="3892" w:author="Rodion" w:date="2019-12-09T02:09:00Z">
            <w:rPr/>
          </w:rPrChange>
        </w:rPr>
        <w:t>-</w:t>
      </w:r>
      <w:r w:rsidRPr="00312974">
        <w:rPr>
          <w:rPrChange w:id="3893" w:author="Rodion" w:date="2019-12-09T02:09:00Z">
            <w:rPr/>
          </w:rPrChange>
        </w:rPr>
        <w:t xml:space="preserve">коди мають </w:t>
      </w:r>
      <w:r w:rsidR="00FF66A3" w:rsidRPr="00312974">
        <w:rPr>
          <w:rPrChange w:id="3894" w:author="Rodion" w:date="2019-12-09T02:09:00Z">
            <w:rPr/>
          </w:rPrChange>
        </w:rPr>
        <w:t xml:space="preserve">невисокий </w:t>
      </w:r>
      <w:r w:rsidRPr="00312974">
        <w:rPr>
          <w:rPrChange w:id="3895" w:author="Rodion" w:date="2019-12-09T02:09:00Z">
            <w:rPr/>
          </w:rPrChange>
        </w:rPr>
        <w:t xml:space="preserve">рівень безпеки, оскільки їх можна </w:t>
      </w:r>
      <w:r w:rsidR="00FF66A3" w:rsidRPr="00312974">
        <w:rPr>
          <w:rPrChange w:id="3896" w:author="Rodion" w:date="2019-12-09T02:09:00Z">
            <w:rPr/>
          </w:rPrChange>
        </w:rPr>
        <w:t>легко</w:t>
      </w:r>
      <w:r w:rsidRPr="00312974">
        <w:rPr>
          <w:rPrChange w:id="3897" w:author="Rodion" w:date="2019-12-09T02:09:00Z">
            <w:rPr/>
          </w:rPrChange>
        </w:rPr>
        <w:t xml:space="preserve"> відтворити або підробити.</w:t>
      </w:r>
    </w:p>
    <w:p w14:paraId="6EE1D8AB" w14:textId="55A8A05C" w:rsidR="009822CE" w:rsidRPr="00312974" w:rsidRDefault="009822CE" w:rsidP="000C2A1D">
      <w:pPr>
        <w:pStyle w:val="ListParagraph"/>
        <w:rPr>
          <w:rPrChange w:id="3898" w:author="Rodion" w:date="2019-12-09T02:09:00Z">
            <w:rPr/>
          </w:rPrChange>
        </w:rPr>
      </w:pPr>
      <w:r w:rsidRPr="00312974">
        <w:rPr>
          <w:rPrChange w:id="3899" w:author="Rodion" w:date="2019-12-09T02:09:00Z">
            <w:rPr/>
          </w:rPrChange>
        </w:rPr>
        <w:t>Штрих</w:t>
      </w:r>
      <w:r w:rsidR="00FF66A3" w:rsidRPr="00312974">
        <w:rPr>
          <w:rPrChange w:id="3900" w:author="Rodion" w:date="2019-12-09T02:09:00Z">
            <w:rPr/>
          </w:rPrChange>
        </w:rPr>
        <w:t>-</w:t>
      </w:r>
      <w:r w:rsidRPr="00312974">
        <w:rPr>
          <w:rPrChange w:id="3901" w:author="Rodion" w:date="2019-12-09T02:09:00Z">
            <w:rPr/>
          </w:rPrChange>
        </w:rPr>
        <w:t xml:space="preserve">коди </w:t>
      </w:r>
      <w:r w:rsidR="00FF66A3" w:rsidRPr="00312974">
        <w:rPr>
          <w:rPrChange w:id="3902" w:author="Rodion" w:date="2019-12-09T02:09:00Z">
            <w:rPr/>
          </w:rPrChange>
        </w:rPr>
        <w:t>легко</w:t>
      </w:r>
      <w:r w:rsidRPr="00312974">
        <w:rPr>
          <w:rPrChange w:id="3903" w:author="Rodion" w:date="2019-12-09T02:09:00Z">
            <w:rPr/>
          </w:rPrChange>
        </w:rPr>
        <w:t xml:space="preserve"> пошкоджуються</w:t>
      </w:r>
      <w:r w:rsidR="009F537D" w:rsidRPr="00312974">
        <w:rPr>
          <w:rPrChange w:id="3904" w:author="Rodion" w:date="2019-12-09T02:09:00Z">
            <w:rPr/>
          </w:rPrChange>
        </w:rPr>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pPr>
        <w:rPr>
          <w:rPrChange w:id="3905" w:author="Rodion" w:date="2019-12-09T02:09:00Z">
            <w:rPr/>
          </w:rPrChange>
        </w:rPr>
      </w:pPr>
      <w:r w:rsidRPr="00312974">
        <w:rPr>
          <w:rPrChange w:id="3906" w:author="Rodion" w:date="2019-12-09T02:09:00Z">
            <w:rPr/>
          </w:rPrChange>
        </w:rPr>
        <w:t>На сьогоднішній день, н</w:t>
      </w:r>
      <w:r w:rsidR="00DB1EDC" w:rsidRPr="00312974">
        <w:rPr>
          <w:rPrChange w:id="3907" w:author="Rodion" w:date="2019-12-09T02:09:00Z">
            <w:rPr/>
          </w:rPrChange>
        </w:rPr>
        <w:t>езважаючи на недоліки</w:t>
      </w:r>
      <w:r w:rsidRPr="00312974">
        <w:rPr>
          <w:rPrChange w:id="3908" w:author="Rodion" w:date="2019-12-09T02:09:00Z">
            <w:rPr/>
          </w:rPrChange>
        </w:rPr>
        <w:t xml:space="preserve"> штрих-кодів,</w:t>
      </w:r>
      <w:r w:rsidR="00DB1EDC" w:rsidRPr="00312974">
        <w:rPr>
          <w:rPrChange w:id="3909" w:author="Rodion" w:date="2019-12-09T02:09:00Z">
            <w:rPr/>
          </w:rPrChange>
        </w:rPr>
        <w:t xml:space="preserve"> </w:t>
      </w:r>
      <w:r w:rsidR="00FB4DA3" w:rsidRPr="00312974">
        <w:rPr>
          <w:rPrChange w:id="3910" w:author="Rodion" w:date="2019-12-09T02:09:00Z">
            <w:rPr/>
          </w:rPrChange>
        </w:rPr>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2AF2AA44" w:rsidR="00FB4DA3" w:rsidRPr="00312974" w:rsidRDefault="002E046D" w:rsidP="000C2A1D">
      <w:pPr>
        <w:rPr>
          <w:rPrChange w:id="3911" w:author="Rodion" w:date="2019-12-09T02:09:00Z">
            <w:rPr/>
          </w:rPrChange>
        </w:rPr>
      </w:pPr>
      <w:r w:rsidRPr="00312974">
        <w:rPr>
          <w:rPrChange w:id="3912" w:author="Rodion" w:date="2019-12-09T02:09:00Z">
            <w:rPr/>
          </w:rPrChange>
        </w:rPr>
        <w:t xml:space="preserve">Суттєвою </w:t>
      </w:r>
      <w:r w:rsidR="00B95D0E" w:rsidRPr="00312974">
        <w:rPr>
          <w:rPrChange w:id="3913" w:author="Rodion" w:date="2019-12-09T02:09:00Z">
            <w:rPr/>
          </w:rPrChange>
        </w:rPr>
        <w:t>перевагою</w:t>
      </w:r>
      <w:r w:rsidRPr="00312974">
        <w:rPr>
          <w:rPrChange w:id="3914" w:author="Rodion" w:date="2019-12-09T02:09:00Z">
            <w:rPr/>
          </w:rPrChange>
        </w:rPr>
        <w:t xml:space="preserve"> з боку покращення автоматизації є те</w:t>
      </w:r>
      <w:del w:id="3915" w:author="Rodion Kharabet" w:date="2019-12-06T02:34:00Z">
        <w:r w:rsidRPr="00312974" w:rsidDel="00CA5EF9">
          <w:rPr>
            <w:rPrChange w:id="3916" w:author="Rodion" w:date="2019-12-09T02:09:00Z">
              <w:rPr/>
            </w:rPrChange>
          </w:rPr>
          <w:delText xml:space="preserve"> </w:delText>
        </w:r>
      </w:del>
      <w:ins w:id="3917" w:author="Rodion Kharabet" w:date="2019-12-06T02:34:00Z">
        <w:r w:rsidR="00CA5EF9" w:rsidRPr="00312974">
          <w:rPr>
            <w:rPrChange w:id="3918" w:author="Rodion" w:date="2019-12-09T02:09:00Z">
              <w:rPr>
                <w:lang w:val="ru-RU"/>
              </w:rPr>
            </w:rPrChange>
          </w:rPr>
          <w:t>,</w:t>
        </w:r>
      </w:ins>
      <w:del w:id="3919" w:author="Rodion Kharabet" w:date="2019-12-06T02:34:00Z">
        <w:r w:rsidRPr="00030B2B" w:rsidDel="00CA5EF9">
          <w:delText>–</w:delText>
        </w:r>
      </w:del>
      <w:r w:rsidRPr="00312974">
        <w:rPr>
          <w:rPrChange w:id="3920" w:author="Rodion" w:date="2019-12-09T02:09:00Z">
            <w:rPr/>
          </w:rPrChange>
        </w:rPr>
        <w:t xml:space="preserve"> що для використання такого способу автоматизації людині потрібно лише </w:t>
      </w:r>
      <w:del w:id="3921" w:author="Rodion Kharabet" w:date="2019-12-06T02:34:00Z">
        <w:r w:rsidRPr="00312974" w:rsidDel="00CA5EF9">
          <w:rPr>
            <w:rPrChange w:id="3922" w:author="Rodion" w:date="2019-12-09T02:09:00Z">
              <w:rPr/>
            </w:rPrChange>
          </w:rPr>
          <w:delText xml:space="preserve">причепити </w:delText>
        </w:r>
      </w:del>
      <w:ins w:id="3923" w:author="Rodion Kharabet" w:date="2019-12-06T02:34:00Z">
        <w:r w:rsidR="00CA5EF9" w:rsidRPr="00312974">
          <w:rPr>
            <w:rPrChange w:id="3924" w:author="Rodion" w:date="2019-12-09T02:09:00Z">
              <w:rPr>
                <w:lang w:val="ru-RU"/>
              </w:rPr>
            </w:rPrChange>
          </w:rPr>
          <w:t>закріпити</w:t>
        </w:r>
        <w:r w:rsidR="00CA5EF9" w:rsidRPr="00030B2B">
          <w:t xml:space="preserve"> </w:t>
        </w:r>
      </w:ins>
      <w:del w:id="3925" w:author="Rodion Kharabet" w:date="2019-12-06T02:35:00Z">
        <w:r w:rsidRPr="00312974" w:rsidDel="00CA5EF9">
          <w:rPr>
            <w:rPrChange w:id="3926" w:author="Rodion" w:date="2019-12-09T02:09:00Z">
              <w:rPr/>
            </w:rPrChange>
          </w:rPr>
          <w:delText>RFID мітку</w:delText>
        </w:r>
      </w:del>
      <w:ins w:id="3927" w:author="Rodion Kharabet" w:date="2019-12-06T02:35:00Z">
        <w:r w:rsidR="00CA5EF9" w:rsidRPr="00312974">
          <w:rPr>
            <w:rPrChange w:id="3928" w:author="Rodion" w:date="2019-12-09T02:09:00Z">
              <w:rPr/>
            </w:rPrChange>
          </w:rPr>
          <w:t>RFID-мітку</w:t>
        </w:r>
      </w:ins>
      <w:r w:rsidRPr="00312974">
        <w:rPr>
          <w:rPrChange w:id="3929" w:author="Rodion" w:date="2019-12-09T02:09:00Z">
            <w:rPr/>
          </w:rPrChange>
        </w:rPr>
        <w:t xml:space="preserve"> </w:t>
      </w:r>
      <w:del w:id="3930" w:author="Rodion Kharabet" w:date="2019-12-06T02:35:00Z">
        <w:r w:rsidRPr="00312974" w:rsidDel="00CA5EF9">
          <w:rPr>
            <w:rPrChange w:id="3931" w:author="Rodion" w:date="2019-12-09T02:09:00Z">
              <w:rPr/>
            </w:rPrChange>
          </w:rPr>
          <w:delText xml:space="preserve">для </w:delText>
        </w:r>
      </w:del>
      <w:ins w:id="3932" w:author="Rodion Kharabet" w:date="2019-12-06T02:35:00Z">
        <w:r w:rsidR="00CA5EF9" w:rsidRPr="00312974">
          <w:rPr>
            <w:rPrChange w:id="3933" w:author="Rodion" w:date="2019-12-09T02:09:00Z">
              <w:rPr/>
            </w:rPrChange>
          </w:rPr>
          <w:t xml:space="preserve">на </w:t>
        </w:r>
      </w:ins>
      <w:r w:rsidRPr="00312974">
        <w:rPr>
          <w:rPrChange w:id="3934" w:author="Rodion" w:date="2019-12-09T02:09:00Z">
            <w:rPr/>
          </w:rPrChange>
        </w:rPr>
        <w:t>будь-</w:t>
      </w:r>
      <w:del w:id="3935" w:author="Rodion Kharabet" w:date="2019-12-06T02:35:00Z">
        <w:r w:rsidRPr="00312974" w:rsidDel="00CA5EF9">
          <w:rPr>
            <w:rPrChange w:id="3936" w:author="Rodion" w:date="2019-12-09T02:09:00Z">
              <w:rPr/>
            </w:rPrChange>
          </w:rPr>
          <w:delText xml:space="preserve">якого </w:delText>
        </w:r>
      </w:del>
      <w:ins w:id="3937" w:author="Rodion Kharabet" w:date="2019-12-06T02:35:00Z">
        <w:r w:rsidR="00CA5EF9" w:rsidRPr="00312974">
          <w:rPr>
            <w:rPrChange w:id="3938" w:author="Rodion" w:date="2019-12-09T02:09:00Z">
              <w:rPr/>
            </w:rPrChange>
          </w:rPr>
          <w:t xml:space="preserve">який </w:t>
        </w:r>
      </w:ins>
      <w:r w:rsidRPr="00312974">
        <w:rPr>
          <w:rPrChange w:id="3939" w:author="Rodion" w:date="2019-12-09T02:09:00Z">
            <w:rPr/>
          </w:rPrChange>
        </w:rPr>
        <w:t>фізичн</w:t>
      </w:r>
      <w:ins w:id="3940" w:author="Rodion Kharabet" w:date="2019-12-06T02:35:00Z">
        <w:r w:rsidR="00CA5EF9" w:rsidRPr="00312974">
          <w:rPr>
            <w:rPrChange w:id="3941" w:author="Rodion" w:date="2019-12-09T02:09:00Z">
              <w:rPr/>
            </w:rPrChange>
          </w:rPr>
          <w:t>ий</w:t>
        </w:r>
      </w:ins>
      <w:del w:id="3942" w:author="Rodion Kharabet" w:date="2019-12-06T02:35:00Z">
        <w:r w:rsidRPr="00312974" w:rsidDel="00CA5EF9">
          <w:rPr>
            <w:rPrChange w:id="3943" w:author="Rodion" w:date="2019-12-09T02:09:00Z">
              <w:rPr/>
            </w:rPrChange>
          </w:rPr>
          <w:delText>ого</w:delText>
        </w:r>
      </w:del>
      <w:r w:rsidRPr="00312974">
        <w:rPr>
          <w:rPrChange w:id="3944" w:author="Rodion" w:date="2019-12-09T02:09:00Z">
            <w:rPr/>
          </w:rPrChange>
        </w:rPr>
        <w:t xml:space="preserve"> предмет</w:t>
      </w:r>
      <w:del w:id="3945" w:author="Rodion Kharabet" w:date="2019-12-06T02:35:00Z">
        <w:r w:rsidRPr="00312974" w:rsidDel="00CA5EF9">
          <w:rPr>
            <w:rPrChange w:id="3946" w:author="Rodion" w:date="2019-12-09T02:09:00Z">
              <w:rPr/>
            </w:rPrChange>
          </w:rPr>
          <w:delText>а</w:delText>
        </w:r>
      </w:del>
      <w:r w:rsidRPr="00312974">
        <w:rPr>
          <w:rPrChange w:id="3947" w:author="Rodion" w:date="2019-12-09T02:09:00Z">
            <w:rPr/>
          </w:rPrChange>
        </w:rPr>
        <w:t xml:space="preserve">.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rPr>
          <w:rPrChange w:id="3948" w:author="Rodion" w:date="2019-12-09T02:09:00Z">
            <w:rPr/>
          </w:rPrChange>
        </w:rPr>
        <w:t xml:space="preserve">Зчитувачі </w:t>
      </w:r>
      <w:del w:id="3949" w:author="Rodion Kharabet" w:date="2019-12-06T02:37:00Z">
        <w:r w:rsidR="0004029C" w:rsidRPr="00312974" w:rsidDel="005A2358">
          <w:rPr>
            <w:rPrChange w:id="3950" w:author="Rodion" w:date="2019-12-09T02:09:00Z">
              <w:rPr/>
            </w:rPrChange>
          </w:rPr>
          <w:delText>RFID міток</w:delText>
        </w:r>
      </w:del>
      <w:ins w:id="3951" w:author="Rodion Kharabet" w:date="2019-12-06T02:37:00Z">
        <w:r w:rsidR="005A2358" w:rsidRPr="00312974">
          <w:rPr>
            <w:rPrChange w:id="3952" w:author="Rodion" w:date="2019-12-09T02:09:00Z">
              <w:rPr/>
            </w:rPrChange>
          </w:rPr>
          <w:t>RFID-міток</w:t>
        </w:r>
      </w:ins>
      <w:r w:rsidR="0004029C" w:rsidRPr="00312974">
        <w:rPr>
          <w:rPrChange w:id="3953" w:author="Rodion" w:date="2019-12-09T02:09:00Z">
            <w:rPr/>
          </w:rPrChange>
        </w:rPr>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rPr>
          <w:rPrChange w:id="3954" w:author="Rodion" w:date="2019-12-09T02:09:00Z">
            <w:rPr/>
          </w:rPrChange>
        </w:rPr>
        <w:t>характеристиками</w:t>
      </w:r>
      <w:r w:rsidR="0004029C" w:rsidRPr="00312974">
        <w:rPr>
          <w:rPrChange w:id="3955" w:author="Rodion" w:date="2019-12-09T02:09:00Z">
            <w:rPr/>
          </w:rPrChange>
        </w:rPr>
        <w:t xml:space="preserve"> зчитувача і мітки відстань.</w:t>
      </w:r>
      <w:r w:rsidR="003702CA" w:rsidRPr="00312974">
        <w:rPr>
          <w:rPrChange w:id="3956" w:author="Rodion" w:date="2019-12-09T02:09:00Z">
            <w:rPr/>
          </w:rPrChange>
        </w:rPr>
        <w:t xml:space="preserve"> </w:t>
      </w:r>
    </w:p>
    <w:p w14:paraId="25D772DC" w14:textId="3717F905" w:rsidR="0052568C" w:rsidRPr="00312974" w:rsidRDefault="004F4DFA" w:rsidP="000C2A1D">
      <w:pPr>
        <w:rPr>
          <w:rPrChange w:id="3957" w:author="Rodion" w:date="2019-12-09T02:09:00Z">
            <w:rPr/>
          </w:rPrChange>
        </w:rPr>
      </w:pPr>
      <w:r w:rsidRPr="00312974">
        <w:rPr>
          <w:rPrChange w:id="3958" w:author="Rodion" w:date="2019-12-09T02:09:00Z">
            <w:rPr/>
          </w:rPrChange>
        </w:rPr>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ins w:id="3959" w:author="Rodion Kharabet" w:date="2019-12-06T02:36:00Z">
        <w:r w:rsidR="005A2358" w:rsidRPr="00312974">
          <w:rPr>
            <w:rPrChange w:id="3960" w:author="Rodion" w:date="2019-12-09T02:09:00Z">
              <w:rPr/>
            </w:rPrChange>
          </w:rPr>
          <w:t>у</w:t>
        </w:r>
      </w:ins>
      <w:r w:rsidRPr="00312974">
        <w:rPr>
          <w:rPrChange w:id="3961" w:author="Rodion" w:date="2019-12-09T02:09:00Z">
            <w:rPr/>
          </w:rPrChange>
        </w:rPr>
        <w:t xml:space="preserve">, необхідно відслідковувати, коли товар був використаний та утилізований. </w:t>
      </w:r>
      <w:r w:rsidR="006D60E6" w:rsidRPr="00312974">
        <w:rPr>
          <w:rPrChange w:id="3962" w:author="Rodion" w:date="2019-12-09T02:09:00Z">
            <w:rPr/>
          </w:rPrChange>
        </w:rPr>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rPr>
          <w:rPrChange w:id="3963" w:author="Rodion" w:date="2019-12-09T02:09:00Z">
            <w:rPr/>
          </w:rPrChange>
        </w:rPr>
        <w:t xml:space="preserve">, </w:t>
      </w:r>
      <w:del w:id="3964" w:author="Rodion Kharabet" w:date="2019-12-06T02:36:00Z">
        <w:r w:rsidR="00730CBE" w:rsidRPr="00312974" w:rsidDel="005A2358">
          <w:rPr>
            <w:rPrChange w:id="3965" w:author="Rodion" w:date="2019-12-09T02:09:00Z">
              <w:rPr/>
            </w:rPrChange>
          </w:rPr>
          <w:delText xml:space="preserve">як і </w:delText>
        </w:r>
      </w:del>
      <w:r w:rsidR="00730CBE" w:rsidRPr="00312974">
        <w:rPr>
          <w:rPrChange w:id="3966" w:author="Rodion" w:date="2019-12-09T02:09:00Z">
            <w:rPr/>
          </w:rPrChange>
        </w:rPr>
        <w:t>на етапі додавання товару у систему</w:t>
      </w:r>
      <w:r w:rsidR="006D60E6" w:rsidRPr="00312974">
        <w:rPr>
          <w:rPrChange w:id="3967" w:author="Rodion" w:date="2019-12-09T02:09:00Z">
            <w:rPr/>
          </w:rPrChange>
        </w:rPr>
        <w:t>.</w:t>
      </w:r>
      <w:r w:rsidR="00730CBE" w:rsidRPr="00312974">
        <w:rPr>
          <w:rPrChange w:id="3968" w:author="Rodion" w:date="2019-12-09T02:09:00Z">
            <w:rPr/>
          </w:rPrChange>
        </w:rPr>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rPr>
          <w:rPrChange w:id="3969" w:author="Rodion" w:date="2019-12-09T02:09:00Z">
            <w:rPr/>
          </w:rPrChange>
        </w:rPr>
        <w:t>забезпеченості</w:t>
      </w:r>
      <w:r w:rsidR="00730CBE" w:rsidRPr="00312974">
        <w:rPr>
          <w:rPrChange w:id="3970" w:author="Rodion" w:date="2019-12-09T02:09:00Z">
            <w:rPr/>
          </w:rPrChange>
        </w:rPr>
        <w:t xml:space="preserve"> житла всім</w:t>
      </w:r>
      <w:r w:rsidR="002917B7" w:rsidRPr="00312974">
        <w:rPr>
          <w:rPrChange w:id="3971" w:author="Rodion" w:date="2019-12-09T02:09:00Z">
            <w:rPr/>
          </w:rPrChange>
        </w:rPr>
        <w:t>а</w:t>
      </w:r>
      <w:r w:rsidR="00730CBE" w:rsidRPr="00312974">
        <w:rPr>
          <w:rPrChange w:id="3972" w:author="Rodion" w:date="2019-12-09T02:09:00Z">
            <w:rPr/>
          </w:rPrChange>
        </w:rPr>
        <w:t xml:space="preserve"> необхідним</w:t>
      </w:r>
      <w:r w:rsidR="002917B7" w:rsidRPr="00312974">
        <w:rPr>
          <w:rPrChange w:id="3973" w:author="Rodion" w:date="2019-12-09T02:09:00Z">
            <w:rPr/>
          </w:rPrChange>
        </w:rPr>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rPr>
          <w:rPrChange w:id="3974" w:author="Rodion" w:date="2019-12-09T02:09:00Z">
            <w:rPr/>
          </w:rPrChange>
        </w:rPr>
        <w:t>визначеності</w:t>
      </w:r>
      <w:r w:rsidR="002917B7" w:rsidRPr="00312974">
        <w:rPr>
          <w:rPrChange w:id="3975" w:author="Rodion" w:date="2019-12-09T02:09:00Z">
            <w:rPr/>
          </w:rPrChange>
        </w:rPr>
        <w:t xml:space="preserve"> в цьому питанні необхідно індивідуально підходити до кожного потенційного користувача </w:t>
      </w:r>
      <w:r w:rsidR="008D3007" w:rsidRPr="00312974">
        <w:rPr>
          <w:rPrChange w:id="3976" w:author="Rodion" w:date="2019-12-09T02:09:00Z">
            <w:rPr/>
          </w:rPrChange>
        </w:rPr>
        <w:t>системи, досліджувати його модель поведінки з точки зору здійснюваних покупок.</w:t>
      </w:r>
      <w:r w:rsidR="0052568C" w:rsidRPr="00312974">
        <w:rPr>
          <w:rPrChange w:id="3977" w:author="Rodion" w:date="2019-12-09T02:09:00Z">
            <w:rPr/>
          </w:rPrChange>
        </w:rPr>
        <w:t xml:space="preserve"> </w:t>
      </w:r>
    </w:p>
    <w:p w14:paraId="5EB619AA" w14:textId="77E98663" w:rsidR="004F4DFA" w:rsidRPr="00312974" w:rsidRDefault="0052568C" w:rsidP="000C2A1D">
      <w:pPr>
        <w:rPr>
          <w:rPrChange w:id="3978" w:author="Rodion" w:date="2019-12-09T02:09:00Z">
            <w:rPr/>
          </w:rPrChange>
        </w:rPr>
      </w:pPr>
      <w:r w:rsidRPr="00312974">
        <w:rPr>
          <w:rPrChange w:id="3979" w:author="Rodion" w:date="2019-12-09T02:09:00Z">
            <w:rPr/>
          </w:rPrChange>
        </w:rPr>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7B1FF46" w:rsidR="003702CA" w:rsidRPr="00312974" w:rsidRDefault="00BF6EB6" w:rsidP="000C2A1D">
      <w:pPr>
        <w:rPr>
          <w:rPrChange w:id="3980" w:author="Rodion" w:date="2019-12-09T02:09:00Z">
            <w:rPr/>
          </w:rPrChange>
        </w:rPr>
      </w:pPr>
      <w:r w:rsidRPr="00312974">
        <w:rPr>
          <w:rPrChange w:id="3981" w:author="Rodion" w:date="2019-12-09T02:09:00Z">
            <w:rPr/>
          </w:rPrChange>
        </w:rPr>
        <w:t xml:space="preserve">В </w:t>
      </w:r>
      <w:r w:rsidR="00790CE3" w:rsidRPr="00312974">
        <w:rPr>
          <w:rPrChange w:id="3982" w:author="Rodion" w:date="2019-12-09T02:09:00Z">
            <w:rPr/>
          </w:rPrChange>
        </w:rPr>
        <w:t>контексті</w:t>
      </w:r>
      <w:r w:rsidRPr="00312974">
        <w:rPr>
          <w:rPrChange w:id="3983" w:author="Rodion" w:date="2019-12-09T02:09:00Z">
            <w:rPr/>
          </w:rPrChange>
        </w:rPr>
        <w:t xml:space="preserve"> розроблюваного програмно-апаратного комплексу як системи моніторинг</w:t>
      </w:r>
      <w:r w:rsidR="00790CE3" w:rsidRPr="00312974">
        <w:rPr>
          <w:rPrChange w:id="3984" w:author="Rodion" w:date="2019-12-09T02:09:00Z">
            <w:rPr/>
          </w:rPrChange>
        </w:rPr>
        <w:t>у</w:t>
      </w:r>
      <w:r w:rsidRPr="00312974">
        <w:rPr>
          <w:rPrChange w:id="3985" w:author="Rodion" w:date="2019-12-09T02:09:00Z">
            <w:rPr/>
          </w:rPrChange>
        </w:rPr>
        <w:t xml:space="preserve"> товарів у домі, в</w:t>
      </w:r>
      <w:r w:rsidR="003702CA" w:rsidRPr="00312974">
        <w:rPr>
          <w:rPrChange w:id="3986" w:author="Rodion" w:date="2019-12-09T02:09:00Z">
            <w:rPr/>
          </w:rPrChange>
        </w:rPr>
        <w:t xml:space="preserve">провадження технології радіочастотної ідентифікації систему дозволяє користувачам </w:t>
      </w:r>
      <w:r w:rsidR="004F4DFA" w:rsidRPr="00312974">
        <w:rPr>
          <w:rPrChange w:id="3987" w:author="Rodion" w:date="2019-12-09T02:09:00Z">
            <w:rPr/>
          </w:rPrChange>
        </w:rPr>
        <w:t xml:space="preserve">не здійснювати додаткових дій для того щоб надавати системі вхідні дані. </w:t>
      </w:r>
      <w:r w:rsidR="00790CE3" w:rsidRPr="00312974">
        <w:rPr>
          <w:rPrChange w:id="3988" w:author="Rodion" w:date="2019-12-09T02:09:00Z">
            <w:rPr/>
          </w:rPrChange>
        </w:rPr>
        <w:t xml:space="preserve">Для того щоб система помітила товар як викинутий, користувачеві необхідно лише попередньо розмістити пристрій зчитування </w:t>
      </w:r>
      <w:del w:id="3989" w:author="Rodion Kharabet" w:date="2019-12-06T02:37:00Z">
        <w:r w:rsidR="00790CE3" w:rsidRPr="00312974" w:rsidDel="005A2358">
          <w:rPr>
            <w:rPrChange w:id="3990" w:author="Rodion" w:date="2019-12-09T02:09:00Z">
              <w:rPr/>
            </w:rPrChange>
          </w:rPr>
          <w:delText>RFID міток</w:delText>
        </w:r>
      </w:del>
      <w:ins w:id="3991" w:author="Rodion Kharabet" w:date="2019-12-06T02:37:00Z">
        <w:r w:rsidR="005A2358" w:rsidRPr="00312974">
          <w:rPr>
            <w:rPrChange w:id="3992" w:author="Rodion" w:date="2019-12-09T02:09:00Z">
              <w:rPr/>
            </w:rPrChange>
          </w:rPr>
          <w:t>RFID-міток</w:t>
        </w:r>
      </w:ins>
      <w:r w:rsidR="00790CE3" w:rsidRPr="00312974">
        <w:rPr>
          <w:rPrChange w:id="3993" w:author="Rodion" w:date="2019-12-09T02:09:00Z">
            <w:rPr/>
          </w:rPrChange>
        </w:rPr>
        <w:t xml:space="preserve"> неподалік від сміттєвого кошика. Коли людина буде викидати товар у кошик – RFID</w:t>
      </w:r>
      <w:ins w:id="3994" w:author="Rodion Kharabet" w:date="2019-12-06T02:37:00Z">
        <w:r w:rsidR="005A2358" w:rsidRPr="00312974">
          <w:rPr>
            <w:rPrChange w:id="3995" w:author="Rodion" w:date="2019-12-09T02:09:00Z">
              <w:rPr/>
            </w:rPrChange>
          </w:rPr>
          <w:t>-</w:t>
        </w:r>
      </w:ins>
      <w:del w:id="3996" w:author="Rodion Kharabet" w:date="2019-12-06T02:37:00Z">
        <w:r w:rsidR="00790CE3" w:rsidRPr="00312974" w:rsidDel="005A2358">
          <w:rPr>
            <w:rPrChange w:id="3997" w:author="Rodion" w:date="2019-12-09T02:09:00Z">
              <w:rPr/>
            </w:rPrChange>
          </w:rPr>
          <w:delText xml:space="preserve"> </w:delText>
        </w:r>
      </w:del>
      <w:r w:rsidR="00790CE3" w:rsidRPr="00312974">
        <w:rPr>
          <w:rPrChange w:id="3998" w:author="Rodion" w:date="2019-12-09T02:09:00Z">
            <w:rPr/>
          </w:rPrChange>
        </w:rPr>
        <w:t xml:space="preserve">зчитувач виявить мітку в полі своєї дії, визначить її ідентифікатор і відправить дані на обробку до </w:t>
      </w:r>
      <w:r w:rsidR="00790CE3" w:rsidRPr="00312974">
        <w:rPr>
          <w:rPrChange w:id="3999" w:author="Rodion" w:date="2019-12-09T02:09:00Z">
            <w:rPr/>
          </w:rPrChange>
        </w:rPr>
        <w:lastRenderedPageBreak/>
        <w:t xml:space="preserve">верхнього рівня системи. З точки зору людини такий </w:t>
      </w:r>
      <w:r w:rsidR="00B95D0E" w:rsidRPr="00312974">
        <w:rPr>
          <w:rPrChange w:id="4000" w:author="Rodion" w:date="2019-12-09T02:09:00Z">
            <w:rPr/>
          </w:rPrChange>
        </w:rPr>
        <w:t>процес</w:t>
      </w:r>
      <w:r w:rsidR="00790CE3" w:rsidRPr="00312974">
        <w:rPr>
          <w:rPrChange w:id="4001" w:author="Rodion" w:date="2019-12-09T02:09:00Z">
            <w:rPr/>
          </w:rPrChange>
        </w:rPr>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rPr>
          <w:rPrChange w:id="4002" w:author="Rodion" w:date="2019-12-09T02:09:00Z">
            <w:rPr/>
          </w:rPrChange>
        </w:rPr>
        <w:t>Слід відмітити, що</w:t>
      </w:r>
      <w:r w:rsidR="000B0F7D" w:rsidRPr="00312974">
        <w:rPr>
          <w:rPrChange w:id="4003" w:author="Rodion" w:date="2019-12-09T02:09:00Z">
            <w:rPr/>
          </w:rPrChange>
        </w:rPr>
        <w:t>,</w:t>
      </w:r>
      <w:r w:rsidR="00B8152F" w:rsidRPr="00312974">
        <w:rPr>
          <w:rPrChange w:id="4004" w:author="Rodion" w:date="2019-12-09T02:09:00Z">
            <w:rPr/>
          </w:rPrChange>
        </w:rPr>
        <w:t xml:space="preserve"> при використанні ідентифікації за допомогою штрих-коду</w:t>
      </w:r>
      <w:r w:rsidR="000B0F7D" w:rsidRPr="00312974">
        <w:rPr>
          <w:rPrChange w:id="4005" w:author="Rodion" w:date="2019-12-09T02:09:00Z">
            <w:rPr/>
          </w:rPrChange>
        </w:rPr>
        <w:t>,</w:t>
      </w:r>
      <w:r w:rsidR="00B8152F" w:rsidRPr="00312974">
        <w:rPr>
          <w:rPrChange w:id="4006" w:author="Rodion" w:date="2019-12-09T02:09:00Z">
            <w:rPr/>
          </w:rPrChange>
        </w:rPr>
        <w:t xml:space="preserve"> </w:t>
      </w:r>
      <w:r w:rsidR="000B0F7D" w:rsidRPr="00312974">
        <w:rPr>
          <w:rPrChange w:id="4007" w:author="Rodion" w:date="2019-12-09T02:09:00Z">
            <w:rPr/>
          </w:rPrChange>
        </w:rPr>
        <w:t xml:space="preserve">людина повинна змінити звичний алгоритм викидання у сміття. Оскільки вона повинна не забути відсканувати штрих-код на упаковці. Якщо під час </w:t>
      </w:r>
      <w:r w:rsidR="006402FB" w:rsidRPr="00312974">
        <w:rPr>
          <w:rPrChange w:id="4008" w:author="Rodion" w:date="2019-12-09T02:09:00Z">
            <w:rPr/>
          </w:rPrChange>
        </w:rPr>
        <w:t>відкриття</w:t>
      </w:r>
      <w:r w:rsidR="000B0F7D" w:rsidRPr="00312974">
        <w:rPr>
          <w:rPrChange w:id="4009" w:author="Rodion" w:date="2019-12-09T02:09:00Z">
            <w:rPr/>
          </w:rPrChange>
        </w:rPr>
        <w:t xml:space="preserve"> упаковки штрих-код був пошкоджений</w:t>
      </w:r>
      <w:r w:rsidR="00EB28D3" w:rsidRPr="00312974">
        <w:rPr>
          <w:rPrChange w:id="4010" w:author="Rodion" w:date="2019-12-09T02:09:00Z">
            <w:rPr/>
          </w:rPrChange>
        </w:rPr>
        <w:t>,</w:t>
      </w:r>
      <w:r w:rsidR="000B0F7D" w:rsidRPr="00312974">
        <w:rPr>
          <w:rPrChange w:id="4011" w:author="Rodion" w:date="2019-12-09T02:09:00Z">
            <w:rPr/>
          </w:rPrChange>
        </w:rPr>
        <w:t xml:space="preserve"> то його буде складно </w:t>
      </w:r>
      <w:r w:rsidR="003A169B" w:rsidRPr="00312974">
        <w:rPr>
          <w:rPrChange w:id="4012" w:author="Rodion" w:date="2019-12-09T02:09:00Z">
            <w:rPr/>
          </w:rPrChange>
        </w:rPr>
        <w:t>успішно</w:t>
      </w:r>
      <w:r w:rsidR="000B0F7D" w:rsidRPr="00312974">
        <w:rPr>
          <w:rPrChange w:id="4013" w:author="Rodion" w:date="2019-12-09T02:09:00Z">
            <w:rPr/>
          </w:rPrChange>
        </w:rPr>
        <w:t xml:space="preserve"> відсканувати під час викидання </w:t>
      </w:r>
      <w:r w:rsidR="003F1677" w:rsidRPr="00312974">
        <w:rPr>
          <w:rPrChange w:id="4014" w:author="Rodion" w:date="2019-12-09T02:09:00Z">
            <w:rPr/>
          </w:rPrChange>
        </w:rPr>
        <w:t>у</w:t>
      </w:r>
      <w:r w:rsidR="000B0F7D" w:rsidRPr="00312974">
        <w:rPr>
          <w:rPrChange w:id="4015" w:author="Rodion" w:date="2019-12-09T02:09:00Z">
            <w:rPr/>
          </w:rPrChange>
        </w:rPr>
        <w:t>паковки у сміття.</w:t>
      </w:r>
    </w:p>
    <w:p w14:paraId="0E412469" w14:textId="3AFBC055" w:rsidR="007311EE" w:rsidRPr="00312974" w:rsidRDefault="00951DA8" w:rsidP="000C2A1D">
      <w:pPr>
        <w:rPr>
          <w:rPrChange w:id="4016" w:author="Rodion" w:date="2019-12-09T02:09:00Z">
            <w:rPr/>
          </w:rPrChange>
        </w:rPr>
      </w:pPr>
      <w:r w:rsidRPr="00312974">
        <w:rPr>
          <w:rPrChange w:id="4017" w:author="Rodion" w:date="2019-12-09T02:09:00Z">
            <w:rPr/>
          </w:rPrChange>
        </w:rPr>
        <w:t xml:space="preserve">Однак використання радіочастотної ідентифікації призводить до додаткових витрат для користувача. Нажаль, в наш час маркування </w:t>
      </w:r>
      <w:del w:id="4018" w:author="Rodion" w:date="2019-12-05T23:59:00Z">
        <w:r w:rsidRPr="00312974" w:rsidDel="00AB0F99">
          <w:rPr>
            <w:rPrChange w:id="4019" w:author="Rodion" w:date="2019-12-09T02:09:00Z">
              <w:rPr/>
            </w:rPrChange>
          </w:rPr>
          <w:delText>RFID мітка</w:delText>
        </w:r>
      </w:del>
      <w:ins w:id="4020" w:author="Rodion" w:date="2019-12-05T23:59:00Z">
        <w:r w:rsidR="00AB0F99" w:rsidRPr="00312974">
          <w:rPr>
            <w:rPrChange w:id="4021" w:author="Rodion" w:date="2019-12-09T02:09:00Z">
              <w:rPr/>
            </w:rPrChange>
          </w:rPr>
          <w:t>RFID-мітка</w:t>
        </w:r>
      </w:ins>
      <w:r w:rsidRPr="00312974">
        <w:rPr>
          <w:rPrChange w:id="4022" w:author="Rodion" w:date="2019-12-09T02:09:00Z">
            <w:rPr/>
          </w:rPrChange>
        </w:rPr>
        <w:t xml:space="preserve">ми товарів в магазинах можна зустріти дуже рідко.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del w:id="4023" w:author="Rodion" w:date="2019-12-05T23:59:00Z">
        <w:r w:rsidR="00EB78E6" w:rsidRPr="00312974" w:rsidDel="00AB0F99">
          <w:rPr>
            <w:rPrChange w:id="4024" w:author="Rodion" w:date="2019-12-09T02:09:00Z">
              <w:rPr/>
            </w:rPrChange>
          </w:rPr>
          <w:delText>RFID мітка</w:delText>
        </w:r>
      </w:del>
      <w:ins w:id="4025" w:author="Rodion" w:date="2019-12-05T23:59:00Z">
        <w:r w:rsidR="00AB0F99" w:rsidRPr="00312974">
          <w:rPr>
            <w:rPrChange w:id="4026" w:author="Rodion" w:date="2019-12-09T02:09:00Z">
              <w:rPr/>
            </w:rPrChange>
          </w:rPr>
          <w:t>RFID-мітка</w:t>
        </w:r>
      </w:ins>
      <w:r w:rsidR="00EB78E6" w:rsidRPr="00312974">
        <w:rPr>
          <w:rPrChange w:id="4027" w:author="Rodion" w:date="2019-12-09T02:09:00Z">
            <w:rPr/>
          </w:rPrChange>
        </w:rPr>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rPr>
          <w:rPrChange w:id="4028" w:author="Rodion" w:date="2019-12-09T02:09:00Z">
            <w:rPr/>
          </w:rPrChange>
        </w:rPr>
        <w:t xml:space="preserve">можна було </w:t>
      </w:r>
      <w:r w:rsidR="00EB78E6" w:rsidRPr="00312974">
        <w:rPr>
          <w:rPrChange w:id="4029" w:author="Rodion" w:date="2019-12-09T02:09:00Z">
            <w:rPr/>
          </w:rPrChange>
        </w:rPr>
        <w:t xml:space="preserve">самостійно маркувати. </w:t>
      </w:r>
      <w:r w:rsidR="007E7343" w:rsidRPr="00312974">
        <w:rPr>
          <w:rPrChange w:id="4030" w:author="Rodion" w:date="2019-12-09T02:09:00Z">
            <w:rPr/>
          </w:rPrChange>
        </w:rPr>
        <w:t xml:space="preserve">У світі існує тенденція до заміни штрих-кодів на </w:t>
      </w:r>
      <w:del w:id="4031" w:author="Rodion Kharabet" w:date="2019-12-06T02:57:00Z">
        <w:r w:rsidR="007E7343" w:rsidRPr="00312974" w:rsidDel="003E415E">
          <w:rPr>
            <w:rPrChange w:id="4032" w:author="Rodion" w:date="2019-12-09T02:09:00Z">
              <w:rPr/>
            </w:rPrChange>
          </w:rPr>
          <w:delText>RFID мітки</w:delText>
        </w:r>
      </w:del>
      <w:ins w:id="4033" w:author="Rodion Kharabet" w:date="2019-12-06T02:57:00Z">
        <w:r w:rsidR="003E415E" w:rsidRPr="00312974">
          <w:rPr>
            <w:rPrChange w:id="4034" w:author="Rodion" w:date="2019-12-09T02:09:00Z">
              <w:rPr/>
            </w:rPrChange>
          </w:rPr>
          <w:t>RFID-мітки</w:t>
        </w:r>
      </w:ins>
      <w:r w:rsidR="00CC1E83" w:rsidRPr="00312974">
        <w:rPr>
          <w:rPrChange w:id="4035" w:author="Rodion" w:date="2019-12-09T02:09:00Z">
            <w:rPr/>
          </w:rPrChange>
        </w:rPr>
        <w:t xml:space="preserve">. Вже в цьому році, третя по величині мережа роздрібної </w:t>
      </w:r>
      <w:r w:rsidR="006402FB" w:rsidRPr="00312974">
        <w:rPr>
          <w:rPrChange w:id="4036" w:author="Rodion" w:date="2019-12-09T02:09:00Z">
            <w:rPr/>
          </w:rPrChange>
        </w:rPr>
        <w:t>торгівлі</w:t>
      </w:r>
      <w:r w:rsidR="00CC1E83" w:rsidRPr="00312974">
        <w:rPr>
          <w:rPrChange w:id="4037" w:author="Rodion" w:date="2019-12-09T02:09:00Z">
            <w:rPr/>
          </w:rPrChange>
        </w:rPr>
        <w:t>, після Wal-Mart та The Home Depot, Kroger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rPr>
          <w:rPrChange w:id="4038" w:author="Rodion" w:date="2019-12-09T02:09:00Z">
            <w:rPr/>
          </w:rPrChange>
        </w:rPr>
        <w:t xml:space="preserve">, </w:t>
      </w:r>
      <w:r w:rsidR="006402FB" w:rsidRPr="00312974">
        <w:rPr>
          <w:rPrChange w:id="4039" w:author="Rodion" w:date="2019-12-09T02:09:00Z">
            <w:rPr/>
          </w:rPrChange>
        </w:rPr>
        <w:t>використовуючи</w:t>
      </w:r>
      <w:r w:rsidR="007311EE" w:rsidRPr="00312974">
        <w:rPr>
          <w:rPrChange w:id="4040" w:author="Rodion" w:date="2019-12-09T02:09:00Z">
            <w:rPr/>
          </w:rPrChange>
        </w:rPr>
        <w:t xml:space="preserve"> чіпи NFC [</w:t>
      </w:r>
      <w:del w:id="4041" w:author="Rodion Kharabet" w:date="2019-12-06T02:38:00Z">
        <w:r w:rsidR="00C514DB" w:rsidRPr="00030B2B" w:rsidDel="005A2358">
          <w:fldChar w:fldCharType="begin"/>
        </w:r>
        <w:r w:rsidR="00C514DB" w:rsidRPr="00312974" w:rsidDel="005A2358">
          <w:rPr>
            <w:rPrChange w:id="4042" w:author="Rodion" w:date="2019-12-09T02:09:00Z">
              <w:rPr/>
            </w:rPrChange>
          </w:rPr>
          <w:delInstrText xml:space="preserve"> HYPERLINK "https://progressivegrocer.com/new-grocery-technology-piloted-kroger-microsoft-shows-store-future" </w:delInstrText>
        </w:r>
        <w:r w:rsidR="00C514DB" w:rsidRPr="00312974" w:rsidDel="005A2358">
          <w:rPr>
            <w:rPrChange w:id="4043" w:author="Rodion" w:date="2019-12-09T02:09:00Z">
              <w:rPr>
                <w:rStyle w:val="Hyperlink"/>
              </w:rPr>
            </w:rPrChange>
          </w:rPr>
          <w:fldChar w:fldCharType="separate"/>
        </w:r>
        <w:r w:rsidR="007311EE" w:rsidRPr="00312974" w:rsidDel="005A2358">
          <w:rPr>
            <w:rStyle w:val="Hyperlink"/>
            <w:rPrChange w:id="4044" w:author="Rodion" w:date="2019-12-09T02:09:00Z">
              <w:rPr>
                <w:rStyle w:val="Hyperlink"/>
              </w:rPr>
            </w:rPrChange>
          </w:rPr>
          <w:delText>https://progressivegrocer.com/new-grocery-technology-piloted-kroger-microsoft-shows-store-future</w:delText>
        </w:r>
        <w:r w:rsidR="00C514DB" w:rsidRPr="00312974" w:rsidDel="005A2358">
          <w:rPr>
            <w:rStyle w:val="Hyperlink"/>
            <w:rPrChange w:id="4045" w:author="Rodion" w:date="2019-12-09T02:09:00Z">
              <w:rPr>
                <w:rStyle w:val="Hyperlink"/>
              </w:rPr>
            </w:rPrChange>
          </w:rPr>
          <w:fldChar w:fldCharType="end"/>
        </w:r>
      </w:del>
      <w:ins w:id="4046" w:author="Rodion Kharabet" w:date="2019-12-06T02:38:00Z">
        <w:r w:rsidR="005A2358" w:rsidRPr="00030B2B">
          <w:t>36</w:t>
        </w:r>
        <w:r w:rsidR="005A2358" w:rsidRPr="00312974">
          <w:rPr>
            <w:rPrChange w:id="4047" w:author="Rodion" w:date="2019-12-09T02:09:00Z">
              <w:rPr>
                <w:lang w:val="en-US"/>
              </w:rPr>
            </w:rPrChange>
          </w:rPr>
          <w:t>]</w:t>
        </w:r>
      </w:ins>
      <w:del w:id="4048" w:author="Rodion Kharabet" w:date="2019-12-06T02:38:00Z">
        <w:r w:rsidR="007311EE" w:rsidRPr="00030B2B" w:rsidDel="005A2358">
          <w:delText>]</w:delText>
        </w:r>
      </w:del>
      <w:r w:rsidR="007311EE" w:rsidRPr="00312974">
        <w:rPr>
          <w:rPrChange w:id="4049" w:author="Rodion" w:date="2019-12-09T02:09:00Z">
            <w:rPr/>
          </w:rPrChange>
        </w:rPr>
        <w:t xml:space="preserve">. </w:t>
      </w:r>
    </w:p>
    <w:p w14:paraId="2C4C1801" w14:textId="6B89F721" w:rsidR="007311EE" w:rsidRPr="00312974" w:rsidRDefault="007311EE" w:rsidP="00C32FC6">
      <w:pPr>
        <w:rPr>
          <w:rPrChange w:id="4050" w:author="Rodion" w:date="2019-12-09T02:09:00Z">
            <w:rPr/>
          </w:rPrChange>
        </w:rPr>
      </w:pPr>
      <w:r w:rsidRPr="00312974">
        <w:rPr>
          <w:rPrChange w:id="4051" w:author="Rodion" w:date="2019-12-09T02:09:00Z">
            <w:rPr/>
          </w:rPrChange>
        </w:rPr>
        <w:t>Такі події з участю всесвітньо відомих компаній в сфері маркетингу свідч</w:t>
      </w:r>
      <w:r w:rsidR="00964F8B" w:rsidRPr="00312974">
        <w:rPr>
          <w:rPrChange w:id="4052" w:author="Rodion" w:date="2019-12-09T02:09:00Z">
            <w:rPr/>
          </w:rPrChange>
        </w:rPr>
        <w:t>а</w:t>
      </w:r>
      <w:r w:rsidRPr="00312974">
        <w:rPr>
          <w:rPrChange w:id="4053" w:author="Rodion" w:date="2019-12-09T02:09:00Z">
            <w:rPr/>
          </w:rPrChange>
        </w:rPr>
        <w:t xml:space="preserve">ть підтвердженням того, що у майбутньому світ може відмовитися від використання штрих-кодів на користь </w:t>
      </w:r>
      <w:del w:id="4054" w:author="Rodion Kharabet" w:date="2019-12-06T02:37:00Z">
        <w:r w:rsidRPr="00312974" w:rsidDel="005A2358">
          <w:rPr>
            <w:rPrChange w:id="4055" w:author="Rodion" w:date="2019-12-09T02:09:00Z">
              <w:rPr/>
            </w:rPrChange>
          </w:rPr>
          <w:delText>RFID міток</w:delText>
        </w:r>
      </w:del>
      <w:ins w:id="4056" w:author="Rodion Kharabet" w:date="2019-12-06T02:37:00Z">
        <w:r w:rsidR="005A2358" w:rsidRPr="00312974">
          <w:rPr>
            <w:rPrChange w:id="4057" w:author="Rodion" w:date="2019-12-09T02:09:00Z">
              <w:rPr/>
            </w:rPrChange>
          </w:rPr>
          <w:t>RFID-міток</w:t>
        </w:r>
      </w:ins>
      <w:r w:rsidRPr="00312974">
        <w:rPr>
          <w:rPrChange w:id="4058" w:author="Rodion" w:date="2019-12-09T02:09:00Z">
            <w:rPr/>
          </w:rPrChange>
        </w:rPr>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del w:id="4059" w:author="Rodion" w:date="2019-12-05T23:59:00Z">
        <w:r w:rsidRPr="00312974" w:rsidDel="00AB0F99">
          <w:rPr>
            <w:rPrChange w:id="4060" w:author="Rodion" w:date="2019-12-09T02:09:00Z">
              <w:rPr/>
            </w:rPrChange>
          </w:rPr>
          <w:delText>RFID мітка</w:delText>
        </w:r>
      </w:del>
      <w:ins w:id="4061" w:author="Rodion" w:date="2019-12-05T23:59:00Z">
        <w:r w:rsidR="00AB0F99" w:rsidRPr="00312974">
          <w:rPr>
            <w:rPrChange w:id="4062" w:author="Rodion" w:date="2019-12-09T02:09:00Z">
              <w:rPr/>
            </w:rPrChange>
          </w:rPr>
          <w:t>RFID-мітка</w:t>
        </w:r>
      </w:ins>
      <w:r w:rsidRPr="00312974">
        <w:rPr>
          <w:rPrChange w:id="4063" w:author="Rodion" w:date="2019-12-09T02:09:00Z">
            <w:rPr/>
          </w:rPrChange>
        </w:rPr>
        <w:t xml:space="preserve">ми буде </w:t>
      </w:r>
      <w:r w:rsidR="00964F8B" w:rsidRPr="00312974">
        <w:rPr>
          <w:rPrChange w:id="4064" w:author="Rodion" w:date="2019-12-09T02:09:00Z">
            <w:rPr/>
          </w:rPrChange>
        </w:rPr>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6B4A88A8" w:rsidR="007311EE" w:rsidRPr="00312974" w:rsidRDefault="00865B3F" w:rsidP="00C32FC6">
      <w:pPr>
        <w:rPr>
          <w:rPrChange w:id="4065" w:author="Rodion" w:date="2019-12-09T02:09:00Z">
            <w:rPr/>
          </w:rPrChange>
        </w:rPr>
      </w:pPr>
      <w:r w:rsidRPr="00312974">
        <w:rPr>
          <w:rPrChange w:id="4066" w:author="Rodion" w:date="2019-12-09T02:09:00Z">
            <w:rPr/>
          </w:rPrChange>
        </w:rPr>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del w:id="4067" w:author="Rodion Kharabet" w:date="2019-12-06T02:42:00Z">
        <w:r w:rsidRPr="00312974" w:rsidDel="00C23711">
          <w:rPr>
            <w:rPrChange w:id="4068" w:author="Rodion" w:date="2019-12-09T02:09:00Z">
              <w:rPr/>
            </w:rPrChange>
          </w:rPr>
          <w:delText xml:space="preserve">Сканер </w:delText>
        </w:r>
      </w:del>
      <w:ins w:id="4069" w:author="Rodion Kharabet" w:date="2019-12-06T02:42:00Z">
        <w:r w:rsidR="00C23711" w:rsidRPr="00312974">
          <w:rPr>
            <w:rPrChange w:id="4070" w:author="Rodion" w:date="2019-12-09T02:09:00Z">
              <w:rPr>
                <w:lang w:val="ru-RU"/>
              </w:rPr>
            </w:rPrChange>
          </w:rPr>
          <w:t>Код</w:t>
        </w:r>
        <w:r w:rsidR="00C23711" w:rsidRPr="00030B2B">
          <w:t xml:space="preserve"> </w:t>
        </w:r>
      </w:ins>
      <w:r w:rsidRPr="00312974">
        <w:rPr>
          <w:rPrChange w:id="4071" w:author="Rodion" w:date="2019-12-09T02:09:00Z">
            <w:rPr/>
          </w:rPrChange>
        </w:rPr>
        <w:t>можна зчитати просто камерою смартфону.</w:t>
      </w:r>
    </w:p>
    <w:p w14:paraId="07456F9B" w14:textId="03B76650" w:rsidR="005A7CC1" w:rsidRPr="00312974" w:rsidRDefault="00865B3F" w:rsidP="00C32FC6">
      <w:pPr>
        <w:rPr>
          <w:rPrChange w:id="4072" w:author="Rodion" w:date="2019-12-09T02:09:00Z">
            <w:rPr/>
          </w:rPrChange>
        </w:rPr>
      </w:pPr>
      <w:r w:rsidRPr="00312974">
        <w:rPr>
          <w:rPrChange w:id="4073" w:author="Rodion" w:date="2019-12-09T02:09:00Z">
            <w:rPr/>
          </w:rPrChange>
        </w:rPr>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rPr>
          <w:rPrChange w:id="4074" w:author="Rodion" w:date="2019-12-09T02:09:00Z">
            <w:rPr/>
          </w:rPrChange>
        </w:rPr>
        <w:t>в</w:t>
      </w:r>
      <w:r w:rsidRPr="00312974">
        <w:rPr>
          <w:rPrChange w:id="4075" w:author="Rodion" w:date="2019-12-09T02:09:00Z">
            <w:rPr/>
          </w:rPrChange>
        </w:rPr>
        <w:t xml:space="preserve"> та смартфону. Це забезпечує </w:t>
      </w:r>
      <w:r w:rsidR="008D3929" w:rsidRPr="00312974">
        <w:rPr>
          <w:rPrChange w:id="4076" w:author="Rodion" w:date="2019-12-09T02:09:00Z">
            <w:rPr/>
          </w:rPrChange>
        </w:rPr>
        <w:t>досить широкий вибір альтернатив у контексті існуючих засобів ідентифікації товарів.</w:t>
      </w:r>
      <w:r w:rsidR="005A7CC1" w:rsidRPr="00312974">
        <w:rPr>
          <w:rPrChange w:id="4077" w:author="Rodion" w:date="2019-12-09T02:09:00Z">
            <w:rPr/>
          </w:rPrChange>
        </w:rPr>
        <w:t xml:space="preserve"> Отриманий ідентифікатор по мережі Інтернет буде передано до серверу</w:t>
      </w:r>
      <w:r w:rsidR="00DF736A" w:rsidRPr="00312974">
        <w:rPr>
          <w:rPrChange w:id="4078" w:author="Rodion" w:date="2019-12-09T02:09:00Z">
            <w:rPr/>
          </w:rPrChange>
        </w:rPr>
        <w:t xml:space="preserve"> та опрацьовано програмним забезпеченням. </w:t>
      </w:r>
    </w:p>
    <w:p w14:paraId="2DDCAB35" w14:textId="1F6F1574" w:rsidR="00DF736A" w:rsidRPr="00312974" w:rsidRDefault="00D87ED1" w:rsidP="00C32FC6">
      <w:pPr>
        <w:rPr>
          <w:rPrChange w:id="4079" w:author="Rodion" w:date="2019-12-09T02:09:00Z">
            <w:rPr/>
          </w:rPrChange>
        </w:rPr>
      </w:pPr>
      <w:r w:rsidRPr="00312974">
        <w:rPr>
          <w:rPrChange w:id="4080" w:author="Rodion" w:date="2019-12-09T02:09:00Z">
            <w:rPr/>
          </w:rPrChange>
        </w:rPr>
        <w:t>В розроблюваному програмно-апаратному комплексі</w:t>
      </w:r>
      <w:r w:rsidR="00DF736A" w:rsidRPr="00312974">
        <w:rPr>
          <w:rPrChange w:id="4081" w:author="Rodion" w:date="2019-12-09T02:09:00Z">
            <w:rPr/>
          </w:rPrChange>
        </w:rPr>
        <w:t xml:space="preserve"> програмна частина </w:t>
      </w:r>
      <w:r w:rsidRPr="00312974">
        <w:rPr>
          <w:rPrChange w:id="4082" w:author="Rodion" w:date="2019-12-09T02:09:00Z">
            <w:rPr/>
          </w:rPrChange>
        </w:rPr>
        <w:t>має відповідати</w:t>
      </w:r>
      <w:r w:rsidR="00DF736A" w:rsidRPr="00312974">
        <w:rPr>
          <w:rPrChange w:id="4083" w:author="Rodion" w:date="2019-12-09T02:09:00Z">
            <w:rPr/>
          </w:rPrChange>
        </w:rPr>
        <w:t xml:space="preserve"> за </w:t>
      </w:r>
      <w:r w:rsidRPr="00312974">
        <w:rPr>
          <w:rPrChange w:id="4084" w:author="Rodion" w:date="2019-12-09T02:09:00Z">
            <w:rPr/>
          </w:rPrChange>
        </w:rPr>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rPr>
          <w:rPrChange w:id="4085" w:author="Rodion" w:date="2019-12-09T02:09:00Z">
            <w:rPr/>
          </w:rPrChange>
        </w:rPr>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пропрієтарної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rPr>
          <w:rPrChange w:id="4086" w:author="Rodion" w:date="2019-12-09T02:09:00Z">
            <w:rPr/>
          </w:rPrChange>
        </w:rPr>
        <w:t xml:space="preserve">увійти в аккаунт та побачити, які продукти наявні у домі. Або ж, після повернення з магазину, легко додати нові товари. </w:t>
      </w:r>
    </w:p>
    <w:p w14:paraId="0396D6B1" w14:textId="5E1BF5B7" w:rsidR="00CF743A" w:rsidRPr="00312974" w:rsidRDefault="00CF743A" w:rsidP="00C32FC6">
      <w:pPr>
        <w:rPr>
          <w:rPrChange w:id="4087" w:author="Rodion" w:date="2019-12-09T02:09:00Z">
            <w:rPr/>
          </w:rPrChange>
        </w:rPr>
      </w:pPr>
      <w:r w:rsidRPr="00312974">
        <w:rPr>
          <w:rPrChange w:id="4088" w:author="Rodion" w:date="2019-12-09T02:09:00Z">
            <w:rPr/>
          </w:rPrChange>
        </w:rPr>
        <w:t>Веб-застосунок, як спосіб взаємодії системи з людиною</w:t>
      </w:r>
      <w:r w:rsidR="001128C1" w:rsidRPr="00312974">
        <w:rPr>
          <w:rPrChange w:id="4089" w:author="Rodion" w:date="2019-12-09T02:09:00Z">
            <w:rPr/>
          </w:rPrChange>
        </w:rPr>
        <w:t>,</w:t>
      </w:r>
      <w:r w:rsidRPr="00312974">
        <w:rPr>
          <w:rPrChange w:id="4090" w:author="Rodion" w:date="2019-12-09T02:09:00Z">
            <w:rPr/>
          </w:rPrChange>
        </w:rPr>
        <w:t xml:space="preserve"> є </w:t>
      </w:r>
      <w:r w:rsidR="001128C1" w:rsidRPr="00312974">
        <w:rPr>
          <w:rPrChange w:id="4091" w:author="Rodion" w:date="2019-12-09T02:09:00Z">
            <w:rPr/>
          </w:rPrChange>
        </w:rPr>
        <w:t xml:space="preserve">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w:t>
      </w:r>
      <w:del w:id="4092" w:author="Rodion Kharabet" w:date="2019-12-06T02:42:00Z">
        <w:r w:rsidR="001128C1" w:rsidRPr="00312974" w:rsidDel="00C23711">
          <w:rPr>
            <w:rPrChange w:id="4093" w:author="Rodion" w:date="2019-12-09T02:09:00Z">
              <w:rPr/>
            </w:rPrChange>
          </w:rPr>
          <w:delText xml:space="preserve">великою </w:delText>
        </w:r>
      </w:del>
      <w:r w:rsidR="001128C1" w:rsidRPr="00312974">
        <w:rPr>
          <w:rPrChange w:id="4094" w:author="Rodion" w:date="2019-12-09T02:09:00Z">
            <w:rPr/>
          </w:rPrChange>
        </w:rPr>
        <w:t>проблемою</w:t>
      </w:r>
      <w:del w:id="4095" w:author="Rodion Kharabet" w:date="2019-12-06T02:42:00Z">
        <w:r w:rsidR="001128C1" w:rsidRPr="00312974" w:rsidDel="00C23711">
          <w:rPr>
            <w:rPrChange w:id="4096" w:author="Rodion" w:date="2019-12-09T02:09:00Z">
              <w:rPr/>
            </w:rPrChange>
          </w:rPr>
          <w:delText xml:space="preserve"> у містах</w:delText>
        </w:r>
      </w:del>
      <w:r w:rsidR="001128C1" w:rsidRPr="00312974">
        <w:rPr>
          <w:rPrChange w:id="4097" w:author="Rodion" w:date="2019-12-09T02:09:00Z">
            <w:rPr/>
          </w:rPrChange>
        </w:rPr>
        <w:t>.</w:t>
      </w:r>
    </w:p>
    <w:p w14:paraId="009A976D" w14:textId="757C6E2C" w:rsidR="00CC040A" w:rsidRPr="00312974" w:rsidRDefault="001128C1" w:rsidP="00C32FC6">
      <w:pPr>
        <w:rPr>
          <w:rPrChange w:id="4098" w:author="Rodion" w:date="2019-12-09T02:09:00Z">
            <w:rPr/>
          </w:rPrChange>
        </w:rPr>
      </w:pPr>
      <w:r w:rsidRPr="00312974">
        <w:rPr>
          <w:rPrChange w:id="4099" w:author="Rodion" w:date="2019-12-09T02:09:00Z">
            <w:rPr/>
          </w:rPrChange>
        </w:rPr>
        <w:t xml:space="preserve">Весь програмно-апаратний комплекс призначений для використання в приміщені, де необхідно </w:t>
      </w:r>
      <w:r w:rsidR="00057291" w:rsidRPr="00312974">
        <w:rPr>
          <w:rPrChange w:id="4100" w:author="Rodion" w:date="2019-12-09T02:09:00Z">
            <w:rPr/>
          </w:rPrChange>
        </w:rPr>
        <w:t>впровадити автоматизацію ведення домашнього господарс</w:t>
      </w:r>
      <w:r w:rsidR="00CB4F6F" w:rsidRPr="00312974">
        <w:rPr>
          <w:rPrChange w:id="4101" w:author="Rodion" w:date="2019-12-09T02:09:00Z">
            <w:rPr/>
          </w:rPrChange>
        </w:rPr>
        <w:t>т</w:t>
      </w:r>
      <w:r w:rsidR="00057291" w:rsidRPr="00312974">
        <w:rPr>
          <w:rPrChange w:id="4102" w:author="Rodion" w:date="2019-12-09T02:09:00Z">
            <w:rPr/>
          </w:rPrChange>
        </w:rPr>
        <w:t xml:space="preserve">ва. Апаратна частина комплексу складається з </w:t>
      </w:r>
      <w:r w:rsidR="00CB4F6F" w:rsidRPr="00312974">
        <w:rPr>
          <w:rPrChange w:id="4103" w:author="Rodion" w:date="2019-12-09T02:09:00Z">
            <w:rPr/>
          </w:rPrChange>
        </w:rPr>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rPr>
          <w:rPrChange w:id="4104" w:author="Rodion" w:date="2019-12-09T02:09:00Z">
            <w:rPr/>
          </w:rPrChange>
        </w:rPr>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rPr>
          <w:rPrChange w:id="4105" w:author="Rodion" w:date="2019-12-09T02:09:00Z">
            <w:rPr/>
          </w:rPrChange>
        </w:rPr>
        <w:t xml:space="preserve">Обидва пристрої є автономними одиницями оскільки мають власне джерело живлення </w:t>
      </w:r>
      <w:ins w:id="4106" w:author="Rodion Kharabet" w:date="2019-12-06T02:42:00Z">
        <w:r w:rsidR="00CF41DA" w:rsidRPr="00312974">
          <w:rPr>
            <w:rPrChange w:id="4107" w:author="Rodion" w:date="2019-12-09T02:09:00Z">
              <w:rPr>
                <w:lang w:val="ru-RU"/>
              </w:rPr>
            </w:rPrChange>
          </w:rPr>
          <w:t>–</w:t>
        </w:r>
      </w:ins>
      <w:del w:id="4108" w:author="Rodion Kharabet" w:date="2019-12-06T02:42:00Z">
        <w:r w:rsidR="00B05DD6" w:rsidRPr="00030B2B" w:rsidDel="00CF41DA">
          <w:delText>-</w:delText>
        </w:r>
      </w:del>
      <w:r w:rsidR="00B05DD6" w:rsidRPr="00312974">
        <w:rPr>
          <w:rPrChange w:id="4109" w:author="Rodion" w:date="2019-12-09T02:09:00Z">
            <w:rPr/>
          </w:rPrChange>
        </w:rPr>
        <w:t xml:space="preserve"> акумулятор. Його можна заряджати використовуючи звичний інтерфейс micro-USB. Такий </w:t>
      </w:r>
      <w:r w:rsidR="006402FB" w:rsidRPr="00312974">
        <w:rPr>
          <w:rPrChange w:id="4110" w:author="Rodion" w:date="2019-12-09T02:09:00Z">
            <w:rPr/>
          </w:rPrChange>
        </w:rPr>
        <w:t>мобільний</w:t>
      </w:r>
      <w:r w:rsidR="00B05DD6" w:rsidRPr="00312974">
        <w:rPr>
          <w:rPrChange w:id="4111" w:author="Rodion" w:date="2019-12-09T02:09:00Z">
            <w:rPr/>
          </w:rPrChange>
        </w:rPr>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rPr>
          <w:rPrChange w:id="4112" w:author="Rodion" w:date="2019-12-09T02:09:00Z">
            <w:rPr/>
          </w:rPrChange>
        </w:rPr>
        <w:t xml:space="preserve"> </w:t>
      </w:r>
    </w:p>
    <w:p w14:paraId="22DA90B3" w14:textId="72F69BCA" w:rsidR="001128C1" w:rsidRPr="00312974" w:rsidRDefault="00CC040A" w:rsidP="00C32FC6">
      <w:pPr>
        <w:rPr>
          <w:rPrChange w:id="4113" w:author="Rodion" w:date="2019-12-09T02:09:00Z">
            <w:rPr/>
          </w:rPrChange>
        </w:rPr>
      </w:pPr>
      <w:r w:rsidRPr="00312974">
        <w:rPr>
          <w:rPrChange w:id="4114" w:author="Rodion" w:date="2019-12-09T02:09:00Z">
            <w:rPr/>
          </w:rPrChange>
        </w:rPr>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rPr>
          <w:rPrChange w:id="4115" w:author="Rodion" w:date="2019-12-09T02:09:00Z">
            <w:rPr/>
          </w:rPrChange>
        </w:rPr>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pPr>
        <w:rPr>
          <w:rPrChange w:id="4116" w:author="Rodion" w:date="2019-12-09T02:09:00Z">
            <w:rPr/>
          </w:rPrChange>
        </w:rPr>
      </w:pPr>
      <w:r w:rsidRPr="00312974">
        <w:rPr>
          <w:rPrChange w:id="4117" w:author="Rodion" w:date="2019-12-09T02:09:00Z">
            <w:rPr/>
          </w:rPrChange>
        </w:rPr>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rPr>
          <w:rPrChange w:id="4118" w:author="Rodion" w:date="2019-12-09T02:09:00Z">
            <w:rPr/>
          </w:rPrChange>
        </w:rPr>
      </w:pPr>
      <w:r w:rsidRPr="00312974">
        <w:rPr>
          <w:rPrChange w:id="4119" w:author="Rodion" w:date="2019-12-09T02:09:00Z">
            <w:rPr/>
          </w:rPrChange>
        </w:rPr>
        <w:t>с</w:t>
      </w:r>
      <w:r w:rsidR="00A5405C" w:rsidRPr="00312974">
        <w:rPr>
          <w:rPrChange w:id="4120" w:author="Rodion" w:date="2019-12-09T02:09:00Z">
            <w:rPr/>
          </w:rPrChange>
        </w:rPr>
        <w:t>истема без апаратної складової</w:t>
      </w:r>
      <w:r w:rsidRPr="00312974">
        <w:rPr>
          <w:rPrChange w:id="4121" w:author="Rodion" w:date="2019-12-09T02:09:00Z">
            <w:rPr/>
          </w:rPrChange>
        </w:rPr>
        <w:t>;</w:t>
      </w:r>
    </w:p>
    <w:p w14:paraId="451446F5" w14:textId="4B6DA0AE" w:rsidR="001D5FF5" w:rsidRPr="00312974" w:rsidRDefault="0010483A" w:rsidP="00C32FC6">
      <w:pPr>
        <w:pStyle w:val="ListParagraph"/>
        <w:rPr>
          <w:rPrChange w:id="4122" w:author="Rodion" w:date="2019-12-09T02:09:00Z">
            <w:rPr/>
          </w:rPrChange>
        </w:rPr>
      </w:pPr>
      <w:r w:rsidRPr="00312974">
        <w:rPr>
          <w:rPrChange w:id="4123" w:author="Rodion" w:date="2019-12-09T02:09:00Z">
            <w:rPr/>
          </w:rPrChange>
        </w:rPr>
        <w:t>с</w:t>
      </w:r>
      <w:r w:rsidR="001D5FF5" w:rsidRPr="00312974">
        <w:rPr>
          <w:rPrChange w:id="4124" w:author="Rodion" w:date="2019-12-09T02:09:00Z">
            <w:rPr/>
          </w:rPrChange>
        </w:rPr>
        <w:t>истема з апаратною ідентифікацію штрих-кодів</w:t>
      </w:r>
      <w:r w:rsidRPr="00312974">
        <w:rPr>
          <w:rPrChange w:id="4125" w:author="Rodion" w:date="2019-12-09T02:09:00Z">
            <w:rPr/>
          </w:rPrChange>
        </w:rPr>
        <w:t>;</w:t>
      </w:r>
    </w:p>
    <w:p w14:paraId="72E66C54" w14:textId="17E5117A" w:rsidR="001D5FF5" w:rsidRPr="00312974" w:rsidRDefault="0010483A" w:rsidP="00C32FC6">
      <w:pPr>
        <w:pStyle w:val="ListParagraph"/>
        <w:rPr>
          <w:rPrChange w:id="4126" w:author="Rodion" w:date="2019-12-09T02:09:00Z">
            <w:rPr/>
          </w:rPrChange>
        </w:rPr>
      </w:pPr>
      <w:r w:rsidRPr="00312974">
        <w:rPr>
          <w:rPrChange w:id="4127" w:author="Rodion" w:date="2019-12-09T02:09:00Z">
            <w:rPr/>
          </w:rPrChange>
        </w:rPr>
        <w:t>с</w:t>
      </w:r>
      <w:r w:rsidR="001D5FF5" w:rsidRPr="00312974">
        <w:rPr>
          <w:rPrChange w:id="4128" w:author="Rodion" w:date="2019-12-09T02:09:00Z">
            <w:rPr/>
          </w:rPrChange>
        </w:rPr>
        <w:t>истема з використанням радіочастотної ідентифікації.</w:t>
      </w:r>
    </w:p>
    <w:p w14:paraId="40F40222" w14:textId="49A24999" w:rsidR="00C32FC6" w:rsidRPr="00312974" w:rsidRDefault="00C32FC6" w:rsidP="00C32FC6">
      <w:pPr>
        <w:rPr>
          <w:rPrChange w:id="4129" w:author="Rodion" w:date="2019-12-09T02:09:00Z">
            <w:rPr/>
          </w:rPrChange>
        </w:rPr>
      </w:pPr>
    </w:p>
    <w:p w14:paraId="71EE5EB3" w14:textId="078BF215" w:rsidR="00C32FC6" w:rsidRPr="00312974" w:rsidRDefault="00C32FC6" w:rsidP="00C32FC6">
      <w:pPr>
        <w:pStyle w:val="Heading2"/>
        <w:rPr>
          <w:rPrChange w:id="4130" w:author="Rodion" w:date="2019-12-09T02:09:00Z">
            <w:rPr/>
          </w:rPrChange>
        </w:rPr>
      </w:pPr>
      <w:del w:id="4131" w:author="Rodion Kharabet" w:date="2019-12-06T02:43:00Z">
        <w:r w:rsidRPr="00312974" w:rsidDel="00CF41DA">
          <w:rPr>
            <w:rPrChange w:id="4132" w:author="Rodion" w:date="2019-12-09T02:09:00Z">
              <w:rPr/>
            </w:rPrChange>
          </w:rPr>
          <w:delText>4</w:delText>
        </w:r>
      </w:del>
      <w:bookmarkStart w:id="4133" w:name="_Toc26763217"/>
      <w:ins w:id="4134" w:author="Rodion Kharabet" w:date="2019-12-06T02:43:00Z">
        <w:r w:rsidR="00CF41DA" w:rsidRPr="00312974">
          <w:rPr>
            <w:rPrChange w:id="4135" w:author="Rodion" w:date="2019-12-09T02:09:00Z">
              <w:rPr/>
            </w:rPrChange>
          </w:rPr>
          <w:t>3</w:t>
        </w:r>
      </w:ins>
      <w:r w:rsidRPr="00312974">
        <w:rPr>
          <w:rPrChange w:id="4136" w:author="Rodion" w:date="2019-12-09T02:09:00Z">
            <w:rPr/>
          </w:rPrChange>
        </w:rPr>
        <w:t>.2 Алгоритм взаємодії користувача з комплексом</w:t>
      </w:r>
      <w:bookmarkEnd w:id="4133"/>
    </w:p>
    <w:p w14:paraId="740B3724" w14:textId="77777777" w:rsidR="00C32FC6" w:rsidRPr="00312974" w:rsidRDefault="00C32FC6" w:rsidP="00C32FC6">
      <w:pPr>
        <w:rPr>
          <w:rPrChange w:id="4137" w:author="Rodion" w:date="2019-12-09T02:09:00Z">
            <w:rPr/>
          </w:rPrChange>
        </w:rPr>
      </w:pPr>
    </w:p>
    <w:p w14:paraId="1CE19DBC" w14:textId="2E983333" w:rsidR="001D5FF5" w:rsidRPr="00312974" w:rsidRDefault="0004501B" w:rsidP="00C32FC6">
      <w:pPr>
        <w:rPr>
          <w:rPrChange w:id="4138" w:author="Rodion" w:date="2019-12-09T02:09:00Z">
            <w:rPr/>
          </w:rPrChange>
        </w:rPr>
      </w:pPr>
      <w:r w:rsidRPr="00312974">
        <w:rPr>
          <w:rPrChange w:id="4139" w:author="Rodion" w:date="2019-12-09T02:09:00Z">
            <w:rPr/>
          </w:rPrChange>
        </w:rPr>
        <w:t xml:space="preserve">Розглянемо алгоритм взаємодії користувача з кожним варіантом </w:t>
      </w:r>
      <w:r w:rsidR="006402FB" w:rsidRPr="00312974">
        <w:rPr>
          <w:rPrChange w:id="4140" w:author="Rodion" w:date="2019-12-09T02:09:00Z">
            <w:rPr/>
          </w:rPrChange>
        </w:rPr>
        <w:t>комплектації</w:t>
      </w:r>
      <w:r w:rsidRPr="00312974">
        <w:rPr>
          <w:rPrChange w:id="4141" w:author="Rodion" w:date="2019-12-09T02:09:00Z">
            <w:rPr/>
          </w:rPrChange>
        </w:rPr>
        <w:t xml:space="preserve"> системи.</w:t>
      </w:r>
    </w:p>
    <w:p w14:paraId="00FCA511" w14:textId="77777777" w:rsidR="00C32FC6" w:rsidRPr="00312974" w:rsidRDefault="00C32FC6" w:rsidP="00C32FC6">
      <w:pPr>
        <w:rPr>
          <w:rPrChange w:id="4142" w:author="Rodion" w:date="2019-12-09T02:09:00Z">
            <w:rPr/>
          </w:rPrChange>
        </w:rPr>
      </w:pPr>
    </w:p>
    <w:p w14:paraId="7C22B448" w14:textId="77777777" w:rsidR="00CF41DA" w:rsidRPr="00312974" w:rsidRDefault="00CF41DA">
      <w:pPr>
        <w:spacing w:after="160" w:line="259" w:lineRule="auto"/>
        <w:ind w:firstLine="0"/>
        <w:jc w:val="left"/>
        <w:rPr>
          <w:ins w:id="4143" w:author="Rodion Kharabet" w:date="2019-12-06T02:43:00Z"/>
          <w:rFonts w:eastAsiaTheme="majorEastAsia" w:cstheme="majorBidi"/>
          <w:szCs w:val="24"/>
          <w:rPrChange w:id="4144" w:author="Rodion" w:date="2019-12-09T02:09:00Z">
            <w:rPr>
              <w:ins w:id="4145" w:author="Rodion Kharabet" w:date="2019-12-06T02:43:00Z"/>
              <w:rFonts w:eastAsiaTheme="majorEastAsia" w:cstheme="majorBidi"/>
              <w:szCs w:val="24"/>
            </w:rPr>
          </w:rPrChange>
        </w:rPr>
      </w:pPr>
      <w:ins w:id="4146" w:author="Rodion Kharabet" w:date="2019-12-06T02:43:00Z">
        <w:r w:rsidRPr="00312974">
          <w:rPr>
            <w:rPrChange w:id="4147" w:author="Rodion" w:date="2019-12-09T02:09:00Z">
              <w:rPr/>
            </w:rPrChange>
          </w:rPr>
          <w:br w:type="page"/>
        </w:r>
      </w:ins>
    </w:p>
    <w:p w14:paraId="4008E91C" w14:textId="1925F6DE" w:rsidR="00C32FC6" w:rsidRPr="00312974" w:rsidRDefault="00C32FC6" w:rsidP="00C32FC6">
      <w:pPr>
        <w:pStyle w:val="Heading3"/>
        <w:rPr>
          <w:rPrChange w:id="4148" w:author="Rodion" w:date="2019-12-09T02:09:00Z">
            <w:rPr/>
          </w:rPrChange>
        </w:rPr>
      </w:pPr>
      <w:del w:id="4149" w:author="Rodion Kharabet" w:date="2019-12-06T02:43:00Z">
        <w:r w:rsidRPr="00312974" w:rsidDel="00CF41DA">
          <w:rPr>
            <w:rPrChange w:id="4150" w:author="Rodion" w:date="2019-12-09T02:09:00Z">
              <w:rPr/>
            </w:rPrChange>
          </w:rPr>
          <w:lastRenderedPageBreak/>
          <w:delText>4</w:delText>
        </w:r>
      </w:del>
      <w:bookmarkStart w:id="4151" w:name="_Toc26763218"/>
      <w:ins w:id="4152" w:author="Rodion Kharabet" w:date="2019-12-06T02:43:00Z">
        <w:r w:rsidR="00CF41DA" w:rsidRPr="00312974">
          <w:rPr>
            <w:rPrChange w:id="4153" w:author="Rodion" w:date="2019-12-09T02:09:00Z">
              <w:rPr/>
            </w:rPrChange>
          </w:rPr>
          <w:t>3</w:t>
        </w:r>
      </w:ins>
      <w:r w:rsidRPr="00312974">
        <w:rPr>
          <w:rPrChange w:id="4154" w:author="Rodion" w:date="2019-12-09T02:09:00Z">
            <w:rPr/>
          </w:rPrChange>
        </w:rPr>
        <w:t xml:space="preserve">.2.1 </w:t>
      </w:r>
      <w:r w:rsidR="001D5FF5" w:rsidRPr="00312974">
        <w:rPr>
          <w:rPrChange w:id="4155" w:author="Rodion" w:date="2019-12-09T02:09:00Z">
            <w:rPr/>
          </w:rPrChange>
        </w:rPr>
        <w:t>Система без апаратної складової</w:t>
      </w:r>
      <w:bookmarkEnd w:id="4151"/>
      <w:del w:id="4156" w:author="Rodion Kharabet" w:date="2019-12-06T02:43:00Z">
        <w:r w:rsidR="001D5FF5" w:rsidRPr="00312974" w:rsidDel="00CF41DA">
          <w:rPr>
            <w:rPrChange w:id="4157" w:author="Rodion" w:date="2019-12-09T02:09:00Z">
              <w:rPr/>
            </w:rPrChange>
          </w:rPr>
          <w:delText xml:space="preserve">. </w:delText>
        </w:r>
      </w:del>
    </w:p>
    <w:p w14:paraId="18C858E6" w14:textId="77777777" w:rsidR="00C32FC6" w:rsidRPr="00312974" w:rsidRDefault="00C32FC6" w:rsidP="00C32FC6">
      <w:pPr>
        <w:rPr>
          <w:rPrChange w:id="4158" w:author="Rodion" w:date="2019-12-09T02:09:00Z">
            <w:rPr/>
          </w:rPrChange>
        </w:rPr>
      </w:pPr>
    </w:p>
    <w:p w14:paraId="0DBC0099" w14:textId="290BAA16" w:rsidR="001D5FF5" w:rsidRPr="00312974" w:rsidRDefault="00C32FC6" w:rsidP="00C32FC6">
      <w:pPr>
        <w:rPr>
          <w:rPrChange w:id="4159" w:author="Rodion" w:date="2019-12-09T02:09:00Z">
            <w:rPr/>
          </w:rPrChange>
        </w:rPr>
      </w:pPr>
      <w:r w:rsidRPr="00312974">
        <w:rPr>
          <w:rPrChange w:id="4160" w:author="Rodion" w:date="2019-12-09T02:09:00Z">
            <w:rPr/>
          </w:rPrChange>
        </w:rPr>
        <w:t>Система без апаратної складової</w:t>
      </w:r>
      <w:r w:rsidR="001D5FF5" w:rsidRPr="00312974">
        <w:rPr>
          <w:rPrChange w:id="4161" w:author="Rodion" w:date="2019-12-09T02:09:00Z">
            <w:rPr/>
          </w:rPrChange>
        </w:rPr>
        <w:t xml:space="preserve"> буде мати обмежену функціональність</w:t>
      </w:r>
      <w:r w:rsidRPr="00312974">
        <w:rPr>
          <w:rPrChange w:id="4162" w:author="Rodion" w:date="2019-12-09T02:09:00Z">
            <w:rPr/>
          </w:rPrChange>
        </w:rPr>
        <w:t>, оскільки</w:t>
      </w:r>
      <w:r w:rsidR="001D5FF5" w:rsidRPr="00312974">
        <w:rPr>
          <w:rPrChange w:id="4163" w:author="Rodion" w:date="2019-12-09T02:09:00Z">
            <w:rPr/>
          </w:rPrChange>
        </w:rPr>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rPr>
          <w:rPrChange w:id="4164" w:author="Rodion" w:date="2019-12-09T02:09:00Z">
            <w:rPr/>
          </w:rPrChange>
        </w:rPr>
        <w:t xml:space="preserve"> Процес додавання нового товару зображено на </w:t>
      </w:r>
      <w:del w:id="4165" w:author="Rodion Kharabet" w:date="2019-12-06T02:44:00Z">
        <w:r w:rsidR="00DD1AEF" w:rsidRPr="00312974" w:rsidDel="007F1A84">
          <w:rPr>
            <w:rPrChange w:id="4166" w:author="Rodion" w:date="2019-12-09T02:09:00Z">
              <w:rPr/>
            </w:rPrChange>
          </w:rPr>
          <w:delText>рисунку 4.</w:delText>
        </w:r>
      </w:del>
      <w:ins w:id="4167" w:author="Rodion Kharabet" w:date="2019-12-06T02:44:00Z">
        <w:r w:rsidR="007F1A84" w:rsidRPr="00312974">
          <w:rPr>
            <w:rPrChange w:id="4168" w:author="Rodion" w:date="2019-12-09T02:09:00Z">
              <w:rPr/>
            </w:rPrChange>
          </w:rPr>
          <w:t>рисунку 3.</w:t>
        </w:r>
      </w:ins>
      <w:r w:rsidR="00DD1AEF" w:rsidRPr="00312974">
        <w:rPr>
          <w:rPrChange w:id="4169" w:author="Rodion" w:date="2019-12-09T02:09:00Z">
            <w:rPr/>
          </w:rPrChange>
        </w:rPr>
        <w:t>1.</w:t>
      </w:r>
    </w:p>
    <w:p w14:paraId="51CE7909" w14:textId="77777777" w:rsidR="002063B7" w:rsidRPr="00312974" w:rsidRDefault="002063B7" w:rsidP="001D5FF5">
      <w:pPr>
        <w:ind w:firstLine="0"/>
        <w:rPr>
          <w:rPrChange w:id="4170" w:author="Rodion" w:date="2019-12-09T02:09:00Z">
            <w:rPr/>
          </w:rPrChange>
        </w:rPr>
      </w:pPr>
    </w:p>
    <w:p w14:paraId="3A06122E" w14:textId="18518375" w:rsidR="00D77D9B" w:rsidRPr="00030B2B" w:rsidRDefault="00D77D9B" w:rsidP="00D77D9B">
      <w:pPr>
        <w:ind w:firstLine="0"/>
        <w:jc w:val="center"/>
      </w:pPr>
      <w:r w:rsidRPr="00030B2B">
        <w:rPr>
          <w:noProof/>
        </w:rPr>
        <w:drawing>
          <wp:inline distT="0" distB="0" distL="0" distR="0" wp14:anchorId="76A2969B" wp14:editId="2E0D4997">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031" cy="4624061"/>
                    </a:xfrm>
                    <a:prstGeom prst="rect">
                      <a:avLst/>
                    </a:prstGeom>
                    <a:noFill/>
                    <a:ln>
                      <a:noFill/>
                    </a:ln>
                  </pic:spPr>
                </pic:pic>
              </a:graphicData>
            </a:graphic>
          </wp:inline>
        </w:drawing>
      </w:r>
    </w:p>
    <w:p w14:paraId="021138FF" w14:textId="49ED48D3" w:rsidR="00C32FC6" w:rsidRPr="00312974" w:rsidRDefault="002063B7" w:rsidP="00E52936">
      <w:pPr>
        <w:ind w:firstLine="0"/>
        <w:jc w:val="center"/>
        <w:rPr>
          <w:rPrChange w:id="4171" w:author="Rodion" w:date="2019-12-09T02:09:00Z">
            <w:rPr/>
          </w:rPrChange>
        </w:rPr>
      </w:pPr>
      <w:del w:id="4172" w:author="Rodion Kharabet" w:date="2019-12-06T02:45:00Z">
        <w:r w:rsidRPr="00030B2B" w:rsidDel="007F1A84">
          <w:delText xml:space="preserve">Рисунок </w:delText>
        </w:r>
        <w:r w:rsidR="00DD1AEF" w:rsidRPr="00312974" w:rsidDel="007F1A84">
          <w:rPr>
            <w:rPrChange w:id="4173" w:author="Rodion" w:date="2019-12-09T02:09:00Z">
              <w:rPr/>
            </w:rPrChange>
          </w:rPr>
          <w:delText>4.</w:delText>
        </w:r>
      </w:del>
      <w:ins w:id="4174" w:author="Rodion Kharabet" w:date="2019-12-06T02:45:00Z">
        <w:r w:rsidR="007F1A84" w:rsidRPr="00312974">
          <w:rPr>
            <w:rPrChange w:id="4175" w:author="Rodion" w:date="2019-12-09T02:09:00Z">
              <w:rPr/>
            </w:rPrChange>
          </w:rPr>
          <w:t>Рисунок 3.</w:t>
        </w:r>
      </w:ins>
      <w:r w:rsidR="00F35CD2" w:rsidRPr="00312974">
        <w:rPr>
          <w:rPrChange w:id="4176" w:author="Rodion" w:date="2019-12-09T02:09:00Z">
            <w:rPr/>
          </w:rPrChange>
        </w:rPr>
        <w:t>1</w:t>
      </w:r>
      <w:r w:rsidR="00DD1AEF" w:rsidRPr="00312974">
        <w:rPr>
          <w:rPrChange w:id="4177" w:author="Rodion" w:date="2019-12-09T02:09:00Z">
            <w:rPr/>
          </w:rPrChange>
        </w:rPr>
        <w:t xml:space="preserve"> -</w:t>
      </w:r>
      <w:r w:rsidRPr="00312974">
        <w:rPr>
          <w:rPrChange w:id="4178" w:author="Rodion" w:date="2019-12-09T02:09:00Z">
            <w:rPr/>
          </w:rPrChange>
        </w:rPr>
        <w:t xml:space="preserve"> UML діаграма послідовності: Додавання продукту через веб-застосунок</w:t>
      </w:r>
      <w:del w:id="4179" w:author="Rodion Kharabet" w:date="2019-12-06T02:45:00Z">
        <w:r w:rsidRPr="00312974" w:rsidDel="007F1A84">
          <w:rPr>
            <w:rPrChange w:id="4180" w:author="Rodion" w:date="2019-12-09T02:09:00Z">
              <w:rPr/>
            </w:rPrChange>
          </w:rPr>
          <w:delText>.</w:delText>
        </w:r>
      </w:del>
    </w:p>
    <w:p w14:paraId="283D6ED1" w14:textId="699C46A7" w:rsidR="00C32FC6" w:rsidRPr="00312974" w:rsidRDefault="007F1A84" w:rsidP="00C32FC6">
      <w:pPr>
        <w:pStyle w:val="Heading3"/>
        <w:rPr>
          <w:rPrChange w:id="4181" w:author="Rodion" w:date="2019-12-09T02:09:00Z">
            <w:rPr/>
          </w:rPrChange>
        </w:rPr>
      </w:pPr>
      <w:bookmarkStart w:id="4182" w:name="_Toc26763219"/>
      <w:ins w:id="4183" w:author="Rodion Kharabet" w:date="2019-12-06T02:45:00Z">
        <w:r w:rsidRPr="00312974">
          <w:rPr>
            <w:rPrChange w:id="4184" w:author="Rodion" w:date="2019-12-09T02:09:00Z">
              <w:rPr/>
            </w:rPrChange>
          </w:rPr>
          <w:lastRenderedPageBreak/>
          <w:t>3</w:t>
        </w:r>
      </w:ins>
      <w:del w:id="4185" w:author="Rodion Kharabet" w:date="2019-12-06T02:45:00Z">
        <w:r w:rsidR="00C32FC6" w:rsidRPr="00312974" w:rsidDel="007F1A84">
          <w:rPr>
            <w:rPrChange w:id="4186" w:author="Rodion" w:date="2019-12-09T02:09:00Z">
              <w:rPr/>
            </w:rPrChange>
          </w:rPr>
          <w:delText>4</w:delText>
        </w:r>
      </w:del>
      <w:r w:rsidR="00C32FC6" w:rsidRPr="00312974">
        <w:rPr>
          <w:rPrChange w:id="4187" w:author="Rodion" w:date="2019-12-09T02:09:00Z">
            <w:rPr/>
          </w:rPrChange>
        </w:rPr>
        <w:t xml:space="preserve">.2.2 </w:t>
      </w:r>
      <w:r w:rsidR="001D5FF5" w:rsidRPr="00312974">
        <w:rPr>
          <w:rPrChange w:id="4188" w:author="Rodion" w:date="2019-12-09T02:09:00Z">
            <w:rPr/>
          </w:rPrChange>
        </w:rPr>
        <w:t>Система з апаратною ідентифікацію штрих-кодів</w:t>
      </w:r>
      <w:bookmarkEnd w:id="4182"/>
      <w:del w:id="4189" w:author="Rodion Kharabet" w:date="2019-12-06T02:45:00Z">
        <w:r w:rsidR="001D5FF5" w:rsidRPr="00312974" w:rsidDel="007F1A84">
          <w:rPr>
            <w:rPrChange w:id="4190" w:author="Rodion" w:date="2019-12-09T02:09:00Z">
              <w:rPr/>
            </w:rPrChange>
          </w:rPr>
          <w:delText xml:space="preserve">. </w:delText>
        </w:r>
      </w:del>
    </w:p>
    <w:p w14:paraId="43E970CD" w14:textId="77777777" w:rsidR="00C32FC6" w:rsidRPr="00312974" w:rsidRDefault="00C32FC6" w:rsidP="00C32FC6">
      <w:pPr>
        <w:rPr>
          <w:rPrChange w:id="4191" w:author="Rodion" w:date="2019-12-09T02:09:00Z">
            <w:rPr/>
          </w:rPrChange>
        </w:rPr>
      </w:pPr>
    </w:p>
    <w:p w14:paraId="3C1D7F9E" w14:textId="3F88E3B6" w:rsidR="001D5FF5" w:rsidRPr="00312974" w:rsidRDefault="00C32FC6" w:rsidP="0010483A">
      <w:pPr>
        <w:rPr>
          <w:rPrChange w:id="4192" w:author="Rodion" w:date="2019-12-09T02:09:00Z">
            <w:rPr/>
          </w:rPrChange>
        </w:rPr>
      </w:pPr>
      <w:r w:rsidRPr="00312974">
        <w:rPr>
          <w:rPrChange w:id="4193" w:author="Rodion" w:date="2019-12-09T02:09:00Z">
            <w:rPr/>
          </w:rPrChange>
        </w:rPr>
        <w:t>Система з апаратною ідентифікацію штрих-кодів</w:t>
      </w:r>
      <w:r w:rsidR="001D5FF5" w:rsidRPr="00312974">
        <w:rPr>
          <w:rPrChange w:id="4194" w:author="Rodion" w:date="2019-12-09T02:09:00Z">
            <w:rPr/>
          </w:rPrChange>
        </w:rPr>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rPr>
          <w:rPrChange w:id="4195" w:author="Rodion" w:date="2019-12-09T02:09:00Z">
            <w:rPr/>
          </w:rPrChange>
        </w:rPr>
        <w:t xml:space="preserve"> Процес видалення продукту апаратним сканером штрих-коду зображено на </w:t>
      </w:r>
      <w:del w:id="4196" w:author="Rodion Kharabet" w:date="2019-12-06T02:44:00Z">
        <w:r w:rsidR="00B5478D" w:rsidRPr="00312974" w:rsidDel="007F1A84">
          <w:rPr>
            <w:rPrChange w:id="4197" w:author="Rodion" w:date="2019-12-09T02:09:00Z">
              <w:rPr/>
            </w:rPrChange>
          </w:rPr>
          <w:delText>рисунку 4.</w:delText>
        </w:r>
      </w:del>
      <w:ins w:id="4198" w:author="Rodion Kharabet" w:date="2019-12-06T02:44:00Z">
        <w:r w:rsidR="007F1A84" w:rsidRPr="00312974">
          <w:rPr>
            <w:rPrChange w:id="4199" w:author="Rodion" w:date="2019-12-09T02:09:00Z">
              <w:rPr/>
            </w:rPrChange>
          </w:rPr>
          <w:t>рисунку 3.</w:t>
        </w:r>
      </w:ins>
      <w:r w:rsidR="00B5478D" w:rsidRPr="00312974">
        <w:rPr>
          <w:rPrChange w:id="4200" w:author="Rodion" w:date="2019-12-09T02:09:00Z">
            <w:rPr/>
          </w:rPrChange>
        </w:rPr>
        <w:t>2.</w:t>
      </w:r>
    </w:p>
    <w:p w14:paraId="212D87CE" w14:textId="2CEA437C" w:rsidR="00B5478D" w:rsidRPr="00312974" w:rsidRDefault="00B5478D" w:rsidP="00B5478D">
      <w:pPr>
        <w:ind w:firstLine="0"/>
        <w:rPr>
          <w:ins w:id="4201" w:author="Rodion Kharabet" w:date="2019-12-06T02:47:00Z"/>
          <w:rPrChange w:id="4202" w:author="Rodion" w:date="2019-12-09T02:09:00Z">
            <w:rPr>
              <w:ins w:id="4203" w:author="Rodion Kharabet" w:date="2019-12-06T02:47:00Z"/>
            </w:rPr>
          </w:rPrChange>
        </w:rPr>
      </w:pPr>
    </w:p>
    <w:p w14:paraId="54958429" w14:textId="06B02C93" w:rsidR="008E084A" w:rsidRPr="00312974" w:rsidRDefault="003E415E" w:rsidP="008E084A">
      <w:pPr>
        <w:pStyle w:val="Heading3"/>
        <w:rPr>
          <w:ins w:id="4204" w:author="Rodion Kharabet" w:date="2019-12-06T02:47:00Z"/>
          <w:rPrChange w:id="4205" w:author="Rodion" w:date="2019-12-09T02:09:00Z">
            <w:rPr>
              <w:ins w:id="4206" w:author="Rodion Kharabet" w:date="2019-12-06T02:47:00Z"/>
            </w:rPr>
          </w:rPrChange>
        </w:rPr>
      </w:pPr>
      <w:bookmarkStart w:id="4207" w:name="_Toc26763220"/>
      <w:ins w:id="4208" w:author="Rodion Kharabet" w:date="2019-12-06T02:53:00Z">
        <w:r w:rsidRPr="00312974">
          <w:rPr>
            <w:rPrChange w:id="4209" w:author="Rodion" w:date="2019-12-09T02:09:00Z">
              <w:rPr/>
            </w:rPrChange>
          </w:rPr>
          <w:t>3</w:t>
        </w:r>
      </w:ins>
      <w:ins w:id="4210" w:author="Rodion Kharabet" w:date="2019-12-06T02:47:00Z">
        <w:r w:rsidR="008E084A" w:rsidRPr="00312974">
          <w:rPr>
            <w:rPrChange w:id="4211" w:author="Rodion" w:date="2019-12-09T02:09:00Z">
              <w:rPr/>
            </w:rPrChange>
          </w:rPr>
          <w:t>.2.3 Система з використанням радіочастотної ідентифікації</w:t>
        </w:r>
        <w:bookmarkEnd w:id="4207"/>
      </w:ins>
    </w:p>
    <w:p w14:paraId="06FC0698" w14:textId="77777777" w:rsidR="008E084A" w:rsidRPr="00312974" w:rsidRDefault="008E084A" w:rsidP="008E084A">
      <w:pPr>
        <w:rPr>
          <w:ins w:id="4212" w:author="Rodion Kharabet" w:date="2019-12-06T02:47:00Z"/>
          <w:rPrChange w:id="4213" w:author="Rodion" w:date="2019-12-09T02:09:00Z">
            <w:rPr>
              <w:ins w:id="4214" w:author="Rodion Kharabet" w:date="2019-12-06T02:47:00Z"/>
            </w:rPr>
          </w:rPrChange>
        </w:rPr>
      </w:pPr>
    </w:p>
    <w:p w14:paraId="0D95A5B3" w14:textId="3E87135F" w:rsidR="008E084A" w:rsidRPr="00312974" w:rsidRDefault="008E084A" w:rsidP="008E084A">
      <w:pPr>
        <w:rPr>
          <w:ins w:id="4215" w:author="Rodion Kharabet" w:date="2019-12-06T02:47:00Z"/>
          <w:rPrChange w:id="4216" w:author="Rodion" w:date="2019-12-09T02:09:00Z">
            <w:rPr>
              <w:ins w:id="4217" w:author="Rodion Kharabet" w:date="2019-12-06T02:47:00Z"/>
            </w:rPr>
          </w:rPrChange>
        </w:rPr>
      </w:pPr>
      <w:ins w:id="4218" w:author="Rodion Kharabet" w:date="2019-12-06T02:47:00Z">
        <w:r w:rsidRPr="00312974">
          <w:rPr>
            <w:rPrChange w:id="4219" w:author="Rodion" w:date="2019-12-09T02:09:00Z">
              <w:rPr/>
            </w:rPrChange>
          </w:rPr>
          <w:t xml:space="preserve">Система з використанням радіочастотної ідентифікації включає в себе всі можливості, що </w:t>
        </w:r>
      </w:ins>
      <w:ins w:id="4220" w:author="Rodion Kharabet" w:date="2019-12-06T02:54:00Z">
        <w:r w:rsidR="003E415E" w:rsidRPr="00312974">
          <w:rPr>
            <w:rPrChange w:id="4221" w:author="Rodion" w:date="2019-12-09T02:09:00Z">
              <w:rPr/>
            </w:rPrChange>
          </w:rPr>
          <w:t>в</w:t>
        </w:r>
      </w:ins>
      <w:ins w:id="4222" w:author="Rodion Kharabet" w:date="2019-12-06T02:47:00Z">
        <w:r w:rsidRPr="00312974">
          <w:rPr>
            <w:rPrChange w:id="4223" w:author="Rodion" w:date="2019-12-09T02:09:00Z">
              <w:rPr/>
            </w:rPrChange>
          </w:rPr>
          <w:t xml:space="preserve"> описан</w:t>
        </w:r>
      </w:ins>
      <w:ins w:id="4224" w:author="Rodion Kharabet" w:date="2019-12-06T02:54:00Z">
        <w:r w:rsidR="003E415E" w:rsidRPr="00312974">
          <w:rPr>
            <w:rPrChange w:id="4225" w:author="Rodion" w:date="2019-12-09T02:09:00Z">
              <w:rPr/>
            </w:rPrChange>
          </w:rPr>
          <w:t>ому</w:t>
        </w:r>
      </w:ins>
      <w:ins w:id="4226" w:author="Rodion Kharabet" w:date="2019-12-06T02:47:00Z">
        <w:r w:rsidRPr="00312974">
          <w:rPr>
            <w:rPrChange w:id="4227" w:author="Rodion" w:date="2019-12-09T02:09:00Z">
              <w:rPr/>
            </w:rPrChange>
          </w:rPr>
          <w:t xml:space="preserve"> попередньо</w:t>
        </w:r>
      </w:ins>
      <w:ins w:id="4228" w:author="Rodion Kharabet" w:date="2019-12-06T02:54:00Z">
        <w:r w:rsidR="003E415E" w:rsidRPr="00312974">
          <w:rPr>
            <w:rPrChange w:id="4229" w:author="Rodion" w:date="2019-12-09T02:09:00Z">
              <w:rPr/>
            </w:rPrChange>
          </w:rPr>
          <w:t>му</w:t>
        </w:r>
      </w:ins>
      <w:ins w:id="4230" w:author="Rodion Kharabet" w:date="2019-12-06T02:47:00Z">
        <w:r w:rsidRPr="00312974">
          <w:rPr>
            <w:rPrChange w:id="4231" w:author="Rodion" w:date="2019-12-09T02:09:00Z">
              <w:rPr/>
            </w:rPrChange>
          </w:rPr>
          <w:t xml:space="preserve"> варіант</w:t>
        </w:r>
      </w:ins>
      <w:ins w:id="4232" w:author="Rodion Kharabet" w:date="2019-12-06T02:54:00Z">
        <w:r w:rsidR="003E415E" w:rsidRPr="00312974">
          <w:rPr>
            <w:rPrChange w:id="4233" w:author="Rodion" w:date="2019-12-09T02:09:00Z">
              <w:rPr/>
            </w:rPrChange>
          </w:rPr>
          <w:t>і</w:t>
        </w:r>
      </w:ins>
      <w:ins w:id="4234" w:author="Rodion Kharabet" w:date="2019-12-06T02:47:00Z">
        <w:r w:rsidRPr="00312974">
          <w:rPr>
            <w:rPrChange w:id="4235" w:author="Rodion" w:date="2019-12-09T02:09:00Z">
              <w:rPr/>
            </w:rPrChange>
          </w:rPr>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ins>
    </w:p>
    <w:p w14:paraId="322BC79C" w14:textId="53680D51" w:rsidR="003E415E" w:rsidRPr="00312974" w:rsidRDefault="003E415E">
      <w:pPr>
        <w:spacing w:after="160" w:line="259" w:lineRule="auto"/>
        <w:ind w:firstLine="0"/>
        <w:jc w:val="left"/>
        <w:rPr>
          <w:ins w:id="4236" w:author="Rodion Kharabet" w:date="2019-12-06T02:53:00Z"/>
          <w:rPrChange w:id="4237" w:author="Rodion" w:date="2019-12-09T02:09:00Z">
            <w:rPr>
              <w:ins w:id="4238" w:author="Rodion Kharabet" w:date="2019-12-06T02:53:00Z"/>
            </w:rPr>
          </w:rPrChange>
        </w:rPr>
      </w:pPr>
      <w:ins w:id="4239" w:author="Rodion Kharabet" w:date="2019-12-06T02:53:00Z">
        <w:r w:rsidRPr="00312974">
          <w:rPr>
            <w:rPrChange w:id="4240" w:author="Rodion" w:date="2019-12-09T02:09:00Z">
              <w:rPr/>
            </w:rPrChange>
          </w:rPr>
          <w:br w:type="page"/>
        </w:r>
      </w:ins>
    </w:p>
    <w:p w14:paraId="59D3BCC8" w14:textId="2AFE3520" w:rsidR="008E084A" w:rsidRPr="00312974" w:rsidDel="003E415E" w:rsidRDefault="008E084A" w:rsidP="00B5478D">
      <w:pPr>
        <w:ind w:firstLine="0"/>
        <w:rPr>
          <w:del w:id="4241" w:author="Rodion Kharabet" w:date="2019-12-06T02:53:00Z"/>
          <w:rPrChange w:id="4242" w:author="Rodion" w:date="2019-12-09T02:09:00Z">
            <w:rPr>
              <w:del w:id="4243" w:author="Rodion Kharabet" w:date="2019-12-06T02:53:00Z"/>
            </w:rPr>
          </w:rPrChange>
        </w:rPr>
      </w:pPr>
    </w:p>
    <w:p w14:paraId="73C76A9B" w14:textId="3532688A" w:rsidR="00355512" w:rsidRPr="00030B2B" w:rsidRDefault="00355512" w:rsidP="00355512">
      <w:pPr>
        <w:ind w:firstLine="0"/>
        <w:jc w:val="center"/>
      </w:pPr>
      <w:r w:rsidRPr="00030B2B">
        <w:rPr>
          <w:noProof/>
        </w:rPr>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78F75056" w:rsidR="00355512" w:rsidRPr="00312974" w:rsidRDefault="00355512" w:rsidP="00355512">
      <w:pPr>
        <w:ind w:firstLine="0"/>
        <w:jc w:val="center"/>
        <w:rPr>
          <w:ins w:id="4244" w:author="Rodion Kharabet" w:date="2019-12-06T02:52:00Z"/>
          <w:rPrChange w:id="4245" w:author="Rodion" w:date="2019-12-09T02:09:00Z">
            <w:rPr>
              <w:ins w:id="4246" w:author="Rodion Kharabet" w:date="2019-12-06T02:52:00Z"/>
            </w:rPr>
          </w:rPrChange>
        </w:rPr>
      </w:pPr>
      <w:del w:id="4247" w:author="Rodion Kharabet" w:date="2019-12-06T02:45:00Z">
        <w:r w:rsidRPr="00312974" w:rsidDel="007F1A84">
          <w:rPr>
            <w:rPrChange w:id="4248" w:author="Rodion" w:date="2019-12-09T02:09:00Z">
              <w:rPr/>
            </w:rPrChange>
          </w:rPr>
          <w:delText xml:space="preserve">Рисунок </w:delText>
        </w:r>
        <w:r w:rsidR="00B5478D" w:rsidRPr="00312974" w:rsidDel="007F1A84">
          <w:rPr>
            <w:rPrChange w:id="4249" w:author="Rodion" w:date="2019-12-09T02:09:00Z">
              <w:rPr/>
            </w:rPrChange>
          </w:rPr>
          <w:delText>4.</w:delText>
        </w:r>
      </w:del>
      <w:ins w:id="4250" w:author="Rodion Kharabet" w:date="2019-12-06T02:45:00Z">
        <w:r w:rsidR="007F1A84" w:rsidRPr="00312974">
          <w:rPr>
            <w:rPrChange w:id="4251" w:author="Rodion" w:date="2019-12-09T02:09:00Z">
              <w:rPr/>
            </w:rPrChange>
          </w:rPr>
          <w:t>Рисунок 3.</w:t>
        </w:r>
      </w:ins>
      <w:r w:rsidR="00B5478D" w:rsidRPr="00312974">
        <w:rPr>
          <w:rPrChange w:id="4252" w:author="Rodion" w:date="2019-12-09T02:09:00Z">
            <w:rPr/>
          </w:rPrChange>
        </w:rPr>
        <w:t>2</w:t>
      </w:r>
      <w:del w:id="4253" w:author="Rodion Kharabet" w:date="2019-12-06T02:56:00Z">
        <w:r w:rsidRPr="00312974" w:rsidDel="003E415E">
          <w:rPr>
            <w:rPrChange w:id="4254" w:author="Rodion" w:date="2019-12-09T02:09:00Z">
              <w:rPr/>
            </w:rPrChange>
          </w:rPr>
          <w:delText xml:space="preserve">. </w:delText>
        </w:r>
      </w:del>
      <w:ins w:id="4255" w:author="Rodion Kharabet" w:date="2019-12-06T02:56:00Z">
        <w:r w:rsidR="003E415E" w:rsidRPr="00312974">
          <w:rPr>
            <w:rPrChange w:id="4256" w:author="Rodion" w:date="2019-12-09T02:09:00Z">
              <w:rPr/>
            </w:rPrChange>
          </w:rPr>
          <w:t xml:space="preserve"> – </w:t>
        </w:r>
      </w:ins>
      <w:r w:rsidRPr="00312974">
        <w:rPr>
          <w:rPrChange w:id="4257" w:author="Rodion" w:date="2019-12-09T02:09:00Z">
            <w:rPr/>
          </w:rPrChange>
        </w:rPr>
        <w:t xml:space="preserve">UML діаграма послідовності: видалення продукту апаратним </w:t>
      </w:r>
      <w:r w:rsidR="006402FB" w:rsidRPr="00312974">
        <w:rPr>
          <w:rPrChange w:id="4258" w:author="Rodion" w:date="2019-12-09T02:09:00Z">
            <w:rPr/>
          </w:rPrChange>
        </w:rPr>
        <w:t>сканером</w:t>
      </w:r>
      <w:r w:rsidRPr="00312974">
        <w:rPr>
          <w:rPrChange w:id="4259" w:author="Rodion" w:date="2019-12-09T02:09:00Z">
            <w:rPr/>
          </w:rPrChange>
        </w:rPr>
        <w:t xml:space="preserve"> штрих-коду</w:t>
      </w:r>
      <w:del w:id="4260" w:author="Rodion Kharabet" w:date="2019-12-06T02:52:00Z">
        <w:r w:rsidRPr="00312974" w:rsidDel="003E415E">
          <w:rPr>
            <w:rPrChange w:id="4261" w:author="Rodion" w:date="2019-12-09T02:09:00Z">
              <w:rPr/>
            </w:rPrChange>
          </w:rPr>
          <w:delText>.</w:delText>
        </w:r>
      </w:del>
    </w:p>
    <w:p w14:paraId="7FDFB5C8" w14:textId="77777777" w:rsidR="003E415E" w:rsidRPr="00312974" w:rsidRDefault="003E415E" w:rsidP="00355512">
      <w:pPr>
        <w:ind w:firstLine="0"/>
        <w:jc w:val="center"/>
        <w:rPr>
          <w:rPrChange w:id="4262" w:author="Rodion" w:date="2019-12-09T02:09:00Z">
            <w:rPr/>
          </w:rPrChange>
        </w:rPr>
      </w:pPr>
    </w:p>
    <w:p w14:paraId="27F9FAF6" w14:textId="07E93F1A" w:rsidR="001D5FF5" w:rsidRPr="00312974" w:rsidDel="008E084A" w:rsidRDefault="001D5FF5" w:rsidP="007D15DB">
      <w:pPr>
        <w:rPr>
          <w:del w:id="4263" w:author="Rodion Kharabet" w:date="2019-12-06T02:48:00Z"/>
          <w:rPrChange w:id="4264" w:author="Rodion" w:date="2019-12-09T02:09:00Z">
            <w:rPr>
              <w:del w:id="4265" w:author="Rodion Kharabet" w:date="2019-12-06T02:48:00Z"/>
            </w:rPr>
          </w:rPrChange>
        </w:rPr>
      </w:pPr>
    </w:p>
    <w:p w14:paraId="2498770C" w14:textId="708630EA" w:rsidR="007D15DB" w:rsidRPr="00312974" w:rsidDel="008E084A" w:rsidRDefault="007D15DB" w:rsidP="007D15DB">
      <w:pPr>
        <w:pStyle w:val="Heading3"/>
        <w:rPr>
          <w:del w:id="4266" w:author="Rodion Kharabet" w:date="2019-12-06T02:47:00Z"/>
          <w:rPrChange w:id="4267" w:author="Rodion" w:date="2019-12-09T02:09:00Z">
            <w:rPr>
              <w:del w:id="4268" w:author="Rodion Kharabet" w:date="2019-12-06T02:47:00Z"/>
            </w:rPr>
          </w:rPrChange>
        </w:rPr>
      </w:pPr>
      <w:del w:id="4269" w:author="Rodion Kharabet" w:date="2019-12-06T02:47:00Z">
        <w:r w:rsidRPr="00312974" w:rsidDel="008E084A">
          <w:rPr>
            <w:rPrChange w:id="4270" w:author="Rodion" w:date="2019-12-09T02:09:00Z">
              <w:rPr/>
            </w:rPrChange>
          </w:rPr>
          <w:delText xml:space="preserve">4.2.3 </w:delText>
        </w:r>
        <w:r w:rsidR="001D5FF5" w:rsidRPr="00312974" w:rsidDel="008E084A">
          <w:rPr>
            <w:rPrChange w:id="4271" w:author="Rodion" w:date="2019-12-09T02:09:00Z">
              <w:rPr/>
            </w:rPrChange>
          </w:rPr>
          <w:delText>Система з використанням радіочастотної ідентифікації</w:delText>
        </w:r>
      </w:del>
    </w:p>
    <w:p w14:paraId="427A5819" w14:textId="670F85DB" w:rsidR="007D15DB" w:rsidRPr="00312974" w:rsidDel="008E084A" w:rsidRDefault="007D15DB" w:rsidP="007D15DB">
      <w:pPr>
        <w:rPr>
          <w:del w:id="4272" w:author="Rodion Kharabet" w:date="2019-12-06T02:47:00Z"/>
          <w:rPrChange w:id="4273" w:author="Rodion" w:date="2019-12-09T02:09:00Z">
            <w:rPr>
              <w:del w:id="4274" w:author="Rodion Kharabet" w:date="2019-12-06T02:47:00Z"/>
            </w:rPr>
          </w:rPrChange>
        </w:rPr>
      </w:pPr>
    </w:p>
    <w:p w14:paraId="2160F62F" w14:textId="37BEC722" w:rsidR="00460CEE" w:rsidRPr="00312974" w:rsidDel="008E084A" w:rsidRDefault="007D15DB" w:rsidP="007D15DB">
      <w:pPr>
        <w:rPr>
          <w:del w:id="4275" w:author="Rodion Kharabet" w:date="2019-12-06T02:47:00Z"/>
          <w:rPrChange w:id="4276" w:author="Rodion" w:date="2019-12-09T02:09:00Z">
            <w:rPr>
              <w:del w:id="4277" w:author="Rodion Kharabet" w:date="2019-12-06T02:47:00Z"/>
            </w:rPr>
          </w:rPrChange>
        </w:rPr>
      </w:pPr>
      <w:del w:id="4278" w:author="Rodion Kharabet" w:date="2019-12-06T02:47:00Z">
        <w:r w:rsidRPr="00312974" w:rsidDel="008E084A">
          <w:rPr>
            <w:rPrChange w:id="4279" w:author="Rodion" w:date="2019-12-09T02:09:00Z">
              <w:rPr/>
            </w:rPrChange>
          </w:rPr>
          <w:delText>Система з використанням радіочастотної ідентифікації</w:delText>
        </w:r>
        <w:r w:rsidR="001D5FF5" w:rsidRPr="00312974" w:rsidDel="008E084A">
          <w:rPr>
            <w:rPrChange w:id="4280" w:author="Rodion" w:date="2019-12-09T02:09:00Z">
              <w:rPr/>
            </w:rPrChange>
          </w:rPr>
          <w:delText xml:space="preserve"> включає в себе всі можливості, що і описаний попередньо варіант. Але в пристрій, що був побудований на базі сканеру штрих-кодів, додається сканер </w:delText>
        </w:r>
      </w:del>
      <w:del w:id="4281" w:author="Rodion Kharabet" w:date="2019-12-06T02:37:00Z">
        <w:r w:rsidR="001D5FF5" w:rsidRPr="00312974" w:rsidDel="005A2358">
          <w:rPr>
            <w:rPrChange w:id="4282" w:author="Rodion" w:date="2019-12-09T02:09:00Z">
              <w:rPr/>
            </w:rPrChange>
          </w:rPr>
          <w:delText>RFID міток</w:delText>
        </w:r>
      </w:del>
      <w:del w:id="4283" w:author="Rodion Kharabet" w:date="2019-12-06T02:47:00Z">
        <w:r w:rsidR="001D5FF5" w:rsidRPr="00312974" w:rsidDel="008E084A">
          <w:rPr>
            <w:rPrChange w:id="4284" w:author="Rodion" w:date="2019-12-09T02:09:00Z">
              <w:rPr/>
            </w:rPrChange>
          </w:rPr>
          <w:delText xml:space="preserve">.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w:delText>
        </w:r>
      </w:del>
      <w:del w:id="4285" w:author="Rodion Kharabet" w:date="2019-12-06T02:35:00Z">
        <w:r w:rsidR="001D5FF5" w:rsidRPr="00312974" w:rsidDel="00CA5EF9">
          <w:rPr>
            <w:rPrChange w:id="4286" w:author="Rodion" w:date="2019-12-09T02:09:00Z">
              <w:rPr/>
            </w:rPrChange>
          </w:rPr>
          <w:delText>RFID мітку</w:delText>
        </w:r>
      </w:del>
      <w:del w:id="4287" w:author="Rodion Kharabet" w:date="2019-12-06T02:47:00Z">
        <w:r w:rsidR="001D5FF5" w:rsidRPr="00312974" w:rsidDel="008E084A">
          <w:rPr>
            <w:rPrChange w:id="4288" w:author="Rodion" w:date="2019-12-09T02:09:00Z">
              <w:rPr/>
            </w:rPrChange>
          </w:rPr>
          <w:delText xml:space="preserve">. Якщо в </w:delText>
        </w:r>
        <w:r w:rsidR="006402FB" w:rsidRPr="00312974" w:rsidDel="008E084A">
          <w:rPr>
            <w:rPrChange w:id="4289" w:author="Rodion" w:date="2019-12-09T02:09:00Z">
              <w:rPr/>
            </w:rPrChange>
          </w:rPr>
          <w:delText>радіусі</w:delText>
        </w:r>
        <w:r w:rsidR="001D5FF5" w:rsidRPr="00312974" w:rsidDel="008E084A">
          <w:rPr>
            <w:rPrChange w:id="4290" w:author="Rodion" w:date="2019-12-09T02:09:00Z">
              <w:rPr/>
            </w:rPrChange>
          </w:rPr>
          <w:delText xml:space="preserve"> дії RFID </w:delText>
        </w:r>
        <w:r w:rsidR="00C91726" w:rsidRPr="00312974" w:rsidDel="008E084A">
          <w:rPr>
            <w:rPrChange w:id="4291" w:author="Rodion" w:date="2019-12-09T02:09:00Z">
              <w:rPr/>
            </w:rPrChange>
          </w:rPr>
          <w:delText>зчитувача</w:delText>
        </w:r>
        <w:r w:rsidR="001D5FF5" w:rsidRPr="00312974" w:rsidDel="008E084A">
          <w:rPr>
            <w:rPrChange w:id="4292" w:author="Rodion" w:date="2019-12-09T02:09:00Z">
              <w:rPr/>
            </w:rPrChange>
          </w:rPr>
          <w:delText xml:space="preserve"> з’являється мітка, то він миттєво її зчитує і відправляє дані ідентифікатора на сервер для подальшої обробки. </w:delText>
        </w:r>
        <w:r w:rsidR="006E31F6" w:rsidRPr="00312974" w:rsidDel="008E084A">
          <w:rPr>
            <w:rPrChange w:id="4293" w:author="Rodion" w:date="2019-12-09T02:09:00Z">
              <w:rPr/>
            </w:rPrChange>
          </w:rPr>
          <w:delText xml:space="preserve">Процес видалення товару RFID сканером зображено на </w:delText>
        </w:r>
      </w:del>
      <w:del w:id="4294" w:author="Rodion Kharabet" w:date="2019-12-06T02:44:00Z">
        <w:r w:rsidR="006E31F6" w:rsidRPr="00312974" w:rsidDel="007F1A84">
          <w:rPr>
            <w:rPrChange w:id="4295" w:author="Rodion" w:date="2019-12-09T02:09:00Z">
              <w:rPr/>
            </w:rPrChange>
          </w:rPr>
          <w:delText>рисунку 4.</w:delText>
        </w:r>
      </w:del>
      <w:del w:id="4296" w:author="Rodion Kharabet" w:date="2019-12-06T02:47:00Z">
        <w:r w:rsidR="006E31F6" w:rsidRPr="00312974" w:rsidDel="008E084A">
          <w:rPr>
            <w:rPrChange w:id="4297" w:author="Rodion" w:date="2019-12-09T02:09:00Z">
              <w:rPr/>
            </w:rPrChange>
          </w:rPr>
          <w:delText>3.</w:delText>
        </w:r>
      </w:del>
    </w:p>
    <w:p w14:paraId="10C38275" w14:textId="41028B82" w:rsidR="007D15DB" w:rsidRPr="00312974" w:rsidDel="008E084A" w:rsidRDefault="007D15DB" w:rsidP="007D15DB">
      <w:pPr>
        <w:rPr>
          <w:del w:id="4298" w:author="Rodion Kharabet" w:date="2019-12-06T02:47:00Z"/>
          <w:rPrChange w:id="4299" w:author="Rodion" w:date="2019-12-09T02:09:00Z">
            <w:rPr>
              <w:del w:id="4300" w:author="Rodion Kharabet" w:date="2019-12-06T02:47:00Z"/>
            </w:rPr>
          </w:rPrChange>
        </w:rP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110D80" w:rsidR="00460CEE" w:rsidRPr="00312974" w:rsidRDefault="00460CEE" w:rsidP="00460CEE">
      <w:pPr>
        <w:ind w:firstLine="0"/>
        <w:jc w:val="center"/>
        <w:rPr>
          <w:rPrChange w:id="4301" w:author="Rodion" w:date="2019-12-09T02:09:00Z">
            <w:rPr/>
          </w:rPrChange>
        </w:rPr>
      </w:pPr>
      <w:del w:id="4302" w:author="Rodion Kharabet" w:date="2019-12-06T02:45:00Z">
        <w:r w:rsidRPr="00312974" w:rsidDel="007F1A84">
          <w:rPr>
            <w:rPrChange w:id="4303" w:author="Rodion" w:date="2019-12-09T02:09:00Z">
              <w:rPr/>
            </w:rPrChange>
          </w:rPr>
          <w:delText xml:space="preserve">Рисунок </w:delText>
        </w:r>
        <w:r w:rsidR="00C37EFB" w:rsidRPr="00312974" w:rsidDel="007F1A84">
          <w:rPr>
            <w:rPrChange w:id="4304" w:author="Rodion" w:date="2019-12-09T02:09:00Z">
              <w:rPr/>
            </w:rPrChange>
          </w:rPr>
          <w:delText>4.</w:delText>
        </w:r>
      </w:del>
      <w:ins w:id="4305" w:author="Rodion Kharabet" w:date="2019-12-06T02:45:00Z">
        <w:r w:rsidR="007F1A84" w:rsidRPr="00312974">
          <w:rPr>
            <w:rPrChange w:id="4306" w:author="Rodion" w:date="2019-12-09T02:09:00Z">
              <w:rPr/>
            </w:rPrChange>
          </w:rPr>
          <w:t>Рисунок 3.</w:t>
        </w:r>
      </w:ins>
      <w:r w:rsidR="00C37EFB" w:rsidRPr="00312974">
        <w:rPr>
          <w:rPrChange w:id="4307" w:author="Rodion" w:date="2019-12-09T02:09:00Z">
            <w:rPr/>
          </w:rPrChange>
        </w:rPr>
        <w:t>3</w:t>
      </w:r>
      <w:r w:rsidRPr="00312974">
        <w:rPr>
          <w:rPrChange w:id="4308" w:author="Rodion" w:date="2019-12-09T02:09:00Z">
            <w:rPr/>
          </w:rPrChange>
        </w:rPr>
        <w:t xml:space="preserve"> – UML діаграма послідовності: видалення товару RFID сканером</w:t>
      </w:r>
    </w:p>
    <w:p w14:paraId="70FD8942" w14:textId="5EACC352" w:rsidR="007D15DB" w:rsidRPr="00312974" w:rsidDel="008E084A" w:rsidRDefault="007D15DB" w:rsidP="00460CEE">
      <w:pPr>
        <w:ind w:firstLine="0"/>
        <w:jc w:val="center"/>
        <w:rPr>
          <w:del w:id="4309" w:author="Rodion Kharabet" w:date="2019-12-06T02:49:00Z"/>
          <w:rPrChange w:id="4310" w:author="Rodion" w:date="2019-12-09T02:09:00Z">
            <w:rPr>
              <w:del w:id="4311" w:author="Rodion Kharabet" w:date="2019-12-06T02:49:00Z"/>
            </w:rPr>
          </w:rPrChange>
        </w:rPr>
      </w:pPr>
    </w:p>
    <w:p w14:paraId="2B99D85C" w14:textId="5EFEF9C1" w:rsidR="00930636" w:rsidRPr="00312974" w:rsidRDefault="001D5FF5" w:rsidP="007D15DB">
      <w:pPr>
        <w:rPr>
          <w:rPrChange w:id="4312" w:author="Rodion" w:date="2019-12-09T02:09:00Z">
            <w:rPr/>
          </w:rPrChange>
        </w:rPr>
      </w:pPr>
      <w:r w:rsidRPr="00312974">
        <w:rPr>
          <w:rPrChange w:id="4313" w:author="Rodion" w:date="2019-12-09T02:09:00Z">
            <w:rPr/>
          </w:rPrChange>
        </w:rPr>
        <w:t>Проблему</w:t>
      </w:r>
      <w:del w:id="4314" w:author="Rodion Kharabet" w:date="2019-12-06T02:55:00Z">
        <w:r w:rsidRPr="00312974" w:rsidDel="003E415E">
          <w:rPr>
            <w:rPrChange w:id="4315" w:author="Rodion" w:date="2019-12-09T02:09:00Z">
              <w:rPr/>
            </w:rPrChange>
          </w:rPr>
          <w:delText>,</w:delText>
        </w:r>
      </w:del>
      <w:r w:rsidRPr="00312974">
        <w:rPr>
          <w:rPrChange w:id="4316" w:author="Rodion" w:date="2019-12-09T02:09:00Z">
            <w:rPr/>
          </w:rPrChange>
        </w:rPr>
        <w:t xml:space="preserve"> відсутності маркування радіочастотними мітками упаковки товарів вирішує ще один пристрій. Це також зчитувач </w:t>
      </w:r>
      <w:del w:id="4317" w:author="Rodion Kharabet" w:date="2019-12-06T02:37:00Z">
        <w:r w:rsidRPr="00312974" w:rsidDel="005A2358">
          <w:rPr>
            <w:rPrChange w:id="4318" w:author="Rodion" w:date="2019-12-09T02:09:00Z">
              <w:rPr/>
            </w:rPrChange>
          </w:rPr>
          <w:delText>RFID міток</w:delText>
        </w:r>
      </w:del>
      <w:ins w:id="4319" w:author="Rodion Kharabet" w:date="2019-12-06T02:37:00Z">
        <w:r w:rsidR="005A2358" w:rsidRPr="00312974">
          <w:rPr>
            <w:rPrChange w:id="4320" w:author="Rodion" w:date="2019-12-09T02:09:00Z">
              <w:rPr/>
            </w:rPrChange>
          </w:rPr>
          <w:t>RFID-міток</w:t>
        </w:r>
      </w:ins>
      <w:r w:rsidRPr="00312974">
        <w:rPr>
          <w:rPrChange w:id="4321" w:author="Rodion" w:date="2019-12-09T02:09:00Z">
            <w:rPr/>
          </w:rPrChange>
        </w:rPr>
        <w:t xml:space="preserve">. Задача цього пристрою полягає в тому, щоб зареєструвати радіочастотну мітку в системі. Для цього потрібні мітки-наліпки. Кожна відсканована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r w:rsidR="006402FB" w:rsidRPr="00312974">
        <w:rPr>
          <w:rPrChange w:id="4322" w:author="Rodion" w:date="2019-12-09T02:09:00Z">
            <w:rPr/>
          </w:rPrChange>
        </w:rPr>
        <w:t>від</w:t>
      </w:r>
      <w:r w:rsidRPr="00312974">
        <w:rPr>
          <w:rPrChange w:id="4323" w:author="Rodion" w:date="2019-12-09T02:09:00Z">
            <w:rPr/>
          </w:rPrChange>
        </w:rPr>
        <w:t xml:space="preserve">скановану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rPr>
          <w:rPrChange w:id="4324" w:author="Rodion" w:date="2019-12-09T02:09:00Z">
            <w:rPr/>
          </w:rPrChange>
        </w:rPr>
        <w:t>Процес додавання товару за допомогою RFID зобр</w:t>
      </w:r>
      <w:del w:id="4325" w:author="Rodion Kharabet" w:date="2019-12-06T02:55:00Z">
        <w:r w:rsidR="00C37EFB" w:rsidRPr="00312974" w:rsidDel="003E415E">
          <w:rPr>
            <w:rPrChange w:id="4326" w:author="Rodion" w:date="2019-12-09T02:09:00Z">
              <w:rPr/>
            </w:rPrChange>
          </w:rPr>
          <w:delText>о</w:delText>
        </w:r>
      </w:del>
      <w:r w:rsidR="00C37EFB" w:rsidRPr="00312974">
        <w:rPr>
          <w:rPrChange w:id="4327" w:author="Rodion" w:date="2019-12-09T02:09:00Z">
            <w:rPr/>
          </w:rPrChange>
        </w:rPr>
        <w:t xml:space="preserve">ажено на </w:t>
      </w:r>
      <w:del w:id="4328" w:author="Rodion Kharabet" w:date="2019-12-06T02:44:00Z">
        <w:r w:rsidR="00C37EFB" w:rsidRPr="00312974" w:rsidDel="007F1A84">
          <w:rPr>
            <w:rPrChange w:id="4329" w:author="Rodion" w:date="2019-12-09T02:09:00Z">
              <w:rPr/>
            </w:rPrChange>
          </w:rPr>
          <w:delText>рисунку 4.</w:delText>
        </w:r>
      </w:del>
      <w:ins w:id="4330" w:author="Rodion Kharabet" w:date="2019-12-06T02:44:00Z">
        <w:r w:rsidR="007F1A84" w:rsidRPr="00312974">
          <w:rPr>
            <w:rPrChange w:id="4331" w:author="Rodion" w:date="2019-12-09T02:09:00Z">
              <w:rPr/>
            </w:rPrChange>
          </w:rPr>
          <w:t>рисунку 3.</w:t>
        </w:r>
      </w:ins>
      <w:r w:rsidR="00C37EFB" w:rsidRPr="00312974">
        <w:rPr>
          <w:rPrChange w:id="4332" w:author="Rodion" w:date="2019-12-09T02:09:00Z">
            <w:rPr/>
          </w:rPrChange>
        </w:rPr>
        <w:t>4.</w:t>
      </w:r>
    </w:p>
    <w:p w14:paraId="71A09BD7" w14:textId="77777777" w:rsidR="007D15DB" w:rsidRPr="00312974" w:rsidRDefault="007D15DB" w:rsidP="007D15DB">
      <w:pPr>
        <w:rPr>
          <w:rPrChange w:id="4333" w:author="Rodion" w:date="2019-12-09T02:09:00Z">
            <w:rPr/>
          </w:rPrChange>
        </w:rPr>
      </w:pPr>
    </w:p>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670E3E5D" w:rsidR="00930636" w:rsidRPr="00312974" w:rsidRDefault="00930636" w:rsidP="00930636">
      <w:pPr>
        <w:ind w:firstLine="0"/>
        <w:jc w:val="center"/>
        <w:rPr>
          <w:rPrChange w:id="4334" w:author="Rodion" w:date="2019-12-09T02:09:00Z">
            <w:rPr/>
          </w:rPrChange>
        </w:rPr>
      </w:pPr>
      <w:del w:id="4335" w:author="Rodion Kharabet" w:date="2019-12-06T02:45:00Z">
        <w:r w:rsidRPr="00312974" w:rsidDel="007F1A84">
          <w:rPr>
            <w:rPrChange w:id="4336" w:author="Rodion" w:date="2019-12-09T02:09:00Z">
              <w:rPr/>
            </w:rPrChange>
          </w:rPr>
          <w:delText xml:space="preserve">Рисунок </w:delText>
        </w:r>
        <w:r w:rsidR="00651333" w:rsidRPr="00312974" w:rsidDel="007F1A84">
          <w:rPr>
            <w:rPrChange w:id="4337" w:author="Rodion" w:date="2019-12-09T02:09:00Z">
              <w:rPr/>
            </w:rPrChange>
          </w:rPr>
          <w:delText>4.</w:delText>
        </w:r>
      </w:del>
      <w:ins w:id="4338" w:author="Rodion Kharabet" w:date="2019-12-06T02:45:00Z">
        <w:r w:rsidR="007F1A84" w:rsidRPr="00312974">
          <w:rPr>
            <w:rPrChange w:id="4339" w:author="Rodion" w:date="2019-12-09T02:09:00Z">
              <w:rPr/>
            </w:rPrChange>
          </w:rPr>
          <w:t>Рисунок 3.</w:t>
        </w:r>
      </w:ins>
      <w:r w:rsidR="00651333" w:rsidRPr="00312974">
        <w:rPr>
          <w:rPrChange w:id="4340" w:author="Rodion" w:date="2019-12-09T02:09:00Z">
            <w:rPr/>
          </w:rPrChange>
        </w:rPr>
        <w:t xml:space="preserve">4 </w:t>
      </w:r>
      <w:ins w:id="4341" w:author="Rodion Kharabet" w:date="2019-12-06T02:56:00Z">
        <w:r w:rsidR="003E415E" w:rsidRPr="00312974">
          <w:rPr>
            <w:rPrChange w:id="4342" w:author="Rodion" w:date="2019-12-09T02:09:00Z">
              <w:rPr/>
            </w:rPrChange>
          </w:rPr>
          <w:t>–</w:t>
        </w:r>
      </w:ins>
      <w:del w:id="4343" w:author="Rodion Kharabet" w:date="2019-12-06T02:56:00Z">
        <w:r w:rsidRPr="00312974" w:rsidDel="003E415E">
          <w:rPr>
            <w:rPrChange w:id="4344" w:author="Rodion" w:date="2019-12-09T02:09:00Z">
              <w:rPr/>
            </w:rPrChange>
          </w:rPr>
          <w:delText>-</w:delText>
        </w:r>
      </w:del>
      <w:r w:rsidRPr="00312974">
        <w:rPr>
          <w:rPrChange w:id="4345" w:author="Rodion" w:date="2019-12-09T02:09:00Z">
            <w:rPr/>
          </w:rPrChange>
        </w:rPr>
        <w:t xml:space="preserve"> UML діаграма послідовності: Додавання товару за допомогою </w:t>
      </w:r>
      <w:del w:id="4346" w:author="Rodion Kharabet" w:date="2019-12-06T02:57:00Z">
        <w:r w:rsidRPr="00312974" w:rsidDel="003E415E">
          <w:rPr>
            <w:rPrChange w:id="4347" w:author="Rodion" w:date="2019-12-09T02:09:00Z">
              <w:rPr/>
            </w:rPrChange>
          </w:rPr>
          <w:delText>RFID</w:delText>
        </w:r>
        <w:r w:rsidR="004800D0" w:rsidRPr="00312974" w:rsidDel="003E415E">
          <w:rPr>
            <w:rPrChange w:id="4348" w:author="Rodion" w:date="2019-12-09T02:09:00Z">
              <w:rPr/>
            </w:rPrChange>
          </w:rPr>
          <w:delText xml:space="preserve"> мітки</w:delText>
        </w:r>
      </w:del>
      <w:ins w:id="4349" w:author="Rodion Kharabet" w:date="2019-12-06T02:57:00Z">
        <w:r w:rsidR="003E415E" w:rsidRPr="00312974">
          <w:rPr>
            <w:rPrChange w:id="4350" w:author="Rodion" w:date="2019-12-09T02:09:00Z">
              <w:rPr/>
            </w:rPrChange>
          </w:rPr>
          <w:t>RFID-мітки</w:t>
        </w:r>
      </w:ins>
    </w:p>
    <w:p w14:paraId="1F16D6C2" w14:textId="42D1E79B" w:rsidR="007D15DB" w:rsidRPr="00312974" w:rsidDel="003E415E" w:rsidRDefault="007D15DB" w:rsidP="00930636">
      <w:pPr>
        <w:ind w:firstLine="0"/>
        <w:jc w:val="center"/>
        <w:rPr>
          <w:del w:id="4351" w:author="Rodion Kharabet" w:date="2019-12-06T02:56:00Z"/>
          <w:rPrChange w:id="4352" w:author="Rodion" w:date="2019-12-09T02:09:00Z">
            <w:rPr>
              <w:del w:id="4353" w:author="Rodion Kharabet" w:date="2019-12-06T02:56:00Z"/>
            </w:rPr>
          </w:rPrChange>
        </w:rPr>
      </w:pPr>
    </w:p>
    <w:p w14:paraId="6FDB1F92" w14:textId="676B4BD5" w:rsidR="001D5FF5" w:rsidRPr="00312974" w:rsidRDefault="001D5FF5" w:rsidP="007D15DB">
      <w:pPr>
        <w:rPr>
          <w:rPrChange w:id="4354" w:author="Rodion" w:date="2019-12-09T02:09:00Z">
            <w:rPr/>
          </w:rPrChange>
        </w:rPr>
      </w:pPr>
      <w:r w:rsidRPr="00312974">
        <w:rPr>
          <w:rPrChange w:id="4355" w:author="Rodion" w:date="2019-12-09T02:09:00Z">
            <w:rPr/>
          </w:rPrChange>
        </w:rPr>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del w:id="4356" w:author="Rodion Kharabet" w:date="2019-12-06T02:57:00Z">
        <w:r w:rsidRPr="00312974" w:rsidDel="003E415E">
          <w:rPr>
            <w:rPrChange w:id="4357" w:author="Rodion" w:date="2019-12-09T02:09:00Z">
              <w:rPr/>
            </w:rPrChange>
          </w:rPr>
          <w:delText>RFID мітки</w:delText>
        </w:r>
      </w:del>
      <w:ins w:id="4358" w:author="Rodion Kharabet" w:date="2019-12-06T02:57:00Z">
        <w:r w:rsidR="003E415E" w:rsidRPr="00312974">
          <w:rPr>
            <w:rPrChange w:id="4359" w:author="Rodion" w:date="2019-12-09T02:09:00Z">
              <w:rPr/>
            </w:rPrChange>
          </w:rPr>
          <w:t>RFID-мітки</w:t>
        </w:r>
      </w:ins>
      <w:r w:rsidRPr="00312974">
        <w:rPr>
          <w:rPrChange w:id="4360" w:author="Rodion" w:date="2019-12-09T02:09:00Z">
            <w:rPr/>
          </w:rPrChange>
        </w:rPr>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rPr>
          <w:rPrChange w:id="4361" w:author="Rodion" w:date="2019-12-09T02:09:00Z">
            <w:rPr/>
          </w:rPrChange>
        </w:rPr>
        <w:t xml:space="preserve"> Слід також зазначити, що одна і та сама мітка може бути використана ще раз. Як тільки товар було відскановано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w:t>
      </w:r>
      <w:del w:id="4362" w:author="Rodion Kharabet" w:date="2019-12-06T02:58:00Z">
        <w:r w:rsidR="004800D0" w:rsidRPr="00312974" w:rsidDel="006B702B">
          <w:rPr>
            <w:rPrChange w:id="4363" w:author="Rodion" w:date="2019-12-09T02:09:00Z">
              <w:rPr/>
            </w:rPrChange>
          </w:rPr>
          <w:delText xml:space="preserve"> за допомогою </w:delText>
        </w:r>
      </w:del>
      <w:del w:id="4364" w:author="Rodion Kharabet" w:date="2019-12-06T02:57:00Z">
        <w:r w:rsidR="004800D0" w:rsidRPr="00312974" w:rsidDel="003E415E">
          <w:rPr>
            <w:rPrChange w:id="4365" w:author="Rodion" w:date="2019-12-09T02:09:00Z">
              <w:rPr/>
            </w:rPrChange>
          </w:rPr>
          <w:delText>RFID мітки</w:delText>
        </w:r>
      </w:del>
      <w:r w:rsidR="004800D0" w:rsidRPr="00312974">
        <w:rPr>
          <w:rPrChange w:id="4366" w:author="Rodion" w:date="2019-12-09T02:09:00Z">
            <w:rPr/>
          </w:rPrChange>
        </w:rPr>
        <w:t xml:space="preserve">, зображений на </w:t>
      </w:r>
      <w:del w:id="4367" w:author="Rodion Kharabet" w:date="2019-12-06T02:44:00Z">
        <w:r w:rsidR="004800D0" w:rsidRPr="00312974" w:rsidDel="007F1A84">
          <w:rPr>
            <w:rPrChange w:id="4368" w:author="Rodion" w:date="2019-12-09T02:09:00Z">
              <w:rPr/>
            </w:rPrChange>
          </w:rPr>
          <w:delText xml:space="preserve">рисунку </w:delText>
        </w:r>
        <w:r w:rsidR="00651333" w:rsidRPr="00312974" w:rsidDel="007F1A84">
          <w:rPr>
            <w:rPrChange w:id="4369" w:author="Rodion" w:date="2019-12-09T02:09:00Z">
              <w:rPr/>
            </w:rPrChange>
          </w:rPr>
          <w:delText>4.</w:delText>
        </w:r>
      </w:del>
      <w:ins w:id="4370" w:author="Rodion Kharabet" w:date="2019-12-06T02:44:00Z">
        <w:r w:rsidR="007F1A84" w:rsidRPr="00312974">
          <w:rPr>
            <w:rPrChange w:id="4371" w:author="Rodion" w:date="2019-12-09T02:09:00Z">
              <w:rPr/>
            </w:rPrChange>
          </w:rPr>
          <w:t>рисунку 3.</w:t>
        </w:r>
      </w:ins>
      <w:r w:rsidR="00651333" w:rsidRPr="00312974">
        <w:rPr>
          <w:rPrChange w:id="4372" w:author="Rodion" w:date="2019-12-09T02:09:00Z">
            <w:rPr/>
          </w:rPrChange>
        </w:rPr>
        <w:t>4</w:t>
      </w:r>
      <w:r w:rsidR="004800D0" w:rsidRPr="00312974">
        <w:rPr>
          <w:rPrChange w:id="4373" w:author="Rodion" w:date="2019-12-09T02:09:00Z">
            <w:rPr/>
          </w:rPrChange>
        </w:rPr>
        <w:t>.</w:t>
      </w:r>
    </w:p>
    <w:p w14:paraId="6ED155F2" w14:textId="77777777" w:rsidR="001D5FF5" w:rsidRPr="00312974" w:rsidRDefault="001D5FF5" w:rsidP="00B71F5F">
      <w:pPr>
        <w:rPr>
          <w:rPrChange w:id="4374" w:author="Rodion" w:date="2019-12-09T02:09:00Z">
            <w:rPr/>
          </w:rPrChange>
        </w:rPr>
      </w:pPr>
    </w:p>
    <w:p w14:paraId="6D571ABD" w14:textId="6C5F5492" w:rsidR="001D5FF5" w:rsidRPr="00312974" w:rsidRDefault="007D15DB" w:rsidP="007D15DB">
      <w:pPr>
        <w:pStyle w:val="Heading2"/>
        <w:rPr>
          <w:rPrChange w:id="4375" w:author="Rodion" w:date="2019-12-09T02:09:00Z">
            <w:rPr/>
          </w:rPrChange>
        </w:rPr>
      </w:pPr>
      <w:del w:id="4376" w:author="Rodion Kharabet" w:date="2019-12-06T03:09:00Z">
        <w:r w:rsidRPr="00312974" w:rsidDel="005713BF">
          <w:rPr>
            <w:rPrChange w:id="4377" w:author="Rodion" w:date="2019-12-09T02:09:00Z">
              <w:rPr/>
            </w:rPrChange>
          </w:rPr>
          <w:delText>4</w:delText>
        </w:r>
      </w:del>
      <w:bookmarkStart w:id="4378" w:name="_Toc26763221"/>
      <w:ins w:id="4379" w:author="Rodion Kharabet" w:date="2019-12-06T03:09:00Z">
        <w:r w:rsidR="005713BF" w:rsidRPr="00312974">
          <w:rPr>
            <w:rPrChange w:id="4380" w:author="Rodion" w:date="2019-12-09T02:09:00Z">
              <w:rPr/>
            </w:rPrChange>
          </w:rPr>
          <w:t>3</w:t>
        </w:r>
      </w:ins>
      <w:r w:rsidRPr="00312974">
        <w:rPr>
          <w:rPrChange w:id="4381" w:author="Rodion" w:date="2019-12-09T02:09:00Z">
            <w:rPr/>
          </w:rPrChange>
        </w:rPr>
        <w:t xml:space="preserve">.3 </w:t>
      </w:r>
      <w:r w:rsidR="00B71F5F" w:rsidRPr="00312974">
        <w:rPr>
          <w:rPrChange w:id="4382" w:author="Rodion" w:date="2019-12-09T02:09:00Z">
            <w:rPr/>
          </w:rPrChange>
        </w:rPr>
        <w:t>Реалізація програмної частини</w:t>
      </w:r>
      <w:bookmarkEnd w:id="4378"/>
    </w:p>
    <w:p w14:paraId="1BBE96DC" w14:textId="77777777" w:rsidR="007D15DB" w:rsidRPr="00312974" w:rsidRDefault="007D15DB" w:rsidP="007D15DB">
      <w:pPr>
        <w:rPr>
          <w:rPrChange w:id="4383" w:author="Rodion" w:date="2019-12-09T02:09:00Z">
            <w:rPr/>
          </w:rPrChange>
        </w:rPr>
      </w:pPr>
    </w:p>
    <w:p w14:paraId="33B7ACD9" w14:textId="1150DCD5" w:rsidR="00E24D55" w:rsidRPr="00312974" w:rsidRDefault="00E24D55" w:rsidP="00B71F5F">
      <w:pPr>
        <w:rPr>
          <w:rPrChange w:id="4384" w:author="Rodion" w:date="2019-12-09T02:09:00Z">
            <w:rPr/>
          </w:rPrChange>
        </w:rPr>
      </w:pPr>
      <w:r w:rsidRPr="00312974">
        <w:rPr>
          <w:rPrChange w:id="4385" w:author="Rodion" w:date="2019-12-09T02:09:00Z">
            <w:rPr/>
          </w:rPrChange>
        </w:rPr>
        <w:t xml:space="preserve">Розглянемо більш детально </w:t>
      </w:r>
      <w:r w:rsidR="000A0002" w:rsidRPr="00312974">
        <w:rPr>
          <w:rPrChange w:id="4386" w:author="Rodion" w:date="2019-12-09T02:09:00Z">
            <w:rPr/>
          </w:rPrChange>
        </w:rPr>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rPr>
          <w:rPrChange w:id="4387" w:author="Rodion" w:date="2019-12-09T02:09:00Z">
            <w:rPr/>
          </w:rPrChange>
        </w:rPr>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pPr>
        <w:rPr>
          <w:rPrChange w:id="4388" w:author="Rodion" w:date="2019-12-09T02:09:00Z">
            <w:rPr/>
          </w:rPrChange>
        </w:rPr>
      </w:pPr>
      <w:r w:rsidRPr="00312974">
        <w:rPr>
          <w:rPrChange w:id="4389" w:author="Rodion" w:date="2019-12-09T02:09:00Z">
            <w:rPr/>
          </w:rPrChange>
        </w:rPr>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pPr>
        <w:rPr>
          <w:rPrChange w:id="4390" w:author="Rodion" w:date="2019-12-09T02:09:00Z">
            <w:rPr/>
          </w:rPrChange>
        </w:rPr>
      </w:pPr>
      <w:r w:rsidRPr="00312974">
        <w:rPr>
          <w:rPrChange w:id="4391" w:author="Rodion" w:date="2019-12-09T02:09:00Z">
            <w:rPr/>
          </w:rPrChange>
        </w:rPr>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rPr>
          <w:rPrChange w:id="4392" w:author="Rodion" w:date="2019-12-09T02:09:00Z">
            <w:rPr/>
          </w:rPrChange>
        </w:rPr>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02301C1C" w:rsidR="00B95F73" w:rsidRPr="00312974" w:rsidRDefault="00B95F73" w:rsidP="00B71F5F">
      <w:pPr>
        <w:rPr>
          <w:rPrChange w:id="4393" w:author="Rodion" w:date="2019-12-09T02:09:00Z">
            <w:rPr/>
          </w:rPrChange>
        </w:rPr>
      </w:pPr>
      <w:r w:rsidRPr="00312974">
        <w:rPr>
          <w:rPrChange w:id="4394" w:author="Rodion" w:date="2019-12-09T02:09:00Z">
            <w:rPr/>
          </w:rPrChange>
        </w:rPr>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rPr>
          <w:rPrChange w:id="4395" w:author="Rodion" w:date="2019-12-09T02:09:00Z">
            <w:rPr/>
          </w:rPrChange>
        </w:rPr>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del w:id="4396" w:author="Rodion Kharabet" w:date="2019-12-06T02:58:00Z">
        <w:r w:rsidR="00B35FC0" w:rsidRPr="00312974" w:rsidDel="006B702B">
          <w:rPr>
            <w:rPrChange w:id="4397" w:author="Rodion" w:date="2019-12-09T02:09:00Z">
              <w:rPr/>
            </w:rPrChange>
          </w:rPr>
          <w:delText>о</w:delText>
        </w:r>
      </w:del>
      <w:ins w:id="4398" w:author="Rodion Kharabet" w:date="2019-12-06T02:58:00Z">
        <w:r w:rsidR="006B702B" w:rsidRPr="00312974">
          <w:rPr>
            <w:rPrChange w:id="4399" w:author="Rodion" w:date="2019-12-09T02:09:00Z">
              <w:rPr/>
            </w:rPrChange>
          </w:rPr>
          <w:t>і</w:t>
        </w:r>
      </w:ins>
      <w:r w:rsidR="00B35FC0" w:rsidRPr="00312974">
        <w:rPr>
          <w:rPrChange w:id="4400" w:author="Rodion" w:date="2019-12-09T02:09:00Z">
            <w:rPr/>
          </w:rPrChange>
        </w:rPr>
        <w:t xml:space="preserve">стати смартфон, відсканувати штрих-код камерою смартфону та, лише після цього, викинути упаковку до сміттєвого кошику. </w:t>
      </w:r>
    </w:p>
    <w:p w14:paraId="0D1ED11C" w14:textId="369E1C1D" w:rsidR="008E5E99" w:rsidRPr="00312974" w:rsidRDefault="004831E5" w:rsidP="00B71F5F">
      <w:pPr>
        <w:rPr>
          <w:rPrChange w:id="4401" w:author="Rodion" w:date="2019-12-09T02:09:00Z">
            <w:rPr/>
          </w:rPrChange>
        </w:rPr>
      </w:pPr>
      <w:r w:rsidRPr="00312974">
        <w:rPr>
          <w:rPrChange w:id="4402" w:author="Rodion" w:date="2019-12-09T02:09:00Z">
            <w:rPr/>
          </w:rPrChange>
        </w:rPr>
        <w:t>Для розробки програмного забезпечення була обрана платформа .NET Core</w:t>
      </w:r>
      <w:r w:rsidR="00865718" w:rsidRPr="00312974">
        <w:rPr>
          <w:rPrChange w:id="4403" w:author="Rodion" w:date="2019-12-09T02:09:00Z">
            <w:rPr/>
          </w:rPrChange>
        </w:rPr>
        <w:t>. Ця платформа є крос-</w:t>
      </w:r>
      <w:r w:rsidR="006402FB" w:rsidRPr="00312974">
        <w:rPr>
          <w:rPrChange w:id="4404" w:author="Rodion" w:date="2019-12-09T02:09:00Z">
            <w:rPr/>
          </w:rPrChange>
        </w:rPr>
        <w:t>платформним</w:t>
      </w:r>
      <w:r w:rsidR="00865718" w:rsidRPr="00312974">
        <w:rPr>
          <w:rPrChange w:id="4405" w:author="Rodion" w:date="2019-12-09T02:09:00Z">
            <w:rPr/>
          </w:rPrChange>
        </w:rPr>
        <w:t xml:space="preserve"> спадкоємцем платформи .NET Framework від Microsoft. Це означає, що розробку та хостинг застосунків можна буде здійснювати на всіх операційних системах для комп’ютерів: Windows, MacOS, Linux</w:t>
      </w:r>
      <w:r w:rsidR="007A74E9" w:rsidRPr="00312974">
        <w:rPr>
          <w:rPrChange w:id="4406" w:author="Rodion" w:date="2019-12-09T02:09:00Z">
            <w:rPr/>
          </w:rPrChange>
        </w:rPr>
        <w:t xml:space="preserve"> [37]</w:t>
      </w:r>
      <w:r w:rsidR="00865718" w:rsidRPr="00312974">
        <w:rPr>
          <w:rPrChange w:id="4407" w:author="Rodion" w:date="2019-12-09T02:09:00Z">
            <w:rPr/>
          </w:rPrChange>
        </w:rPr>
        <w:t>.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Framework коли мова йшла про вибір платформи для розробки програмного забезпечення.</w:t>
      </w:r>
    </w:p>
    <w:p w14:paraId="2FDAAA39" w14:textId="7403AA8F" w:rsidR="00865718" w:rsidRPr="00312974" w:rsidRDefault="00E40D83" w:rsidP="00B71F5F">
      <w:pPr>
        <w:rPr>
          <w:rPrChange w:id="4408" w:author="Rodion" w:date="2019-12-09T02:09:00Z">
            <w:rPr/>
          </w:rPrChange>
        </w:rPr>
      </w:pPr>
      <w:r w:rsidRPr="00312974">
        <w:rPr>
          <w:rPrChange w:id="4409" w:author="Rodion" w:date="2019-12-09T02:09:00Z">
            <w:rPr/>
          </w:rPrChange>
        </w:rPr>
        <w:t xml:space="preserve">В рамках платформи .NET Core існує </w:t>
      </w:r>
      <w:r w:rsidR="00C43404" w:rsidRPr="00312974">
        <w:rPr>
          <w:rPrChange w:id="4410" w:author="Rodion" w:date="2019-12-09T02:09:00Z">
            <w:rPr/>
          </w:rPrChange>
        </w:rPr>
        <w:t>чотири сценарі</w:t>
      </w:r>
      <w:r w:rsidR="006402FB" w:rsidRPr="00312974">
        <w:rPr>
          <w:rPrChange w:id="4411" w:author="Rodion" w:date="2019-12-09T02:09:00Z">
            <w:rPr/>
          </w:rPrChange>
        </w:rPr>
        <w:t>ї</w:t>
      </w:r>
      <w:r w:rsidR="00C43404" w:rsidRPr="00312974">
        <w:rPr>
          <w:rPrChange w:id="4412" w:author="Rodion" w:date="2019-12-09T02:09:00Z">
            <w:rPr/>
          </w:rPrChange>
        </w:rPr>
        <w:t xml:space="preserve"> розробки застосунків</w:t>
      </w:r>
      <w:r w:rsidR="00610032" w:rsidRPr="00312974">
        <w:rPr>
          <w:rPrChange w:id="4413" w:author="Rodion" w:date="2019-12-09T02:09:00Z">
            <w:rPr/>
          </w:rPrChange>
        </w:rPr>
        <w:t xml:space="preserve"> [38]</w:t>
      </w:r>
      <w:r w:rsidR="00C43404" w:rsidRPr="00312974">
        <w:rPr>
          <w:rPrChange w:id="4414" w:author="Rodion" w:date="2019-12-09T02:09:00Z">
            <w:rPr/>
          </w:rPrChange>
        </w:rPr>
        <w:t>:</w:t>
      </w:r>
    </w:p>
    <w:p w14:paraId="0B0CC904" w14:textId="19B74821" w:rsidR="00C43404" w:rsidRPr="00312974" w:rsidRDefault="007A74E9" w:rsidP="00B71F5F">
      <w:pPr>
        <w:pStyle w:val="ListParagraph"/>
        <w:rPr>
          <w:rPrChange w:id="4415" w:author="Rodion" w:date="2019-12-09T02:09:00Z">
            <w:rPr/>
          </w:rPrChange>
        </w:rPr>
      </w:pPr>
      <w:r w:rsidRPr="00312974">
        <w:rPr>
          <w:rPrChange w:id="4416" w:author="Rodion" w:date="2019-12-09T02:09:00Z">
            <w:rPr/>
          </w:rPrChange>
        </w:rPr>
        <w:t>в</w:t>
      </w:r>
      <w:r w:rsidR="00C43404" w:rsidRPr="00312974">
        <w:rPr>
          <w:rPrChange w:id="4417" w:author="Rodion" w:date="2019-12-09T02:09:00Z">
            <w:rPr/>
          </w:rPrChange>
        </w:rPr>
        <w:t>еб застосунки ASP.NET Core</w:t>
      </w:r>
      <w:r w:rsidRPr="00312974">
        <w:rPr>
          <w:rPrChange w:id="4418" w:author="Rodion" w:date="2019-12-09T02:09:00Z">
            <w:rPr/>
          </w:rPrChange>
        </w:rPr>
        <w:t>;</w:t>
      </w:r>
    </w:p>
    <w:p w14:paraId="2CABF1CE" w14:textId="2756E3CB" w:rsidR="00C43404" w:rsidRPr="00312974" w:rsidRDefault="007A74E9" w:rsidP="00B71F5F">
      <w:pPr>
        <w:pStyle w:val="ListParagraph"/>
        <w:rPr>
          <w:rPrChange w:id="4419" w:author="Rodion" w:date="2019-12-09T02:09:00Z">
            <w:rPr/>
          </w:rPrChange>
        </w:rPr>
      </w:pPr>
      <w:r w:rsidRPr="00312974">
        <w:rPr>
          <w:rPrChange w:id="4420" w:author="Rodion" w:date="2019-12-09T02:09:00Z">
            <w:rPr/>
          </w:rPrChange>
        </w:rPr>
        <w:t>к</w:t>
      </w:r>
      <w:r w:rsidR="00C43404" w:rsidRPr="00312974">
        <w:rPr>
          <w:rPrChange w:id="4421" w:author="Rodion" w:date="2019-12-09T02:09:00Z">
            <w:rPr/>
          </w:rPrChange>
        </w:rPr>
        <w:t>онсольні застосунки</w:t>
      </w:r>
      <w:r w:rsidRPr="00312974">
        <w:rPr>
          <w:rPrChange w:id="4422" w:author="Rodion" w:date="2019-12-09T02:09:00Z">
            <w:rPr/>
          </w:rPrChange>
        </w:rPr>
        <w:t>;</w:t>
      </w:r>
    </w:p>
    <w:p w14:paraId="4A65FB9F" w14:textId="4B6DB95D" w:rsidR="00C43404" w:rsidRPr="00312974" w:rsidRDefault="007A74E9" w:rsidP="00B71F5F">
      <w:pPr>
        <w:pStyle w:val="ListParagraph"/>
        <w:rPr>
          <w:rPrChange w:id="4423" w:author="Rodion" w:date="2019-12-09T02:09:00Z">
            <w:rPr/>
          </w:rPrChange>
        </w:rPr>
      </w:pPr>
      <w:r w:rsidRPr="00312974">
        <w:rPr>
          <w:rPrChange w:id="4424" w:author="Rodion" w:date="2019-12-09T02:09:00Z">
            <w:rPr/>
          </w:rPrChange>
        </w:rPr>
        <w:t>д</w:t>
      </w:r>
      <w:r w:rsidR="00C43404" w:rsidRPr="00312974">
        <w:rPr>
          <w:rPrChange w:id="4425" w:author="Rodion" w:date="2019-12-09T02:09:00Z">
            <w:rPr/>
          </w:rPrChange>
        </w:rPr>
        <w:t>опоміжні бібліотеки та фреймворки</w:t>
      </w:r>
      <w:r w:rsidRPr="00312974">
        <w:rPr>
          <w:rPrChange w:id="4426" w:author="Rodion" w:date="2019-12-09T02:09:00Z">
            <w:rPr/>
          </w:rPrChange>
        </w:rPr>
        <w:t>;</w:t>
      </w:r>
    </w:p>
    <w:p w14:paraId="7292397F" w14:textId="7477A1CF" w:rsidR="00C43404" w:rsidRPr="00312974" w:rsidRDefault="007A74E9" w:rsidP="00B71F5F">
      <w:pPr>
        <w:pStyle w:val="ListParagraph"/>
        <w:rPr>
          <w:rPrChange w:id="4427" w:author="Rodion" w:date="2019-12-09T02:09:00Z">
            <w:rPr/>
          </w:rPrChange>
        </w:rPr>
      </w:pPr>
      <w:r w:rsidRPr="00312974">
        <w:rPr>
          <w:rPrChange w:id="4428" w:author="Rodion" w:date="2019-12-09T02:09:00Z">
            <w:rPr/>
          </w:rPrChange>
        </w:rPr>
        <w:t>з</w:t>
      </w:r>
      <w:r w:rsidR="00C43404" w:rsidRPr="00312974">
        <w:rPr>
          <w:rPrChange w:id="4429" w:author="Rodion" w:date="2019-12-09T02:09:00Z">
            <w:rPr/>
          </w:rPrChange>
        </w:rPr>
        <w:t xml:space="preserve">астосунки для Windows </w:t>
      </w:r>
      <w:r w:rsidR="00E34DEB" w:rsidRPr="00312974">
        <w:rPr>
          <w:rPrChange w:id="4430" w:author="Rodion" w:date="2019-12-09T02:09:00Z">
            <w:rPr/>
          </w:rPrChange>
        </w:rPr>
        <w:t xml:space="preserve">10 </w:t>
      </w:r>
      <w:r w:rsidR="00C43404" w:rsidRPr="00312974">
        <w:rPr>
          <w:rPrChange w:id="4431" w:author="Rodion" w:date="2019-12-09T02:09:00Z">
            <w:rPr/>
          </w:rPrChange>
        </w:rPr>
        <w:t>(UWP – Universal Windows Platform)</w:t>
      </w:r>
      <w:r w:rsidRPr="00312974">
        <w:rPr>
          <w:rPrChange w:id="4432" w:author="Rodion" w:date="2019-12-09T02:09:00Z">
            <w:rPr/>
          </w:rPrChange>
        </w:rPr>
        <w:t>.</w:t>
      </w:r>
    </w:p>
    <w:p w14:paraId="11C87AFF" w14:textId="124C3699" w:rsidR="00C43404" w:rsidRPr="00312974" w:rsidRDefault="00C43404" w:rsidP="00B71F5F">
      <w:pPr>
        <w:rPr>
          <w:rPrChange w:id="4433" w:author="Rodion" w:date="2019-12-09T02:09:00Z">
            <w:rPr/>
          </w:rPrChange>
        </w:rPr>
      </w:pPr>
      <w:r w:rsidRPr="00312974">
        <w:rPr>
          <w:rPrChange w:id="4434" w:author="Rodion" w:date="2019-12-09T02:09:00Z">
            <w:rPr/>
          </w:rPrChange>
        </w:rPr>
        <w:lastRenderedPageBreak/>
        <w:t xml:space="preserve">Серед усіх інших </w:t>
      </w:r>
      <w:r w:rsidR="003C6301" w:rsidRPr="00312974">
        <w:rPr>
          <w:rPrChange w:id="4435" w:author="Rodion" w:date="2019-12-09T02:09:00Z">
            <w:rPr/>
          </w:rPrChange>
        </w:rPr>
        <w:t>інструментів створення веб-застосунку було обрано ASP.NET Core</w:t>
      </w:r>
      <w:r w:rsidR="000D40CC" w:rsidRPr="00312974">
        <w:rPr>
          <w:rPrChange w:id="4436" w:author="Rodion" w:date="2019-12-09T02:09:00Z">
            <w:rPr/>
          </w:rPrChange>
        </w:rPr>
        <w:t>. Це потужний фреймворк в рамках платформи .NET Core що забезпечує розробника повним стеком технологій для розробки повноцінного веб-застосунку. Він в</w:t>
      </w:r>
      <w:r w:rsidR="00421F75" w:rsidRPr="00312974">
        <w:rPr>
          <w:rPrChange w:id="4437" w:author="Rodion" w:date="2019-12-09T02:09:00Z">
            <w:rPr/>
          </w:rPrChange>
        </w:rPr>
        <w:t>к</w:t>
      </w:r>
      <w:r w:rsidR="000D40CC" w:rsidRPr="00312974">
        <w:rPr>
          <w:rPrChange w:id="4438" w:author="Rodion" w:date="2019-12-09T02:09:00Z">
            <w:rPr/>
          </w:rPrChange>
        </w:rPr>
        <w:t>лючає в себе наступні компоненти для розробки</w:t>
      </w:r>
      <w:r w:rsidR="00610032" w:rsidRPr="00312974">
        <w:rPr>
          <w:rPrChange w:id="4439" w:author="Rodion" w:date="2019-12-09T02:09:00Z">
            <w:rPr/>
          </w:rPrChange>
        </w:rPr>
        <w:t xml:space="preserve"> [39]</w:t>
      </w:r>
      <w:r w:rsidR="000D40CC" w:rsidRPr="00312974">
        <w:rPr>
          <w:rPrChange w:id="4440" w:author="Rodion" w:date="2019-12-09T02:09:00Z">
            <w:rPr/>
          </w:rPrChange>
        </w:rPr>
        <w:t>:</w:t>
      </w:r>
    </w:p>
    <w:p w14:paraId="63B87EDA" w14:textId="282903AA" w:rsidR="000D40CC" w:rsidRPr="00312974" w:rsidRDefault="000D40CC" w:rsidP="00B71F5F">
      <w:pPr>
        <w:pStyle w:val="ListParagraph"/>
        <w:rPr>
          <w:rPrChange w:id="4441" w:author="Rodion" w:date="2019-12-09T02:09:00Z">
            <w:rPr/>
          </w:rPrChange>
        </w:rPr>
      </w:pPr>
      <w:r w:rsidRPr="00312974">
        <w:rPr>
          <w:rPrChange w:id="4442" w:author="Rodion" w:date="2019-12-09T02:09:00Z">
            <w:rPr/>
          </w:rPrChange>
        </w:rPr>
        <w:t>Entity Framework (EF) Core</w:t>
      </w:r>
      <w:r w:rsidR="005419AD" w:rsidRPr="00312974">
        <w:rPr>
          <w:rPrChange w:id="4443" w:author="Rodion" w:date="2019-12-09T02:09:00Z">
            <w:rPr/>
          </w:rPrChange>
        </w:rPr>
        <w:t>;</w:t>
      </w:r>
    </w:p>
    <w:p w14:paraId="37E74D22" w14:textId="487E6B32" w:rsidR="000D40CC" w:rsidRPr="00312974" w:rsidRDefault="000D40CC" w:rsidP="00B71F5F">
      <w:pPr>
        <w:pStyle w:val="ListParagraph"/>
        <w:rPr>
          <w:rPrChange w:id="4444" w:author="Rodion" w:date="2019-12-09T02:09:00Z">
            <w:rPr/>
          </w:rPrChange>
        </w:rPr>
      </w:pPr>
      <w:r w:rsidRPr="00312974">
        <w:rPr>
          <w:rPrChange w:id="4445" w:author="Rodion" w:date="2019-12-09T02:09:00Z">
            <w:rPr/>
          </w:rPrChange>
        </w:rPr>
        <w:t>Identity Core</w:t>
      </w:r>
      <w:r w:rsidR="005419AD" w:rsidRPr="00312974">
        <w:rPr>
          <w:rPrChange w:id="4446" w:author="Rodion" w:date="2019-12-09T02:09:00Z">
            <w:rPr/>
          </w:rPrChange>
        </w:rPr>
        <w:t>;</w:t>
      </w:r>
    </w:p>
    <w:p w14:paraId="3F86E652" w14:textId="34E34038" w:rsidR="000D40CC" w:rsidRPr="00312974" w:rsidRDefault="000D40CC" w:rsidP="00B71F5F">
      <w:pPr>
        <w:pStyle w:val="ListParagraph"/>
        <w:rPr>
          <w:rPrChange w:id="4447" w:author="Rodion" w:date="2019-12-09T02:09:00Z">
            <w:rPr/>
          </w:rPrChange>
        </w:rPr>
      </w:pPr>
      <w:r w:rsidRPr="00312974">
        <w:rPr>
          <w:rPrChange w:id="4448" w:author="Rodion" w:date="2019-12-09T02:09:00Z">
            <w:rPr/>
          </w:rPrChange>
        </w:rPr>
        <w:t>MVC Core</w:t>
      </w:r>
      <w:r w:rsidR="005419AD" w:rsidRPr="00312974">
        <w:rPr>
          <w:rPrChange w:id="4449" w:author="Rodion" w:date="2019-12-09T02:09:00Z">
            <w:rPr/>
          </w:rPrChange>
        </w:rPr>
        <w:t>;</w:t>
      </w:r>
    </w:p>
    <w:p w14:paraId="353EB0E1" w14:textId="0D238322" w:rsidR="000D40CC" w:rsidRPr="00312974" w:rsidRDefault="000D40CC" w:rsidP="00B71F5F">
      <w:pPr>
        <w:pStyle w:val="ListParagraph"/>
        <w:rPr>
          <w:rPrChange w:id="4450" w:author="Rodion" w:date="2019-12-09T02:09:00Z">
            <w:rPr/>
          </w:rPrChange>
        </w:rPr>
      </w:pPr>
      <w:r w:rsidRPr="00312974">
        <w:rPr>
          <w:rPrChange w:id="4451" w:author="Rodion" w:date="2019-12-09T02:09:00Z">
            <w:rPr/>
          </w:rPrChange>
        </w:rPr>
        <w:t>Razor Core</w:t>
      </w:r>
      <w:r w:rsidR="005419AD" w:rsidRPr="00312974">
        <w:rPr>
          <w:rPrChange w:id="4452" w:author="Rodion" w:date="2019-12-09T02:09:00Z">
            <w:rPr/>
          </w:rPrChange>
        </w:rPr>
        <w:t>;</w:t>
      </w:r>
    </w:p>
    <w:p w14:paraId="41148074" w14:textId="266A5A36" w:rsidR="000D40CC" w:rsidRPr="00312974" w:rsidRDefault="000D40CC" w:rsidP="00B71F5F">
      <w:pPr>
        <w:pStyle w:val="ListParagraph"/>
        <w:rPr>
          <w:rPrChange w:id="4453" w:author="Rodion" w:date="2019-12-09T02:09:00Z">
            <w:rPr/>
          </w:rPrChange>
        </w:rPr>
      </w:pPr>
      <w:r w:rsidRPr="00312974">
        <w:rPr>
          <w:rPrChange w:id="4454" w:author="Rodion" w:date="2019-12-09T02:09:00Z">
            <w:rPr/>
          </w:rPrChange>
        </w:rPr>
        <w:t>SignalR</w:t>
      </w:r>
      <w:r w:rsidR="005419AD" w:rsidRPr="00312974">
        <w:rPr>
          <w:rPrChange w:id="4455" w:author="Rodion" w:date="2019-12-09T02:09:00Z">
            <w:rPr/>
          </w:rPrChange>
        </w:rPr>
        <w:t>;</w:t>
      </w:r>
    </w:p>
    <w:p w14:paraId="328D9831" w14:textId="1CEAC26D" w:rsidR="000D40CC" w:rsidRPr="00312974" w:rsidRDefault="000D40CC" w:rsidP="00B71F5F">
      <w:pPr>
        <w:pStyle w:val="ListParagraph"/>
        <w:rPr>
          <w:rPrChange w:id="4456" w:author="Rodion" w:date="2019-12-09T02:09:00Z">
            <w:rPr/>
          </w:rPrChange>
        </w:rPr>
      </w:pPr>
      <w:r w:rsidRPr="00312974">
        <w:rPr>
          <w:rPrChange w:id="4457" w:author="Rodion" w:date="2019-12-09T02:09:00Z">
            <w:rPr/>
          </w:rPrChange>
        </w:rPr>
        <w:t>Blazor</w:t>
      </w:r>
      <w:r w:rsidR="005419AD" w:rsidRPr="00312974">
        <w:rPr>
          <w:rPrChange w:id="4458" w:author="Rodion" w:date="2019-12-09T02:09:00Z">
            <w:rPr/>
          </w:rPrChange>
        </w:rPr>
        <w:t>.</w:t>
      </w:r>
    </w:p>
    <w:p w14:paraId="4600A052" w14:textId="3DFA6BE9" w:rsidR="007B2D67" w:rsidRPr="00312974" w:rsidRDefault="007B2D67" w:rsidP="00B71F5F">
      <w:pPr>
        <w:rPr>
          <w:rPrChange w:id="4459" w:author="Rodion" w:date="2019-12-09T02:09:00Z">
            <w:rPr/>
          </w:rPrChange>
        </w:rPr>
      </w:pPr>
      <w:r w:rsidRPr="00312974">
        <w:rPr>
          <w:rPrChange w:id="4460" w:author="Rodion" w:date="2019-12-09T02:09:00Z">
            <w:rPr/>
          </w:rPrChange>
        </w:rPr>
        <w:t>В розробці програмного застосунку було використані всі компоненти фреймворку ASP.NET Core окрім SignalR та Blazor. Короткий опис кожного з них наведено нижче.</w:t>
      </w:r>
    </w:p>
    <w:p w14:paraId="24FBEE4A" w14:textId="0AFBCBF6" w:rsidR="00601511" w:rsidRPr="00312974" w:rsidRDefault="00601511" w:rsidP="00B71F5F">
      <w:pPr>
        <w:rPr>
          <w:rPrChange w:id="4461" w:author="Rodion" w:date="2019-12-09T02:09:00Z">
            <w:rPr/>
          </w:rPrChange>
        </w:rPr>
      </w:pPr>
      <w:r w:rsidRPr="00312974">
        <w:rPr>
          <w:rPrChange w:id="4462" w:author="Rodion" w:date="2019-12-09T02:09:00Z">
            <w:rPr/>
          </w:rPrChange>
        </w:rPr>
        <w:t xml:space="preserve">Entity Framework (EF) Core – це </w:t>
      </w:r>
      <w:r w:rsidR="00C27F66" w:rsidRPr="00312974">
        <w:rPr>
          <w:rPrChange w:id="4463" w:author="Rodion" w:date="2019-12-09T02:09:00Z">
            <w:rPr/>
          </w:rPrChange>
        </w:rPr>
        <w:t>інструмент роботи за базою даних, так зван</w:t>
      </w:r>
      <w:r w:rsidR="005F5D66" w:rsidRPr="00312974">
        <w:rPr>
          <w:rPrChange w:id="4464" w:author="Rodion" w:date="2019-12-09T02:09:00Z">
            <w:rPr/>
          </w:rPrChange>
        </w:rPr>
        <w:t>ий</w:t>
      </w:r>
      <w:r w:rsidR="00C27F66" w:rsidRPr="00312974">
        <w:rPr>
          <w:rPrChange w:id="4465" w:author="Rodion" w:date="2019-12-09T02:09:00Z">
            <w:rPr/>
          </w:rPrChange>
        </w:rPr>
        <w:t xml:space="preserve"> object-relational mapper (ORM). Він представляє таблиці бази даних та записи в них, у вигляді звичних для розробника класів та об’єктів відповідно</w:t>
      </w:r>
      <w:r w:rsidR="00106A09" w:rsidRPr="00312974">
        <w:rPr>
          <w:rPrChange w:id="4466" w:author="Rodion" w:date="2019-12-09T02:09:00Z">
            <w:rPr/>
          </w:rPrChange>
        </w:rPr>
        <w:t xml:space="preserve"> [40]</w:t>
      </w:r>
      <w:r w:rsidR="00C27F66" w:rsidRPr="00312974">
        <w:rPr>
          <w:rPrChange w:id="4467" w:author="Rodion" w:date="2019-12-09T02:09:00Z">
            <w:rPr/>
          </w:rPrChange>
        </w:rPr>
        <w:t>. Це значно полегшує взаємодію з базою даних.</w:t>
      </w:r>
    </w:p>
    <w:p w14:paraId="5146E97E" w14:textId="3FE8F3BA" w:rsidR="00675FA3" w:rsidRPr="00312974" w:rsidRDefault="00675FA3" w:rsidP="00B71F5F">
      <w:pPr>
        <w:rPr>
          <w:rPrChange w:id="4468" w:author="Rodion" w:date="2019-12-09T02:09:00Z">
            <w:rPr/>
          </w:rPrChange>
        </w:rPr>
      </w:pPr>
      <w:r w:rsidRPr="00312974">
        <w:rPr>
          <w:rPrChange w:id="4469" w:author="Rodion" w:date="2019-12-09T02:09:00Z">
            <w:rPr/>
          </w:rPrChange>
        </w:rPr>
        <w:t xml:space="preserve">Entity Framework Core може взаємодіяти з різними СУБД. </w:t>
      </w:r>
      <w:r w:rsidR="00AE44B6" w:rsidRPr="00312974">
        <w:rPr>
          <w:rPrChange w:id="4470" w:author="Rodion" w:date="2019-12-09T02:09:00Z">
            <w:rPr/>
          </w:rPrChange>
        </w:rPr>
        <w:t xml:space="preserve">Для цього платформа .NET Core надає велику кількість провайдерів для роботи з базами даних. </w:t>
      </w:r>
      <w:r w:rsidRPr="00312974">
        <w:rPr>
          <w:rPrChange w:id="4471" w:author="Rodion" w:date="2019-12-09T02:09:00Z">
            <w:rPr/>
          </w:rPrChange>
        </w:rPr>
        <w:t>Серед них</w:t>
      </w:r>
      <w:r w:rsidR="00AE44B6" w:rsidRPr="00312974">
        <w:rPr>
          <w:rPrChange w:id="4472" w:author="Rodion" w:date="2019-12-09T02:09:00Z">
            <w:rPr/>
          </w:rPrChange>
        </w:rPr>
        <w:t xml:space="preserve"> є провайдери для роботи з наступними базами даних</w:t>
      </w:r>
      <w:r w:rsidRPr="00312974">
        <w:rPr>
          <w:rPrChange w:id="4473" w:author="Rodion" w:date="2019-12-09T02:09:00Z">
            <w:rPr/>
          </w:rPrChange>
        </w:rPr>
        <w:t xml:space="preserve">: </w:t>
      </w:r>
      <w:r w:rsidR="00AE44B6" w:rsidRPr="00312974">
        <w:rPr>
          <w:rPrChange w:id="4474" w:author="Rodion" w:date="2019-12-09T02:09:00Z">
            <w:rPr/>
          </w:rPrChange>
        </w:rPr>
        <w:t>MySQL, MariaDB, MS SQL Server, PostgreSQL, SQLite, Oracle DB та ін. Для того, щоб не залежати від операційної системи розробки та хостингу було вирішено використати MySQL</w:t>
      </w:r>
      <w:r w:rsidR="00DB2AB0" w:rsidRPr="00312974">
        <w:rPr>
          <w:rPrChange w:id="4475" w:author="Rodion" w:date="2019-12-09T02:09:00Z">
            <w:rPr/>
          </w:rPrChange>
        </w:rPr>
        <w:t>,</w:t>
      </w:r>
      <w:r w:rsidR="00AE44B6" w:rsidRPr="00312974">
        <w:rPr>
          <w:rPrChange w:id="4476" w:author="Rodion" w:date="2019-12-09T02:09:00Z">
            <w:rPr/>
          </w:rPrChange>
        </w:rPr>
        <w:t xml:space="preserve"> </w:t>
      </w:r>
      <w:r w:rsidR="00DB2AB0" w:rsidRPr="00312974">
        <w:rPr>
          <w:rPrChange w:id="4477" w:author="Rodion" w:date="2019-12-09T02:09:00Z">
            <w:rPr/>
          </w:rPrChange>
        </w:rPr>
        <w:t>о</w:t>
      </w:r>
      <w:r w:rsidR="00AE44B6" w:rsidRPr="00312974">
        <w:rPr>
          <w:rPrChange w:id="4478" w:author="Rodion" w:date="2019-12-09T02:09:00Z">
            <w:rPr/>
          </w:rPrChange>
        </w:rPr>
        <w:t xml:space="preserve">скільки </w:t>
      </w:r>
      <w:r w:rsidR="00C235A7" w:rsidRPr="00312974">
        <w:rPr>
          <w:rPrChange w:id="4479" w:author="Rodion" w:date="2019-12-09T02:09:00Z">
            <w:rPr/>
          </w:rPrChange>
        </w:rPr>
        <w:t>ця СУБД</w:t>
      </w:r>
      <w:r w:rsidR="00AE44B6" w:rsidRPr="00312974">
        <w:rPr>
          <w:rPrChange w:id="4480" w:author="Rodion" w:date="2019-12-09T02:09:00Z">
            <w:rPr/>
          </w:rPrChange>
        </w:rPr>
        <w:t xml:space="preserve"> має широку підтримку</w:t>
      </w:r>
      <w:r w:rsidR="00523101" w:rsidRPr="00312974">
        <w:rPr>
          <w:rPrChange w:id="4481" w:author="Rodion" w:date="2019-12-09T02:09:00Z">
            <w:rPr/>
          </w:rPrChange>
        </w:rPr>
        <w:t xml:space="preserve"> та зручний інтерфейс для розробки</w:t>
      </w:r>
      <w:r w:rsidR="000215DE" w:rsidRPr="00312974">
        <w:rPr>
          <w:rPrChange w:id="4482" w:author="Rodion" w:date="2019-12-09T02:09:00Z">
            <w:rPr/>
          </w:rPrChange>
        </w:rPr>
        <w:t xml:space="preserve"> [4</w:t>
      </w:r>
      <w:r w:rsidR="00106A09" w:rsidRPr="00312974">
        <w:rPr>
          <w:rPrChange w:id="4483" w:author="Rodion" w:date="2019-12-09T02:09:00Z">
            <w:rPr/>
          </w:rPrChange>
        </w:rPr>
        <w:t>1</w:t>
      </w:r>
      <w:r w:rsidR="000215DE" w:rsidRPr="00312974">
        <w:rPr>
          <w:rPrChange w:id="4484" w:author="Rodion" w:date="2019-12-09T02:09:00Z">
            <w:rPr/>
          </w:rPrChange>
        </w:rPr>
        <w:t>]</w:t>
      </w:r>
      <w:r w:rsidR="00523101" w:rsidRPr="00312974">
        <w:rPr>
          <w:rPrChange w:id="4485" w:author="Rodion" w:date="2019-12-09T02:09:00Z">
            <w:rPr/>
          </w:rPrChange>
        </w:rPr>
        <w:t>. За допомогою засобів ASP.NET Core та EF Core було створено модель бази даних за принципом code-first: спочатку були створені класи для кожної моделі та сутності бази даних, а потім інструментами EF Core був сгенерований скрипт для створення відповідної схеми бази даних.</w:t>
      </w:r>
      <w:del w:id="4486" w:author="Rodion Kharabet" w:date="2019-12-06T02:59:00Z">
        <w:r w:rsidR="00523101" w:rsidRPr="00312974" w:rsidDel="006B702B">
          <w:rPr>
            <w:rPrChange w:id="4487" w:author="Rodion" w:date="2019-12-09T02:09:00Z">
              <w:rPr/>
            </w:rPrChange>
          </w:rPr>
          <w:delText xml:space="preserve"> Схему бази даних наведено на </w:delText>
        </w:r>
        <w:r w:rsidR="006402FB" w:rsidRPr="00312974" w:rsidDel="006B702B">
          <w:rPr>
            <w:highlight w:val="yellow"/>
            <w:rPrChange w:id="4488" w:author="Rodion" w:date="2019-12-09T02:09:00Z">
              <w:rPr>
                <w:highlight w:val="yellow"/>
              </w:rPr>
            </w:rPrChange>
          </w:rPr>
          <w:delText>кресленику</w:delText>
        </w:r>
        <w:r w:rsidR="000215DE" w:rsidRPr="00312974" w:rsidDel="006B702B">
          <w:rPr>
            <w:highlight w:val="yellow"/>
            <w:rPrChange w:id="4489" w:author="Rodion" w:date="2019-12-09T02:09:00Z">
              <w:rPr>
                <w:highlight w:val="yellow"/>
              </w:rPr>
            </w:rPrChange>
          </w:rPr>
          <w:delText xml:space="preserve"> в додатку</w:delText>
        </w:r>
        <w:r w:rsidR="00523101" w:rsidRPr="00312974" w:rsidDel="006B702B">
          <w:rPr>
            <w:highlight w:val="yellow"/>
            <w:rPrChange w:id="4490" w:author="Rodion" w:date="2019-12-09T02:09:00Z">
              <w:rPr>
                <w:highlight w:val="yellow"/>
              </w:rPr>
            </w:rPrChange>
          </w:rPr>
          <w:delText xml:space="preserve"> </w:delText>
        </w:r>
        <w:r w:rsidR="0045293C" w:rsidRPr="00312974" w:rsidDel="006B702B">
          <w:rPr>
            <w:highlight w:val="yellow"/>
            <w:rPrChange w:id="4491" w:author="Rodion" w:date="2019-12-09T02:09:00Z">
              <w:rPr>
                <w:highlight w:val="yellow"/>
              </w:rPr>
            </w:rPrChange>
          </w:rPr>
          <w:delText>[]</w:delText>
        </w:r>
      </w:del>
    </w:p>
    <w:p w14:paraId="12987D6A" w14:textId="63ED4E50" w:rsidR="00C27F66" w:rsidRPr="00312974" w:rsidRDefault="00C27F66" w:rsidP="00B71F5F">
      <w:pPr>
        <w:rPr>
          <w:rPrChange w:id="4492" w:author="Rodion" w:date="2019-12-09T02:09:00Z">
            <w:rPr/>
          </w:rPrChange>
        </w:rPr>
      </w:pPr>
      <w:r w:rsidRPr="00312974">
        <w:rPr>
          <w:rPrChange w:id="4493" w:author="Rodion" w:date="2019-12-09T02:09:00Z">
            <w:rPr/>
          </w:rPrChange>
        </w:rPr>
        <w:t xml:space="preserve">Identity Core </w:t>
      </w:r>
      <w:del w:id="4494" w:author="Rodion" w:date="2019-12-05T23:51:00Z">
        <w:r w:rsidRPr="00312974" w:rsidDel="005F6B57">
          <w:rPr>
            <w:rPrChange w:id="4495" w:author="Rodion" w:date="2019-12-09T02:09:00Z">
              <w:rPr/>
            </w:rPrChange>
          </w:rPr>
          <w:delText xml:space="preserve">- це </w:delText>
        </w:r>
      </w:del>
      <w:ins w:id="4496" w:author="Rodion" w:date="2019-12-05T23:51:00Z">
        <w:r w:rsidR="005F6B57" w:rsidRPr="00312974">
          <w:rPr>
            <w:rPrChange w:id="4497" w:author="Rodion" w:date="2019-12-09T02:09:00Z">
              <w:rPr/>
            </w:rPrChange>
          </w:rPr>
          <w:t xml:space="preserve">– це </w:t>
        </w:r>
      </w:ins>
      <w:r w:rsidRPr="00312974">
        <w:rPr>
          <w:rPrChange w:id="4498" w:author="Rodion" w:date="2019-12-09T02:09:00Z">
            <w:rPr/>
          </w:rPrChange>
        </w:rPr>
        <w:t>система авторизації та аутентифікації</w:t>
      </w:r>
      <w:r w:rsidR="00143F07" w:rsidRPr="00312974">
        <w:rPr>
          <w:rPrChange w:id="4499" w:author="Rodion" w:date="2019-12-09T02:09:00Z">
            <w:rPr/>
          </w:rPrChange>
        </w:rPr>
        <w:t xml:space="preserve"> засобами графічного інтерфейсу у веб-застосунку</w:t>
      </w:r>
      <w:r w:rsidRPr="00312974">
        <w:rPr>
          <w:rPrChange w:id="4500" w:author="Rodion" w:date="2019-12-09T02:09:00Z">
            <w:rPr/>
          </w:rPrChange>
        </w:rPr>
        <w:t xml:space="preserve">. </w:t>
      </w:r>
      <w:r w:rsidR="00143F07" w:rsidRPr="00312974">
        <w:rPr>
          <w:rPrChange w:id="4501" w:author="Rodion" w:date="2019-12-09T02:09:00Z">
            <w:rPr/>
          </w:rPrChange>
        </w:rPr>
        <w:t>За її допомогою к</w:t>
      </w:r>
      <w:r w:rsidRPr="00312974">
        <w:rPr>
          <w:rPrChange w:id="4502" w:author="Rodion" w:date="2019-12-09T02:09:00Z">
            <w:rPr/>
          </w:rPrChange>
        </w:rPr>
        <w:t xml:space="preserve">ористувачі можуть створити обліковий </w:t>
      </w:r>
      <w:r w:rsidRPr="00312974">
        <w:rPr>
          <w:rPrChange w:id="4503" w:author="Rodion" w:date="2019-12-09T02:09:00Z">
            <w:rPr/>
          </w:rPrChange>
        </w:rPr>
        <w:lastRenderedPageBreak/>
        <w:t xml:space="preserve">запис, що </w:t>
      </w:r>
      <w:r w:rsidR="00143F07" w:rsidRPr="00312974">
        <w:rPr>
          <w:rPrChange w:id="4504" w:author="Rodion" w:date="2019-12-09T02:09:00Z">
            <w:rPr/>
          </w:rPrChange>
        </w:rPr>
        <w:t>буде зберігатися в базі даних.</w:t>
      </w:r>
      <w:r w:rsidRPr="00312974">
        <w:rPr>
          <w:rPrChange w:id="4505" w:author="Rodion" w:date="2019-12-09T02:09:00Z">
            <w:rPr/>
          </w:rPrChange>
        </w:rPr>
        <w:t xml:space="preserve"> </w:t>
      </w:r>
      <w:r w:rsidR="00143F07" w:rsidRPr="00312974">
        <w:rPr>
          <w:rPrChange w:id="4506" w:author="Rodion" w:date="2019-12-09T02:09:00Z">
            <w:rPr/>
          </w:rPrChange>
        </w:rPr>
        <w:t>Також Identity Core може бути інтегрований із</w:t>
      </w:r>
      <w:r w:rsidRPr="00312974">
        <w:rPr>
          <w:rPrChange w:id="4507" w:author="Rodion" w:date="2019-12-09T02:09:00Z">
            <w:rPr/>
          </w:rPrChange>
        </w:rPr>
        <w:t xml:space="preserve"> зовнішнім постачальником послуг</w:t>
      </w:r>
      <w:r w:rsidR="00143F07" w:rsidRPr="00312974">
        <w:rPr>
          <w:rPrChange w:id="4508" w:author="Rodion" w:date="2019-12-09T02:09:00Z">
            <w:rPr/>
          </w:rPrChange>
        </w:rPr>
        <w:t xml:space="preserve"> аутентифікації</w:t>
      </w:r>
      <w:r w:rsidRPr="00312974">
        <w:rPr>
          <w:rPrChange w:id="4509" w:author="Rodion" w:date="2019-12-09T02:09:00Z">
            <w:rPr/>
          </w:rPrChange>
        </w:rPr>
        <w:t xml:space="preserve">. </w:t>
      </w:r>
      <w:r w:rsidR="00143F07" w:rsidRPr="00312974">
        <w:rPr>
          <w:rPrChange w:id="4510" w:author="Rodion" w:date="2019-12-09T02:09:00Z">
            <w:rPr/>
          </w:rPrChange>
        </w:rPr>
        <w:t>Наразі підтримуються наступні</w:t>
      </w:r>
      <w:r w:rsidRPr="00312974">
        <w:rPr>
          <w:rPrChange w:id="4511" w:author="Rodion" w:date="2019-12-09T02:09:00Z">
            <w:rPr/>
          </w:rPrChange>
        </w:rPr>
        <w:t xml:space="preserve"> зовнішні постачальники послуг</w:t>
      </w:r>
      <w:r w:rsidR="00143F07" w:rsidRPr="00312974">
        <w:rPr>
          <w:rPrChange w:id="4512" w:author="Rodion" w:date="2019-12-09T02:09:00Z">
            <w:rPr/>
          </w:rPrChange>
        </w:rPr>
        <w:t xml:space="preserve">: </w:t>
      </w:r>
      <w:r w:rsidRPr="00312974">
        <w:rPr>
          <w:rPrChange w:id="4513" w:author="Rodion" w:date="2019-12-09T02:09:00Z">
            <w:rPr/>
          </w:rPrChange>
        </w:rPr>
        <w:t>Facebook, Google, Microsoft та Twitter</w:t>
      </w:r>
      <w:r w:rsidR="00E35A86" w:rsidRPr="00312974">
        <w:rPr>
          <w:rPrChange w:id="4514" w:author="Rodion" w:date="2019-12-09T02:09:00Z">
            <w:rPr/>
          </w:rPrChange>
        </w:rPr>
        <w:t xml:space="preserve"> [42]</w:t>
      </w:r>
      <w:r w:rsidRPr="00312974">
        <w:rPr>
          <w:rPrChange w:id="4515" w:author="Rodion" w:date="2019-12-09T02:09:00Z">
            <w:rPr/>
          </w:rPrChange>
        </w:rPr>
        <w:t>.</w:t>
      </w:r>
      <w:r w:rsidR="00601701" w:rsidRPr="00312974">
        <w:rPr>
          <w:rPrChange w:id="4516" w:author="Rodion" w:date="2019-12-09T02:09:00Z">
            <w:rPr/>
          </w:rPrChange>
        </w:rPr>
        <w:t xml:space="preserve"> В таки</w:t>
      </w:r>
      <w:r w:rsidR="00E35A86" w:rsidRPr="00312974">
        <w:rPr>
          <w:rPrChange w:id="4517" w:author="Rodion" w:date="2019-12-09T02:09:00Z">
            <w:rPr/>
          </w:rPrChange>
        </w:rPr>
        <w:t>й</w:t>
      </w:r>
      <w:r w:rsidR="00601701" w:rsidRPr="00312974">
        <w:rPr>
          <w:rPrChange w:id="4518" w:author="Rodion" w:date="2019-12-09T02:09:00Z">
            <w:rPr/>
          </w:rPrChange>
        </w:rPr>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rPr>
          <w:rPrChange w:id="4519" w:author="Rodion" w:date="2019-12-09T02:09:00Z">
            <w:rPr/>
          </w:rPrChange>
        </w:rPr>
        <w:t>вище перелічених</w:t>
      </w:r>
      <w:r w:rsidR="00601701" w:rsidRPr="00312974">
        <w:rPr>
          <w:rPrChange w:id="4520" w:author="Rodion" w:date="2019-12-09T02:09:00Z">
            <w:rPr/>
          </w:rPrChange>
        </w:rPr>
        <w:t xml:space="preserve"> </w:t>
      </w:r>
      <w:r w:rsidR="00A81549" w:rsidRPr="00312974">
        <w:rPr>
          <w:rPrChange w:id="4521" w:author="Rodion" w:date="2019-12-09T02:09:00Z">
            <w:rPr/>
          </w:rPrChange>
        </w:rPr>
        <w:t xml:space="preserve">постачальників послуги </w:t>
      </w:r>
      <w:r w:rsidR="00136971" w:rsidRPr="00312974">
        <w:rPr>
          <w:rPrChange w:id="4522" w:author="Rodion" w:date="2019-12-09T02:09:00Z">
            <w:rPr/>
          </w:rPrChange>
        </w:rPr>
        <w:t>аутентифікації</w:t>
      </w:r>
      <w:r w:rsidR="00601701" w:rsidRPr="00312974">
        <w:rPr>
          <w:rPrChange w:id="4523" w:author="Rodion" w:date="2019-12-09T02:09:00Z">
            <w:rPr/>
          </w:rPrChange>
        </w:rPr>
        <w:t>.</w:t>
      </w:r>
    </w:p>
    <w:p w14:paraId="7714A30F" w14:textId="3AB7E5DB" w:rsidR="009D0702" w:rsidRPr="00312974" w:rsidRDefault="009D0702" w:rsidP="00B71F5F">
      <w:pPr>
        <w:rPr>
          <w:rPrChange w:id="4524" w:author="Rodion" w:date="2019-12-09T02:09:00Z">
            <w:rPr/>
          </w:rPrChange>
        </w:rPr>
      </w:pPr>
      <w:r w:rsidRPr="00312974">
        <w:rPr>
          <w:rPrChange w:id="4525" w:author="Rodion" w:date="2019-12-09T02:09:00Z">
            <w:rPr/>
          </w:rPrChange>
        </w:rPr>
        <w:t xml:space="preserve">Identity Core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rPr>
          <w:rPrChange w:id="4526" w:author="Rodion" w:date="2019-12-09T02:09:00Z">
            <w:rPr/>
          </w:rPrChange>
        </w:rPr>
        <w:t xml:space="preserve">впровадження </w:t>
      </w:r>
      <w:r w:rsidRPr="00312974">
        <w:rPr>
          <w:rPrChange w:id="4527" w:author="Rodion" w:date="2019-12-09T02:09:00Z">
            <w:rPr/>
          </w:rPrChange>
        </w:rPr>
        <w:t>двох-факторн</w:t>
      </w:r>
      <w:r w:rsidR="006901EF" w:rsidRPr="00312974">
        <w:rPr>
          <w:rPrChange w:id="4528" w:author="Rodion" w:date="2019-12-09T02:09:00Z">
            <w:rPr/>
          </w:rPrChange>
        </w:rPr>
        <w:t>ої</w:t>
      </w:r>
      <w:r w:rsidRPr="00312974">
        <w:rPr>
          <w:rPrChange w:id="4529" w:author="Rodion" w:date="2019-12-09T02:09:00Z">
            <w:rPr/>
          </w:rPrChange>
        </w:rPr>
        <w:t xml:space="preserve"> аутентифікаці</w:t>
      </w:r>
      <w:r w:rsidR="006901EF" w:rsidRPr="00312974">
        <w:rPr>
          <w:rPrChange w:id="4530" w:author="Rodion" w:date="2019-12-09T02:09:00Z">
            <w:rPr/>
          </w:rPrChange>
        </w:rPr>
        <w:t>ї через мобільний пристрій.</w:t>
      </w:r>
      <w:r w:rsidR="00E719D0" w:rsidRPr="00312974">
        <w:rPr>
          <w:rPrChange w:id="4531" w:author="Rodion" w:date="2019-12-09T02:09:00Z">
            <w:rPr/>
          </w:rPrChange>
        </w:rPr>
        <w:t xml:space="preserve"> При реєстрації кожному користувачу присвоюється ідентифікатор в строковому форматі, що зберігається в таблиці aspnetusers</w:t>
      </w:r>
      <w:r w:rsidR="00E35A86" w:rsidRPr="00312974">
        <w:rPr>
          <w:rPrChange w:id="4532" w:author="Rodion" w:date="2019-12-09T02:09:00Z">
            <w:rPr/>
          </w:rPrChange>
        </w:rPr>
        <w:t xml:space="preserve"> [43]</w:t>
      </w:r>
      <w:r w:rsidR="00E719D0" w:rsidRPr="00312974">
        <w:rPr>
          <w:rPrChange w:id="4533" w:author="Rodion" w:date="2019-12-09T02:09:00Z">
            <w:rPr/>
          </w:rPrChange>
        </w:rPr>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04F20CC4" w:rsidR="000D498E" w:rsidRPr="00312974" w:rsidRDefault="000D498E" w:rsidP="00B71F5F">
      <w:pPr>
        <w:rPr>
          <w:rPrChange w:id="4534" w:author="Rodion" w:date="2019-12-09T02:09:00Z">
            <w:rPr/>
          </w:rPrChange>
        </w:rPr>
      </w:pPr>
      <w:r w:rsidRPr="00312974">
        <w:rPr>
          <w:rPrChange w:id="4535" w:author="Rodion" w:date="2019-12-09T02:09:00Z">
            <w:rPr/>
          </w:rPrChange>
        </w:rPr>
        <w:t xml:space="preserve">MVC Core та Razor Core </w:t>
      </w:r>
      <w:r w:rsidR="00DB5855" w:rsidRPr="00312974">
        <w:rPr>
          <w:rPrChange w:id="4536" w:author="Rodion" w:date="2019-12-09T02:09:00Z">
            <w:rPr/>
          </w:rPrChange>
        </w:rPr>
        <w:t xml:space="preserve">– це фреймворки для побудови клієнтських </w:t>
      </w:r>
      <w:r w:rsidR="006402FB" w:rsidRPr="00312974">
        <w:rPr>
          <w:rPrChange w:id="4537" w:author="Rodion" w:date="2019-12-09T02:09:00Z">
            <w:rPr/>
          </w:rPrChange>
        </w:rPr>
        <w:t>застосунків</w:t>
      </w:r>
      <w:r w:rsidR="00DB5855" w:rsidRPr="00312974">
        <w:rPr>
          <w:rPrChange w:id="4538" w:author="Rodion" w:date="2019-12-09T02:09:00Z">
            <w:rPr/>
          </w:rPrChange>
        </w:rPr>
        <w:t>. Вони схожі, але є в них відмінність у концепції побудови архітектури. Виходячи з назви зрозуміло, що MVC Core надає інструмент побудови веб-застосунків та API використовуючи шаблон розробки Model-View-Controller (MVC)</w:t>
      </w:r>
      <w:r w:rsidR="000929B1" w:rsidRPr="00312974">
        <w:rPr>
          <w:rPrChange w:id="4539" w:author="Rodion" w:date="2019-12-09T02:09:00Z">
            <w:rPr/>
          </w:rPrChange>
        </w:rPr>
        <w:t xml:space="preserve"> [44]</w:t>
      </w:r>
      <w:r w:rsidR="00DB5855" w:rsidRPr="00312974">
        <w:rPr>
          <w:rPrChange w:id="4540" w:author="Rodion" w:date="2019-12-09T02:09:00Z">
            <w:rPr/>
          </w:rPrChange>
        </w:rPr>
        <w:t xml:space="preserve">. Це архітектурний шаблон, що розділяє застосунок на три основні групи компонентів: </w:t>
      </w:r>
      <w:r w:rsidR="00787687" w:rsidRPr="00312974">
        <w:rPr>
          <w:rPrChange w:id="4541" w:author="Rodion" w:date="2019-12-09T02:09:00Z">
            <w:rPr/>
          </w:rPrChange>
        </w:rPr>
        <w:t>модель (</w:t>
      </w:r>
      <w:r w:rsidR="00DB5855" w:rsidRPr="00312974">
        <w:rPr>
          <w:rPrChange w:id="4542" w:author="Rodion" w:date="2019-12-09T02:09:00Z">
            <w:rPr/>
          </w:rPrChange>
        </w:rPr>
        <w:t>model</w:t>
      </w:r>
      <w:r w:rsidR="00787687" w:rsidRPr="00312974">
        <w:rPr>
          <w:rPrChange w:id="4543" w:author="Rodion" w:date="2019-12-09T02:09:00Z">
            <w:rPr/>
          </w:rPrChange>
        </w:rPr>
        <w:t>)</w:t>
      </w:r>
      <w:r w:rsidR="00DB5855" w:rsidRPr="00312974">
        <w:rPr>
          <w:rPrChange w:id="4544" w:author="Rodion" w:date="2019-12-09T02:09:00Z">
            <w:rPr/>
          </w:rPrChange>
        </w:rPr>
        <w:t>,</w:t>
      </w:r>
      <w:r w:rsidR="00787687" w:rsidRPr="00312974">
        <w:rPr>
          <w:rPrChange w:id="4545" w:author="Rodion" w:date="2019-12-09T02:09:00Z">
            <w:rPr/>
          </w:rPrChange>
        </w:rPr>
        <w:t xml:space="preserve"> представлення</w:t>
      </w:r>
      <w:r w:rsidR="00DB5855" w:rsidRPr="00312974">
        <w:rPr>
          <w:rPrChange w:id="4546" w:author="Rodion" w:date="2019-12-09T02:09:00Z">
            <w:rPr/>
          </w:rPrChange>
        </w:rPr>
        <w:t xml:space="preserve"> </w:t>
      </w:r>
      <w:r w:rsidR="00787687" w:rsidRPr="00312974">
        <w:rPr>
          <w:rPrChange w:id="4547" w:author="Rodion" w:date="2019-12-09T02:09:00Z">
            <w:rPr/>
          </w:rPrChange>
        </w:rPr>
        <w:t>(</w:t>
      </w:r>
      <w:r w:rsidR="00DB5855" w:rsidRPr="00312974">
        <w:rPr>
          <w:rPrChange w:id="4548" w:author="Rodion" w:date="2019-12-09T02:09:00Z">
            <w:rPr/>
          </w:rPrChange>
        </w:rPr>
        <w:t>view</w:t>
      </w:r>
      <w:r w:rsidR="00787687" w:rsidRPr="00312974">
        <w:rPr>
          <w:rPrChange w:id="4549" w:author="Rodion" w:date="2019-12-09T02:09:00Z">
            <w:rPr/>
          </w:rPrChange>
        </w:rPr>
        <w:t>) та контролер (</w:t>
      </w:r>
      <w:r w:rsidR="00DB5855" w:rsidRPr="00312974">
        <w:rPr>
          <w:rPrChange w:id="4550" w:author="Rodion" w:date="2019-12-09T02:09:00Z">
            <w:rPr/>
          </w:rPrChange>
        </w:rPr>
        <w:t>controller</w:t>
      </w:r>
      <w:r w:rsidR="00787687" w:rsidRPr="00312974">
        <w:rPr>
          <w:rPrChange w:id="4551" w:author="Rodion" w:date="2019-12-09T02:09:00Z">
            <w:rPr/>
          </w:rPrChange>
        </w:rPr>
        <w:t>). Такий поділ допомагає досягти такого поняття у програмуванні, як розділення відповідальності (separation of concerns).</w:t>
      </w:r>
      <w:r w:rsidR="00264D35" w:rsidRPr="00312974">
        <w:rPr>
          <w:rPrChange w:id="4552" w:author="Rodion" w:date="2019-12-09T02:09:00Z">
            <w:rPr/>
          </w:rPrChange>
        </w:rPr>
        <w:t xml:space="preserve"> Схема взаємодії компонентів MVC з користувачем зображена на </w:t>
      </w:r>
      <w:del w:id="4553" w:author="Rodion Kharabet" w:date="2019-12-06T02:44:00Z">
        <w:r w:rsidR="00264D35" w:rsidRPr="00312974" w:rsidDel="007F1A84">
          <w:rPr>
            <w:rPrChange w:id="4554" w:author="Rodion" w:date="2019-12-09T02:09:00Z">
              <w:rPr/>
            </w:rPrChange>
          </w:rPr>
          <w:delText>рисунку 4.</w:delText>
        </w:r>
      </w:del>
      <w:ins w:id="4555" w:author="Rodion Kharabet" w:date="2019-12-06T02:44:00Z">
        <w:r w:rsidR="007F1A84" w:rsidRPr="00312974">
          <w:rPr>
            <w:rPrChange w:id="4556" w:author="Rodion" w:date="2019-12-09T02:09:00Z">
              <w:rPr/>
            </w:rPrChange>
          </w:rPr>
          <w:t>рисунку 3.</w:t>
        </w:r>
      </w:ins>
      <w:r w:rsidR="00264D35" w:rsidRPr="00312974">
        <w:rPr>
          <w:rPrChange w:id="4557" w:author="Rodion" w:date="2019-12-09T02:09:00Z">
            <w:rPr/>
          </w:rPrChange>
        </w:rPr>
        <w:t>5.</w:t>
      </w:r>
    </w:p>
    <w:p w14:paraId="48497860" w14:textId="77777777" w:rsidR="007403D8" w:rsidRPr="00312974" w:rsidRDefault="007403D8" w:rsidP="000D498E">
      <w:pPr>
        <w:ind w:firstLine="0"/>
        <w:rPr>
          <w:rPrChange w:id="4558" w:author="Rodion" w:date="2019-12-09T02:09:00Z">
            <w:rPr/>
          </w:rPrChange>
        </w:rPr>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E6E3764" w:rsidR="007403D8" w:rsidRPr="00312974" w:rsidRDefault="007403D8" w:rsidP="007403D8">
      <w:pPr>
        <w:ind w:firstLine="0"/>
        <w:jc w:val="center"/>
        <w:rPr>
          <w:rPrChange w:id="4559" w:author="Rodion" w:date="2019-12-09T02:09:00Z">
            <w:rPr/>
          </w:rPrChange>
        </w:rPr>
      </w:pPr>
      <w:del w:id="4560" w:author="Rodion Kharabet" w:date="2019-12-06T02:45:00Z">
        <w:r w:rsidRPr="00312974" w:rsidDel="007F1A84">
          <w:rPr>
            <w:rPrChange w:id="4561" w:author="Rodion" w:date="2019-12-09T02:09:00Z">
              <w:rPr/>
            </w:rPrChange>
          </w:rPr>
          <w:delText xml:space="preserve">Рисунок </w:delText>
        </w:r>
        <w:r w:rsidR="006B00B7" w:rsidRPr="00312974" w:rsidDel="007F1A84">
          <w:rPr>
            <w:rPrChange w:id="4562" w:author="Rodion" w:date="2019-12-09T02:09:00Z">
              <w:rPr/>
            </w:rPrChange>
          </w:rPr>
          <w:delText>4.</w:delText>
        </w:r>
      </w:del>
      <w:ins w:id="4563" w:author="Rodion Kharabet" w:date="2019-12-06T02:45:00Z">
        <w:r w:rsidR="007F1A84" w:rsidRPr="00312974">
          <w:rPr>
            <w:rPrChange w:id="4564" w:author="Rodion" w:date="2019-12-09T02:09:00Z">
              <w:rPr/>
            </w:rPrChange>
          </w:rPr>
          <w:t>Рисунок 3.</w:t>
        </w:r>
      </w:ins>
      <w:r w:rsidR="006B00B7" w:rsidRPr="00312974">
        <w:rPr>
          <w:rPrChange w:id="4565" w:author="Rodion" w:date="2019-12-09T02:09:00Z">
            <w:rPr/>
          </w:rPrChange>
        </w:rPr>
        <w:t xml:space="preserve">5 </w:t>
      </w:r>
      <w:r w:rsidRPr="00312974">
        <w:rPr>
          <w:rPrChange w:id="4566" w:author="Rodion" w:date="2019-12-09T02:09:00Z">
            <w:rPr/>
          </w:rPrChange>
        </w:rPr>
        <w:t>– Взаємодія компонентів в шаблоні MVC</w:t>
      </w:r>
    </w:p>
    <w:p w14:paraId="3FC28DA3" w14:textId="77777777" w:rsidR="00B71F5F" w:rsidRPr="00312974" w:rsidRDefault="00B71F5F" w:rsidP="007403D8">
      <w:pPr>
        <w:ind w:firstLine="0"/>
        <w:jc w:val="center"/>
        <w:rPr>
          <w:rPrChange w:id="4567" w:author="Rodion" w:date="2019-12-09T02:09:00Z">
            <w:rPr/>
          </w:rPrChange>
        </w:rPr>
      </w:pPr>
    </w:p>
    <w:p w14:paraId="019D4F48" w14:textId="5E6D425D" w:rsidR="007B2D67" w:rsidRPr="00312974" w:rsidRDefault="007B1510" w:rsidP="00B71F5F">
      <w:pPr>
        <w:rPr>
          <w:rPrChange w:id="4568" w:author="Rodion" w:date="2019-12-09T02:09:00Z">
            <w:rPr/>
          </w:rPrChange>
        </w:rPr>
      </w:pPr>
      <w:r w:rsidRPr="00312974">
        <w:rPr>
          <w:rPrChange w:id="4569" w:author="Rodion" w:date="2019-12-09T02:09:00Z">
            <w:rPr/>
          </w:rPrChange>
        </w:rPr>
        <w:t>Razor Core -це технологія</w:t>
      </w:r>
      <w:r w:rsidR="00A437E5" w:rsidRPr="00312974">
        <w:rPr>
          <w:rPrChange w:id="4570" w:author="Rodion" w:date="2019-12-09T02:09:00Z">
            <w:rPr/>
          </w:rPrChange>
        </w:rPr>
        <w:t xml:space="preserve"> що з’явилась нещодавно в платформі .NET</w:t>
      </w:r>
      <w:r w:rsidR="001C0748" w:rsidRPr="00312974">
        <w:rPr>
          <w:rPrChange w:id="4571" w:author="Rodion" w:date="2019-12-09T02:09:00Z">
            <w:rPr/>
          </w:rPrChange>
        </w:rPr>
        <w:t xml:space="preserve">. </w:t>
      </w:r>
      <w:r w:rsidR="00F50E91" w:rsidRPr="00312974">
        <w:rPr>
          <w:rPrChange w:id="4572" w:author="Rodion" w:date="2019-12-09T02:09:00Z">
            <w:rPr/>
          </w:rPrChange>
        </w:rPr>
        <w:t>На відміну</w:t>
      </w:r>
      <w:r w:rsidRPr="00312974">
        <w:rPr>
          <w:rPrChange w:id="4573" w:author="Rodion" w:date="2019-12-09T02:09:00Z">
            <w:rPr/>
          </w:rPrChange>
        </w:rPr>
        <w:t xml:space="preserve"> від MVC Core полягає в тому, що модель і контролера вже включені в саму сторінку застосунку. Інакше кажучи, </w:t>
      </w:r>
      <w:r w:rsidR="002801A6" w:rsidRPr="00312974">
        <w:rPr>
          <w:rPrChange w:id="4574" w:author="Rodion" w:date="2019-12-09T02:09:00Z">
            <w:rPr/>
          </w:rPrChange>
        </w:rPr>
        <w:t>шаблон приймає вигляд Model-View-ViewModel (MVVM).</w:t>
      </w:r>
      <w:r w:rsidR="007B2D67" w:rsidRPr="00312974">
        <w:rPr>
          <w:rPrChange w:id="4575" w:author="Rodion" w:date="2019-12-09T02:09:00Z">
            <w:rPr/>
          </w:rPrChange>
        </w:rPr>
        <w:t xml:space="preserve"> Така модель забезпечує двонаправлений рух даних у застосунку. Якщо дані були змінені у моделі, то оновиться представлення, і навпаки (у MVC тільки однонаправлений рух даних – від моделі до представлення)</w:t>
      </w:r>
      <w:r w:rsidR="00FF7FB1" w:rsidRPr="00312974">
        <w:rPr>
          <w:rPrChange w:id="4576" w:author="Rodion" w:date="2019-12-09T02:09:00Z">
            <w:rPr/>
          </w:rPrChange>
        </w:rPr>
        <w:t xml:space="preserve"> [45]</w:t>
      </w:r>
      <w:r w:rsidR="007B2D67" w:rsidRPr="00312974">
        <w:rPr>
          <w:rPrChange w:id="4577" w:author="Rodion" w:date="2019-12-09T02:09:00Z">
            <w:rPr/>
          </w:rPrChange>
        </w:rPr>
        <w:t>.</w:t>
      </w:r>
    </w:p>
    <w:p w14:paraId="61CD0F7C" w14:textId="64538F55" w:rsidR="00B71F5F" w:rsidRPr="00312974" w:rsidRDefault="00B71F5F" w:rsidP="00B71F5F">
      <w:pPr>
        <w:rPr>
          <w:rPrChange w:id="4578" w:author="Rodion" w:date="2019-12-09T02:09:00Z">
            <w:rPr/>
          </w:rPrChange>
        </w:rPr>
      </w:pPr>
    </w:p>
    <w:p w14:paraId="74AE9089" w14:textId="78EEC93D" w:rsidR="00B71F5F" w:rsidRPr="00312974" w:rsidRDefault="00B71F5F" w:rsidP="00F347BE">
      <w:pPr>
        <w:pStyle w:val="Heading3"/>
        <w:rPr>
          <w:rPrChange w:id="4579" w:author="Rodion" w:date="2019-12-09T02:09:00Z">
            <w:rPr/>
          </w:rPrChange>
        </w:rPr>
      </w:pPr>
      <w:del w:id="4580" w:author="Rodion Kharabet" w:date="2019-12-06T03:09:00Z">
        <w:r w:rsidRPr="00312974" w:rsidDel="005713BF">
          <w:rPr>
            <w:rPrChange w:id="4581" w:author="Rodion" w:date="2019-12-09T02:09:00Z">
              <w:rPr/>
            </w:rPrChange>
          </w:rPr>
          <w:delText>4</w:delText>
        </w:r>
      </w:del>
      <w:bookmarkStart w:id="4582" w:name="_Toc26763222"/>
      <w:ins w:id="4583" w:author="Rodion Kharabet" w:date="2019-12-06T03:09:00Z">
        <w:r w:rsidR="005713BF" w:rsidRPr="00312974">
          <w:rPr>
            <w:rPrChange w:id="4584" w:author="Rodion" w:date="2019-12-09T02:09:00Z">
              <w:rPr/>
            </w:rPrChange>
          </w:rPr>
          <w:t>3</w:t>
        </w:r>
      </w:ins>
      <w:r w:rsidRPr="00312974">
        <w:rPr>
          <w:rPrChange w:id="4585" w:author="Rodion" w:date="2019-12-09T02:09:00Z">
            <w:rPr/>
          </w:rPrChange>
        </w:rPr>
        <w:t>.3.1 Опис методів API</w:t>
      </w:r>
      <w:bookmarkEnd w:id="4582"/>
    </w:p>
    <w:p w14:paraId="01DBB24B" w14:textId="77777777" w:rsidR="00B71F5F" w:rsidRPr="00312974" w:rsidRDefault="00B71F5F" w:rsidP="00B71F5F">
      <w:pPr>
        <w:rPr>
          <w:rPrChange w:id="4586" w:author="Rodion" w:date="2019-12-09T02:09:00Z">
            <w:rPr/>
          </w:rPrChange>
        </w:rPr>
      </w:pPr>
    </w:p>
    <w:p w14:paraId="6A10DDD0" w14:textId="52493506" w:rsidR="00C12A69" w:rsidRPr="00312974" w:rsidRDefault="00C12A69" w:rsidP="00B71F5F">
      <w:pPr>
        <w:rPr>
          <w:rPrChange w:id="4587" w:author="Rodion" w:date="2019-12-09T02:09:00Z">
            <w:rPr/>
          </w:rPrChange>
        </w:rPr>
      </w:pPr>
      <w:r w:rsidRPr="00312974">
        <w:rPr>
          <w:rPrChange w:id="4588" w:author="Rodion" w:date="2019-12-09T02:09:00Z">
            <w:rPr/>
          </w:rPrChange>
        </w:rPr>
        <w:t>Програмна частина комплексу</w:t>
      </w:r>
      <w:r w:rsidR="008B4BC7" w:rsidRPr="00312974">
        <w:rPr>
          <w:rPrChange w:id="4589" w:author="Rodion" w:date="2019-12-09T02:09:00Z">
            <w:rPr/>
          </w:rPrChange>
        </w:rPr>
        <w:t xml:space="preserve"> </w:t>
      </w:r>
      <w:r w:rsidRPr="00312974">
        <w:rPr>
          <w:rPrChange w:id="4590" w:author="Rodion" w:date="2019-12-09T02:09:00Z">
            <w:rPr/>
          </w:rPrChange>
        </w:rPr>
        <w:t>надає публічн</w:t>
      </w:r>
      <w:ins w:id="4591" w:author="Rodion Kharabet" w:date="2019-12-06T03:00:00Z">
        <w:r w:rsidR="006B702B" w:rsidRPr="00312974">
          <w:rPr>
            <w:rPrChange w:id="4592" w:author="Rodion" w:date="2019-12-09T02:09:00Z">
              <w:rPr/>
            </w:rPrChange>
          </w:rPr>
          <w:t>ий</w:t>
        </w:r>
      </w:ins>
      <w:del w:id="4593" w:author="Rodion Kharabet" w:date="2019-12-06T03:00:00Z">
        <w:r w:rsidRPr="00312974" w:rsidDel="006B702B">
          <w:rPr>
            <w:rPrChange w:id="4594" w:author="Rodion" w:date="2019-12-09T02:09:00Z">
              <w:rPr/>
            </w:rPrChange>
          </w:rPr>
          <w:delText>у</w:delText>
        </w:r>
      </w:del>
      <w:r w:rsidR="008B4BC7" w:rsidRPr="00312974">
        <w:rPr>
          <w:rPrChange w:id="4595" w:author="Rodion" w:date="2019-12-09T02:09:00Z">
            <w:rPr/>
          </w:rPrChange>
        </w:rPr>
        <w:t xml:space="preserve"> API</w:t>
      </w:r>
      <w:ins w:id="4596" w:author="Rodion Kharabet" w:date="2019-12-06T03:00:00Z">
        <w:r w:rsidR="006B702B" w:rsidRPr="00312974">
          <w:rPr>
            <w:rPrChange w:id="4597" w:author="Rodion" w:date="2019-12-09T02:09:00Z">
              <w:rPr/>
            </w:rPrChange>
          </w:rPr>
          <w:t xml:space="preserve"> (application programming interface)</w:t>
        </w:r>
      </w:ins>
      <w:r w:rsidR="008B4BC7" w:rsidRPr="00312974">
        <w:rPr>
          <w:rPrChange w:id="4598" w:author="Rodion" w:date="2019-12-09T02:09:00Z">
            <w:rPr/>
          </w:rPrChange>
        </w:rPr>
        <w:t xml:space="preserve"> </w:t>
      </w:r>
      <w:r w:rsidRPr="00312974">
        <w:rPr>
          <w:rPrChange w:id="4599" w:author="Rodion" w:date="2019-12-09T02:09:00Z">
            <w:rPr/>
          </w:rPrChange>
        </w:rPr>
        <w:t>для роботи з віддаленими пристроями та слугує веб сервером для клієнтських застосунків.</w:t>
      </w:r>
      <w:r w:rsidR="00305AF0" w:rsidRPr="00312974">
        <w:rPr>
          <w:rPrChange w:id="4600" w:author="Rodion" w:date="2019-12-09T02:09:00Z">
            <w:rPr/>
          </w:rPrChange>
        </w:rPr>
        <w:t xml:space="preserve"> </w:t>
      </w:r>
      <w:r w:rsidRPr="00312974">
        <w:rPr>
          <w:rPrChange w:id="4601" w:author="Rodion" w:date="2019-12-09T02:09:00Z">
            <w:rPr/>
          </w:rPrChange>
        </w:rPr>
        <w:t>API</w:t>
      </w:r>
      <w:del w:id="4602" w:author="Rodion Kharabet" w:date="2019-12-06T03:00:00Z">
        <w:r w:rsidRPr="00312974" w:rsidDel="006B702B">
          <w:rPr>
            <w:rPrChange w:id="4603" w:author="Rodion" w:date="2019-12-09T02:09:00Z">
              <w:rPr/>
            </w:rPrChange>
          </w:rPr>
          <w:delText xml:space="preserve"> (application programming interface)</w:delText>
        </w:r>
      </w:del>
      <w:r w:rsidRPr="00312974">
        <w:rPr>
          <w:rPrChange w:id="4604" w:author="Rodion" w:date="2019-12-09T02:09:00Z">
            <w:rPr/>
          </w:rPrChange>
        </w:rPr>
        <w:t xml:space="preserve">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rPr>
          <w:rPrChange w:id="4605" w:author="Rodion" w:date="2019-12-09T02:09:00Z">
            <w:rPr/>
          </w:rPrChange>
        </w:rPr>
        <w:t xml:space="preserve">Цей інтерфейс має заздалегідь визначені методи та </w:t>
      </w:r>
      <w:r w:rsidR="006402FB" w:rsidRPr="00312974">
        <w:rPr>
          <w:rPrChange w:id="4606" w:author="Rodion" w:date="2019-12-09T02:09:00Z">
            <w:rPr/>
          </w:rPrChange>
        </w:rPr>
        <w:t>визначений</w:t>
      </w:r>
      <w:r w:rsidR="006065BF" w:rsidRPr="00312974">
        <w:rPr>
          <w:rPrChange w:id="4607" w:author="Rodion" w:date="2019-12-09T02:09:00Z">
            <w:rPr/>
          </w:rPrChange>
        </w:rPr>
        <w:t xml:space="preserve"> формат відповіді на запити до цих методів. Таким чином, при розробці програмного </w:t>
      </w:r>
      <w:r w:rsidR="006065BF" w:rsidRPr="00312974">
        <w:rPr>
          <w:rPrChange w:id="4608" w:author="Rodion" w:date="2019-12-09T02:09:00Z">
            <w:rPr/>
          </w:rPrChange>
        </w:rPr>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pPr>
        <w:rPr>
          <w:rPrChange w:id="4609" w:author="Rodion" w:date="2019-12-09T02:09:00Z">
            <w:rPr/>
          </w:rPrChange>
        </w:rPr>
      </w:pPr>
      <w:r w:rsidRPr="00312974">
        <w:rPr>
          <w:rPrChange w:id="4610" w:author="Rodion" w:date="2019-12-09T02:09:00Z">
            <w:rPr/>
          </w:rPrChange>
        </w:rPr>
        <w:t xml:space="preserve">API розроблюваної системи </w:t>
      </w:r>
      <w:r w:rsidR="00305AF0" w:rsidRPr="00312974">
        <w:rPr>
          <w:rPrChange w:id="4611" w:author="Rodion" w:date="2019-12-09T02:09:00Z">
            <w:rPr/>
          </w:rPrChange>
        </w:rPr>
        <w:t xml:space="preserve">побудована за допомогою MVC Core та представляє собою </w:t>
      </w:r>
      <w:r w:rsidR="005050B7" w:rsidRPr="00312974">
        <w:rPr>
          <w:rPrChange w:id="4612" w:author="Rodion" w:date="2019-12-09T02:09:00Z">
            <w:rPr/>
          </w:rPrChange>
        </w:rPr>
        <w:t>виділений</w:t>
      </w:r>
      <w:r w:rsidR="00305AF0" w:rsidRPr="00312974">
        <w:rPr>
          <w:rPrChange w:id="4613" w:author="Rodion" w:date="2019-12-09T02:09:00Z">
            <w:rPr/>
          </w:rPrChange>
        </w:rPr>
        <w:t xml:space="preserve"> контролер, що </w:t>
      </w:r>
      <w:r w:rsidRPr="00312974">
        <w:rPr>
          <w:rPrChange w:id="4614" w:author="Rodion" w:date="2019-12-09T02:09:00Z">
            <w:rPr/>
          </w:rPrChange>
        </w:rPr>
        <w:t xml:space="preserve">надає наступні </w:t>
      </w:r>
      <w:r w:rsidR="00D90354" w:rsidRPr="00312974">
        <w:rPr>
          <w:rPrChange w:id="4615" w:author="Rodion" w:date="2019-12-09T02:09:00Z">
            <w:rPr/>
          </w:rPrChange>
        </w:rPr>
        <w:t xml:space="preserve">публічні </w:t>
      </w:r>
      <w:r w:rsidRPr="00312974">
        <w:rPr>
          <w:rPrChange w:id="4616" w:author="Rodion" w:date="2019-12-09T02:09:00Z">
            <w:rPr/>
          </w:rPrChange>
        </w:rPr>
        <w:t xml:space="preserve">методи для </w:t>
      </w:r>
      <w:r w:rsidR="00D90354" w:rsidRPr="00312974">
        <w:rPr>
          <w:rPrChange w:id="4617" w:author="Rodion" w:date="2019-12-09T02:09:00Z">
            <w:rPr/>
          </w:rPrChange>
        </w:rPr>
        <w:t>взаємодії з апаратною частиною та клієнтським застосунком</w:t>
      </w:r>
      <w:r w:rsidRPr="00312974">
        <w:rPr>
          <w:rPrChange w:id="4618" w:author="Rodion" w:date="2019-12-09T02:09:00Z">
            <w:rPr/>
          </w:rPrChange>
        </w:rPr>
        <w:t xml:space="preserve">: </w:t>
      </w:r>
    </w:p>
    <w:p w14:paraId="62B32616" w14:textId="3D561C2C" w:rsidR="006065BF" w:rsidRPr="00312974" w:rsidRDefault="00D90354" w:rsidP="00B71F5F">
      <w:pPr>
        <w:pStyle w:val="ListParagraph"/>
        <w:rPr>
          <w:rPrChange w:id="4619" w:author="Rodion" w:date="2019-12-09T02:09:00Z">
            <w:rPr/>
          </w:rPrChange>
        </w:rPr>
      </w:pPr>
      <w:r w:rsidRPr="00312974">
        <w:rPr>
          <w:rPrChange w:id="4620" w:author="Rodion" w:date="2019-12-09T02:09:00Z">
            <w:rPr/>
          </w:rPrChange>
        </w:rPr>
        <w:t>GetProduct</w:t>
      </w:r>
      <w:r w:rsidR="008A24E7" w:rsidRPr="00312974">
        <w:rPr>
          <w:rPrChange w:id="4621" w:author="Rodion" w:date="2019-12-09T02:09:00Z">
            <w:rPr/>
          </w:rPrChange>
        </w:rPr>
        <w:t>;</w:t>
      </w:r>
    </w:p>
    <w:p w14:paraId="73CD80D3" w14:textId="2B838D6A" w:rsidR="00D90354" w:rsidRPr="00312974" w:rsidRDefault="00D90354" w:rsidP="00B71F5F">
      <w:pPr>
        <w:pStyle w:val="ListParagraph"/>
        <w:rPr>
          <w:rPrChange w:id="4622" w:author="Rodion" w:date="2019-12-09T02:09:00Z">
            <w:rPr/>
          </w:rPrChange>
        </w:rPr>
      </w:pPr>
      <w:r w:rsidRPr="00312974">
        <w:rPr>
          <w:rPrChange w:id="4623" w:author="Rodion" w:date="2019-12-09T02:09:00Z">
            <w:rPr/>
          </w:rPrChange>
        </w:rPr>
        <w:t>AddUserProduct</w:t>
      </w:r>
      <w:r w:rsidR="008A24E7" w:rsidRPr="00312974">
        <w:rPr>
          <w:rPrChange w:id="4624" w:author="Rodion" w:date="2019-12-09T02:09:00Z">
            <w:rPr/>
          </w:rPrChange>
        </w:rPr>
        <w:t>;</w:t>
      </w:r>
    </w:p>
    <w:p w14:paraId="47D8768D" w14:textId="70D4F5A5" w:rsidR="00D90354" w:rsidRPr="00312974" w:rsidRDefault="00D90354" w:rsidP="00B71F5F">
      <w:pPr>
        <w:pStyle w:val="ListParagraph"/>
        <w:rPr>
          <w:rPrChange w:id="4625" w:author="Rodion" w:date="2019-12-09T02:09:00Z">
            <w:rPr/>
          </w:rPrChange>
        </w:rPr>
      </w:pPr>
      <w:r w:rsidRPr="00312974">
        <w:rPr>
          <w:rPrChange w:id="4626" w:author="Rodion" w:date="2019-12-09T02:09:00Z">
            <w:rPr/>
          </w:rPrChange>
        </w:rPr>
        <w:t>AddUnassignedRfid</w:t>
      </w:r>
      <w:r w:rsidR="008A24E7" w:rsidRPr="00312974">
        <w:rPr>
          <w:rPrChange w:id="4627" w:author="Rodion" w:date="2019-12-09T02:09:00Z">
            <w:rPr/>
          </w:rPrChange>
        </w:rPr>
        <w:t>;</w:t>
      </w:r>
    </w:p>
    <w:p w14:paraId="0A3B289C" w14:textId="34E0A87D" w:rsidR="00D90354" w:rsidRPr="00312974" w:rsidRDefault="00D90354" w:rsidP="00B71F5F">
      <w:pPr>
        <w:pStyle w:val="ListParagraph"/>
        <w:rPr>
          <w:rPrChange w:id="4628" w:author="Rodion" w:date="2019-12-09T02:09:00Z">
            <w:rPr/>
          </w:rPrChange>
        </w:rPr>
      </w:pPr>
      <w:r w:rsidRPr="00312974">
        <w:rPr>
          <w:rPrChange w:id="4629" w:author="Rodion" w:date="2019-12-09T02:09:00Z">
            <w:rPr/>
          </w:rPrChange>
        </w:rPr>
        <w:t>BindUnassignedRfidToUserProduct</w:t>
      </w:r>
      <w:r w:rsidR="008A24E7" w:rsidRPr="00312974">
        <w:rPr>
          <w:rPrChange w:id="4630" w:author="Rodion" w:date="2019-12-09T02:09:00Z">
            <w:rPr/>
          </w:rPrChange>
        </w:rPr>
        <w:t>;</w:t>
      </w:r>
    </w:p>
    <w:p w14:paraId="733B01FA" w14:textId="29AC8C78" w:rsidR="00D90354" w:rsidRPr="00312974" w:rsidRDefault="00D90354" w:rsidP="00B71F5F">
      <w:pPr>
        <w:pStyle w:val="ListParagraph"/>
        <w:rPr>
          <w:rPrChange w:id="4631" w:author="Rodion" w:date="2019-12-09T02:09:00Z">
            <w:rPr/>
          </w:rPrChange>
        </w:rPr>
      </w:pPr>
      <w:r w:rsidRPr="00312974">
        <w:rPr>
          <w:rPrChange w:id="4632" w:author="Rodion" w:date="2019-12-09T02:09:00Z">
            <w:rPr/>
          </w:rPrChange>
        </w:rPr>
        <w:t>UserProductToBin</w:t>
      </w:r>
      <w:r w:rsidR="008A24E7" w:rsidRPr="00312974">
        <w:rPr>
          <w:rPrChange w:id="4633" w:author="Rodion" w:date="2019-12-09T02:09:00Z">
            <w:rPr/>
          </w:rPrChange>
        </w:rPr>
        <w:t>;</w:t>
      </w:r>
    </w:p>
    <w:p w14:paraId="18D90AB2" w14:textId="5B958EE4" w:rsidR="00D90354" w:rsidRPr="00312974" w:rsidRDefault="00D90354" w:rsidP="00B71F5F">
      <w:pPr>
        <w:pStyle w:val="ListParagraph"/>
        <w:rPr>
          <w:rPrChange w:id="4634" w:author="Rodion" w:date="2019-12-09T02:09:00Z">
            <w:rPr/>
          </w:rPrChange>
        </w:rPr>
      </w:pPr>
      <w:r w:rsidRPr="00312974">
        <w:rPr>
          <w:rPrChange w:id="4635" w:author="Rodion" w:date="2019-12-09T02:09:00Z">
            <w:rPr/>
          </w:rPrChange>
        </w:rPr>
        <w:t>UserProductToBinByBarcode</w:t>
      </w:r>
      <w:r w:rsidR="008A24E7" w:rsidRPr="00312974">
        <w:rPr>
          <w:rPrChange w:id="4636" w:author="Rodion" w:date="2019-12-09T02:09:00Z">
            <w:rPr/>
          </w:rPrChange>
        </w:rPr>
        <w:t>;</w:t>
      </w:r>
    </w:p>
    <w:p w14:paraId="4C8F514E" w14:textId="5D83FB8C" w:rsidR="00D90354" w:rsidRPr="00312974" w:rsidRDefault="00D90354" w:rsidP="00B71F5F">
      <w:pPr>
        <w:pStyle w:val="ListParagraph"/>
        <w:rPr>
          <w:rPrChange w:id="4637" w:author="Rodion" w:date="2019-12-09T02:09:00Z">
            <w:rPr/>
          </w:rPrChange>
        </w:rPr>
      </w:pPr>
      <w:r w:rsidRPr="00312974">
        <w:rPr>
          <w:rPrChange w:id="4638" w:author="Rodion" w:date="2019-12-09T02:09:00Z">
            <w:rPr/>
          </w:rPrChange>
        </w:rPr>
        <w:t>UserProductToBinByRfid</w:t>
      </w:r>
      <w:ins w:id="4639" w:author="Rodion Kharabet" w:date="2019-12-06T03:00:00Z">
        <w:r w:rsidR="006B702B" w:rsidRPr="00312974">
          <w:rPr>
            <w:rPrChange w:id="4640" w:author="Rodion" w:date="2019-12-09T02:09:00Z">
              <w:rPr/>
            </w:rPrChange>
          </w:rPr>
          <w:t>.</w:t>
        </w:r>
      </w:ins>
      <w:del w:id="4641" w:author="Rodion Kharabet" w:date="2019-12-06T03:00:00Z">
        <w:r w:rsidR="008A24E7" w:rsidRPr="00312974" w:rsidDel="006B702B">
          <w:rPr>
            <w:rPrChange w:id="4642" w:author="Rodion" w:date="2019-12-09T02:09:00Z">
              <w:rPr/>
            </w:rPrChange>
          </w:rPr>
          <w:delText>;</w:delText>
        </w:r>
      </w:del>
    </w:p>
    <w:p w14:paraId="7B995FBF" w14:textId="14323121" w:rsidR="00601511" w:rsidRPr="00312974" w:rsidRDefault="00A54298" w:rsidP="00B71F5F">
      <w:pPr>
        <w:rPr>
          <w:rPrChange w:id="4643" w:author="Rodion" w:date="2019-12-09T02:09:00Z">
            <w:rPr/>
          </w:rPrChange>
        </w:rPr>
      </w:pPr>
      <w:r w:rsidRPr="00312974">
        <w:rPr>
          <w:rPrChange w:id="4644" w:author="Rodion" w:date="2019-12-09T02:09:00Z">
            <w:rPr/>
          </w:rPrChange>
        </w:rPr>
        <w:t>Нижче наведено опис кожного методу</w:t>
      </w:r>
      <w:r w:rsidR="00E358B3" w:rsidRPr="00312974">
        <w:rPr>
          <w:rPrChange w:id="4645" w:author="Rodion" w:date="2019-12-09T02:09:00Z">
            <w:rPr/>
          </w:rPrChange>
        </w:rPr>
        <w:t xml:space="preserve"> API</w:t>
      </w:r>
      <w:r w:rsidRPr="00312974">
        <w:rPr>
          <w:rPrChange w:id="4646" w:author="Rodion" w:date="2019-12-09T02:09:00Z">
            <w:rPr/>
          </w:rPrChange>
        </w:rPr>
        <w:t xml:space="preserve"> та </w:t>
      </w:r>
      <w:r w:rsidR="00E358B3" w:rsidRPr="00312974">
        <w:rPr>
          <w:rPrChange w:id="4647" w:author="Rodion" w:date="2019-12-09T02:09:00Z">
            <w:rPr/>
          </w:rPrChange>
        </w:rPr>
        <w:t>всі необхідні параметри для роботи з ним</w:t>
      </w:r>
      <w:r w:rsidR="002642EA" w:rsidRPr="00312974">
        <w:rPr>
          <w:rPrChange w:id="4648" w:author="Rodion" w:date="2019-12-09T02:09:00Z">
            <w:rPr/>
          </w:rPrChange>
        </w:rPr>
        <w:t xml:space="preserve">. </w:t>
      </w:r>
    </w:p>
    <w:p w14:paraId="64936E6A" w14:textId="01D112C3" w:rsidR="00B71F5F" w:rsidRPr="00312974" w:rsidRDefault="00B71F5F" w:rsidP="00B71F5F">
      <w:pPr>
        <w:rPr>
          <w:rPrChange w:id="4649" w:author="Rodion" w:date="2019-12-09T02:09:00Z">
            <w:rPr/>
          </w:rPrChange>
        </w:rPr>
      </w:pPr>
    </w:p>
    <w:p w14:paraId="4CC96F6C" w14:textId="44A67411" w:rsidR="003A4C40" w:rsidRPr="00312974" w:rsidRDefault="003A4C40" w:rsidP="00F347BE">
      <w:pPr>
        <w:pStyle w:val="Heading4"/>
        <w:rPr>
          <w:rPrChange w:id="4650" w:author="Rodion" w:date="2019-12-09T02:09:00Z">
            <w:rPr/>
          </w:rPrChange>
        </w:rPr>
      </w:pPr>
      <w:del w:id="4651" w:author="Rodion Kharabet" w:date="2019-12-06T03:09:00Z">
        <w:r w:rsidRPr="00312974" w:rsidDel="005713BF">
          <w:rPr>
            <w:rPrChange w:id="4652" w:author="Rodion" w:date="2019-12-09T02:09:00Z">
              <w:rPr/>
            </w:rPrChange>
          </w:rPr>
          <w:delText>4</w:delText>
        </w:r>
      </w:del>
      <w:ins w:id="4653" w:author="Rodion Kharabet" w:date="2019-12-06T03:09:00Z">
        <w:r w:rsidR="005713BF" w:rsidRPr="00312974">
          <w:rPr>
            <w:rPrChange w:id="4654" w:author="Rodion" w:date="2019-12-09T02:09:00Z">
              <w:rPr/>
            </w:rPrChange>
          </w:rPr>
          <w:t>3</w:t>
        </w:r>
      </w:ins>
      <w:r w:rsidRPr="00312974">
        <w:rPr>
          <w:rPrChange w:id="4655" w:author="Rodion" w:date="2019-12-09T02:09:00Z">
            <w:rPr/>
          </w:rPrChange>
        </w:rPr>
        <w:t>.3.1.1 GetProduct</w:t>
      </w:r>
    </w:p>
    <w:p w14:paraId="167D4889" w14:textId="77777777" w:rsidR="003A4C40" w:rsidRPr="00312974" w:rsidRDefault="003A4C40" w:rsidP="00B71F5F">
      <w:pPr>
        <w:rPr>
          <w:rPrChange w:id="4656" w:author="Rodion" w:date="2019-12-09T02:09:00Z">
            <w:rPr/>
          </w:rPrChange>
        </w:rPr>
      </w:pPr>
    </w:p>
    <w:p w14:paraId="0133729C" w14:textId="20E0D8C9" w:rsidR="006A722E" w:rsidRPr="00312974" w:rsidRDefault="006A722E" w:rsidP="00B71F5F">
      <w:pPr>
        <w:rPr>
          <w:rPrChange w:id="4657" w:author="Rodion" w:date="2019-12-09T02:09:00Z">
            <w:rPr/>
          </w:rPrChange>
        </w:rPr>
      </w:pPr>
      <w:r w:rsidRPr="00312974">
        <w:rPr>
          <w:rPrChange w:id="4658" w:author="Rodion" w:date="2019-12-09T02:09:00Z">
            <w:rPr/>
          </w:rPrChange>
        </w:rPr>
        <w:t>GetProduct</w:t>
      </w:r>
      <w:ins w:id="4659" w:author="Rodion Kharabet" w:date="2019-12-06T03:01:00Z">
        <w:r w:rsidR="006B702B" w:rsidRPr="00312974">
          <w:rPr>
            <w:rPrChange w:id="4660" w:author="Rodion" w:date="2019-12-09T02:09:00Z">
              <w:rPr/>
            </w:rPrChange>
          </w:rPr>
          <w:t xml:space="preserve">. </w:t>
        </w:r>
      </w:ins>
      <w:del w:id="4661" w:author="Rodion Kharabet" w:date="2019-12-06T03:01:00Z">
        <w:r w:rsidRPr="00312974" w:rsidDel="006B702B">
          <w:rPr>
            <w:rPrChange w:id="4662" w:author="Rodion" w:date="2019-12-09T02:09:00Z">
              <w:rPr/>
            </w:rPrChange>
          </w:rPr>
          <w:delText xml:space="preserve"> </w:delText>
        </w:r>
        <w:r w:rsidR="009A488A" w:rsidRPr="00312974" w:rsidDel="006B702B">
          <w:rPr>
            <w:rPrChange w:id="4663" w:author="Rodion" w:date="2019-12-09T02:09:00Z">
              <w:rPr/>
            </w:rPrChange>
          </w:rPr>
          <w:delText xml:space="preserve">- </w:delText>
        </w:r>
      </w:del>
      <w:r w:rsidR="009A488A" w:rsidRPr="00312974">
        <w:rPr>
          <w:rPrChange w:id="4664" w:author="Rodion" w:date="2019-12-09T02:09:00Z">
            <w:rPr/>
          </w:rPrChange>
        </w:rPr>
        <w:t>Надає</w:t>
      </w:r>
      <w:r w:rsidRPr="00312974">
        <w:rPr>
          <w:rPrChange w:id="4665" w:author="Rodion" w:date="2019-12-09T02:09:00Z">
            <w:rPr/>
          </w:rPrChange>
        </w:rPr>
        <w:t xml:space="preserve"> </w:t>
      </w:r>
      <w:r w:rsidR="009A488A" w:rsidRPr="00312974">
        <w:rPr>
          <w:rPrChange w:id="4666" w:author="Rodion" w:date="2019-12-09T02:09:00Z">
            <w:rPr/>
          </w:rPrChange>
        </w:rPr>
        <w:t>дані про товар</w:t>
      </w:r>
      <w:r w:rsidR="00FF3C3B" w:rsidRPr="00312974">
        <w:rPr>
          <w:rPrChange w:id="4667" w:author="Rodion" w:date="2019-12-09T02:09:00Z">
            <w:rPr/>
          </w:rPrChange>
        </w:rPr>
        <w:t>: його ідентифікатор, назву та короткий опис.</w:t>
      </w:r>
    </w:p>
    <w:p w14:paraId="24872BB0" w14:textId="6CE949E5" w:rsidR="00A15143" w:rsidRPr="00312974" w:rsidRDefault="00101FCC" w:rsidP="00B71F5F">
      <w:pPr>
        <w:rPr>
          <w:rPrChange w:id="4668" w:author="Rodion" w:date="2019-12-09T02:09:00Z">
            <w:rPr/>
          </w:rPrChange>
        </w:rPr>
      </w:pPr>
      <w:r w:rsidRPr="00312974">
        <w:rPr>
          <w:rPrChange w:id="4669" w:author="Rodion" w:date="2019-12-09T02:09:00Z">
            <w:rPr/>
          </w:rPrChange>
        </w:rPr>
        <w:t>HTTP запит</w:t>
      </w:r>
      <w:r w:rsidR="00A15143" w:rsidRPr="00312974">
        <w:rPr>
          <w:rPrChange w:id="4670" w:author="Rodion" w:date="2019-12-09T02:09:00Z">
            <w:rPr/>
          </w:rPrChange>
        </w:rPr>
        <w:t>: GET /api/get-product</w:t>
      </w:r>
      <w:ins w:id="4671" w:author="Rodion Kharabet" w:date="2019-12-06T03:01:00Z">
        <w:r w:rsidR="006B702B" w:rsidRPr="00312974">
          <w:rPr>
            <w:rPrChange w:id="4672" w:author="Rodion" w:date="2019-12-09T02:09:00Z">
              <w:rPr/>
            </w:rPrChange>
          </w:rPr>
          <w:t>.</w:t>
        </w:r>
      </w:ins>
    </w:p>
    <w:p w14:paraId="64BB4503" w14:textId="793F2632" w:rsidR="00101FCC" w:rsidRPr="00312974" w:rsidRDefault="00101FCC" w:rsidP="00B71F5F">
      <w:pPr>
        <w:rPr>
          <w:rPrChange w:id="4673" w:author="Rodion" w:date="2019-12-09T02:09:00Z">
            <w:rPr/>
          </w:rPrChange>
        </w:rPr>
      </w:pPr>
      <w:r w:rsidRPr="00312974">
        <w:rPr>
          <w:rPrChange w:id="4674" w:author="Rodion" w:date="2019-12-09T02:09:00Z">
            <w:rPr/>
          </w:rPrChange>
        </w:rPr>
        <w:t>Параметри URL запиту</w:t>
      </w:r>
      <w:r w:rsidR="00D72AD9" w:rsidRPr="00312974">
        <w:rPr>
          <w:rPrChange w:id="4675" w:author="Rodion" w:date="2019-12-09T02:09:00Z">
            <w:rPr/>
          </w:rPrChange>
        </w:rPr>
        <w:t xml:space="preserve"> методу GetProduct наведено у </w:t>
      </w:r>
      <w:del w:id="4676" w:author="Rodion Kharabet" w:date="2019-12-06T03:01:00Z">
        <w:r w:rsidR="00D72AD9" w:rsidRPr="00312974" w:rsidDel="006B702B">
          <w:rPr>
            <w:rPrChange w:id="4677" w:author="Rodion" w:date="2019-12-09T02:09:00Z">
              <w:rPr/>
            </w:rPrChange>
          </w:rPr>
          <w:delText>таблиці 4.</w:delText>
        </w:r>
      </w:del>
      <w:ins w:id="4678" w:author="Rodion Kharabet" w:date="2019-12-06T03:01:00Z">
        <w:r w:rsidR="006B702B" w:rsidRPr="00312974">
          <w:rPr>
            <w:rPrChange w:id="4679" w:author="Rodion" w:date="2019-12-09T02:09:00Z">
              <w:rPr/>
            </w:rPrChange>
          </w:rPr>
          <w:t>таблиці 3.</w:t>
        </w:r>
      </w:ins>
      <w:r w:rsidR="00D72AD9" w:rsidRPr="00312974">
        <w:rPr>
          <w:rPrChange w:id="4680" w:author="Rodion" w:date="2019-12-09T02:09:00Z">
            <w:rPr/>
          </w:rPrChange>
        </w:rPr>
        <w:t>1.</w:t>
      </w:r>
    </w:p>
    <w:p w14:paraId="75258F86" w14:textId="3D000808" w:rsidR="00D72AD9" w:rsidRPr="00312974" w:rsidRDefault="00D72AD9" w:rsidP="00B71F5F">
      <w:pPr>
        <w:rPr>
          <w:rPrChange w:id="4681" w:author="Rodion" w:date="2019-12-09T02:09:00Z">
            <w:rPr/>
          </w:rPrChange>
        </w:rPr>
      </w:pPr>
    </w:p>
    <w:p w14:paraId="4540FA97" w14:textId="3CA5D2BF" w:rsidR="00D72AD9" w:rsidRPr="00312974" w:rsidRDefault="00D72AD9" w:rsidP="00B71F5F">
      <w:pPr>
        <w:rPr>
          <w:rPrChange w:id="4682" w:author="Rodion" w:date="2019-12-09T02:09:00Z">
            <w:rPr/>
          </w:rPrChange>
        </w:rPr>
      </w:pPr>
      <w:del w:id="4683" w:author="Rodion Kharabet" w:date="2019-12-06T03:02:00Z">
        <w:r w:rsidRPr="00312974" w:rsidDel="006B702B">
          <w:rPr>
            <w:rPrChange w:id="4684" w:author="Rodion" w:date="2019-12-09T02:09:00Z">
              <w:rPr/>
            </w:rPrChange>
          </w:rPr>
          <w:delText>Таблиця 4.</w:delText>
        </w:r>
      </w:del>
      <w:ins w:id="4685" w:author="Rodion Kharabet" w:date="2019-12-06T03:02:00Z">
        <w:r w:rsidR="006B702B" w:rsidRPr="00312974">
          <w:rPr>
            <w:rPrChange w:id="4686" w:author="Rodion" w:date="2019-12-09T02:09:00Z">
              <w:rPr/>
            </w:rPrChange>
          </w:rPr>
          <w:t>Таблиця 3.</w:t>
        </w:r>
      </w:ins>
      <w:r w:rsidRPr="00312974">
        <w:rPr>
          <w:rPrChange w:id="4687" w:author="Rodion" w:date="2019-12-09T02:09:00Z">
            <w:rPr/>
          </w:rPrChange>
        </w:rPr>
        <w:t>1</w:t>
      </w:r>
    </w:p>
    <w:tbl>
      <w:tblPr>
        <w:tblStyle w:val="TableGrid"/>
        <w:tblW w:w="0" w:type="auto"/>
        <w:tblLook w:val="04A0" w:firstRow="1" w:lastRow="0" w:firstColumn="1" w:lastColumn="0" w:noHBand="0" w:noVBand="1"/>
      </w:tblPr>
      <w:tblGrid>
        <w:gridCol w:w="5237"/>
        <w:gridCol w:w="5239"/>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rPr>
                <w:rPrChange w:id="4688" w:author="Rodion" w:date="2019-12-09T02:09:00Z">
                  <w:rPr/>
                </w:rPrChange>
              </w:rPr>
            </w:pPr>
            <w:r w:rsidRPr="00312974">
              <w:rPr>
                <w:rPrChange w:id="4689" w:author="Rodion" w:date="2019-12-09T02:09:00Z">
                  <w:rPr/>
                </w:rPrChange>
              </w:rPr>
              <w:t>code</w:t>
            </w:r>
          </w:p>
        </w:tc>
        <w:tc>
          <w:tcPr>
            <w:tcW w:w="5265" w:type="dxa"/>
          </w:tcPr>
          <w:p w14:paraId="47B7424C" w14:textId="0B9F48F0" w:rsidR="00101FCC" w:rsidRPr="00312974" w:rsidRDefault="00101FCC" w:rsidP="006A722E">
            <w:pPr>
              <w:ind w:firstLine="0"/>
              <w:rPr>
                <w:rPrChange w:id="4690" w:author="Rodion" w:date="2019-12-09T02:09:00Z">
                  <w:rPr/>
                </w:rPrChange>
              </w:rPr>
            </w:pPr>
            <w:r w:rsidRPr="00312974">
              <w:rPr>
                <w:rPrChange w:id="4691" w:author="Rodion" w:date="2019-12-09T02:09:00Z">
                  <w:rPr/>
                </w:rPrChange>
              </w:rPr>
              <w:t>Тип: string</w:t>
            </w:r>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rPr>
                <w:rPrChange w:id="4692" w:author="Rodion" w:date="2019-12-09T02:09:00Z">
                  <w:rPr/>
                </w:rPrChange>
              </w:rPr>
            </w:pPr>
          </w:p>
        </w:tc>
        <w:tc>
          <w:tcPr>
            <w:tcW w:w="5265" w:type="dxa"/>
          </w:tcPr>
          <w:p w14:paraId="5212F0BE" w14:textId="122D9B4B" w:rsidR="00101FCC" w:rsidRPr="00312974" w:rsidRDefault="00101FCC" w:rsidP="006A722E">
            <w:pPr>
              <w:ind w:firstLine="0"/>
              <w:rPr>
                <w:rPrChange w:id="4693" w:author="Rodion" w:date="2019-12-09T02:09:00Z">
                  <w:rPr/>
                </w:rPrChange>
              </w:rPr>
            </w:pPr>
            <w:r w:rsidRPr="00312974">
              <w:rPr>
                <w:rPrChange w:id="4694" w:author="Rodion" w:date="2019-12-09T02:09:00Z">
                  <w:rPr/>
                </w:rPrChange>
              </w:rPr>
              <w:t>Опис: штрих-код товару</w:t>
            </w:r>
          </w:p>
        </w:tc>
      </w:tr>
    </w:tbl>
    <w:p w14:paraId="6EEE457E" w14:textId="77777777" w:rsidR="00101FCC" w:rsidRPr="00312974" w:rsidRDefault="00101FCC" w:rsidP="006A722E">
      <w:pPr>
        <w:ind w:firstLine="0"/>
        <w:rPr>
          <w:rPrChange w:id="4695" w:author="Rodion" w:date="2019-12-09T02:09:00Z">
            <w:rPr/>
          </w:rPrChange>
        </w:rPr>
      </w:pPr>
    </w:p>
    <w:p w14:paraId="0BB8A6DB" w14:textId="46837D2E" w:rsidR="009A488A" w:rsidRPr="00312974" w:rsidRDefault="00E66709" w:rsidP="00B71F5F">
      <w:pPr>
        <w:rPr>
          <w:rPrChange w:id="4696" w:author="Rodion" w:date="2019-12-09T02:09:00Z">
            <w:rPr/>
          </w:rPrChange>
        </w:rPr>
      </w:pPr>
      <w:r w:rsidRPr="00312974">
        <w:rPr>
          <w:rPrChange w:id="4697" w:author="Rodion" w:date="2019-12-09T02:09:00Z">
            <w:rPr/>
          </w:rPrChange>
        </w:rPr>
        <w:t>Якщо запит виконано успішно</w:t>
      </w:r>
      <w:r w:rsidR="00101FCC" w:rsidRPr="00312974">
        <w:rPr>
          <w:rPrChange w:id="4698" w:author="Rodion" w:date="2019-12-09T02:09:00Z">
            <w:rPr/>
          </w:rPrChange>
        </w:rPr>
        <w:t>, тіло відповіді буде мати наступний вигляд у JSON форматі:</w:t>
      </w:r>
    </w:p>
    <w:p w14:paraId="5EE63628" w14:textId="77777777" w:rsidR="00101FCC" w:rsidRPr="00312974" w:rsidRDefault="00101FCC" w:rsidP="00B71F5F">
      <w:pPr>
        <w:rPr>
          <w:rPrChange w:id="4699" w:author="Rodion" w:date="2019-12-09T02:09:00Z">
            <w:rPr/>
          </w:rPrChange>
        </w:rPr>
      </w:pPr>
      <w:r w:rsidRPr="00312974">
        <w:rPr>
          <w:rPrChange w:id="4700" w:author="Rodion" w:date="2019-12-09T02:09:00Z">
            <w:rPr/>
          </w:rPrChange>
        </w:rPr>
        <w:lastRenderedPageBreak/>
        <w:t>{</w:t>
      </w:r>
    </w:p>
    <w:p w14:paraId="40B87AB7" w14:textId="77777777" w:rsidR="00101FCC" w:rsidRPr="00312974" w:rsidRDefault="00101FCC" w:rsidP="00B71F5F">
      <w:pPr>
        <w:rPr>
          <w:rPrChange w:id="4701" w:author="Rodion" w:date="2019-12-09T02:09:00Z">
            <w:rPr/>
          </w:rPrChange>
        </w:rPr>
      </w:pPr>
      <w:r w:rsidRPr="00312974">
        <w:rPr>
          <w:rPrChange w:id="4702" w:author="Rodion" w:date="2019-12-09T02:09:00Z">
            <w:rPr/>
          </w:rPrChange>
        </w:rPr>
        <w:t xml:space="preserve">    success: &lt;bool&gt;,</w:t>
      </w:r>
    </w:p>
    <w:p w14:paraId="0048A4B0" w14:textId="77777777" w:rsidR="00101FCC" w:rsidRPr="00312974" w:rsidRDefault="00101FCC" w:rsidP="00B71F5F">
      <w:pPr>
        <w:rPr>
          <w:rPrChange w:id="4703" w:author="Rodion" w:date="2019-12-09T02:09:00Z">
            <w:rPr/>
          </w:rPrChange>
        </w:rPr>
      </w:pPr>
      <w:r w:rsidRPr="00312974">
        <w:rPr>
          <w:rPrChange w:id="4704" w:author="Rodion" w:date="2019-12-09T02:09:00Z">
            <w:rPr/>
          </w:rPrChange>
        </w:rPr>
        <w:t xml:space="preserve">    product: {</w:t>
      </w:r>
    </w:p>
    <w:p w14:paraId="7DE29E1E" w14:textId="77777777" w:rsidR="00101FCC" w:rsidRPr="00312974" w:rsidRDefault="00101FCC" w:rsidP="00B71F5F">
      <w:pPr>
        <w:rPr>
          <w:rPrChange w:id="4705" w:author="Rodion" w:date="2019-12-09T02:09:00Z">
            <w:rPr/>
          </w:rPrChange>
        </w:rPr>
      </w:pPr>
      <w:r w:rsidRPr="00312974">
        <w:rPr>
          <w:rPrChange w:id="4706" w:author="Rodion" w:date="2019-12-09T02:09:00Z">
            <w:rPr/>
          </w:rPrChange>
        </w:rPr>
        <w:t xml:space="preserve">        id: &lt; ідентифікатор продукту &gt; ,</w:t>
      </w:r>
    </w:p>
    <w:p w14:paraId="79D8EF37" w14:textId="77777777" w:rsidR="00101FCC" w:rsidRPr="00312974" w:rsidRDefault="00101FCC" w:rsidP="00B71F5F">
      <w:pPr>
        <w:rPr>
          <w:rPrChange w:id="4707" w:author="Rodion" w:date="2019-12-09T02:09:00Z">
            <w:rPr/>
          </w:rPrChange>
        </w:rPr>
      </w:pPr>
      <w:r w:rsidRPr="00312974">
        <w:rPr>
          <w:rPrChange w:id="4708" w:author="Rodion" w:date="2019-12-09T02:09:00Z">
            <w:rPr/>
          </w:rPrChange>
        </w:rPr>
        <w:t xml:space="preserve">        title: &lt; назва продукту &gt; ,</w:t>
      </w:r>
    </w:p>
    <w:p w14:paraId="125E050C" w14:textId="77777777" w:rsidR="00101FCC" w:rsidRPr="00312974" w:rsidRDefault="00101FCC" w:rsidP="00B71F5F">
      <w:pPr>
        <w:rPr>
          <w:rPrChange w:id="4709" w:author="Rodion" w:date="2019-12-09T02:09:00Z">
            <w:rPr/>
          </w:rPrChange>
        </w:rPr>
      </w:pPr>
      <w:r w:rsidRPr="00312974">
        <w:rPr>
          <w:rPrChange w:id="4710" w:author="Rodion" w:date="2019-12-09T02:09:00Z">
            <w:rPr/>
          </w:rPrChange>
        </w:rPr>
        <w:t xml:space="preserve">        description: &lt; опис продукту &gt;</w:t>
      </w:r>
    </w:p>
    <w:p w14:paraId="3BF45EC6" w14:textId="77777777" w:rsidR="00101FCC" w:rsidRPr="00312974" w:rsidRDefault="00101FCC" w:rsidP="00B71F5F">
      <w:pPr>
        <w:rPr>
          <w:rPrChange w:id="4711" w:author="Rodion" w:date="2019-12-09T02:09:00Z">
            <w:rPr/>
          </w:rPrChange>
        </w:rPr>
      </w:pPr>
      <w:r w:rsidRPr="00312974">
        <w:rPr>
          <w:rPrChange w:id="4712" w:author="Rodion" w:date="2019-12-09T02:09:00Z">
            <w:rPr/>
          </w:rPrChange>
        </w:rPr>
        <w:t xml:space="preserve">    }</w:t>
      </w:r>
    </w:p>
    <w:p w14:paraId="6A44726A" w14:textId="28E49B5C" w:rsidR="00101FCC" w:rsidRPr="00312974" w:rsidRDefault="00101FCC" w:rsidP="00B71F5F">
      <w:pPr>
        <w:rPr>
          <w:rPrChange w:id="4713" w:author="Rodion" w:date="2019-12-09T02:09:00Z">
            <w:rPr/>
          </w:rPrChange>
        </w:rPr>
      </w:pPr>
      <w:r w:rsidRPr="00312974">
        <w:rPr>
          <w:rPrChange w:id="4714" w:author="Rodion" w:date="2019-12-09T02:09:00Z">
            <w:rPr/>
          </w:rPrChange>
        </w:rPr>
        <w:t>}</w:t>
      </w:r>
    </w:p>
    <w:p w14:paraId="3537A9A4" w14:textId="7F0089AD" w:rsidR="00101FCC" w:rsidRPr="00312974" w:rsidRDefault="00101FCC" w:rsidP="00B71F5F">
      <w:pPr>
        <w:rPr>
          <w:rPrChange w:id="4715" w:author="Rodion" w:date="2019-12-09T02:09:00Z">
            <w:rPr/>
          </w:rPrChange>
        </w:rPr>
      </w:pPr>
    </w:p>
    <w:p w14:paraId="6E50436E" w14:textId="116612E0" w:rsidR="003A4C40" w:rsidRPr="00312974" w:rsidRDefault="003A4C40" w:rsidP="00F347BE">
      <w:pPr>
        <w:pStyle w:val="Heading4"/>
        <w:rPr>
          <w:rPrChange w:id="4716" w:author="Rodion" w:date="2019-12-09T02:09:00Z">
            <w:rPr/>
          </w:rPrChange>
        </w:rPr>
      </w:pPr>
      <w:del w:id="4717" w:author="Rodion Kharabet" w:date="2019-12-06T03:09:00Z">
        <w:r w:rsidRPr="00312974" w:rsidDel="005713BF">
          <w:rPr>
            <w:rPrChange w:id="4718" w:author="Rodion" w:date="2019-12-09T02:09:00Z">
              <w:rPr/>
            </w:rPrChange>
          </w:rPr>
          <w:delText>4</w:delText>
        </w:r>
      </w:del>
      <w:ins w:id="4719" w:author="Rodion Kharabet" w:date="2019-12-06T03:09:00Z">
        <w:r w:rsidR="005713BF" w:rsidRPr="00312974">
          <w:rPr>
            <w:rPrChange w:id="4720" w:author="Rodion" w:date="2019-12-09T02:09:00Z">
              <w:rPr/>
            </w:rPrChange>
          </w:rPr>
          <w:t>3</w:t>
        </w:r>
      </w:ins>
      <w:r w:rsidRPr="00312974">
        <w:rPr>
          <w:rPrChange w:id="4721" w:author="Rodion" w:date="2019-12-09T02:09:00Z">
            <w:rPr/>
          </w:rPrChange>
        </w:rPr>
        <w:t>.3.1.2 AddUserProduct</w:t>
      </w:r>
    </w:p>
    <w:p w14:paraId="1837D1AB" w14:textId="77777777" w:rsidR="003A4C40" w:rsidRPr="00312974" w:rsidRDefault="003A4C40" w:rsidP="003A4C40">
      <w:pPr>
        <w:rPr>
          <w:rPrChange w:id="4722" w:author="Rodion" w:date="2019-12-09T02:09:00Z">
            <w:rPr/>
          </w:rPrChange>
        </w:rPr>
      </w:pPr>
    </w:p>
    <w:p w14:paraId="146FBD32" w14:textId="003E8BEF" w:rsidR="00E10F9B" w:rsidRPr="00312974" w:rsidRDefault="00E10F9B" w:rsidP="00B71F5F">
      <w:pPr>
        <w:rPr>
          <w:rPrChange w:id="4723" w:author="Rodion" w:date="2019-12-09T02:09:00Z">
            <w:rPr/>
          </w:rPrChange>
        </w:rPr>
      </w:pPr>
      <w:r w:rsidRPr="00312974">
        <w:rPr>
          <w:rPrChange w:id="4724" w:author="Rodion" w:date="2019-12-09T02:09:00Z">
            <w:rPr/>
          </w:rPrChange>
        </w:rPr>
        <w:t>AddUserProduct</w:t>
      </w:r>
      <w:del w:id="4725" w:author="Rodion Kharabet" w:date="2019-12-06T03:03:00Z">
        <w:r w:rsidRPr="00312974" w:rsidDel="008A6962">
          <w:rPr>
            <w:rPrChange w:id="4726" w:author="Rodion" w:date="2019-12-09T02:09:00Z">
              <w:rPr/>
            </w:rPrChange>
          </w:rPr>
          <w:delText xml:space="preserve"> – </w:delText>
        </w:r>
      </w:del>
      <w:ins w:id="4727" w:author="Rodion Kharabet" w:date="2019-12-06T03:03:00Z">
        <w:r w:rsidR="008A6962" w:rsidRPr="00312974">
          <w:rPr>
            <w:rPrChange w:id="4728" w:author="Rodion" w:date="2019-12-09T02:09:00Z">
              <w:rPr/>
            </w:rPrChange>
          </w:rPr>
          <w:t xml:space="preserve">. </w:t>
        </w:r>
      </w:ins>
      <w:r w:rsidRPr="00312974">
        <w:rPr>
          <w:rPrChange w:id="4729" w:author="Rodion" w:date="2019-12-09T02:09:00Z">
            <w:rPr/>
          </w:rPrChange>
        </w:rPr>
        <w:t>Додає товар до підсистеми моніторингу для відповідного користувача.</w:t>
      </w:r>
    </w:p>
    <w:p w14:paraId="1DB9F58B" w14:textId="6EFBA478" w:rsidR="00E10F9B" w:rsidRPr="00312974" w:rsidRDefault="00E10F9B" w:rsidP="00B71F5F">
      <w:pPr>
        <w:rPr>
          <w:rPrChange w:id="4730" w:author="Rodion" w:date="2019-12-09T02:09:00Z">
            <w:rPr/>
          </w:rPrChange>
        </w:rPr>
      </w:pPr>
      <w:r w:rsidRPr="00312974">
        <w:rPr>
          <w:rPrChange w:id="4731" w:author="Rodion" w:date="2019-12-09T02:09:00Z">
            <w:rPr/>
          </w:rPrChange>
        </w:rPr>
        <w:t>HTTP запит: POST /api/add-user-product</w:t>
      </w:r>
    </w:p>
    <w:p w14:paraId="16DFDFBE" w14:textId="06A95237" w:rsidR="0050353D" w:rsidRPr="00312974" w:rsidRDefault="00E10F9B" w:rsidP="0050353D">
      <w:pPr>
        <w:rPr>
          <w:rPrChange w:id="4732" w:author="Rodion" w:date="2019-12-09T02:09:00Z">
            <w:rPr/>
          </w:rPrChange>
        </w:rPr>
      </w:pPr>
      <w:r w:rsidRPr="00312974">
        <w:rPr>
          <w:rPrChange w:id="4733" w:author="Rodion" w:date="2019-12-09T02:09:00Z">
            <w:rPr/>
          </w:rPrChange>
        </w:rPr>
        <w:t>Параметри URL запиту</w:t>
      </w:r>
      <w:r w:rsidR="0050353D" w:rsidRPr="00312974">
        <w:rPr>
          <w:rPrChange w:id="4734" w:author="Rodion" w:date="2019-12-09T02:09:00Z">
            <w:rPr/>
          </w:rPrChange>
        </w:rPr>
        <w:t xml:space="preserve"> методу AddUserProduct наведено у </w:t>
      </w:r>
      <w:del w:id="4735" w:author="Rodion Kharabet" w:date="2019-12-06T03:02:00Z">
        <w:r w:rsidR="0050353D" w:rsidRPr="00312974" w:rsidDel="006B702B">
          <w:rPr>
            <w:rPrChange w:id="4736" w:author="Rodion" w:date="2019-12-09T02:09:00Z">
              <w:rPr/>
            </w:rPrChange>
          </w:rPr>
          <w:delText>таблиці 4.</w:delText>
        </w:r>
      </w:del>
      <w:ins w:id="4737" w:author="Rodion Kharabet" w:date="2019-12-06T03:02:00Z">
        <w:r w:rsidR="006B702B" w:rsidRPr="00312974">
          <w:rPr>
            <w:rPrChange w:id="4738" w:author="Rodion" w:date="2019-12-09T02:09:00Z">
              <w:rPr/>
            </w:rPrChange>
          </w:rPr>
          <w:t>таблиці 3.</w:t>
        </w:r>
      </w:ins>
      <w:r w:rsidR="0050353D" w:rsidRPr="00312974">
        <w:rPr>
          <w:rPrChange w:id="4739" w:author="Rodion" w:date="2019-12-09T02:09:00Z">
            <w:rPr/>
          </w:rPrChange>
        </w:rPr>
        <w:t>2.</w:t>
      </w:r>
    </w:p>
    <w:p w14:paraId="2597350C" w14:textId="77777777" w:rsidR="0050353D" w:rsidRPr="00312974" w:rsidRDefault="0050353D" w:rsidP="0050353D">
      <w:pPr>
        <w:rPr>
          <w:rPrChange w:id="4740" w:author="Rodion" w:date="2019-12-09T02:09:00Z">
            <w:rPr/>
          </w:rPrChange>
        </w:rPr>
      </w:pPr>
    </w:p>
    <w:p w14:paraId="020D88D3" w14:textId="4092C600" w:rsidR="00E10F9B" w:rsidRPr="00312974" w:rsidRDefault="0050353D" w:rsidP="00B71F5F">
      <w:pPr>
        <w:rPr>
          <w:rPrChange w:id="4741" w:author="Rodion" w:date="2019-12-09T02:09:00Z">
            <w:rPr/>
          </w:rPrChange>
        </w:rPr>
      </w:pPr>
      <w:del w:id="4742" w:author="Rodion Kharabet" w:date="2019-12-06T03:02:00Z">
        <w:r w:rsidRPr="00312974" w:rsidDel="006B702B">
          <w:rPr>
            <w:rPrChange w:id="4743" w:author="Rodion" w:date="2019-12-09T02:09:00Z">
              <w:rPr/>
            </w:rPrChange>
          </w:rPr>
          <w:delText>Таблиця 4.</w:delText>
        </w:r>
      </w:del>
      <w:ins w:id="4744" w:author="Rodion Kharabet" w:date="2019-12-06T03:02:00Z">
        <w:r w:rsidR="006B702B" w:rsidRPr="00312974">
          <w:rPr>
            <w:rPrChange w:id="4745" w:author="Rodion" w:date="2019-12-09T02:09:00Z">
              <w:rPr/>
            </w:rPrChange>
          </w:rPr>
          <w:t>Таблиця 3.</w:t>
        </w:r>
      </w:ins>
      <w:r w:rsidRPr="00312974">
        <w:rPr>
          <w:rPrChange w:id="4746" w:author="Rodion" w:date="2019-12-09T02:09:00Z">
            <w:rPr/>
          </w:rPrChange>
        </w:rPr>
        <w:t>2</w:t>
      </w:r>
    </w:p>
    <w:tbl>
      <w:tblPr>
        <w:tblStyle w:val="TableGrid"/>
        <w:tblW w:w="0" w:type="auto"/>
        <w:tblLook w:val="04A0" w:firstRow="1" w:lastRow="0" w:firstColumn="1" w:lastColumn="0" w:noHBand="0" w:noVBand="1"/>
      </w:tblPr>
      <w:tblGrid>
        <w:gridCol w:w="5236"/>
        <w:gridCol w:w="5240"/>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rPr>
                <w:rPrChange w:id="4747" w:author="Rodion" w:date="2019-12-09T02:09:00Z">
                  <w:rPr/>
                </w:rPrChange>
              </w:rPr>
            </w:pPr>
            <w:r w:rsidRPr="00312974">
              <w:rPr>
                <w:rPrChange w:id="4748" w:author="Rodion" w:date="2019-12-09T02:09:00Z">
                  <w:rPr/>
                </w:rPrChange>
              </w:rPr>
              <w:t>userId</w:t>
            </w:r>
          </w:p>
        </w:tc>
        <w:tc>
          <w:tcPr>
            <w:tcW w:w="5265" w:type="dxa"/>
          </w:tcPr>
          <w:p w14:paraId="22CF199A" w14:textId="77777777" w:rsidR="00E10F9B" w:rsidRPr="00312974" w:rsidRDefault="00E10F9B" w:rsidP="000D2C5A">
            <w:pPr>
              <w:ind w:firstLine="0"/>
              <w:rPr>
                <w:rPrChange w:id="4749" w:author="Rodion" w:date="2019-12-09T02:09:00Z">
                  <w:rPr/>
                </w:rPrChange>
              </w:rPr>
            </w:pPr>
            <w:r w:rsidRPr="00312974">
              <w:rPr>
                <w:rPrChange w:id="4750" w:author="Rodion" w:date="2019-12-09T02:09:00Z">
                  <w:rPr/>
                </w:rPrChange>
              </w:rPr>
              <w:t>Тип: string</w:t>
            </w:r>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rPr>
                <w:rPrChange w:id="4751" w:author="Rodion" w:date="2019-12-09T02:09:00Z">
                  <w:rPr/>
                </w:rPrChange>
              </w:rPr>
            </w:pPr>
          </w:p>
        </w:tc>
        <w:tc>
          <w:tcPr>
            <w:tcW w:w="5265" w:type="dxa"/>
          </w:tcPr>
          <w:p w14:paraId="345D1625" w14:textId="4C1A4666" w:rsidR="00E10F9B" w:rsidRPr="00312974" w:rsidRDefault="00E10F9B" w:rsidP="000D2C5A">
            <w:pPr>
              <w:ind w:firstLine="0"/>
              <w:rPr>
                <w:rPrChange w:id="4752" w:author="Rodion" w:date="2019-12-09T02:09:00Z">
                  <w:rPr/>
                </w:rPrChange>
              </w:rPr>
            </w:pPr>
            <w:r w:rsidRPr="00312974">
              <w:rPr>
                <w:rPrChange w:id="4753" w:author="Rodion" w:date="2019-12-09T02:09:00Z">
                  <w:rPr/>
                </w:rPrChange>
              </w:rPr>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rPr>
                <w:rPrChange w:id="4754" w:author="Rodion" w:date="2019-12-09T02:09:00Z">
                  <w:rPr/>
                </w:rPrChange>
              </w:rPr>
            </w:pPr>
            <w:r w:rsidRPr="00312974">
              <w:rPr>
                <w:rPrChange w:id="4755" w:author="Rodion" w:date="2019-12-09T02:09:00Z">
                  <w:rPr/>
                </w:rPrChange>
              </w:rPr>
              <w:t>productId</w:t>
            </w:r>
          </w:p>
        </w:tc>
        <w:tc>
          <w:tcPr>
            <w:tcW w:w="5265" w:type="dxa"/>
          </w:tcPr>
          <w:p w14:paraId="185F2D71" w14:textId="27EE7885" w:rsidR="00E10F9B" w:rsidRPr="00312974" w:rsidRDefault="00E10F9B" w:rsidP="000D2C5A">
            <w:pPr>
              <w:ind w:firstLine="0"/>
              <w:rPr>
                <w:rPrChange w:id="4756" w:author="Rodion" w:date="2019-12-09T02:09:00Z">
                  <w:rPr/>
                </w:rPrChange>
              </w:rPr>
            </w:pPr>
            <w:r w:rsidRPr="00312974">
              <w:rPr>
                <w:rPrChange w:id="4757" w:author="Rodion" w:date="2019-12-09T02:09:00Z">
                  <w:rPr/>
                </w:rPrChange>
              </w:rPr>
              <w:t>Тип: i</w:t>
            </w:r>
            <w:r w:rsidR="00E66709" w:rsidRPr="00312974">
              <w:rPr>
                <w:rPrChange w:id="4758" w:author="Rodion" w:date="2019-12-09T02:09:00Z">
                  <w:rPr/>
                </w:rPrChange>
              </w:rPr>
              <w:t>nt</w:t>
            </w:r>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rPr>
                <w:rPrChange w:id="4759" w:author="Rodion" w:date="2019-12-09T02:09:00Z">
                  <w:rPr/>
                </w:rPrChange>
              </w:rPr>
            </w:pPr>
          </w:p>
        </w:tc>
        <w:tc>
          <w:tcPr>
            <w:tcW w:w="5265" w:type="dxa"/>
          </w:tcPr>
          <w:p w14:paraId="1B055FD7" w14:textId="15E99861" w:rsidR="00E10F9B" w:rsidRPr="00312974" w:rsidRDefault="00E10F9B" w:rsidP="000D2C5A">
            <w:pPr>
              <w:ind w:firstLine="0"/>
              <w:rPr>
                <w:rPrChange w:id="4760" w:author="Rodion" w:date="2019-12-09T02:09:00Z">
                  <w:rPr/>
                </w:rPrChange>
              </w:rPr>
            </w:pPr>
            <w:r w:rsidRPr="00312974">
              <w:rPr>
                <w:rPrChange w:id="4761" w:author="Rodion" w:date="2019-12-09T02:09:00Z">
                  <w:rPr/>
                </w:rPrChange>
              </w:rPr>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rPr>
                <w:rPrChange w:id="4762" w:author="Rodion" w:date="2019-12-09T02:09:00Z">
                  <w:rPr/>
                </w:rPrChange>
              </w:rPr>
            </w:pPr>
            <w:r w:rsidRPr="00312974">
              <w:rPr>
                <w:rPrChange w:id="4763" w:author="Rodion" w:date="2019-12-09T02:09:00Z">
                  <w:rPr/>
                </w:rPrChange>
              </w:rPr>
              <w:t>quantity</w:t>
            </w:r>
          </w:p>
        </w:tc>
        <w:tc>
          <w:tcPr>
            <w:tcW w:w="5265" w:type="dxa"/>
          </w:tcPr>
          <w:p w14:paraId="075F4297" w14:textId="102263C1" w:rsidR="00E10F9B" w:rsidRPr="00312974" w:rsidRDefault="00E10F9B" w:rsidP="000D2C5A">
            <w:pPr>
              <w:ind w:firstLine="0"/>
              <w:rPr>
                <w:rPrChange w:id="4764" w:author="Rodion" w:date="2019-12-09T02:09:00Z">
                  <w:rPr/>
                </w:rPrChange>
              </w:rPr>
            </w:pPr>
            <w:r w:rsidRPr="00312974">
              <w:rPr>
                <w:rPrChange w:id="4765" w:author="Rodion" w:date="2019-12-09T02:09:00Z">
                  <w:rPr/>
                </w:rPrChange>
              </w:rPr>
              <w:t>Тип: int</w:t>
            </w:r>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rPr>
                <w:rPrChange w:id="4766" w:author="Rodion" w:date="2019-12-09T02:09:00Z">
                  <w:rPr/>
                </w:rPrChange>
              </w:rPr>
            </w:pPr>
          </w:p>
        </w:tc>
        <w:tc>
          <w:tcPr>
            <w:tcW w:w="5265" w:type="dxa"/>
          </w:tcPr>
          <w:p w14:paraId="687C5239" w14:textId="4DA4F7C7" w:rsidR="00E10F9B" w:rsidRPr="00312974" w:rsidRDefault="00E10F9B" w:rsidP="000D2C5A">
            <w:pPr>
              <w:ind w:firstLine="0"/>
              <w:rPr>
                <w:rPrChange w:id="4767" w:author="Rodion" w:date="2019-12-09T02:09:00Z">
                  <w:rPr/>
                </w:rPrChange>
              </w:rPr>
            </w:pPr>
            <w:r w:rsidRPr="00312974">
              <w:rPr>
                <w:rPrChange w:id="4768" w:author="Rodion" w:date="2019-12-09T02:09:00Z">
                  <w:rPr/>
                </w:rPrChange>
              </w:rPr>
              <w:t>Опис: кількість одиниць товару</w:t>
            </w:r>
          </w:p>
        </w:tc>
      </w:tr>
    </w:tbl>
    <w:p w14:paraId="6C942D44" w14:textId="77777777" w:rsidR="00E10F9B" w:rsidRPr="00312974" w:rsidRDefault="00E10F9B" w:rsidP="003A4C40">
      <w:pPr>
        <w:rPr>
          <w:rPrChange w:id="4769" w:author="Rodion" w:date="2019-12-09T02:09:00Z">
            <w:rPr/>
          </w:rPrChange>
        </w:rPr>
      </w:pPr>
    </w:p>
    <w:p w14:paraId="536F6A46" w14:textId="4DC9CF62" w:rsidR="00684618" w:rsidRPr="00312974" w:rsidRDefault="00E66709" w:rsidP="003A4C40">
      <w:pPr>
        <w:rPr>
          <w:rPrChange w:id="4770" w:author="Rodion" w:date="2019-12-09T02:09:00Z">
            <w:rPr/>
          </w:rPrChange>
        </w:rPr>
      </w:pPr>
      <w:r w:rsidRPr="00312974">
        <w:rPr>
          <w:rPrChange w:id="4771" w:author="Rodion" w:date="2019-12-09T02:09:00Z">
            <w:rPr/>
          </w:rPrChange>
        </w:rPr>
        <w:t>Якщо запит виконано успішно</w:t>
      </w:r>
      <w:r w:rsidR="00E10F9B" w:rsidRPr="00312974">
        <w:rPr>
          <w:rPrChange w:id="4772" w:author="Rodion" w:date="2019-12-09T02:09:00Z">
            <w:rPr/>
          </w:rPrChange>
        </w:rPr>
        <w:t>, тіло відповіді буде мати наступний вигляд у JSON форматі:</w:t>
      </w:r>
      <w:r w:rsidR="00684618" w:rsidRPr="00312974">
        <w:rPr>
          <w:rPrChange w:id="4773" w:author="Rodion" w:date="2019-12-09T02:09:00Z">
            <w:rPr/>
          </w:rPrChange>
        </w:rPr>
        <w:t xml:space="preserve"> </w:t>
      </w:r>
    </w:p>
    <w:p w14:paraId="52AEBC04" w14:textId="039DAFD7" w:rsidR="00E10F9B" w:rsidRPr="00312974" w:rsidRDefault="00684618" w:rsidP="003A4C40">
      <w:pPr>
        <w:rPr>
          <w:rPrChange w:id="4774" w:author="Rodion" w:date="2019-12-09T02:09:00Z">
            <w:rPr/>
          </w:rPrChange>
        </w:rPr>
      </w:pPr>
      <w:r w:rsidRPr="00312974">
        <w:rPr>
          <w:rPrChange w:id="4775" w:author="Rodion" w:date="2019-12-09T02:09:00Z">
            <w:rPr/>
          </w:rPrChange>
        </w:rPr>
        <w:lastRenderedPageBreak/>
        <w:t>{ success: true }</w:t>
      </w:r>
    </w:p>
    <w:p w14:paraId="3413F98F" w14:textId="7A702397" w:rsidR="002642EA" w:rsidRPr="00312974" w:rsidRDefault="002642EA" w:rsidP="003A4C40">
      <w:pPr>
        <w:rPr>
          <w:rPrChange w:id="4776" w:author="Rodion" w:date="2019-12-09T02:09:00Z">
            <w:rPr/>
          </w:rPrChange>
        </w:rPr>
      </w:pPr>
    </w:p>
    <w:p w14:paraId="30734698" w14:textId="4C8DA6D7" w:rsidR="003A4C40" w:rsidRPr="00312974" w:rsidRDefault="003A4C40" w:rsidP="00F347BE">
      <w:pPr>
        <w:pStyle w:val="Heading4"/>
        <w:rPr>
          <w:rPrChange w:id="4777" w:author="Rodion" w:date="2019-12-09T02:09:00Z">
            <w:rPr/>
          </w:rPrChange>
        </w:rPr>
      </w:pPr>
      <w:del w:id="4778" w:author="Rodion Kharabet" w:date="2019-12-06T03:09:00Z">
        <w:r w:rsidRPr="00312974" w:rsidDel="005713BF">
          <w:rPr>
            <w:rPrChange w:id="4779" w:author="Rodion" w:date="2019-12-09T02:09:00Z">
              <w:rPr/>
            </w:rPrChange>
          </w:rPr>
          <w:delText>4</w:delText>
        </w:r>
      </w:del>
      <w:ins w:id="4780" w:author="Rodion Kharabet" w:date="2019-12-06T03:09:00Z">
        <w:r w:rsidR="005713BF" w:rsidRPr="00312974">
          <w:rPr>
            <w:rPrChange w:id="4781" w:author="Rodion" w:date="2019-12-09T02:09:00Z">
              <w:rPr/>
            </w:rPrChange>
          </w:rPr>
          <w:t>3</w:t>
        </w:r>
      </w:ins>
      <w:r w:rsidRPr="00312974">
        <w:rPr>
          <w:rPrChange w:id="4782" w:author="Rodion" w:date="2019-12-09T02:09:00Z">
            <w:rPr/>
          </w:rPrChange>
        </w:rPr>
        <w:t>.3.1.3 AddUnassignedRfid</w:t>
      </w:r>
    </w:p>
    <w:p w14:paraId="5167F4E8" w14:textId="77777777" w:rsidR="003A4C40" w:rsidRPr="00312974" w:rsidRDefault="003A4C40" w:rsidP="003A4C40">
      <w:pPr>
        <w:rPr>
          <w:rPrChange w:id="4783" w:author="Rodion" w:date="2019-12-09T02:09:00Z">
            <w:rPr/>
          </w:rPrChange>
        </w:rPr>
      </w:pPr>
    </w:p>
    <w:p w14:paraId="66B3FD72" w14:textId="40C88121" w:rsidR="00684618" w:rsidRPr="00312974" w:rsidRDefault="00684618" w:rsidP="003A4C40">
      <w:pPr>
        <w:rPr>
          <w:rPrChange w:id="4784" w:author="Rodion" w:date="2019-12-09T02:09:00Z">
            <w:rPr/>
          </w:rPrChange>
        </w:rPr>
      </w:pPr>
      <w:r w:rsidRPr="00312974">
        <w:rPr>
          <w:rPrChange w:id="4785" w:author="Rodion" w:date="2019-12-09T02:09:00Z">
            <w:rPr/>
          </w:rPrChange>
        </w:rPr>
        <w:t>AddUnassignedRfid</w:t>
      </w:r>
      <w:del w:id="4786" w:author="Rodion Kharabet" w:date="2019-12-06T03:04:00Z">
        <w:r w:rsidRPr="00312974" w:rsidDel="008A6962">
          <w:rPr>
            <w:rPrChange w:id="4787" w:author="Rodion" w:date="2019-12-09T02:09:00Z">
              <w:rPr/>
            </w:rPrChange>
          </w:rPr>
          <w:delText xml:space="preserve"> –</w:delText>
        </w:r>
      </w:del>
      <w:ins w:id="4788" w:author="Rodion Kharabet" w:date="2019-12-06T03:04:00Z">
        <w:r w:rsidR="008A6962" w:rsidRPr="00312974">
          <w:rPr>
            <w:rPrChange w:id="4789" w:author="Rodion" w:date="2019-12-09T02:09:00Z">
              <w:rPr/>
            </w:rPrChange>
          </w:rPr>
          <w:t>.</w:t>
        </w:r>
      </w:ins>
      <w:r w:rsidRPr="00312974">
        <w:rPr>
          <w:rPrChange w:id="4790" w:author="Rodion" w:date="2019-12-09T02:09:00Z">
            <w:rPr/>
          </w:rPrChange>
        </w:rPr>
        <w:t xml:space="preserve"> Додає вільну </w:t>
      </w:r>
      <w:del w:id="4791" w:author="Rodion Kharabet" w:date="2019-12-06T02:35:00Z">
        <w:r w:rsidRPr="00312974" w:rsidDel="00CA5EF9">
          <w:rPr>
            <w:rPrChange w:id="4792" w:author="Rodion" w:date="2019-12-09T02:09:00Z">
              <w:rPr/>
            </w:rPrChange>
          </w:rPr>
          <w:delText>RFID мітку</w:delText>
        </w:r>
      </w:del>
      <w:ins w:id="4793" w:author="Rodion Kharabet" w:date="2019-12-06T02:35:00Z">
        <w:r w:rsidR="00CA5EF9" w:rsidRPr="00312974">
          <w:rPr>
            <w:rPrChange w:id="4794" w:author="Rodion" w:date="2019-12-09T02:09:00Z">
              <w:rPr/>
            </w:rPrChange>
          </w:rPr>
          <w:t>RFID-мітку</w:t>
        </w:r>
      </w:ins>
      <w:r w:rsidRPr="00312974">
        <w:rPr>
          <w:rPrChange w:id="4795" w:author="Rodion" w:date="2019-12-09T02:09:00Z">
            <w:rPr/>
          </w:rPrChange>
        </w:rPr>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pPr>
        <w:rPr>
          <w:rPrChange w:id="4796" w:author="Rodion" w:date="2019-12-09T02:09:00Z">
            <w:rPr/>
          </w:rPrChange>
        </w:rPr>
      </w:pPr>
      <w:r w:rsidRPr="00312974">
        <w:rPr>
          <w:rPrChange w:id="4797" w:author="Rodion" w:date="2019-12-09T02:09:00Z">
            <w:rPr/>
          </w:rPrChange>
        </w:rPr>
        <w:t>HTTP запит: POST /api/add-unassigned-rfid</w:t>
      </w:r>
      <w:r w:rsidR="00E66709" w:rsidRPr="00312974">
        <w:rPr>
          <w:rPrChange w:id="4798" w:author="Rodion" w:date="2019-12-09T02:09:00Z">
            <w:rPr/>
          </w:rPrChange>
        </w:rPr>
        <w:t>.</w:t>
      </w:r>
    </w:p>
    <w:p w14:paraId="548B6526" w14:textId="28C3B9CF" w:rsidR="0050353D" w:rsidRPr="00312974" w:rsidRDefault="00684618" w:rsidP="0050353D">
      <w:pPr>
        <w:rPr>
          <w:rPrChange w:id="4799" w:author="Rodion" w:date="2019-12-09T02:09:00Z">
            <w:rPr/>
          </w:rPrChange>
        </w:rPr>
      </w:pPr>
      <w:r w:rsidRPr="00312974">
        <w:rPr>
          <w:rPrChange w:id="4800" w:author="Rodion" w:date="2019-12-09T02:09:00Z">
            <w:rPr/>
          </w:rPrChange>
        </w:rPr>
        <w:t>Параметри URL запиту</w:t>
      </w:r>
      <w:r w:rsidR="0050353D" w:rsidRPr="00312974">
        <w:rPr>
          <w:rPrChange w:id="4801" w:author="Rodion" w:date="2019-12-09T02:09:00Z">
            <w:rPr/>
          </w:rPrChange>
        </w:rPr>
        <w:t xml:space="preserve"> методу AddUnassignedRfid наведено у </w:t>
      </w:r>
      <w:del w:id="4802" w:author="Rodion Kharabet" w:date="2019-12-06T03:02:00Z">
        <w:r w:rsidR="0050353D" w:rsidRPr="00312974" w:rsidDel="006B702B">
          <w:rPr>
            <w:rPrChange w:id="4803" w:author="Rodion" w:date="2019-12-09T02:09:00Z">
              <w:rPr/>
            </w:rPrChange>
          </w:rPr>
          <w:delText>таблиці 4.</w:delText>
        </w:r>
      </w:del>
      <w:ins w:id="4804" w:author="Rodion Kharabet" w:date="2019-12-06T03:02:00Z">
        <w:r w:rsidR="006B702B" w:rsidRPr="00312974">
          <w:rPr>
            <w:rPrChange w:id="4805" w:author="Rodion" w:date="2019-12-09T02:09:00Z">
              <w:rPr/>
            </w:rPrChange>
          </w:rPr>
          <w:t>таблиці 3.</w:t>
        </w:r>
      </w:ins>
      <w:r w:rsidR="0050353D" w:rsidRPr="00312974">
        <w:rPr>
          <w:rPrChange w:id="4806" w:author="Rodion" w:date="2019-12-09T02:09:00Z">
            <w:rPr/>
          </w:rPrChange>
        </w:rPr>
        <w:t>3.</w:t>
      </w:r>
    </w:p>
    <w:p w14:paraId="02B445A4" w14:textId="77777777" w:rsidR="0050353D" w:rsidRPr="00312974" w:rsidRDefault="0050353D" w:rsidP="0050353D">
      <w:pPr>
        <w:rPr>
          <w:rPrChange w:id="4807" w:author="Rodion" w:date="2019-12-09T02:09:00Z">
            <w:rPr/>
          </w:rPrChange>
        </w:rPr>
      </w:pPr>
    </w:p>
    <w:p w14:paraId="58E04818" w14:textId="59C2B4F5" w:rsidR="0050353D" w:rsidRPr="00312974" w:rsidRDefault="0050353D" w:rsidP="0050353D">
      <w:pPr>
        <w:rPr>
          <w:rPrChange w:id="4808" w:author="Rodion" w:date="2019-12-09T02:09:00Z">
            <w:rPr/>
          </w:rPrChange>
        </w:rPr>
      </w:pPr>
      <w:del w:id="4809" w:author="Rodion Kharabet" w:date="2019-12-06T03:02:00Z">
        <w:r w:rsidRPr="00312974" w:rsidDel="006B702B">
          <w:rPr>
            <w:rPrChange w:id="4810" w:author="Rodion" w:date="2019-12-09T02:09:00Z">
              <w:rPr/>
            </w:rPrChange>
          </w:rPr>
          <w:delText>Таблиця 4.</w:delText>
        </w:r>
      </w:del>
      <w:ins w:id="4811" w:author="Rodion Kharabet" w:date="2019-12-06T03:02:00Z">
        <w:r w:rsidR="006B702B" w:rsidRPr="00312974">
          <w:rPr>
            <w:rPrChange w:id="4812" w:author="Rodion" w:date="2019-12-09T02:09:00Z">
              <w:rPr/>
            </w:rPrChange>
          </w:rPr>
          <w:t>Таблиця 3.</w:t>
        </w:r>
      </w:ins>
      <w:r w:rsidRPr="00312974">
        <w:rPr>
          <w:rPrChange w:id="4813" w:author="Rodion" w:date="2019-12-09T02:09:00Z">
            <w:rPr/>
          </w:rPrChange>
        </w:rPr>
        <w:t>3</w:t>
      </w:r>
    </w:p>
    <w:tbl>
      <w:tblPr>
        <w:tblStyle w:val="TableGrid"/>
        <w:tblW w:w="0" w:type="auto"/>
        <w:tblLook w:val="04A0" w:firstRow="1" w:lastRow="0" w:firstColumn="1" w:lastColumn="0" w:noHBand="0" w:noVBand="1"/>
      </w:tblPr>
      <w:tblGrid>
        <w:gridCol w:w="5235"/>
        <w:gridCol w:w="5241"/>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rPr>
                <w:rPrChange w:id="4814" w:author="Rodion" w:date="2019-12-09T02:09:00Z">
                  <w:rPr/>
                </w:rPrChange>
              </w:rPr>
            </w:pPr>
            <w:r w:rsidRPr="00312974">
              <w:rPr>
                <w:rPrChange w:id="4815" w:author="Rodion" w:date="2019-12-09T02:09:00Z">
                  <w:rPr/>
                </w:rPrChange>
              </w:rPr>
              <w:t>rfid</w:t>
            </w:r>
          </w:p>
        </w:tc>
        <w:tc>
          <w:tcPr>
            <w:tcW w:w="5241" w:type="dxa"/>
          </w:tcPr>
          <w:p w14:paraId="6EC2D533" w14:textId="77777777" w:rsidR="00684618" w:rsidRPr="00312974" w:rsidRDefault="00684618" w:rsidP="000D2C5A">
            <w:pPr>
              <w:ind w:firstLine="0"/>
              <w:rPr>
                <w:rPrChange w:id="4816" w:author="Rodion" w:date="2019-12-09T02:09:00Z">
                  <w:rPr/>
                </w:rPrChange>
              </w:rPr>
            </w:pPr>
            <w:r w:rsidRPr="00312974">
              <w:rPr>
                <w:rPrChange w:id="4817" w:author="Rodion" w:date="2019-12-09T02:09:00Z">
                  <w:rPr/>
                </w:rPrChange>
              </w:rPr>
              <w:t>Тип: string</w:t>
            </w:r>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rPr>
                <w:rPrChange w:id="4818" w:author="Rodion" w:date="2019-12-09T02:09:00Z">
                  <w:rPr/>
                </w:rPrChange>
              </w:rPr>
            </w:pPr>
          </w:p>
        </w:tc>
        <w:tc>
          <w:tcPr>
            <w:tcW w:w="5241" w:type="dxa"/>
          </w:tcPr>
          <w:p w14:paraId="667CE8FF" w14:textId="69F650AB" w:rsidR="00684618" w:rsidRPr="00312974" w:rsidRDefault="00684618" w:rsidP="000D2C5A">
            <w:pPr>
              <w:ind w:firstLine="0"/>
              <w:rPr>
                <w:rPrChange w:id="4819" w:author="Rodion" w:date="2019-12-09T02:09:00Z">
                  <w:rPr/>
                </w:rPrChange>
              </w:rPr>
            </w:pPr>
            <w:r w:rsidRPr="00312974">
              <w:rPr>
                <w:rPrChange w:id="4820" w:author="Rodion" w:date="2019-12-09T02:09:00Z">
                  <w:rPr/>
                </w:rPrChange>
              </w:rPr>
              <w:t xml:space="preserve">Опис: ідентифікатор </w:t>
            </w:r>
            <w:del w:id="4821" w:author="Rodion Kharabet" w:date="2019-12-06T02:57:00Z">
              <w:r w:rsidR="00E66709" w:rsidRPr="00312974" w:rsidDel="003E415E">
                <w:rPr>
                  <w:rPrChange w:id="4822" w:author="Rodion" w:date="2019-12-09T02:09:00Z">
                    <w:rPr/>
                  </w:rPrChange>
                </w:rPr>
                <w:delText>RFID мітки</w:delText>
              </w:r>
            </w:del>
            <w:ins w:id="4823" w:author="Rodion Kharabet" w:date="2019-12-06T02:57:00Z">
              <w:r w:rsidR="003E415E" w:rsidRPr="00312974">
                <w:rPr>
                  <w:rPrChange w:id="4824" w:author="Rodion" w:date="2019-12-09T02:09:00Z">
                    <w:rPr/>
                  </w:rPrChange>
                </w:rPr>
                <w:t>RFID-мітки</w:t>
              </w:r>
            </w:ins>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rPr>
                <w:rPrChange w:id="4825" w:author="Rodion" w:date="2019-12-09T02:09:00Z">
                  <w:rPr/>
                </w:rPrChange>
              </w:rPr>
            </w:pPr>
            <w:r w:rsidRPr="00312974">
              <w:rPr>
                <w:rPrChange w:id="4826" w:author="Rodion" w:date="2019-12-09T02:09:00Z">
                  <w:rPr/>
                </w:rPrChange>
              </w:rPr>
              <w:t>userId</w:t>
            </w:r>
          </w:p>
        </w:tc>
        <w:tc>
          <w:tcPr>
            <w:tcW w:w="5241" w:type="dxa"/>
          </w:tcPr>
          <w:p w14:paraId="69F834D5" w14:textId="788D527A" w:rsidR="00684618" w:rsidRPr="00312974" w:rsidRDefault="00684618" w:rsidP="000D2C5A">
            <w:pPr>
              <w:ind w:firstLine="0"/>
              <w:rPr>
                <w:rPrChange w:id="4827" w:author="Rodion" w:date="2019-12-09T02:09:00Z">
                  <w:rPr/>
                </w:rPrChange>
              </w:rPr>
            </w:pPr>
            <w:r w:rsidRPr="00312974">
              <w:rPr>
                <w:rPrChange w:id="4828" w:author="Rodion" w:date="2019-12-09T02:09:00Z">
                  <w:rPr/>
                </w:rPrChange>
              </w:rPr>
              <w:t xml:space="preserve">Тип: </w:t>
            </w:r>
            <w:r w:rsidR="00E66709" w:rsidRPr="00312974">
              <w:rPr>
                <w:rPrChange w:id="4829" w:author="Rodion" w:date="2019-12-09T02:09:00Z">
                  <w:rPr/>
                </w:rPrChange>
              </w:rPr>
              <w:t>string</w:t>
            </w:r>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rPr>
                <w:rPrChange w:id="4830" w:author="Rodion" w:date="2019-12-09T02:09:00Z">
                  <w:rPr/>
                </w:rPrChange>
              </w:rPr>
            </w:pPr>
          </w:p>
        </w:tc>
        <w:tc>
          <w:tcPr>
            <w:tcW w:w="5241" w:type="dxa"/>
          </w:tcPr>
          <w:p w14:paraId="1990E3A8" w14:textId="0CD2091A" w:rsidR="00684618" w:rsidRPr="00312974" w:rsidRDefault="00684618" w:rsidP="000D2C5A">
            <w:pPr>
              <w:ind w:firstLine="0"/>
              <w:rPr>
                <w:rPrChange w:id="4831" w:author="Rodion" w:date="2019-12-09T02:09:00Z">
                  <w:rPr/>
                </w:rPrChange>
              </w:rPr>
            </w:pPr>
            <w:r w:rsidRPr="00312974">
              <w:rPr>
                <w:rPrChange w:id="4832" w:author="Rodion" w:date="2019-12-09T02:09:00Z">
                  <w:rPr/>
                </w:rPrChange>
              </w:rPr>
              <w:t xml:space="preserve">Опис: ідентифікатор </w:t>
            </w:r>
            <w:r w:rsidR="00E66709" w:rsidRPr="00312974">
              <w:rPr>
                <w:rPrChange w:id="4833" w:author="Rodion" w:date="2019-12-09T02:09:00Z">
                  <w:rPr/>
                </w:rPrChange>
              </w:rPr>
              <w:t>користувача</w:t>
            </w:r>
          </w:p>
        </w:tc>
      </w:tr>
    </w:tbl>
    <w:p w14:paraId="2260FE95" w14:textId="77777777" w:rsidR="00684618" w:rsidRPr="00312974" w:rsidRDefault="00684618" w:rsidP="003A4C40">
      <w:pPr>
        <w:rPr>
          <w:rPrChange w:id="4834" w:author="Rodion" w:date="2019-12-09T02:09:00Z">
            <w:rPr/>
          </w:rPrChange>
        </w:rPr>
      </w:pPr>
    </w:p>
    <w:p w14:paraId="7E13661A" w14:textId="0E3F1B44" w:rsidR="00684618" w:rsidRPr="00312974" w:rsidRDefault="00E66709" w:rsidP="003A4C40">
      <w:pPr>
        <w:rPr>
          <w:rPrChange w:id="4835" w:author="Rodion" w:date="2019-12-09T02:09:00Z">
            <w:rPr/>
          </w:rPrChange>
        </w:rPr>
      </w:pPr>
      <w:r w:rsidRPr="00312974">
        <w:rPr>
          <w:rPrChange w:id="4836" w:author="Rodion" w:date="2019-12-09T02:09:00Z">
            <w:rPr/>
          </w:rPrChange>
        </w:rPr>
        <w:t>Якщо запит виконано успішно</w:t>
      </w:r>
      <w:r w:rsidR="00684618" w:rsidRPr="00312974">
        <w:rPr>
          <w:rPrChange w:id="4837" w:author="Rodion" w:date="2019-12-09T02:09:00Z">
            <w:rPr/>
          </w:rPrChange>
        </w:rPr>
        <w:t xml:space="preserve">, тіло відповіді буде мати наступний вигляд у JSON форматі: </w:t>
      </w:r>
    </w:p>
    <w:p w14:paraId="4940FAB1" w14:textId="77777777" w:rsidR="00684618" w:rsidRPr="00312974" w:rsidRDefault="00684618" w:rsidP="003A4C40">
      <w:pPr>
        <w:rPr>
          <w:rPrChange w:id="4838" w:author="Rodion" w:date="2019-12-09T02:09:00Z">
            <w:rPr/>
          </w:rPrChange>
        </w:rPr>
      </w:pPr>
      <w:r w:rsidRPr="00312974">
        <w:rPr>
          <w:rPrChange w:id="4839" w:author="Rodion" w:date="2019-12-09T02:09:00Z">
            <w:rPr/>
          </w:rPrChange>
        </w:rPr>
        <w:t>{ success: true }</w:t>
      </w:r>
    </w:p>
    <w:p w14:paraId="3B125AA5" w14:textId="1B69089A" w:rsidR="00684618" w:rsidRPr="00312974" w:rsidRDefault="00684618" w:rsidP="00601511">
      <w:pPr>
        <w:ind w:firstLine="0"/>
        <w:rPr>
          <w:rPrChange w:id="4840" w:author="Rodion" w:date="2019-12-09T02:09:00Z">
            <w:rPr/>
          </w:rPrChange>
        </w:rPr>
      </w:pPr>
    </w:p>
    <w:p w14:paraId="1C2B5142" w14:textId="33D8B8B7" w:rsidR="003A4C40" w:rsidRPr="00312974" w:rsidRDefault="003A4C40" w:rsidP="00F347BE">
      <w:pPr>
        <w:pStyle w:val="Heading4"/>
        <w:rPr>
          <w:rPrChange w:id="4841" w:author="Rodion" w:date="2019-12-09T02:09:00Z">
            <w:rPr/>
          </w:rPrChange>
        </w:rPr>
      </w:pPr>
      <w:del w:id="4842" w:author="Rodion Kharabet" w:date="2019-12-06T03:09:00Z">
        <w:r w:rsidRPr="00312974" w:rsidDel="005713BF">
          <w:rPr>
            <w:rPrChange w:id="4843" w:author="Rodion" w:date="2019-12-09T02:09:00Z">
              <w:rPr/>
            </w:rPrChange>
          </w:rPr>
          <w:delText>4</w:delText>
        </w:r>
      </w:del>
      <w:ins w:id="4844" w:author="Rodion Kharabet" w:date="2019-12-06T03:09:00Z">
        <w:r w:rsidR="005713BF" w:rsidRPr="00312974">
          <w:rPr>
            <w:rPrChange w:id="4845" w:author="Rodion" w:date="2019-12-09T02:09:00Z">
              <w:rPr/>
            </w:rPrChange>
          </w:rPr>
          <w:t>3</w:t>
        </w:r>
      </w:ins>
      <w:r w:rsidRPr="00312974">
        <w:rPr>
          <w:rPrChange w:id="4846" w:author="Rodion" w:date="2019-12-09T02:09:00Z">
            <w:rPr/>
          </w:rPrChange>
        </w:rPr>
        <w:t>.3.1.4 BindUnassignedRfidToUserProduct</w:t>
      </w:r>
    </w:p>
    <w:p w14:paraId="44D916CF" w14:textId="77777777" w:rsidR="003A4C40" w:rsidRPr="00312974" w:rsidRDefault="003A4C40" w:rsidP="003A4C40">
      <w:pPr>
        <w:rPr>
          <w:rPrChange w:id="4847" w:author="Rodion" w:date="2019-12-09T02:09:00Z">
            <w:rPr/>
          </w:rPrChange>
        </w:rPr>
      </w:pPr>
    </w:p>
    <w:p w14:paraId="505BA484" w14:textId="3AB44490" w:rsidR="00E66709" w:rsidRPr="00312974" w:rsidRDefault="00E66709" w:rsidP="003A4C40">
      <w:pPr>
        <w:rPr>
          <w:rPrChange w:id="4848" w:author="Rodion" w:date="2019-12-09T02:09:00Z">
            <w:rPr/>
          </w:rPrChange>
        </w:rPr>
      </w:pPr>
      <w:r w:rsidRPr="00312974">
        <w:rPr>
          <w:rPrChange w:id="4849" w:author="Rodion" w:date="2019-12-09T02:09:00Z">
            <w:rPr/>
          </w:rPrChange>
        </w:rPr>
        <w:t>BindUnassignedRfidToUserProduct</w:t>
      </w:r>
      <w:del w:id="4850" w:author="Rodion Kharabet" w:date="2019-12-06T03:04:00Z">
        <w:r w:rsidRPr="00312974" w:rsidDel="008A6962">
          <w:rPr>
            <w:rPrChange w:id="4851" w:author="Rodion" w:date="2019-12-09T02:09:00Z">
              <w:rPr/>
            </w:rPrChange>
          </w:rPr>
          <w:delText xml:space="preserve"> –</w:delText>
        </w:r>
      </w:del>
      <w:ins w:id="4852" w:author="Rodion Kharabet" w:date="2019-12-06T03:04:00Z">
        <w:r w:rsidR="008A6962" w:rsidRPr="00312974">
          <w:rPr>
            <w:rPrChange w:id="4853" w:author="Rodion" w:date="2019-12-09T02:09:00Z">
              <w:rPr/>
            </w:rPrChange>
          </w:rPr>
          <w:t>.</w:t>
        </w:r>
      </w:ins>
      <w:r w:rsidRPr="00312974">
        <w:rPr>
          <w:rPrChange w:id="4854" w:author="Rodion" w:date="2019-12-09T02:09:00Z">
            <w:rPr/>
          </w:rPrChange>
        </w:rPr>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pPr>
        <w:rPr>
          <w:rPrChange w:id="4855" w:author="Rodion" w:date="2019-12-09T02:09:00Z">
            <w:rPr/>
          </w:rPrChange>
        </w:rPr>
      </w:pPr>
      <w:r w:rsidRPr="00312974">
        <w:rPr>
          <w:rPrChange w:id="4856" w:author="Rodion" w:date="2019-12-09T02:09:00Z">
            <w:rPr/>
          </w:rPrChange>
        </w:rPr>
        <w:t>HTTP запит: POST /api/bind-unassigned-rfid-to-user-product.</w:t>
      </w:r>
    </w:p>
    <w:p w14:paraId="10E52C29" w14:textId="77BC0C05" w:rsidR="00BE5ADC" w:rsidRPr="00312974" w:rsidRDefault="00E66709" w:rsidP="00BE5ADC">
      <w:pPr>
        <w:rPr>
          <w:rPrChange w:id="4857" w:author="Rodion" w:date="2019-12-09T02:09:00Z">
            <w:rPr/>
          </w:rPrChange>
        </w:rPr>
      </w:pPr>
      <w:r w:rsidRPr="00312974">
        <w:rPr>
          <w:rPrChange w:id="4858" w:author="Rodion" w:date="2019-12-09T02:09:00Z">
            <w:rPr/>
          </w:rPrChange>
        </w:rPr>
        <w:lastRenderedPageBreak/>
        <w:t>Параметри URL запиту</w:t>
      </w:r>
      <w:r w:rsidR="00BE5ADC" w:rsidRPr="00312974">
        <w:rPr>
          <w:rPrChange w:id="4859" w:author="Rodion" w:date="2019-12-09T02:09:00Z">
            <w:rPr/>
          </w:rPrChange>
        </w:rPr>
        <w:t xml:space="preserve"> методу BindUnassignedRfidToUserProduct наведено у </w:t>
      </w:r>
      <w:del w:id="4860" w:author="Rodion Kharabet" w:date="2019-12-06T03:02:00Z">
        <w:r w:rsidR="00BE5ADC" w:rsidRPr="00312974" w:rsidDel="006B702B">
          <w:rPr>
            <w:rPrChange w:id="4861" w:author="Rodion" w:date="2019-12-09T02:09:00Z">
              <w:rPr/>
            </w:rPrChange>
          </w:rPr>
          <w:delText>таблиці 4.</w:delText>
        </w:r>
      </w:del>
      <w:ins w:id="4862" w:author="Rodion Kharabet" w:date="2019-12-06T03:02:00Z">
        <w:r w:rsidR="006B702B" w:rsidRPr="00312974">
          <w:rPr>
            <w:rPrChange w:id="4863" w:author="Rodion" w:date="2019-12-09T02:09:00Z">
              <w:rPr/>
            </w:rPrChange>
          </w:rPr>
          <w:t>таблиці 3.</w:t>
        </w:r>
      </w:ins>
      <w:r w:rsidR="00BD4BB2" w:rsidRPr="00312974">
        <w:rPr>
          <w:rPrChange w:id="4864" w:author="Rodion" w:date="2019-12-09T02:09:00Z">
            <w:rPr/>
          </w:rPrChange>
        </w:rPr>
        <w:t>4</w:t>
      </w:r>
      <w:r w:rsidR="00BE5ADC" w:rsidRPr="00312974">
        <w:rPr>
          <w:rPrChange w:id="4865" w:author="Rodion" w:date="2019-12-09T02:09:00Z">
            <w:rPr/>
          </w:rPrChange>
        </w:rPr>
        <w:t>.</w:t>
      </w:r>
    </w:p>
    <w:p w14:paraId="42DBD618" w14:textId="77777777" w:rsidR="00BE5ADC" w:rsidRPr="00312974" w:rsidRDefault="00BE5ADC" w:rsidP="00BE5ADC">
      <w:pPr>
        <w:rPr>
          <w:rPrChange w:id="4866" w:author="Rodion" w:date="2019-12-09T02:09:00Z">
            <w:rPr/>
          </w:rPrChange>
        </w:rPr>
      </w:pPr>
    </w:p>
    <w:p w14:paraId="6B2150D6" w14:textId="1DA4F55F" w:rsidR="00E66709" w:rsidRPr="00312974" w:rsidRDefault="00BE5ADC" w:rsidP="00BE5ADC">
      <w:pPr>
        <w:rPr>
          <w:rPrChange w:id="4867" w:author="Rodion" w:date="2019-12-09T02:09:00Z">
            <w:rPr/>
          </w:rPrChange>
        </w:rPr>
      </w:pPr>
      <w:del w:id="4868" w:author="Rodion Kharabet" w:date="2019-12-06T03:02:00Z">
        <w:r w:rsidRPr="00312974" w:rsidDel="006B702B">
          <w:rPr>
            <w:rPrChange w:id="4869" w:author="Rodion" w:date="2019-12-09T02:09:00Z">
              <w:rPr/>
            </w:rPrChange>
          </w:rPr>
          <w:delText>Таблиця 4.</w:delText>
        </w:r>
      </w:del>
      <w:ins w:id="4870" w:author="Rodion Kharabet" w:date="2019-12-06T03:02:00Z">
        <w:r w:rsidR="006B702B" w:rsidRPr="00312974">
          <w:rPr>
            <w:rPrChange w:id="4871" w:author="Rodion" w:date="2019-12-09T02:09:00Z">
              <w:rPr/>
            </w:rPrChange>
          </w:rPr>
          <w:t>Таблиця 3.</w:t>
        </w:r>
      </w:ins>
      <w:r w:rsidRPr="00312974">
        <w:rPr>
          <w:rPrChange w:id="4872" w:author="Rodion" w:date="2019-12-09T02:09:00Z">
            <w:rPr/>
          </w:rPrChange>
        </w:rPr>
        <w:t>4</w:t>
      </w:r>
    </w:p>
    <w:tbl>
      <w:tblPr>
        <w:tblStyle w:val="TableGrid"/>
        <w:tblW w:w="0" w:type="auto"/>
        <w:tblLook w:val="04A0" w:firstRow="1" w:lastRow="0" w:firstColumn="1" w:lastColumn="0" w:noHBand="0" w:noVBand="1"/>
      </w:tblPr>
      <w:tblGrid>
        <w:gridCol w:w="5238"/>
        <w:gridCol w:w="5238"/>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rPr>
                <w:rPrChange w:id="4873" w:author="Rodion" w:date="2019-12-09T02:09:00Z">
                  <w:rPr/>
                </w:rPrChange>
              </w:rPr>
            </w:pPr>
            <w:r w:rsidRPr="00312974">
              <w:rPr>
                <w:rPrChange w:id="4874" w:author="Rodion" w:date="2019-12-09T02:09:00Z">
                  <w:rPr/>
                </w:rPrChange>
              </w:rPr>
              <w:t>userProductId</w:t>
            </w:r>
          </w:p>
        </w:tc>
        <w:tc>
          <w:tcPr>
            <w:tcW w:w="5265" w:type="dxa"/>
          </w:tcPr>
          <w:p w14:paraId="0EA1C602" w14:textId="6C5CCB26" w:rsidR="00E66709" w:rsidRPr="00312974" w:rsidRDefault="00E66709" w:rsidP="000D2C5A">
            <w:pPr>
              <w:ind w:firstLine="0"/>
              <w:rPr>
                <w:rPrChange w:id="4875" w:author="Rodion" w:date="2019-12-09T02:09:00Z">
                  <w:rPr/>
                </w:rPrChange>
              </w:rPr>
            </w:pPr>
            <w:r w:rsidRPr="00312974">
              <w:rPr>
                <w:rPrChange w:id="4876" w:author="Rodion" w:date="2019-12-09T02:09:00Z">
                  <w:rPr/>
                </w:rPrChange>
              </w:rPr>
              <w:t>Тип: int</w:t>
            </w:r>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rPr>
                <w:rPrChange w:id="4877" w:author="Rodion" w:date="2019-12-09T02:09:00Z">
                  <w:rPr/>
                </w:rPrChange>
              </w:rPr>
            </w:pPr>
          </w:p>
        </w:tc>
        <w:tc>
          <w:tcPr>
            <w:tcW w:w="5265" w:type="dxa"/>
          </w:tcPr>
          <w:p w14:paraId="777113BB" w14:textId="0B9162F8" w:rsidR="00E66709" w:rsidRPr="00312974" w:rsidRDefault="00E66709" w:rsidP="000D2C5A">
            <w:pPr>
              <w:ind w:firstLine="0"/>
              <w:rPr>
                <w:rPrChange w:id="4878" w:author="Rodion" w:date="2019-12-09T02:09:00Z">
                  <w:rPr/>
                </w:rPrChange>
              </w:rPr>
            </w:pPr>
            <w:r w:rsidRPr="00312974">
              <w:rPr>
                <w:rPrChange w:id="4879" w:author="Rodion" w:date="2019-12-09T02:09:00Z">
                  <w:rPr/>
                </w:rPrChange>
              </w:rPr>
              <w:t xml:space="preserve">Опис: ідентифікатор запису </w:t>
            </w:r>
            <w:r w:rsidR="00AC4706" w:rsidRPr="00312974">
              <w:rPr>
                <w:rPrChange w:id="4880" w:author="Rodion" w:date="2019-12-09T02:09:00Z">
                  <w:rPr/>
                </w:rPrChange>
              </w:rPr>
              <w:t xml:space="preserve">у підсистемі моніторингу, до буде прив'язана </w:t>
            </w:r>
            <w:del w:id="4881" w:author="Rodion" w:date="2019-12-05T23:59:00Z">
              <w:r w:rsidR="00AC4706" w:rsidRPr="00312974" w:rsidDel="00AB0F99">
                <w:rPr>
                  <w:rPrChange w:id="4882" w:author="Rodion" w:date="2019-12-09T02:09:00Z">
                    <w:rPr/>
                  </w:rPrChange>
                </w:rPr>
                <w:delText>RFID мітка</w:delText>
              </w:r>
            </w:del>
            <w:ins w:id="4883" w:author="Rodion" w:date="2019-12-05T23:59:00Z">
              <w:r w:rsidR="00AB0F99" w:rsidRPr="00312974">
                <w:rPr>
                  <w:rPrChange w:id="4884" w:author="Rodion" w:date="2019-12-09T02:09:00Z">
                    <w:rPr/>
                  </w:rPrChange>
                </w:rPr>
                <w:t>RFID-мітка</w:t>
              </w:r>
            </w:ins>
          </w:p>
        </w:tc>
      </w:tr>
    </w:tbl>
    <w:p w14:paraId="035721B9" w14:textId="77777777" w:rsidR="00E66709" w:rsidRPr="00312974" w:rsidRDefault="00E66709" w:rsidP="00E66709">
      <w:pPr>
        <w:ind w:firstLine="0"/>
        <w:rPr>
          <w:rPrChange w:id="4885" w:author="Rodion" w:date="2019-12-09T02:09:00Z">
            <w:rPr/>
          </w:rPrChange>
        </w:rPr>
      </w:pPr>
    </w:p>
    <w:p w14:paraId="40B56856" w14:textId="77777777" w:rsidR="00E66709" w:rsidRPr="00312974" w:rsidRDefault="00E66709" w:rsidP="003A4C40">
      <w:pPr>
        <w:rPr>
          <w:rPrChange w:id="4886" w:author="Rodion" w:date="2019-12-09T02:09:00Z">
            <w:rPr/>
          </w:rPrChange>
        </w:rPr>
      </w:pPr>
      <w:r w:rsidRPr="00312974">
        <w:rPr>
          <w:rPrChange w:id="4887" w:author="Rodion" w:date="2019-12-09T02:09:00Z">
            <w:rPr/>
          </w:rPrChange>
        </w:rPr>
        <w:t xml:space="preserve">Якщо запит виконано успішно, тіло відповіді буде мати наступний вигляд у JSON форматі: </w:t>
      </w:r>
    </w:p>
    <w:p w14:paraId="0A707294" w14:textId="638E7F0F" w:rsidR="00E66709" w:rsidRPr="00312974" w:rsidRDefault="00E66709" w:rsidP="003A4C40">
      <w:pPr>
        <w:rPr>
          <w:rPrChange w:id="4888" w:author="Rodion" w:date="2019-12-09T02:09:00Z">
            <w:rPr/>
          </w:rPrChange>
        </w:rPr>
      </w:pPr>
      <w:r w:rsidRPr="00312974">
        <w:rPr>
          <w:rPrChange w:id="4889" w:author="Rodion" w:date="2019-12-09T02:09:00Z">
            <w:rPr/>
          </w:rPrChange>
        </w:rPr>
        <w:t>{ success: true</w:t>
      </w:r>
      <w:r w:rsidR="00C215E5" w:rsidRPr="00312974">
        <w:rPr>
          <w:rPrChange w:id="4890" w:author="Rodion" w:date="2019-12-09T02:09:00Z">
            <w:rPr/>
          </w:rPrChange>
        </w:rPr>
        <w:t>, message: "</w:t>
      </w:r>
      <w:del w:id="4891" w:author="Rodion" w:date="2019-12-05T23:59:00Z">
        <w:r w:rsidR="00C215E5" w:rsidRPr="00312974" w:rsidDel="00AB0F99">
          <w:rPr>
            <w:rPrChange w:id="4892" w:author="Rodion" w:date="2019-12-09T02:09:00Z">
              <w:rPr/>
            </w:rPrChange>
          </w:rPr>
          <w:delText>RFID мітка</w:delText>
        </w:r>
      </w:del>
      <w:ins w:id="4893" w:author="Rodion" w:date="2019-12-05T23:59:00Z">
        <w:r w:rsidR="00AB0F99" w:rsidRPr="00312974">
          <w:rPr>
            <w:rPrChange w:id="4894" w:author="Rodion" w:date="2019-12-09T02:09:00Z">
              <w:rPr/>
            </w:rPrChange>
          </w:rPr>
          <w:t>RFID-мітка</w:t>
        </w:r>
      </w:ins>
      <w:r w:rsidR="00C215E5" w:rsidRPr="00312974">
        <w:rPr>
          <w:rPrChange w:id="4895" w:author="Rodion" w:date="2019-12-09T02:09:00Z">
            <w:rPr/>
          </w:rPrChange>
        </w:rPr>
        <w:t xml:space="preserve"> ус</w:t>
      </w:r>
      <w:r w:rsidR="006402FB" w:rsidRPr="00312974">
        <w:rPr>
          <w:rPrChange w:id="4896" w:author="Rodion" w:date="2019-12-09T02:09:00Z">
            <w:rPr/>
          </w:rPrChange>
        </w:rPr>
        <w:t>п</w:t>
      </w:r>
      <w:r w:rsidR="00C215E5" w:rsidRPr="00312974">
        <w:rPr>
          <w:rPrChange w:id="4897" w:author="Rodion" w:date="2019-12-09T02:09:00Z">
            <w:rPr/>
          </w:rPrChange>
        </w:rPr>
        <w:t>ішно прив’язана до товару"</w:t>
      </w:r>
      <w:r w:rsidRPr="00312974">
        <w:rPr>
          <w:rPrChange w:id="4898" w:author="Rodion" w:date="2019-12-09T02:09:00Z">
            <w:rPr/>
          </w:rPrChange>
        </w:rPr>
        <w:t xml:space="preserve"> }</w:t>
      </w:r>
    </w:p>
    <w:p w14:paraId="277BB857" w14:textId="58A99A7C" w:rsidR="00E66709" w:rsidRPr="00312974" w:rsidRDefault="00E66709" w:rsidP="003A4C40">
      <w:pPr>
        <w:rPr>
          <w:rPrChange w:id="4899" w:author="Rodion" w:date="2019-12-09T02:09:00Z">
            <w:rPr/>
          </w:rPrChange>
        </w:rPr>
      </w:pPr>
    </w:p>
    <w:p w14:paraId="574CE820" w14:textId="70AEBAFE" w:rsidR="003A4C40" w:rsidRPr="00312974" w:rsidRDefault="005713BF" w:rsidP="00F347BE">
      <w:pPr>
        <w:pStyle w:val="Heading4"/>
        <w:rPr>
          <w:rPrChange w:id="4900" w:author="Rodion" w:date="2019-12-09T02:09:00Z">
            <w:rPr/>
          </w:rPrChange>
        </w:rPr>
      </w:pPr>
      <w:ins w:id="4901" w:author="Rodion Kharabet" w:date="2019-12-06T03:09:00Z">
        <w:r w:rsidRPr="00312974">
          <w:rPr>
            <w:rPrChange w:id="4902" w:author="Rodion" w:date="2019-12-09T02:09:00Z">
              <w:rPr/>
            </w:rPrChange>
          </w:rPr>
          <w:t>3</w:t>
        </w:r>
      </w:ins>
      <w:del w:id="4903" w:author="Rodion Kharabet" w:date="2019-12-06T03:06:00Z">
        <w:r w:rsidR="003A4C40" w:rsidRPr="00312974" w:rsidDel="008A6962">
          <w:rPr>
            <w:rPrChange w:id="4904" w:author="Rodion" w:date="2019-12-09T02:09:00Z">
              <w:rPr/>
            </w:rPrChange>
          </w:rPr>
          <w:delText>4</w:delText>
        </w:r>
      </w:del>
      <w:r w:rsidR="003A4C40" w:rsidRPr="00312974">
        <w:rPr>
          <w:rPrChange w:id="4905" w:author="Rodion" w:date="2019-12-09T02:09:00Z">
            <w:rPr/>
          </w:rPrChange>
        </w:rPr>
        <w:t>.3.1.5 UserProductToBin</w:t>
      </w:r>
    </w:p>
    <w:p w14:paraId="3C72072A" w14:textId="77777777" w:rsidR="003A4C40" w:rsidRPr="00312974" w:rsidRDefault="003A4C40" w:rsidP="003A4C40">
      <w:pPr>
        <w:rPr>
          <w:rPrChange w:id="4906" w:author="Rodion" w:date="2019-12-09T02:09:00Z">
            <w:rPr/>
          </w:rPrChange>
        </w:rPr>
      </w:pPr>
    </w:p>
    <w:p w14:paraId="15CBF400" w14:textId="30B72D3E" w:rsidR="004163BB" w:rsidRPr="00312974" w:rsidRDefault="004163BB" w:rsidP="003A4C40">
      <w:pPr>
        <w:rPr>
          <w:rPrChange w:id="4907" w:author="Rodion" w:date="2019-12-09T02:09:00Z">
            <w:rPr/>
          </w:rPrChange>
        </w:rPr>
      </w:pPr>
      <w:r w:rsidRPr="00312974">
        <w:rPr>
          <w:rPrChange w:id="4908" w:author="Rodion" w:date="2019-12-09T02:09:00Z">
            <w:rPr/>
          </w:rPrChange>
        </w:rPr>
        <w:t>UserProductToBin</w:t>
      </w:r>
      <w:ins w:id="4909" w:author="Rodion Kharabet" w:date="2019-12-06T03:04:00Z">
        <w:r w:rsidR="008A6962" w:rsidRPr="00312974">
          <w:rPr>
            <w:rPrChange w:id="4910" w:author="Rodion" w:date="2019-12-09T02:09:00Z">
              <w:rPr/>
            </w:rPrChange>
          </w:rPr>
          <w:t>.</w:t>
        </w:r>
      </w:ins>
      <w:del w:id="4911" w:author="Rodion Kharabet" w:date="2019-12-06T03:04:00Z">
        <w:r w:rsidRPr="00312974" w:rsidDel="008A6962">
          <w:rPr>
            <w:rPrChange w:id="4912" w:author="Rodion" w:date="2019-12-09T02:09:00Z">
              <w:rPr/>
            </w:rPrChange>
          </w:rPr>
          <w:delText xml:space="preserve"> –</w:delText>
        </w:r>
      </w:del>
      <w:r w:rsidRPr="00312974">
        <w:rPr>
          <w:rPrChange w:id="4913" w:author="Rodion" w:date="2019-12-09T02:09:00Z">
            <w:rPr/>
          </w:rPrChange>
        </w:rPr>
        <w:t xml:space="preserve"> Видаляє з системи моніторингу певну кількість товарів, що пов’язані з певним користувачем</w:t>
      </w:r>
      <w:r w:rsidR="00A145CE" w:rsidRPr="00312974">
        <w:rPr>
          <w:rPrChange w:id="4914" w:author="Rodion" w:date="2019-12-09T02:09:00Z">
            <w:rPr/>
          </w:rPrChange>
        </w:rPr>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pPr>
        <w:rPr>
          <w:rPrChange w:id="4915" w:author="Rodion" w:date="2019-12-09T02:09:00Z">
            <w:rPr/>
          </w:rPrChange>
        </w:rPr>
      </w:pPr>
      <w:r w:rsidRPr="00312974">
        <w:rPr>
          <w:rPrChange w:id="4916" w:author="Rodion" w:date="2019-12-09T02:09:00Z">
            <w:rPr/>
          </w:rPrChange>
        </w:rPr>
        <w:t>HTTP запит: POST /api/</w:t>
      </w:r>
      <w:r w:rsidR="00A145CE" w:rsidRPr="00312974">
        <w:rPr>
          <w:rPrChange w:id="4917" w:author="Rodion" w:date="2019-12-09T02:09:00Z">
            <w:rPr/>
          </w:rPrChange>
        </w:rPr>
        <w:t>user-product-to-bin</w:t>
      </w:r>
      <w:r w:rsidRPr="00312974">
        <w:rPr>
          <w:rPrChange w:id="4918" w:author="Rodion" w:date="2019-12-09T02:09:00Z">
            <w:rPr/>
          </w:rPrChange>
        </w:rPr>
        <w:t>.</w:t>
      </w:r>
    </w:p>
    <w:p w14:paraId="0E5F51ED" w14:textId="04260326" w:rsidR="00BD4BB2" w:rsidRPr="00312974" w:rsidRDefault="004163BB" w:rsidP="00BD4BB2">
      <w:pPr>
        <w:rPr>
          <w:rPrChange w:id="4919" w:author="Rodion" w:date="2019-12-09T02:09:00Z">
            <w:rPr/>
          </w:rPrChange>
        </w:rPr>
      </w:pPr>
      <w:r w:rsidRPr="00312974">
        <w:rPr>
          <w:rPrChange w:id="4920" w:author="Rodion" w:date="2019-12-09T02:09:00Z">
            <w:rPr/>
          </w:rPrChange>
        </w:rPr>
        <w:t>Параметри URL запиту</w:t>
      </w:r>
      <w:r w:rsidR="00BD4BB2" w:rsidRPr="00312974">
        <w:rPr>
          <w:rPrChange w:id="4921" w:author="Rodion" w:date="2019-12-09T02:09:00Z">
            <w:rPr/>
          </w:rPrChange>
        </w:rPr>
        <w:t xml:space="preserve"> методу UserProductToBin наведено у </w:t>
      </w:r>
      <w:del w:id="4922" w:author="Rodion Kharabet" w:date="2019-12-06T03:02:00Z">
        <w:r w:rsidR="00BD4BB2" w:rsidRPr="00312974" w:rsidDel="006B702B">
          <w:rPr>
            <w:rPrChange w:id="4923" w:author="Rodion" w:date="2019-12-09T02:09:00Z">
              <w:rPr/>
            </w:rPrChange>
          </w:rPr>
          <w:delText>таблиці 4.</w:delText>
        </w:r>
      </w:del>
      <w:ins w:id="4924" w:author="Rodion Kharabet" w:date="2019-12-06T03:02:00Z">
        <w:r w:rsidR="006B702B" w:rsidRPr="00312974">
          <w:rPr>
            <w:rPrChange w:id="4925" w:author="Rodion" w:date="2019-12-09T02:09:00Z">
              <w:rPr/>
            </w:rPrChange>
          </w:rPr>
          <w:t>таблиці 3.</w:t>
        </w:r>
      </w:ins>
      <w:r w:rsidR="00BD4BB2" w:rsidRPr="00312974">
        <w:rPr>
          <w:rPrChange w:id="4926" w:author="Rodion" w:date="2019-12-09T02:09:00Z">
            <w:rPr/>
          </w:rPrChange>
        </w:rPr>
        <w:t>5.</w:t>
      </w:r>
    </w:p>
    <w:p w14:paraId="79D6B9B3" w14:textId="77777777" w:rsidR="00BD4BB2" w:rsidRPr="00312974" w:rsidRDefault="00BD4BB2" w:rsidP="00BD4BB2">
      <w:pPr>
        <w:rPr>
          <w:rPrChange w:id="4927" w:author="Rodion" w:date="2019-12-09T02:09:00Z">
            <w:rPr/>
          </w:rPrChange>
        </w:rPr>
      </w:pPr>
    </w:p>
    <w:p w14:paraId="10CDAFE1" w14:textId="5C65F33C" w:rsidR="004163BB" w:rsidRPr="00312974" w:rsidRDefault="00BD4BB2" w:rsidP="00BD4BB2">
      <w:pPr>
        <w:rPr>
          <w:rPrChange w:id="4928" w:author="Rodion" w:date="2019-12-09T02:09:00Z">
            <w:rPr/>
          </w:rPrChange>
        </w:rPr>
      </w:pPr>
      <w:del w:id="4929" w:author="Rodion Kharabet" w:date="2019-12-06T03:02:00Z">
        <w:r w:rsidRPr="00312974" w:rsidDel="006B702B">
          <w:rPr>
            <w:rPrChange w:id="4930" w:author="Rodion" w:date="2019-12-09T02:09:00Z">
              <w:rPr/>
            </w:rPrChange>
          </w:rPr>
          <w:delText>Таблиця 4.</w:delText>
        </w:r>
      </w:del>
      <w:ins w:id="4931" w:author="Rodion Kharabet" w:date="2019-12-06T03:02:00Z">
        <w:r w:rsidR="006B702B" w:rsidRPr="00312974">
          <w:rPr>
            <w:rPrChange w:id="4932" w:author="Rodion" w:date="2019-12-09T02:09:00Z">
              <w:rPr/>
            </w:rPrChange>
          </w:rPr>
          <w:t>Таблиця 3.</w:t>
        </w:r>
      </w:ins>
      <w:r w:rsidRPr="00312974">
        <w:rPr>
          <w:rPrChange w:id="4933" w:author="Rodion" w:date="2019-12-09T02:09:00Z">
            <w:rPr/>
          </w:rPrChange>
        </w:rPr>
        <w:t>5</w:t>
      </w:r>
    </w:p>
    <w:tbl>
      <w:tblPr>
        <w:tblStyle w:val="TableGrid"/>
        <w:tblW w:w="0" w:type="auto"/>
        <w:tblLook w:val="04A0" w:firstRow="1" w:lastRow="0" w:firstColumn="1" w:lastColumn="0" w:noHBand="0" w:noVBand="1"/>
      </w:tblPr>
      <w:tblGrid>
        <w:gridCol w:w="5236"/>
        <w:gridCol w:w="5240"/>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rPr>
                <w:rPrChange w:id="4934" w:author="Rodion" w:date="2019-12-09T02:09:00Z">
                  <w:rPr/>
                </w:rPrChange>
              </w:rPr>
            </w:pPr>
            <w:r w:rsidRPr="00312974">
              <w:rPr>
                <w:rPrChange w:id="4935" w:author="Rodion" w:date="2019-12-09T02:09:00Z">
                  <w:rPr/>
                </w:rPrChange>
              </w:rPr>
              <w:t>userId</w:t>
            </w:r>
          </w:p>
        </w:tc>
        <w:tc>
          <w:tcPr>
            <w:tcW w:w="5265" w:type="dxa"/>
          </w:tcPr>
          <w:p w14:paraId="50B26B60" w14:textId="77777777" w:rsidR="00A145CE" w:rsidRPr="00312974" w:rsidRDefault="00A145CE" w:rsidP="000D2C5A">
            <w:pPr>
              <w:ind w:firstLine="0"/>
              <w:rPr>
                <w:rPrChange w:id="4936" w:author="Rodion" w:date="2019-12-09T02:09:00Z">
                  <w:rPr/>
                </w:rPrChange>
              </w:rPr>
            </w:pPr>
            <w:r w:rsidRPr="00312974">
              <w:rPr>
                <w:rPrChange w:id="4937" w:author="Rodion" w:date="2019-12-09T02:09:00Z">
                  <w:rPr/>
                </w:rPrChange>
              </w:rPr>
              <w:t>Тип: string</w:t>
            </w:r>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rPr>
                <w:rPrChange w:id="4938" w:author="Rodion" w:date="2019-12-09T02:09:00Z">
                  <w:rPr/>
                </w:rPrChange>
              </w:rPr>
            </w:pPr>
          </w:p>
        </w:tc>
        <w:tc>
          <w:tcPr>
            <w:tcW w:w="5265" w:type="dxa"/>
          </w:tcPr>
          <w:p w14:paraId="7045B4F1" w14:textId="77777777" w:rsidR="00A145CE" w:rsidRPr="00312974" w:rsidRDefault="00A145CE" w:rsidP="000D2C5A">
            <w:pPr>
              <w:ind w:firstLine="0"/>
              <w:rPr>
                <w:rPrChange w:id="4939" w:author="Rodion" w:date="2019-12-09T02:09:00Z">
                  <w:rPr/>
                </w:rPrChange>
              </w:rPr>
            </w:pPr>
            <w:r w:rsidRPr="00312974">
              <w:rPr>
                <w:rPrChange w:id="4940" w:author="Rodion" w:date="2019-12-09T02:09:00Z">
                  <w:rPr/>
                </w:rPrChange>
              </w:rPr>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rPr>
                <w:rPrChange w:id="4941" w:author="Rodion" w:date="2019-12-09T02:09:00Z">
                  <w:rPr/>
                </w:rPrChange>
              </w:rPr>
            </w:pPr>
            <w:r w:rsidRPr="00312974">
              <w:rPr>
                <w:rPrChange w:id="4942" w:author="Rodion" w:date="2019-12-09T02:09:00Z">
                  <w:rPr/>
                </w:rPrChange>
              </w:rPr>
              <w:t>productId</w:t>
            </w:r>
          </w:p>
        </w:tc>
        <w:tc>
          <w:tcPr>
            <w:tcW w:w="5265" w:type="dxa"/>
          </w:tcPr>
          <w:p w14:paraId="589B3300" w14:textId="77777777" w:rsidR="00A145CE" w:rsidRPr="00312974" w:rsidRDefault="00A145CE" w:rsidP="000D2C5A">
            <w:pPr>
              <w:ind w:firstLine="0"/>
              <w:rPr>
                <w:rPrChange w:id="4943" w:author="Rodion" w:date="2019-12-09T02:09:00Z">
                  <w:rPr/>
                </w:rPrChange>
              </w:rPr>
            </w:pPr>
            <w:r w:rsidRPr="00312974">
              <w:rPr>
                <w:rPrChange w:id="4944" w:author="Rodion" w:date="2019-12-09T02:09:00Z">
                  <w:rPr/>
                </w:rPrChange>
              </w:rPr>
              <w:t>Тип: int</w:t>
            </w:r>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rPr>
                <w:rPrChange w:id="4945" w:author="Rodion" w:date="2019-12-09T02:09:00Z">
                  <w:rPr/>
                </w:rPrChange>
              </w:rPr>
            </w:pPr>
          </w:p>
        </w:tc>
        <w:tc>
          <w:tcPr>
            <w:tcW w:w="5265" w:type="dxa"/>
          </w:tcPr>
          <w:p w14:paraId="75877F3D" w14:textId="77777777" w:rsidR="00A145CE" w:rsidRPr="00312974" w:rsidRDefault="00A145CE" w:rsidP="000D2C5A">
            <w:pPr>
              <w:ind w:firstLine="0"/>
              <w:rPr>
                <w:rPrChange w:id="4946" w:author="Rodion" w:date="2019-12-09T02:09:00Z">
                  <w:rPr/>
                </w:rPrChange>
              </w:rPr>
            </w:pPr>
            <w:r w:rsidRPr="00312974">
              <w:rPr>
                <w:rPrChange w:id="4947" w:author="Rodion" w:date="2019-12-09T02:09:00Z">
                  <w:rPr/>
                </w:rPrChange>
              </w:rPr>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rPr>
                <w:rPrChange w:id="4948" w:author="Rodion" w:date="2019-12-09T02:09:00Z">
                  <w:rPr/>
                </w:rPrChange>
              </w:rPr>
            </w:pPr>
            <w:r w:rsidRPr="00312974">
              <w:rPr>
                <w:rPrChange w:id="4949" w:author="Rodion" w:date="2019-12-09T02:09:00Z">
                  <w:rPr/>
                </w:rPrChange>
              </w:rPr>
              <w:lastRenderedPageBreak/>
              <w:t>quantity</w:t>
            </w:r>
          </w:p>
        </w:tc>
        <w:tc>
          <w:tcPr>
            <w:tcW w:w="5265" w:type="dxa"/>
          </w:tcPr>
          <w:p w14:paraId="46FDD1A9" w14:textId="77777777" w:rsidR="00A145CE" w:rsidRPr="00312974" w:rsidRDefault="00A145CE" w:rsidP="000D2C5A">
            <w:pPr>
              <w:ind w:firstLine="0"/>
              <w:rPr>
                <w:rPrChange w:id="4950" w:author="Rodion" w:date="2019-12-09T02:09:00Z">
                  <w:rPr/>
                </w:rPrChange>
              </w:rPr>
            </w:pPr>
            <w:r w:rsidRPr="00312974">
              <w:rPr>
                <w:rPrChange w:id="4951" w:author="Rodion" w:date="2019-12-09T02:09:00Z">
                  <w:rPr/>
                </w:rPrChange>
              </w:rPr>
              <w:t>Тип: int</w:t>
            </w:r>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rPr>
                <w:rPrChange w:id="4952" w:author="Rodion" w:date="2019-12-09T02:09:00Z">
                  <w:rPr/>
                </w:rPrChange>
              </w:rPr>
            </w:pPr>
          </w:p>
        </w:tc>
        <w:tc>
          <w:tcPr>
            <w:tcW w:w="5265" w:type="dxa"/>
          </w:tcPr>
          <w:p w14:paraId="32F637C5" w14:textId="77777777" w:rsidR="00A145CE" w:rsidRPr="00312974" w:rsidRDefault="00A145CE" w:rsidP="000D2C5A">
            <w:pPr>
              <w:ind w:firstLine="0"/>
              <w:rPr>
                <w:rPrChange w:id="4953" w:author="Rodion" w:date="2019-12-09T02:09:00Z">
                  <w:rPr/>
                </w:rPrChange>
              </w:rPr>
            </w:pPr>
            <w:r w:rsidRPr="00312974">
              <w:rPr>
                <w:rPrChange w:id="4954" w:author="Rodion" w:date="2019-12-09T02:09:00Z">
                  <w:rPr/>
                </w:rPrChange>
              </w:rPr>
              <w:t>Опис: кількість одиниць товару</w:t>
            </w:r>
          </w:p>
        </w:tc>
      </w:tr>
    </w:tbl>
    <w:p w14:paraId="48A36050" w14:textId="77777777" w:rsidR="008A6962" w:rsidRPr="00312974" w:rsidRDefault="008A6962" w:rsidP="003A4C40">
      <w:pPr>
        <w:rPr>
          <w:ins w:id="4955" w:author="Rodion Kharabet" w:date="2019-12-06T03:05:00Z"/>
          <w:rPrChange w:id="4956" w:author="Rodion" w:date="2019-12-09T02:09:00Z">
            <w:rPr>
              <w:ins w:id="4957" w:author="Rodion Kharabet" w:date="2019-12-06T03:05:00Z"/>
            </w:rPr>
          </w:rPrChange>
        </w:rPr>
      </w:pPr>
    </w:p>
    <w:p w14:paraId="05F1E8DC" w14:textId="7E4F70B2" w:rsidR="004163BB" w:rsidRPr="00312974" w:rsidRDefault="004163BB" w:rsidP="003A4C40">
      <w:pPr>
        <w:rPr>
          <w:rPrChange w:id="4958" w:author="Rodion" w:date="2019-12-09T02:09:00Z">
            <w:rPr/>
          </w:rPrChange>
        </w:rPr>
      </w:pPr>
      <w:r w:rsidRPr="00312974">
        <w:rPr>
          <w:rPrChange w:id="4959" w:author="Rodion" w:date="2019-12-09T02:09:00Z">
            <w:rPr/>
          </w:rPrChange>
        </w:rPr>
        <w:t>Якщо запит виконано успішно, тіло відповіді буде мати наступний вигляд у JSON форматі: { success: true }</w:t>
      </w:r>
    </w:p>
    <w:p w14:paraId="7D986454" w14:textId="4940B5E4" w:rsidR="004163BB" w:rsidRPr="00312974" w:rsidRDefault="004163BB" w:rsidP="00601511">
      <w:pPr>
        <w:ind w:firstLine="0"/>
        <w:rPr>
          <w:rPrChange w:id="4960" w:author="Rodion" w:date="2019-12-09T02:09:00Z">
            <w:rPr/>
          </w:rPrChange>
        </w:rPr>
      </w:pPr>
    </w:p>
    <w:p w14:paraId="7D89B38A" w14:textId="4D5A8D6A" w:rsidR="003A4C40" w:rsidRPr="00312974" w:rsidRDefault="003A4C40" w:rsidP="00F347BE">
      <w:pPr>
        <w:pStyle w:val="Heading4"/>
        <w:rPr>
          <w:rPrChange w:id="4961" w:author="Rodion" w:date="2019-12-09T02:09:00Z">
            <w:rPr/>
          </w:rPrChange>
        </w:rPr>
      </w:pPr>
      <w:del w:id="4962" w:author="Rodion Kharabet" w:date="2019-12-06T03:09:00Z">
        <w:r w:rsidRPr="00312974" w:rsidDel="005713BF">
          <w:rPr>
            <w:rPrChange w:id="4963" w:author="Rodion" w:date="2019-12-09T02:09:00Z">
              <w:rPr/>
            </w:rPrChange>
          </w:rPr>
          <w:delText>4</w:delText>
        </w:r>
      </w:del>
      <w:ins w:id="4964" w:author="Rodion Kharabet" w:date="2019-12-06T03:09:00Z">
        <w:r w:rsidR="005713BF" w:rsidRPr="00312974">
          <w:rPr>
            <w:rPrChange w:id="4965" w:author="Rodion" w:date="2019-12-09T02:09:00Z">
              <w:rPr/>
            </w:rPrChange>
          </w:rPr>
          <w:t>3</w:t>
        </w:r>
      </w:ins>
      <w:r w:rsidRPr="00312974">
        <w:rPr>
          <w:rPrChange w:id="4966" w:author="Rodion" w:date="2019-12-09T02:09:00Z">
            <w:rPr/>
          </w:rPrChange>
        </w:rPr>
        <w:t>.3.1.6 UserProductToBinByBarcode</w:t>
      </w:r>
    </w:p>
    <w:p w14:paraId="26B9BACF" w14:textId="77777777" w:rsidR="003A4C40" w:rsidRPr="00312974" w:rsidRDefault="003A4C40" w:rsidP="003A4C40">
      <w:pPr>
        <w:rPr>
          <w:rPrChange w:id="4967" w:author="Rodion" w:date="2019-12-09T02:09:00Z">
            <w:rPr/>
          </w:rPrChange>
        </w:rPr>
      </w:pPr>
    </w:p>
    <w:p w14:paraId="4AB4FD9F" w14:textId="5D8B047A" w:rsidR="000D2C5A" w:rsidRPr="00312974" w:rsidRDefault="000D2C5A">
      <w:pPr>
        <w:rPr>
          <w:rPrChange w:id="4968" w:author="Rodion" w:date="2019-12-09T02:09:00Z">
            <w:rPr/>
          </w:rPrChange>
        </w:rPr>
        <w:pPrChange w:id="4969" w:author="Rodion Kharabet" w:date="2019-12-06T03:08:00Z">
          <w:pPr>
            <w:ind w:firstLine="0"/>
          </w:pPr>
        </w:pPrChange>
      </w:pPr>
      <w:r w:rsidRPr="00312974">
        <w:rPr>
          <w:rPrChange w:id="4970" w:author="Rodion" w:date="2019-12-09T02:09:00Z">
            <w:rPr/>
          </w:rPrChange>
        </w:rPr>
        <w:t xml:space="preserve">UserProductToBinByBarcode </w:t>
      </w:r>
      <w:r w:rsidR="003A4C40" w:rsidRPr="00312974">
        <w:rPr>
          <w:rPrChange w:id="4971" w:author="Rodion" w:date="2019-12-09T02:09:00Z">
            <w:rPr/>
          </w:rPrChange>
        </w:rPr>
        <w:t>в</w:t>
      </w:r>
      <w:r w:rsidRPr="00312974">
        <w:rPr>
          <w:rPrChange w:id="4972" w:author="Rodion" w:date="2019-12-09T02:09:00Z">
            <w:rPr/>
          </w:rPrChange>
        </w:rPr>
        <w:t xml:space="preserve">иконує ті самі дії, що і метод UserProductToBin за тим виключенням, що </w:t>
      </w:r>
      <w:r w:rsidR="00743D40" w:rsidRPr="00312974">
        <w:rPr>
          <w:rPrChange w:id="4973" w:author="Rodion" w:date="2019-12-09T02:09:00Z">
            <w:rPr/>
          </w:rPrChange>
        </w:rPr>
        <w:t>критерієм</w:t>
      </w:r>
      <w:r w:rsidRPr="00312974">
        <w:rPr>
          <w:rPrChange w:id="4974" w:author="Rodion" w:date="2019-12-09T02:09:00Z">
            <w:rPr/>
          </w:rPrChange>
        </w:rPr>
        <w:t xml:space="preserve"> </w:t>
      </w:r>
      <w:r w:rsidR="00743D40" w:rsidRPr="00312974">
        <w:rPr>
          <w:rPrChange w:id="4975" w:author="Rodion" w:date="2019-12-09T02:09:00Z">
            <w:rPr/>
          </w:rPrChange>
        </w:rPr>
        <w:t xml:space="preserve">пошуку </w:t>
      </w:r>
      <w:r w:rsidRPr="00312974">
        <w:rPr>
          <w:rPrChange w:id="4976" w:author="Rodion" w:date="2019-12-09T02:09:00Z">
            <w:rPr/>
          </w:rPrChange>
        </w:rPr>
        <w:t xml:space="preserve">запису </w:t>
      </w:r>
      <w:r w:rsidR="00B13814" w:rsidRPr="00312974">
        <w:rPr>
          <w:rPrChange w:id="4977" w:author="Rodion" w:date="2019-12-09T02:09:00Z">
            <w:rPr/>
          </w:rPrChange>
        </w:rPr>
        <w:t>в</w:t>
      </w:r>
      <w:r w:rsidR="00743D40" w:rsidRPr="00312974">
        <w:rPr>
          <w:rPrChange w:id="4978" w:author="Rodion" w:date="2019-12-09T02:09:00Z">
            <w:rPr/>
          </w:rPrChange>
        </w:rPr>
        <w:t xml:space="preserve"> базі даних є штрих-код</w:t>
      </w:r>
      <w:r w:rsidRPr="00312974">
        <w:rPr>
          <w:rPrChange w:id="4979" w:author="Rodion" w:date="2019-12-09T02:09:00Z">
            <w:rPr/>
          </w:rPrChange>
        </w:rPr>
        <w:t>.</w:t>
      </w:r>
    </w:p>
    <w:p w14:paraId="1C728AC4" w14:textId="1585972D" w:rsidR="000D2C5A" w:rsidRPr="00312974" w:rsidRDefault="000D2C5A" w:rsidP="000D2C5A">
      <w:pPr>
        <w:ind w:firstLine="0"/>
        <w:rPr>
          <w:rPrChange w:id="4980" w:author="Rodion" w:date="2019-12-09T02:09:00Z">
            <w:rPr/>
          </w:rPrChange>
        </w:rPr>
      </w:pPr>
      <w:r w:rsidRPr="00312974">
        <w:rPr>
          <w:rPrChange w:id="4981" w:author="Rodion" w:date="2019-12-09T02:09:00Z">
            <w:rPr/>
          </w:rPrChange>
        </w:rPr>
        <w:t>HTTP запит: POST /api/user-product-to-bin</w:t>
      </w:r>
      <w:r w:rsidR="00743D40" w:rsidRPr="00312974">
        <w:rPr>
          <w:rPrChange w:id="4982" w:author="Rodion" w:date="2019-12-09T02:09:00Z">
            <w:rPr/>
          </w:rPrChange>
        </w:rPr>
        <w:t>-by-barcode</w:t>
      </w:r>
      <w:r w:rsidRPr="00312974">
        <w:rPr>
          <w:rPrChange w:id="4983" w:author="Rodion" w:date="2019-12-09T02:09:00Z">
            <w:rPr/>
          </w:rPrChange>
        </w:rPr>
        <w:t>.</w:t>
      </w:r>
    </w:p>
    <w:p w14:paraId="27A89891" w14:textId="41536880" w:rsidR="00BD4BB2" w:rsidRPr="00312974" w:rsidRDefault="000D2C5A" w:rsidP="00BD4BB2">
      <w:pPr>
        <w:rPr>
          <w:rPrChange w:id="4984" w:author="Rodion" w:date="2019-12-09T02:09:00Z">
            <w:rPr/>
          </w:rPrChange>
        </w:rPr>
      </w:pPr>
      <w:r w:rsidRPr="00312974">
        <w:rPr>
          <w:rPrChange w:id="4985" w:author="Rodion" w:date="2019-12-09T02:09:00Z">
            <w:rPr/>
          </w:rPrChange>
        </w:rPr>
        <w:t>Параметри URL запиту</w:t>
      </w:r>
      <w:r w:rsidR="00BD4BB2" w:rsidRPr="00312974">
        <w:rPr>
          <w:rPrChange w:id="4986" w:author="Rodion" w:date="2019-12-09T02:09:00Z">
            <w:rPr/>
          </w:rPrChange>
        </w:rPr>
        <w:t xml:space="preserve"> методу UserProductToBinByBarcode наведено у </w:t>
      </w:r>
      <w:del w:id="4987" w:author="Rodion Kharabet" w:date="2019-12-06T03:02:00Z">
        <w:r w:rsidR="00BD4BB2" w:rsidRPr="00312974" w:rsidDel="006B702B">
          <w:rPr>
            <w:rPrChange w:id="4988" w:author="Rodion" w:date="2019-12-09T02:09:00Z">
              <w:rPr/>
            </w:rPrChange>
          </w:rPr>
          <w:delText>таблиці 4.</w:delText>
        </w:r>
      </w:del>
      <w:ins w:id="4989" w:author="Rodion Kharabet" w:date="2019-12-06T03:02:00Z">
        <w:r w:rsidR="006B702B" w:rsidRPr="00312974">
          <w:rPr>
            <w:rPrChange w:id="4990" w:author="Rodion" w:date="2019-12-09T02:09:00Z">
              <w:rPr/>
            </w:rPrChange>
          </w:rPr>
          <w:t>таблиці 3.</w:t>
        </w:r>
      </w:ins>
      <w:r w:rsidR="00BD4BB2" w:rsidRPr="00312974">
        <w:rPr>
          <w:rPrChange w:id="4991" w:author="Rodion" w:date="2019-12-09T02:09:00Z">
            <w:rPr/>
          </w:rPrChange>
        </w:rPr>
        <w:t>6.</w:t>
      </w:r>
    </w:p>
    <w:p w14:paraId="09F1BBF6" w14:textId="77777777" w:rsidR="00BD4BB2" w:rsidRPr="00312974" w:rsidRDefault="00BD4BB2" w:rsidP="00BD4BB2">
      <w:pPr>
        <w:rPr>
          <w:rPrChange w:id="4992" w:author="Rodion" w:date="2019-12-09T02:09:00Z">
            <w:rPr/>
          </w:rPrChange>
        </w:rPr>
      </w:pPr>
    </w:p>
    <w:p w14:paraId="7142380C" w14:textId="4E3127B4" w:rsidR="000D2C5A" w:rsidRPr="00312974" w:rsidRDefault="00BD4BB2" w:rsidP="00323B2F">
      <w:pPr>
        <w:rPr>
          <w:rPrChange w:id="4993" w:author="Rodion" w:date="2019-12-09T02:09:00Z">
            <w:rPr/>
          </w:rPrChange>
        </w:rPr>
        <w:pPrChange w:id="4994" w:author="Rodion" w:date="2019-12-09T05:58:00Z">
          <w:pPr>
            <w:ind w:firstLine="0"/>
          </w:pPr>
        </w:pPrChange>
      </w:pPr>
      <w:del w:id="4995" w:author="Rodion Kharabet" w:date="2019-12-06T03:02:00Z">
        <w:r w:rsidRPr="00312974" w:rsidDel="006B702B">
          <w:rPr>
            <w:rPrChange w:id="4996" w:author="Rodion" w:date="2019-12-09T02:09:00Z">
              <w:rPr/>
            </w:rPrChange>
          </w:rPr>
          <w:delText>Таблиця 4.</w:delText>
        </w:r>
      </w:del>
      <w:ins w:id="4997" w:author="Rodion Kharabet" w:date="2019-12-06T03:02:00Z">
        <w:r w:rsidR="006B702B" w:rsidRPr="00312974">
          <w:rPr>
            <w:rPrChange w:id="4998" w:author="Rodion" w:date="2019-12-09T02:09:00Z">
              <w:rPr/>
            </w:rPrChange>
          </w:rPr>
          <w:t>Таблиця 3.</w:t>
        </w:r>
      </w:ins>
      <w:r w:rsidRPr="00312974">
        <w:rPr>
          <w:rPrChange w:id="4999" w:author="Rodion" w:date="2019-12-09T02:09:00Z">
            <w:rPr/>
          </w:rPrChange>
        </w:rPr>
        <w:t>6</w:t>
      </w:r>
    </w:p>
    <w:tbl>
      <w:tblPr>
        <w:tblStyle w:val="TableGrid"/>
        <w:tblW w:w="0" w:type="auto"/>
        <w:tblLook w:val="04A0" w:firstRow="1" w:lastRow="0" w:firstColumn="1" w:lastColumn="0" w:noHBand="0" w:noVBand="1"/>
      </w:tblPr>
      <w:tblGrid>
        <w:gridCol w:w="5235"/>
        <w:gridCol w:w="5241"/>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rPr>
                <w:rPrChange w:id="5000" w:author="Rodion" w:date="2019-12-09T02:09:00Z">
                  <w:rPr/>
                </w:rPrChange>
              </w:rPr>
            </w:pPr>
            <w:r w:rsidRPr="00312974">
              <w:rPr>
                <w:rPrChange w:id="5001" w:author="Rodion" w:date="2019-12-09T02:09:00Z">
                  <w:rPr/>
                </w:rPrChange>
              </w:rPr>
              <w:t>userId</w:t>
            </w:r>
          </w:p>
        </w:tc>
        <w:tc>
          <w:tcPr>
            <w:tcW w:w="5265" w:type="dxa"/>
          </w:tcPr>
          <w:p w14:paraId="39E6FCA5" w14:textId="77777777" w:rsidR="000D2C5A" w:rsidRPr="00312974" w:rsidRDefault="000D2C5A" w:rsidP="000D2C5A">
            <w:pPr>
              <w:ind w:firstLine="0"/>
              <w:rPr>
                <w:rPrChange w:id="5002" w:author="Rodion" w:date="2019-12-09T02:09:00Z">
                  <w:rPr/>
                </w:rPrChange>
              </w:rPr>
            </w:pPr>
            <w:r w:rsidRPr="00312974">
              <w:rPr>
                <w:rPrChange w:id="5003" w:author="Rodion" w:date="2019-12-09T02:09:00Z">
                  <w:rPr/>
                </w:rPrChange>
              </w:rPr>
              <w:t>Тип: string</w:t>
            </w:r>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rPr>
                <w:rPrChange w:id="5004" w:author="Rodion" w:date="2019-12-09T02:09:00Z">
                  <w:rPr/>
                </w:rPrChange>
              </w:rPr>
            </w:pPr>
          </w:p>
        </w:tc>
        <w:tc>
          <w:tcPr>
            <w:tcW w:w="5265" w:type="dxa"/>
          </w:tcPr>
          <w:p w14:paraId="0FE09529" w14:textId="77777777" w:rsidR="000D2C5A" w:rsidRPr="00312974" w:rsidRDefault="000D2C5A" w:rsidP="000D2C5A">
            <w:pPr>
              <w:ind w:firstLine="0"/>
              <w:rPr>
                <w:rPrChange w:id="5005" w:author="Rodion" w:date="2019-12-09T02:09:00Z">
                  <w:rPr/>
                </w:rPrChange>
              </w:rPr>
            </w:pPr>
            <w:r w:rsidRPr="00312974">
              <w:rPr>
                <w:rPrChange w:id="5006" w:author="Rodion" w:date="2019-12-09T02:09:00Z">
                  <w:rPr/>
                </w:rPrChange>
              </w:rPr>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rPr>
                <w:rPrChange w:id="5007" w:author="Rodion" w:date="2019-12-09T02:09:00Z">
                  <w:rPr/>
                </w:rPrChange>
              </w:rPr>
            </w:pPr>
            <w:r w:rsidRPr="00312974">
              <w:rPr>
                <w:rPrChange w:id="5008" w:author="Rodion" w:date="2019-12-09T02:09:00Z">
                  <w:rPr/>
                </w:rPrChange>
              </w:rPr>
              <w:t>barcode</w:t>
            </w:r>
          </w:p>
        </w:tc>
        <w:tc>
          <w:tcPr>
            <w:tcW w:w="5265" w:type="dxa"/>
          </w:tcPr>
          <w:p w14:paraId="2E542B1D" w14:textId="66E2BB32" w:rsidR="000D2C5A" w:rsidRPr="00312974" w:rsidRDefault="000D2C5A" w:rsidP="000D2C5A">
            <w:pPr>
              <w:ind w:firstLine="0"/>
              <w:rPr>
                <w:rPrChange w:id="5009" w:author="Rodion" w:date="2019-12-09T02:09:00Z">
                  <w:rPr/>
                </w:rPrChange>
              </w:rPr>
            </w:pPr>
            <w:r w:rsidRPr="00312974">
              <w:rPr>
                <w:rPrChange w:id="5010" w:author="Rodion" w:date="2019-12-09T02:09:00Z">
                  <w:rPr/>
                </w:rPrChange>
              </w:rPr>
              <w:t xml:space="preserve">Тип: </w:t>
            </w:r>
            <w:r w:rsidR="00743D40" w:rsidRPr="00312974">
              <w:rPr>
                <w:rPrChange w:id="5011" w:author="Rodion" w:date="2019-12-09T02:09:00Z">
                  <w:rPr/>
                </w:rPrChange>
              </w:rPr>
              <w:t>string</w:t>
            </w:r>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rPr>
                <w:rPrChange w:id="5012" w:author="Rodion" w:date="2019-12-09T02:09:00Z">
                  <w:rPr/>
                </w:rPrChange>
              </w:rPr>
            </w:pPr>
          </w:p>
        </w:tc>
        <w:tc>
          <w:tcPr>
            <w:tcW w:w="5265" w:type="dxa"/>
          </w:tcPr>
          <w:p w14:paraId="0B899269" w14:textId="48C714C9" w:rsidR="000D2C5A" w:rsidRPr="00312974" w:rsidRDefault="000D2C5A" w:rsidP="000D2C5A">
            <w:pPr>
              <w:ind w:firstLine="0"/>
              <w:rPr>
                <w:rPrChange w:id="5013" w:author="Rodion" w:date="2019-12-09T02:09:00Z">
                  <w:rPr/>
                </w:rPrChange>
              </w:rPr>
            </w:pPr>
            <w:r w:rsidRPr="00312974">
              <w:rPr>
                <w:rPrChange w:id="5014" w:author="Rodion" w:date="2019-12-09T02:09:00Z">
                  <w:rPr/>
                </w:rPrChange>
              </w:rPr>
              <w:t xml:space="preserve">Опис: </w:t>
            </w:r>
            <w:r w:rsidR="00743D40" w:rsidRPr="00312974">
              <w:rPr>
                <w:rPrChange w:id="5015" w:author="Rodion" w:date="2019-12-09T02:09:00Z">
                  <w:rPr/>
                </w:rPrChange>
              </w:rPr>
              <w:t>штрих-код</w:t>
            </w:r>
            <w:r w:rsidRPr="00312974">
              <w:rPr>
                <w:rPrChange w:id="5016" w:author="Rodion" w:date="2019-12-09T02:09:00Z">
                  <w:rPr/>
                </w:rPrChange>
              </w:rPr>
              <w:t xml:space="preserve"> товару</w:t>
            </w:r>
          </w:p>
        </w:tc>
      </w:tr>
    </w:tbl>
    <w:p w14:paraId="69F44404" w14:textId="77777777" w:rsidR="008A6962" w:rsidRPr="00312974" w:rsidRDefault="008A6962" w:rsidP="003A4C40">
      <w:pPr>
        <w:rPr>
          <w:ins w:id="5017" w:author="Rodion Kharabet" w:date="2019-12-06T03:05:00Z"/>
          <w:rPrChange w:id="5018" w:author="Rodion" w:date="2019-12-09T02:09:00Z">
            <w:rPr>
              <w:ins w:id="5019" w:author="Rodion Kharabet" w:date="2019-12-06T03:05:00Z"/>
            </w:rPr>
          </w:rPrChange>
        </w:rPr>
      </w:pPr>
    </w:p>
    <w:p w14:paraId="35687DB9" w14:textId="3EB2BC72" w:rsidR="003A4C40" w:rsidRPr="00312974" w:rsidRDefault="000D2C5A" w:rsidP="003A4C40">
      <w:pPr>
        <w:rPr>
          <w:rPrChange w:id="5020" w:author="Rodion" w:date="2019-12-09T02:09:00Z">
            <w:rPr/>
          </w:rPrChange>
        </w:rPr>
      </w:pPr>
      <w:r w:rsidRPr="00312974">
        <w:rPr>
          <w:rPrChange w:id="5021" w:author="Rodion" w:date="2019-12-09T02:09:00Z">
            <w:rPr/>
          </w:rPrChange>
        </w:rPr>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pPr>
        <w:rPr>
          <w:rPrChange w:id="5022" w:author="Rodion" w:date="2019-12-09T02:09:00Z">
            <w:rPr/>
          </w:rPrChange>
        </w:rPr>
      </w:pPr>
      <w:r w:rsidRPr="00312974">
        <w:rPr>
          <w:rPrChange w:id="5023" w:author="Rodion" w:date="2019-12-09T02:09:00Z">
            <w:rPr/>
          </w:rPrChange>
        </w:rPr>
        <w:t>{ success: true }</w:t>
      </w:r>
    </w:p>
    <w:p w14:paraId="528EC8AA" w14:textId="40EC20BE" w:rsidR="008A6962" w:rsidRPr="00312974" w:rsidRDefault="008A6962">
      <w:pPr>
        <w:spacing w:after="160" w:line="259" w:lineRule="auto"/>
        <w:ind w:firstLine="0"/>
        <w:jc w:val="left"/>
        <w:rPr>
          <w:ins w:id="5024" w:author="Rodion Kharabet" w:date="2019-12-06T03:07:00Z"/>
          <w:rPrChange w:id="5025" w:author="Rodion" w:date="2019-12-09T02:09:00Z">
            <w:rPr>
              <w:ins w:id="5026" w:author="Rodion Kharabet" w:date="2019-12-06T03:07:00Z"/>
            </w:rPr>
          </w:rPrChange>
        </w:rPr>
      </w:pPr>
      <w:ins w:id="5027" w:author="Rodion Kharabet" w:date="2019-12-06T03:07:00Z">
        <w:r w:rsidRPr="00312974">
          <w:rPr>
            <w:rPrChange w:id="5028" w:author="Rodion" w:date="2019-12-09T02:09:00Z">
              <w:rPr/>
            </w:rPrChange>
          </w:rPr>
          <w:br w:type="page"/>
        </w:r>
      </w:ins>
    </w:p>
    <w:p w14:paraId="3DB0E6A6" w14:textId="468D4F09" w:rsidR="000D2C5A" w:rsidRPr="00312974" w:rsidDel="008A6962" w:rsidRDefault="000D2C5A" w:rsidP="00601511">
      <w:pPr>
        <w:ind w:firstLine="0"/>
        <w:rPr>
          <w:del w:id="5029" w:author="Rodion Kharabet" w:date="2019-12-06T03:07:00Z"/>
          <w:rPrChange w:id="5030" w:author="Rodion" w:date="2019-12-09T02:09:00Z">
            <w:rPr>
              <w:del w:id="5031" w:author="Rodion Kharabet" w:date="2019-12-06T03:07:00Z"/>
            </w:rPr>
          </w:rPrChange>
        </w:rPr>
      </w:pPr>
    </w:p>
    <w:p w14:paraId="3E404C79" w14:textId="02F19A02" w:rsidR="003A4C40" w:rsidRPr="00312974" w:rsidRDefault="005713BF" w:rsidP="00F347BE">
      <w:pPr>
        <w:pStyle w:val="Heading4"/>
        <w:rPr>
          <w:rPrChange w:id="5032" w:author="Rodion" w:date="2019-12-09T02:09:00Z">
            <w:rPr/>
          </w:rPrChange>
        </w:rPr>
      </w:pPr>
      <w:ins w:id="5033" w:author="Rodion Kharabet" w:date="2019-12-06T03:09:00Z">
        <w:r w:rsidRPr="00312974">
          <w:rPr>
            <w:rPrChange w:id="5034" w:author="Rodion" w:date="2019-12-09T02:09:00Z">
              <w:rPr/>
            </w:rPrChange>
          </w:rPr>
          <w:t>3</w:t>
        </w:r>
      </w:ins>
      <w:del w:id="5035" w:author="Rodion Kharabet" w:date="2019-12-06T03:09:00Z">
        <w:r w:rsidR="003A4C40" w:rsidRPr="00312974" w:rsidDel="005713BF">
          <w:rPr>
            <w:rPrChange w:id="5036" w:author="Rodion" w:date="2019-12-09T02:09:00Z">
              <w:rPr/>
            </w:rPrChange>
          </w:rPr>
          <w:delText>4</w:delText>
        </w:r>
      </w:del>
      <w:r w:rsidR="003A4C40" w:rsidRPr="00312974">
        <w:rPr>
          <w:rPrChange w:id="5037" w:author="Rodion" w:date="2019-12-09T02:09:00Z">
            <w:rPr/>
          </w:rPrChange>
        </w:rPr>
        <w:t>.3.1.7 UserProductToBinByRfid</w:t>
      </w:r>
    </w:p>
    <w:p w14:paraId="43C29D6A" w14:textId="77777777" w:rsidR="003A4C40" w:rsidRPr="00312974" w:rsidRDefault="003A4C40" w:rsidP="003A4C40">
      <w:pPr>
        <w:rPr>
          <w:rPrChange w:id="5038" w:author="Rodion" w:date="2019-12-09T02:09:00Z">
            <w:rPr/>
          </w:rPrChange>
        </w:rPr>
      </w:pPr>
    </w:p>
    <w:p w14:paraId="29149F6D" w14:textId="36EE90DE" w:rsidR="00D44BBC" w:rsidRPr="00312974" w:rsidRDefault="00D44BBC" w:rsidP="003A4C40">
      <w:pPr>
        <w:rPr>
          <w:rPrChange w:id="5039" w:author="Rodion" w:date="2019-12-09T02:09:00Z">
            <w:rPr/>
          </w:rPrChange>
        </w:rPr>
      </w:pPr>
      <w:r w:rsidRPr="00312974">
        <w:rPr>
          <w:rPrChange w:id="5040" w:author="Rodion" w:date="2019-12-09T02:09:00Z">
            <w:rPr/>
          </w:rPrChange>
        </w:rPr>
        <w:t>UserProductToBinByRfid</w:t>
      </w:r>
      <w:del w:id="5041" w:author="Rodion Kharabet" w:date="2019-12-06T03:08:00Z">
        <w:r w:rsidRPr="00312974" w:rsidDel="008A6962">
          <w:rPr>
            <w:rPrChange w:id="5042" w:author="Rodion" w:date="2019-12-09T02:09:00Z">
              <w:rPr/>
            </w:rPrChange>
          </w:rPr>
          <w:delText xml:space="preserve"> –</w:delText>
        </w:r>
      </w:del>
      <w:ins w:id="5043" w:author="Rodion Kharabet" w:date="2019-12-06T03:08:00Z">
        <w:r w:rsidR="008A6962" w:rsidRPr="00312974">
          <w:rPr>
            <w:rPrChange w:id="5044" w:author="Rodion" w:date="2019-12-09T02:09:00Z">
              <w:rPr/>
            </w:rPrChange>
          </w:rPr>
          <w:t>.</w:t>
        </w:r>
      </w:ins>
      <w:r w:rsidRPr="00312974">
        <w:rPr>
          <w:rPrChange w:id="5045" w:author="Rodion" w:date="2019-12-09T02:09:00Z">
            <w:rPr/>
          </w:rPrChange>
        </w:rPr>
        <w:t xml:space="preserve"> Виконує ті самі дії, що і метод UserProductToBin</w:t>
      </w:r>
      <w:r w:rsidR="00B13814" w:rsidRPr="00312974">
        <w:rPr>
          <w:rPrChange w:id="5046" w:author="Rodion" w:date="2019-12-09T02:09:00Z">
            <w:rPr/>
          </w:rPrChange>
        </w:rPr>
        <w:t xml:space="preserve">. Критерієм пошуку запису для видалення є інший запис, що пов’язує </w:t>
      </w:r>
      <w:del w:id="5047" w:author="Rodion Kharabet" w:date="2019-12-06T02:35:00Z">
        <w:r w:rsidR="00B13814" w:rsidRPr="00312974" w:rsidDel="00CA5EF9">
          <w:rPr>
            <w:rPrChange w:id="5048" w:author="Rodion" w:date="2019-12-09T02:09:00Z">
              <w:rPr/>
            </w:rPrChange>
          </w:rPr>
          <w:delText>RFID мітку</w:delText>
        </w:r>
      </w:del>
      <w:ins w:id="5049" w:author="Rodion Kharabet" w:date="2019-12-06T02:35:00Z">
        <w:r w:rsidR="00CA5EF9" w:rsidRPr="00312974">
          <w:rPr>
            <w:rPrChange w:id="5050" w:author="Rodion" w:date="2019-12-09T02:09:00Z">
              <w:rPr/>
            </w:rPrChange>
          </w:rPr>
          <w:t>RFID-мітку</w:t>
        </w:r>
      </w:ins>
      <w:r w:rsidR="00B13814" w:rsidRPr="00312974">
        <w:rPr>
          <w:rPrChange w:id="5051" w:author="Rodion" w:date="2019-12-09T02:09:00Z">
            <w:rPr/>
          </w:rPrChange>
        </w:rPr>
        <w:t xml:space="preserve"> та товар</w:t>
      </w:r>
      <w:r w:rsidRPr="00312974">
        <w:rPr>
          <w:rPrChange w:id="5052" w:author="Rodion" w:date="2019-12-09T02:09:00Z">
            <w:rPr/>
          </w:rPrChange>
        </w:rPr>
        <w:t>.</w:t>
      </w:r>
      <w:r w:rsidR="0036323D" w:rsidRPr="00312974">
        <w:rPr>
          <w:rPrChange w:id="5053" w:author="Rodion" w:date="2019-12-09T02:09:00Z">
            <w:rPr/>
          </w:rPrChange>
        </w:rPr>
        <w:t xml:space="preserve"> </w:t>
      </w:r>
      <w:r w:rsidR="00A032BC" w:rsidRPr="00312974">
        <w:rPr>
          <w:rPrChange w:id="5054" w:author="Rodion" w:date="2019-12-09T02:09:00Z">
            <w:rPr/>
          </w:rPrChange>
        </w:rPr>
        <w:t xml:space="preserve">Цей запис знаходиться за переданим до </w:t>
      </w:r>
      <w:r w:rsidR="006402FB" w:rsidRPr="00312974">
        <w:rPr>
          <w:rPrChange w:id="5055" w:author="Rodion" w:date="2019-12-09T02:09:00Z">
            <w:rPr/>
          </w:rPrChange>
        </w:rPr>
        <w:t>запиту</w:t>
      </w:r>
      <w:r w:rsidR="00A032BC" w:rsidRPr="00312974">
        <w:rPr>
          <w:rPrChange w:id="5056" w:author="Rodion" w:date="2019-12-09T02:09:00Z">
            <w:rPr/>
          </w:rPrChange>
        </w:rPr>
        <w:t xml:space="preserve"> ідентифікатором мітки. </w:t>
      </w:r>
      <w:r w:rsidR="0036323D" w:rsidRPr="00312974">
        <w:rPr>
          <w:rPrChange w:id="5057" w:author="Rodion" w:date="2019-12-09T02:09:00Z">
            <w:rPr/>
          </w:rPrChange>
        </w:rPr>
        <w:t xml:space="preserve">Після успішного видалення </w:t>
      </w:r>
      <w:r w:rsidR="00A032BC" w:rsidRPr="00312974">
        <w:rPr>
          <w:rPrChange w:id="5058" w:author="Rodion" w:date="2019-12-09T02:09:00Z">
            <w:rPr/>
          </w:rPrChange>
        </w:rPr>
        <w:t xml:space="preserve">товару з моніторингу для поточного користувача, </w:t>
      </w:r>
      <w:r w:rsidR="0036323D" w:rsidRPr="00312974">
        <w:rPr>
          <w:rPrChange w:id="5059" w:author="Rodion" w:date="2019-12-09T02:09:00Z">
            <w:rPr/>
          </w:rPrChange>
        </w:rPr>
        <w:t xml:space="preserve">запис, що пов’язує </w:t>
      </w:r>
      <w:del w:id="5060" w:author="Rodion Kharabet" w:date="2019-12-06T02:35:00Z">
        <w:r w:rsidR="0036323D" w:rsidRPr="00312974" w:rsidDel="00CA5EF9">
          <w:rPr>
            <w:rPrChange w:id="5061" w:author="Rodion" w:date="2019-12-09T02:09:00Z">
              <w:rPr/>
            </w:rPrChange>
          </w:rPr>
          <w:delText>RFID мітку</w:delText>
        </w:r>
      </w:del>
      <w:ins w:id="5062" w:author="Rodion Kharabet" w:date="2019-12-06T02:35:00Z">
        <w:r w:rsidR="00CA5EF9" w:rsidRPr="00312974">
          <w:rPr>
            <w:rPrChange w:id="5063" w:author="Rodion" w:date="2019-12-09T02:09:00Z">
              <w:rPr/>
            </w:rPrChange>
          </w:rPr>
          <w:t>RFID-мітку</w:t>
        </w:r>
      </w:ins>
      <w:r w:rsidR="0036323D" w:rsidRPr="00312974">
        <w:rPr>
          <w:rPrChange w:id="5064" w:author="Rodion" w:date="2019-12-09T02:09:00Z">
            <w:rPr/>
          </w:rPrChange>
        </w:rPr>
        <w:t xml:space="preserve"> та товар, видаляється з бази даних. </w:t>
      </w:r>
      <w:del w:id="5065" w:author="Rodion" w:date="2019-12-05T23:59:00Z">
        <w:r w:rsidR="0036323D" w:rsidRPr="00312974" w:rsidDel="00AB0F99">
          <w:rPr>
            <w:rPrChange w:id="5066" w:author="Rodion" w:date="2019-12-09T02:09:00Z">
              <w:rPr/>
            </w:rPrChange>
          </w:rPr>
          <w:delText>RFID мітка</w:delText>
        </w:r>
      </w:del>
      <w:ins w:id="5067" w:author="Rodion" w:date="2019-12-05T23:59:00Z">
        <w:r w:rsidR="00AB0F99" w:rsidRPr="00312974">
          <w:rPr>
            <w:rPrChange w:id="5068" w:author="Rodion" w:date="2019-12-09T02:09:00Z">
              <w:rPr/>
            </w:rPrChange>
          </w:rPr>
          <w:t>RFID-мітка</w:t>
        </w:r>
      </w:ins>
      <w:r w:rsidR="0036323D" w:rsidRPr="00312974">
        <w:rPr>
          <w:rPrChange w:id="5069" w:author="Rodion" w:date="2019-12-09T02:09:00Z">
            <w:rPr/>
          </w:rPrChange>
        </w:rPr>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pPr>
        <w:rPr>
          <w:rPrChange w:id="5070" w:author="Rodion" w:date="2019-12-09T02:09:00Z">
            <w:rPr/>
          </w:rPrChange>
        </w:rPr>
      </w:pPr>
      <w:r w:rsidRPr="00312974">
        <w:rPr>
          <w:rPrChange w:id="5071" w:author="Rodion" w:date="2019-12-09T02:09:00Z">
            <w:rPr/>
          </w:rPrChange>
        </w:rPr>
        <w:t>HTTP запит: POST /api/user-product-to-bin-by-</w:t>
      </w:r>
      <w:r w:rsidR="00796E15" w:rsidRPr="00312974">
        <w:rPr>
          <w:rPrChange w:id="5072" w:author="Rodion" w:date="2019-12-09T02:09:00Z">
            <w:rPr/>
          </w:rPrChange>
        </w:rPr>
        <w:t>rfid</w:t>
      </w:r>
      <w:r w:rsidRPr="00312974">
        <w:rPr>
          <w:rPrChange w:id="5073" w:author="Rodion" w:date="2019-12-09T02:09:00Z">
            <w:rPr/>
          </w:rPrChange>
        </w:rPr>
        <w:t>.</w:t>
      </w:r>
    </w:p>
    <w:p w14:paraId="708E867A" w14:textId="37DCC9F9" w:rsidR="00F51806" w:rsidRPr="00312974" w:rsidRDefault="00D44BBC" w:rsidP="00F51806">
      <w:pPr>
        <w:rPr>
          <w:rPrChange w:id="5074" w:author="Rodion" w:date="2019-12-09T02:09:00Z">
            <w:rPr/>
          </w:rPrChange>
        </w:rPr>
      </w:pPr>
      <w:r w:rsidRPr="00312974">
        <w:rPr>
          <w:rPrChange w:id="5075" w:author="Rodion" w:date="2019-12-09T02:09:00Z">
            <w:rPr/>
          </w:rPrChange>
        </w:rPr>
        <w:t>Параметри URL запиту</w:t>
      </w:r>
      <w:r w:rsidR="00F51806" w:rsidRPr="00312974">
        <w:rPr>
          <w:rPrChange w:id="5076" w:author="Rodion" w:date="2019-12-09T02:09:00Z">
            <w:rPr/>
          </w:rPrChange>
        </w:rPr>
        <w:t xml:space="preserve"> методу UserProductToBinByRfid наведено у </w:t>
      </w:r>
      <w:del w:id="5077" w:author="Rodion Kharabet" w:date="2019-12-06T03:02:00Z">
        <w:r w:rsidR="00F51806" w:rsidRPr="00312974" w:rsidDel="006B702B">
          <w:rPr>
            <w:rPrChange w:id="5078" w:author="Rodion" w:date="2019-12-09T02:09:00Z">
              <w:rPr/>
            </w:rPrChange>
          </w:rPr>
          <w:delText>таблиці 4.</w:delText>
        </w:r>
      </w:del>
      <w:ins w:id="5079" w:author="Rodion Kharabet" w:date="2019-12-06T03:02:00Z">
        <w:r w:rsidR="006B702B" w:rsidRPr="00312974">
          <w:rPr>
            <w:rPrChange w:id="5080" w:author="Rodion" w:date="2019-12-09T02:09:00Z">
              <w:rPr/>
            </w:rPrChange>
          </w:rPr>
          <w:t>таблиці 3.</w:t>
        </w:r>
      </w:ins>
      <w:r w:rsidR="00F51806" w:rsidRPr="00312974">
        <w:rPr>
          <w:rPrChange w:id="5081" w:author="Rodion" w:date="2019-12-09T02:09:00Z">
            <w:rPr/>
          </w:rPrChange>
        </w:rPr>
        <w:t>7.</w:t>
      </w:r>
    </w:p>
    <w:p w14:paraId="26C9F27A" w14:textId="77777777" w:rsidR="00F51806" w:rsidRPr="00312974" w:rsidRDefault="00F51806" w:rsidP="00F51806">
      <w:pPr>
        <w:rPr>
          <w:rPrChange w:id="5082" w:author="Rodion" w:date="2019-12-09T02:09:00Z">
            <w:rPr/>
          </w:rPrChange>
        </w:rPr>
      </w:pPr>
    </w:p>
    <w:p w14:paraId="638238A9" w14:textId="4ECCF53D" w:rsidR="00D44BBC" w:rsidRPr="00312974" w:rsidRDefault="00F51806" w:rsidP="00F51806">
      <w:pPr>
        <w:rPr>
          <w:rPrChange w:id="5083" w:author="Rodion" w:date="2019-12-09T02:09:00Z">
            <w:rPr/>
          </w:rPrChange>
        </w:rPr>
      </w:pPr>
      <w:del w:id="5084" w:author="Rodion Kharabet" w:date="2019-12-06T03:02:00Z">
        <w:r w:rsidRPr="00312974" w:rsidDel="006B702B">
          <w:rPr>
            <w:rPrChange w:id="5085" w:author="Rodion" w:date="2019-12-09T02:09:00Z">
              <w:rPr/>
            </w:rPrChange>
          </w:rPr>
          <w:delText>Таблиця 4.</w:delText>
        </w:r>
      </w:del>
      <w:ins w:id="5086" w:author="Rodion Kharabet" w:date="2019-12-06T03:02:00Z">
        <w:r w:rsidR="006B702B" w:rsidRPr="00312974">
          <w:rPr>
            <w:rPrChange w:id="5087" w:author="Rodion" w:date="2019-12-09T02:09:00Z">
              <w:rPr/>
            </w:rPrChange>
          </w:rPr>
          <w:t>Таблиця 3.</w:t>
        </w:r>
      </w:ins>
      <w:r w:rsidRPr="00312974">
        <w:rPr>
          <w:rPrChange w:id="5088" w:author="Rodion" w:date="2019-12-09T02:09:00Z">
            <w:rPr/>
          </w:rPrChange>
        </w:rPr>
        <w:t>7</w:t>
      </w:r>
    </w:p>
    <w:tbl>
      <w:tblPr>
        <w:tblStyle w:val="TableGrid"/>
        <w:tblW w:w="0" w:type="auto"/>
        <w:tblLook w:val="04A0" w:firstRow="1" w:lastRow="0" w:firstColumn="1" w:lastColumn="0" w:noHBand="0" w:noVBand="1"/>
      </w:tblPr>
      <w:tblGrid>
        <w:gridCol w:w="5234"/>
        <w:gridCol w:w="5242"/>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rPr>
                <w:rPrChange w:id="5089" w:author="Rodion" w:date="2019-12-09T02:09:00Z">
                  <w:rPr/>
                </w:rPrChange>
              </w:rPr>
            </w:pPr>
            <w:r w:rsidRPr="00312974">
              <w:rPr>
                <w:rPrChange w:id="5090" w:author="Rodion" w:date="2019-12-09T02:09:00Z">
                  <w:rPr/>
                </w:rPrChange>
              </w:rPr>
              <w:t>rfid</w:t>
            </w:r>
          </w:p>
        </w:tc>
        <w:tc>
          <w:tcPr>
            <w:tcW w:w="5265" w:type="dxa"/>
          </w:tcPr>
          <w:p w14:paraId="342047F4" w14:textId="77777777" w:rsidR="00D44BBC" w:rsidRPr="00312974" w:rsidRDefault="00D44BBC" w:rsidP="00A54298">
            <w:pPr>
              <w:ind w:firstLine="0"/>
              <w:rPr>
                <w:rPrChange w:id="5091" w:author="Rodion" w:date="2019-12-09T02:09:00Z">
                  <w:rPr/>
                </w:rPrChange>
              </w:rPr>
            </w:pPr>
            <w:r w:rsidRPr="00312974">
              <w:rPr>
                <w:rPrChange w:id="5092" w:author="Rodion" w:date="2019-12-09T02:09:00Z">
                  <w:rPr/>
                </w:rPrChange>
              </w:rPr>
              <w:t>Тип: string</w:t>
            </w:r>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rPr>
                <w:rPrChange w:id="5093" w:author="Rodion" w:date="2019-12-09T02:09:00Z">
                  <w:rPr/>
                </w:rPrChange>
              </w:rPr>
            </w:pPr>
          </w:p>
        </w:tc>
        <w:tc>
          <w:tcPr>
            <w:tcW w:w="5265" w:type="dxa"/>
          </w:tcPr>
          <w:p w14:paraId="2D6FDCEF" w14:textId="298199B2" w:rsidR="00D44BBC" w:rsidRPr="00312974" w:rsidRDefault="00D44BBC" w:rsidP="00A54298">
            <w:pPr>
              <w:ind w:firstLine="0"/>
              <w:rPr>
                <w:rPrChange w:id="5094" w:author="Rodion" w:date="2019-12-09T02:09:00Z">
                  <w:rPr/>
                </w:rPrChange>
              </w:rPr>
            </w:pPr>
            <w:r w:rsidRPr="00312974">
              <w:rPr>
                <w:rPrChange w:id="5095" w:author="Rodion" w:date="2019-12-09T02:09:00Z">
                  <w:rPr/>
                </w:rPrChange>
              </w:rPr>
              <w:t xml:space="preserve">Опис: ідентифікатор </w:t>
            </w:r>
            <w:del w:id="5096" w:author="Rodion Kharabet" w:date="2019-12-06T02:57:00Z">
              <w:r w:rsidR="00796E15" w:rsidRPr="00312974" w:rsidDel="003E415E">
                <w:rPr>
                  <w:rPrChange w:id="5097" w:author="Rodion" w:date="2019-12-09T02:09:00Z">
                    <w:rPr/>
                  </w:rPrChange>
                </w:rPr>
                <w:delText>RFID мітки</w:delText>
              </w:r>
            </w:del>
            <w:ins w:id="5098" w:author="Rodion Kharabet" w:date="2019-12-06T02:57:00Z">
              <w:r w:rsidR="003E415E" w:rsidRPr="00312974">
                <w:rPr>
                  <w:rPrChange w:id="5099" w:author="Rodion" w:date="2019-12-09T02:09:00Z">
                    <w:rPr/>
                  </w:rPrChange>
                </w:rPr>
                <w:t>RFID-мітки</w:t>
              </w:r>
            </w:ins>
          </w:p>
        </w:tc>
      </w:tr>
    </w:tbl>
    <w:p w14:paraId="30D861BC" w14:textId="77777777" w:rsidR="003A4C40" w:rsidRPr="00312974" w:rsidRDefault="00D44BBC" w:rsidP="003A4C40">
      <w:pPr>
        <w:rPr>
          <w:rPrChange w:id="5100" w:author="Rodion" w:date="2019-12-09T02:09:00Z">
            <w:rPr/>
          </w:rPrChange>
        </w:rPr>
      </w:pPr>
      <w:r w:rsidRPr="00312974">
        <w:rPr>
          <w:rPrChange w:id="5101" w:author="Rodion" w:date="2019-12-09T02:09:00Z">
            <w:rPr/>
          </w:rPrChange>
        </w:rPr>
        <w:t xml:space="preserve">Якщо запит виконано успішно, тіло відповіді буде мати наступний вигляд у JSON форматі: </w:t>
      </w:r>
    </w:p>
    <w:p w14:paraId="5F1EFA6D" w14:textId="4EEB3836" w:rsidR="00D44BBC" w:rsidRPr="00312974" w:rsidRDefault="00D44BBC" w:rsidP="003A4C40">
      <w:pPr>
        <w:rPr>
          <w:rPrChange w:id="5102" w:author="Rodion" w:date="2019-12-09T02:09:00Z">
            <w:rPr/>
          </w:rPrChange>
        </w:rPr>
      </w:pPr>
      <w:r w:rsidRPr="00312974">
        <w:rPr>
          <w:rPrChange w:id="5103" w:author="Rodion" w:date="2019-12-09T02:09:00Z">
            <w:rPr/>
          </w:rPrChange>
        </w:rPr>
        <w:t>{ success: true }</w:t>
      </w:r>
    </w:p>
    <w:p w14:paraId="55FB69BF" w14:textId="1C1DD516" w:rsidR="00D44BBC" w:rsidRPr="00312974" w:rsidRDefault="00326093" w:rsidP="003A4C40">
      <w:pPr>
        <w:rPr>
          <w:rPrChange w:id="5104" w:author="Rodion" w:date="2019-12-09T02:09:00Z">
            <w:rPr/>
          </w:rPrChange>
        </w:rPr>
      </w:pPr>
      <w:r w:rsidRPr="00312974">
        <w:rPr>
          <w:rPrChange w:id="5105" w:author="Rodion" w:date="2019-12-09T02:09:00Z">
            <w:rPr/>
          </w:rPrChange>
        </w:rPr>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rPr>
          <w:rPrChange w:id="5106" w:author="Rodion" w:date="2019-12-09T02:09:00Z">
            <w:rPr/>
          </w:rPrChange>
        </w:rPr>
      </w:pPr>
    </w:p>
    <w:p w14:paraId="064A9F51" w14:textId="6E79E5DC" w:rsidR="003A4C40" w:rsidRPr="00312974" w:rsidRDefault="003A4C40" w:rsidP="003A4C40">
      <w:pPr>
        <w:pStyle w:val="Heading3"/>
        <w:rPr>
          <w:rPrChange w:id="5107" w:author="Rodion" w:date="2019-12-09T02:09:00Z">
            <w:rPr/>
          </w:rPrChange>
        </w:rPr>
      </w:pPr>
      <w:del w:id="5108" w:author="Rodion Kharabet" w:date="2019-12-06T03:09:00Z">
        <w:r w:rsidRPr="00312974" w:rsidDel="005713BF">
          <w:rPr>
            <w:rPrChange w:id="5109" w:author="Rodion" w:date="2019-12-09T02:09:00Z">
              <w:rPr/>
            </w:rPrChange>
          </w:rPr>
          <w:delText>4</w:delText>
        </w:r>
      </w:del>
      <w:bookmarkStart w:id="5110" w:name="_Toc26763223"/>
      <w:ins w:id="5111" w:author="Rodion Kharabet" w:date="2019-12-06T03:09:00Z">
        <w:r w:rsidR="005713BF" w:rsidRPr="00312974">
          <w:rPr>
            <w:rPrChange w:id="5112" w:author="Rodion" w:date="2019-12-09T02:09:00Z">
              <w:rPr/>
            </w:rPrChange>
          </w:rPr>
          <w:t>3</w:t>
        </w:r>
      </w:ins>
      <w:r w:rsidRPr="00312974">
        <w:rPr>
          <w:rPrChange w:id="5113" w:author="Rodion" w:date="2019-12-09T02:09:00Z">
            <w:rPr/>
          </w:rPrChange>
        </w:rPr>
        <w:t>.</w:t>
      </w:r>
      <w:r w:rsidR="008A5660" w:rsidRPr="00312974">
        <w:rPr>
          <w:rPrChange w:id="5114" w:author="Rodion" w:date="2019-12-09T02:09:00Z">
            <w:rPr/>
          </w:rPrChange>
        </w:rPr>
        <w:t>3</w:t>
      </w:r>
      <w:r w:rsidRPr="00312974">
        <w:rPr>
          <w:rPrChange w:id="5115" w:author="Rodion" w:date="2019-12-09T02:09:00Z">
            <w:rPr/>
          </w:rPrChange>
        </w:rPr>
        <w:t>.2 Клієнтський веб-застосунок</w:t>
      </w:r>
      <w:bookmarkEnd w:id="5110"/>
    </w:p>
    <w:p w14:paraId="2DE468EC" w14:textId="77777777" w:rsidR="003A4C40" w:rsidRPr="00312974" w:rsidRDefault="003A4C40" w:rsidP="00601511">
      <w:pPr>
        <w:ind w:firstLine="0"/>
        <w:rPr>
          <w:rPrChange w:id="5116" w:author="Rodion" w:date="2019-12-09T02:09:00Z">
            <w:rPr/>
          </w:rPrChange>
        </w:rPr>
      </w:pPr>
    </w:p>
    <w:p w14:paraId="6B6C7A9F" w14:textId="19CB8189" w:rsidR="00AB4C62" w:rsidRPr="00312974" w:rsidRDefault="00326093" w:rsidP="003A4C40">
      <w:pPr>
        <w:rPr>
          <w:rPrChange w:id="5117" w:author="Rodion" w:date="2019-12-09T02:09:00Z">
            <w:rPr/>
          </w:rPrChange>
        </w:rPr>
      </w:pPr>
      <w:r w:rsidRPr="00312974">
        <w:rPr>
          <w:rPrChange w:id="5118" w:author="Rodion" w:date="2019-12-09T02:09:00Z">
            <w:rPr/>
          </w:rPrChange>
        </w:rPr>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pPr>
        <w:rPr>
          <w:rPrChange w:id="5119" w:author="Rodion" w:date="2019-12-09T02:09:00Z">
            <w:rPr/>
          </w:rPrChange>
        </w:rPr>
      </w:pPr>
      <w:r w:rsidRPr="00312974">
        <w:rPr>
          <w:rPrChange w:id="5120" w:author="Rodion" w:date="2019-12-09T02:09:00Z">
            <w:rPr/>
          </w:rPrChange>
        </w:rPr>
        <w:lastRenderedPageBreak/>
        <w:t xml:space="preserve">Головна сторінка є основною та містить у собі </w:t>
      </w:r>
      <w:r w:rsidR="00831018" w:rsidRPr="00312974">
        <w:rPr>
          <w:rPrChange w:id="5121" w:author="Rodion" w:date="2019-12-09T02:09:00Z">
            <w:rPr/>
          </w:rPrChange>
        </w:rPr>
        <w:t>посилання на сторінки для додавання та видалення товарів</w:t>
      </w:r>
      <w:r w:rsidR="00AB4C62" w:rsidRPr="00312974">
        <w:rPr>
          <w:rPrChange w:id="5122" w:author="Rodion" w:date="2019-12-09T02:09:00Z">
            <w:rPr/>
          </w:rPrChange>
        </w:rPr>
        <w:t xml:space="preserve"> через камеру смартфону</w:t>
      </w:r>
      <w:r w:rsidR="00831018" w:rsidRPr="00312974">
        <w:rPr>
          <w:rPrChange w:id="5123" w:author="Rodion" w:date="2019-12-09T02:09:00Z">
            <w:rPr/>
          </w:rPrChange>
        </w:rPr>
        <w:t xml:space="preserve">, список </w:t>
      </w:r>
      <w:r w:rsidR="00AB4C62" w:rsidRPr="00312974">
        <w:rPr>
          <w:rPrChange w:id="5124" w:author="Rodion" w:date="2019-12-09T02:09:00Z">
            <w:rPr/>
          </w:rPrChange>
        </w:rPr>
        <w:t>наявних в домі товарів на поточний момент часу та кнопку для запису голосових команд.</w:t>
      </w:r>
      <w:r w:rsidR="00712AB7" w:rsidRPr="00312974">
        <w:rPr>
          <w:rPrChange w:id="5125" w:author="Rodion" w:date="2019-12-09T02:09:00Z">
            <w:rPr/>
          </w:rPrChange>
        </w:rPr>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32F22DC2" w:rsidR="00712AB7" w:rsidRPr="00312974" w:rsidRDefault="00712AB7" w:rsidP="003A4C40">
      <w:pPr>
        <w:pStyle w:val="ListParagraph"/>
        <w:rPr>
          <w:rPrChange w:id="5126" w:author="Rodion" w:date="2019-12-09T02:09:00Z">
            <w:rPr/>
          </w:rPrChange>
        </w:rPr>
      </w:pPr>
      <w:r w:rsidRPr="00312974">
        <w:rPr>
          <w:rPrChange w:id="5127" w:author="Rodion" w:date="2019-12-09T02:09:00Z">
            <w:rPr/>
          </w:rPrChange>
        </w:rPr>
        <w:t xml:space="preserve">Прив’язати </w:t>
      </w:r>
      <w:del w:id="5128" w:author="Rodion Kharabet" w:date="2019-12-06T02:35:00Z">
        <w:r w:rsidRPr="00312974" w:rsidDel="00CA5EF9">
          <w:rPr>
            <w:rPrChange w:id="5129" w:author="Rodion" w:date="2019-12-09T02:09:00Z">
              <w:rPr/>
            </w:rPrChange>
          </w:rPr>
          <w:delText>RFID мітку</w:delText>
        </w:r>
      </w:del>
      <w:ins w:id="5130" w:author="Rodion Kharabet" w:date="2019-12-06T02:35:00Z">
        <w:r w:rsidR="00CA5EF9" w:rsidRPr="00312974">
          <w:rPr>
            <w:rPrChange w:id="5131" w:author="Rodion" w:date="2019-12-09T02:09:00Z">
              <w:rPr/>
            </w:rPrChange>
          </w:rPr>
          <w:t>RFID-мітку</w:t>
        </w:r>
      </w:ins>
      <w:r w:rsidRPr="00312974">
        <w:rPr>
          <w:rPrChange w:id="5132" w:author="Rodion" w:date="2019-12-09T02:09:00Z">
            <w:rPr/>
          </w:rPrChange>
        </w:rPr>
        <w:t>. При натисканні на ц</w:t>
      </w:r>
      <w:r w:rsidR="00877F23" w:rsidRPr="00312974">
        <w:rPr>
          <w:rPrChange w:id="5133" w:author="Rodion" w:date="2019-12-09T02:09:00Z">
            <w:rPr/>
          </w:rPrChange>
        </w:rPr>
        <w:t xml:space="preserve">ей пункт меню, якщо в системі існує вільна </w:t>
      </w:r>
      <w:del w:id="5134" w:author="Rodion" w:date="2019-12-05T23:59:00Z">
        <w:r w:rsidR="00877F23" w:rsidRPr="00312974" w:rsidDel="00AB0F99">
          <w:rPr>
            <w:rPrChange w:id="5135" w:author="Rodion" w:date="2019-12-09T02:09:00Z">
              <w:rPr/>
            </w:rPrChange>
          </w:rPr>
          <w:delText>RFID мітка</w:delText>
        </w:r>
      </w:del>
      <w:ins w:id="5136" w:author="Rodion" w:date="2019-12-05T23:59:00Z">
        <w:r w:rsidR="00AB0F99" w:rsidRPr="00312974">
          <w:rPr>
            <w:rPrChange w:id="5137" w:author="Rodion" w:date="2019-12-09T02:09:00Z">
              <w:rPr/>
            </w:rPrChange>
          </w:rPr>
          <w:t>RFID-мітка</w:t>
        </w:r>
      </w:ins>
      <w:r w:rsidR="00877F23" w:rsidRPr="00312974">
        <w:rPr>
          <w:rPrChange w:id="5138" w:author="Rodion" w:date="2019-12-09T02:09:00Z">
            <w:rPr/>
          </w:rPrChange>
        </w:rPr>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rPr>
          <w:rPrChange w:id="5139" w:author="Rodion" w:date="2019-12-09T02:09:00Z">
            <w:rPr/>
          </w:rPrChange>
        </w:rPr>
      </w:pPr>
      <w:r w:rsidRPr="00312974">
        <w:rPr>
          <w:rPrChange w:id="5140" w:author="Rodion" w:date="2019-12-09T02:09:00Z">
            <w:rPr/>
          </w:rPrChange>
        </w:rPr>
        <w:t>Редагувати</w:t>
      </w:r>
      <w:r w:rsidR="00877F23" w:rsidRPr="00312974">
        <w:rPr>
          <w:rPrChange w:id="5141" w:author="Rodion" w:date="2019-12-09T02:09:00Z">
            <w:rPr/>
          </w:rPrChange>
        </w:rPr>
        <w:t xml:space="preserve">. </w:t>
      </w:r>
      <w:r w:rsidR="0038298E" w:rsidRPr="00312974">
        <w:rPr>
          <w:rPrChange w:id="5142" w:author="Rodion" w:date="2019-12-09T02:09:00Z">
            <w:rPr/>
          </w:rPrChange>
        </w:rPr>
        <w:t xml:space="preserve">Ця дія перенаправляє користувача на </w:t>
      </w:r>
      <w:r w:rsidR="006402FB" w:rsidRPr="00312974">
        <w:rPr>
          <w:rPrChange w:id="5143" w:author="Rodion" w:date="2019-12-09T02:09:00Z">
            <w:rPr/>
          </w:rPrChange>
        </w:rPr>
        <w:t>сторінку</w:t>
      </w:r>
      <w:r w:rsidR="0038298E" w:rsidRPr="00312974">
        <w:rPr>
          <w:rPrChange w:id="5144" w:author="Rodion" w:date="2019-12-09T02:09:00Z">
            <w:rPr/>
          </w:rPrChange>
        </w:rPr>
        <w:t xml:space="preserve"> редагування,  де можна </w:t>
      </w:r>
      <w:r w:rsidR="0042722F" w:rsidRPr="00312974">
        <w:rPr>
          <w:rPrChange w:id="5145" w:author="Rodion" w:date="2019-12-09T02:09:00Z">
            <w:rPr/>
          </w:rPrChange>
        </w:rPr>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rPr>
          <w:rPrChange w:id="5146" w:author="Rodion" w:date="2019-12-09T02:09:00Z">
            <w:rPr/>
          </w:rPrChange>
        </w:rPr>
      </w:pPr>
      <w:r w:rsidRPr="00312974">
        <w:rPr>
          <w:rPrChange w:id="5147" w:author="Rodion" w:date="2019-12-09T02:09:00Z">
            <w:rPr/>
          </w:rPrChange>
        </w:rPr>
        <w:t>Видалити</w:t>
      </w:r>
      <w:r w:rsidR="0042722F" w:rsidRPr="00312974">
        <w:rPr>
          <w:rPrChange w:id="5148" w:author="Rodion" w:date="2019-12-09T02:09:00Z">
            <w:rPr/>
          </w:rPrChange>
        </w:rPr>
        <w:t xml:space="preserve">. </w:t>
      </w:r>
      <w:r w:rsidR="0038298E" w:rsidRPr="00312974">
        <w:rPr>
          <w:rPrChange w:id="5149" w:author="Rodion" w:date="2019-12-09T02:09:00Z">
            <w:rPr/>
          </w:rPrChange>
        </w:rPr>
        <w:t>Ця дія</w:t>
      </w:r>
      <w:r w:rsidR="0042722F" w:rsidRPr="00312974">
        <w:rPr>
          <w:rPrChange w:id="5150" w:author="Rodion" w:date="2019-12-09T02:09:00Z">
            <w:rPr/>
          </w:rPrChange>
        </w:rPr>
        <w:t xml:space="preserve"> повністю видаляє запис про обраний товар з бази даних</w:t>
      </w:r>
      <w:r w:rsidR="0012177D" w:rsidRPr="00312974">
        <w:rPr>
          <w:rPrChange w:id="5151" w:author="Rodion" w:date="2019-12-09T02:09:00Z">
            <w:rPr/>
          </w:rPrChange>
        </w:rPr>
        <w:t xml:space="preserve"> для поточного користувача.</w:t>
      </w:r>
      <w:r w:rsidR="0042722F" w:rsidRPr="00312974">
        <w:rPr>
          <w:rPrChange w:id="5152" w:author="Rodion" w:date="2019-12-09T02:09:00Z">
            <w:rPr/>
          </w:rPrChange>
        </w:rPr>
        <w:t xml:space="preserve"> </w:t>
      </w:r>
    </w:p>
    <w:p w14:paraId="7A71867B" w14:textId="4EF5F737" w:rsidR="00F1013F" w:rsidRPr="00312974" w:rsidRDefault="00F1013F">
      <w:pPr>
        <w:rPr>
          <w:ins w:id="5153" w:author="Rodion Kharabet" w:date="2019-12-06T03:11:00Z"/>
          <w:rPrChange w:id="5154" w:author="Rodion" w:date="2019-12-09T02:09:00Z">
            <w:rPr>
              <w:ins w:id="5155" w:author="Rodion Kharabet" w:date="2019-12-06T03:11:00Z"/>
            </w:rPr>
          </w:rPrChange>
        </w:rPr>
        <w:pPrChange w:id="5156" w:author="Rodion Kharabet" w:date="2019-12-06T03:11:00Z">
          <w:pPr>
            <w:pStyle w:val="ListParagraph"/>
          </w:pPr>
        </w:pPrChange>
      </w:pPr>
      <w:moveToRangeStart w:id="5157" w:author="Rodion Kharabet" w:date="2019-12-06T03:10:00Z" w:name="move26494243"/>
      <w:moveTo w:id="5158" w:author="Rodion Kharabet" w:date="2019-12-06T03:10:00Z">
        <w:r w:rsidRPr="00312974">
          <w:rPr>
            <w:rPrChange w:id="5159" w:author="Rodion" w:date="2019-12-09T02:09:00Z">
              <w:rPr/>
            </w:rPrChange>
          </w:rPr>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moveTo>
    </w:p>
    <w:p w14:paraId="4D19D238" w14:textId="23512491" w:rsidR="00F1013F" w:rsidRPr="00312974" w:rsidDel="00F1013F" w:rsidRDefault="00F1013F" w:rsidP="00F1013F">
      <w:pPr>
        <w:ind w:firstLine="0"/>
        <w:rPr>
          <w:del w:id="5160" w:author="Rodion Kharabet" w:date="2019-12-06T03:11:00Z"/>
          <w:rPrChange w:id="5161" w:author="Rodion" w:date="2019-12-09T02:09:00Z">
            <w:rPr>
              <w:del w:id="5162" w:author="Rodion Kharabet" w:date="2019-12-06T03:11:00Z"/>
            </w:rPr>
          </w:rPrChange>
        </w:rPr>
      </w:pPr>
      <w:ins w:id="5163" w:author="Rodion Kharabet" w:date="2019-12-06T03:11:00Z">
        <w:r w:rsidRPr="00312974">
          <w:rPr>
            <w:rPrChange w:id="5164" w:author="Rodion" w:date="2019-12-09T02:09:00Z">
              <w:rPr/>
            </w:rPrChange>
          </w:rPr>
          <w:t>Щоб здійснити голосове управління, необхідно на головній сторінці натиснути червону кнопку</w:t>
        </w:r>
      </w:ins>
      <w:ins w:id="5165" w:author="Rodion Kharabet" w:date="2019-12-06T03:12:00Z">
        <w:r w:rsidRPr="00312974">
          <w:rPr>
            <w:rPrChange w:id="5166" w:author="Rodion" w:date="2019-12-09T02:09:00Z">
              <w:rPr/>
            </w:rPrChange>
          </w:rPr>
          <w:t xml:space="preserve"> (вигляд головної сторінки наведено на рисунку 3.6)</w:t>
        </w:r>
      </w:ins>
      <w:ins w:id="5167" w:author="Rodion Kharabet" w:date="2019-12-06T03:11:00Z">
        <w:r w:rsidRPr="00312974">
          <w:rPr>
            <w:rPrChange w:id="5168" w:author="Rodion" w:date="2019-12-09T02:09:00Z">
              <w:rPr/>
            </w:rPrChange>
          </w:rPr>
          <w:t xml:space="preserve">. Це призведе до активації мікрофону пристрою та початку запису голосової команди. Наступним кроком </w:t>
        </w:r>
        <w:r w:rsidRPr="00312974">
          <w:rPr>
            <w:rPrChange w:id="5169" w:author="Rodion" w:date="2019-12-09T02:09:00Z">
              <w:rPr/>
            </w:rPrChange>
          </w:rPr>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ins>
    </w:p>
    <w:p w14:paraId="7AF49987" w14:textId="77777777" w:rsidR="00F1013F" w:rsidRPr="00312974" w:rsidRDefault="00F1013F">
      <w:pPr>
        <w:rPr>
          <w:ins w:id="5170" w:author="Rodion Kharabet" w:date="2019-12-06T03:13:00Z"/>
          <w:moveTo w:id="5171" w:author="Rodion Kharabet" w:date="2019-12-06T03:10:00Z"/>
          <w:rPrChange w:id="5172" w:author="Rodion" w:date="2019-12-09T02:09:00Z">
            <w:rPr>
              <w:ins w:id="5173" w:author="Rodion Kharabet" w:date="2019-12-06T03:13:00Z"/>
              <w:moveTo w:id="5174" w:author="Rodion Kharabet" w:date="2019-12-06T03:10:00Z"/>
            </w:rPr>
          </w:rPrChange>
        </w:rPr>
        <w:pPrChange w:id="5175" w:author="Rodion Kharabet" w:date="2019-12-06T03:12:00Z">
          <w:pPr>
            <w:pStyle w:val="ListParagraph"/>
          </w:pPr>
        </w:pPrChange>
      </w:pPr>
    </w:p>
    <w:moveToRangeEnd w:id="5157"/>
    <w:p w14:paraId="73B05EC2" w14:textId="16C0264F" w:rsidR="00F1013F" w:rsidRPr="00312974" w:rsidRDefault="000F1156">
      <w:pPr>
        <w:ind w:firstLine="0"/>
        <w:rPr>
          <w:rPrChange w:id="5176" w:author="Rodion" w:date="2019-12-09T02:09:00Z">
            <w:rPr/>
          </w:rPrChange>
        </w:rPr>
        <w:pPrChange w:id="5177" w:author="Rodion Kharabet" w:date="2019-12-06T03:12:00Z">
          <w:pPr/>
        </w:pPrChange>
      </w:pPr>
      <w:del w:id="5178" w:author="Rodion Kharabet" w:date="2019-12-06T03:12:00Z">
        <w:r w:rsidRPr="00312974" w:rsidDel="00F1013F">
          <w:rPr>
            <w:rPrChange w:id="5179" w:author="Rodion" w:date="2019-12-09T02:09:00Z">
              <w:rPr/>
            </w:rPrChange>
          </w:rPr>
          <w:delText xml:space="preserve">Вигляд головної сторінки наведено на </w:delText>
        </w:r>
      </w:del>
      <w:del w:id="5180" w:author="Rodion Kharabet" w:date="2019-12-06T02:44:00Z">
        <w:r w:rsidRPr="00312974" w:rsidDel="007F1A84">
          <w:rPr>
            <w:rPrChange w:id="5181" w:author="Rodion" w:date="2019-12-09T02:09:00Z">
              <w:rPr/>
            </w:rPrChange>
          </w:rPr>
          <w:delText>рисунку 4.</w:delText>
        </w:r>
      </w:del>
      <w:del w:id="5182" w:author="Rodion Kharabet" w:date="2019-12-06T03:12:00Z">
        <w:r w:rsidRPr="00312974" w:rsidDel="00F1013F">
          <w:rPr>
            <w:rPrChange w:id="5183" w:author="Rodion" w:date="2019-12-09T02:09:00Z">
              <w:rPr/>
            </w:rPrChange>
          </w:rPr>
          <w:delText>6</w:delText>
        </w:r>
      </w:del>
    </w:p>
    <w:p w14:paraId="6CE409C5" w14:textId="74E70D85" w:rsidR="00831018" w:rsidRPr="00312974" w:rsidRDefault="00DF1D17" w:rsidP="00831018">
      <w:pPr>
        <w:ind w:firstLine="0"/>
        <w:jc w:val="center"/>
        <w:rPr>
          <w:rPrChange w:id="5184" w:author="Rodion" w:date="2019-12-09T02:09:00Z">
            <w:rPr/>
          </w:rPrChange>
        </w:rPr>
      </w:pPr>
      <w:r w:rsidRPr="00030B2B">
        <w:rPr>
          <w:noProof/>
        </w:rPr>
        <w:drawing>
          <wp:inline distT="0" distB="0" distL="0" distR="0" wp14:anchorId="17C86789" wp14:editId="76DBC46A">
            <wp:extent cx="3326027" cy="61817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9219" cy="6187657"/>
                    </a:xfrm>
                    <a:prstGeom prst="rect">
                      <a:avLst/>
                    </a:prstGeom>
                    <a:noFill/>
                    <a:ln>
                      <a:noFill/>
                    </a:ln>
                  </pic:spPr>
                </pic:pic>
              </a:graphicData>
            </a:graphic>
          </wp:inline>
        </w:drawing>
      </w:r>
      <w:r w:rsidRPr="00030B2B">
        <w:t>’</w:t>
      </w:r>
    </w:p>
    <w:p w14:paraId="5EFE93E3" w14:textId="254FBA8A" w:rsidR="000F1156" w:rsidRPr="00312974" w:rsidRDefault="000F1156" w:rsidP="00831018">
      <w:pPr>
        <w:ind w:firstLine="0"/>
        <w:jc w:val="center"/>
        <w:rPr>
          <w:rPrChange w:id="5185" w:author="Rodion" w:date="2019-12-09T02:09:00Z">
            <w:rPr/>
          </w:rPrChange>
        </w:rPr>
      </w:pPr>
      <w:del w:id="5186" w:author="Rodion Kharabet" w:date="2019-12-06T02:45:00Z">
        <w:r w:rsidRPr="00312974" w:rsidDel="007F1A84">
          <w:rPr>
            <w:rPrChange w:id="5187" w:author="Rodion" w:date="2019-12-09T02:09:00Z">
              <w:rPr/>
            </w:rPrChange>
          </w:rPr>
          <w:delText>Рисунок 4.</w:delText>
        </w:r>
      </w:del>
      <w:ins w:id="5188" w:author="Rodion Kharabet" w:date="2019-12-06T02:45:00Z">
        <w:r w:rsidR="007F1A84" w:rsidRPr="00312974">
          <w:rPr>
            <w:rPrChange w:id="5189" w:author="Rodion" w:date="2019-12-09T02:09:00Z">
              <w:rPr/>
            </w:rPrChange>
          </w:rPr>
          <w:t>Рисунок 3.</w:t>
        </w:r>
      </w:ins>
      <w:r w:rsidRPr="00312974">
        <w:rPr>
          <w:rPrChange w:id="5190" w:author="Rodion" w:date="2019-12-09T02:09:00Z">
            <w:rPr/>
          </w:rPrChange>
        </w:rPr>
        <w:t>6 – Головна сторінка веб-застосунку</w:t>
      </w:r>
    </w:p>
    <w:p w14:paraId="6E59C838" w14:textId="77777777" w:rsidR="000F1156" w:rsidRPr="00312974" w:rsidRDefault="000F1156" w:rsidP="00831018">
      <w:pPr>
        <w:ind w:firstLine="0"/>
        <w:jc w:val="center"/>
        <w:rPr>
          <w:rPrChange w:id="5191" w:author="Rodion" w:date="2019-12-09T02:09:00Z">
            <w:rPr/>
          </w:rPrChange>
        </w:rPr>
      </w:pPr>
    </w:p>
    <w:p w14:paraId="7401FEEF" w14:textId="3C574151" w:rsidR="00362B9B" w:rsidRPr="00312974" w:rsidDel="00F1013F" w:rsidRDefault="00804A04" w:rsidP="00DF1D17">
      <w:pPr>
        <w:rPr>
          <w:moveFrom w:id="5192" w:author="Rodion Kharabet" w:date="2019-12-06T03:10:00Z"/>
          <w:rPrChange w:id="5193" w:author="Rodion" w:date="2019-12-09T02:09:00Z">
            <w:rPr>
              <w:moveFrom w:id="5194" w:author="Rodion Kharabet" w:date="2019-12-06T03:10:00Z"/>
            </w:rPr>
          </w:rPrChange>
        </w:rPr>
      </w:pPr>
      <w:moveFromRangeStart w:id="5195" w:author="Rodion Kharabet" w:date="2019-12-06T03:10:00Z" w:name="move26494243"/>
      <w:moveFrom w:id="5196" w:author="Rodion Kharabet" w:date="2019-12-06T03:10:00Z">
        <w:r w:rsidRPr="00312974" w:rsidDel="00F1013F">
          <w:rPr>
            <w:rPrChange w:id="5197" w:author="Rodion" w:date="2019-12-09T02:09:00Z">
              <w:rPr/>
            </w:rPrChange>
          </w:rPr>
          <w:t xml:space="preserve">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w:t>
        </w:r>
        <w:r w:rsidR="006402FB" w:rsidRPr="00312974" w:rsidDel="00F1013F">
          <w:rPr>
            <w:rPrChange w:id="5198" w:author="Rodion" w:date="2019-12-09T02:09:00Z">
              <w:rPr/>
            </w:rPrChange>
          </w:rPr>
          <w:t>наявність</w:t>
        </w:r>
        <w:r w:rsidRPr="00312974" w:rsidDel="00F1013F">
          <w:rPr>
            <w:rPrChange w:id="5199" w:author="Rodion" w:date="2019-12-09T02:09:00Z">
              <w:rPr/>
            </w:rPrChange>
          </w:rPr>
          <w:t xml:space="preserve"> такого функціоналу полегшить користування мобільним веб-додатком людям з обмеженими можливостями. </w:t>
        </w:r>
        <w:r w:rsidR="00362B9B" w:rsidRPr="00312974" w:rsidDel="00F1013F">
          <w:rPr>
            <w:rPrChange w:id="5200" w:author="Rodion" w:date="2019-12-09T02:09:00Z">
              <w:rPr/>
            </w:rPrChange>
          </w:rPr>
          <w:t xml:space="preserve">Для забезпечення базової взаємодії з товарами, керування </w:t>
        </w:r>
        <w:r w:rsidR="006402FB" w:rsidRPr="00312974" w:rsidDel="00F1013F">
          <w:rPr>
            <w:rPrChange w:id="5201" w:author="Rodion" w:date="2019-12-09T02:09:00Z">
              <w:rPr/>
            </w:rPrChange>
          </w:rPr>
          <w:t>підтримує</w:t>
        </w:r>
        <w:r w:rsidR="00362B9B" w:rsidRPr="00312974" w:rsidDel="00F1013F">
          <w:rPr>
            <w:rPrChange w:id="5202" w:author="Rodion" w:date="2019-12-09T02:09:00Z">
              <w:rPr/>
            </w:rPrChange>
          </w:rPr>
          <w:t xml:space="preserve">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w:t>
        </w:r>
        <w:r w:rsidR="006402FB" w:rsidRPr="00312974" w:rsidDel="00F1013F">
          <w:rPr>
            <w:rPrChange w:id="5203" w:author="Rodion" w:date="2019-12-09T02:09:00Z">
              <w:rPr/>
            </w:rPrChange>
          </w:rPr>
          <w:t>Тому що</w:t>
        </w:r>
        <w:r w:rsidR="00362B9B" w:rsidRPr="00312974" w:rsidDel="00F1013F">
          <w:rPr>
            <w:rPrChange w:id="5204" w:author="Rodion" w:date="2019-12-09T02:09:00Z">
              <w:rPr/>
            </w:rPrChange>
          </w:rPr>
          <w:t xml:space="preserve"> пошук товару буде здійснюватися саме за назвою, а не за ідентифікатором що нанесений на упаковці товару.</w:t>
        </w:r>
      </w:moveFrom>
    </w:p>
    <w:moveFromRangeEnd w:id="5195"/>
    <w:p w14:paraId="7BA0FB35" w14:textId="770D294A" w:rsidR="00804A04" w:rsidRPr="00312974" w:rsidRDefault="00EC2284" w:rsidP="00DF1D17">
      <w:pPr>
        <w:rPr>
          <w:rPrChange w:id="5205" w:author="Rodion" w:date="2019-12-09T02:09:00Z">
            <w:rPr/>
          </w:rPrChange>
        </w:rPr>
      </w:pPr>
      <w:del w:id="5206" w:author="Rodion Kharabet" w:date="2019-12-06T03:11:00Z">
        <w:r w:rsidRPr="00312974" w:rsidDel="00F1013F">
          <w:rPr>
            <w:rPrChange w:id="5207" w:author="Rodion" w:date="2019-12-09T02:09:00Z">
              <w:rPr/>
            </w:rPrChange>
          </w:rPr>
          <w:delText xml:space="preserve">Щоб </w:delText>
        </w:r>
        <w:r w:rsidR="006E01E3" w:rsidRPr="00312974" w:rsidDel="00F1013F">
          <w:rPr>
            <w:rPrChange w:id="5208" w:author="Rodion" w:date="2019-12-09T02:09:00Z">
              <w:rPr/>
            </w:rPrChange>
          </w:rPr>
          <w:delText xml:space="preserve">здійснити голосове управління, необхідно на головній сторінці натиснути червону кнопку. Це призведе до активації мікрофону пристрою та початку запису </w:delText>
        </w:r>
        <w:r w:rsidR="006402FB" w:rsidRPr="00312974" w:rsidDel="00F1013F">
          <w:rPr>
            <w:rPrChange w:id="5209" w:author="Rodion" w:date="2019-12-09T02:09:00Z">
              <w:rPr/>
            </w:rPrChange>
          </w:rPr>
          <w:delText>голосової</w:delText>
        </w:r>
        <w:r w:rsidR="006E01E3" w:rsidRPr="00312974" w:rsidDel="00F1013F">
          <w:rPr>
            <w:rPrChange w:id="5210" w:author="Rodion" w:date="2019-12-09T02:09:00Z">
              <w:rPr/>
            </w:rPrChange>
          </w:rPr>
          <w:delText xml:space="preserve"> команди. Наступним кроком людина має вимовити команду</w:delText>
        </w:r>
        <w:r w:rsidR="008A3B90" w:rsidRPr="00312974" w:rsidDel="00F1013F">
          <w:rPr>
            <w:rPrChange w:id="5211" w:author="Rodion" w:date="2019-12-09T02:09:00Z">
              <w:rPr/>
            </w:rPrChange>
          </w:rPr>
          <w:delText xml:space="preserve"> згідно шаблону</w:delText>
        </w:r>
        <w:r w:rsidR="006E01E3" w:rsidRPr="00312974" w:rsidDel="00F1013F">
          <w:rPr>
            <w:rPrChange w:id="5212" w:author="Rodion" w:date="2019-12-09T02:09:00Z">
              <w:rPr/>
            </w:rPrChange>
          </w:rPr>
          <w:delText xml:space="preserve">, що </w:delText>
        </w:r>
        <w:r w:rsidR="008A3B90" w:rsidRPr="00312974" w:rsidDel="00F1013F">
          <w:rPr>
            <w:rPrChange w:id="5213" w:author="Rodion" w:date="2019-12-09T02:09:00Z">
              <w:rPr/>
            </w:rPrChange>
          </w:rPr>
          <w:delText>складається</w:delText>
        </w:r>
        <w:r w:rsidR="006E01E3" w:rsidRPr="00312974" w:rsidDel="00F1013F">
          <w:rPr>
            <w:rPrChange w:id="5214" w:author="Rodion" w:date="2019-12-09T02:09:00Z">
              <w:rPr/>
            </w:rPrChange>
          </w:rPr>
          <w:delText xml:space="preserve"> з дії (додавання або видалення) та найменування товару, до якого необхідно застосувати цю дію</w:delText>
        </w:r>
        <w:r w:rsidR="007F7511" w:rsidRPr="00312974" w:rsidDel="00F1013F">
          <w:rPr>
            <w:rPrChange w:id="5215" w:author="Rodion" w:date="2019-12-09T02:09:00Z">
              <w:rPr/>
            </w:rPrChange>
          </w:rPr>
          <w:delText xml:space="preserve">. </w:delText>
        </w:r>
      </w:del>
      <w:r w:rsidR="007F7511" w:rsidRPr="00312974">
        <w:rPr>
          <w:rPrChange w:id="5216" w:author="Rodion" w:date="2019-12-09T02:09:00Z">
            <w:rPr/>
          </w:rPrChange>
        </w:rPr>
        <w:t xml:space="preserve">У спливаючому вікні буде відображено результат розпізнавання команди. </w:t>
      </w:r>
      <w:r w:rsidR="001B2A55" w:rsidRPr="00312974">
        <w:rPr>
          <w:rPrChange w:id="5217" w:author="Rodion" w:date="2019-12-09T02:09:00Z">
            <w:rPr/>
          </w:rPrChange>
        </w:rPr>
        <w:t xml:space="preserve">Оскільки навіть сучасні алгоритми не гарантують точного розпізнавання людської мови </w:t>
      </w:r>
      <w:r w:rsidR="001B2A55" w:rsidRPr="00312974">
        <w:rPr>
          <w:rPrChange w:id="5218" w:author="Rodion" w:date="2019-12-09T02:09:00Z">
            <w:rPr/>
          </w:rPrChange>
        </w:rPr>
        <w:lastRenderedPageBreak/>
        <w:t xml:space="preserve">українською, такий спосіб підтвердження дії є доречним. </w:t>
      </w:r>
      <w:r w:rsidR="007F7511" w:rsidRPr="00312974">
        <w:rPr>
          <w:rPrChange w:id="5219" w:author="Rodion" w:date="2019-12-09T02:09:00Z">
            <w:rPr/>
          </w:rPrChange>
        </w:rPr>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rPr>
          <w:rPrChange w:id="5220" w:author="Rodion" w:date="2019-12-09T02:09:00Z">
            <w:rPr/>
          </w:rPrChange>
        </w:rPr>
        <w:t>лише буде відображена</w:t>
      </w:r>
      <w:r w:rsidR="007F7511" w:rsidRPr="00312974">
        <w:rPr>
          <w:rPrChange w:id="5221" w:author="Rodion" w:date="2019-12-09T02:09:00Z">
            <w:rPr/>
          </w:rPrChange>
        </w:rPr>
        <w:t xml:space="preserve"> інформація про успішне виконання операції.</w:t>
      </w:r>
      <w:r w:rsidR="000316AD" w:rsidRPr="00312974">
        <w:rPr>
          <w:rPrChange w:id="5222" w:author="Rodion" w:date="2019-12-09T02:09:00Z">
            <w:rPr/>
          </w:rPrChange>
        </w:rPr>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pPr>
        <w:rPr>
          <w:rPrChange w:id="5223" w:author="Rodion" w:date="2019-12-09T02:09:00Z">
            <w:rPr/>
          </w:rPrChange>
        </w:rPr>
      </w:pPr>
      <w:r w:rsidRPr="00312974">
        <w:rPr>
          <w:rPrChange w:id="5224" w:author="Rodion" w:date="2019-12-09T02:09:00Z">
            <w:rPr/>
          </w:rPrChange>
        </w:rPr>
        <w:t xml:space="preserve">Для реалізації розпізнавання людської мови, в веб-застосунку було використано Web Speech API. </w:t>
      </w:r>
      <w:r w:rsidR="00D80F59" w:rsidRPr="00312974">
        <w:rPr>
          <w:rPrChange w:id="5225" w:author="Rodion" w:date="2019-12-09T02:09:00Z">
            <w:rPr/>
          </w:rPrChange>
        </w:rPr>
        <w:t>Web Speech</w:t>
      </w:r>
      <w:r w:rsidRPr="00312974">
        <w:rPr>
          <w:rPrChange w:id="5226" w:author="Rodion" w:date="2019-12-09T02:09:00Z">
            <w:rPr/>
          </w:rPrChange>
        </w:rPr>
        <w:t xml:space="preserve"> API складається з двох частин: Speech</w:t>
      </w:r>
      <w:r w:rsidR="006E7D99" w:rsidRPr="00312974">
        <w:rPr>
          <w:rPrChange w:id="5227" w:author="Rodion" w:date="2019-12-09T02:09:00Z">
            <w:rPr/>
          </w:rPrChange>
        </w:rPr>
        <w:t xml:space="preserve"> </w:t>
      </w:r>
      <w:r w:rsidRPr="00312974">
        <w:rPr>
          <w:rPrChange w:id="5228" w:author="Rodion" w:date="2019-12-09T02:09:00Z">
            <w:rPr/>
          </w:rPrChange>
        </w:rPr>
        <w:t>Synthesis та Speech</w:t>
      </w:r>
      <w:r w:rsidR="006E7D99" w:rsidRPr="00312974">
        <w:rPr>
          <w:rPrChange w:id="5229" w:author="Rodion" w:date="2019-12-09T02:09:00Z">
            <w:rPr/>
          </w:rPrChange>
        </w:rPr>
        <w:t xml:space="preserve"> </w:t>
      </w:r>
      <w:r w:rsidRPr="00312974">
        <w:rPr>
          <w:rPrChange w:id="5230" w:author="Rodion" w:date="2019-12-09T02:09:00Z">
            <w:rPr/>
          </w:rPrChange>
        </w:rPr>
        <w:t xml:space="preserve">Recognition. </w:t>
      </w:r>
    </w:p>
    <w:p w14:paraId="3BEC48FF" w14:textId="695D7022" w:rsidR="00804A04" w:rsidRPr="00312974" w:rsidRDefault="00221E57" w:rsidP="00DF1D17">
      <w:pPr>
        <w:rPr>
          <w:rPrChange w:id="5231" w:author="Rodion" w:date="2019-12-09T02:09:00Z">
            <w:rPr/>
          </w:rPrChange>
        </w:rPr>
      </w:pPr>
      <w:r w:rsidRPr="00312974">
        <w:rPr>
          <w:rPrChange w:id="5232" w:author="Rodion" w:date="2019-12-09T02:09:00Z">
            <w:rPr/>
          </w:rPrChange>
        </w:rPr>
        <w:t>Speech</w:t>
      </w:r>
      <w:r w:rsidR="006E7D99" w:rsidRPr="00312974">
        <w:rPr>
          <w:rPrChange w:id="5233" w:author="Rodion" w:date="2019-12-09T02:09:00Z">
            <w:rPr/>
          </w:rPrChange>
        </w:rPr>
        <w:t xml:space="preserve"> </w:t>
      </w:r>
      <w:r w:rsidRPr="00312974">
        <w:rPr>
          <w:rPrChange w:id="5234" w:author="Rodion" w:date="2019-12-09T02:09:00Z">
            <w:rPr/>
          </w:rPrChange>
        </w:rPr>
        <w:t xml:space="preserve">Synthesis </w:t>
      </w:r>
      <w:r w:rsidR="008569C2" w:rsidRPr="00312974">
        <w:rPr>
          <w:rPrChange w:id="5235" w:author="Rodion" w:date="2019-12-09T02:09:00Z">
            <w:rPr/>
          </w:rPrChange>
        </w:rPr>
        <w:t>доступна розробнику через інтерфейс SpeechSynthesis. Це, так званий, text-to-speech компонент, що дозволяє програмам читати людською мовою текст. Зазвичай це відбувається через вбудовані динаміки</w:t>
      </w:r>
      <w:r w:rsidR="00DB1E30" w:rsidRPr="00312974">
        <w:rPr>
          <w:rPrChange w:id="5236" w:author="Rodion" w:date="2019-12-09T02:09:00Z">
            <w:rPr/>
          </w:rPrChange>
        </w:rPr>
        <w:t xml:space="preserve"> [46]</w:t>
      </w:r>
      <w:r w:rsidR="008569C2" w:rsidRPr="00312974">
        <w:rPr>
          <w:rPrChange w:id="5237" w:author="Rodion" w:date="2019-12-09T02:09:00Z">
            <w:rPr/>
          </w:rPrChange>
        </w:rPr>
        <w:t xml:space="preserve">. Аудіозапис може бути створений з використанням різних типів голосів та з емоційним окрасом. Наприклад, </w:t>
      </w:r>
      <w:r w:rsidR="00795883" w:rsidRPr="00312974">
        <w:rPr>
          <w:rPrChange w:id="5238" w:author="Rodion" w:date="2019-12-09T02:09:00Z">
            <w:rPr/>
          </w:rPrChange>
        </w:rPr>
        <w:t>напівжирний</w:t>
      </w:r>
      <w:r w:rsidR="008569C2" w:rsidRPr="00312974">
        <w:rPr>
          <w:rPrChange w:id="5239" w:author="Rodion" w:date="2019-12-09T02:09:00Z">
            <w:rPr/>
          </w:rPrChange>
        </w:rPr>
        <w:t xml:space="preserve"> текст </w:t>
      </w:r>
      <w:r w:rsidR="00795883" w:rsidRPr="00312974">
        <w:rPr>
          <w:rPrChange w:id="5240" w:author="Rodion" w:date="2019-12-09T02:09:00Z">
            <w:rPr/>
          </w:rPrChange>
        </w:rPr>
        <w:t xml:space="preserve">може бути виділено інтонацією. </w:t>
      </w:r>
    </w:p>
    <w:p w14:paraId="40AD974E" w14:textId="1F7FAA05" w:rsidR="00795883" w:rsidRPr="00312974" w:rsidRDefault="00795883" w:rsidP="00DF1D17">
      <w:pPr>
        <w:rPr>
          <w:rPrChange w:id="5241" w:author="Rodion" w:date="2019-12-09T02:09:00Z">
            <w:rPr/>
          </w:rPrChange>
        </w:rPr>
      </w:pPr>
      <w:r w:rsidRPr="00312974">
        <w:rPr>
          <w:rPrChange w:id="5242" w:author="Rodion" w:date="2019-12-09T02:09:00Z">
            <w:rPr/>
          </w:rPrChange>
        </w:rPr>
        <w:t>Speech Recognition доступна розробникам через інтерфейс SpeechRecognition, що надає можливість розпізнати голосовий контекст з аудіозапису, зробленого мікрофоном пристрою</w:t>
      </w:r>
      <w:r w:rsidR="00DB1E30" w:rsidRPr="00312974">
        <w:rPr>
          <w:rPrChange w:id="5243" w:author="Rodion" w:date="2019-12-09T02:09:00Z">
            <w:rPr/>
          </w:rPrChange>
        </w:rPr>
        <w:t xml:space="preserve"> [47]</w:t>
      </w:r>
      <w:r w:rsidRPr="00312974">
        <w:rPr>
          <w:rPrChange w:id="5244" w:author="Rodion" w:date="2019-12-09T02:09:00Z">
            <w:rPr/>
          </w:rPrChange>
        </w:rPr>
        <w:t xml:space="preserve">. </w:t>
      </w:r>
      <w:r w:rsidR="006215BA" w:rsidRPr="00312974">
        <w:rPr>
          <w:rPrChange w:id="5245" w:author="Rodion" w:date="2019-12-09T02:09:00Z">
            <w:rPr/>
          </w:rPrChange>
        </w:rPr>
        <w:t>Конструктором інтерфейсу створюється</w:t>
      </w:r>
      <w:r w:rsidRPr="00312974">
        <w:rPr>
          <w:rPrChange w:id="5246" w:author="Rodion" w:date="2019-12-09T02:09:00Z">
            <w:rPr/>
          </w:rPrChange>
        </w:rPr>
        <w:t xml:space="preserve"> об'єкт SpeechRecognition, </w:t>
      </w:r>
      <w:r w:rsidR="006215BA" w:rsidRPr="00312974">
        <w:rPr>
          <w:rPrChange w:id="5247" w:author="Rodion" w:date="2019-12-09T02:09:00Z">
            <w:rPr/>
          </w:rPrChange>
        </w:rPr>
        <w:t>що</w:t>
      </w:r>
      <w:r w:rsidRPr="00312974">
        <w:rPr>
          <w:rPrChange w:id="5248" w:author="Rodion" w:date="2019-12-09T02:09:00Z">
            <w:rPr/>
          </w:rPrChange>
        </w:rPr>
        <w:t xml:space="preserve"> виявл</w:t>
      </w:r>
      <w:r w:rsidR="006215BA" w:rsidRPr="00312974">
        <w:rPr>
          <w:rPrChange w:id="5249" w:author="Rodion" w:date="2019-12-09T02:09:00Z">
            <w:rPr/>
          </w:rPrChange>
        </w:rPr>
        <w:t>яє</w:t>
      </w:r>
      <w:r w:rsidRPr="00312974">
        <w:rPr>
          <w:rPrChange w:id="5250" w:author="Rodion" w:date="2019-12-09T02:09:00Z">
            <w:rPr/>
          </w:rPrChange>
        </w:rPr>
        <w:t xml:space="preserve">, </w:t>
      </w:r>
      <w:r w:rsidR="006215BA" w:rsidRPr="00312974">
        <w:rPr>
          <w:rPrChange w:id="5251" w:author="Rodion" w:date="2019-12-09T02:09:00Z">
            <w:rPr/>
          </w:rPrChange>
        </w:rPr>
        <w:t xml:space="preserve">в аудіозаписі з’являється </w:t>
      </w:r>
      <w:r w:rsidR="006402FB" w:rsidRPr="00312974">
        <w:rPr>
          <w:rPrChange w:id="5252" w:author="Rodion" w:date="2019-12-09T02:09:00Z">
            <w:rPr/>
          </w:rPrChange>
        </w:rPr>
        <w:t>людська</w:t>
      </w:r>
      <w:r w:rsidR="006215BA" w:rsidRPr="00312974">
        <w:rPr>
          <w:rPrChange w:id="5253" w:author="Rodion" w:date="2019-12-09T02:09:00Z">
            <w:rPr/>
          </w:rPrChange>
        </w:rPr>
        <w:t xml:space="preserve"> мова</w:t>
      </w:r>
      <w:r w:rsidRPr="00312974">
        <w:rPr>
          <w:rPrChange w:id="5254" w:author="Rodion" w:date="2019-12-09T02:09:00Z">
            <w:rPr/>
          </w:rPrChange>
        </w:rPr>
        <w:t>. Інтерфейс SpeechGrammar являє собою контейнер для певного набору граматик, який повинен розпізнавати</w:t>
      </w:r>
      <w:r w:rsidR="006215BA" w:rsidRPr="00312974">
        <w:rPr>
          <w:rPrChange w:id="5255" w:author="Rodion" w:date="2019-12-09T02:09:00Z">
            <w:rPr/>
          </w:rPrChange>
        </w:rPr>
        <w:t xml:space="preserve"> веб-застосунок</w:t>
      </w:r>
      <w:r w:rsidRPr="00312974">
        <w:rPr>
          <w:rPrChange w:id="5256" w:author="Rodion" w:date="2019-12-09T02:09:00Z">
            <w:rPr/>
          </w:rPrChange>
        </w:rPr>
        <w:t xml:space="preserve">. Граматика визначається за допомогою </w:t>
      </w:r>
      <w:r w:rsidR="006215BA" w:rsidRPr="00312974">
        <w:rPr>
          <w:rPrChange w:id="5257" w:author="Rodion" w:date="2019-12-09T02:09:00Z">
            <w:rPr/>
          </w:rPrChange>
        </w:rPr>
        <w:t xml:space="preserve">JSpeech Grammar Format </w:t>
      </w:r>
      <w:r w:rsidRPr="00312974">
        <w:rPr>
          <w:rPrChange w:id="5258" w:author="Rodion" w:date="2019-12-09T02:09:00Z">
            <w:rPr/>
          </w:rPrChange>
        </w:rPr>
        <w:t>(JSGF)</w:t>
      </w:r>
      <w:r w:rsidR="006215BA" w:rsidRPr="00312974">
        <w:rPr>
          <w:rPrChange w:id="5259" w:author="Rodion" w:date="2019-12-09T02:09:00Z">
            <w:rPr/>
          </w:rPrChange>
        </w:rPr>
        <w:t>.</w:t>
      </w:r>
    </w:p>
    <w:p w14:paraId="084970E9" w14:textId="2C2A3906" w:rsidR="00D35DB9" w:rsidRPr="00312974" w:rsidRDefault="00D35DB9" w:rsidP="00DF1D17">
      <w:pPr>
        <w:rPr>
          <w:rPrChange w:id="5260" w:author="Rodion" w:date="2019-12-09T02:09:00Z">
            <w:rPr/>
          </w:rPrChange>
        </w:rPr>
      </w:pPr>
      <w:r w:rsidRPr="00312974">
        <w:rPr>
          <w:rPrChange w:id="5261" w:author="Rodion" w:date="2019-12-09T02:09:00Z">
            <w:rPr/>
          </w:rPrChange>
        </w:rPr>
        <w:t xml:space="preserve">JSpeech Grammar Format – це кросплатформний спосіб представлення граматик для </w:t>
      </w:r>
      <w:r w:rsidR="006402FB" w:rsidRPr="00312974">
        <w:rPr>
          <w:rPrChange w:id="5262" w:author="Rodion" w:date="2019-12-09T02:09:00Z">
            <w:rPr/>
          </w:rPrChange>
        </w:rPr>
        <w:t>розпізнавання</w:t>
      </w:r>
      <w:r w:rsidRPr="00312974">
        <w:rPr>
          <w:rPrChange w:id="5263" w:author="Rodion" w:date="2019-12-09T02:09:00Z">
            <w:rPr/>
          </w:rPrChange>
        </w:rPr>
        <w:t xml:space="preserve"> людської мови</w:t>
      </w:r>
      <w:r w:rsidR="009369C8" w:rsidRPr="00312974">
        <w:rPr>
          <w:rPrChange w:id="5264" w:author="Rodion" w:date="2019-12-09T02:09:00Z">
            <w:rPr/>
          </w:rPrChange>
        </w:rPr>
        <w:t xml:space="preserve"> [48]</w:t>
      </w:r>
      <w:r w:rsidRPr="00312974">
        <w:rPr>
          <w:rPrChange w:id="5265" w:author="Rodion" w:date="2019-12-09T02:09:00Z">
            <w:rPr/>
          </w:rPrChange>
        </w:rPr>
        <w:t xml:space="preserve">. Ці граматики </w:t>
      </w:r>
      <w:r w:rsidR="006402FB" w:rsidRPr="00312974">
        <w:rPr>
          <w:rPrChange w:id="5266" w:author="Rodion" w:date="2019-12-09T02:09:00Z">
            <w:rPr/>
          </w:rPrChange>
        </w:rPr>
        <w:t>використовуються</w:t>
      </w:r>
      <w:r w:rsidRPr="00312974">
        <w:rPr>
          <w:rPrChange w:id="5267" w:author="Rodion" w:date="2019-12-09T02:09:00Z">
            <w:rPr/>
          </w:rPrChange>
        </w:rPr>
        <w:t xml:space="preserve"> системами розпізнавання </w:t>
      </w:r>
      <w:del w:id="5268" w:author="Rodion Kharabet" w:date="2019-12-06T03:13:00Z">
        <w:r w:rsidRPr="00312974" w:rsidDel="00F1013F">
          <w:rPr>
            <w:rPrChange w:id="5269" w:author="Rodion" w:date="2019-12-09T02:09:00Z">
              <w:rPr/>
            </w:rPrChange>
          </w:rPr>
          <w:delText xml:space="preserve">речі </w:delText>
        </w:r>
      </w:del>
      <w:ins w:id="5270" w:author="Rodion Kharabet" w:date="2019-12-06T03:14:00Z">
        <w:r w:rsidR="00F1013F" w:rsidRPr="00312974">
          <w:rPr>
            <w:rPrChange w:id="5271" w:author="Rodion" w:date="2019-12-09T02:09:00Z">
              <w:rPr/>
            </w:rPrChange>
          </w:rPr>
          <w:t>м</w:t>
        </w:r>
      </w:ins>
      <w:ins w:id="5272" w:author="Rodion Kharabet" w:date="2019-12-06T03:13:00Z">
        <w:r w:rsidR="00F1013F" w:rsidRPr="00312974">
          <w:rPr>
            <w:rPrChange w:id="5273" w:author="Rodion" w:date="2019-12-09T02:09:00Z">
              <w:rPr/>
            </w:rPrChange>
          </w:rPr>
          <w:t xml:space="preserve">ови </w:t>
        </w:r>
      </w:ins>
      <w:r w:rsidRPr="00312974">
        <w:rPr>
          <w:rPrChange w:id="5274" w:author="Rodion" w:date="2019-12-09T02:09:00Z">
            <w:rPr/>
          </w:rPrChange>
        </w:rPr>
        <w:t xml:space="preserve">для того, щоб визначати що саме необхідно слухати. Інакше кажучи, за </w:t>
      </w:r>
      <w:r w:rsidR="006402FB" w:rsidRPr="00312974">
        <w:rPr>
          <w:rPrChange w:id="5275" w:author="Rodion" w:date="2019-12-09T02:09:00Z">
            <w:rPr/>
          </w:rPrChange>
        </w:rPr>
        <w:t>допомогою</w:t>
      </w:r>
      <w:r w:rsidRPr="00312974">
        <w:rPr>
          <w:rPrChange w:id="5276" w:author="Rodion" w:date="2019-12-09T02:09:00Z">
            <w:rPr/>
          </w:rPrChange>
        </w:rPr>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pPr>
        <w:rPr>
          <w:rPrChange w:id="5277" w:author="Rodion" w:date="2019-12-09T02:09:00Z">
            <w:rPr/>
          </w:rPrChange>
        </w:rPr>
      </w:pPr>
      <w:r w:rsidRPr="00312974">
        <w:rPr>
          <w:rPrChange w:id="5278" w:author="Rodion" w:date="2019-12-09T02:09:00Z">
            <w:rPr/>
          </w:rPrChange>
        </w:rPr>
        <w:t xml:space="preserve">Слід зазначити, що для браузерів Chrome, використання інтерфейсу SpeechRecognition використовує серверні ресурси для </w:t>
      </w:r>
      <w:r w:rsidR="006402FB" w:rsidRPr="00312974">
        <w:rPr>
          <w:rPrChange w:id="5279" w:author="Rodion" w:date="2019-12-09T02:09:00Z">
            <w:rPr/>
          </w:rPrChange>
        </w:rPr>
        <w:t>розпізнавання</w:t>
      </w:r>
      <w:r w:rsidR="00CA7D8B" w:rsidRPr="00312974">
        <w:rPr>
          <w:rPrChange w:id="5280" w:author="Rodion" w:date="2019-12-09T02:09:00Z">
            <w:rPr/>
          </w:rPrChange>
        </w:rPr>
        <w:t xml:space="preserve"> [47]</w:t>
      </w:r>
      <w:r w:rsidRPr="00312974">
        <w:rPr>
          <w:rPrChange w:id="5281" w:author="Rodion" w:date="2019-12-09T02:09:00Z">
            <w:rPr/>
          </w:rPrChange>
        </w:rPr>
        <w:t xml:space="preserve">. Тобто аудіо </w:t>
      </w:r>
      <w:r w:rsidRPr="00312974">
        <w:rPr>
          <w:rPrChange w:id="5282" w:author="Rodion" w:date="2019-12-09T02:09:00Z">
            <w:rPr/>
          </w:rPrChange>
        </w:rPr>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pPr>
        <w:rPr>
          <w:rPrChange w:id="5283" w:author="Rodion" w:date="2019-12-09T02:09:00Z">
            <w:rPr/>
          </w:rPrChange>
        </w:rPr>
      </w:pPr>
      <w:r w:rsidRPr="00312974">
        <w:rPr>
          <w:rPrChange w:id="5284" w:author="Rodion" w:date="2019-12-09T02:09:00Z">
            <w:rPr/>
          </w:rPrChange>
        </w:rPr>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rPr>
          <w:rPrChange w:id="5285" w:author="Rodion" w:date="2019-12-09T02:09:00Z">
            <w:rPr/>
          </w:rPrChange>
        </w:rPr>
        <w:t xml:space="preserve"> Якщо запит на сторінку був зробленій за захищеним протоколом, то користувач отрима</w:t>
      </w:r>
      <w:r w:rsidR="00DE64D0" w:rsidRPr="00312974">
        <w:rPr>
          <w:rPrChange w:id="5286" w:author="Rodion" w:date="2019-12-09T02:09:00Z">
            <w:rPr/>
          </w:rPrChange>
        </w:rPr>
        <w:t xml:space="preserve">є </w:t>
      </w:r>
      <w:r w:rsidR="00A32E67" w:rsidRPr="00312974">
        <w:rPr>
          <w:rPrChange w:id="5287" w:author="Rodion" w:date="2019-12-09T02:09:00Z">
            <w:rPr/>
          </w:rPrChange>
        </w:rPr>
        <w:t xml:space="preserve">запит на </w:t>
      </w:r>
      <w:r w:rsidR="00DE64D0" w:rsidRPr="00312974">
        <w:rPr>
          <w:rPrChange w:id="5288" w:author="Rodion" w:date="2019-12-09T02:09:00Z">
            <w:rPr/>
          </w:rPrChange>
        </w:rPr>
        <w:t>дозвіл скористатися</w:t>
      </w:r>
      <w:r w:rsidR="00A32E67" w:rsidRPr="00312974">
        <w:rPr>
          <w:rPrChange w:id="5289" w:author="Rodion" w:date="2019-12-09T02:09:00Z">
            <w:rPr/>
          </w:rPrChange>
        </w:rPr>
        <w:t xml:space="preserve"> камерою пристрою</w:t>
      </w:r>
      <w:r w:rsidR="00DE64D0" w:rsidRPr="00312974">
        <w:rPr>
          <w:rPrChange w:id="5290" w:author="Rodion" w:date="2019-12-09T02:09:00Z">
            <w:rPr/>
          </w:rPrChange>
        </w:rPr>
        <w:t xml:space="preserve"> для захвату зображення</w:t>
      </w:r>
      <w:r w:rsidR="00A32E67" w:rsidRPr="00312974">
        <w:rPr>
          <w:rPrChange w:id="5291" w:author="Rodion" w:date="2019-12-09T02:09:00Z">
            <w:rPr/>
          </w:rPrChange>
        </w:rPr>
        <w:t>.</w:t>
      </w:r>
      <w:r w:rsidR="00DE64D0" w:rsidRPr="00312974">
        <w:rPr>
          <w:rPrChange w:id="5292" w:author="Rodion" w:date="2019-12-09T02:09:00Z">
            <w:rPr/>
          </w:rPrChange>
        </w:rPr>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40D7BCD3" w:rsidR="00142BE9" w:rsidRPr="00312974" w:rsidRDefault="00DE64D0" w:rsidP="00142BE9">
      <w:pPr>
        <w:rPr>
          <w:rPrChange w:id="5293" w:author="Rodion" w:date="2019-12-09T02:09:00Z">
            <w:rPr/>
          </w:rPrChange>
        </w:rPr>
      </w:pPr>
      <w:r w:rsidRPr="00312974">
        <w:rPr>
          <w:rPrChange w:id="5294" w:author="Rodion" w:date="2019-12-09T02:09:00Z">
            <w:rPr/>
          </w:rPrChange>
        </w:rPr>
        <w:t>Оскільки програмні засоби розпізнають штри</w:t>
      </w:r>
      <w:r w:rsidR="00BC3BDC" w:rsidRPr="00312974">
        <w:rPr>
          <w:rPrChange w:id="5295" w:author="Rodion" w:date="2019-12-09T02:09:00Z">
            <w:rPr/>
          </w:rPrChange>
        </w:rPr>
        <w:t>х</w:t>
      </w:r>
      <w:r w:rsidRPr="00312974">
        <w:rPr>
          <w:rPrChange w:id="5296" w:author="Rodion" w:date="2019-12-09T02:09:00Z">
            <w:rPr/>
          </w:rPrChange>
        </w:rPr>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rPr>
          <w:rPrChange w:id="5297" w:author="Rodion" w:date="2019-12-09T02:09:00Z">
            <w:rPr/>
          </w:rPrChange>
        </w:rPr>
        <w:t xml:space="preserve">Для продовження процесу користувач має підтвердити, що код було розпізнано без помилок. В </w:t>
      </w:r>
      <w:r w:rsidR="0092474C" w:rsidRPr="00312974">
        <w:rPr>
          <w:rPrChange w:id="5298" w:author="Rodion" w:date="2019-12-09T02:09:00Z">
            <w:rPr/>
          </w:rPrChange>
        </w:rPr>
        <w:t>зворотному</w:t>
      </w:r>
      <w:r w:rsidR="00142BE9" w:rsidRPr="00312974">
        <w:rPr>
          <w:rPrChange w:id="5299" w:author="Rodion" w:date="2019-12-09T02:09:00Z">
            <w:rPr/>
          </w:rPrChange>
        </w:rPr>
        <w:t xml:space="preserve"> випадку застосунок спробує розпізнати його знов. </w:t>
      </w:r>
      <w:r w:rsidRPr="00312974">
        <w:rPr>
          <w:rPrChange w:id="5300" w:author="Rodion" w:date="2019-12-09T02:09:00Z">
            <w:rPr/>
          </w:rPrChange>
        </w:rPr>
        <w:t xml:space="preserve">Слід зазначити, що на якість розпізнавання сильно впливає </w:t>
      </w:r>
      <w:r w:rsidR="00142BE9" w:rsidRPr="00312974">
        <w:rPr>
          <w:rPrChange w:id="5301" w:author="Rodion" w:date="2019-12-09T02:09:00Z">
            <w:rPr/>
          </w:rPrChange>
        </w:rPr>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rPr>
          <w:rPrChange w:id="5302" w:author="Rodion" w:date="2019-12-09T02:09:00Z">
            <w:rPr/>
          </w:rPrChange>
        </w:rPr>
        <w:t xml:space="preserve">зображено на </w:t>
      </w:r>
      <w:del w:id="5303" w:author="Rodion Kharabet" w:date="2019-12-06T02:44:00Z">
        <w:r w:rsidR="005A42E4" w:rsidRPr="00312974" w:rsidDel="007F1A84">
          <w:rPr>
            <w:rPrChange w:id="5304" w:author="Rodion" w:date="2019-12-09T02:09:00Z">
              <w:rPr/>
            </w:rPrChange>
          </w:rPr>
          <w:delText xml:space="preserve">рисунку </w:delText>
        </w:r>
        <w:r w:rsidR="00305D39" w:rsidRPr="00312974" w:rsidDel="007F1A84">
          <w:rPr>
            <w:rPrChange w:id="5305" w:author="Rodion" w:date="2019-12-09T02:09:00Z">
              <w:rPr/>
            </w:rPrChange>
          </w:rPr>
          <w:delText>4.</w:delText>
        </w:r>
      </w:del>
      <w:ins w:id="5306" w:author="Rodion Kharabet" w:date="2019-12-06T02:44:00Z">
        <w:r w:rsidR="007F1A84" w:rsidRPr="00312974">
          <w:rPr>
            <w:rPrChange w:id="5307" w:author="Rodion" w:date="2019-12-09T02:09:00Z">
              <w:rPr/>
            </w:rPrChange>
          </w:rPr>
          <w:t>рисунку 3.</w:t>
        </w:r>
      </w:ins>
      <w:r w:rsidR="00305D39" w:rsidRPr="00312974">
        <w:rPr>
          <w:rPrChange w:id="5308" w:author="Rodion" w:date="2019-12-09T02:09:00Z">
            <w:rPr/>
          </w:rPrChange>
        </w:rPr>
        <w:t>7</w:t>
      </w:r>
      <w:r w:rsidR="005A42E4" w:rsidRPr="00312974">
        <w:rPr>
          <w:rPrChange w:id="5309" w:author="Rodion" w:date="2019-12-09T02:09:00Z">
            <w:rPr/>
          </w:rPrChange>
        </w:rPr>
        <w:t>.</w:t>
      </w:r>
    </w:p>
    <w:p w14:paraId="44CAB05A" w14:textId="77777777" w:rsidR="00534E18" w:rsidRPr="00312974" w:rsidRDefault="00534E18" w:rsidP="00534E18">
      <w:pPr>
        <w:rPr>
          <w:ins w:id="5310" w:author="Rodion Kharabet" w:date="2019-12-06T03:16:00Z"/>
          <w:rPrChange w:id="5311" w:author="Rodion" w:date="2019-12-09T02:09:00Z">
            <w:rPr>
              <w:ins w:id="5312" w:author="Rodion Kharabet" w:date="2019-12-06T03:16:00Z"/>
            </w:rPr>
          </w:rPrChange>
        </w:rPr>
      </w:pPr>
      <w:ins w:id="5313" w:author="Rodion Kharabet" w:date="2019-12-06T03:16:00Z">
        <w:r w:rsidRPr="00312974">
          <w:rPr>
            <w:rPrChange w:id="5314" w:author="Rodion" w:date="2019-12-09T02:09:00Z">
              <w:rPr/>
            </w:rPrChange>
          </w:rPr>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Quagga JS. </w:t>
        </w:r>
      </w:ins>
    </w:p>
    <w:p w14:paraId="2EDC46FC" w14:textId="77777777" w:rsidR="00534E18" w:rsidRPr="00312974" w:rsidRDefault="00534E18" w:rsidP="00534E18">
      <w:pPr>
        <w:rPr>
          <w:ins w:id="5315" w:author="Rodion Kharabet" w:date="2019-12-06T03:16:00Z"/>
          <w:rPrChange w:id="5316" w:author="Rodion" w:date="2019-12-09T02:09:00Z">
            <w:rPr>
              <w:ins w:id="5317" w:author="Rodion Kharabet" w:date="2019-12-06T03:16:00Z"/>
            </w:rPr>
          </w:rPrChange>
        </w:rPr>
      </w:pPr>
      <w:ins w:id="5318" w:author="Rodion Kharabet" w:date="2019-12-06T03:16:00Z">
        <w:r w:rsidRPr="00312974">
          <w:rPr>
            <w:rPrChange w:id="5319" w:author="Rodion" w:date="2019-12-09T02:09:00Z">
              <w:rPr/>
            </w:rPrChange>
          </w:rPr>
          <w:t xml:space="preserve">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 [49]. </w:t>
        </w:r>
      </w:ins>
    </w:p>
    <w:p w14:paraId="2095E9D2" w14:textId="539C06AA" w:rsidR="00142BE9" w:rsidRPr="00312974" w:rsidDel="00534E18" w:rsidRDefault="00142BE9" w:rsidP="00142BE9">
      <w:pPr>
        <w:rPr>
          <w:del w:id="5320" w:author="Rodion Kharabet" w:date="2019-12-06T03:16:00Z"/>
          <w:rPrChange w:id="5321" w:author="Rodion" w:date="2019-12-09T02:09:00Z">
            <w:rPr>
              <w:del w:id="5322" w:author="Rodion Kharabet" w:date="2019-12-06T03:16:00Z"/>
            </w:rPr>
          </w:rPrChange>
        </w:rPr>
      </w:pPr>
    </w:p>
    <w:p w14:paraId="2E6F2A9E" w14:textId="67D49585" w:rsidR="00A32E67" w:rsidRPr="00030B2B" w:rsidRDefault="00A32E67" w:rsidP="00A32E67">
      <w:pPr>
        <w:jc w:val="center"/>
      </w:pPr>
      <w:r w:rsidRPr="00030B2B">
        <w:rPr>
          <w:noProof/>
        </w:rPr>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3279" cy="5713018"/>
                    </a:xfrm>
                    <a:prstGeom prst="rect">
                      <a:avLst/>
                    </a:prstGeom>
                  </pic:spPr>
                </pic:pic>
              </a:graphicData>
            </a:graphic>
          </wp:inline>
        </w:drawing>
      </w:r>
    </w:p>
    <w:p w14:paraId="6178FA03" w14:textId="7EB41759" w:rsidR="005A42E4" w:rsidRPr="00312974" w:rsidRDefault="005A42E4" w:rsidP="00821E99">
      <w:pPr>
        <w:rPr>
          <w:rPrChange w:id="5323" w:author="Rodion" w:date="2019-12-09T02:09:00Z">
            <w:rPr/>
          </w:rPrChange>
        </w:rPr>
        <w:pPrChange w:id="5324" w:author="Rodion" w:date="2019-12-09T01:27:00Z">
          <w:pPr>
            <w:jc w:val="center"/>
          </w:pPr>
        </w:pPrChange>
      </w:pPr>
      <w:del w:id="5325" w:author="Rodion Kharabet" w:date="2019-12-06T02:45:00Z">
        <w:r w:rsidRPr="00312974" w:rsidDel="007F1A84">
          <w:rPr>
            <w:rPrChange w:id="5326" w:author="Rodion" w:date="2019-12-09T02:09:00Z">
              <w:rPr/>
            </w:rPrChange>
          </w:rPr>
          <w:delText xml:space="preserve">Рисунок </w:delText>
        </w:r>
        <w:r w:rsidR="00305D39" w:rsidRPr="00312974" w:rsidDel="007F1A84">
          <w:rPr>
            <w:rPrChange w:id="5327" w:author="Rodion" w:date="2019-12-09T02:09:00Z">
              <w:rPr/>
            </w:rPrChange>
          </w:rPr>
          <w:delText>4.</w:delText>
        </w:r>
      </w:del>
      <w:ins w:id="5328" w:author="Rodion Kharabet" w:date="2019-12-06T02:45:00Z">
        <w:r w:rsidR="007F1A84" w:rsidRPr="00312974">
          <w:rPr>
            <w:rPrChange w:id="5329" w:author="Rodion" w:date="2019-12-09T02:09:00Z">
              <w:rPr/>
            </w:rPrChange>
          </w:rPr>
          <w:t>Рисунок 3.</w:t>
        </w:r>
      </w:ins>
      <w:r w:rsidR="00305D39" w:rsidRPr="00312974">
        <w:rPr>
          <w:rPrChange w:id="5330" w:author="Rodion" w:date="2019-12-09T02:09:00Z">
            <w:rPr/>
          </w:rPrChange>
        </w:rPr>
        <w:t xml:space="preserve">7 </w:t>
      </w:r>
      <w:r w:rsidRPr="00312974">
        <w:rPr>
          <w:rPrChange w:id="5331" w:author="Rodion" w:date="2019-12-09T02:09:00Z">
            <w:rPr/>
          </w:rPrChange>
        </w:rPr>
        <w:t xml:space="preserve">– Зчитування </w:t>
      </w:r>
      <w:r w:rsidR="006402FB" w:rsidRPr="00312974">
        <w:rPr>
          <w:rPrChange w:id="5332" w:author="Rodion" w:date="2019-12-09T02:09:00Z">
            <w:rPr/>
          </w:rPrChange>
        </w:rPr>
        <w:t>штрих-коду</w:t>
      </w:r>
      <w:r w:rsidRPr="00312974">
        <w:rPr>
          <w:rPrChange w:id="5333" w:author="Rodion" w:date="2019-12-09T02:09:00Z">
            <w:rPr/>
          </w:rPrChange>
        </w:rPr>
        <w:t xml:space="preserve"> </w:t>
      </w:r>
      <w:r w:rsidR="006402FB" w:rsidRPr="00312974">
        <w:rPr>
          <w:rPrChange w:id="5334" w:author="Rodion" w:date="2019-12-09T02:09:00Z">
            <w:rPr/>
          </w:rPrChange>
        </w:rPr>
        <w:t>камерою</w:t>
      </w:r>
      <w:r w:rsidRPr="00312974">
        <w:rPr>
          <w:rPrChange w:id="5335" w:author="Rodion" w:date="2019-12-09T02:09:00Z">
            <w:rPr/>
          </w:rPrChange>
        </w:rPr>
        <w:t xml:space="preserve"> смартфону через веб-застосунок</w:t>
      </w:r>
    </w:p>
    <w:p w14:paraId="3E01A94D" w14:textId="60C8CC68" w:rsidR="005A42E4" w:rsidRPr="00312974" w:rsidRDefault="005A42E4" w:rsidP="005A42E4">
      <w:pPr>
        <w:rPr>
          <w:rPrChange w:id="5336" w:author="Rodion" w:date="2019-12-09T02:09:00Z">
            <w:rPr/>
          </w:rPrChange>
        </w:rPr>
      </w:pPr>
    </w:p>
    <w:p w14:paraId="6382A119" w14:textId="0EE77BA4" w:rsidR="00BA2B56" w:rsidRPr="00312974" w:rsidDel="00534E18" w:rsidRDefault="0050418F" w:rsidP="0050418F">
      <w:pPr>
        <w:rPr>
          <w:del w:id="5337" w:author="Rodion Kharabet" w:date="2019-12-06T03:15:00Z"/>
          <w:rPrChange w:id="5338" w:author="Rodion" w:date="2019-12-09T02:09:00Z">
            <w:rPr>
              <w:del w:id="5339" w:author="Rodion Kharabet" w:date="2019-12-06T03:15:00Z"/>
            </w:rPr>
          </w:rPrChange>
        </w:rPr>
      </w:pPr>
      <w:del w:id="5340" w:author="Rodion Kharabet" w:date="2019-12-06T03:15:00Z">
        <w:r w:rsidRPr="00312974" w:rsidDel="00534E18">
          <w:rPr>
            <w:rPrChange w:id="5341" w:author="Rodion" w:date="2019-12-09T02:09:00Z">
              <w:rPr/>
            </w:rPrChange>
          </w:rPr>
          <w:delText xml:space="preserve">На сторінці, де існує взаємодія з камерою можна вибирати параметри </w:delText>
        </w:r>
        <w:r w:rsidR="006402FB" w:rsidRPr="00312974" w:rsidDel="00534E18">
          <w:rPr>
            <w:rPrChange w:id="5342" w:author="Rodion" w:date="2019-12-09T02:09:00Z">
              <w:rPr/>
            </w:rPrChange>
          </w:rPr>
          <w:delText>зображення</w:delText>
        </w:r>
        <w:r w:rsidRPr="00312974" w:rsidDel="00534E18">
          <w:rPr>
            <w:rPrChange w:id="5343" w:author="Rodion" w:date="2019-12-09T02:09:00Z">
              <w:rPr/>
            </w:rPrChange>
          </w:rPr>
          <w:delText xml:space="preserve">,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delText>
        </w:r>
        <w:r w:rsidR="00BA2B56" w:rsidRPr="00312974" w:rsidDel="00534E18">
          <w:rPr>
            <w:rPrChange w:id="5344" w:author="Rodion" w:date="2019-12-09T02:09:00Z">
              <w:rPr/>
            </w:rPrChange>
          </w:rPr>
          <w:delText xml:space="preserve">Quagga JS. </w:delText>
        </w:r>
      </w:del>
    </w:p>
    <w:p w14:paraId="12569F08" w14:textId="22D79DBA" w:rsidR="005A42E4" w:rsidRPr="00312974" w:rsidDel="00534E18" w:rsidRDefault="00BA2B56" w:rsidP="0050418F">
      <w:pPr>
        <w:rPr>
          <w:del w:id="5345" w:author="Rodion Kharabet" w:date="2019-12-06T03:15:00Z"/>
          <w:rPrChange w:id="5346" w:author="Rodion" w:date="2019-12-09T02:09:00Z">
            <w:rPr>
              <w:del w:id="5347" w:author="Rodion Kharabet" w:date="2019-12-06T03:15:00Z"/>
            </w:rPr>
          </w:rPrChange>
        </w:rPr>
      </w:pPr>
      <w:del w:id="5348" w:author="Rodion Kharabet" w:date="2019-12-06T03:15:00Z">
        <w:r w:rsidRPr="00312974" w:rsidDel="00534E18">
          <w:rPr>
            <w:rPrChange w:id="5349" w:author="Rodion" w:date="2019-12-09T02:09:00Z">
              <w:rPr/>
            </w:rPrChange>
          </w:rPr>
          <w:delText>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w:delText>
        </w:r>
        <w:r w:rsidR="005821F9" w:rsidRPr="00312974" w:rsidDel="00534E18">
          <w:rPr>
            <w:rPrChange w:id="5350" w:author="Rodion" w:date="2019-12-09T02:09:00Z">
              <w:rPr/>
            </w:rPrChange>
          </w:rPr>
          <w:delText xml:space="preserve"> [49]</w:delText>
        </w:r>
        <w:r w:rsidRPr="00312974" w:rsidDel="00534E18">
          <w:rPr>
            <w:rPrChange w:id="5351" w:author="Rodion" w:date="2019-12-09T02:09:00Z">
              <w:rPr/>
            </w:rPrChange>
          </w:rPr>
          <w:delText xml:space="preserve">. </w:delText>
        </w:r>
      </w:del>
    </w:p>
    <w:p w14:paraId="51B049AC" w14:textId="685618AC" w:rsidR="00BA2B56" w:rsidRPr="00312974" w:rsidRDefault="00BA2B56" w:rsidP="0050418F">
      <w:pPr>
        <w:rPr>
          <w:rPrChange w:id="5352" w:author="Rodion" w:date="2019-12-09T02:09:00Z">
            <w:rPr/>
          </w:rPrChange>
        </w:rPr>
      </w:pPr>
      <w:r w:rsidRPr="00312974">
        <w:rPr>
          <w:rPrChange w:id="5353" w:author="Rodion" w:date="2019-12-09T02:09:00Z">
            <w:rPr/>
          </w:rPrChange>
        </w:rPr>
        <w:t xml:space="preserve">Важливим є той факт, що getUserMedia API потребує забезпечення захищеного доступу до веб-застосунку </w:t>
      </w:r>
      <w:r w:rsidR="00F91A30" w:rsidRPr="00312974">
        <w:rPr>
          <w:rPrChange w:id="5354" w:author="Rodion" w:date="2019-12-09T02:09:00Z">
            <w:rPr/>
          </w:rPrChange>
        </w:rPr>
        <w:t>через браузер [</w:t>
      </w:r>
      <w:r w:rsidR="00E058E1" w:rsidRPr="00312974">
        <w:rPr>
          <w:rPrChange w:id="5355" w:author="Rodion" w:date="2019-12-09T02:09:00Z">
            <w:rPr/>
          </w:rPrChange>
        </w:rPr>
        <w:t>50</w:t>
      </w:r>
      <w:r w:rsidR="00F91A30" w:rsidRPr="00312974">
        <w:rPr>
          <w:rPrChange w:id="5356" w:author="Rodion" w:date="2019-12-09T02:09:00Z">
            <w:rPr/>
          </w:rPrChange>
        </w:rPr>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rPr>
          <w:rPrChange w:id="5357" w:author="Rodion" w:date="2019-12-09T02:09:00Z">
            <w:rPr/>
          </w:rPrChange>
        </w:rPr>
        <w:t>зворотному</w:t>
      </w:r>
      <w:r w:rsidR="00F91A30" w:rsidRPr="00312974">
        <w:rPr>
          <w:rPrChange w:id="5358" w:author="Rodion" w:date="2019-12-09T02:09:00Z">
            <w:rPr/>
          </w:rPrChange>
        </w:rPr>
        <w:t xml:space="preserve"> випадку це компроментує місцезнаходження користувача та іншу особисту інформацію, що може потрапити </w:t>
      </w:r>
      <w:r w:rsidR="00CF5822" w:rsidRPr="00312974">
        <w:rPr>
          <w:rPrChange w:id="5359" w:author="Rodion" w:date="2019-12-09T02:09:00Z">
            <w:rPr/>
          </w:rPrChange>
        </w:rPr>
        <w:t>до кадру.</w:t>
      </w:r>
    </w:p>
    <w:p w14:paraId="179314F7" w14:textId="2BA69B25" w:rsidR="00BC3BDC" w:rsidRPr="00312974" w:rsidRDefault="00BC3BDC" w:rsidP="00126341">
      <w:pPr>
        <w:rPr>
          <w:rPrChange w:id="5360" w:author="Rodion" w:date="2019-12-09T02:09:00Z">
            <w:rPr/>
          </w:rPrChange>
        </w:rPr>
      </w:pPr>
      <w:r w:rsidRPr="00312974">
        <w:rPr>
          <w:rPrChange w:id="5361" w:author="Rodion" w:date="2019-12-09T02:09:00Z">
            <w:rPr/>
          </w:rPrChange>
        </w:rPr>
        <w:lastRenderedPageBreak/>
        <w:t xml:space="preserve">Навіть за </w:t>
      </w:r>
      <w:r w:rsidR="006402FB" w:rsidRPr="00312974">
        <w:rPr>
          <w:rPrChange w:id="5362" w:author="Rodion" w:date="2019-12-09T02:09:00Z">
            <w:rPr/>
          </w:rPrChange>
        </w:rPr>
        <w:t>умови</w:t>
      </w:r>
      <w:r w:rsidRPr="00312974">
        <w:rPr>
          <w:rPrChange w:id="5363" w:author="Rodion" w:date="2019-12-09T02:09:00Z">
            <w:rPr/>
          </w:rPrChange>
        </w:rPr>
        <w:t xml:space="preserve"> захищеного з’єднання getUserMedia API не буде активовано, поки користувач не дозволить веб-застосунку використати камеру свого пристрою. Кожен браузер </w:t>
      </w:r>
      <w:r w:rsidR="006402FB" w:rsidRPr="00312974">
        <w:rPr>
          <w:rPrChange w:id="5364" w:author="Rodion" w:date="2019-12-09T02:09:00Z">
            <w:rPr/>
          </w:rPrChange>
        </w:rPr>
        <w:t>зобов’язаний</w:t>
      </w:r>
      <w:r w:rsidRPr="00312974">
        <w:rPr>
          <w:rPrChange w:id="5365" w:author="Rodion" w:date="2019-12-09T02:09:00Z">
            <w:rPr/>
          </w:rPrChange>
        </w:rPr>
        <w:t xml:space="preserve"> показати індикатор про те, що камера або мікрофон знаходяться у використанні конкретної веб-сторінки. </w:t>
      </w:r>
      <w:r w:rsidR="00126341" w:rsidRPr="00312974">
        <w:rPr>
          <w:rPrChange w:id="5366" w:author="Rodion" w:date="2019-12-09T02:09:00Z">
            <w:rPr/>
          </w:rPrChange>
        </w:rPr>
        <w:t xml:space="preserve">Такий ідентифікатор працює окремо від апаратних індикаторів, що може мати пристрій. Наприклад, як </w:t>
      </w:r>
      <w:r w:rsidR="006402FB" w:rsidRPr="00312974">
        <w:rPr>
          <w:rPrChange w:id="5367" w:author="Rodion" w:date="2019-12-09T02:09:00Z">
            <w:rPr/>
          </w:rPrChange>
        </w:rPr>
        <w:t>світлодіод</w:t>
      </w:r>
      <w:r w:rsidR="00126341" w:rsidRPr="00312974">
        <w:rPr>
          <w:rPrChange w:id="5368" w:author="Rodion" w:date="2019-12-09T02:09:00Z">
            <w:rPr/>
          </w:rPrChange>
        </w:rPr>
        <w:t xml:space="preserve"> поруч з об’єктивом фронтальної камери на ноутбуках. В браузерах Firefox,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rPr>
          <w:rPrChange w:id="5369" w:author="Rodion" w:date="2019-12-09T02:09:00Z">
            <w:rPr/>
          </w:rPrChange>
        </w:rPr>
        <w:t>ти</w:t>
      </w:r>
      <w:r w:rsidR="00126341" w:rsidRPr="00312974">
        <w:rPr>
          <w:rPrChange w:id="5370" w:author="Rodion" w:date="2019-12-09T02:09:00Z">
            <w:rPr/>
          </w:rPrChange>
        </w:rPr>
        <w:t xml:space="preserve"> камеру, індикатор активності камери згасне, вказуючи на те, що камера не здійснює запис відео. При цьому, дозв</w:t>
      </w:r>
      <w:r w:rsidR="00DC781F" w:rsidRPr="00312974">
        <w:rPr>
          <w:rPrChange w:id="5371" w:author="Rodion" w:date="2019-12-09T02:09:00Z">
            <w:rPr/>
          </w:rPrChange>
        </w:rPr>
        <w:t>іл на використання камери не відміняється. Тобто запис продовжиться, коли камера буде підключена знову</w:t>
      </w:r>
      <w:r w:rsidR="00E058E1" w:rsidRPr="00312974">
        <w:rPr>
          <w:rPrChange w:id="5372" w:author="Rodion" w:date="2019-12-09T02:09:00Z">
            <w:rPr/>
          </w:rPrChange>
        </w:rPr>
        <w:t xml:space="preserve"> [51]</w:t>
      </w:r>
      <w:r w:rsidR="00DC781F" w:rsidRPr="00312974">
        <w:rPr>
          <w:rPrChange w:id="5373" w:author="Rodion" w:date="2019-12-09T02:09:00Z">
            <w:rPr/>
          </w:rPrChange>
        </w:rPr>
        <w:t>.</w:t>
      </w:r>
    </w:p>
    <w:p w14:paraId="0A341AB0" w14:textId="5A1202D2" w:rsidR="00CF5822" w:rsidRPr="00312974" w:rsidRDefault="00BB185C" w:rsidP="0050418F">
      <w:pPr>
        <w:rPr>
          <w:rPrChange w:id="5374" w:author="Rodion" w:date="2019-12-09T02:09:00Z">
            <w:rPr/>
          </w:rPrChange>
        </w:rPr>
      </w:pPr>
      <w:r w:rsidRPr="00312974">
        <w:rPr>
          <w:rPrChange w:id="5375" w:author="Rodion" w:date="2019-12-09T02:09:00Z">
            <w:rPr/>
          </w:rPrChange>
        </w:rPr>
        <w:t>Аналогічну будову</w:t>
      </w:r>
      <w:r w:rsidR="00FE0F9F" w:rsidRPr="00312974">
        <w:rPr>
          <w:rPrChange w:id="5376" w:author="Rodion" w:date="2019-12-09T02:09:00Z">
            <w:rPr/>
          </w:rPrChange>
        </w:rPr>
        <w:t xml:space="preserve"> до розглянутої сторінки додавання товарів</w:t>
      </w:r>
      <w:r w:rsidRPr="00312974">
        <w:rPr>
          <w:rPrChange w:id="5377" w:author="Rodion" w:date="2019-12-09T02:09:00Z">
            <w:rPr/>
          </w:rPrChange>
        </w:rPr>
        <w:t xml:space="preserve"> має сторінка для видалення товар</w:t>
      </w:r>
      <w:r w:rsidR="00FE0F9F" w:rsidRPr="00312974">
        <w:rPr>
          <w:rPrChange w:id="5378" w:author="Rodion" w:date="2019-12-09T02:09:00Z">
            <w:rPr/>
          </w:rPrChange>
        </w:rPr>
        <w:t>ів</w:t>
      </w:r>
      <w:r w:rsidRPr="00312974">
        <w:rPr>
          <w:rPrChange w:id="5379" w:author="Rodion" w:date="2019-12-09T02:09:00Z">
            <w:rPr/>
          </w:rPrChange>
        </w:rPr>
        <w:t xml:space="preserve"> з підсистеми </w:t>
      </w:r>
      <w:r w:rsidR="006402FB" w:rsidRPr="00312974">
        <w:rPr>
          <w:rPrChange w:id="5380" w:author="Rodion" w:date="2019-12-09T02:09:00Z">
            <w:rPr/>
          </w:rPrChange>
        </w:rPr>
        <w:t>моніторингу</w:t>
      </w:r>
      <w:r w:rsidRPr="00312974">
        <w:rPr>
          <w:rPrChange w:id="5381" w:author="Rodion" w:date="2019-12-09T02:09:00Z">
            <w:rPr/>
          </w:rPrChange>
        </w:rPr>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rPr>
          <w:rPrChange w:id="5382" w:author="Rodion" w:date="2019-12-09T02:09:00Z">
            <w:rPr/>
          </w:rPrChange>
        </w:rPr>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pPr>
        <w:rPr>
          <w:rPrChange w:id="5383" w:author="Rodion" w:date="2019-12-09T02:09:00Z">
            <w:rPr/>
          </w:rPrChange>
        </w:rPr>
      </w:pPr>
      <w:r w:rsidRPr="00312974">
        <w:rPr>
          <w:rPrChange w:id="5384" w:author="Rodion" w:date="2019-12-09T02:09:00Z">
            <w:rPr/>
          </w:rPrChange>
        </w:rPr>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rPr>
          <w:rPrChange w:id="5385" w:author="Rodion" w:date="2019-12-09T02:09:00Z">
            <w:rPr/>
          </w:rPrChange>
        </w:rPr>
        <w:t xml:space="preserve">З цього виходить, що сторона, що сканує штрих-код має самостійно визначити за отриманим </w:t>
      </w:r>
      <w:r w:rsidR="006402FB" w:rsidRPr="00312974">
        <w:rPr>
          <w:rPrChange w:id="5386" w:author="Rodion" w:date="2019-12-09T02:09:00Z">
            <w:rPr/>
          </w:rPrChange>
        </w:rPr>
        <w:t>ідентифікатором</w:t>
      </w:r>
      <w:r w:rsidR="001724F2" w:rsidRPr="00312974">
        <w:rPr>
          <w:rPrChange w:id="5387" w:author="Rodion" w:date="2019-12-09T02:09:00Z">
            <w:rPr/>
          </w:rPrChange>
        </w:rPr>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rPr>
          <w:rPrChange w:id="5388" w:author="Rodion" w:date="2019-12-09T02:09:00Z">
            <w:rPr/>
          </w:rPrChange>
        </w:rPr>
        <w:t xml:space="preserve">базах даних </w:t>
      </w:r>
      <w:r w:rsidR="006402FB" w:rsidRPr="00312974">
        <w:rPr>
          <w:rPrChange w:id="5389" w:author="Rodion" w:date="2019-12-09T02:09:00Z">
            <w:rPr/>
          </w:rPrChange>
        </w:rPr>
        <w:t>повинна</w:t>
      </w:r>
      <w:r w:rsidR="00E32829" w:rsidRPr="00312974">
        <w:rPr>
          <w:rPrChange w:id="5390" w:author="Rodion" w:date="2019-12-09T02:09:00Z">
            <w:rPr/>
          </w:rPrChange>
        </w:rPr>
        <w:t xml:space="preserve"> міститися інша внутрішня інформація, що стосується організації або </w:t>
      </w:r>
      <w:r w:rsidR="006402FB" w:rsidRPr="00312974">
        <w:rPr>
          <w:rPrChange w:id="5391" w:author="Rodion" w:date="2019-12-09T02:09:00Z">
            <w:rPr/>
          </w:rPrChange>
        </w:rPr>
        <w:t>підприємства</w:t>
      </w:r>
      <w:r w:rsidR="00E32829" w:rsidRPr="00312974">
        <w:rPr>
          <w:rPrChange w:id="5392" w:author="Rodion" w:date="2019-12-09T02:09:00Z">
            <w:rPr/>
          </w:rPrChange>
        </w:rPr>
        <w:t xml:space="preserve"> на якому було скановано цей товар. Наприклад, супермаркети </w:t>
      </w:r>
      <w:r w:rsidR="006402FB" w:rsidRPr="00312974">
        <w:rPr>
          <w:rPrChange w:id="5393" w:author="Rodion" w:date="2019-12-09T02:09:00Z">
            <w:rPr/>
          </w:rPrChange>
        </w:rPr>
        <w:t>мають</w:t>
      </w:r>
      <w:r w:rsidR="00E32829" w:rsidRPr="00312974">
        <w:rPr>
          <w:rPrChange w:id="5394" w:author="Rodion" w:date="2019-12-09T02:09:00Z">
            <w:rPr/>
          </w:rPrChange>
        </w:rPr>
        <w:t xml:space="preserve"> відповідні баз</w:t>
      </w:r>
      <w:ins w:id="5395" w:author="Rodion Kharabet" w:date="2019-12-06T03:17:00Z">
        <w:r w:rsidR="00534E18" w:rsidRPr="00312974">
          <w:rPr>
            <w:rPrChange w:id="5396" w:author="Rodion" w:date="2019-12-09T02:09:00Z">
              <w:rPr/>
            </w:rPrChange>
          </w:rPr>
          <w:t>и</w:t>
        </w:r>
      </w:ins>
      <w:r w:rsidR="00E32829" w:rsidRPr="00312974">
        <w:rPr>
          <w:rPrChange w:id="5397" w:author="Rodion" w:date="2019-12-09T02:09:00Z">
            <w:rPr/>
          </w:rPrChange>
        </w:rPr>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rPr>
          <w:rPrChange w:id="5398" w:author="Rodion" w:date="2019-12-09T02:09:00Z">
            <w:rPr/>
          </w:rPrChange>
        </w:rPr>
        <w:t xml:space="preserve">Аналогічно </w:t>
      </w:r>
      <w:r w:rsidR="00CB5E58" w:rsidRPr="00312974">
        <w:rPr>
          <w:rPrChange w:id="5399" w:author="Rodion" w:date="2019-12-09T02:09:00Z">
            <w:rPr/>
          </w:rPrChange>
        </w:rPr>
        <w:lastRenderedPageBreak/>
        <w:t>для багатьох інших компаній, що мають зв’язок з ідентифікаці</w:t>
      </w:r>
      <w:r w:rsidR="00F9244F" w:rsidRPr="00312974">
        <w:rPr>
          <w:rPrChange w:id="5400" w:author="Rodion" w:date="2019-12-09T02:09:00Z">
            <w:rPr/>
          </w:rPrChange>
        </w:rPr>
        <w:t xml:space="preserve">єю </w:t>
      </w:r>
      <w:r w:rsidR="00CB5E58" w:rsidRPr="00312974">
        <w:rPr>
          <w:rPrChange w:id="5401" w:author="Rodion" w:date="2019-12-09T02:09:00Z">
            <w:rPr/>
          </w:rPrChange>
        </w:rPr>
        <w:t>товарів за штрих-кодами, інформація в базах даних є прихованою.</w:t>
      </w:r>
    </w:p>
    <w:p w14:paraId="458614F3" w14:textId="0F60926B" w:rsidR="00E32829" w:rsidRPr="00312974" w:rsidRDefault="0063682B" w:rsidP="0050418F">
      <w:pPr>
        <w:rPr>
          <w:rPrChange w:id="5402" w:author="Rodion" w:date="2019-12-09T02:09:00Z">
            <w:rPr/>
          </w:rPrChange>
        </w:rPr>
      </w:pPr>
      <w:r w:rsidRPr="00312974">
        <w:rPr>
          <w:rPrChange w:id="5403" w:author="Rodion" w:date="2019-12-09T02:09:00Z">
            <w:rPr/>
          </w:rPrChange>
        </w:rPr>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rPr>
          <w:rPrChange w:id="5404" w:author="Rodion" w:date="2019-12-09T02:09:00Z">
            <w:rPr/>
          </w:rPrChange>
        </w:rPr>
        <w:t>Наприклад</w:t>
      </w:r>
      <w:r w:rsidR="0007558E" w:rsidRPr="00312974">
        <w:rPr>
          <w:rPrChange w:id="5405" w:author="Rodion" w:date="2019-12-09T02:09:00Z">
            <w:rPr/>
          </w:rPrChange>
        </w:rPr>
        <w:t>,</w:t>
      </w:r>
      <w:r w:rsidR="005F1270" w:rsidRPr="00312974">
        <w:rPr>
          <w:rPrChange w:id="5406" w:author="Rodion" w:date="2019-12-09T02:09:00Z">
            <w:rPr/>
          </w:rPrChange>
        </w:rPr>
        <w:t xml:space="preserve"> одна з найвідоміших баз </w:t>
      </w:r>
      <w:r w:rsidR="0007558E" w:rsidRPr="00312974">
        <w:rPr>
          <w:rPrChange w:id="5407" w:author="Rodion" w:date="2019-12-09T02:09:00Z">
            <w:rPr/>
          </w:rPrChange>
        </w:rPr>
        <w:t>штрих-кодів International Barcodes Database, містить у собі лише 7 записів про товари, вироблені в Україні [</w:t>
      </w:r>
      <w:del w:id="5408" w:author="Rodion Kharabet" w:date="2019-12-06T03:16:00Z">
        <w:r w:rsidR="00C514DB" w:rsidRPr="00030B2B" w:rsidDel="00534E18">
          <w:fldChar w:fldCharType="begin"/>
        </w:r>
        <w:r w:rsidR="00C514DB" w:rsidRPr="00312974" w:rsidDel="00534E18">
          <w:rPr>
            <w:rPrChange w:id="5409" w:author="Rodion" w:date="2019-12-09T02:09:00Z">
              <w:rPr/>
            </w:rPrChange>
          </w:rPr>
          <w:delInstrText xml:space="preserve"> HYPERLINK "https://barcodesdatabase.org/selected-products/?country_list_select=UA&amp;sort_options=0" </w:delInstrText>
        </w:r>
        <w:r w:rsidR="00C514DB" w:rsidRPr="00312974" w:rsidDel="00534E18">
          <w:rPr>
            <w:rPrChange w:id="5410" w:author="Rodion" w:date="2019-12-09T02:09:00Z">
              <w:rPr/>
            </w:rPrChange>
          </w:rPr>
          <w:fldChar w:fldCharType="separate"/>
        </w:r>
        <w:r w:rsidR="005C2D87" w:rsidRPr="00312974" w:rsidDel="00534E18">
          <w:rPr>
            <w:rStyle w:val="Hyperlink"/>
            <w:rPrChange w:id="5411" w:author="Rodion" w:date="2019-12-09T02:09:00Z">
              <w:rPr>
                <w:rStyle w:val="Hyperlink"/>
              </w:rPr>
            </w:rPrChange>
          </w:rPr>
          <w:delText>52</w:delText>
        </w:r>
        <w:r w:rsidR="00C514DB" w:rsidRPr="00312974" w:rsidDel="00534E18">
          <w:rPr>
            <w:rStyle w:val="Hyperlink"/>
            <w:rPrChange w:id="5412" w:author="Rodion" w:date="2019-12-09T02:09:00Z">
              <w:rPr>
                <w:rStyle w:val="Hyperlink"/>
              </w:rPr>
            </w:rPrChange>
          </w:rPr>
          <w:fldChar w:fldCharType="end"/>
        </w:r>
      </w:del>
      <w:ins w:id="5413" w:author="Rodion Kharabet" w:date="2019-12-06T03:16:00Z">
        <w:r w:rsidR="00534E18" w:rsidRPr="00312974">
          <w:rPr>
            <w:rPrChange w:id="5414" w:author="Rodion" w:date="2019-12-09T02:09:00Z">
              <w:rPr>
                <w:rStyle w:val="Hyperlink"/>
              </w:rPr>
            </w:rPrChange>
          </w:rPr>
          <w:t>5</w:t>
        </w:r>
        <w:r w:rsidR="00534E18" w:rsidRPr="00030B2B">
          <w:t>2</w:t>
        </w:r>
      </w:ins>
      <w:r w:rsidR="0007558E" w:rsidRPr="00312974">
        <w:rPr>
          <w:rPrChange w:id="5415" w:author="Rodion" w:date="2019-12-09T02:09:00Z">
            <w:rPr/>
          </w:rPrChange>
        </w:rPr>
        <w:t xml:space="preserve">]. </w:t>
      </w:r>
      <w:r w:rsidRPr="00312974">
        <w:rPr>
          <w:rPrChange w:id="5416" w:author="Rodion" w:date="2019-12-09T02:09:00Z">
            <w:rPr/>
          </w:rPrChange>
        </w:rPr>
        <w:t>Додавання товару до такої бази даних зводиться до певного процес</w:t>
      </w:r>
      <w:r w:rsidR="0007558E" w:rsidRPr="00312974">
        <w:rPr>
          <w:rPrChange w:id="5417" w:author="Rodion" w:date="2019-12-09T02:09:00Z">
            <w:rPr/>
          </w:rPrChange>
        </w:rPr>
        <w:t>у. Наприклад, щоб додати товар до бази Barecode Lookup, необхідно заповнити форму з 6 обов’язкових полів (всього в форма складається з 22 полів). І так</w:t>
      </w:r>
      <w:r w:rsidR="000E502D" w:rsidRPr="00312974">
        <w:rPr>
          <w:rPrChange w:id="5418" w:author="Rodion" w:date="2019-12-09T02:09:00Z">
            <w:rPr/>
          </w:rPrChange>
        </w:rPr>
        <w:t>у</w:t>
      </w:r>
      <w:r w:rsidR="0007558E" w:rsidRPr="00312974">
        <w:rPr>
          <w:rPrChange w:id="5419" w:author="Rodion" w:date="2019-12-09T02:09:00Z">
            <w:rPr/>
          </w:rPrChange>
        </w:rPr>
        <w:t xml:space="preserve"> </w:t>
      </w:r>
      <w:r w:rsidR="00885E23" w:rsidRPr="00312974">
        <w:rPr>
          <w:rPrChange w:id="5420" w:author="Rodion" w:date="2019-12-09T02:09:00Z">
            <w:rPr/>
          </w:rPrChange>
        </w:rPr>
        <w:t>форму</w:t>
      </w:r>
      <w:r w:rsidR="0007558E" w:rsidRPr="00312974">
        <w:rPr>
          <w:rPrChange w:id="5421" w:author="Rodion" w:date="2019-12-09T02:09:00Z">
            <w:rPr/>
          </w:rPrChange>
        </w:rPr>
        <w:t xml:space="preserve"> необхідно </w:t>
      </w:r>
      <w:r w:rsidR="00885E23" w:rsidRPr="00312974">
        <w:rPr>
          <w:rPrChange w:id="5422" w:author="Rodion" w:date="2019-12-09T02:09:00Z">
            <w:rPr/>
          </w:rPrChange>
        </w:rPr>
        <w:t>заповнити</w:t>
      </w:r>
      <w:r w:rsidR="0007558E" w:rsidRPr="00312974">
        <w:rPr>
          <w:rPrChange w:id="5423" w:author="Rodion" w:date="2019-12-09T02:09:00Z">
            <w:rPr/>
          </w:rPrChange>
        </w:rPr>
        <w:t xml:space="preserve"> </w:t>
      </w:r>
      <w:r w:rsidR="00885E23" w:rsidRPr="00312974">
        <w:rPr>
          <w:rPrChange w:id="5424" w:author="Rodion" w:date="2019-12-09T02:09:00Z">
            <w:rPr/>
          </w:rPrChange>
        </w:rPr>
        <w:t>інформацією про</w:t>
      </w:r>
      <w:r w:rsidR="0007558E" w:rsidRPr="00312974">
        <w:rPr>
          <w:rPrChange w:id="5425" w:author="Rodion" w:date="2019-12-09T02:09:00Z">
            <w:rPr/>
          </w:rPrChange>
        </w:rPr>
        <w:t xml:space="preserve"> </w:t>
      </w:r>
      <w:r w:rsidR="00885E23" w:rsidRPr="00312974">
        <w:rPr>
          <w:rPrChange w:id="5426" w:author="Rodion" w:date="2019-12-09T02:09:00Z">
            <w:rPr/>
          </w:rPrChange>
        </w:rPr>
        <w:t>кожен</w:t>
      </w:r>
      <w:r w:rsidR="0007558E" w:rsidRPr="00312974">
        <w:rPr>
          <w:rPrChange w:id="5427" w:author="Rodion" w:date="2019-12-09T02:09:00Z">
            <w:rPr/>
          </w:rPrChange>
        </w:rPr>
        <w:t xml:space="preserve"> товар</w:t>
      </w:r>
      <w:del w:id="5428" w:author="Rodion Kharabet" w:date="2019-12-06T03:17:00Z">
        <w:r w:rsidR="0007558E" w:rsidRPr="00312974" w:rsidDel="00534E18">
          <w:rPr>
            <w:rPrChange w:id="5429" w:author="Rodion" w:date="2019-12-09T02:09:00Z">
              <w:rPr/>
            </w:rPrChange>
          </w:rPr>
          <w:delText>у</w:delText>
        </w:r>
      </w:del>
      <w:r w:rsidR="0007558E" w:rsidRPr="00312974">
        <w:rPr>
          <w:rPrChange w:id="5430" w:author="Rodion" w:date="2019-12-09T02:09:00Z">
            <w:rPr/>
          </w:rPrChange>
        </w:rPr>
        <w:t>, що присутній в роздрібній торгівлі</w:t>
      </w:r>
      <w:r w:rsidR="000E502D" w:rsidRPr="00312974">
        <w:rPr>
          <w:rPrChange w:id="5431" w:author="Rodion" w:date="2019-12-09T02:09:00Z">
            <w:rPr/>
          </w:rPrChange>
        </w:rPr>
        <w:t xml:space="preserve">. </w:t>
      </w:r>
      <w:r w:rsidR="00885E23" w:rsidRPr="00312974">
        <w:rPr>
          <w:rPrChange w:id="5432" w:author="Rodion" w:date="2019-12-09T02:09:00Z">
            <w:rPr/>
          </w:rPrChange>
        </w:rPr>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rPr>
          <w:rPrChange w:id="5433" w:author="Rodion" w:date="2019-12-09T02:09:00Z">
            <w:rPr/>
          </w:rPrChange>
        </w:rPr>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rPr>
          <w:rPrChange w:id="5434" w:author="Rodion" w:date="2019-12-09T02:09:00Z">
            <w:rPr/>
          </w:rPrChange>
        </w:rPr>
        <w:t>того, щоб додати товар до вищезгаданої International Barcodes Database, потрібно внести оплату в розмірі від 10$ за одиницю, якщо додається одразу більше 50 товарів та 20$ за одиницю – якщо додається тільки один товар [</w:t>
      </w:r>
      <w:r w:rsidR="005C2D87" w:rsidRPr="00312974">
        <w:rPr>
          <w:rPrChange w:id="5435" w:author="Rodion" w:date="2019-12-09T02:09:00Z">
            <w:rPr/>
          </w:rPrChange>
        </w:rPr>
        <w:t>53</w:t>
      </w:r>
      <w:r w:rsidR="00B51D40" w:rsidRPr="00312974">
        <w:rPr>
          <w:rPrChange w:id="5436" w:author="Rodion" w:date="2019-12-09T02:09:00Z">
            <w:rPr/>
          </w:rPrChange>
        </w:rPr>
        <w:t>].</w:t>
      </w:r>
      <w:del w:id="5437" w:author="Rodion Kharabet" w:date="2019-12-06T03:17:00Z">
        <w:r w:rsidR="00B51D40" w:rsidRPr="00312974" w:rsidDel="00534E18">
          <w:rPr>
            <w:rPrChange w:id="5438" w:author="Rodion" w:date="2019-12-09T02:09:00Z">
              <w:rPr/>
            </w:rPrChange>
          </w:rPr>
          <w:delText xml:space="preserve"> Також, </w:delText>
        </w:r>
        <w:r w:rsidR="001C4064" w:rsidRPr="00312974" w:rsidDel="00534E18">
          <w:rPr>
            <w:rPrChange w:id="5439" w:author="Rodion" w:date="2019-12-09T02:09:00Z">
              <w:rPr/>
            </w:rPrChange>
          </w:rPr>
          <w:delText>тільки</w:delText>
        </w:r>
        <w:r w:rsidR="00B51D40" w:rsidRPr="00312974" w:rsidDel="00534E18">
          <w:rPr>
            <w:rPrChange w:id="5440" w:author="Rodion" w:date="2019-12-09T02:09:00Z">
              <w:rPr/>
            </w:rPrChange>
          </w:rPr>
          <w:delText xml:space="preserve"> </w:delText>
        </w:r>
        <w:r w:rsidR="001C4064" w:rsidRPr="00312974" w:rsidDel="00534E18">
          <w:rPr>
            <w:rPrChange w:id="5441" w:author="Rodion" w:date="2019-12-09T02:09:00Z">
              <w:rPr/>
            </w:rPrChange>
          </w:rPr>
          <w:delText>законим</w:delText>
        </w:r>
        <w:r w:rsidR="00B51D40" w:rsidRPr="00312974" w:rsidDel="00534E18">
          <w:rPr>
            <w:rPrChange w:id="5442" w:author="Rodion" w:date="2019-12-09T02:09:00Z">
              <w:rPr/>
            </w:rPrChange>
          </w:rPr>
          <w:delText xml:space="preserve"> власник </w:delText>
        </w:r>
        <w:r w:rsidR="001C4064" w:rsidRPr="00312974" w:rsidDel="00534E18">
          <w:rPr>
            <w:rPrChange w:id="5443" w:author="Rodion" w:date="2019-12-09T02:09:00Z">
              <w:rPr/>
            </w:rPrChange>
          </w:rPr>
          <w:delText xml:space="preserve">зареєстрованого штрих-коду у внутрішньому органі країни, що займається цим питанням. Для перевірки цього факту при реєстрації товару у базі, необхідно буде </w:delText>
        </w:r>
        <w:r w:rsidR="00DD4F15" w:rsidRPr="00312974" w:rsidDel="00534E18">
          <w:rPr>
            <w:rPrChange w:id="5444" w:author="Rodion" w:date="2019-12-09T02:09:00Z">
              <w:rPr/>
            </w:rPrChange>
          </w:rPr>
          <w:delText>прикріпити</w:delText>
        </w:r>
        <w:r w:rsidR="001C4064" w:rsidRPr="00312974" w:rsidDel="00534E18">
          <w:rPr>
            <w:rPrChange w:id="5445" w:author="Rodion" w:date="2019-12-09T02:09:00Z">
              <w:rPr/>
            </w:rPrChange>
          </w:rPr>
          <w:delText xml:space="preserve"> відповідний документ [</w:delText>
        </w:r>
        <w:r w:rsidR="005C2D87" w:rsidRPr="00312974" w:rsidDel="00534E18">
          <w:rPr>
            <w:rPrChange w:id="5446" w:author="Rodion" w:date="2019-12-09T02:09:00Z">
              <w:rPr/>
            </w:rPrChange>
          </w:rPr>
          <w:delText>54</w:delText>
        </w:r>
        <w:r w:rsidR="001C4064" w:rsidRPr="00312974" w:rsidDel="00534E18">
          <w:rPr>
            <w:rPrChange w:id="5447" w:author="Rodion" w:date="2019-12-09T02:09:00Z">
              <w:rPr/>
            </w:rPrChange>
          </w:rPr>
          <w:delText xml:space="preserve">]. </w:delText>
        </w:r>
      </w:del>
    </w:p>
    <w:p w14:paraId="4FC3B0C9" w14:textId="4D8F4CA4" w:rsidR="00675824" w:rsidRPr="00312974" w:rsidRDefault="004B046C" w:rsidP="0050418F">
      <w:pPr>
        <w:rPr>
          <w:rPrChange w:id="5448" w:author="Rodion" w:date="2019-12-09T02:09:00Z">
            <w:rPr/>
          </w:rPrChange>
        </w:rPr>
      </w:pPr>
      <w:r w:rsidRPr="00312974">
        <w:rPr>
          <w:rPrChange w:id="5449" w:author="Rodion" w:date="2019-12-09T02:09:00Z">
            <w:rPr/>
          </w:rPrChange>
        </w:rPr>
        <w:t>В першу чергу, розроблювана система орієнтована на використанн</w:t>
      </w:r>
      <w:del w:id="5450" w:author="Rodion Kharabet" w:date="2019-12-06T03:18:00Z">
        <w:r w:rsidRPr="00312974" w:rsidDel="00534E18">
          <w:rPr>
            <w:rPrChange w:id="5451" w:author="Rodion" w:date="2019-12-09T02:09:00Z">
              <w:rPr/>
            </w:rPrChange>
          </w:rPr>
          <w:delText>я</w:delText>
        </w:r>
      </w:del>
      <w:ins w:id="5452" w:author="Rodion Kharabet" w:date="2019-12-06T03:18:00Z">
        <w:r w:rsidR="00534E18" w:rsidRPr="00312974">
          <w:rPr>
            <w:rPrChange w:id="5453" w:author="Rodion" w:date="2019-12-09T02:09:00Z">
              <w:rPr/>
            </w:rPrChange>
          </w:rPr>
          <w:t>і для</w:t>
        </w:r>
      </w:ins>
      <w:del w:id="5454" w:author="Rodion Kharabet" w:date="2019-12-06T03:18:00Z">
        <w:r w:rsidRPr="00312974" w:rsidDel="00534E18">
          <w:rPr>
            <w:rPrChange w:id="5455" w:author="Rodion" w:date="2019-12-09T02:09:00Z">
              <w:rPr/>
            </w:rPrChange>
          </w:rPr>
          <w:delText xml:space="preserve"> у</w:delText>
        </w:r>
      </w:del>
      <w:r w:rsidRPr="00312974">
        <w:rPr>
          <w:rPrChange w:id="5456" w:author="Rodion" w:date="2019-12-09T02:09:00Z">
            <w:rPr/>
          </w:rPrChange>
        </w:rPr>
        <w:t xml:space="preserve"> внутрішньо</w:t>
      </w:r>
      <w:ins w:id="5457" w:author="Rodion Kharabet" w:date="2019-12-06T03:18:00Z">
        <w:r w:rsidR="00534E18" w:rsidRPr="00312974">
          <w:rPr>
            <w:rPrChange w:id="5458" w:author="Rodion" w:date="2019-12-09T02:09:00Z">
              <w:rPr/>
            </w:rPrChange>
          </w:rPr>
          <w:t>го</w:t>
        </w:r>
      </w:ins>
      <w:del w:id="5459" w:author="Rodion Kharabet" w:date="2019-12-06T03:18:00Z">
        <w:r w:rsidRPr="00312974" w:rsidDel="00534E18">
          <w:rPr>
            <w:rPrChange w:id="5460" w:author="Rodion" w:date="2019-12-09T02:09:00Z">
              <w:rPr/>
            </w:rPrChange>
          </w:rPr>
          <w:delText>му</w:delText>
        </w:r>
      </w:del>
      <w:r w:rsidRPr="00312974">
        <w:rPr>
          <w:rPrChange w:id="5461" w:author="Rodion" w:date="2019-12-09T02:09:00Z">
            <w:rPr/>
          </w:rPrChange>
        </w:rPr>
        <w:t xml:space="preserve"> ринку України. Тож більшість штрих-кодів, що будуть скануватися, належатимуть українським виробникам</w:t>
      </w:r>
      <w:r w:rsidR="0084746F" w:rsidRPr="00312974">
        <w:rPr>
          <w:rPrChange w:id="5462" w:author="Rodion" w:date="2019-12-09T02:09:00Z">
            <w:rPr/>
          </w:rPrChange>
        </w:rPr>
        <w:t>.</w:t>
      </w:r>
      <w:r w:rsidRPr="00312974">
        <w:rPr>
          <w:rPrChange w:id="5463" w:author="Rodion" w:date="2019-12-09T02:09:00Z">
            <w:rPr/>
          </w:rPrChange>
        </w:rPr>
        <w:t xml:space="preserve"> </w:t>
      </w:r>
      <w:r w:rsidR="00EA4B91" w:rsidRPr="00312974">
        <w:rPr>
          <w:rPrChange w:id="5464" w:author="Rodion" w:date="2019-12-09T02:09:00Z">
            <w:rPr/>
          </w:rPrChange>
        </w:rPr>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3B16A738" w:rsidR="007D48BE" w:rsidRPr="00312974" w:rsidRDefault="00675824" w:rsidP="00675824">
      <w:pPr>
        <w:rPr>
          <w:rPrChange w:id="5465" w:author="Rodion" w:date="2019-12-09T02:09:00Z">
            <w:rPr/>
          </w:rPrChange>
        </w:rPr>
      </w:pPr>
      <w:r w:rsidRPr="00312974">
        <w:rPr>
          <w:rPrChange w:id="5466" w:author="Rodion" w:date="2019-12-09T02:09:00Z">
            <w:rPr/>
          </w:rPrChange>
        </w:rPr>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rPr>
          <w:rPrChange w:id="5467" w:author="Rodion" w:date="2019-12-09T02:09:00Z">
            <w:rPr/>
          </w:rPrChange>
        </w:rPr>
        <w:t>штрих</w:t>
      </w:r>
      <w:r w:rsidRPr="00312974">
        <w:rPr>
          <w:rPrChange w:id="5468" w:author="Rodion" w:date="2019-12-09T02:09:00Z">
            <w:rPr/>
          </w:rPrChange>
        </w:rPr>
        <w:t xml:space="preserve">-кодів в актуальному </w:t>
      </w:r>
      <w:r w:rsidRPr="00312974">
        <w:rPr>
          <w:rPrChange w:id="5469" w:author="Rodion" w:date="2019-12-09T02:09:00Z">
            <w:rPr/>
          </w:rPrChange>
        </w:rPr>
        <w:lastRenderedPageBreak/>
        <w:t xml:space="preserve">стані є проблемою. </w:t>
      </w:r>
      <w:del w:id="5470" w:author="Rodion Kharabet" w:date="2019-12-06T03:18:00Z">
        <w:r w:rsidR="00EA4B91" w:rsidRPr="00312974" w:rsidDel="00534E18">
          <w:rPr>
            <w:rPrChange w:id="5471" w:author="Rodion" w:date="2019-12-09T02:09:00Z">
              <w:rPr/>
            </w:rPrChange>
          </w:rPr>
          <w:delText xml:space="preserve">Тож </w:delText>
        </w:r>
      </w:del>
      <w:ins w:id="5472" w:author="Rodion Kharabet" w:date="2019-12-06T03:18:00Z">
        <w:r w:rsidR="00534E18" w:rsidRPr="00312974">
          <w:rPr>
            <w:rPrChange w:id="5473" w:author="Rodion" w:date="2019-12-09T02:09:00Z">
              <w:rPr/>
            </w:rPrChange>
          </w:rPr>
          <w:t xml:space="preserve">Тому </w:t>
        </w:r>
      </w:ins>
      <w:r w:rsidR="00EA4B91" w:rsidRPr="00312974">
        <w:rPr>
          <w:rPrChange w:id="5474" w:author="Rodion" w:date="2019-12-09T02:09:00Z">
            <w:rPr/>
          </w:rPrChange>
        </w:rPr>
        <w:t xml:space="preserve">було прийняте рішення надати змогу всім користувачам веб-застосунку </w:t>
      </w:r>
      <w:r w:rsidR="00DD4F15" w:rsidRPr="00312974">
        <w:rPr>
          <w:rPrChange w:id="5475" w:author="Rodion" w:date="2019-12-09T02:09:00Z">
            <w:rPr/>
          </w:rPrChange>
        </w:rPr>
        <w:t>наповнювати</w:t>
      </w:r>
      <w:r w:rsidR="00EA4B91" w:rsidRPr="00312974">
        <w:rPr>
          <w:rPrChange w:id="5476" w:author="Rodion" w:date="2019-12-09T02:09:00Z">
            <w:rPr/>
          </w:rPrChange>
        </w:rPr>
        <w:t xml:space="preserve"> власну базу даних інформацією про найменування товару, його </w:t>
      </w:r>
      <w:r w:rsidR="00DD4F15" w:rsidRPr="00312974">
        <w:rPr>
          <w:rPrChange w:id="5477" w:author="Rodion" w:date="2019-12-09T02:09:00Z">
            <w:rPr/>
          </w:rPrChange>
        </w:rPr>
        <w:t>короткий</w:t>
      </w:r>
      <w:r w:rsidR="00EA4B91" w:rsidRPr="00312974">
        <w:rPr>
          <w:rPrChange w:id="5478" w:author="Rodion" w:date="2019-12-09T02:09:00Z">
            <w:rPr/>
          </w:rPrChange>
        </w:rPr>
        <w:t xml:space="preserve"> опис та ідентифікатор штрих-коду, наліплений на упаковці. </w:t>
      </w:r>
      <w:r w:rsidR="00F07F43" w:rsidRPr="00312974">
        <w:rPr>
          <w:rPrChange w:id="5479" w:author="Rodion" w:date="2019-12-09T02:09:00Z">
            <w:rPr/>
          </w:rPrChange>
        </w:rPr>
        <w:t>Оскільки база даних єдина в межах всієї програмної частини комплексу, оновлені записи в таблиці товарів будуть доступні для всіх користувачів</w:t>
      </w:r>
      <w:del w:id="5480" w:author="Rodion Kharabet" w:date="2019-12-06T03:18:00Z">
        <w:r w:rsidR="00F07F43" w:rsidRPr="00312974" w:rsidDel="00534E18">
          <w:rPr>
            <w:rPrChange w:id="5481" w:author="Rodion" w:date="2019-12-09T02:09:00Z">
              <w:rPr/>
            </w:rPrChange>
          </w:rPr>
          <w:delText xml:space="preserve"> миттєво</w:delText>
        </w:r>
      </w:del>
      <w:r w:rsidR="00F07F43" w:rsidRPr="00312974">
        <w:rPr>
          <w:rPrChange w:id="5482" w:author="Rodion" w:date="2019-12-09T02:09:00Z">
            <w:rPr/>
          </w:rPrChange>
        </w:rPr>
        <w:t xml:space="preserve">. </w:t>
      </w:r>
    </w:p>
    <w:p w14:paraId="762D6F1E" w14:textId="2F73B522" w:rsidR="004B046C" w:rsidRPr="00312974" w:rsidRDefault="00F07F43" w:rsidP="00675824">
      <w:pPr>
        <w:rPr>
          <w:rPrChange w:id="5483" w:author="Rodion" w:date="2019-12-09T02:09:00Z">
            <w:rPr/>
          </w:rPrChange>
        </w:rPr>
      </w:pPr>
      <w:r w:rsidRPr="00312974">
        <w:rPr>
          <w:rPrChange w:id="5484" w:author="Rodion" w:date="2019-12-09T02:09:00Z">
            <w:rPr/>
          </w:rPrChange>
        </w:rPr>
        <w:t xml:space="preserve">Для того, щоб додати новий товар </w:t>
      </w:r>
      <w:r w:rsidR="00E101BD" w:rsidRPr="00312974">
        <w:rPr>
          <w:rPrChange w:id="5485" w:author="Rodion" w:date="2019-12-09T02:09:00Z">
            <w:rPr/>
          </w:rPrChange>
        </w:rPr>
        <w:t>до внутрішньої бази даних веб-застосунку, користувачу необхідно перейти на відповідну сторінку</w:t>
      </w:r>
      <w:r w:rsidR="000F0C56" w:rsidRPr="00312974">
        <w:rPr>
          <w:rPrChange w:id="5486" w:author="Rodion" w:date="2019-12-09T02:09:00Z">
            <w:rPr/>
          </w:rPrChange>
        </w:rPr>
        <w:t>.</w:t>
      </w:r>
      <w:r w:rsidR="00E101BD" w:rsidRPr="00312974">
        <w:rPr>
          <w:rPrChange w:id="5487" w:author="Rodion" w:date="2019-12-09T02:09:00Z">
            <w:rPr/>
          </w:rPrChange>
        </w:rPr>
        <w:t xml:space="preserve"> </w:t>
      </w:r>
      <w:r w:rsidR="000F0C56" w:rsidRPr="00312974">
        <w:rPr>
          <w:rPrChange w:id="5488" w:author="Rodion" w:date="2019-12-09T02:09:00Z">
            <w:rPr/>
          </w:rPrChange>
        </w:rPr>
        <w:t>П</w:t>
      </w:r>
      <w:r w:rsidR="00E101BD" w:rsidRPr="00312974">
        <w:rPr>
          <w:rPrChange w:id="5489" w:author="Rodion" w:date="2019-12-09T02:09:00Z">
            <w:rPr/>
          </w:rPrChange>
        </w:rPr>
        <w:t xml:space="preserve">осилання на </w:t>
      </w:r>
      <w:r w:rsidR="000F0C56" w:rsidRPr="00312974">
        <w:rPr>
          <w:rPrChange w:id="5490" w:author="Rodion" w:date="2019-12-09T02:09:00Z">
            <w:rPr/>
          </w:rPrChange>
        </w:rPr>
        <w:t>неї</w:t>
      </w:r>
      <w:r w:rsidR="00E101BD" w:rsidRPr="00312974">
        <w:rPr>
          <w:rPrChange w:id="5491" w:author="Rodion" w:date="2019-12-09T02:09:00Z">
            <w:rPr/>
          </w:rPrChange>
        </w:rPr>
        <w:t xml:space="preserve"> знаходиться в головному меню. </w:t>
      </w:r>
      <w:r w:rsidR="007D48BE" w:rsidRPr="00312974">
        <w:rPr>
          <w:rPrChange w:id="5492" w:author="Rodion" w:date="2019-12-09T02:09:00Z">
            <w:rPr/>
          </w:rPrChange>
        </w:rPr>
        <w:t xml:space="preserve">На цій сторінці знаходиться список всіх найменувань в базі даних. Скріншот цієї сторінки зображено на </w:t>
      </w:r>
      <w:del w:id="5493" w:author="Rodion Kharabet" w:date="2019-12-06T02:44:00Z">
        <w:r w:rsidR="007D48BE" w:rsidRPr="00312974" w:rsidDel="007F1A84">
          <w:rPr>
            <w:rPrChange w:id="5494" w:author="Rodion" w:date="2019-12-09T02:09:00Z">
              <w:rPr/>
            </w:rPrChange>
          </w:rPr>
          <w:delText xml:space="preserve">рисунку </w:delText>
        </w:r>
        <w:r w:rsidR="00E41515" w:rsidRPr="00312974" w:rsidDel="007F1A84">
          <w:rPr>
            <w:rPrChange w:id="5495" w:author="Rodion" w:date="2019-12-09T02:09:00Z">
              <w:rPr/>
            </w:rPrChange>
          </w:rPr>
          <w:delText>4.</w:delText>
        </w:r>
      </w:del>
      <w:ins w:id="5496" w:author="Rodion Kharabet" w:date="2019-12-06T02:44:00Z">
        <w:r w:rsidR="007F1A84" w:rsidRPr="00312974">
          <w:rPr>
            <w:rPrChange w:id="5497" w:author="Rodion" w:date="2019-12-09T02:09:00Z">
              <w:rPr/>
            </w:rPrChange>
          </w:rPr>
          <w:t>рисунку 3.</w:t>
        </w:r>
      </w:ins>
      <w:r w:rsidR="00E41515" w:rsidRPr="00312974">
        <w:rPr>
          <w:rPrChange w:id="5498" w:author="Rodion" w:date="2019-12-09T02:09:00Z">
            <w:rPr/>
          </w:rPrChange>
        </w:rPr>
        <w:t>8</w:t>
      </w:r>
      <w:r w:rsidR="007D48BE" w:rsidRPr="00312974">
        <w:rPr>
          <w:rPrChange w:id="5499" w:author="Rodion" w:date="2019-12-09T02:09:00Z">
            <w:rPr/>
          </w:rPrChange>
        </w:rPr>
        <w:t>.</w:t>
      </w:r>
    </w:p>
    <w:p w14:paraId="6017B0C8" w14:textId="07E5D010" w:rsidR="007D48BE" w:rsidRPr="00312974" w:rsidRDefault="007D48BE" w:rsidP="00675824">
      <w:pPr>
        <w:rPr>
          <w:rPrChange w:id="5500" w:author="Rodion" w:date="2019-12-09T02:09:00Z">
            <w:rPr/>
          </w:rPrChange>
        </w:rPr>
      </w:pPr>
    </w:p>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104F6E2" w:rsidR="00EA4B91" w:rsidRPr="00312974" w:rsidRDefault="007D48BE" w:rsidP="007D48BE">
      <w:pPr>
        <w:jc w:val="center"/>
        <w:rPr>
          <w:rPrChange w:id="5501" w:author="Rodion" w:date="2019-12-09T02:09:00Z">
            <w:rPr/>
          </w:rPrChange>
        </w:rPr>
      </w:pPr>
      <w:del w:id="5502" w:author="Rodion Kharabet" w:date="2019-12-06T02:45:00Z">
        <w:r w:rsidRPr="00312974" w:rsidDel="007F1A84">
          <w:rPr>
            <w:rPrChange w:id="5503" w:author="Rodion" w:date="2019-12-09T02:09:00Z">
              <w:rPr/>
            </w:rPrChange>
          </w:rPr>
          <w:delText xml:space="preserve">Рисунок </w:delText>
        </w:r>
        <w:r w:rsidR="00E41515" w:rsidRPr="00312974" w:rsidDel="007F1A84">
          <w:rPr>
            <w:rPrChange w:id="5504" w:author="Rodion" w:date="2019-12-09T02:09:00Z">
              <w:rPr/>
            </w:rPrChange>
          </w:rPr>
          <w:delText>4.</w:delText>
        </w:r>
      </w:del>
      <w:ins w:id="5505" w:author="Rodion Kharabet" w:date="2019-12-06T02:45:00Z">
        <w:r w:rsidR="007F1A84" w:rsidRPr="00312974">
          <w:rPr>
            <w:rPrChange w:id="5506" w:author="Rodion" w:date="2019-12-09T02:09:00Z">
              <w:rPr/>
            </w:rPrChange>
          </w:rPr>
          <w:t>Рисунок 3.</w:t>
        </w:r>
      </w:ins>
      <w:r w:rsidR="00E41515" w:rsidRPr="00312974">
        <w:rPr>
          <w:rPrChange w:id="5507" w:author="Rodion" w:date="2019-12-09T02:09:00Z">
            <w:rPr/>
          </w:rPrChange>
        </w:rPr>
        <w:t xml:space="preserve">8 </w:t>
      </w:r>
      <w:r w:rsidRPr="00312974">
        <w:rPr>
          <w:rPrChange w:id="5508" w:author="Rodion" w:date="2019-12-09T02:09:00Z">
            <w:rPr/>
          </w:rPrChange>
        </w:rPr>
        <w:t>– Сторінка існуючих товарів у баз</w:t>
      </w:r>
      <w:del w:id="5509" w:author="Rodion Kharabet" w:date="2019-12-06T03:18:00Z">
        <w:r w:rsidRPr="00312974" w:rsidDel="00534E18">
          <w:rPr>
            <w:rPrChange w:id="5510" w:author="Rodion" w:date="2019-12-09T02:09:00Z">
              <w:rPr/>
            </w:rPrChange>
          </w:rPr>
          <w:delText>и</w:delText>
        </w:r>
      </w:del>
      <w:ins w:id="5511" w:author="Rodion Kharabet" w:date="2019-12-06T03:18:00Z">
        <w:r w:rsidR="00534E18" w:rsidRPr="00312974">
          <w:rPr>
            <w:rPrChange w:id="5512" w:author="Rodion" w:date="2019-12-09T02:09:00Z">
              <w:rPr/>
            </w:rPrChange>
          </w:rPr>
          <w:t>і</w:t>
        </w:r>
      </w:ins>
      <w:r w:rsidRPr="00312974">
        <w:rPr>
          <w:rPrChange w:id="5513" w:author="Rodion" w:date="2019-12-09T02:09:00Z">
            <w:rPr/>
          </w:rPrChange>
        </w:rPr>
        <w:t xml:space="preserve"> даних веб-застосунку</w:t>
      </w:r>
    </w:p>
    <w:p w14:paraId="79DFD351" w14:textId="1AE914F0" w:rsidR="007D48BE" w:rsidRPr="00312974" w:rsidRDefault="007D48BE" w:rsidP="0050418F">
      <w:pPr>
        <w:rPr>
          <w:rPrChange w:id="5514" w:author="Rodion" w:date="2019-12-09T02:09:00Z">
            <w:rPr/>
          </w:rPrChange>
        </w:rPr>
      </w:pPr>
    </w:p>
    <w:p w14:paraId="7AD4F27B" w14:textId="04F8A1F6" w:rsidR="007D48BE" w:rsidRPr="00312974" w:rsidRDefault="00F82EA0" w:rsidP="0050418F">
      <w:pPr>
        <w:rPr>
          <w:rPrChange w:id="5515" w:author="Rodion" w:date="2019-12-09T02:09:00Z">
            <w:rPr/>
          </w:rPrChange>
        </w:rPr>
      </w:pPr>
      <w:r w:rsidRPr="00312974">
        <w:rPr>
          <w:rPrChange w:id="5516" w:author="Rodion" w:date="2019-12-09T02:09:00Z">
            <w:rPr/>
          </w:rPrChange>
        </w:rPr>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del w:id="5517" w:author="Rodion Kharabet" w:date="2019-12-06T02:44:00Z">
        <w:r w:rsidRPr="00312974" w:rsidDel="007F1A84">
          <w:rPr>
            <w:rPrChange w:id="5518" w:author="Rodion" w:date="2019-12-09T02:09:00Z">
              <w:rPr/>
            </w:rPrChange>
          </w:rPr>
          <w:delText xml:space="preserve">рисунку </w:delText>
        </w:r>
        <w:r w:rsidR="003B4681" w:rsidRPr="00312974" w:rsidDel="007F1A84">
          <w:rPr>
            <w:rPrChange w:id="5519" w:author="Rodion" w:date="2019-12-09T02:09:00Z">
              <w:rPr/>
            </w:rPrChange>
          </w:rPr>
          <w:delText>4.</w:delText>
        </w:r>
      </w:del>
      <w:ins w:id="5520" w:author="Rodion Kharabet" w:date="2019-12-06T02:44:00Z">
        <w:r w:rsidR="007F1A84" w:rsidRPr="00312974">
          <w:rPr>
            <w:rPrChange w:id="5521" w:author="Rodion" w:date="2019-12-09T02:09:00Z">
              <w:rPr/>
            </w:rPrChange>
          </w:rPr>
          <w:t>рисунку 3.</w:t>
        </w:r>
      </w:ins>
      <w:r w:rsidR="003B4681" w:rsidRPr="00312974">
        <w:rPr>
          <w:rPrChange w:id="5522" w:author="Rodion" w:date="2019-12-09T02:09:00Z">
            <w:rPr/>
          </w:rPrChange>
        </w:rPr>
        <w:t>9</w:t>
      </w:r>
      <w:r w:rsidRPr="00312974">
        <w:rPr>
          <w:rPrChange w:id="5523" w:author="Rodion" w:date="2019-12-09T02:09:00Z">
            <w:rPr/>
          </w:rPrChange>
        </w:rPr>
        <w:t xml:space="preserve">. В цій формі </w:t>
      </w:r>
      <w:r w:rsidRPr="00312974">
        <w:rPr>
          <w:rPrChange w:id="5524" w:author="Rodion" w:date="2019-12-09T02:09:00Z">
            <w:rPr/>
          </w:rPrChange>
        </w:rPr>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Pr>
        <w:rPr>
          <w:rPrChange w:id="5525" w:author="Rodion" w:date="2019-12-09T02:09:00Z">
            <w:rPr/>
          </w:rPrChange>
        </w:rPr>
      </w:pPr>
    </w:p>
    <w:p w14:paraId="58DC3DAB" w14:textId="62D296A1" w:rsidR="0088778B" w:rsidRPr="00030B2B" w:rsidRDefault="0088778B" w:rsidP="0088778B">
      <w:pPr>
        <w:jc w:val="center"/>
      </w:pPr>
      <w:r w:rsidRPr="00030B2B">
        <w:rPr>
          <w:noProof/>
        </w:rPr>
        <w:drawing>
          <wp:inline distT="0" distB="0" distL="0" distR="0" wp14:anchorId="2647A7EE" wp14:editId="3C1565BF">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031" cy="4208656"/>
                    </a:xfrm>
                    <a:prstGeom prst="rect">
                      <a:avLst/>
                    </a:prstGeom>
                    <a:noFill/>
                    <a:ln>
                      <a:noFill/>
                    </a:ln>
                  </pic:spPr>
                </pic:pic>
              </a:graphicData>
            </a:graphic>
          </wp:inline>
        </w:drawing>
      </w:r>
    </w:p>
    <w:p w14:paraId="4BED25BD" w14:textId="72904C47" w:rsidR="0088778B" w:rsidRPr="00312974" w:rsidRDefault="007044F2" w:rsidP="007044F2">
      <w:pPr>
        <w:jc w:val="center"/>
        <w:rPr>
          <w:rPrChange w:id="5526" w:author="Rodion" w:date="2019-12-09T02:09:00Z">
            <w:rPr/>
          </w:rPrChange>
        </w:rPr>
      </w:pPr>
      <w:del w:id="5527" w:author="Rodion Kharabet" w:date="2019-12-06T02:45:00Z">
        <w:r w:rsidRPr="00312974" w:rsidDel="007F1A84">
          <w:rPr>
            <w:rPrChange w:id="5528" w:author="Rodion" w:date="2019-12-09T02:09:00Z">
              <w:rPr/>
            </w:rPrChange>
          </w:rPr>
          <w:delText xml:space="preserve">Рисунок </w:delText>
        </w:r>
        <w:r w:rsidR="003B4681" w:rsidRPr="00312974" w:rsidDel="007F1A84">
          <w:rPr>
            <w:rPrChange w:id="5529" w:author="Rodion" w:date="2019-12-09T02:09:00Z">
              <w:rPr/>
            </w:rPrChange>
          </w:rPr>
          <w:delText>4.</w:delText>
        </w:r>
      </w:del>
      <w:ins w:id="5530" w:author="Rodion Kharabet" w:date="2019-12-06T02:45:00Z">
        <w:r w:rsidR="007F1A84" w:rsidRPr="00312974">
          <w:rPr>
            <w:rPrChange w:id="5531" w:author="Rodion" w:date="2019-12-09T02:09:00Z">
              <w:rPr/>
            </w:rPrChange>
          </w:rPr>
          <w:t>Рисунок 3.</w:t>
        </w:r>
      </w:ins>
      <w:r w:rsidR="003B4681" w:rsidRPr="00312974">
        <w:rPr>
          <w:rPrChange w:id="5532" w:author="Rodion" w:date="2019-12-09T02:09:00Z">
            <w:rPr/>
          </w:rPrChange>
        </w:rPr>
        <w:t xml:space="preserve">9 </w:t>
      </w:r>
      <w:r w:rsidRPr="00312974">
        <w:rPr>
          <w:rPrChange w:id="5533" w:author="Rodion" w:date="2019-12-09T02:09:00Z">
            <w:rPr/>
          </w:rPrChange>
        </w:rPr>
        <w:t>– Форма додавання нового товару до бази даних веб-застосунку</w:t>
      </w:r>
    </w:p>
    <w:p w14:paraId="5FC4E851" w14:textId="201145CB" w:rsidR="008A5660" w:rsidRPr="00312974" w:rsidRDefault="008A5660" w:rsidP="007044F2">
      <w:pPr>
        <w:jc w:val="center"/>
        <w:rPr>
          <w:rPrChange w:id="5534" w:author="Rodion" w:date="2019-12-09T02:09:00Z">
            <w:rPr/>
          </w:rPrChange>
        </w:rPr>
      </w:pPr>
    </w:p>
    <w:p w14:paraId="51AF3278" w14:textId="77777777" w:rsidR="008A5660" w:rsidRPr="00312974" w:rsidRDefault="008A5660" w:rsidP="008A5660">
      <w:pPr>
        <w:rPr>
          <w:rPrChange w:id="5535" w:author="Rodion" w:date="2019-12-09T02:09:00Z">
            <w:rPr/>
          </w:rPrChange>
        </w:rPr>
      </w:pPr>
    </w:p>
    <w:p w14:paraId="2840626B" w14:textId="4BF29961" w:rsidR="008A5660" w:rsidRPr="00312974" w:rsidRDefault="008A5660" w:rsidP="008A5660">
      <w:pPr>
        <w:pStyle w:val="Heading2"/>
        <w:rPr>
          <w:rPrChange w:id="5536" w:author="Rodion" w:date="2019-12-09T02:09:00Z">
            <w:rPr/>
          </w:rPrChange>
        </w:rPr>
      </w:pPr>
      <w:del w:id="5537" w:author="Rodion Kharabet" w:date="2019-12-06T03:53:00Z">
        <w:r w:rsidRPr="00312974" w:rsidDel="003969F0">
          <w:rPr>
            <w:rPrChange w:id="5538" w:author="Rodion" w:date="2019-12-09T02:09:00Z">
              <w:rPr/>
            </w:rPrChange>
          </w:rPr>
          <w:delText>4</w:delText>
        </w:r>
      </w:del>
      <w:bookmarkStart w:id="5539" w:name="_Toc26763224"/>
      <w:ins w:id="5540" w:author="Rodion Kharabet" w:date="2019-12-06T03:53:00Z">
        <w:r w:rsidR="003969F0" w:rsidRPr="00312974">
          <w:rPr>
            <w:rPrChange w:id="5541" w:author="Rodion" w:date="2019-12-09T02:09:00Z">
              <w:rPr/>
            </w:rPrChange>
          </w:rPr>
          <w:t>3</w:t>
        </w:r>
      </w:ins>
      <w:r w:rsidRPr="00312974">
        <w:rPr>
          <w:rPrChange w:id="5542" w:author="Rodion" w:date="2019-12-09T02:09:00Z">
            <w:rPr/>
          </w:rPrChange>
        </w:rPr>
        <w:t>.4 Апаратна частина комплексу</w:t>
      </w:r>
      <w:bookmarkEnd w:id="5539"/>
    </w:p>
    <w:p w14:paraId="588AA13A" w14:textId="77777777" w:rsidR="003B4681" w:rsidRPr="00312974" w:rsidRDefault="003B4681" w:rsidP="003B4681">
      <w:pPr>
        <w:rPr>
          <w:rPrChange w:id="5543" w:author="Rodion" w:date="2019-12-09T02:09:00Z">
            <w:rPr/>
          </w:rPrChange>
        </w:rPr>
      </w:pPr>
    </w:p>
    <w:p w14:paraId="2404E5DC" w14:textId="468014BE" w:rsidR="007044F2" w:rsidRPr="00312974" w:rsidRDefault="008A5660" w:rsidP="008A5660">
      <w:pPr>
        <w:rPr>
          <w:rPrChange w:id="5544" w:author="Rodion" w:date="2019-12-09T02:09:00Z">
            <w:rPr/>
          </w:rPrChange>
        </w:rPr>
      </w:pPr>
      <w:r w:rsidRPr="00312974">
        <w:rPr>
          <w:rPrChange w:id="5545" w:author="Rodion" w:date="2019-12-09T02:09:00Z">
            <w:rPr/>
          </w:rPrChange>
        </w:rPr>
        <w:t xml:space="preserve">Апаратна частина складається з трьох </w:t>
      </w:r>
      <w:del w:id="5546" w:author="Rodion Kharabet" w:date="2019-12-06T03:19:00Z">
        <w:r w:rsidRPr="00312974" w:rsidDel="00534E18">
          <w:rPr>
            <w:rPrChange w:id="5547" w:author="Rodion" w:date="2019-12-09T02:09:00Z">
              <w:rPr/>
            </w:rPrChange>
          </w:rPr>
          <w:delText xml:space="preserve">різних </w:delText>
        </w:r>
      </w:del>
      <w:r w:rsidRPr="00312974">
        <w:rPr>
          <w:rPrChange w:id="5548" w:author="Rodion" w:date="2019-12-09T02:09:00Z">
            <w:rPr/>
          </w:rPrChange>
        </w:rPr>
        <w:t xml:space="preserve">пристроїв. Вони створені для того щоб автоматизувати процес </w:t>
      </w:r>
      <w:r w:rsidR="00A60CD4" w:rsidRPr="00312974">
        <w:rPr>
          <w:rPrChange w:id="5549" w:author="Rodion" w:date="2019-12-09T02:09:00Z">
            <w:rPr/>
          </w:rPrChange>
        </w:rPr>
        <w:t>видалення</w:t>
      </w:r>
      <w:r w:rsidRPr="00312974">
        <w:rPr>
          <w:rPrChange w:id="5550" w:author="Rodion" w:date="2019-12-09T02:09:00Z">
            <w:rPr/>
          </w:rPrChange>
        </w:rPr>
        <w:t xml:space="preserve"> товарів, після того як користувач </w:t>
      </w:r>
      <w:r w:rsidR="00A60CD4" w:rsidRPr="00312974">
        <w:rPr>
          <w:rPrChange w:id="5551" w:author="Rodion" w:date="2019-12-09T02:09:00Z">
            <w:rPr/>
          </w:rPrChange>
        </w:rPr>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rPr>
          <w:rPrChange w:id="5552" w:author="Rodion" w:date="2019-12-09T02:09:00Z">
            <w:rPr/>
          </w:rPrChange>
        </w:rPr>
        <w:lastRenderedPageBreak/>
        <w:t>кожної дії користувач</w:t>
      </w:r>
      <w:r w:rsidR="001B23CA" w:rsidRPr="00312974">
        <w:rPr>
          <w:rPrChange w:id="5553" w:author="Rodion" w:date="2019-12-09T02:09:00Z">
            <w:rPr/>
          </w:rPrChange>
        </w:rPr>
        <w:t>а</w:t>
      </w:r>
      <w:r w:rsidR="00A60CD4" w:rsidRPr="00312974">
        <w:rPr>
          <w:rPrChange w:id="5554" w:author="Rodion" w:date="2019-12-09T02:09:00Z">
            <w:rPr/>
          </w:rPrChange>
        </w:rPr>
        <w:t>.</w:t>
      </w:r>
      <w:r w:rsidR="00AA2AD5" w:rsidRPr="00312974">
        <w:rPr>
          <w:rPrChange w:id="5555" w:author="Rodion" w:date="2019-12-09T02:09:00Z">
            <w:rPr/>
          </w:rPrChange>
        </w:rPr>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Pr>
        <w:rPr>
          <w:rPrChange w:id="5556" w:author="Rodion" w:date="2019-12-09T02:09:00Z">
            <w:rPr/>
          </w:rPrChange>
        </w:rPr>
      </w:pPr>
    </w:p>
    <w:p w14:paraId="7038CE06" w14:textId="6780104F" w:rsidR="00AA2AD5" w:rsidRPr="00312974" w:rsidRDefault="00AA2AD5" w:rsidP="00AA2AD5">
      <w:pPr>
        <w:pStyle w:val="Heading3"/>
        <w:rPr>
          <w:rPrChange w:id="5557" w:author="Rodion" w:date="2019-12-09T02:09:00Z">
            <w:rPr/>
          </w:rPrChange>
        </w:rPr>
      </w:pPr>
      <w:del w:id="5558" w:author="Rodion Kharabet" w:date="2019-12-06T03:53:00Z">
        <w:r w:rsidRPr="00312974" w:rsidDel="003969F0">
          <w:rPr>
            <w:rPrChange w:id="5559" w:author="Rodion" w:date="2019-12-09T02:09:00Z">
              <w:rPr/>
            </w:rPrChange>
          </w:rPr>
          <w:delText>4</w:delText>
        </w:r>
      </w:del>
      <w:bookmarkStart w:id="5560" w:name="_Toc26763225"/>
      <w:ins w:id="5561" w:author="Rodion Kharabet" w:date="2019-12-06T03:53:00Z">
        <w:r w:rsidR="003969F0" w:rsidRPr="00312974">
          <w:rPr>
            <w:rPrChange w:id="5562" w:author="Rodion" w:date="2019-12-09T02:09:00Z">
              <w:rPr/>
            </w:rPrChange>
          </w:rPr>
          <w:t>3</w:t>
        </w:r>
      </w:ins>
      <w:r w:rsidRPr="00312974">
        <w:rPr>
          <w:rPrChange w:id="5563" w:author="Rodion" w:date="2019-12-09T02:09:00Z">
            <w:rPr/>
          </w:rPrChange>
        </w:rPr>
        <w:t>.4.1 Пристрій ідентифікації за штрих-кодом</w:t>
      </w:r>
      <w:bookmarkEnd w:id="5560"/>
    </w:p>
    <w:p w14:paraId="297CCD75" w14:textId="33E2D307" w:rsidR="00AA2AD5" w:rsidRPr="00312974" w:rsidRDefault="00AA2AD5" w:rsidP="00AA2AD5">
      <w:pPr>
        <w:rPr>
          <w:rPrChange w:id="5564" w:author="Rodion" w:date="2019-12-09T02:09:00Z">
            <w:rPr/>
          </w:rPrChange>
        </w:rPr>
      </w:pPr>
    </w:p>
    <w:p w14:paraId="1FC67F00" w14:textId="0B8D8FED" w:rsidR="00AA2AD5" w:rsidRPr="00312974" w:rsidRDefault="00AA2AD5" w:rsidP="00AA2AD5">
      <w:pPr>
        <w:rPr>
          <w:rPrChange w:id="5565" w:author="Rodion" w:date="2019-12-09T02:09:00Z">
            <w:rPr/>
          </w:rPrChange>
        </w:rPr>
      </w:pPr>
      <w:r w:rsidRPr="00312974">
        <w:rPr>
          <w:rPrChange w:id="5566" w:author="Rodion" w:date="2019-12-09T02:09:00Z">
            <w:rPr/>
          </w:rPrChange>
        </w:rPr>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rPr>
          <w:rPrChange w:id="5567" w:author="Rodion" w:date="2019-12-09T02:09:00Z">
            <w:rPr/>
          </w:rPrChange>
        </w:rPr>
        <w:t>у</w:t>
      </w:r>
      <w:r w:rsidRPr="00312974">
        <w:rPr>
          <w:rPrChange w:id="5568" w:author="Rodion" w:date="2019-12-09T02:09:00Z">
            <w:rPr/>
          </w:rPrChange>
        </w:rPr>
        <w:t>паковці</w:t>
      </w:r>
      <w:r w:rsidR="00281239" w:rsidRPr="00312974">
        <w:rPr>
          <w:rPrChange w:id="5569" w:author="Rodion" w:date="2019-12-09T02:09:00Z">
            <w:rPr/>
          </w:rPrChange>
        </w:rPr>
        <w:t xml:space="preserve">. </w:t>
      </w:r>
      <w:r w:rsidR="004016BB" w:rsidRPr="00312974">
        <w:rPr>
          <w:rPrChange w:id="5570" w:author="Rodion" w:date="2019-12-09T02:09:00Z">
            <w:rPr/>
          </w:rPrChange>
        </w:rPr>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658DBDB5" w:rsidR="00222DBE" w:rsidRPr="00312974" w:rsidRDefault="00222DBE" w:rsidP="00AA2AD5">
      <w:pPr>
        <w:rPr>
          <w:rPrChange w:id="5571" w:author="Rodion" w:date="2019-12-09T02:09:00Z">
            <w:rPr/>
          </w:rPrChange>
        </w:rPr>
      </w:pPr>
      <w:r w:rsidRPr="00312974">
        <w:rPr>
          <w:rPrChange w:id="5572" w:author="Rodion" w:date="2019-12-09T02:09:00Z">
            <w:rPr/>
          </w:rPrChange>
        </w:rPr>
        <w:t>Для того, щоб пристрій міг здійсн</w:t>
      </w:r>
      <w:r w:rsidR="00BE020E" w:rsidRPr="00312974">
        <w:rPr>
          <w:rPrChange w:id="5573" w:author="Rodion" w:date="2019-12-09T02:09:00Z">
            <w:rPr/>
          </w:rPrChange>
        </w:rPr>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rPr>
          <w:rPrChange w:id="5574" w:author="Rodion" w:date="2019-12-09T02:09:00Z">
            <w:rPr/>
          </w:rPrChange>
        </w:rPr>
        <w:t>зустріти</w:t>
      </w:r>
      <w:r w:rsidR="00BE020E" w:rsidRPr="00312974">
        <w:rPr>
          <w:rPrChange w:id="5575" w:author="Rodion" w:date="2019-12-09T02:09:00Z">
            <w:rPr/>
          </w:rPrChange>
        </w:rPr>
        <w:t xml:space="preserve"> в будь-якому </w:t>
      </w:r>
      <w:del w:id="5576" w:author="Rodion Kharabet" w:date="2019-12-06T03:19:00Z">
        <w:r w:rsidR="00BE020E" w:rsidRPr="00312974" w:rsidDel="008B657C">
          <w:rPr>
            <w:rPrChange w:id="5577" w:author="Rodion" w:date="2019-12-09T02:09:00Z">
              <w:rPr/>
            </w:rPrChange>
          </w:rPr>
          <w:delText>продуктовому</w:delText>
        </w:r>
      </w:del>
      <w:ins w:id="5578" w:author="Rodion Kharabet" w:date="2019-12-06T03:19:00Z">
        <w:r w:rsidR="008B657C" w:rsidRPr="00312974">
          <w:rPr>
            <w:rPrChange w:id="5579" w:author="Rodion" w:date="2019-12-09T02:09:00Z">
              <w:rPr/>
            </w:rPrChange>
          </w:rPr>
          <w:t>магазині</w:t>
        </w:r>
      </w:ins>
      <w:r w:rsidR="003A4E2A" w:rsidRPr="00312974">
        <w:rPr>
          <w:rPrChange w:id="5580" w:author="Rodion" w:date="2019-12-09T02:09:00Z">
            <w:rPr/>
          </w:rPrChange>
        </w:rPr>
        <w:t xml:space="preserve">. Зображення такого сканеру представлено на </w:t>
      </w:r>
      <w:del w:id="5581" w:author="Rodion Kharabet" w:date="2019-12-06T02:44:00Z">
        <w:r w:rsidR="003A4E2A" w:rsidRPr="00312974" w:rsidDel="007F1A84">
          <w:rPr>
            <w:rPrChange w:id="5582" w:author="Rodion" w:date="2019-12-09T02:09:00Z">
              <w:rPr/>
            </w:rPrChange>
          </w:rPr>
          <w:delText xml:space="preserve">рисунку </w:delText>
        </w:r>
        <w:r w:rsidR="008E3D53" w:rsidRPr="00312974" w:rsidDel="007F1A84">
          <w:rPr>
            <w:rPrChange w:id="5583" w:author="Rodion" w:date="2019-12-09T02:09:00Z">
              <w:rPr/>
            </w:rPrChange>
          </w:rPr>
          <w:delText>4.</w:delText>
        </w:r>
      </w:del>
      <w:ins w:id="5584" w:author="Rodion Kharabet" w:date="2019-12-06T02:44:00Z">
        <w:r w:rsidR="007F1A84" w:rsidRPr="00312974">
          <w:rPr>
            <w:rPrChange w:id="5585" w:author="Rodion" w:date="2019-12-09T02:09:00Z">
              <w:rPr/>
            </w:rPrChange>
          </w:rPr>
          <w:t>рисунку 3.</w:t>
        </w:r>
      </w:ins>
      <w:r w:rsidR="008E3D53" w:rsidRPr="00312974">
        <w:rPr>
          <w:rPrChange w:id="5586" w:author="Rodion" w:date="2019-12-09T02:09:00Z">
            <w:rPr/>
          </w:rPrChange>
        </w:rPr>
        <w:t>10</w:t>
      </w:r>
      <w:r w:rsidR="003A4E2A" w:rsidRPr="00312974">
        <w:rPr>
          <w:rPrChange w:id="5587" w:author="Rodion" w:date="2019-12-09T02:09:00Z">
            <w:rPr/>
          </w:rPrChange>
        </w:rPr>
        <w:t>.</w:t>
      </w:r>
    </w:p>
    <w:p w14:paraId="10C22CB0" w14:textId="77777777" w:rsidR="003A4E2A" w:rsidRPr="00312974" w:rsidRDefault="003A4E2A" w:rsidP="00AA2AD5">
      <w:pPr>
        <w:rPr>
          <w:rPrChange w:id="5588" w:author="Rodion" w:date="2019-12-09T02:09:00Z">
            <w:rPr/>
          </w:rPrChange>
        </w:rPr>
      </w:pPr>
    </w:p>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312D4601" w:rsidR="00036393" w:rsidRPr="00312974" w:rsidRDefault="003A4E2A" w:rsidP="00036393">
      <w:pPr>
        <w:jc w:val="center"/>
        <w:rPr>
          <w:ins w:id="5589" w:author="Rodion" w:date="2019-12-09T02:01:00Z"/>
          <w:rPrChange w:id="5590" w:author="Rodion" w:date="2019-12-09T02:09:00Z">
            <w:rPr>
              <w:ins w:id="5591" w:author="Rodion" w:date="2019-12-09T02:01:00Z"/>
            </w:rPr>
          </w:rPrChange>
        </w:rPr>
        <w:pPrChange w:id="5592" w:author="Rodion" w:date="2019-12-09T02:01:00Z">
          <w:pPr>
            <w:spacing w:after="160" w:line="259" w:lineRule="auto"/>
            <w:ind w:firstLine="0"/>
            <w:jc w:val="left"/>
          </w:pPr>
        </w:pPrChange>
      </w:pPr>
      <w:del w:id="5593" w:author="Rodion Kharabet" w:date="2019-12-06T02:45:00Z">
        <w:r w:rsidRPr="00312974" w:rsidDel="007F1A84">
          <w:rPr>
            <w:rPrChange w:id="5594" w:author="Rodion" w:date="2019-12-09T02:09:00Z">
              <w:rPr/>
            </w:rPrChange>
          </w:rPr>
          <w:delText xml:space="preserve">Рисунок </w:delText>
        </w:r>
        <w:r w:rsidR="008E3D53" w:rsidRPr="00312974" w:rsidDel="007F1A84">
          <w:rPr>
            <w:rPrChange w:id="5595" w:author="Rodion" w:date="2019-12-09T02:09:00Z">
              <w:rPr/>
            </w:rPrChange>
          </w:rPr>
          <w:delText>4.</w:delText>
        </w:r>
      </w:del>
      <w:ins w:id="5596" w:author="Rodion Kharabet" w:date="2019-12-06T02:45:00Z">
        <w:r w:rsidR="007F1A84" w:rsidRPr="00312974">
          <w:rPr>
            <w:rPrChange w:id="5597" w:author="Rodion" w:date="2019-12-09T02:09:00Z">
              <w:rPr/>
            </w:rPrChange>
          </w:rPr>
          <w:t>Рисунок 3.</w:t>
        </w:r>
      </w:ins>
      <w:r w:rsidR="008E3D53" w:rsidRPr="00312974">
        <w:rPr>
          <w:rPrChange w:id="5598" w:author="Rodion" w:date="2019-12-09T02:09:00Z">
            <w:rPr/>
          </w:rPrChange>
        </w:rPr>
        <w:t xml:space="preserve">10 </w:t>
      </w:r>
      <w:r w:rsidRPr="00312974">
        <w:rPr>
          <w:rPrChange w:id="5599" w:author="Rodion" w:date="2019-12-09T02:09:00Z">
            <w:rPr/>
          </w:rPrChange>
        </w:rPr>
        <w:t>– Світлодіодний сканер штрих-коду [</w:t>
      </w:r>
      <w:r w:rsidR="008E3D53" w:rsidRPr="00312974">
        <w:rPr>
          <w:rPrChange w:id="5600" w:author="Rodion" w:date="2019-12-09T02:09:00Z">
            <w:rPr/>
          </w:rPrChange>
        </w:rPr>
        <w:t>55</w:t>
      </w:r>
      <w:r w:rsidRPr="00312974">
        <w:rPr>
          <w:rPrChange w:id="5601" w:author="Rodion" w:date="2019-12-09T02:09:00Z">
            <w:rPr/>
          </w:rPrChange>
        </w:rPr>
        <w:t>]</w:t>
      </w:r>
      <w:ins w:id="5602" w:author="Rodion" w:date="2019-12-09T02:01:00Z">
        <w:r w:rsidR="00036393" w:rsidRPr="00312974">
          <w:rPr>
            <w:rPrChange w:id="5603" w:author="Rodion" w:date="2019-12-09T02:09:00Z">
              <w:rPr/>
            </w:rPrChange>
          </w:rPr>
          <w:br w:type="page"/>
        </w:r>
      </w:ins>
    </w:p>
    <w:p w14:paraId="79B8B588" w14:textId="5EEC7ABB" w:rsidR="003A4E2A" w:rsidRPr="00312974" w:rsidDel="00036393" w:rsidRDefault="003A4E2A" w:rsidP="003A4E2A">
      <w:pPr>
        <w:jc w:val="center"/>
        <w:rPr>
          <w:del w:id="5604" w:author="Rodion" w:date="2019-12-09T02:01:00Z"/>
          <w:rPrChange w:id="5605" w:author="Rodion" w:date="2019-12-09T02:09:00Z">
            <w:rPr>
              <w:del w:id="5606" w:author="Rodion" w:date="2019-12-09T02:01:00Z"/>
            </w:rPr>
          </w:rPrChange>
        </w:rPr>
      </w:pPr>
    </w:p>
    <w:p w14:paraId="7B32699D" w14:textId="360C4CA5" w:rsidR="003A4E2A" w:rsidRPr="00312974" w:rsidDel="008B657C" w:rsidRDefault="003A4E2A" w:rsidP="003A4E2A">
      <w:pPr>
        <w:rPr>
          <w:del w:id="5607" w:author="Rodion Kharabet" w:date="2019-12-06T03:20:00Z"/>
          <w:rPrChange w:id="5608" w:author="Rodion" w:date="2019-12-09T02:09:00Z">
            <w:rPr>
              <w:del w:id="5609" w:author="Rodion Kharabet" w:date="2019-12-06T03:20:00Z"/>
            </w:rPr>
          </w:rPrChange>
        </w:rPr>
      </w:pPr>
    </w:p>
    <w:p w14:paraId="57D7C4ED" w14:textId="19D7D0AE" w:rsidR="003A4E2A" w:rsidRPr="00312974" w:rsidRDefault="003A4E2A" w:rsidP="003A4E2A">
      <w:pPr>
        <w:rPr>
          <w:rPrChange w:id="5610" w:author="Rodion" w:date="2019-12-09T02:09:00Z">
            <w:rPr/>
          </w:rPrChange>
        </w:rPr>
      </w:pPr>
      <w:r w:rsidRPr="00312974">
        <w:rPr>
          <w:rPrChange w:id="5611" w:author="Rodion" w:date="2019-12-09T02:09:00Z">
            <w:rPr/>
          </w:rPrChange>
        </w:rPr>
        <w:t>Для задач, поставлених перед апаратним пристроєм у системі автоматизації ведення домашнього господарства таких сканер не підходить</w:t>
      </w:r>
      <w:ins w:id="5612" w:author="Rodion Kharabet" w:date="2019-12-06T03:20:00Z">
        <w:r w:rsidR="008B657C" w:rsidRPr="00312974">
          <w:rPr>
            <w:rPrChange w:id="5613" w:author="Rodion" w:date="2019-12-09T02:09:00Z">
              <w:rPr/>
            </w:rPrChange>
          </w:rPr>
          <w:t xml:space="preserve">, </w:t>
        </w:r>
      </w:ins>
      <w:del w:id="5614" w:author="Rodion Kharabet" w:date="2019-12-06T03:20:00Z">
        <w:r w:rsidRPr="00312974" w:rsidDel="008B657C">
          <w:rPr>
            <w:rPrChange w:id="5615" w:author="Rodion" w:date="2019-12-09T02:09:00Z">
              <w:rPr/>
            </w:rPrChange>
          </w:rPr>
          <w:delText xml:space="preserve">. </w:delText>
        </w:r>
      </w:del>
      <w:ins w:id="5616" w:author="Rodion Kharabet" w:date="2019-12-06T03:20:00Z">
        <w:r w:rsidR="008B657C" w:rsidRPr="00312974">
          <w:rPr>
            <w:rPrChange w:id="5617" w:author="Rodion" w:date="2019-12-09T02:09:00Z">
              <w:rPr/>
            </w:rPrChange>
          </w:rPr>
          <w:t>о</w:t>
        </w:r>
      </w:ins>
      <w:del w:id="5618" w:author="Rodion Kharabet" w:date="2019-12-06T03:20:00Z">
        <w:r w:rsidRPr="00312974" w:rsidDel="008B657C">
          <w:rPr>
            <w:rPrChange w:id="5619" w:author="Rodion" w:date="2019-12-09T02:09:00Z">
              <w:rPr/>
            </w:rPrChange>
          </w:rPr>
          <w:delText>О</w:delText>
        </w:r>
      </w:del>
      <w:r w:rsidRPr="00312974">
        <w:rPr>
          <w:rPrChange w:id="5620" w:author="Rodion" w:date="2019-12-09T02:09:00Z">
            <w:rPr/>
          </w:rPrChange>
        </w:rPr>
        <w:t>скільки в</w:t>
      </w:r>
      <w:r w:rsidR="00DD4F15" w:rsidRPr="00312974">
        <w:rPr>
          <w:rPrChange w:id="5621" w:author="Rodion" w:date="2019-12-09T02:09:00Z">
            <w:rPr/>
          </w:rPrChange>
        </w:rPr>
        <w:t>ін</w:t>
      </w:r>
      <w:r w:rsidRPr="00312974">
        <w:rPr>
          <w:rPrChange w:id="5622" w:author="Rodion" w:date="2019-12-09T02:09:00Z">
            <w:rPr/>
          </w:rPrChange>
        </w:rPr>
        <w:t xml:space="preserve"> призначений для постійної взаємодії людини з ним</w:t>
      </w:r>
      <w:ins w:id="5623" w:author="Rodion Kharabet" w:date="2019-12-06T03:20:00Z">
        <w:r w:rsidR="008B657C" w:rsidRPr="00312974">
          <w:rPr>
            <w:rPrChange w:id="5624" w:author="Rodion" w:date="2019-12-09T02:09:00Z">
              <w:rPr/>
            </w:rPrChange>
          </w:rPr>
          <w:t>.</w:t>
        </w:r>
      </w:ins>
      <w:del w:id="5625" w:author="Rodion Kharabet" w:date="2019-12-06T03:20:00Z">
        <w:r w:rsidRPr="00312974" w:rsidDel="008B657C">
          <w:rPr>
            <w:rPrChange w:id="5626" w:author="Rodion" w:date="2019-12-09T02:09:00Z">
              <w:rPr/>
            </w:rPrChange>
          </w:rPr>
          <w:delText xml:space="preserve">. Він ручний, та має бути під'єднаний </w:delText>
        </w:r>
        <w:r w:rsidR="00BC11F1" w:rsidRPr="00312974" w:rsidDel="008B657C">
          <w:rPr>
            <w:rPrChange w:id="5627" w:author="Rodion" w:date="2019-12-09T02:09:00Z">
              <w:rPr/>
            </w:rPrChange>
          </w:rPr>
          <w:delText>через</w:delText>
        </w:r>
        <w:r w:rsidRPr="00312974" w:rsidDel="008B657C">
          <w:rPr>
            <w:rPrChange w:id="5628" w:author="Rodion" w:date="2019-12-09T02:09:00Z">
              <w:rPr/>
            </w:rPrChange>
          </w:rPr>
          <w:delText xml:space="preserve"> безпров</w:delText>
        </w:r>
        <w:r w:rsidR="00BC11F1" w:rsidRPr="00312974" w:rsidDel="008B657C">
          <w:rPr>
            <w:rPrChange w:id="5629" w:author="Rodion" w:date="2019-12-09T02:09:00Z">
              <w:rPr/>
            </w:rPrChange>
          </w:rPr>
          <w:delText>ідним</w:delText>
        </w:r>
        <w:r w:rsidRPr="00312974" w:rsidDel="008B657C">
          <w:rPr>
            <w:rPrChange w:id="5630" w:author="Rodion" w:date="2019-12-09T02:09:00Z">
              <w:rPr/>
            </w:rPrChange>
          </w:rPr>
          <w:delText xml:space="preserve"> інтерфейсом до</w:delText>
        </w:r>
        <w:r w:rsidR="00BC11F1" w:rsidRPr="00312974" w:rsidDel="008B657C">
          <w:rPr>
            <w:rPrChange w:id="5631" w:author="Rodion" w:date="2019-12-09T02:09:00Z">
              <w:rPr/>
            </w:rPrChange>
          </w:rPr>
          <w:delText xml:space="preserve"> комп'ютеру або іншого обчислювального пристрою.</w:delText>
        </w:r>
        <w:r w:rsidR="00F77032" w:rsidRPr="00312974" w:rsidDel="008B657C">
          <w:rPr>
            <w:rPrChange w:id="5632" w:author="Rodion" w:date="2019-12-09T02:09:00Z">
              <w:rPr/>
            </w:rPrChange>
          </w:rPr>
          <w:delText xml:space="preserve"> </w:delText>
        </w:r>
      </w:del>
    </w:p>
    <w:p w14:paraId="2288A6AE" w14:textId="528DEE94" w:rsidR="00F77032" w:rsidRPr="00312974" w:rsidRDefault="00F77032" w:rsidP="003A4E2A">
      <w:pPr>
        <w:rPr>
          <w:rPrChange w:id="5633" w:author="Rodion" w:date="2019-12-09T02:09:00Z">
            <w:rPr/>
          </w:rPrChange>
        </w:rPr>
      </w:pPr>
      <w:r w:rsidRPr="00312974">
        <w:rPr>
          <w:rPrChange w:id="5634" w:author="Rodion" w:date="2019-12-09T02:09:00Z">
            <w:rPr/>
          </w:rPrChange>
        </w:rPr>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rPr>
          <w:rPrChange w:id="5635" w:author="Rodion" w:date="2019-12-09T02:09:00Z">
            <w:rPr/>
          </w:rPrChange>
        </w:rPr>
        <w:t xml:space="preserve"> та не має бути об'єктом прямої взаємодії з користувачем</w:t>
      </w:r>
      <w:r w:rsidRPr="00312974">
        <w:rPr>
          <w:rPrChange w:id="5636" w:author="Rodion" w:date="2019-12-09T02:09:00Z">
            <w:rPr/>
          </w:rPrChange>
        </w:rPr>
        <w:t>.</w:t>
      </w:r>
      <w:r w:rsidR="00FF5F46" w:rsidRPr="00312974">
        <w:rPr>
          <w:rPrChange w:id="5637" w:author="Rodion" w:date="2019-12-09T02:09:00Z">
            <w:rPr/>
          </w:rPrChange>
        </w:rPr>
        <w:t xml:space="preserve"> Для виконання поставленої задачі було </w:t>
      </w:r>
      <w:del w:id="5638" w:author="Rodion Kharabet" w:date="2019-12-06T03:20:00Z">
        <w:r w:rsidR="00FF5F46" w:rsidRPr="00312974" w:rsidDel="008B657C">
          <w:rPr>
            <w:rPrChange w:id="5639" w:author="Rodion" w:date="2019-12-09T02:09:00Z">
              <w:rPr/>
            </w:rPrChange>
          </w:rPr>
          <w:delText xml:space="preserve">знайдено </w:delText>
        </w:r>
      </w:del>
      <w:ins w:id="5640" w:author="Rodion Kharabet" w:date="2019-12-06T03:20:00Z">
        <w:r w:rsidR="008B657C" w:rsidRPr="00312974">
          <w:rPr>
            <w:rPrChange w:id="5641" w:author="Rodion" w:date="2019-12-09T02:09:00Z">
              <w:rPr/>
            </w:rPrChange>
          </w:rPr>
          <w:t xml:space="preserve">обрано </w:t>
        </w:r>
      </w:ins>
      <w:r w:rsidR="00FF5F46" w:rsidRPr="00312974">
        <w:rPr>
          <w:rPrChange w:id="5642" w:author="Rodion" w:date="2019-12-09T02:09:00Z">
            <w:rPr/>
          </w:rPrChange>
        </w:rPr>
        <w:t>окремий модуль сканеру штрих-кодів 1D Barcode Scanner E1005 виробництва Guangzhou YOKO Electron</w:t>
      </w:r>
      <w:r w:rsidR="00C35C96" w:rsidRPr="00312974">
        <w:rPr>
          <w:rPrChange w:id="5643" w:author="Rodion" w:date="2019-12-09T02:09:00Z">
            <w:rPr/>
          </w:rPrChange>
        </w:rPr>
        <w:t xml:space="preserve">, </w:t>
      </w:r>
      <w:r w:rsidR="00DD4F15" w:rsidRPr="00312974">
        <w:rPr>
          <w:rPrChange w:id="5644" w:author="Rodion" w:date="2019-12-09T02:09:00Z">
            <w:rPr/>
          </w:rPrChange>
        </w:rPr>
        <w:t>зображений</w:t>
      </w:r>
      <w:r w:rsidR="00C35C96" w:rsidRPr="00312974">
        <w:rPr>
          <w:rPrChange w:id="5645" w:author="Rodion" w:date="2019-12-09T02:09:00Z">
            <w:rPr/>
          </w:rPrChange>
        </w:rPr>
        <w:t xml:space="preserve"> на </w:t>
      </w:r>
      <w:del w:id="5646" w:author="Rodion Kharabet" w:date="2019-12-06T02:44:00Z">
        <w:r w:rsidR="00C35C96" w:rsidRPr="00312974" w:rsidDel="007F1A84">
          <w:rPr>
            <w:rPrChange w:id="5647" w:author="Rodion" w:date="2019-12-09T02:09:00Z">
              <w:rPr/>
            </w:rPrChange>
          </w:rPr>
          <w:delText xml:space="preserve">рисунку </w:delText>
        </w:r>
        <w:r w:rsidR="008E3D53" w:rsidRPr="00312974" w:rsidDel="007F1A84">
          <w:rPr>
            <w:rPrChange w:id="5648" w:author="Rodion" w:date="2019-12-09T02:09:00Z">
              <w:rPr/>
            </w:rPrChange>
          </w:rPr>
          <w:delText>4.</w:delText>
        </w:r>
      </w:del>
      <w:ins w:id="5649" w:author="Rodion Kharabet" w:date="2019-12-06T02:44:00Z">
        <w:r w:rsidR="007F1A84" w:rsidRPr="00312974">
          <w:rPr>
            <w:rPrChange w:id="5650" w:author="Rodion" w:date="2019-12-09T02:09:00Z">
              <w:rPr/>
            </w:rPrChange>
          </w:rPr>
          <w:t>рисунку 3.</w:t>
        </w:r>
      </w:ins>
      <w:r w:rsidR="008E3D53" w:rsidRPr="00312974">
        <w:rPr>
          <w:rPrChange w:id="5651" w:author="Rodion" w:date="2019-12-09T02:09:00Z">
            <w:rPr/>
          </w:rPrChange>
        </w:rPr>
        <w:t>11</w:t>
      </w:r>
      <w:r w:rsidR="00C35C96" w:rsidRPr="00312974">
        <w:rPr>
          <w:rPrChange w:id="5652" w:author="Rodion" w:date="2019-12-09T02:09:00Z">
            <w:rPr/>
          </w:rPrChange>
        </w:rPr>
        <w:t>.</w:t>
      </w:r>
    </w:p>
    <w:p w14:paraId="61D49DDB" w14:textId="74BB4661" w:rsidR="003A4E2A" w:rsidRPr="00312974" w:rsidRDefault="003A4E2A" w:rsidP="003A4E2A">
      <w:pPr>
        <w:rPr>
          <w:rPrChange w:id="5653" w:author="Rodion" w:date="2019-12-09T02:09:00Z">
            <w:rPr/>
          </w:rPrChange>
        </w:rPr>
      </w:pPr>
    </w:p>
    <w:p w14:paraId="4F87EB00" w14:textId="6A131570" w:rsidR="001D1B50" w:rsidRPr="00030B2B" w:rsidRDefault="001D1B50" w:rsidP="001D1B50">
      <w:pPr>
        <w:jc w:val="center"/>
      </w:pPr>
      <w:r w:rsidRPr="00030B2B">
        <w:rPr>
          <w:noProof/>
        </w:rPr>
        <w:drawing>
          <wp:inline distT="0" distB="0" distL="0" distR="0" wp14:anchorId="79ED779D" wp14:editId="2612C10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99" cy="1977519"/>
                    </a:xfrm>
                    <a:prstGeom prst="rect">
                      <a:avLst/>
                    </a:prstGeom>
                  </pic:spPr>
                </pic:pic>
              </a:graphicData>
            </a:graphic>
          </wp:inline>
        </w:drawing>
      </w:r>
    </w:p>
    <w:p w14:paraId="08985F3D" w14:textId="21B9AA1C" w:rsidR="001D1B50" w:rsidRPr="00312974" w:rsidRDefault="001D1B50" w:rsidP="001D1B50">
      <w:pPr>
        <w:jc w:val="center"/>
        <w:rPr>
          <w:rPrChange w:id="5654" w:author="Rodion" w:date="2019-12-09T02:09:00Z">
            <w:rPr/>
          </w:rPrChange>
        </w:rPr>
      </w:pPr>
      <w:del w:id="5655" w:author="Rodion Kharabet" w:date="2019-12-06T02:45:00Z">
        <w:r w:rsidRPr="00312974" w:rsidDel="007F1A84">
          <w:rPr>
            <w:rPrChange w:id="5656" w:author="Rodion" w:date="2019-12-09T02:09:00Z">
              <w:rPr/>
            </w:rPrChange>
          </w:rPr>
          <w:delText xml:space="preserve">Рисунок </w:delText>
        </w:r>
        <w:r w:rsidR="008E3D53" w:rsidRPr="00312974" w:rsidDel="007F1A84">
          <w:rPr>
            <w:rPrChange w:id="5657" w:author="Rodion" w:date="2019-12-09T02:09:00Z">
              <w:rPr/>
            </w:rPrChange>
          </w:rPr>
          <w:delText>4.</w:delText>
        </w:r>
      </w:del>
      <w:ins w:id="5658" w:author="Rodion Kharabet" w:date="2019-12-06T02:45:00Z">
        <w:r w:rsidR="007F1A84" w:rsidRPr="00312974">
          <w:rPr>
            <w:rPrChange w:id="5659" w:author="Rodion" w:date="2019-12-09T02:09:00Z">
              <w:rPr/>
            </w:rPrChange>
          </w:rPr>
          <w:t>Рисунок 3.</w:t>
        </w:r>
      </w:ins>
      <w:r w:rsidR="008E3D53" w:rsidRPr="00312974">
        <w:rPr>
          <w:rPrChange w:id="5660" w:author="Rodion" w:date="2019-12-09T02:09:00Z">
            <w:rPr/>
          </w:rPrChange>
        </w:rPr>
        <w:t xml:space="preserve">11 </w:t>
      </w:r>
      <w:r w:rsidRPr="00312974">
        <w:rPr>
          <w:rPrChange w:id="5661" w:author="Rodion" w:date="2019-12-09T02:09:00Z">
            <w:rPr/>
          </w:rPrChange>
        </w:rPr>
        <w:t>– Світлодіодний сканер штрих-коду 1D Barcode Scanner E1005</w:t>
      </w:r>
      <w:r w:rsidR="008E3D53" w:rsidRPr="00312974">
        <w:rPr>
          <w:rPrChange w:id="5662" w:author="Rodion" w:date="2019-12-09T02:09:00Z">
            <w:rPr/>
          </w:rPrChange>
        </w:rPr>
        <w:t xml:space="preserve"> [56]</w:t>
      </w:r>
    </w:p>
    <w:p w14:paraId="792A47CB" w14:textId="51771ED6" w:rsidR="001D1B50" w:rsidRPr="00312974" w:rsidRDefault="001D1B50" w:rsidP="003A4E2A">
      <w:pPr>
        <w:rPr>
          <w:rPrChange w:id="5663" w:author="Rodion" w:date="2019-12-09T02:09:00Z">
            <w:rPr/>
          </w:rPrChange>
        </w:rPr>
      </w:pPr>
    </w:p>
    <w:p w14:paraId="61E6D2EE" w14:textId="2110C5F6" w:rsidR="001D1B50" w:rsidRPr="00312974" w:rsidRDefault="001D1B50" w:rsidP="003A4E2A">
      <w:pPr>
        <w:rPr>
          <w:rPrChange w:id="5664" w:author="Rodion" w:date="2019-12-09T02:09:00Z">
            <w:rPr/>
          </w:rPrChange>
        </w:rPr>
      </w:pPr>
      <w:r w:rsidRPr="00312974">
        <w:rPr>
          <w:rPrChange w:id="5665" w:author="Rodion" w:date="2019-12-09T02:09:00Z">
            <w:rPr/>
          </w:rPrChange>
        </w:rPr>
        <w:t>E1005 має таку ж структуру, як і більшість сканерів. В</w:t>
      </w:r>
      <w:del w:id="5666" w:author="Rodion Kharabet" w:date="2019-12-06T03:21:00Z">
        <w:r w:rsidRPr="00312974" w:rsidDel="008B657C">
          <w:rPr>
            <w:rPrChange w:id="5667" w:author="Rodion" w:date="2019-12-09T02:09:00Z">
              <w:rPr/>
            </w:rPrChange>
          </w:rPr>
          <w:delText xml:space="preserve"> </w:delText>
        </w:r>
      </w:del>
      <w:r w:rsidRPr="00312974">
        <w:rPr>
          <w:rPrChange w:id="5668" w:author="Rodion" w:date="2019-12-09T02:09:00Z">
            <w:rPr/>
          </w:rPrChange>
        </w:rPr>
        <w:t>середині корпусу знаходяться два світлодіоди, що є джерелами світла. Від</w:t>
      </w:r>
      <w:r w:rsidR="00F80BFB" w:rsidRPr="00312974">
        <w:rPr>
          <w:rPrChange w:id="5669" w:author="Rodion" w:date="2019-12-09T02:09:00Z">
            <w:rPr/>
          </w:rPrChange>
        </w:rPr>
        <w:t xml:space="preserve">бите від штрих-коду світло </w:t>
      </w:r>
      <w:r w:rsidR="00DD4F15" w:rsidRPr="00312974">
        <w:rPr>
          <w:rPrChange w:id="5670" w:author="Rodion" w:date="2019-12-09T02:09:00Z">
            <w:rPr/>
          </w:rPrChange>
        </w:rPr>
        <w:t>заломлюється</w:t>
      </w:r>
      <w:r w:rsidR="00F80BFB" w:rsidRPr="00312974">
        <w:rPr>
          <w:rPrChange w:id="5671" w:author="Rodion" w:date="2019-12-09T02:09:00Z">
            <w:rPr/>
          </w:rPrChange>
        </w:rPr>
        <w:t xml:space="preserve"> через лінзу та потрапляє до фотосенсора, що за силою потоку світла генерує коливальний сигнал,</w:t>
      </w:r>
      <w:ins w:id="5672" w:author="Rodion Kharabet" w:date="2019-12-06T03:21:00Z">
        <w:r w:rsidR="008B657C" w:rsidRPr="00312974">
          <w:rPr>
            <w:rPrChange w:id="5673" w:author="Rodion" w:date="2019-12-09T02:09:00Z">
              <w:rPr/>
            </w:rPrChange>
          </w:rPr>
          <w:t xml:space="preserve"> який</w:t>
        </w:r>
      </w:ins>
      <w:r w:rsidR="00F80BFB" w:rsidRPr="00312974">
        <w:rPr>
          <w:rPrChange w:id="5674" w:author="Rodion" w:date="2019-12-09T02:09:00Z">
            <w:rPr/>
          </w:rPrChange>
        </w:rPr>
        <w:t xml:space="preserve"> оброблюється </w:t>
      </w:r>
      <w:r w:rsidR="00DD4F15" w:rsidRPr="00312974">
        <w:rPr>
          <w:rPrChange w:id="5675" w:author="Rodion" w:date="2019-12-09T02:09:00Z">
            <w:rPr/>
          </w:rPrChange>
        </w:rPr>
        <w:t>мікроконтролером</w:t>
      </w:r>
      <w:r w:rsidR="00F80BFB" w:rsidRPr="00312974">
        <w:rPr>
          <w:rPrChange w:id="5676" w:author="Rodion" w:date="2019-12-09T02:09:00Z">
            <w:rPr/>
          </w:rPrChange>
        </w:rPr>
        <w:t xml:space="preserve">. На вихідний інтерфейс вже подається декодована інформація у вигляди байтової послідовності символів. </w:t>
      </w:r>
      <w:r w:rsidR="0083359C" w:rsidRPr="00312974">
        <w:rPr>
          <w:rPrChange w:id="5677" w:author="Rodion" w:date="2019-12-09T02:09:00Z">
            <w:rPr/>
          </w:rPrChange>
        </w:rPr>
        <w:t xml:space="preserve">Габарити модулю представлено на </w:t>
      </w:r>
      <w:del w:id="5678" w:author="Rodion Kharabet" w:date="2019-12-06T02:44:00Z">
        <w:r w:rsidR="0083359C" w:rsidRPr="00312974" w:rsidDel="007F1A84">
          <w:rPr>
            <w:rPrChange w:id="5679" w:author="Rodion" w:date="2019-12-09T02:09:00Z">
              <w:rPr/>
            </w:rPrChange>
          </w:rPr>
          <w:delText xml:space="preserve">рисунку </w:delText>
        </w:r>
        <w:r w:rsidR="008E3D53" w:rsidRPr="00312974" w:rsidDel="007F1A84">
          <w:rPr>
            <w:rPrChange w:id="5680" w:author="Rodion" w:date="2019-12-09T02:09:00Z">
              <w:rPr/>
            </w:rPrChange>
          </w:rPr>
          <w:delText>4.</w:delText>
        </w:r>
      </w:del>
      <w:ins w:id="5681" w:author="Rodion Kharabet" w:date="2019-12-06T02:44:00Z">
        <w:r w:rsidR="007F1A84" w:rsidRPr="00312974">
          <w:rPr>
            <w:rPrChange w:id="5682" w:author="Rodion" w:date="2019-12-09T02:09:00Z">
              <w:rPr/>
            </w:rPrChange>
          </w:rPr>
          <w:t>рисунку 3.</w:t>
        </w:r>
      </w:ins>
      <w:r w:rsidR="008E3D53" w:rsidRPr="00312974">
        <w:rPr>
          <w:rPrChange w:id="5683" w:author="Rodion" w:date="2019-12-09T02:09:00Z">
            <w:rPr/>
          </w:rPrChange>
        </w:rPr>
        <w:t>12</w:t>
      </w:r>
      <w:r w:rsidR="0083359C" w:rsidRPr="00312974">
        <w:rPr>
          <w:rPrChange w:id="5684" w:author="Rodion" w:date="2019-12-09T02:09:00Z">
            <w:rPr/>
          </w:rPrChange>
        </w:rPr>
        <w:t>.</w:t>
      </w:r>
    </w:p>
    <w:p w14:paraId="1AEDD266" w14:textId="4DE71B8C" w:rsidR="00036393" w:rsidRPr="00312974" w:rsidRDefault="00036393">
      <w:pPr>
        <w:spacing w:after="160" w:line="259" w:lineRule="auto"/>
        <w:ind w:firstLine="0"/>
        <w:jc w:val="left"/>
        <w:rPr>
          <w:ins w:id="5685" w:author="Rodion" w:date="2019-12-09T02:01:00Z"/>
          <w:rPrChange w:id="5686" w:author="Rodion" w:date="2019-12-09T02:09:00Z">
            <w:rPr>
              <w:ins w:id="5687" w:author="Rodion" w:date="2019-12-09T02:01:00Z"/>
            </w:rPr>
          </w:rPrChange>
        </w:rPr>
      </w:pPr>
      <w:ins w:id="5688" w:author="Rodion" w:date="2019-12-09T02:01:00Z">
        <w:r w:rsidRPr="00312974">
          <w:rPr>
            <w:rPrChange w:id="5689" w:author="Rodion" w:date="2019-12-09T02:09:00Z">
              <w:rPr/>
            </w:rPrChange>
          </w:rPr>
          <w:br w:type="page"/>
        </w:r>
      </w:ins>
    </w:p>
    <w:p w14:paraId="3618B6CE" w14:textId="77777777" w:rsidR="0083359C" w:rsidRPr="00312974" w:rsidDel="00036393" w:rsidRDefault="0083359C" w:rsidP="003A4E2A">
      <w:pPr>
        <w:rPr>
          <w:del w:id="5690" w:author="Rodion" w:date="2019-12-09T02:01:00Z"/>
          <w:rPrChange w:id="5691" w:author="Rodion" w:date="2019-12-09T02:09:00Z">
            <w:rPr>
              <w:del w:id="5692" w:author="Rodion" w:date="2019-12-09T02:01:00Z"/>
            </w:rPr>
          </w:rPrChange>
        </w:rPr>
      </w:pPr>
    </w:p>
    <w:p w14:paraId="1660B354" w14:textId="4552F4B9" w:rsidR="00E93E7D" w:rsidRPr="00030B2B" w:rsidRDefault="00E93E7D" w:rsidP="00036393">
      <w:pPr>
        <w:jc w:val="center"/>
        <w:pPrChange w:id="5693" w:author="Rodion" w:date="2019-12-09T02:01:00Z">
          <w:pPr/>
        </w:pPrChange>
      </w:pPr>
      <w:r w:rsidRPr="00030B2B">
        <w:rPr>
          <w:noProof/>
        </w:rPr>
        <w:drawing>
          <wp:inline distT="0" distB="0" distL="0" distR="0" wp14:anchorId="39823878" wp14:editId="53BD26C3">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333750"/>
                    </a:xfrm>
                    <a:prstGeom prst="rect">
                      <a:avLst/>
                    </a:prstGeom>
                  </pic:spPr>
                </pic:pic>
              </a:graphicData>
            </a:graphic>
          </wp:inline>
        </w:drawing>
      </w:r>
    </w:p>
    <w:p w14:paraId="1A832F8E" w14:textId="6ABFC6BE" w:rsidR="00E93E7D" w:rsidRPr="00312974" w:rsidRDefault="00E93E7D" w:rsidP="00D65FD0">
      <w:pPr>
        <w:jc w:val="center"/>
        <w:rPr>
          <w:rPrChange w:id="5694" w:author="Rodion" w:date="2019-12-09T02:09:00Z">
            <w:rPr/>
          </w:rPrChange>
        </w:rPr>
      </w:pPr>
      <w:del w:id="5695" w:author="Rodion Kharabet" w:date="2019-12-06T02:45:00Z">
        <w:r w:rsidRPr="00312974" w:rsidDel="007F1A84">
          <w:rPr>
            <w:rPrChange w:id="5696" w:author="Rodion" w:date="2019-12-09T02:09:00Z">
              <w:rPr/>
            </w:rPrChange>
          </w:rPr>
          <w:delText>Рисунок</w:delText>
        </w:r>
        <w:r w:rsidR="008E3D53" w:rsidRPr="00312974" w:rsidDel="007F1A84">
          <w:rPr>
            <w:rPrChange w:id="5697" w:author="Rodion" w:date="2019-12-09T02:09:00Z">
              <w:rPr/>
            </w:rPrChange>
          </w:rPr>
          <w:delText xml:space="preserve"> 4.</w:delText>
        </w:r>
      </w:del>
      <w:ins w:id="5698" w:author="Rodion Kharabet" w:date="2019-12-06T02:45:00Z">
        <w:r w:rsidR="007F1A84" w:rsidRPr="00312974">
          <w:rPr>
            <w:rPrChange w:id="5699" w:author="Rodion" w:date="2019-12-09T02:09:00Z">
              <w:rPr/>
            </w:rPrChange>
          </w:rPr>
          <w:t>Рисунок 3.</w:t>
        </w:r>
      </w:ins>
      <w:r w:rsidR="008E3D53" w:rsidRPr="00312974">
        <w:rPr>
          <w:rPrChange w:id="5700" w:author="Rodion" w:date="2019-12-09T02:09:00Z">
            <w:rPr/>
          </w:rPrChange>
        </w:rPr>
        <w:t>12</w:t>
      </w:r>
      <w:r w:rsidRPr="00312974">
        <w:rPr>
          <w:rPrChange w:id="5701" w:author="Rodion" w:date="2019-12-09T02:09:00Z">
            <w:rPr/>
          </w:rPrChange>
        </w:rPr>
        <w:t xml:space="preserve"> – </w:t>
      </w:r>
      <w:r w:rsidR="0083359C" w:rsidRPr="00312974">
        <w:rPr>
          <w:rPrChange w:id="5702" w:author="Rodion" w:date="2019-12-09T02:09:00Z">
            <w:rPr/>
          </w:rPrChange>
        </w:rPr>
        <w:t>Габарити модуля сканеру</w:t>
      </w:r>
      <w:r w:rsidRPr="00312974">
        <w:rPr>
          <w:rPrChange w:id="5703" w:author="Rodion" w:date="2019-12-09T02:09:00Z">
            <w:rPr/>
          </w:rPrChange>
        </w:rPr>
        <w:t xml:space="preserve"> E1005</w:t>
      </w:r>
      <w:r w:rsidR="008E3D53" w:rsidRPr="00312974">
        <w:rPr>
          <w:rPrChange w:id="5704" w:author="Rodion" w:date="2019-12-09T02:09:00Z">
            <w:rPr/>
          </w:rPrChange>
        </w:rPr>
        <w:t xml:space="preserve"> [5</w:t>
      </w:r>
      <w:r w:rsidR="004C1A53" w:rsidRPr="00312974">
        <w:rPr>
          <w:rPrChange w:id="5705" w:author="Rodion" w:date="2019-12-09T02:09:00Z">
            <w:rPr/>
          </w:rPrChange>
        </w:rPr>
        <w:t>7</w:t>
      </w:r>
      <w:r w:rsidR="008E3D53" w:rsidRPr="00312974">
        <w:rPr>
          <w:rPrChange w:id="5706" w:author="Rodion" w:date="2019-12-09T02:09:00Z">
            <w:rPr/>
          </w:rPrChange>
        </w:rPr>
        <w:t>]</w:t>
      </w:r>
    </w:p>
    <w:p w14:paraId="73789878" w14:textId="04DCA517" w:rsidR="00E93E7D" w:rsidRPr="00312974" w:rsidRDefault="00E93E7D" w:rsidP="00E93E7D">
      <w:pPr>
        <w:rPr>
          <w:rPrChange w:id="5707" w:author="Rodion" w:date="2019-12-09T02:09:00Z">
            <w:rPr/>
          </w:rPrChange>
        </w:rPr>
      </w:pPr>
    </w:p>
    <w:p w14:paraId="1FB61436" w14:textId="3D5D641A" w:rsidR="00D65FD0" w:rsidRPr="00312974" w:rsidRDefault="00A12275" w:rsidP="00E93E7D">
      <w:pPr>
        <w:rPr>
          <w:rPrChange w:id="5708" w:author="Rodion" w:date="2019-12-09T02:09:00Z">
            <w:rPr/>
          </w:rPrChange>
        </w:rPr>
      </w:pPr>
      <w:r w:rsidRPr="00312974">
        <w:rPr>
          <w:rPrChange w:id="5709" w:author="Rodion" w:date="2019-12-09T02:09:00Z">
            <w:rPr/>
          </w:rPrChange>
        </w:rPr>
        <w:t>Модуль сканера</w:t>
      </w:r>
      <w:r w:rsidR="00D65FD0" w:rsidRPr="00312974">
        <w:rPr>
          <w:rPrChange w:id="5710" w:author="Rodion" w:date="2019-12-09T02:09:00Z">
            <w:rPr/>
          </w:rPrChange>
        </w:rPr>
        <w:t xml:space="preserve"> виконаний у </w:t>
      </w:r>
      <w:r w:rsidRPr="00312974">
        <w:rPr>
          <w:rPrChange w:id="5711" w:author="Rodion" w:date="2019-12-09T02:09:00Z">
            <w:rPr/>
          </w:rPrChange>
        </w:rPr>
        <w:t>невеликих</w:t>
      </w:r>
      <w:r w:rsidR="00D65FD0" w:rsidRPr="00312974">
        <w:rPr>
          <w:rPrChange w:id="5712" w:author="Rodion" w:date="2019-12-09T02:09:00Z">
            <w:rPr/>
          </w:rPrChange>
        </w:rPr>
        <w:t xml:space="preserve"> розмірах. Його ширина та довжина не перевищує 25мм</w:t>
      </w:r>
      <w:r w:rsidR="007A6AE1" w:rsidRPr="00312974">
        <w:rPr>
          <w:rPrChange w:id="5713" w:author="Rodion" w:date="2019-12-09T02:09:00Z">
            <w:rPr/>
          </w:rPrChange>
        </w:rPr>
        <w:t xml:space="preserve">, що підходить для вищеописаних умов використання. </w:t>
      </w:r>
      <w:r w:rsidRPr="00312974">
        <w:rPr>
          <w:rPrChange w:id="5714" w:author="Rodion" w:date="2019-12-09T02:09:00Z">
            <w:rPr/>
          </w:rPrChange>
        </w:rPr>
        <w:t>Модуль</w:t>
      </w:r>
      <w:r w:rsidR="007A6AE1" w:rsidRPr="00312974">
        <w:rPr>
          <w:rPrChange w:id="5715" w:author="Rodion" w:date="2019-12-09T02:09:00Z">
            <w:rPr/>
          </w:rPrChange>
        </w:rPr>
        <w:t xml:space="preserve"> оснащен</w:t>
      </w:r>
      <w:r w:rsidRPr="00312974">
        <w:rPr>
          <w:rPrChange w:id="5716" w:author="Rodion" w:date="2019-12-09T02:09:00Z">
            <w:rPr/>
          </w:rPrChange>
        </w:rPr>
        <w:t>о</w:t>
      </w:r>
      <w:r w:rsidR="007A6AE1" w:rsidRPr="00312974">
        <w:rPr>
          <w:rPrChange w:id="5717" w:author="Rodion" w:date="2019-12-09T02:09:00Z">
            <w:rPr/>
          </w:rPrChange>
        </w:rPr>
        <w:t xml:space="preserve"> 32-бітним чіпом </w:t>
      </w:r>
      <w:r w:rsidR="00DD4F15" w:rsidRPr="00312974">
        <w:rPr>
          <w:rPrChange w:id="5718" w:author="Rodion" w:date="2019-12-09T02:09:00Z">
            <w:rPr/>
          </w:rPrChange>
        </w:rPr>
        <w:t>власної</w:t>
      </w:r>
      <w:r w:rsidRPr="00312974">
        <w:rPr>
          <w:rPrChange w:id="5719" w:author="Rodion" w:date="2019-12-09T02:09:00Z">
            <w:rPr/>
          </w:rPrChange>
        </w:rPr>
        <w:t xml:space="preserve"> розробки </w:t>
      </w:r>
      <w:r w:rsidR="00204B15" w:rsidRPr="00312974">
        <w:rPr>
          <w:rPrChange w:id="5720" w:author="Rodion" w:date="2019-12-09T02:09:00Z">
            <w:rPr/>
          </w:rPrChange>
        </w:rPr>
        <w:t xml:space="preserve">з запатентованим програмним забезпеченням </w:t>
      </w:r>
      <w:r w:rsidRPr="00312974">
        <w:rPr>
          <w:rPrChange w:id="5721" w:author="Rodion" w:date="2019-12-09T02:09:00Z">
            <w:rPr/>
          </w:rPrChange>
        </w:rPr>
        <w:t>компанії YOKO</w:t>
      </w:r>
      <w:r w:rsidR="007A6AE1" w:rsidRPr="00312974">
        <w:rPr>
          <w:rPrChange w:id="5722" w:author="Rodion" w:date="2019-12-09T02:09:00Z">
            <w:rPr/>
          </w:rPrChange>
        </w:rPr>
        <w:t xml:space="preserve">. Виробник </w:t>
      </w:r>
      <w:r w:rsidR="00204B15" w:rsidRPr="00312974">
        <w:rPr>
          <w:rPrChange w:id="5723" w:author="Rodion" w:date="2019-12-09T02:09:00Z">
            <w:rPr/>
          </w:rPrChange>
        </w:rPr>
        <w:t>стверджує</w:t>
      </w:r>
      <w:r w:rsidR="007A6AE1" w:rsidRPr="00312974">
        <w:rPr>
          <w:rPrChange w:id="5724" w:author="Rodion" w:date="2019-12-09T02:09:00Z">
            <w:rPr/>
          </w:rPrChange>
        </w:rPr>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rPr>
          <w:rPrChange w:id="5725" w:author="Rodion" w:date="2019-12-09T02:09:00Z">
            <w:rPr/>
          </w:rPrChange>
        </w:rPr>
        <w:t xml:space="preserve"> [56]</w:t>
      </w:r>
      <w:r w:rsidR="007A6AE1" w:rsidRPr="00312974">
        <w:rPr>
          <w:rPrChange w:id="5726" w:author="Rodion" w:date="2019-12-09T02:09:00Z">
            <w:rPr/>
          </w:rPrChange>
        </w:rPr>
        <w:t>.</w:t>
      </w:r>
      <w:r w:rsidR="001D1B50" w:rsidRPr="00312974">
        <w:rPr>
          <w:rPrChange w:id="5727" w:author="Rodion" w:date="2019-12-09T02:09:00Z">
            <w:rPr/>
          </w:rPrChange>
        </w:rPr>
        <w:t xml:space="preserve"> </w:t>
      </w:r>
    </w:p>
    <w:p w14:paraId="0056D3E2" w14:textId="7DDE9ED6" w:rsidR="004D01EA" w:rsidRPr="00312974" w:rsidRDefault="007A6AE1" w:rsidP="00E93E7D">
      <w:pPr>
        <w:rPr>
          <w:rPrChange w:id="5728" w:author="Rodion" w:date="2019-12-09T02:09:00Z">
            <w:rPr/>
          </w:rPrChange>
        </w:rPr>
      </w:pPr>
      <w:r w:rsidRPr="00312974">
        <w:rPr>
          <w:rPrChange w:id="5729" w:author="Rodion" w:date="2019-12-09T02:09:00Z">
            <w:rPr/>
          </w:rPrChange>
        </w:rPr>
        <w:t xml:space="preserve">Сканер підтримує інтерфейси комунікації з </w:t>
      </w:r>
      <w:r w:rsidR="00DD4F15" w:rsidRPr="00312974">
        <w:rPr>
          <w:rPrChange w:id="5730" w:author="Rodion" w:date="2019-12-09T02:09:00Z">
            <w:rPr/>
          </w:rPrChange>
        </w:rPr>
        <w:t>зовнішніми</w:t>
      </w:r>
      <w:r w:rsidRPr="00312974">
        <w:rPr>
          <w:rPrChange w:id="5731" w:author="Rodion" w:date="2019-12-09T02:09:00Z">
            <w:rPr/>
          </w:rPrChange>
        </w:rPr>
        <w:t xml:space="preserve"> пристроями через</w:t>
      </w:r>
      <w:r w:rsidR="004E1EFC" w:rsidRPr="00312974">
        <w:rPr>
          <w:rPrChange w:id="5732" w:author="Rodion" w:date="2019-12-09T02:09:00Z">
            <w:rPr/>
          </w:rPrChange>
        </w:rPr>
        <w:t xml:space="preserve"> </w:t>
      </w:r>
      <w:r w:rsidR="00096C10" w:rsidRPr="00312974">
        <w:rPr>
          <w:rPrChange w:id="5733" w:author="Rodion" w:date="2019-12-09T02:09:00Z">
            <w:rPr/>
          </w:rPrChange>
        </w:rPr>
        <w:t xml:space="preserve">широко </w:t>
      </w:r>
      <w:r w:rsidR="00DD4F15" w:rsidRPr="00312974">
        <w:rPr>
          <w:rPrChange w:id="5734" w:author="Rodion" w:date="2019-12-09T02:09:00Z">
            <w:rPr/>
          </w:rPrChange>
        </w:rPr>
        <w:t>розповсюджені</w:t>
      </w:r>
      <w:r w:rsidR="004E1EFC" w:rsidRPr="00312974">
        <w:rPr>
          <w:rPrChange w:id="5735" w:author="Rodion" w:date="2019-12-09T02:09:00Z">
            <w:rPr/>
          </w:rPrChange>
        </w:rPr>
        <w:t xml:space="preserve"> </w:t>
      </w:r>
      <w:r w:rsidR="00096C10" w:rsidRPr="00312974">
        <w:rPr>
          <w:rPrChange w:id="5736" w:author="Rodion" w:date="2019-12-09T02:09:00Z">
            <w:rPr/>
          </w:rPrChange>
        </w:rPr>
        <w:t>стандарти</w:t>
      </w:r>
      <w:r w:rsidRPr="00312974">
        <w:rPr>
          <w:rPrChange w:id="5737" w:author="Rodion" w:date="2019-12-09T02:09:00Z">
            <w:rPr/>
          </w:rPrChange>
        </w:rPr>
        <w:t xml:space="preserve"> USB або RS-232.</w:t>
      </w:r>
      <w:r w:rsidR="00096C10" w:rsidRPr="00312974">
        <w:rPr>
          <w:rPrChange w:id="5738" w:author="Rodion" w:date="2019-12-09T02:09:00Z">
            <w:rPr/>
          </w:rPrChange>
        </w:rPr>
        <w:t xml:space="preserve"> </w:t>
      </w:r>
      <w:r w:rsidR="004D01EA" w:rsidRPr="00312974">
        <w:rPr>
          <w:rPrChange w:id="5739" w:author="Rodion" w:date="2019-12-09T02:09:00Z">
            <w:rPr/>
          </w:rPrChange>
        </w:rPr>
        <w:t>Комунікація через RS-232 здійснюється на швидкості від 1200біт/с до 115200біт/с. Стандартн</w:t>
      </w:r>
      <w:r w:rsidR="00CE6E08" w:rsidRPr="00312974">
        <w:rPr>
          <w:rPrChange w:id="5740" w:author="Rodion" w:date="2019-12-09T02:09:00Z">
            <w:rPr/>
          </w:rPrChange>
        </w:rPr>
        <w:t xml:space="preserve">а конфігурація представляє собою </w:t>
      </w:r>
      <w:r w:rsidR="00DD4F15" w:rsidRPr="00312974">
        <w:rPr>
          <w:rPrChange w:id="5741" w:author="Rodion" w:date="2019-12-09T02:09:00Z">
            <w:rPr/>
          </w:rPrChange>
        </w:rPr>
        <w:t>швидкість</w:t>
      </w:r>
      <w:r w:rsidR="00CE6E08" w:rsidRPr="00312974">
        <w:rPr>
          <w:rPrChange w:id="5742" w:author="Rodion" w:date="2019-12-09T02:09:00Z">
            <w:rPr/>
          </w:rPrChange>
        </w:rPr>
        <w:t xml:space="preserve"> обміну даних 115200біт/с пакетами по 8 біт даних без біта парності та з одним стоп-бітом.</w:t>
      </w:r>
    </w:p>
    <w:p w14:paraId="6A65976C" w14:textId="7A0A9DB9" w:rsidR="00036393" w:rsidRPr="00312974" w:rsidRDefault="00096C10" w:rsidP="00036393">
      <w:pPr>
        <w:rPr>
          <w:ins w:id="5743" w:author="Rodion" w:date="2019-12-09T02:01:00Z"/>
          <w:rPrChange w:id="5744" w:author="Rodion" w:date="2019-12-09T02:09:00Z">
            <w:rPr>
              <w:ins w:id="5745" w:author="Rodion" w:date="2019-12-09T02:01:00Z"/>
            </w:rPr>
          </w:rPrChange>
        </w:rPr>
        <w:pPrChange w:id="5746" w:author="Rodion" w:date="2019-12-09T02:01:00Z">
          <w:pPr>
            <w:spacing w:after="160" w:line="259" w:lineRule="auto"/>
            <w:ind w:firstLine="0"/>
            <w:jc w:val="left"/>
          </w:pPr>
        </w:pPrChange>
      </w:pPr>
      <w:r w:rsidRPr="00312974">
        <w:rPr>
          <w:rPrChange w:id="5747" w:author="Rodion" w:date="2019-12-09T02:09:00Z">
            <w:rPr/>
          </w:rPrChange>
        </w:rPr>
        <w:t>Зовнішній інтерфейс</w:t>
      </w:r>
      <w:r w:rsidR="007A6AE1" w:rsidRPr="00312974">
        <w:rPr>
          <w:rPrChange w:id="5748" w:author="Rodion" w:date="2019-12-09T02:09:00Z">
            <w:rPr/>
          </w:rPrChange>
        </w:rPr>
        <w:t xml:space="preserve"> </w:t>
      </w:r>
      <w:r w:rsidRPr="00312974">
        <w:rPr>
          <w:rPrChange w:id="5749" w:author="Rodion" w:date="2019-12-09T02:09:00Z">
            <w:rPr/>
          </w:rPrChange>
        </w:rPr>
        <w:t>сканеру виконаний у вигляді ко</w:t>
      </w:r>
      <w:r w:rsidR="00DD4F15" w:rsidRPr="00312974">
        <w:rPr>
          <w:rPrChange w:id="5750" w:author="Rodion" w:date="2019-12-09T02:09:00Z">
            <w:rPr/>
          </w:rPrChange>
        </w:rPr>
        <w:t>н</w:t>
      </w:r>
      <w:r w:rsidRPr="00312974">
        <w:rPr>
          <w:rPrChange w:id="5751" w:author="Rodion" w:date="2019-12-09T02:09:00Z">
            <w:rPr/>
          </w:rPrChange>
        </w:rPr>
        <w:t xml:space="preserve">ектору </w:t>
      </w:r>
      <w:r w:rsidR="00283071" w:rsidRPr="00312974">
        <w:rPr>
          <w:rPrChange w:id="5752" w:author="Rodion" w:date="2019-12-09T02:09:00Z">
            <w:rPr/>
          </w:rPrChange>
        </w:rPr>
        <w:t xml:space="preserve">з 12 пінами </w:t>
      </w:r>
      <w:r w:rsidRPr="00312974">
        <w:rPr>
          <w:rPrChange w:id="5753" w:author="Rodion" w:date="2019-12-09T02:09:00Z">
            <w:rPr/>
          </w:rPrChange>
        </w:rPr>
        <w:t xml:space="preserve">EM1365-LD розробки </w:t>
      </w:r>
      <w:r w:rsidR="00283071" w:rsidRPr="00312974">
        <w:rPr>
          <w:rPrChange w:id="5754" w:author="Rodion" w:date="2019-12-09T02:09:00Z">
            <w:rPr/>
          </w:rPrChange>
        </w:rPr>
        <w:t xml:space="preserve">компанії YOKO, що передає інформацію через </w:t>
      </w:r>
      <w:r w:rsidR="00DD4F15" w:rsidRPr="00312974">
        <w:rPr>
          <w:rPrChange w:id="5755" w:author="Rodion" w:date="2019-12-09T02:09:00Z">
            <w:rPr/>
          </w:rPrChange>
        </w:rPr>
        <w:t>стандартний</w:t>
      </w:r>
      <w:r w:rsidR="00283071" w:rsidRPr="00312974">
        <w:rPr>
          <w:rPrChange w:id="5756" w:author="Rodion" w:date="2019-12-09T02:09:00Z">
            <w:rPr/>
          </w:rPrChange>
        </w:rPr>
        <w:t xml:space="preserve"> роз’єм для гнучкого кабелю з 12 пінами та шагом 0.5мм</w:t>
      </w:r>
      <w:r w:rsidR="005A08F8" w:rsidRPr="00312974">
        <w:rPr>
          <w:rPrChange w:id="5757" w:author="Rodion" w:date="2019-12-09T02:09:00Z">
            <w:rPr/>
          </w:rPrChange>
        </w:rPr>
        <w:t xml:space="preserve">. </w:t>
      </w:r>
      <w:r w:rsidR="004C1A53" w:rsidRPr="00312974">
        <w:rPr>
          <w:rPrChange w:id="5758" w:author="Rodion" w:date="2019-12-09T02:09:00Z">
            <w:rPr/>
          </w:rPrChange>
        </w:rPr>
        <w:t>У</w:t>
      </w:r>
      <w:r w:rsidR="005A08F8" w:rsidRPr="00312974">
        <w:rPr>
          <w:rPrChange w:id="5759" w:author="Rodion" w:date="2019-12-09T02:09:00Z">
            <w:rPr/>
          </w:rPrChange>
        </w:rPr>
        <w:t xml:space="preserve"> </w:t>
      </w:r>
      <w:del w:id="5760" w:author="Rodion Kharabet" w:date="2019-12-06T03:02:00Z">
        <w:r w:rsidR="005A08F8" w:rsidRPr="00312974" w:rsidDel="006B702B">
          <w:rPr>
            <w:rPrChange w:id="5761" w:author="Rodion" w:date="2019-12-09T02:09:00Z">
              <w:rPr/>
            </w:rPrChange>
          </w:rPr>
          <w:delText xml:space="preserve">таблиці </w:delText>
        </w:r>
        <w:r w:rsidR="004C1A53" w:rsidRPr="00312974" w:rsidDel="006B702B">
          <w:rPr>
            <w:rPrChange w:id="5762" w:author="Rodion" w:date="2019-12-09T02:09:00Z">
              <w:rPr/>
            </w:rPrChange>
          </w:rPr>
          <w:delText>4.</w:delText>
        </w:r>
      </w:del>
      <w:ins w:id="5763" w:author="Rodion Kharabet" w:date="2019-12-06T03:02:00Z">
        <w:r w:rsidR="006B702B" w:rsidRPr="00312974">
          <w:rPr>
            <w:rPrChange w:id="5764" w:author="Rodion" w:date="2019-12-09T02:09:00Z">
              <w:rPr/>
            </w:rPrChange>
          </w:rPr>
          <w:t>таблиці 3.</w:t>
        </w:r>
      </w:ins>
      <w:r w:rsidR="004C1A53" w:rsidRPr="00312974">
        <w:rPr>
          <w:rPrChange w:id="5765" w:author="Rodion" w:date="2019-12-09T02:09:00Z">
            <w:rPr/>
          </w:rPrChange>
        </w:rPr>
        <w:t>8</w:t>
      </w:r>
      <w:r w:rsidR="005A08F8" w:rsidRPr="00312974">
        <w:rPr>
          <w:rPrChange w:id="5766" w:author="Rodion" w:date="2019-12-09T02:09:00Z">
            <w:rPr/>
          </w:rPrChange>
        </w:rPr>
        <w:t xml:space="preserve"> наведено опис кожного піну модуля сканеру E1005.</w:t>
      </w:r>
      <w:ins w:id="5767" w:author="Rodion" w:date="2019-12-09T02:01:00Z">
        <w:r w:rsidR="00036393" w:rsidRPr="00312974">
          <w:rPr>
            <w:rPrChange w:id="5768" w:author="Rodion" w:date="2019-12-09T02:09:00Z">
              <w:rPr/>
            </w:rPrChange>
          </w:rPr>
          <w:br w:type="page"/>
        </w:r>
      </w:ins>
    </w:p>
    <w:p w14:paraId="4B8C0E12" w14:textId="566EF71B" w:rsidR="007A6AE1" w:rsidRPr="00312974" w:rsidDel="00036393" w:rsidRDefault="007A6AE1" w:rsidP="00E93E7D">
      <w:pPr>
        <w:rPr>
          <w:del w:id="5769" w:author="Rodion" w:date="2019-12-09T02:01:00Z"/>
          <w:rPrChange w:id="5770" w:author="Rodion" w:date="2019-12-09T02:09:00Z">
            <w:rPr>
              <w:del w:id="5771" w:author="Rodion" w:date="2019-12-09T02:01:00Z"/>
            </w:rPr>
          </w:rPrChange>
        </w:rPr>
      </w:pPr>
    </w:p>
    <w:p w14:paraId="77A926B7" w14:textId="1B87315B" w:rsidR="00AB2DBF" w:rsidRPr="00312974" w:rsidDel="008B657C" w:rsidRDefault="00AB2DBF" w:rsidP="00E93E7D">
      <w:pPr>
        <w:rPr>
          <w:del w:id="5772" w:author="Rodion Kharabet" w:date="2019-12-06T03:22:00Z"/>
          <w:rPrChange w:id="5773" w:author="Rodion" w:date="2019-12-09T02:09:00Z">
            <w:rPr>
              <w:del w:id="5774" w:author="Rodion Kharabet" w:date="2019-12-06T03:22:00Z"/>
            </w:rPr>
          </w:rPrChange>
        </w:rPr>
      </w:pPr>
    </w:p>
    <w:p w14:paraId="3FAF16D9" w14:textId="6B4F7163" w:rsidR="00A447EC" w:rsidRPr="00312974" w:rsidRDefault="00AB2DBF" w:rsidP="00E93E7D">
      <w:pPr>
        <w:rPr>
          <w:rPrChange w:id="5775" w:author="Rodion" w:date="2019-12-09T02:09:00Z">
            <w:rPr/>
          </w:rPrChange>
        </w:rPr>
      </w:pPr>
      <w:del w:id="5776" w:author="Rodion Kharabet" w:date="2019-12-06T03:02:00Z">
        <w:r w:rsidRPr="00312974" w:rsidDel="006B702B">
          <w:rPr>
            <w:rPrChange w:id="5777" w:author="Rodion" w:date="2019-12-09T02:09:00Z">
              <w:rPr/>
            </w:rPrChange>
          </w:rPr>
          <w:delText>Таблиця 4.</w:delText>
        </w:r>
      </w:del>
      <w:ins w:id="5778" w:author="Rodion Kharabet" w:date="2019-12-06T03:02:00Z">
        <w:r w:rsidR="006B702B" w:rsidRPr="00312974">
          <w:rPr>
            <w:rPrChange w:id="5779" w:author="Rodion" w:date="2019-12-09T02:09:00Z">
              <w:rPr/>
            </w:rPrChange>
          </w:rPr>
          <w:t>Таблиця 3.</w:t>
        </w:r>
      </w:ins>
      <w:r w:rsidRPr="00312974">
        <w:rPr>
          <w:rPrChange w:id="5780" w:author="Rodion" w:date="2019-12-09T02:09:00Z">
            <w:rPr/>
          </w:rPrChange>
        </w:rPr>
        <w:t>8</w:t>
      </w:r>
      <w:ins w:id="5781" w:author="Rodion Kharabet" w:date="2019-12-06T03:22:00Z">
        <w:r w:rsidR="008B657C" w:rsidRPr="00312974">
          <w:rPr>
            <w:rPrChange w:id="5782" w:author="Rodion" w:date="2019-12-09T02:09:00Z">
              <w:rPr/>
            </w:rPrChange>
          </w:rPr>
          <w:t xml:space="preserve"> –</w:t>
        </w:r>
      </w:ins>
      <w:ins w:id="5783" w:author="Rodion Kharabet" w:date="2019-12-06T03:23:00Z">
        <w:r w:rsidR="008B657C" w:rsidRPr="00312974">
          <w:rPr>
            <w:rPrChange w:id="5784" w:author="Rodion" w:date="2019-12-09T02:09:00Z">
              <w:rPr/>
            </w:rPrChange>
          </w:rPr>
          <w:t xml:space="preserve"> </w:t>
        </w:r>
      </w:ins>
      <w:ins w:id="5785" w:author="Rodion Kharabet" w:date="2019-12-06T03:22:00Z">
        <w:r w:rsidR="008B657C" w:rsidRPr="00312974">
          <w:rPr>
            <w:rPrChange w:id="5786" w:author="Rodion" w:date="2019-12-09T02:09:00Z">
              <w:rPr/>
            </w:rPrChange>
          </w:rPr>
          <w:t xml:space="preserve">Піни модуля сканеру </w:t>
        </w:r>
      </w:ins>
      <w:ins w:id="5787" w:author="Rodion Kharabet" w:date="2019-12-06T03:23:00Z">
        <w:r w:rsidR="008B657C" w:rsidRPr="00312974">
          <w:rPr>
            <w:rPrChange w:id="5788" w:author="Rodion" w:date="2019-12-09T02:09:00Z">
              <w:rPr/>
            </w:rPrChange>
          </w:rPr>
          <w:t>E1005</w:t>
        </w:r>
      </w:ins>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rPr>
                <w:rPrChange w:id="5789" w:author="Rodion" w:date="2019-12-09T02:09:00Z">
                  <w:rPr/>
                </w:rPrChange>
              </w:rPr>
            </w:pPr>
            <w:r w:rsidRPr="00312974">
              <w:rPr>
                <w:rPrChange w:id="5790" w:author="Rodion" w:date="2019-12-09T02:09:00Z">
                  <w:rPr/>
                </w:rPrChange>
              </w:rPr>
              <w:t>№</w:t>
            </w:r>
          </w:p>
        </w:tc>
        <w:tc>
          <w:tcPr>
            <w:tcW w:w="1418" w:type="dxa"/>
          </w:tcPr>
          <w:p w14:paraId="15D39E53" w14:textId="662C0AA1" w:rsidR="005A08F8" w:rsidRPr="00312974" w:rsidRDefault="005A08F8" w:rsidP="00E93E7D">
            <w:pPr>
              <w:ind w:firstLine="0"/>
              <w:rPr>
                <w:rPrChange w:id="5791" w:author="Rodion" w:date="2019-12-09T02:09:00Z">
                  <w:rPr/>
                </w:rPrChange>
              </w:rPr>
            </w:pPr>
            <w:r w:rsidRPr="00312974">
              <w:rPr>
                <w:rPrChange w:id="5792" w:author="Rodion" w:date="2019-12-09T02:09:00Z">
                  <w:rPr/>
                </w:rPrChange>
              </w:rPr>
              <w:t>Назва</w:t>
            </w:r>
          </w:p>
        </w:tc>
        <w:tc>
          <w:tcPr>
            <w:tcW w:w="8221" w:type="dxa"/>
          </w:tcPr>
          <w:p w14:paraId="704E2B42" w14:textId="44A5C038" w:rsidR="005A08F8" w:rsidRPr="00312974" w:rsidRDefault="005A08F8" w:rsidP="00E93E7D">
            <w:pPr>
              <w:ind w:firstLine="0"/>
              <w:rPr>
                <w:rPrChange w:id="5793" w:author="Rodion" w:date="2019-12-09T02:09:00Z">
                  <w:rPr/>
                </w:rPrChange>
              </w:rPr>
            </w:pPr>
            <w:r w:rsidRPr="00312974">
              <w:rPr>
                <w:rPrChange w:id="5794" w:author="Rodion" w:date="2019-12-09T02:09:00Z">
                  <w:rPr/>
                </w:rPrChange>
              </w:rPr>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rPr>
                <w:rPrChange w:id="5795" w:author="Rodion" w:date="2019-12-09T02:09:00Z">
                  <w:rPr/>
                </w:rPrChange>
              </w:rPr>
            </w:pPr>
            <w:r w:rsidRPr="00312974">
              <w:rPr>
                <w:rPrChange w:id="5796" w:author="Rodion" w:date="2019-12-09T02:09:00Z">
                  <w:rPr/>
                </w:rPrChange>
              </w:rPr>
              <w:t>1</w:t>
            </w:r>
          </w:p>
        </w:tc>
        <w:tc>
          <w:tcPr>
            <w:tcW w:w="1418" w:type="dxa"/>
          </w:tcPr>
          <w:p w14:paraId="791E8BBD" w14:textId="5A0982BC" w:rsidR="005A08F8" w:rsidRPr="00312974" w:rsidRDefault="005A08F8" w:rsidP="00E93E7D">
            <w:pPr>
              <w:ind w:firstLine="0"/>
              <w:rPr>
                <w:rPrChange w:id="5797" w:author="Rodion" w:date="2019-12-09T02:09:00Z">
                  <w:rPr/>
                </w:rPrChange>
              </w:rPr>
            </w:pPr>
            <w:r w:rsidRPr="00312974">
              <w:rPr>
                <w:rPrChange w:id="5798" w:author="Rodion" w:date="2019-12-09T02:09:00Z">
                  <w:rPr/>
                </w:rPrChange>
              </w:rPr>
              <w:t>NC</w:t>
            </w:r>
          </w:p>
        </w:tc>
        <w:tc>
          <w:tcPr>
            <w:tcW w:w="8221" w:type="dxa"/>
          </w:tcPr>
          <w:p w14:paraId="7472CE6A" w14:textId="277ADA1B" w:rsidR="005A08F8" w:rsidRPr="00312974" w:rsidRDefault="005A08F8" w:rsidP="00E93E7D">
            <w:pPr>
              <w:ind w:firstLine="0"/>
              <w:rPr>
                <w:rPrChange w:id="5799" w:author="Rodion" w:date="2019-12-09T02:09:00Z">
                  <w:rPr/>
                </w:rPrChange>
              </w:rPr>
            </w:pPr>
            <w:r w:rsidRPr="00312974">
              <w:rPr>
                <w:rPrChange w:id="5800" w:author="Rodion" w:date="2019-12-09T02:09:00Z">
                  <w:rPr/>
                </w:rPrChange>
              </w:rPr>
              <w:t>Резервний пін</w:t>
            </w:r>
          </w:p>
        </w:tc>
      </w:tr>
      <w:tr w:rsidR="005A08F8" w:rsidRPr="00312974" w14:paraId="68332599" w14:textId="77777777" w:rsidTr="009E2FD5">
        <w:tc>
          <w:tcPr>
            <w:tcW w:w="704" w:type="dxa"/>
          </w:tcPr>
          <w:p w14:paraId="1D7DB1B2" w14:textId="2F0E1181" w:rsidR="005A08F8" w:rsidRPr="00312974" w:rsidRDefault="005A08F8" w:rsidP="00E93E7D">
            <w:pPr>
              <w:ind w:firstLine="0"/>
              <w:rPr>
                <w:rPrChange w:id="5801" w:author="Rodion" w:date="2019-12-09T02:09:00Z">
                  <w:rPr/>
                </w:rPrChange>
              </w:rPr>
            </w:pPr>
            <w:r w:rsidRPr="00312974">
              <w:rPr>
                <w:rPrChange w:id="5802" w:author="Rodion" w:date="2019-12-09T02:09:00Z">
                  <w:rPr/>
                </w:rPrChange>
              </w:rPr>
              <w:t>2</w:t>
            </w:r>
          </w:p>
        </w:tc>
        <w:tc>
          <w:tcPr>
            <w:tcW w:w="1418" w:type="dxa"/>
          </w:tcPr>
          <w:p w14:paraId="7A16BC1F" w14:textId="588F2FBF" w:rsidR="005A08F8" w:rsidRPr="00312974" w:rsidRDefault="005A08F8" w:rsidP="00E93E7D">
            <w:pPr>
              <w:ind w:firstLine="0"/>
              <w:rPr>
                <w:rPrChange w:id="5803" w:author="Rodion" w:date="2019-12-09T02:09:00Z">
                  <w:rPr/>
                </w:rPrChange>
              </w:rPr>
            </w:pPr>
            <w:r w:rsidRPr="00312974">
              <w:rPr>
                <w:rPrChange w:id="5804" w:author="Rodion" w:date="2019-12-09T02:09:00Z">
                  <w:rPr/>
                </w:rPrChange>
              </w:rPr>
              <w:t>VCC</w:t>
            </w:r>
          </w:p>
        </w:tc>
        <w:tc>
          <w:tcPr>
            <w:tcW w:w="8221" w:type="dxa"/>
          </w:tcPr>
          <w:p w14:paraId="7854CC6B" w14:textId="4E36C454" w:rsidR="005A08F8" w:rsidRPr="00312974" w:rsidRDefault="005A08F8" w:rsidP="00E93E7D">
            <w:pPr>
              <w:ind w:firstLine="0"/>
              <w:rPr>
                <w:rPrChange w:id="5805" w:author="Rodion" w:date="2019-12-09T02:09:00Z">
                  <w:rPr/>
                </w:rPrChange>
              </w:rPr>
            </w:pPr>
            <w:r w:rsidRPr="00312974">
              <w:rPr>
                <w:rPrChange w:id="5806" w:author="Rodion" w:date="2019-12-09T02:09:00Z">
                  <w:rPr/>
                </w:rPrChange>
              </w:rPr>
              <w:t xml:space="preserve">Живлення </w:t>
            </w:r>
            <w:r w:rsidR="00DD4F15" w:rsidRPr="00312974">
              <w:rPr>
                <w:rPrChange w:id="5807" w:author="Rodion" w:date="2019-12-09T02:09:00Z">
                  <w:rPr/>
                </w:rPrChange>
              </w:rPr>
              <w:t>постійним</w:t>
            </w:r>
            <w:r w:rsidRPr="00312974">
              <w:rPr>
                <w:rPrChange w:id="5808" w:author="Rodion" w:date="2019-12-09T02:09:00Z">
                  <w:rPr/>
                </w:rPrChange>
              </w:rPr>
              <w:t xml:space="preserve"> </w:t>
            </w:r>
            <w:r w:rsidR="00DD4F15" w:rsidRPr="00312974">
              <w:rPr>
                <w:rPrChange w:id="5809" w:author="Rodion" w:date="2019-12-09T02:09:00Z">
                  <w:rPr/>
                </w:rPrChange>
              </w:rPr>
              <w:t>струмом</w:t>
            </w:r>
            <w:r w:rsidRPr="00312974">
              <w:rPr>
                <w:rPrChange w:id="5810" w:author="Rodion" w:date="2019-12-09T02:09:00Z">
                  <w:rPr/>
                </w:rPrChange>
              </w:rPr>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rPr>
                <w:rPrChange w:id="5811" w:author="Rodion" w:date="2019-12-09T02:09:00Z">
                  <w:rPr/>
                </w:rPrChange>
              </w:rPr>
            </w:pPr>
            <w:r w:rsidRPr="00312974">
              <w:rPr>
                <w:rPrChange w:id="5812" w:author="Rodion" w:date="2019-12-09T02:09:00Z">
                  <w:rPr/>
                </w:rPrChange>
              </w:rPr>
              <w:t>3</w:t>
            </w:r>
          </w:p>
        </w:tc>
        <w:tc>
          <w:tcPr>
            <w:tcW w:w="1418" w:type="dxa"/>
          </w:tcPr>
          <w:p w14:paraId="747B54C4" w14:textId="4A41D8FE" w:rsidR="005A08F8" w:rsidRPr="00312974" w:rsidRDefault="005A08F8" w:rsidP="00E93E7D">
            <w:pPr>
              <w:ind w:firstLine="0"/>
              <w:rPr>
                <w:rPrChange w:id="5813" w:author="Rodion" w:date="2019-12-09T02:09:00Z">
                  <w:rPr/>
                </w:rPrChange>
              </w:rPr>
            </w:pPr>
            <w:r w:rsidRPr="00312974">
              <w:rPr>
                <w:rPrChange w:id="5814" w:author="Rodion" w:date="2019-12-09T02:09:00Z">
                  <w:rPr/>
                </w:rPrChange>
              </w:rPr>
              <w:t>GND</w:t>
            </w:r>
          </w:p>
        </w:tc>
        <w:tc>
          <w:tcPr>
            <w:tcW w:w="8221" w:type="dxa"/>
          </w:tcPr>
          <w:p w14:paraId="6EDEBC45" w14:textId="33995328" w:rsidR="005A08F8" w:rsidRPr="00312974" w:rsidRDefault="005A08F8" w:rsidP="00E93E7D">
            <w:pPr>
              <w:ind w:firstLine="0"/>
              <w:rPr>
                <w:rPrChange w:id="5815" w:author="Rodion" w:date="2019-12-09T02:09:00Z">
                  <w:rPr/>
                </w:rPrChange>
              </w:rPr>
            </w:pPr>
            <w:r w:rsidRPr="00312974">
              <w:rPr>
                <w:rPrChange w:id="5816" w:author="Rodion" w:date="2019-12-09T02:09:00Z">
                  <w:rPr/>
                </w:rPrChange>
              </w:rPr>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rPr>
                <w:rPrChange w:id="5817" w:author="Rodion" w:date="2019-12-09T02:09:00Z">
                  <w:rPr/>
                </w:rPrChange>
              </w:rPr>
            </w:pPr>
            <w:r w:rsidRPr="00312974">
              <w:rPr>
                <w:rPrChange w:id="5818" w:author="Rodion" w:date="2019-12-09T02:09:00Z">
                  <w:rPr/>
                </w:rPrChange>
              </w:rPr>
              <w:t>4</w:t>
            </w:r>
          </w:p>
        </w:tc>
        <w:tc>
          <w:tcPr>
            <w:tcW w:w="1418" w:type="dxa"/>
          </w:tcPr>
          <w:p w14:paraId="49F6A003" w14:textId="1C79CF97" w:rsidR="005A08F8" w:rsidRPr="00312974" w:rsidRDefault="005A08F8" w:rsidP="00E93E7D">
            <w:pPr>
              <w:ind w:firstLine="0"/>
              <w:rPr>
                <w:rPrChange w:id="5819" w:author="Rodion" w:date="2019-12-09T02:09:00Z">
                  <w:rPr/>
                </w:rPrChange>
              </w:rPr>
            </w:pPr>
            <w:r w:rsidRPr="00312974">
              <w:rPr>
                <w:rPrChange w:id="5820" w:author="Rodion" w:date="2019-12-09T02:09:00Z">
                  <w:rPr/>
                </w:rPrChange>
              </w:rPr>
              <w:t>RX</w:t>
            </w:r>
          </w:p>
        </w:tc>
        <w:tc>
          <w:tcPr>
            <w:tcW w:w="8221" w:type="dxa"/>
          </w:tcPr>
          <w:p w14:paraId="7094C6AC" w14:textId="4F2777A9" w:rsidR="005A08F8" w:rsidRPr="00312974" w:rsidRDefault="00DD4F15" w:rsidP="00E93E7D">
            <w:pPr>
              <w:ind w:firstLine="0"/>
              <w:rPr>
                <w:rPrChange w:id="5821" w:author="Rodion" w:date="2019-12-09T02:09:00Z">
                  <w:rPr/>
                </w:rPrChange>
              </w:rPr>
            </w:pPr>
            <w:r w:rsidRPr="00312974">
              <w:rPr>
                <w:rPrChange w:id="5822" w:author="Rodion" w:date="2019-12-09T02:09:00Z">
                  <w:rPr/>
                </w:rPrChange>
              </w:rPr>
              <w:t>Послідовний</w:t>
            </w:r>
            <w:r w:rsidR="005A08F8" w:rsidRPr="00312974">
              <w:rPr>
                <w:rPrChange w:id="5823" w:author="Rodion" w:date="2019-12-09T02:09:00Z">
                  <w:rPr/>
                </w:rPrChange>
              </w:rPr>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rPr>
                <w:rPrChange w:id="5824" w:author="Rodion" w:date="2019-12-09T02:09:00Z">
                  <w:rPr/>
                </w:rPrChange>
              </w:rPr>
            </w:pPr>
            <w:r w:rsidRPr="00312974">
              <w:rPr>
                <w:rPrChange w:id="5825" w:author="Rodion" w:date="2019-12-09T02:09:00Z">
                  <w:rPr/>
                </w:rPrChange>
              </w:rPr>
              <w:t>5</w:t>
            </w:r>
          </w:p>
        </w:tc>
        <w:tc>
          <w:tcPr>
            <w:tcW w:w="1418" w:type="dxa"/>
          </w:tcPr>
          <w:p w14:paraId="4A8791D1" w14:textId="00E9162A" w:rsidR="005A08F8" w:rsidRPr="00312974" w:rsidRDefault="005A08F8" w:rsidP="00E93E7D">
            <w:pPr>
              <w:ind w:firstLine="0"/>
              <w:rPr>
                <w:rPrChange w:id="5826" w:author="Rodion" w:date="2019-12-09T02:09:00Z">
                  <w:rPr/>
                </w:rPrChange>
              </w:rPr>
            </w:pPr>
            <w:r w:rsidRPr="00312974">
              <w:rPr>
                <w:rPrChange w:id="5827" w:author="Rodion" w:date="2019-12-09T02:09:00Z">
                  <w:rPr/>
                </w:rPrChange>
              </w:rPr>
              <w:t>TX</w:t>
            </w:r>
          </w:p>
        </w:tc>
        <w:tc>
          <w:tcPr>
            <w:tcW w:w="8221" w:type="dxa"/>
          </w:tcPr>
          <w:p w14:paraId="52D36057" w14:textId="7A6F4EB8" w:rsidR="005A08F8" w:rsidRPr="00312974" w:rsidRDefault="005A08F8" w:rsidP="00E93E7D">
            <w:pPr>
              <w:ind w:firstLine="0"/>
              <w:rPr>
                <w:rPrChange w:id="5828" w:author="Rodion" w:date="2019-12-09T02:09:00Z">
                  <w:rPr/>
                </w:rPrChange>
              </w:rPr>
            </w:pPr>
            <w:r w:rsidRPr="00312974">
              <w:rPr>
                <w:rPrChange w:id="5829" w:author="Rodion" w:date="2019-12-09T02:09:00Z">
                  <w:rPr/>
                </w:rPrChange>
              </w:rPr>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rPr>
                <w:rPrChange w:id="5830" w:author="Rodion" w:date="2019-12-09T02:09:00Z">
                  <w:rPr/>
                </w:rPrChange>
              </w:rPr>
            </w:pPr>
            <w:r w:rsidRPr="00312974">
              <w:rPr>
                <w:rPrChange w:id="5831" w:author="Rodion" w:date="2019-12-09T02:09:00Z">
                  <w:rPr/>
                </w:rPrChange>
              </w:rPr>
              <w:t>6</w:t>
            </w:r>
          </w:p>
        </w:tc>
        <w:tc>
          <w:tcPr>
            <w:tcW w:w="1418" w:type="dxa"/>
          </w:tcPr>
          <w:p w14:paraId="20F4A912" w14:textId="4DB89F40" w:rsidR="005A08F8" w:rsidRPr="00312974" w:rsidRDefault="005A08F8" w:rsidP="00E93E7D">
            <w:pPr>
              <w:ind w:firstLine="0"/>
              <w:rPr>
                <w:rPrChange w:id="5832" w:author="Rodion" w:date="2019-12-09T02:09:00Z">
                  <w:rPr/>
                </w:rPrChange>
              </w:rPr>
            </w:pPr>
            <w:r w:rsidRPr="00312974">
              <w:rPr>
                <w:rPrChange w:id="5833" w:author="Rodion" w:date="2019-12-09T02:09:00Z">
                  <w:rPr/>
                </w:rPrChange>
              </w:rPr>
              <w:t>USB_D-</w:t>
            </w:r>
          </w:p>
        </w:tc>
        <w:tc>
          <w:tcPr>
            <w:tcW w:w="8221" w:type="dxa"/>
          </w:tcPr>
          <w:p w14:paraId="51BE0915" w14:textId="53C3A9CF" w:rsidR="005A08F8" w:rsidRPr="00312974" w:rsidRDefault="005A08F8" w:rsidP="00E93E7D">
            <w:pPr>
              <w:ind w:firstLine="0"/>
              <w:rPr>
                <w:rPrChange w:id="5834" w:author="Rodion" w:date="2019-12-09T02:09:00Z">
                  <w:rPr/>
                </w:rPrChange>
              </w:rPr>
            </w:pPr>
            <w:r w:rsidRPr="00312974">
              <w:rPr>
                <w:rPrChange w:id="5835" w:author="Rodion" w:date="2019-12-09T02:09:00Z">
                  <w:rPr/>
                </w:rPrChange>
              </w:rPr>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rPr>
                <w:rPrChange w:id="5836" w:author="Rodion" w:date="2019-12-09T02:09:00Z">
                  <w:rPr/>
                </w:rPrChange>
              </w:rPr>
            </w:pPr>
            <w:r w:rsidRPr="00312974">
              <w:rPr>
                <w:rPrChange w:id="5837" w:author="Rodion" w:date="2019-12-09T02:09:00Z">
                  <w:rPr/>
                </w:rPrChange>
              </w:rPr>
              <w:t>7</w:t>
            </w:r>
          </w:p>
        </w:tc>
        <w:tc>
          <w:tcPr>
            <w:tcW w:w="1418" w:type="dxa"/>
          </w:tcPr>
          <w:p w14:paraId="0D658FD5" w14:textId="1652E91A" w:rsidR="005A08F8" w:rsidRPr="00312974" w:rsidRDefault="005A08F8" w:rsidP="00E93E7D">
            <w:pPr>
              <w:ind w:firstLine="0"/>
              <w:rPr>
                <w:rPrChange w:id="5838" w:author="Rodion" w:date="2019-12-09T02:09:00Z">
                  <w:rPr/>
                </w:rPrChange>
              </w:rPr>
            </w:pPr>
            <w:r w:rsidRPr="00312974">
              <w:rPr>
                <w:rPrChange w:id="5839" w:author="Rodion" w:date="2019-12-09T02:09:00Z">
                  <w:rPr/>
                </w:rPrChange>
              </w:rPr>
              <w:t>USB_D+</w:t>
            </w:r>
          </w:p>
        </w:tc>
        <w:tc>
          <w:tcPr>
            <w:tcW w:w="8221" w:type="dxa"/>
          </w:tcPr>
          <w:p w14:paraId="4A74B340" w14:textId="39391B10" w:rsidR="005A08F8" w:rsidRPr="00312974" w:rsidRDefault="005A08F8" w:rsidP="00E93E7D">
            <w:pPr>
              <w:ind w:firstLine="0"/>
              <w:rPr>
                <w:rPrChange w:id="5840" w:author="Rodion" w:date="2019-12-09T02:09:00Z">
                  <w:rPr/>
                </w:rPrChange>
              </w:rPr>
            </w:pPr>
            <w:r w:rsidRPr="00312974">
              <w:rPr>
                <w:rPrChange w:id="5841" w:author="Rodion" w:date="2019-12-09T02:09:00Z">
                  <w:rPr/>
                </w:rPrChange>
              </w:rPr>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rPr>
                <w:rPrChange w:id="5842" w:author="Rodion" w:date="2019-12-09T02:09:00Z">
                  <w:rPr/>
                </w:rPrChange>
              </w:rPr>
            </w:pPr>
            <w:r w:rsidRPr="00312974">
              <w:rPr>
                <w:rPrChange w:id="5843" w:author="Rodion" w:date="2019-12-09T02:09:00Z">
                  <w:rPr/>
                </w:rPrChange>
              </w:rPr>
              <w:t>8</w:t>
            </w:r>
          </w:p>
        </w:tc>
        <w:tc>
          <w:tcPr>
            <w:tcW w:w="1418" w:type="dxa"/>
          </w:tcPr>
          <w:p w14:paraId="71ED81B7" w14:textId="6F020FC8" w:rsidR="009E2FD5" w:rsidRPr="00312974" w:rsidRDefault="009E2FD5" w:rsidP="00E93E7D">
            <w:pPr>
              <w:ind w:firstLine="0"/>
              <w:rPr>
                <w:rPrChange w:id="5844" w:author="Rodion" w:date="2019-12-09T02:09:00Z">
                  <w:rPr/>
                </w:rPrChange>
              </w:rPr>
            </w:pPr>
            <w:r w:rsidRPr="00312974">
              <w:rPr>
                <w:rPrChange w:id="5845" w:author="Rodion" w:date="2019-12-09T02:09:00Z">
                  <w:rPr/>
                </w:rPrChange>
              </w:rPr>
              <w:t>NC</w:t>
            </w:r>
          </w:p>
        </w:tc>
        <w:tc>
          <w:tcPr>
            <w:tcW w:w="8221" w:type="dxa"/>
          </w:tcPr>
          <w:p w14:paraId="3F9646C3" w14:textId="1ECC29D4" w:rsidR="009E2FD5" w:rsidRPr="00312974" w:rsidRDefault="009E2FD5" w:rsidP="00E93E7D">
            <w:pPr>
              <w:ind w:firstLine="0"/>
              <w:rPr>
                <w:rPrChange w:id="5846" w:author="Rodion" w:date="2019-12-09T02:09:00Z">
                  <w:rPr/>
                </w:rPrChange>
              </w:rPr>
            </w:pPr>
            <w:r w:rsidRPr="00312974">
              <w:rPr>
                <w:rPrChange w:id="5847" w:author="Rodion" w:date="2019-12-09T02:09:00Z">
                  <w:rPr/>
                </w:rPrChange>
              </w:rPr>
              <w:t>Резервний пін</w:t>
            </w:r>
          </w:p>
        </w:tc>
      </w:tr>
      <w:tr w:rsidR="009E2FD5" w:rsidRPr="00312974" w14:paraId="6FA04C91" w14:textId="77777777" w:rsidTr="009E2FD5">
        <w:tc>
          <w:tcPr>
            <w:tcW w:w="704" w:type="dxa"/>
          </w:tcPr>
          <w:p w14:paraId="08E843C6" w14:textId="6C4A2C1C" w:rsidR="009E2FD5" w:rsidRPr="00312974" w:rsidRDefault="009E2FD5" w:rsidP="00E93E7D">
            <w:pPr>
              <w:ind w:firstLine="0"/>
              <w:rPr>
                <w:rPrChange w:id="5848" w:author="Rodion" w:date="2019-12-09T02:09:00Z">
                  <w:rPr/>
                </w:rPrChange>
              </w:rPr>
            </w:pPr>
            <w:r w:rsidRPr="00312974">
              <w:rPr>
                <w:rPrChange w:id="5849" w:author="Rodion" w:date="2019-12-09T02:09:00Z">
                  <w:rPr/>
                </w:rPrChange>
              </w:rPr>
              <w:t>9</w:t>
            </w:r>
          </w:p>
        </w:tc>
        <w:tc>
          <w:tcPr>
            <w:tcW w:w="1418" w:type="dxa"/>
          </w:tcPr>
          <w:p w14:paraId="517CAA0B" w14:textId="1674B57D" w:rsidR="009E2FD5" w:rsidRPr="00312974" w:rsidRDefault="009E2FD5" w:rsidP="00E93E7D">
            <w:pPr>
              <w:ind w:firstLine="0"/>
              <w:rPr>
                <w:rPrChange w:id="5850" w:author="Rodion" w:date="2019-12-09T02:09:00Z">
                  <w:rPr/>
                </w:rPrChange>
              </w:rPr>
            </w:pPr>
            <w:r w:rsidRPr="00312974">
              <w:rPr>
                <w:rPrChange w:id="5851" w:author="Rodion" w:date="2019-12-09T02:09:00Z">
                  <w:rPr/>
                </w:rPrChange>
              </w:rPr>
              <w:t>BPR</w:t>
            </w:r>
          </w:p>
        </w:tc>
        <w:tc>
          <w:tcPr>
            <w:tcW w:w="8221" w:type="dxa"/>
          </w:tcPr>
          <w:p w14:paraId="36943ACB" w14:textId="02202490" w:rsidR="009E2FD5" w:rsidRPr="00312974" w:rsidRDefault="009E2FD5" w:rsidP="00E93E7D">
            <w:pPr>
              <w:ind w:firstLine="0"/>
              <w:rPr>
                <w:rPrChange w:id="5852" w:author="Rodion" w:date="2019-12-09T02:09:00Z">
                  <w:rPr/>
                </w:rPrChange>
              </w:rPr>
            </w:pPr>
            <w:r w:rsidRPr="00312974">
              <w:rPr>
                <w:rPrChange w:id="5853" w:author="Rodion" w:date="2019-12-09T02:09:00Z">
                  <w:rPr/>
                </w:rPrChange>
              </w:rPr>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rPr>
                <w:rPrChange w:id="5854" w:author="Rodion" w:date="2019-12-09T02:09:00Z">
                  <w:rPr/>
                </w:rPrChange>
              </w:rPr>
            </w:pPr>
            <w:r w:rsidRPr="00312974">
              <w:rPr>
                <w:rPrChange w:id="5855" w:author="Rodion" w:date="2019-12-09T02:09:00Z">
                  <w:rPr/>
                </w:rPrChange>
              </w:rPr>
              <w:t>10</w:t>
            </w:r>
          </w:p>
        </w:tc>
        <w:tc>
          <w:tcPr>
            <w:tcW w:w="1418" w:type="dxa"/>
          </w:tcPr>
          <w:p w14:paraId="69485ABA" w14:textId="2B640086" w:rsidR="009E2FD5" w:rsidRPr="00312974" w:rsidRDefault="009E2FD5" w:rsidP="00E93E7D">
            <w:pPr>
              <w:ind w:firstLine="0"/>
              <w:rPr>
                <w:rPrChange w:id="5856" w:author="Rodion" w:date="2019-12-09T02:09:00Z">
                  <w:rPr/>
                </w:rPrChange>
              </w:rPr>
            </w:pPr>
            <w:r w:rsidRPr="00312974">
              <w:rPr>
                <w:rPrChange w:id="5857" w:author="Rodion" w:date="2019-12-09T02:09:00Z">
                  <w:rPr/>
                </w:rPrChange>
              </w:rPr>
              <w:t>LED</w:t>
            </w:r>
          </w:p>
        </w:tc>
        <w:tc>
          <w:tcPr>
            <w:tcW w:w="8221" w:type="dxa"/>
          </w:tcPr>
          <w:p w14:paraId="17CD7561" w14:textId="44339513" w:rsidR="009E2FD5" w:rsidRPr="00312974" w:rsidRDefault="009E2FD5" w:rsidP="00E93E7D">
            <w:pPr>
              <w:ind w:firstLine="0"/>
              <w:rPr>
                <w:rPrChange w:id="5858" w:author="Rodion" w:date="2019-12-09T02:09:00Z">
                  <w:rPr/>
                </w:rPrChange>
              </w:rPr>
            </w:pPr>
            <w:r w:rsidRPr="00312974">
              <w:rPr>
                <w:rPrChange w:id="5859" w:author="Rodion" w:date="2019-12-09T02:09:00Z">
                  <w:rPr/>
                </w:rPrChange>
              </w:rPr>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rPr>
                <w:rPrChange w:id="5860" w:author="Rodion" w:date="2019-12-09T02:09:00Z">
                  <w:rPr/>
                </w:rPrChange>
              </w:rPr>
            </w:pPr>
            <w:r w:rsidRPr="00312974">
              <w:rPr>
                <w:rPrChange w:id="5861" w:author="Rodion" w:date="2019-12-09T02:09:00Z">
                  <w:rPr/>
                </w:rPrChange>
              </w:rPr>
              <w:t>11</w:t>
            </w:r>
          </w:p>
        </w:tc>
        <w:tc>
          <w:tcPr>
            <w:tcW w:w="1418" w:type="dxa"/>
          </w:tcPr>
          <w:p w14:paraId="5CD66BD4" w14:textId="7A482CD8" w:rsidR="009E2FD5" w:rsidRPr="00312974" w:rsidRDefault="009E2FD5" w:rsidP="00E93E7D">
            <w:pPr>
              <w:ind w:firstLine="0"/>
              <w:rPr>
                <w:rPrChange w:id="5862" w:author="Rodion" w:date="2019-12-09T02:09:00Z">
                  <w:rPr/>
                </w:rPrChange>
              </w:rPr>
            </w:pPr>
            <w:r w:rsidRPr="00312974">
              <w:rPr>
                <w:rPrChange w:id="5863" w:author="Rodion" w:date="2019-12-09T02:09:00Z">
                  <w:rPr/>
                </w:rPrChange>
              </w:rPr>
              <w:t>NC</w:t>
            </w:r>
          </w:p>
        </w:tc>
        <w:tc>
          <w:tcPr>
            <w:tcW w:w="8221" w:type="dxa"/>
          </w:tcPr>
          <w:p w14:paraId="28F3898C" w14:textId="1DF22E96" w:rsidR="009E2FD5" w:rsidRPr="00312974" w:rsidRDefault="009E2FD5" w:rsidP="00E93E7D">
            <w:pPr>
              <w:ind w:firstLine="0"/>
              <w:rPr>
                <w:rPrChange w:id="5864" w:author="Rodion" w:date="2019-12-09T02:09:00Z">
                  <w:rPr/>
                </w:rPrChange>
              </w:rPr>
            </w:pPr>
            <w:r w:rsidRPr="00312974">
              <w:rPr>
                <w:rPrChange w:id="5865" w:author="Rodion" w:date="2019-12-09T02:09:00Z">
                  <w:rPr/>
                </w:rPrChange>
              </w:rPr>
              <w:t>Резервний пін</w:t>
            </w:r>
          </w:p>
        </w:tc>
      </w:tr>
      <w:tr w:rsidR="009E2FD5" w:rsidRPr="00312974" w14:paraId="3D20FF15" w14:textId="77777777" w:rsidTr="009E2FD5">
        <w:tc>
          <w:tcPr>
            <w:tcW w:w="704" w:type="dxa"/>
          </w:tcPr>
          <w:p w14:paraId="20532B48" w14:textId="4118746F" w:rsidR="009E2FD5" w:rsidRPr="00312974" w:rsidRDefault="009E2FD5" w:rsidP="00E93E7D">
            <w:pPr>
              <w:ind w:firstLine="0"/>
              <w:rPr>
                <w:rPrChange w:id="5866" w:author="Rodion" w:date="2019-12-09T02:09:00Z">
                  <w:rPr/>
                </w:rPrChange>
              </w:rPr>
            </w:pPr>
            <w:r w:rsidRPr="00312974">
              <w:rPr>
                <w:rPrChange w:id="5867" w:author="Rodion" w:date="2019-12-09T02:09:00Z">
                  <w:rPr/>
                </w:rPrChange>
              </w:rPr>
              <w:t>12</w:t>
            </w:r>
          </w:p>
        </w:tc>
        <w:tc>
          <w:tcPr>
            <w:tcW w:w="1418" w:type="dxa"/>
          </w:tcPr>
          <w:p w14:paraId="31B0349C" w14:textId="59C3ADA7" w:rsidR="009E2FD5" w:rsidRPr="00312974" w:rsidRDefault="009E2FD5" w:rsidP="00E93E7D">
            <w:pPr>
              <w:ind w:firstLine="0"/>
              <w:rPr>
                <w:rPrChange w:id="5868" w:author="Rodion" w:date="2019-12-09T02:09:00Z">
                  <w:rPr/>
                </w:rPrChange>
              </w:rPr>
            </w:pPr>
            <w:r w:rsidRPr="00312974">
              <w:rPr>
                <w:rPrChange w:id="5869" w:author="Rodion" w:date="2019-12-09T02:09:00Z">
                  <w:rPr/>
                </w:rPrChange>
              </w:rPr>
              <w:t>TRIG</w:t>
            </w:r>
          </w:p>
        </w:tc>
        <w:tc>
          <w:tcPr>
            <w:tcW w:w="8221" w:type="dxa"/>
          </w:tcPr>
          <w:p w14:paraId="4FDF1B23" w14:textId="2648CEAB" w:rsidR="009E2FD5" w:rsidRPr="00312974" w:rsidRDefault="009E2FD5" w:rsidP="00E93E7D">
            <w:pPr>
              <w:ind w:firstLine="0"/>
              <w:rPr>
                <w:rPrChange w:id="5870" w:author="Rodion" w:date="2019-12-09T02:09:00Z">
                  <w:rPr/>
                </w:rPrChange>
              </w:rPr>
            </w:pPr>
            <w:r w:rsidRPr="00312974">
              <w:rPr>
                <w:rPrChange w:id="5871" w:author="Rodion" w:date="2019-12-09T02:09:00Z">
                  <w:rPr/>
                </w:rPrChange>
              </w:rPr>
              <w:t xml:space="preserve">Тригер для </w:t>
            </w:r>
            <w:r w:rsidR="00F50E91" w:rsidRPr="00312974">
              <w:rPr>
                <w:rPrChange w:id="5872" w:author="Rodion" w:date="2019-12-09T02:09:00Z">
                  <w:rPr/>
                </w:rPrChange>
              </w:rPr>
              <w:t>сканування</w:t>
            </w:r>
          </w:p>
        </w:tc>
      </w:tr>
    </w:tbl>
    <w:p w14:paraId="1DB8A160" w14:textId="5CF43632" w:rsidR="00A447EC" w:rsidRPr="00312974" w:rsidRDefault="00A447EC" w:rsidP="00A447EC">
      <w:pPr>
        <w:rPr>
          <w:rPrChange w:id="5873" w:author="Rodion" w:date="2019-12-09T02:09:00Z">
            <w:rPr/>
          </w:rPrChange>
        </w:rPr>
      </w:pPr>
    </w:p>
    <w:p w14:paraId="5CE87DC4" w14:textId="48A1C9C1" w:rsidR="00BF10CC" w:rsidRPr="00312974" w:rsidRDefault="00A447EC" w:rsidP="00A447EC">
      <w:pPr>
        <w:rPr>
          <w:rPrChange w:id="5874" w:author="Rodion" w:date="2019-12-09T02:09:00Z">
            <w:rPr/>
          </w:rPrChange>
        </w:rPr>
      </w:pPr>
      <w:r w:rsidRPr="00312974">
        <w:rPr>
          <w:rPrChange w:id="5875" w:author="Rodion" w:date="2019-12-09T02:09:00Z">
            <w:rPr/>
          </w:rPrChange>
        </w:rPr>
        <w:t xml:space="preserve">Для активації </w:t>
      </w:r>
      <w:r w:rsidR="005F54D5" w:rsidRPr="00312974">
        <w:rPr>
          <w:rPrChange w:id="5876" w:author="Rodion" w:date="2019-12-09T02:09:00Z">
            <w:rPr/>
          </w:rPrChange>
        </w:rPr>
        <w:t>сканеру</w:t>
      </w:r>
      <w:del w:id="5877" w:author="Rodion Kharabet" w:date="2019-12-06T03:23:00Z">
        <w:r w:rsidRPr="00312974" w:rsidDel="008B657C">
          <w:rPr>
            <w:rPrChange w:id="5878" w:author="Rodion" w:date="2019-12-09T02:09:00Z">
              <w:rPr/>
            </w:rPrChange>
          </w:rPr>
          <w:delText xml:space="preserve"> </w:delText>
        </w:r>
        <w:r w:rsidR="005F54D5" w:rsidRPr="00312974" w:rsidDel="008B657C">
          <w:rPr>
            <w:rPrChange w:id="5879" w:author="Rodion" w:date="2019-12-09T02:09:00Z">
              <w:rPr/>
            </w:rPrChange>
          </w:rPr>
          <w:delText>–</w:delText>
        </w:r>
      </w:del>
      <w:r w:rsidRPr="00312974">
        <w:rPr>
          <w:rPrChange w:id="5880" w:author="Rodion" w:date="2019-12-09T02:09:00Z">
            <w:rPr/>
          </w:rPrChange>
        </w:rPr>
        <w:t xml:space="preserve"> </w:t>
      </w:r>
      <w:r w:rsidR="005F54D5" w:rsidRPr="00312974">
        <w:rPr>
          <w:rPrChange w:id="5881" w:author="Rodion" w:date="2019-12-09T02:09:00Z">
            <w:rPr/>
          </w:rPrChange>
        </w:rPr>
        <w:t xml:space="preserve">необхідно подати на 12 пін високий рівень сигналу. Для того, щоб сканер почав </w:t>
      </w:r>
      <w:r w:rsidR="00DD4F15" w:rsidRPr="00312974">
        <w:rPr>
          <w:rPrChange w:id="5882" w:author="Rodion" w:date="2019-12-09T02:09:00Z">
            <w:rPr/>
          </w:rPrChange>
        </w:rPr>
        <w:t>спрацьовувати</w:t>
      </w:r>
      <w:r w:rsidR="005F54D5" w:rsidRPr="00312974">
        <w:rPr>
          <w:rPrChange w:id="5883" w:author="Rodion" w:date="2019-12-09T02:09:00Z">
            <w:rPr/>
          </w:rPrChange>
        </w:rPr>
        <w:t xml:space="preserve"> тільки тоді, коли користувач </w:t>
      </w:r>
      <w:r w:rsidR="00DD4F15" w:rsidRPr="00312974">
        <w:rPr>
          <w:rPrChange w:id="5884" w:author="Rodion" w:date="2019-12-09T02:09:00Z">
            <w:rPr/>
          </w:rPrChange>
        </w:rPr>
        <w:t>викидає</w:t>
      </w:r>
      <w:r w:rsidR="005F54D5" w:rsidRPr="00312974">
        <w:rPr>
          <w:rPrChange w:id="5885" w:author="Rodion" w:date="2019-12-09T02:09:00Z">
            <w:rPr/>
          </w:rPrChange>
        </w:rPr>
        <w:t xml:space="preserve"> сміття – було вирішено використати</w:t>
      </w:r>
      <w:r w:rsidR="00A80116" w:rsidRPr="00312974">
        <w:rPr>
          <w:rPrChange w:id="5886" w:author="Rodion" w:date="2019-12-09T02:09:00Z">
            <w:rPr/>
          </w:rPrChange>
        </w:rPr>
        <w:t xml:space="preserve"> цифровий </w:t>
      </w:r>
      <w:r w:rsidR="005F54D5" w:rsidRPr="00312974">
        <w:rPr>
          <w:rPrChange w:id="5887" w:author="Rodion" w:date="2019-12-09T02:09:00Z">
            <w:rPr/>
          </w:rPrChange>
        </w:rPr>
        <w:t xml:space="preserve">інфрачервоний </w:t>
      </w:r>
      <w:r w:rsidR="00DD4F15" w:rsidRPr="00312974">
        <w:rPr>
          <w:rPrChange w:id="5888" w:author="Rodion" w:date="2019-12-09T02:09:00Z">
            <w:rPr/>
          </w:rPrChange>
        </w:rPr>
        <w:t>датчик</w:t>
      </w:r>
      <w:r w:rsidR="00557809" w:rsidRPr="00312974">
        <w:rPr>
          <w:rPrChange w:id="5889" w:author="Rodion" w:date="2019-12-09T02:09:00Z">
            <w:rPr/>
          </w:rPrChange>
        </w:rPr>
        <w:t xml:space="preserve"> виявлення</w:t>
      </w:r>
      <w:r w:rsidR="005F54D5" w:rsidRPr="00312974">
        <w:rPr>
          <w:rPrChange w:id="5890" w:author="Rodion" w:date="2019-12-09T02:09:00Z">
            <w:rPr/>
          </w:rPrChange>
        </w:rPr>
        <w:t xml:space="preserve"> перешкод YL-63</w:t>
      </w:r>
      <w:r w:rsidR="00BF10CC" w:rsidRPr="00312974">
        <w:rPr>
          <w:rPrChange w:id="5891" w:author="Rodion" w:date="2019-12-09T02:09:00Z">
            <w:rPr/>
          </w:rPrChange>
        </w:rPr>
        <w:t>, зображенн</w:t>
      </w:r>
      <w:ins w:id="5892" w:author="Rodion Kharabet" w:date="2019-12-06T03:23:00Z">
        <w:r w:rsidR="008B657C" w:rsidRPr="00312974">
          <w:rPr>
            <w:rPrChange w:id="5893" w:author="Rodion" w:date="2019-12-09T02:09:00Z">
              <w:rPr/>
            </w:rPrChange>
          </w:rPr>
          <w:t>ий</w:t>
        </w:r>
      </w:ins>
      <w:del w:id="5894" w:author="Rodion Kharabet" w:date="2019-12-06T03:23:00Z">
        <w:r w:rsidR="00BF10CC" w:rsidRPr="00312974" w:rsidDel="008B657C">
          <w:rPr>
            <w:rPrChange w:id="5895" w:author="Rodion" w:date="2019-12-09T02:09:00Z">
              <w:rPr/>
            </w:rPrChange>
          </w:rPr>
          <w:delText>я</w:delText>
        </w:r>
      </w:del>
      <w:r w:rsidR="00BF10CC" w:rsidRPr="00312974">
        <w:rPr>
          <w:rPrChange w:id="5896" w:author="Rodion" w:date="2019-12-09T02:09:00Z">
            <w:rPr/>
          </w:rPrChange>
        </w:rPr>
        <w:t xml:space="preserve"> на </w:t>
      </w:r>
      <w:del w:id="5897" w:author="Rodion Kharabet" w:date="2019-12-06T02:44:00Z">
        <w:r w:rsidR="00BF10CC" w:rsidRPr="00312974" w:rsidDel="007F1A84">
          <w:rPr>
            <w:rPrChange w:id="5898" w:author="Rodion" w:date="2019-12-09T02:09:00Z">
              <w:rPr/>
            </w:rPrChange>
          </w:rPr>
          <w:delText xml:space="preserve">рисунку </w:delText>
        </w:r>
        <w:r w:rsidR="00573193" w:rsidRPr="00312974" w:rsidDel="007F1A84">
          <w:rPr>
            <w:rPrChange w:id="5899" w:author="Rodion" w:date="2019-12-09T02:09:00Z">
              <w:rPr/>
            </w:rPrChange>
          </w:rPr>
          <w:delText>4.</w:delText>
        </w:r>
      </w:del>
      <w:ins w:id="5900" w:author="Rodion Kharabet" w:date="2019-12-06T02:44:00Z">
        <w:r w:rsidR="007F1A84" w:rsidRPr="00312974">
          <w:rPr>
            <w:rPrChange w:id="5901" w:author="Rodion" w:date="2019-12-09T02:09:00Z">
              <w:rPr/>
            </w:rPrChange>
          </w:rPr>
          <w:t>рисунку 3.</w:t>
        </w:r>
      </w:ins>
      <w:r w:rsidR="00573193" w:rsidRPr="00312974">
        <w:rPr>
          <w:rPrChange w:id="5902" w:author="Rodion" w:date="2019-12-09T02:09:00Z">
            <w:rPr/>
          </w:rPrChange>
        </w:rPr>
        <w:t>13</w:t>
      </w:r>
      <w:r w:rsidR="005F54D5" w:rsidRPr="00312974">
        <w:rPr>
          <w:rPrChange w:id="5903" w:author="Rodion" w:date="2019-12-09T02:09:00Z">
            <w:rPr/>
          </w:rPrChange>
        </w:rPr>
        <w:t xml:space="preserve">. </w:t>
      </w:r>
      <w:r w:rsidR="00A80116" w:rsidRPr="00312974">
        <w:rPr>
          <w:rPrChange w:id="5904" w:author="Rodion" w:date="2019-12-09T02:09:00Z">
            <w:rPr/>
          </w:rPrChange>
        </w:rPr>
        <w:t>Його використовують, коли необхідно визначити наявність об’єкту</w:t>
      </w:r>
      <w:r w:rsidR="001129F3" w:rsidRPr="00312974">
        <w:rPr>
          <w:rPrChange w:id="5905" w:author="Rodion" w:date="2019-12-09T02:09:00Z">
            <w:rPr/>
          </w:rPrChange>
        </w:rPr>
        <w:t xml:space="preserve">, без точної інформації про дистанцію, на якій він знаходиться. </w:t>
      </w:r>
    </w:p>
    <w:p w14:paraId="1A37F471" w14:textId="77777777" w:rsidR="00BF10CC" w:rsidRPr="00312974" w:rsidRDefault="00BF10CC" w:rsidP="00A447EC">
      <w:pPr>
        <w:rPr>
          <w:rPrChange w:id="5906" w:author="Rodion" w:date="2019-12-09T02:09:00Z">
            <w:rPr/>
          </w:rPrChange>
        </w:rPr>
      </w:pPr>
    </w:p>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48DACC86" w:rsidR="00036393" w:rsidRPr="00312974" w:rsidRDefault="00BF10CC" w:rsidP="00036393">
      <w:pPr>
        <w:jc w:val="center"/>
        <w:rPr>
          <w:ins w:id="5907" w:author="Rodion" w:date="2019-12-09T02:00:00Z"/>
          <w:rPrChange w:id="5908" w:author="Rodion" w:date="2019-12-09T02:09:00Z">
            <w:rPr>
              <w:ins w:id="5909" w:author="Rodion" w:date="2019-12-09T02:00:00Z"/>
            </w:rPr>
          </w:rPrChange>
        </w:rPr>
        <w:pPrChange w:id="5910" w:author="Rodion" w:date="2019-12-09T02:01:00Z">
          <w:pPr>
            <w:spacing w:after="160" w:line="259" w:lineRule="auto"/>
            <w:ind w:firstLine="0"/>
            <w:jc w:val="left"/>
          </w:pPr>
        </w:pPrChange>
      </w:pPr>
      <w:del w:id="5911" w:author="Rodion Kharabet" w:date="2019-12-06T02:45:00Z">
        <w:r w:rsidRPr="00312974" w:rsidDel="007F1A84">
          <w:rPr>
            <w:rPrChange w:id="5912" w:author="Rodion" w:date="2019-12-09T02:09:00Z">
              <w:rPr/>
            </w:rPrChange>
          </w:rPr>
          <w:delText xml:space="preserve">Рисунок </w:delText>
        </w:r>
        <w:r w:rsidR="00573193" w:rsidRPr="00312974" w:rsidDel="007F1A84">
          <w:rPr>
            <w:rPrChange w:id="5913" w:author="Rodion" w:date="2019-12-09T02:09:00Z">
              <w:rPr/>
            </w:rPrChange>
          </w:rPr>
          <w:delText>4.</w:delText>
        </w:r>
      </w:del>
      <w:ins w:id="5914" w:author="Rodion Kharabet" w:date="2019-12-06T02:45:00Z">
        <w:r w:rsidR="007F1A84" w:rsidRPr="00312974">
          <w:rPr>
            <w:rPrChange w:id="5915" w:author="Rodion" w:date="2019-12-09T02:09:00Z">
              <w:rPr/>
            </w:rPrChange>
          </w:rPr>
          <w:t>Рисунок 3.</w:t>
        </w:r>
      </w:ins>
      <w:r w:rsidR="00573193" w:rsidRPr="00312974">
        <w:rPr>
          <w:rPrChange w:id="5916" w:author="Rodion" w:date="2019-12-09T02:09:00Z">
            <w:rPr/>
          </w:rPrChange>
        </w:rPr>
        <w:t xml:space="preserve">13 </w:t>
      </w:r>
      <w:r w:rsidRPr="00312974">
        <w:rPr>
          <w:rPrChange w:id="5917" w:author="Rodion" w:date="2019-12-09T02:09:00Z">
            <w:rPr/>
          </w:rPrChange>
        </w:rPr>
        <w:t xml:space="preserve">– Датчик </w:t>
      </w:r>
      <w:r w:rsidR="00CE6C5F" w:rsidRPr="00312974">
        <w:rPr>
          <w:rPrChange w:id="5918" w:author="Rodion" w:date="2019-12-09T02:09:00Z">
            <w:rPr/>
          </w:rPrChange>
        </w:rPr>
        <w:t xml:space="preserve">виявлення </w:t>
      </w:r>
      <w:r w:rsidRPr="00312974">
        <w:rPr>
          <w:rPrChange w:id="5919" w:author="Rodion" w:date="2019-12-09T02:09:00Z">
            <w:rPr/>
          </w:rPrChange>
        </w:rPr>
        <w:t>перешкод YL-63</w:t>
      </w:r>
      <w:r w:rsidR="006343C9" w:rsidRPr="00312974">
        <w:rPr>
          <w:rPrChange w:id="5920" w:author="Rodion" w:date="2019-12-09T02:09:00Z">
            <w:rPr/>
          </w:rPrChange>
        </w:rPr>
        <w:t xml:space="preserve"> [</w:t>
      </w:r>
      <w:r w:rsidR="00573193" w:rsidRPr="00312974">
        <w:rPr>
          <w:rPrChange w:id="5921" w:author="Rodion" w:date="2019-12-09T02:09:00Z">
            <w:rPr/>
          </w:rPrChange>
        </w:rPr>
        <w:t>58</w:t>
      </w:r>
      <w:r w:rsidR="006343C9" w:rsidRPr="00312974">
        <w:rPr>
          <w:rPrChange w:id="5922" w:author="Rodion" w:date="2019-12-09T02:09:00Z">
            <w:rPr/>
          </w:rPrChange>
        </w:rPr>
        <w:t>]</w:t>
      </w:r>
      <w:ins w:id="5923" w:author="Rodion" w:date="2019-12-09T02:00:00Z">
        <w:r w:rsidR="00036393" w:rsidRPr="00312974">
          <w:rPr>
            <w:rPrChange w:id="5924" w:author="Rodion" w:date="2019-12-09T02:09:00Z">
              <w:rPr/>
            </w:rPrChange>
          </w:rPr>
          <w:br w:type="page"/>
        </w:r>
      </w:ins>
    </w:p>
    <w:p w14:paraId="6B7B1B50" w14:textId="497FD9FE" w:rsidR="00BF10CC" w:rsidRPr="00312974" w:rsidDel="00036393" w:rsidRDefault="00BF10CC" w:rsidP="00BF10CC">
      <w:pPr>
        <w:jc w:val="center"/>
        <w:rPr>
          <w:del w:id="5925" w:author="Rodion" w:date="2019-12-09T02:00:00Z"/>
          <w:rPrChange w:id="5926" w:author="Rodion" w:date="2019-12-09T02:09:00Z">
            <w:rPr>
              <w:del w:id="5927" w:author="Rodion" w:date="2019-12-09T02:00:00Z"/>
            </w:rPr>
          </w:rPrChange>
        </w:rPr>
      </w:pPr>
    </w:p>
    <w:p w14:paraId="6961DDC8" w14:textId="45066BA2" w:rsidR="00BF10CC" w:rsidRPr="00312974" w:rsidDel="00CA07D2" w:rsidRDefault="00BF10CC" w:rsidP="00A447EC">
      <w:pPr>
        <w:rPr>
          <w:del w:id="5928" w:author="Rodion Kharabet" w:date="2019-12-06T03:26:00Z"/>
          <w:rPrChange w:id="5929" w:author="Rodion" w:date="2019-12-09T02:09:00Z">
            <w:rPr>
              <w:del w:id="5930" w:author="Rodion Kharabet" w:date="2019-12-06T03:26:00Z"/>
            </w:rPr>
          </w:rPrChange>
        </w:rPr>
      </w:pPr>
    </w:p>
    <w:p w14:paraId="62355C36" w14:textId="31D2DAAE" w:rsidR="00A447EC" w:rsidRPr="00312974" w:rsidRDefault="001129F3" w:rsidP="00A447EC">
      <w:pPr>
        <w:rPr>
          <w:rPrChange w:id="5931" w:author="Rodion" w:date="2019-12-09T02:09:00Z">
            <w:rPr/>
          </w:rPrChange>
        </w:rPr>
      </w:pPr>
      <w:r w:rsidRPr="00312974">
        <w:rPr>
          <w:rPrChange w:id="5932" w:author="Rodion" w:date="2019-12-09T02:09:00Z">
            <w:rPr/>
          </w:rPrChange>
        </w:rPr>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rPr>
          <w:rPrChange w:id="5933" w:author="Rodion" w:date="2019-12-09T02:09:00Z">
            <w:rPr/>
          </w:rPrChange>
        </w:rPr>
        <w:t>побудований</w:t>
      </w:r>
      <w:r w:rsidRPr="00312974">
        <w:rPr>
          <w:rPrChange w:id="5934" w:author="Rodion" w:date="2019-12-09T02:09:00Z">
            <w:rPr/>
          </w:rPrChange>
        </w:rPr>
        <w:t xml:space="preserve"> на базі компаратора LM393, що видає високий сигнал на виході, якщо датчик фіксує перешкоду</w:t>
      </w:r>
      <w:r w:rsidR="00573193" w:rsidRPr="00312974">
        <w:rPr>
          <w:rPrChange w:id="5935" w:author="Rodion" w:date="2019-12-09T02:09:00Z">
            <w:rPr/>
          </w:rPrChange>
        </w:rPr>
        <w:t xml:space="preserve"> [59]</w:t>
      </w:r>
      <w:r w:rsidRPr="00312974">
        <w:rPr>
          <w:rPrChange w:id="5936" w:author="Rodion" w:date="2019-12-09T02:09:00Z">
            <w:rPr/>
          </w:rPrChange>
        </w:rPr>
        <w:t>. Порогове значення визначається за допомогою потенціометра.</w:t>
      </w:r>
      <w:r w:rsidR="000B78BB" w:rsidRPr="00312974">
        <w:rPr>
          <w:rPrChange w:id="5937" w:author="Rodion" w:date="2019-12-09T02:09:00Z">
            <w:rPr/>
          </w:rPrChange>
        </w:rPr>
        <w:t xml:space="preserve"> </w:t>
      </w:r>
    </w:p>
    <w:p w14:paraId="6AA3C95E" w14:textId="0A4B9C3C" w:rsidR="000B78BB" w:rsidRPr="00312974" w:rsidRDefault="000B78BB" w:rsidP="000B78BB">
      <w:pPr>
        <w:rPr>
          <w:rPrChange w:id="5938" w:author="Rodion" w:date="2019-12-09T02:09:00Z">
            <w:rPr/>
          </w:rPrChange>
        </w:rPr>
      </w:pPr>
      <w:r w:rsidRPr="00312974">
        <w:rPr>
          <w:rPrChange w:id="5939" w:author="Rodion" w:date="2019-12-09T02:09:00Z">
            <w:rPr/>
          </w:rPrChange>
        </w:rPr>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rPr>
          <w:rPrChange w:id="5940" w:author="Rodion" w:date="2019-12-09T02:09:00Z">
            <w:rPr/>
          </w:rPrChange>
        </w:rPr>
        <w:t>у</w:t>
      </w:r>
      <w:r w:rsidRPr="00312974">
        <w:rPr>
          <w:rPrChange w:id="5941" w:author="Rodion" w:date="2019-12-09T02:09:00Z">
            <w:rPr/>
          </w:rPrChange>
        </w:rPr>
        <w:t xml:space="preserve"> предмету. Так, наприклад, для виявлення предмету, виготовленого з гуми чорного кольору, </w:t>
      </w:r>
      <w:r w:rsidR="00CE58D7" w:rsidRPr="00312974">
        <w:rPr>
          <w:rPrChange w:id="5942" w:author="Rodion" w:date="2019-12-09T02:09:00Z">
            <w:rPr/>
          </w:rPrChange>
        </w:rPr>
        <w:t xml:space="preserve">необхідно наблизити </w:t>
      </w:r>
      <w:r w:rsidR="00A179CA" w:rsidRPr="00312974">
        <w:rPr>
          <w:rPrChange w:id="5943" w:author="Rodion" w:date="2019-12-09T02:09:00Z">
            <w:rPr/>
          </w:rPrChange>
        </w:rPr>
        <w:t>його до датчику</w:t>
      </w:r>
      <w:r w:rsidR="00CE58D7" w:rsidRPr="00312974">
        <w:rPr>
          <w:rPrChange w:id="5944" w:author="Rodion" w:date="2019-12-09T02:09:00Z">
            <w:rPr/>
          </w:rPrChange>
        </w:rPr>
        <w:t xml:space="preserve"> на відстань </w:t>
      </w:r>
      <w:r w:rsidR="00432D89" w:rsidRPr="00312974">
        <w:rPr>
          <w:rPrChange w:id="5945" w:author="Rodion" w:date="2019-12-09T02:09:00Z">
            <w:rPr/>
          </w:rPrChange>
        </w:rPr>
        <w:t>меншу</w:t>
      </w:r>
      <w:r w:rsidR="00CE58D7" w:rsidRPr="00312974">
        <w:rPr>
          <w:rPrChange w:id="5946" w:author="Rodion" w:date="2019-12-09T02:09:00Z">
            <w:rPr/>
          </w:rPrChange>
        </w:rPr>
        <w:t xml:space="preserve"> в 5 разів, </w:t>
      </w:r>
      <w:r w:rsidR="00A179CA" w:rsidRPr="00312974">
        <w:rPr>
          <w:rPrChange w:id="5947" w:author="Rodion" w:date="2019-12-09T02:09:00Z">
            <w:rPr/>
          </w:rPrChange>
        </w:rPr>
        <w:t xml:space="preserve">за ту відстань, якої вистачить </w:t>
      </w:r>
      <w:r w:rsidR="00CE58D7" w:rsidRPr="00312974">
        <w:rPr>
          <w:rPrChange w:id="5948" w:author="Rodion" w:date="2019-12-09T02:09:00Z">
            <w:rPr/>
          </w:rPrChange>
        </w:rPr>
        <w:t xml:space="preserve">для виявлення білого </w:t>
      </w:r>
      <w:del w:id="5949" w:author="Rodion Kharabet" w:date="2019-12-06T03:27:00Z">
        <w:r w:rsidR="00CE58D7" w:rsidRPr="00312974" w:rsidDel="00CA07D2">
          <w:rPr>
            <w:rPrChange w:id="5950" w:author="Rodion" w:date="2019-12-09T02:09:00Z">
              <w:rPr/>
            </w:rPrChange>
          </w:rPr>
          <w:delText xml:space="preserve">листу </w:delText>
        </w:r>
      </w:del>
      <w:ins w:id="5951" w:author="Rodion Kharabet" w:date="2019-12-06T03:27:00Z">
        <w:r w:rsidR="00CA07D2" w:rsidRPr="00312974">
          <w:rPr>
            <w:rPrChange w:id="5952" w:author="Rodion" w:date="2019-12-09T02:09:00Z">
              <w:rPr/>
            </w:rPrChange>
          </w:rPr>
          <w:t>аркуш</w:t>
        </w:r>
      </w:ins>
      <w:ins w:id="5953" w:author="Rodion Kharabet" w:date="2019-12-06T03:28:00Z">
        <w:r w:rsidR="00CA07D2" w:rsidRPr="00312974">
          <w:rPr>
            <w:rPrChange w:id="5954" w:author="Rodion" w:date="2019-12-09T02:09:00Z">
              <w:rPr/>
            </w:rPrChange>
          </w:rPr>
          <w:t>а</w:t>
        </w:r>
      </w:ins>
      <w:ins w:id="5955" w:author="Rodion Kharabet" w:date="2019-12-06T03:27:00Z">
        <w:r w:rsidR="00CA07D2" w:rsidRPr="00312974">
          <w:rPr>
            <w:rPrChange w:id="5956" w:author="Rodion" w:date="2019-12-09T02:09:00Z">
              <w:rPr/>
            </w:rPrChange>
          </w:rPr>
          <w:t xml:space="preserve"> паперу</w:t>
        </w:r>
      </w:ins>
      <w:del w:id="5957" w:author="Rodion Kharabet" w:date="2019-12-06T03:27:00Z">
        <w:r w:rsidR="00CE58D7" w:rsidRPr="00312974" w:rsidDel="00CA07D2">
          <w:rPr>
            <w:rPrChange w:id="5958" w:author="Rodion" w:date="2019-12-09T02:09:00Z">
              <w:rPr/>
            </w:rPrChange>
          </w:rPr>
          <w:delText>бумаги</w:delText>
        </w:r>
      </w:del>
      <w:r w:rsidR="00573193" w:rsidRPr="00312974">
        <w:rPr>
          <w:rPrChange w:id="5959" w:author="Rodion" w:date="2019-12-09T02:09:00Z">
            <w:rPr/>
          </w:rPrChange>
        </w:rPr>
        <w:t xml:space="preserve"> [60]</w:t>
      </w:r>
      <w:r w:rsidR="00CE58D7" w:rsidRPr="00312974">
        <w:rPr>
          <w:rPrChange w:id="5960" w:author="Rodion" w:date="2019-12-09T02:09:00Z">
            <w:rPr/>
          </w:rPrChange>
        </w:rPr>
        <w:t>.</w:t>
      </w:r>
      <w:r w:rsidR="005B0D16" w:rsidRPr="00312974">
        <w:rPr>
          <w:rPrChange w:id="5961" w:author="Rodion" w:date="2019-12-09T02:09:00Z">
            <w:rPr/>
          </w:rPrChange>
        </w:rPr>
        <w:t xml:space="preserve"> </w:t>
      </w:r>
      <w:del w:id="5962" w:author="Rodion Kharabet" w:date="2019-12-06T03:27:00Z">
        <w:r w:rsidR="005B0D16" w:rsidRPr="00312974" w:rsidDel="00CA07D2">
          <w:rPr>
            <w:rPrChange w:id="5963" w:author="Rodion" w:date="2019-12-09T02:09:00Z">
              <w:rPr/>
            </w:rPrChange>
          </w:rPr>
          <w:delText xml:space="preserve">Тому для регулювання потенціометра за відносну величину береться відстань, необхідну для білого листа бумаги. </w:delText>
        </w:r>
      </w:del>
      <w:r w:rsidR="005B0D16" w:rsidRPr="00312974">
        <w:rPr>
          <w:rPrChange w:id="5964" w:author="Rodion" w:date="2019-12-09T02:09:00Z">
            <w:rPr/>
          </w:rPrChange>
        </w:rPr>
        <w:t xml:space="preserve">Параметри </w:t>
      </w:r>
      <w:ins w:id="5965" w:author="Rodion Kharabet" w:date="2019-12-06T03:27:00Z">
        <w:r w:rsidR="00CA07D2" w:rsidRPr="00312974">
          <w:rPr>
            <w:rPrChange w:id="5966" w:author="Rodion" w:date="2019-12-09T02:09:00Z">
              <w:rPr/>
            </w:rPrChange>
          </w:rPr>
          <w:t xml:space="preserve">датчика </w:t>
        </w:r>
      </w:ins>
      <w:del w:id="5967" w:author="Rodion Kharabet" w:date="2019-12-06T03:27:00Z">
        <w:r w:rsidR="005B0D16" w:rsidRPr="00312974" w:rsidDel="00CA07D2">
          <w:rPr>
            <w:rPrChange w:id="5968" w:author="Rodion" w:date="2019-12-09T02:09:00Z">
              <w:rPr/>
            </w:rPrChange>
          </w:rPr>
          <w:delText xml:space="preserve">перелічені </w:delText>
        </w:r>
      </w:del>
      <w:ins w:id="5969" w:author="Rodion Kharabet" w:date="2019-12-06T03:27:00Z">
        <w:r w:rsidR="00CA07D2" w:rsidRPr="00312974">
          <w:rPr>
            <w:rPrChange w:id="5970" w:author="Rodion" w:date="2019-12-09T02:09:00Z">
              <w:rPr/>
            </w:rPrChange>
          </w:rPr>
          <w:t xml:space="preserve">наведені </w:t>
        </w:r>
      </w:ins>
      <w:r w:rsidR="005B0D16" w:rsidRPr="00312974">
        <w:rPr>
          <w:rPrChange w:id="5971" w:author="Rodion" w:date="2019-12-09T02:09:00Z">
            <w:rPr/>
          </w:rPrChange>
        </w:rPr>
        <w:t xml:space="preserve">в </w:t>
      </w:r>
      <w:del w:id="5972" w:author="Rodion Kharabet" w:date="2019-12-06T03:02:00Z">
        <w:r w:rsidR="005B0D16" w:rsidRPr="00312974" w:rsidDel="006B702B">
          <w:rPr>
            <w:rPrChange w:id="5973" w:author="Rodion" w:date="2019-12-09T02:09:00Z">
              <w:rPr/>
            </w:rPrChange>
          </w:rPr>
          <w:delText xml:space="preserve">таблиці </w:delText>
        </w:r>
        <w:r w:rsidR="001B0CFB" w:rsidRPr="00312974" w:rsidDel="006B702B">
          <w:rPr>
            <w:rPrChange w:id="5974" w:author="Rodion" w:date="2019-12-09T02:09:00Z">
              <w:rPr/>
            </w:rPrChange>
          </w:rPr>
          <w:delText>4.</w:delText>
        </w:r>
      </w:del>
      <w:ins w:id="5975" w:author="Rodion Kharabet" w:date="2019-12-06T03:02:00Z">
        <w:r w:rsidR="006B702B" w:rsidRPr="00312974">
          <w:rPr>
            <w:rPrChange w:id="5976" w:author="Rodion" w:date="2019-12-09T02:09:00Z">
              <w:rPr/>
            </w:rPrChange>
          </w:rPr>
          <w:t>таблиці 3.</w:t>
        </w:r>
      </w:ins>
      <w:r w:rsidR="001B0CFB" w:rsidRPr="00312974">
        <w:rPr>
          <w:rPrChange w:id="5977" w:author="Rodion" w:date="2019-12-09T02:09:00Z">
            <w:rPr/>
          </w:rPrChange>
        </w:rPr>
        <w:t>9</w:t>
      </w:r>
      <w:r w:rsidR="005B0D16" w:rsidRPr="00312974">
        <w:rPr>
          <w:rPrChange w:id="5978" w:author="Rodion" w:date="2019-12-09T02:09:00Z">
            <w:rPr/>
          </w:rPrChange>
        </w:rPr>
        <w:t>.</w:t>
      </w:r>
    </w:p>
    <w:p w14:paraId="6367515C" w14:textId="24A06F38" w:rsidR="00F155D0" w:rsidRPr="00312974" w:rsidRDefault="00F155D0" w:rsidP="000B78BB">
      <w:pPr>
        <w:rPr>
          <w:rPrChange w:id="5979" w:author="Rodion" w:date="2019-12-09T02:09:00Z">
            <w:rPr/>
          </w:rPrChange>
        </w:rPr>
      </w:pPr>
    </w:p>
    <w:p w14:paraId="39D778FB" w14:textId="307D1552" w:rsidR="001B0CFB" w:rsidRPr="00312974" w:rsidRDefault="001B0CFB" w:rsidP="000B78BB">
      <w:pPr>
        <w:rPr>
          <w:rPrChange w:id="5980" w:author="Rodion" w:date="2019-12-09T02:09:00Z">
            <w:rPr/>
          </w:rPrChange>
        </w:rPr>
      </w:pPr>
      <w:del w:id="5981" w:author="Rodion Kharabet" w:date="2019-12-06T03:02:00Z">
        <w:r w:rsidRPr="00312974" w:rsidDel="006B702B">
          <w:rPr>
            <w:rPrChange w:id="5982" w:author="Rodion" w:date="2019-12-09T02:09:00Z">
              <w:rPr/>
            </w:rPrChange>
          </w:rPr>
          <w:delText>Таблиця 4.</w:delText>
        </w:r>
      </w:del>
      <w:ins w:id="5983" w:author="Rodion Kharabet" w:date="2019-12-06T03:02:00Z">
        <w:r w:rsidR="006B702B" w:rsidRPr="00312974">
          <w:rPr>
            <w:rPrChange w:id="5984" w:author="Rodion" w:date="2019-12-09T02:09:00Z">
              <w:rPr/>
            </w:rPrChange>
          </w:rPr>
          <w:t>Таблиця 3.</w:t>
        </w:r>
      </w:ins>
      <w:r w:rsidRPr="00312974">
        <w:rPr>
          <w:rPrChange w:id="5985" w:author="Rodion" w:date="2019-12-09T02:09:00Z">
            <w:rPr/>
          </w:rPrChange>
        </w:rPr>
        <w:t>9</w:t>
      </w:r>
    </w:p>
    <w:tbl>
      <w:tblPr>
        <w:tblStyle w:val="TableGrid"/>
        <w:tblW w:w="0" w:type="auto"/>
        <w:tblLook w:val="04A0" w:firstRow="1" w:lastRow="0" w:firstColumn="1" w:lastColumn="0" w:noHBand="0" w:noVBand="1"/>
      </w:tblPr>
      <w:tblGrid>
        <w:gridCol w:w="5238"/>
        <w:gridCol w:w="5238"/>
      </w:tblGrid>
      <w:tr w:rsidR="005B0D16" w:rsidRPr="00312974" w14:paraId="2949B3E8" w14:textId="77777777" w:rsidTr="005B0D16">
        <w:tc>
          <w:tcPr>
            <w:tcW w:w="5265" w:type="dxa"/>
          </w:tcPr>
          <w:p w14:paraId="467FDF1E" w14:textId="47E5F03F" w:rsidR="005B0D16" w:rsidRPr="00312974" w:rsidRDefault="005B0D16" w:rsidP="000B78BB">
            <w:pPr>
              <w:ind w:firstLine="0"/>
              <w:rPr>
                <w:rPrChange w:id="5986" w:author="Rodion" w:date="2019-12-09T02:09:00Z">
                  <w:rPr/>
                </w:rPrChange>
              </w:rPr>
            </w:pPr>
            <w:r w:rsidRPr="00312974">
              <w:rPr>
                <w:rPrChange w:id="5987" w:author="Rodion" w:date="2019-12-09T02:09:00Z">
                  <w:rPr/>
                </w:rPrChange>
              </w:rPr>
              <w:t>Напруга живлення</w:t>
            </w:r>
          </w:p>
        </w:tc>
        <w:tc>
          <w:tcPr>
            <w:tcW w:w="5265" w:type="dxa"/>
          </w:tcPr>
          <w:p w14:paraId="329F6DF2" w14:textId="4AD33B82" w:rsidR="005B0D16" w:rsidRPr="00312974" w:rsidRDefault="005B0D16" w:rsidP="000B78BB">
            <w:pPr>
              <w:ind w:firstLine="0"/>
              <w:rPr>
                <w:rPrChange w:id="5988" w:author="Rodion" w:date="2019-12-09T02:09:00Z">
                  <w:rPr/>
                </w:rPrChange>
              </w:rPr>
            </w:pPr>
            <w:r w:rsidRPr="00312974">
              <w:rPr>
                <w:rPrChange w:id="5989" w:author="Rodion" w:date="2019-12-09T02:09:00Z">
                  <w:rPr/>
                </w:rPrChange>
              </w:rPr>
              <w:t>3.3</w:t>
            </w:r>
            <w:r w:rsidR="00DB0CA0" w:rsidRPr="00312974">
              <w:rPr>
                <w:rPrChange w:id="5990" w:author="Rodion" w:date="2019-12-09T02:09:00Z">
                  <w:rPr/>
                </w:rPrChange>
              </w:rPr>
              <w:t xml:space="preserve"> </w:t>
            </w:r>
            <w:r w:rsidR="0047580C" w:rsidRPr="00312974">
              <w:rPr>
                <w:rPrChange w:id="5991" w:author="Rodion" w:date="2019-12-09T02:09:00Z">
                  <w:rPr/>
                </w:rPrChange>
              </w:rPr>
              <w:t>–</w:t>
            </w:r>
            <w:r w:rsidR="00DB0CA0" w:rsidRPr="00312974">
              <w:rPr>
                <w:rPrChange w:id="5992" w:author="Rodion" w:date="2019-12-09T02:09:00Z">
                  <w:rPr/>
                </w:rPrChange>
              </w:rPr>
              <w:t xml:space="preserve"> </w:t>
            </w:r>
            <w:r w:rsidRPr="00312974">
              <w:rPr>
                <w:rPrChange w:id="5993" w:author="Rodion" w:date="2019-12-09T02:09:00Z">
                  <w:rPr/>
                </w:rPrChange>
              </w:rPr>
              <w:t>5</w:t>
            </w:r>
            <w:r w:rsidR="0047580C" w:rsidRPr="00312974">
              <w:rPr>
                <w:rPrChange w:id="5994" w:author="Rodion" w:date="2019-12-09T02:09:00Z">
                  <w:rPr/>
                </w:rPrChange>
              </w:rPr>
              <w:t xml:space="preserve"> </w:t>
            </w:r>
            <w:r w:rsidRPr="00312974">
              <w:rPr>
                <w:rPrChange w:id="5995" w:author="Rodion" w:date="2019-12-09T02:09:00Z">
                  <w:rPr/>
                </w:rPrChange>
              </w:rPr>
              <w:t>В</w:t>
            </w:r>
          </w:p>
        </w:tc>
      </w:tr>
      <w:tr w:rsidR="005B0D16" w:rsidRPr="00312974" w14:paraId="6B23ADAA" w14:textId="77777777" w:rsidTr="005B0D16">
        <w:tc>
          <w:tcPr>
            <w:tcW w:w="5265" w:type="dxa"/>
          </w:tcPr>
          <w:p w14:paraId="0B87A0B4" w14:textId="1007B576" w:rsidR="005B0D16" w:rsidRPr="00312974" w:rsidRDefault="005B0D16" w:rsidP="000B78BB">
            <w:pPr>
              <w:ind w:firstLine="0"/>
              <w:rPr>
                <w:rPrChange w:id="5996" w:author="Rodion" w:date="2019-12-09T02:09:00Z">
                  <w:rPr/>
                </w:rPrChange>
              </w:rPr>
            </w:pPr>
            <w:r w:rsidRPr="00312974">
              <w:rPr>
                <w:rPrChange w:id="5997" w:author="Rodion" w:date="2019-12-09T02:09:00Z">
                  <w:rPr/>
                </w:rPrChange>
              </w:rPr>
              <w:t>Тип датчику</w:t>
            </w:r>
          </w:p>
        </w:tc>
        <w:tc>
          <w:tcPr>
            <w:tcW w:w="5265" w:type="dxa"/>
          </w:tcPr>
          <w:p w14:paraId="6D2CCF90" w14:textId="6C41A0F4" w:rsidR="005B0D16" w:rsidRPr="00312974" w:rsidRDefault="00DB0CA0" w:rsidP="000B78BB">
            <w:pPr>
              <w:ind w:firstLine="0"/>
              <w:rPr>
                <w:rPrChange w:id="5998" w:author="Rodion" w:date="2019-12-09T02:09:00Z">
                  <w:rPr/>
                </w:rPrChange>
              </w:rPr>
            </w:pPr>
            <w:r w:rsidRPr="00312974">
              <w:rPr>
                <w:rPrChange w:id="5999" w:author="Rodion" w:date="2019-12-09T02:09:00Z">
                  <w:rPr/>
                </w:rPrChange>
              </w:rPr>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rPr>
                <w:rPrChange w:id="6000" w:author="Rodion" w:date="2019-12-09T02:09:00Z">
                  <w:rPr/>
                </w:rPrChange>
              </w:rPr>
            </w:pPr>
            <w:r w:rsidRPr="00312974">
              <w:rPr>
                <w:rPrChange w:id="6001" w:author="Rodion" w:date="2019-12-09T02:09:00Z">
                  <w:rPr/>
                </w:rPrChange>
              </w:rPr>
              <w:t>Компаратор</w:t>
            </w:r>
          </w:p>
        </w:tc>
        <w:tc>
          <w:tcPr>
            <w:tcW w:w="5265" w:type="dxa"/>
          </w:tcPr>
          <w:p w14:paraId="31D5B30E" w14:textId="426397E5" w:rsidR="005B0D16" w:rsidRPr="00312974" w:rsidRDefault="00DB0CA0" w:rsidP="000B78BB">
            <w:pPr>
              <w:ind w:firstLine="0"/>
              <w:rPr>
                <w:rPrChange w:id="6002" w:author="Rodion" w:date="2019-12-09T02:09:00Z">
                  <w:rPr/>
                </w:rPrChange>
              </w:rPr>
            </w:pPr>
            <w:r w:rsidRPr="00312974">
              <w:rPr>
                <w:rPrChange w:id="6003" w:author="Rodion" w:date="2019-12-09T02:09:00Z">
                  <w:rPr/>
                </w:rPrChange>
              </w:rPr>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rPr>
                <w:rPrChange w:id="6004" w:author="Rodion" w:date="2019-12-09T02:09:00Z">
                  <w:rPr/>
                </w:rPrChange>
              </w:rPr>
            </w:pPr>
            <w:r w:rsidRPr="00312974">
              <w:rPr>
                <w:rPrChange w:id="6005" w:author="Rodion" w:date="2019-12-09T02:09:00Z">
                  <w:rPr/>
                </w:rPrChange>
              </w:rPr>
              <w:t xml:space="preserve">Відстань до </w:t>
            </w:r>
            <w:r w:rsidR="00DB0CA0" w:rsidRPr="00312974">
              <w:rPr>
                <w:rPrChange w:id="6006" w:author="Rodion" w:date="2019-12-09T02:09:00Z">
                  <w:rPr/>
                </w:rPrChange>
              </w:rPr>
              <w:t>виявлення перешкоди</w:t>
            </w:r>
          </w:p>
        </w:tc>
        <w:tc>
          <w:tcPr>
            <w:tcW w:w="5265" w:type="dxa"/>
          </w:tcPr>
          <w:p w14:paraId="72766E80" w14:textId="07BE4F18" w:rsidR="005B0D16" w:rsidRPr="00312974" w:rsidRDefault="00DB0CA0" w:rsidP="000B78BB">
            <w:pPr>
              <w:ind w:firstLine="0"/>
              <w:rPr>
                <w:rPrChange w:id="6007" w:author="Rodion" w:date="2019-12-09T02:09:00Z">
                  <w:rPr/>
                </w:rPrChange>
              </w:rPr>
            </w:pPr>
            <w:r w:rsidRPr="00312974">
              <w:rPr>
                <w:rPrChange w:id="6008" w:author="Rodion" w:date="2019-12-09T02:09:00Z">
                  <w:rPr/>
                </w:rPrChange>
              </w:rPr>
              <w:t xml:space="preserve">2 </w:t>
            </w:r>
            <w:r w:rsidR="0047580C" w:rsidRPr="00312974">
              <w:rPr>
                <w:rPrChange w:id="6009" w:author="Rodion" w:date="2019-12-09T02:09:00Z">
                  <w:rPr/>
                </w:rPrChange>
              </w:rPr>
              <w:t>–</w:t>
            </w:r>
            <w:r w:rsidRPr="00312974">
              <w:rPr>
                <w:rPrChange w:id="6010" w:author="Rodion" w:date="2019-12-09T02:09:00Z">
                  <w:rPr/>
                </w:rPrChange>
              </w:rPr>
              <w:t xml:space="preserve"> 30</w:t>
            </w:r>
            <w:r w:rsidR="0047580C" w:rsidRPr="00312974">
              <w:rPr>
                <w:rPrChange w:id="6011" w:author="Rodion" w:date="2019-12-09T02:09:00Z">
                  <w:rPr/>
                </w:rPrChange>
              </w:rPr>
              <w:t xml:space="preserve"> </w:t>
            </w:r>
            <w:r w:rsidRPr="00312974">
              <w:rPr>
                <w:rPrChange w:id="6012" w:author="Rodion" w:date="2019-12-09T02:09:00Z">
                  <w:rPr/>
                </w:rPrChange>
              </w:rPr>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rPr>
                <w:rPrChange w:id="6013" w:author="Rodion" w:date="2019-12-09T02:09:00Z">
                  <w:rPr/>
                </w:rPrChange>
              </w:rPr>
            </w:pPr>
            <w:r w:rsidRPr="00312974">
              <w:rPr>
                <w:rPrChange w:id="6014" w:author="Rodion" w:date="2019-12-09T02:09:00Z">
                  <w:rPr/>
                </w:rPrChange>
              </w:rPr>
              <w:t>Ефективний кут виявлення перешкод</w:t>
            </w:r>
          </w:p>
        </w:tc>
        <w:tc>
          <w:tcPr>
            <w:tcW w:w="5265" w:type="dxa"/>
          </w:tcPr>
          <w:p w14:paraId="18155865" w14:textId="63DBEF7A" w:rsidR="005B0D16" w:rsidRPr="00312974" w:rsidRDefault="00DB0CA0" w:rsidP="000B78BB">
            <w:pPr>
              <w:ind w:firstLine="0"/>
              <w:rPr>
                <w:rPrChange w:id="6015" w:author="Rodion" w:date="2019-12-09T02:09:00Z">
                  <w:rPr/>
                </w:rPrChange>
              </w:rPr>
            </w:pPr>
            <w:r w:rsidRPr="00312974">
              <w:rPr>
                <w:rPrChange w:id="6016" w:author="Rodion" w:date="2019-12-09T02:09:00Z">
                  <w:rPr/>
                </w:rPrChange>
              </w:rPr>
              <w:t>35°</w:t>
            </w:r>
          </w:p>
        </w:tc>
      </w:tr>
      <w:tr w:rsidR="005B0D16" w:rsidRPr="00312974" w14:paraId="77426AC5" w14:textId="77777777" w:rsidTr="005B0D16">
        <w:tc>
          <w:tcPr>
            <w:tcW w:w="5265" w:type="dxa"/>
          </w:tcPr>
          <w:p w14:paraId="6B5A3A83" w14:textId="6227B8C8" w:rsidR="005B0D16" w:rsidRPr="00312974" w:rsidRDefault="00DB0CA0" w:rsidP="000B78BB">
            <w:pPr>
              <w:ind w:firstLine="0"/>
              <w:rPr>
                <w:rPrChange w:id="6017" w:author="Rodion" w:date="2019-12-09T02:09:00Z">
                  <w:rPr/>
                </w:rPrChange>
              </w:rPr>
            </w:pPr>
            <w:r w:rsidRPr="00312974">
              <w:rPr>
                <w:rPrChange w:id="6018" w:author="Rodion" w:date="2019-12-09T02:09:00Z">
                  <w:rPr/>
                </w:rPrChange>
              </w:rPr>
              <w:t>Габарити</w:t>
            </w:r>
          </w:p>
        </w:tc>
        <w:tc>
          <w:tcPr>
            <w:tcW w:w="5265" w:type="dxa"/>
          </w:tcPr>
          <w:p w14:paraId="7F839D9C" w14:textId="7D6F2AF9" w:rsidR="005B0D16" w:rsidRPr="00312974" w:rsidRDefault="00DB0CA0" w:rsidP="000B78BB">
            <w:pPr>
              <w:ind w:firstLine="0"/>
              <w:rPr>
                <w:rPrChange w:id="6019" w:author="Rodion" w:date="2019-12-09T02:09:00Z">
                  <w:rPr/>
                </w:rPrChange>
              </w:rPr>
            </w:pPr>
            <w:r w:rsidRPr="00312974">
              <w:rPr>
                <w:rPrChange w:id="6020" w:author="Rodion" w:date="2019-12-09T02:09:00Z">
                  <w:rPr/>
                </w:rPrChange>
              </w:rPr>
              <w:t xml:space="preserve">43 </w:t>
            </w:r>
            <w:r w:rsidR="00975F60" w:rsidRPr="00312974">
              <w:rPr>
                <w:rPrChange w:id="6021" w:author="Rodion" w:date="2019-12-09T02:09:00Z">
                  <w:rPr/>
                </w:rPrChange>
              </w:rPr>
              <w:t>х</w:t>
            </w:r>
            <w:r w:rsidRPr="00312974">
              <w:rPr>
                <w:rPrChange w:id="6022" w:author="Rodion" w:date="2019-12-09T02:09:00Z">
                  <w:rPr/>
                </w:rPrChange>
              </w:rPr>
              <w:t xml:space="preserve"> 16 х 7</w:t>
            </w:r>
            <w:r w:rsidR="0047580C" w:rsidRPr="00312974">
              <w:rPr>
                <w:rPrChange w:id="6023" w:author="Rodion" w:date="2019-12-09T02:09:00Z">
                  <w:rPr/>
                </w:rPrChange>
              </w:rPr>
              <w:t xml:space="preserve"> </w:t>
            </w:r>
            <w:r w:rsidRPr="00312974">
              <w:rPr>
                <w:rPrChange w:id="6024" w:author="Rodion" w:date="2019-12-09T02:09:00Z">
                  <w:rPr/>
                </w:rPrChange>
              </w:rPr>
              <w:t>мм</w:t>
            </w:r>
          </w:p>
        </w:tc>
      </w:tr>
    </w:tbl>
    <w:p w14:paraId="29D34CA9" w14:textId="17CFF008" w:rsidR="00F155D0" w:rsidRPr="00312974" w:rsidRDefault="00F155D0" w:rsidP="000B78BB">
      <w:pPr>
        <w:rPr>
          <w:rPrChange w:id="6025" w:author="Rodion" w:date="2019-12-09T02:09:00Z">
            <w:rPr/>
          </w:rPrChange>
        </w:rPr>
      </w:pPr>
    </w:p>
    <w:p w14:paraId="0FBAC96E" w14:textId="31BCA4CC" w:rsidR="00F55B3C" w:rsidRPr="00312974" w:rsidRDefault="00A067BA" w:rsidP="00F55B3C">
      <w:pPr>
        <w:rPr>
          <w:rPrChange w:id="6026" w:author="Rodion" w:date="2019-12-09T02:09:00Z">
            <w:rPr/>
          </w:rPrChange>
        </w:rPr>
      </w:pPr>
      <w:r w:rsidRPr="00312974">
        <w:rPr>
          <w:rPrChange w:id="6027" w:author="Rodion" w:date="2019-12-09T02:09:00Z">
            <w:rPr/>
          </w:rPrChange>
        </w:rPr>
        <w:t xml:space="preserve">Вихідний пін датчику YL-63 </w:t>
      </w:r>
      <w:r w:rsidR="00DD4F15" w:rsidRPr="00312974">
        <w:rPr>
          <w:rPrChange w:id="6028" w:author="Rodion" w:date="2019-12-09T02:09:00Z">
            <w:rPr/>
          </w:rPrChange>
        </w:rPr>
        <w:t>підключається</w:t>
      </w:r>
      <w:r w:rsidRPr="00312974">
        <w:rPr>
          <w:rPrChange w:id="6029" w:author="Rodion" w:date="2019-12-09T02:09:00Z">
            <w:rPr/>
          </w:rPrChange>
        </w:rPr>
        <w:t xml:space="preserve"> до TRIG піна модуля сканеру E1005. Коли датчик виявляє перешкоду, він видає високий рівень сигналу із вихідного піну. Тобто </w:t>
      </w:r>
      <w:r w:rsidR="00F55B3C" w:rsidRPr="00312974">
        <w:rPr>
          <w:rPrChange w:id="6030" w:author="Rodion" w:date="2019-12-09T02:09:00Z">
            <w:rPr/>
          </w:rPrChange>
        </w:rPr>
        <w:t>цей</w:t>
      </w:r>
      <w:r w:rsidRPr="00312974">
        <w:rPr>
          <w:rPrChange w:id="6031" w:author="Rodion" w:date="2019-12-09T02:09:00Z">
            <w:rPr/>
          </w:rPrChange>
        </w:rPr>
        <w:t xml:space="preserve"> сигнал </w:t>
      </w:r>
      <w:r w:rsidR="00F55B3C" w:rsidRPr="00312974">
        <w:rPr>
          <w:rPrChange w:id="6032" w:author="Rodion" w:date="2019-12-09T02:09:00Z">
            <w:rPr/>
          </w:rPrChange>
        </w:rPr>
        <w:t>надходить до піна E1005, що відповідає за активацію модуля.</w:t>
      </w:r>
      <w:r w:rsidRPr="00312974">
        <w:rPr>
          <w:rPrChange w:id="6033" w:author="Rodion" w:date="2019-12-09T02:09:00Z">
            <w:rPr/>
          </w:rPrChange>
        </w:rPr>
        <w:t xml:space="preserve"> </w:t>
      </w:r>
      <w:r w:rsidR="00F55B3C" w:rsidRPr="00312974">
        <w:rPr>
          <w:rPrChange w:id="6034" w:author="Rodion" w:date="2019-12-09T02:09:00Z">
            <w:rPr/>
          </w:rPrChange>
        </w:rPr>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pPr>
        <w:rPr>
          <w:rPrChange w:id="6035" w:author="Rodion" w:date="2019-12-09T02:09:00Z">
            <w:rPr/>
          </w:rPrChange>
        </w:rPr>
      </w:pPr>
      <w:r w:rsidRPr="00312974">
        <w:rPr>
          <w:rPrChange w:id="6036" w:author="Rodion" w:date="2019-12-09T02:09:00Z">
            <w:rPr/>
          </w:rPrChange>
        </w:rPr>
        <w:lastRenderedPageBreak/>
        <w:t xml:space="preserve">Як було сказано раніше, пристрій для ідентифікації штрих-коду знаходиться біля кошику для сміття, або </w:t>
      </w:r>
      <w:r w:rsidR="005050B7" w:rsidRPr="00312974">
        <w:rPr>
          <w:rPrChange w:id="6037" w:author="Rodion" w:date="2019-12-09T02:09:00Z">
            <w:rPr/>
          </w:rPrChange>
        </w:rPr>
        <w:t>прикріплюється</w:t>
      </w:r>
      <w:r w:rsidRPr="00312974">
        <w:rPr>
          <w:rPrChange w:id="6038" w:author="Rodion" w:date="2019-12-09T02:09:00Z">
            <w:rPr/>
          </w:rPrChange>
        </w:rPr>
        <w:t xml:space="preserve"> безпосередньо на сам кошик. Тож коли користувач збирається викинути у сміття упаковку</w:t>
      </w:r>
      <w:r w:rsidR="005A756C" w:rsidRPr="00312974">
        <w:rPr>
          <w:rPrChange w:id="6039" w:author="Rodion" w:date="2019-12-09T02:09:00Z">
            <w:rPr/>
          </w:rPrChange>
        </w:rPr>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rPr>
          <w:rPrChange w:id="6040" w:author="Rodion" w:date="2019-12-09T02:09:00Z">
            <w:rPr/>
          </w:rPrChange>
        </w:rPr>
        <w:t>, і товар більше не вважається наявним у житлі користувача.</w:t>
      </w:r>
    </w:p>
    <w:p w14:paraId="0D520917" w14:textId="29F72023" w:rsidR="00467F9A" w:rsidRPr="00312974" w:rsidRDefault="003B4D6E" w:rsidP="00F55B3C">
      <w:pPr>
        <w:rPr>
          <w:rPrChange w:id="6041" w:author="Rodion" w:date="2019-12-09T02:09:00Z">
            <w:rPr/>
          </w:rPrChange>
        </w:rPr>
      </w:pPr>
      <w:r w:rsidRPr="00312974">
        <w:rPr>
          <w:rPrChange w:id="6042" w:author="Rodion" w:date="2019-12-09T02:09:00Z">
            <w:rPr/>
          </w:rPrChange>
        </w:rPr>
        <w:t xml:space="preserve">Але для того, щоб виконати дії із програмної сторони системи, необхідно </w:t>
      </w:r>
      <w:r w:rsidR="00DD4F15" w:rsidRPr="00312974">
        <w:rPr>
          <w:rPrChange w:id="6043" w:author="Rodion" w:date="2019-12-09T02:09:00Z">
            <w:rPr/>
          </w:rPrChange>
        </w:rPr>
        <w:t>від</w:t>
      </w:r>
      <w:r w:rsidRPr="00312974">
        <w:rPr>
          <w:rPrChange w:id="6044" w:author="Rodion" w:date="2019-12-09T02:09:00Z">
            <w:rPr/>
          </w:rPrChange>
        </w:rPr>
        <w:t xml:space="preserve">сканований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rPr>
          <w:rPrChange w:id="6045" w:author="Rodion" w:date="2019-12-09T02:09:00Z">
            <w:rPr/>
          </w:rPrChange>
        </w:rPr>
        <w:t xml:space="preserve">з </w:t>
      </w:r>
      <w:r w:rsidR="00DD4F15" w:rsidRPr="00312974">
        <w:rPr>
          <w:rPrChange w:id="6046" w:author="Rodion" w:date="2019-12-09T02:09:00Z">
            <w:rPr/>
          </w:rPrChange>
        </w:rPr>
        <w:t>зовнішнім</w:t>
      </w:r>
      <w:r w:rsidR="003A734A" w:rsidRPr="00312974">
        <w:rPr>
          <w:rPrChange w:id="6047" w:author="Rodion" w:date="2019-12-09T02:09:00Z">
            <w:rPr/>
          </w:rPrChange>
        </w:rPr>
        <w:t xml:space="preserve"> світом</w:t>
      </w:r>
      <w:r w:rsidRPr="00312974">
        <w:rPr>
          <w:rPrChange w:id="6048" w:author="Rodion" w:date="2019-12-09T02:09:00Z">
            <w:rPr/>
          </w:rPrChange>
        </w:rPr>
        <w:t>.</w:t>
      </w:r>
      <w:r w:rsidR="003A734A" w:rsidRPr="00312974">
        <w:rPr>
          <w:rPrChange w:id="6049" w:author="Rodion" w:date="2019-12-09T02:09:00Z">
            <w:rPr/>
          </w:rPrChange>
        </w:rPr>
        <w:t xml:space="preserve"> </w:t>
      </w:r>
    </w:p>
    <w:p w14:paraId="4203DD1B" w14:textId="6A85CDD3" w:rsidR="00F55B3C" w:rsidRPr="00312974" w:rsidRDefault="003A734A" w:rsidP="00F55B3C">
      <w:pPr>
        <w:rPr>
          <w:rPrChange w:id="6050" w:author="Rodion" w:date="2019-12-09T02:09:00Z">
            <w:rPr/>
          </w:rPrChange>
        </w:rPr>
      </w:pPr>
      <w:r w:rsidRPr="00312974">
        <w:rPr>
          <w:rPrChange w:id="6051" w:author="Rodion" w:date="2019-12-09T02:09:00Z">
            <w:rPr/>
          </w:rPrChange>
        </w:rPr>
        <w:t>Для прототипування макету було вирішено використати</w:t>
      </w:r>
      <w:r w:rsidR="005840E1" w:rsidRPr="00312974">
        <w:rPr>
          <w:rPrChange w:id="6052" w:author="Rodion" w:date="2019-12-09T02:09:00Z">
            <w:rPr/>
          </w:rPrChange>
        </w:rPr>
        <w:t xml:space="preserve">, </w:t>
      </w:r>
      <w:r w:rsidRPr="00312974">
        <w:rPr>
          <w:rPrChange w:id="6053" w:author="Rodion" w:date="2019-12-09T02:09:00Z">
            <w:rPr/>
          </w:rPrChange>
        </w:rPr>
        <w:t xml:space="preserve"> розглянуту раніше плату</w:t>
      </w:r>
      <w:r w:rsidR="005840E1" w:rsidRPr="00312974">
        <w:rPr>
          <w:rPrChange w:id="6054" w:author="Rodion" w:date="2019-12-09T02:09:00Z">
            <w:rPr/>
          </w:rPrChange>
        </w:rPr>
        <w:t>,</w:t>
      </w:r>
      <w:r w:rsidRPr="00312974">
        <w:rPr>
          <w:rPrChange w:id="6055" w:author="Rodion" w:date="2019-12-09T02:09:00Z">
            <w:rPr/>
          </w:rPrChange>
        </w:rPr>
        <w:t xml:space="preserve"> Arduino Mega 2560</w:t>
      </w:r>
      <w:r w:rsidR="000F576E" w:rsidRPr="00312974">
        <w:rPr>
          <w:rPrChange w:id="6056" w:author="Rodion" w:date="2019-12-09T02:09:00Z">
            <w:rPr/>
          </w:rPrChange>
        </w:rPr>
        <w:t>. До послідовних портів RX та TX було під'єднано відповідно виходи TX та RX модуля сканеру штрих-коду. Для забезпечення зв'язку з мережею Інтернет до Arduino було під’єднано модуль Wi-Fi ESP8266</w:t>
      </w:r>
      <w:r w:rsidR="00467F9A" w:rsidRPr="00312974">
        <w:rPr>
          <w:rPrChange w:id="6057" w:author="Rodion" w:date="2019-12-09T02:09:00Z">
            <w:rPr/>
          </w:rPrChange>
        </w:rPr>
        <w:t>, що може працювати як шилд та отримує керування від плати через спеціальні AT-команди. В результаті отриманий макет був занадто громіздким для того, щоб бути розміщеним</w:t>
      </w:r>
      <w:ins w:id="6058" w:author="Rodion Kharabet" w:date="2019-12-06T03:29:00Z">
        <w:r w:rsidR="00FB4837" w:rsidRPr="00312974">
          <w:rPr>
            <w:rPrChange w:id="6059" w:author="Rodion" w:date="2019-12-09T02:09:00Z">
              <w:rPr/>
            </w:rPrChange>
          </w:rPr>
          <w:t>,</w:t>
        </w:r>
      </w:ins>
      <w:r w:rsidR="00467F9A" w:rsidRPr="00312974">
        <w:rPr>
          <w:rPrChange w:id="6060" w:author="Rodion" w:date="2019-12-09T02:09:00Z">
            <w:rPr/>
          </w:rPrChange>
        </w:rPr>
        <w:t xml:space="preserve"> </w:t>
      </w:r>
      <w:del w:id="6061" w:author="Rodion Kharabet" w:date="2019-12-06T03:29:00Z">
        <w:r w:rsidR="00467F9A" w:rsidRPr="00312974" w:rsidDel="00FB4837">
          <w:rPr>
            <w:rPrChange w:id="6062" w:author="Rodion" w:date="2019-12-09T02:09:00Z">
              <w:rPr/>
            </w:rPrChange>
          </w:rPr>
          <w:delText xml:space="preserve">у житлі людини </w:delText>
        </w:r>
      </w:del>
      <w:r w:rsidR="00467F9A" w:rsidRPr="00312974">
        <w:rPr>
          <w:rPrChange w:id="6063" w:author="Rodion" w:date="2019-12-09T02:09:00Z">
            <w:rPr/>
          </w:rPrChange>
        </w:rPr>
        <w:t>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Arduino Mega.</w:t>
      </w:r>
    </w:p>
    <w:p w14:paraId="51F386B1" w14:textId="53BDD3DB" w:rsidR="006B5C53" w:rsidRPr="00312974" w:rsidRDefault="00C53DEC" w:rsidP="00F55B3C">
      <w:pPr>
        <w:rPr>
          <w:rPrChange w:id="6064" w:author="Rodion" w:date="2019-12-09T02:09:00Z">
            <w:rPr/>
          </w:rPrChange>
        </w:rPr>
      </w:pPr>
      <w:r w:rsidRPr="00312974">
        <w:rPr>
          <w:rPrChange w:id="6065" w:author="Rodion" w:date="2019-12-09T02:09:00Z">
            <w:rPr/>
          </w:rPrChange>
        </w:rPr>
        <w:t>ESP8266 – це Wi-Fi модуль, що виробляється компанією Espressif</w:t>
      </w:r>
      <w:r w:rsidR="008F7C57" w:rsidRPr="00312974">
        <w:rPr>
          <w:rPrChange w:id="6066" w:author="Rodion" w:date="2019-12-09T02:09:00Z">
            <w:rPr/>
          </w:rPrChange>
        </w:rPr>
        <w:t xml:space="preserve"> та представляється як високоінтегроване рішення системи на кристалі для інтернету речей [</w:t>
      </w:r>
      <w:r w:rsidR="001F69FD" w:rsidRPr="00312974">
        <w:rPr>
          <w:rPrChange w:id="6067" w:author="Rodion" w:date="2019-12-09T02:09:00Z">
            <w:rPr/>
          </w:rPrChange>
        </w:rPr>
        <w:t>61</w:t>
      </w:r>
      <w:r w:rsidR="008F7C57" w:rsidRPr="00312974">
        <w:rPr>
          <w:rPrChange w:id="6068" w:author="Rodion" w:date="2019-12-09T02:09:00Z">
            <w:rPr/>
          </w:rPrChange>
        </w:rPr>
        <w:t>]</w:t>
      </w:r>
      <w:r w:rsidRPr="00312974">
        <w:rPr>
          <w:rPrChange w:id="6069" w:author="Rodion" w:date="2019-12-09T02:09:00Z">
            <w:rPr/>
          </w:rPrChange>
        </w:rPr>
        <w:t>.</w:t>
      </w:r>
      <w:r w:rsidR="008F7C57" w:rsidRPr="00312974">
        <w:rPr>
          <w:rPrChange w:id="6070" w:author="Rodion" w:date="2019-12-09T02:09:00Z">
            <w:rPr/>
          </w:rPrChange>
        </w:rPr>
        <w:t xml:space="preserve"> Завдяки широким та самодостатнім можливостям взаємодії з Wi-Fi мережею, ESP8266 мо</w:t>
      </w:r>
      <w:r w:rsidR="00DD4F15" w:rsidRPr="00312974">
        <w:rPr>
          <w:rPrChange w:id="6071" w:author="Rodion" w:date="2019-12-09T02:09:00Z">
            <w:rPr/>
          </w:rPrChange>
        </w:rPr>
        <w:t>ж</w:t>
      </w:r>
      <w:r w:rsidR="008F7C57" w:rsidRPr="00312974">
        <w:rPr>
          <w:rPrChange w:id="6072" w:author="Rodion" w:date="2019-12-09T02:09:00Z">
            <w:rPr/>
          </w:rPrChange>
        </w:rPr>
        <w:t>е виступати як самостійний базовий компонент для проектування систем з автоматизації розумного дому, так і бути відомим пристроєм по відношенн</w:t>
      </w:r>
      <w:del w:id="6073" w:author="Rodion Kharabet" w:date="2019-12-06T03:29:00Z">
        <w:r w:rsidR="008F7C57" w:rsidRPr="00312974" w:rsidDel="00FB4837">
          <w:rPr>
            <w:rPrChange w:id="6074" w:author="Rodion" w:date="2019-12-09T02:09:00Z">
              <w:rPr/>
            </w:rPrChange>
          </w:rPr>
          <w:delText>і</w:delText>
        </w:r>
      </w:del>
      <w:ins w:id="6075" w:author="Rodion Kharabet" w:date="2019-12-06T03:29:00Z">
        <w:r w:rsidR="00FB4837" w:rsidRPr="00312974">
          <w:rPr>
            <w:rPrChange w:id="6076" w:author="Rodion" w:date="2019-12-09T02:09:00Z">
              <w:rPr/>
            </w:rPrChange>
          </w:rPr>
          <w:t>ю</w:t>
        </w:r>
      </w:ins>
      <w:r w:rsidR="008F7C57" w:rsidRPr="00312974">
        <w:rPr>
          <w:rPrChange w:id="6077" w:author="Rodion" w:date="2019-12-09T02:09:00Z">
            <w:rPr/>
          </w:rPrChange>
        </w:rPr>
        <w:t xml:space="preserve"> до ведучого</w:t>
      </w:r>
      <w:r w:rsidR="008C753A" w:rsidRPr="00312974">
        <w:rPr>
          <w:rPrChange w:id="6078" w:author="Rodion" w:date="2019-12-09T02:09:00Z">
            <w:rPr/>
          </w:rPrChange>
        </w:rPr>
        <w:t xml:space="preserve"> пристрою у вже існуючій більш складній системі. </w:t>
      </w:r>
      <w:r w:rsidR="00C420AA" w:rsidRPr="00312974">
        <w:rPr>
          <w:rPrChange w:id="6079" w:author="Rodion" w:date="2019-12-09T02:09:00Z">
            <w:rPr/>
          </w:rPrChange>
        </w:rPr>
        <w:t xml:space="preserve">Коли ESP8266 </w:t>
      </w:r>
      <w:r w:rsidR="00C420AA" w:rsidRPr="00312974">
        <w:rPr>
          <w:rPrChange w:id="6080" w:author="Rodion" w:date="2019-12-09T02:09:00Z">
            <w:rPr/>
          </w:rPrChange>
        </w:rPr>
        <w:lastRenderedPageBreak/>
        <w:t xml:space="preserve">використовується як основний компонент проекту та має в собі вшитий </w:t>
      </w:r>
      <w:r w:rsidR="00DD4F15" w:rsidRPr="00312974">
        <w:rPr>
          <w:rPrChange w:id="6081" w:author="Rodion" w:date="2019-12-09T02:09:00Z">
            <w:rPr/>
          </w:rPrChange>
        </w:rPr>
        <w:t>програмний</w:t>
      </w:r>
      <w:r w:rsidR="00C420AA" w:rsidRPr="00312974">
        <w:rPr>
          <w:rPrChange w:id="6082" w:author="Rodion" w:date="2019-12-09T02:09:00Z">
            <w:rPr/>
          </w:rPrChange>
        </w:rPr>
        <w:t xml:space="preserve"> код, він запускається з флеш-пам’яті та починає </w:t>
      </w:r>
      <w:r w:rsidR="00DD4F15" w:rsidRPr="00312974">
        <w:rPr>
          <w:rPrChange w:id="6083" w:author="Rodion" w:date="2019-12-09T02:09:00Z">
            <w:rPr/>
          </w:rPrChange>
        </w:rPr>
        <w:t>виконувати</w:t>
      </w:r>
      <w:r w:rsidR="00C420AA" w:rsidRPr="00312974">
        <w:rPr>
          <w:rPrChange w:id="6084" w:author="Rodion" w:date="2019-12-09T02:09:00Z">
            <w:rPr/>
          </w:rPrChange>
        </w:rPr>
        <w:t xml:space="preserve"> </w:t>
      </w:r>
      <w:r w:rsidR="00F401BD" w:rsidRPr="00312974">
        <w:rPr>
          <w:rPrChange w:id="6085" w:author="Rodion" w:date="2019-12-09T02:09:00Z">
            <w:rPr/>
          </w:rPrChange>
        </w:rPr>
        <w:t>команди передбачені програмою.</w:t>
      </w:r>
      <w:r w:rsidR="00A51F7D" w:rsidRPr="00312974">
        <w:rPr>
          <w:rPrChange w:id="6086" w:author="Rodion" w:date="2019-12-09T02:09:00Z">
            <w:rPr/>
          </w:rPrChange>
        </w:rPr>
        <w:t xml:space="preserve"> В той же час він може </w:t>
      </w:r>
      <w:r w:rsidR="007E1774" w:rsidRPr="00312974">
        <w:rPr>
          <w:rPrChange w:id="6087" w:author="Rodion" w:date="2019-12-09T02:09:00Z">
            <w:rPr/>
          </w:rPrChange>
        </w:rPr>
        <w:t xml:space="preserve">виступати в якості Wi-Fi адаптеру для будь-якого </w:t>
      </w:r>
      <w:r w:rsidR="00DD4F15" w:rsidRPr="00312974">
        <w:rPr>
          <w:rPrChange w:id="6088" w:author="Rodion" w:date="2019-12-09T02:09:00Z">
            <w:rPr/>
          </w:rPrChange>
        </w:rPr>
        <w:t>мікроконтролера</w:t>
      </w:r>
      <w:r w:rsidR="00A51F7D" w:rsidRPr="00312974">
        <w:rPr>
          <w:rPrChange w:id="6089" w:author="Rodion" w:date="2019-12-09T02:09:00Z">
            <w:rPr/>
          </w:rPrChange>
        </w:rPr>
        <w:t xml:space="preserve"> </w:t>
      </w:r>
      <w:r w:rsidR="007E1774" w:rsidRPr="00312974">
        <w:rPr>
          <w:rPrChange w:id="6090" w:author="Rodion" w:date="2019-12-09T02:09:00Z">
            <w:rPr/>
          </w:rPrChange>
        </w:rPr>
        <w:t xml:space="preserve">та отримувати від нього команді за SPI або UART інтерфейсами. </w:t>
      </w:r>
      <w:r w:rsidR="00A51F7D" w:rsidRPr="00312974">
        <w:rPr>
          <w:rPrChange w:id="6091" w:author="Rodion" w:date="2019-12-09T02:09:00Z">
            <w:rPr/>
          </w:rPrChange>
        </w:rPr>
        <w:t xml:space="preserve">Як, </w:t>
      </w:r>
      <w:del w:id="6092" w:author="Rodion Kharabet" w:date="2019-12-06T03:30:00Z">
        <w:r w:rsidR="00A51F7D" w:rsidRPr="00312974" w:rsidDel="00FB4837">
          <w:rPr>
            <w:rPrChange w:id="6093" w:author="Rodion" w:date="2019-12-09T02:09:00Z">
              <w:rPr/>
            </w:rPrChange>
          </w:rPr>
          <w:delText>на</w:delText>
        </w:r>
      </w:del>
      <w:r w:rsidR="00A51F7D" w:rsidRPr="00312974">
        <w:rPr>
          <w:rPrChange w:id="6094" w:author="Rodion" w:date="2019-12-09T02:09:00Z">
            <w:rPr/>
          </w:rPrChange>
        </w:rPr>
        <w:t>приклад, цей модуль може бути засобом доступу до Інтернету плати Arduino Mega.</w:t>
      </w:r>
    </w:p>
    <w:p w14:paraId="7203E317" w14:textId="79CBA057" w:rsidR="00292C41" w:rsidRPr="00312974" w:rsidRDefault="00292C41" w:rsidP="00F55B3C">
      <w:pPr>
        <w:rPr>
          <w:rPrChange w:id="6095" w:author="Rodion" w:date="2019-12-09T02:09:00Z">
            <w:rPr/>
          </w:rPrChange>
        </w:rPr>
      </w:pPr>
      <w:r w:rsidRPr="00312974">
        <w:rPr>
          <w:rPrChange w:id="6096" w:author="Rodion" w:date="2019-12-09T02:09:00Z">
            <w:rPr/>
          </w:rPrChange>
        </w:rPr>
        <w:t xml:space="preserve">В модуль вбудовано розширену версію 32-бітного процесора Tensilica L106 Diamond series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rPr>
          <w:rPrChange w:id="6097" w:author="Rodion" w:date="2019-12-09T02:09:00Z">
            <w:rPr/>
          </w:rPrChange>
        </w:rPr>
        <w:t>побудови</w:t>
      </w:r>
      <w:r w:rsidRPr="00312974">
        <w:rPr>
          <w:rPrChange w:id="6098" w:author="Rodion" w:date="2019-12-09T02:09:00Z">
            <w:rPr/>
          </w:rPrChange>
        </w:rPr>
        <w:t xml:space="preserve"> простих проектів з використанням даного модулю.</w:t>
      </w:r>
    </w:p>
    <w:p w14:paraId="07CB3C2E" w14:textId="1BE44C3C" w:rsidR="008A2C3E" w:rsidRPr="00312974" w:rsidRDefault="008A2C3E" w:rsidP="00F55B3C">
      <w:pPr>
        <w:rPr>
          <w:rPrChange w:id="6099" w:author="Rodion" w:date="2019-12-09T02:09:00Z">
            <w:rPr/>
          </w:rPrChange>
        </w:rPr>
      </w:pPr>
      <w:r w:rsidRPr="00312974">
        <w:rPr>
          <w:rPrChange w:id="6100" w:author="Rodion" w:date="2019-12-09T02:09:00Z">
            <w:rPr/>
          </w:rPrChange>
        </w:rPr>
        <w:t xml:space="preserve">Модуль ESP8266 </w:t>
      </w:r>
      <w:r w:rsidR="00C1305B" w:rsidRPr="00312974">
        <w:rPr>
          <w:rPrChange w:id="6101" w:author="Rodion" w:date="2019-12-09T02:09:00Z">
            <w:rPr/>
          </w:rPrChange>
        </w:rPr>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rPr>
          <w:rPrChange w:id="6102" w:author="Rodion" w:date="2019-12-09T02:09:00Z">
            <w:rPr/>
          </w:rPrChange>
        </w:rPr>
        <w:t>працює</w:t>
      </w:r>
      <w:r w:rsidR="00C1305B" w:rsidRPr="00312974">
        <w:rPr>
          <w:rPrChange w:id="6103" w:author="Rodion" w:date="2019-12-09T02:09:00Z">
            <w:rPr/>
          </w:rPrChange>
        </w:rPr>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Wi-Fi </w:t>
      </w:r>
      <w:r w:rsidR="00FE443E" w:rsidRPr="00312974">
        <w:rPr>
          <w:rPrChange w:id="6104" w:author="Rodion" w:date="2019-12-09T02:09:00Z">
            <w:rPr/>
          </w:rPrChange>
        </w:rPr>
        <w:t>шляхом</w:t>
      </w:r>
      <w:r w:rsidR="00C1305B" w:rsidRPr="00312974">
        <w:rPr>
          <w:rPrChange w:id="6105" w:author="Rodion" w:date="2019-12-09T02:09:00Z">
            <w:rPr/>
          </w:rPrChange>
        </w:rPr>
        <w:t xml:space="preserve"> розподіл</w:t>
      </w:r>
      <w:r w:rsidR="00FE443E" w:rsidRPr="00312974">
        <w:rPr>
          <w:rPrChange w:id="6106" w:author="Rodion" w:date="2019-12-09T02:09:00Z">
            <w:rPr/>
          </w:rPrChange>
        </w:rPr>
        <w:t xml:space="preserve">ення </w:t>
      </w:r>
      <w:r w:rsidR="00DD4F15" w:rsidRPr="00312974">
        <w:rPr>
          <w:rPrChange w:id="6107" w:author="Rodion" w:date="2019-12-09T02:09:00Z">
            <w:rPr/>
          </w:rPrChange>
        </w:rPr>
        <w:t>навантаження</w:t>
      </w:r>
      <w:r w:rsidR="00C1305B" w:rsidRPr="00312974">
        <w:rPr>
          <w:rPrChange w:id="6108" w:author="Rodion" w:date="2019-12-09T02:09:00Z">
            <w:rPr/>
          </w:rPrChange>
        </w:rPr>
        <w:t xml:space="preserve"> </w:t>
      </w:r>
      <w:r w:rsidR="000B2C1D" w:rsidRPr="00312974">
        <w:rPr>
          <w:rPrChange w:id="6109" w:author="Rodion" w:date="2019-12-09T02:09:00Z">
            <w:rPr/>
          </w:rPrChange>
        </w:rPr>
        <w:t>між двома</w:t>
      </w:r>
      <w:r w:rsidR="00FE443E" w:rsidRPr="00312974">
        <w:rPr>
          <w:rPrChange w:id="6110" w:author="Rodion" w:date="2019-12-09T02:09:00Z">
            <w:rPr/>
          </w:rPrChange>
        </w:rPr>
        <w:t xml:space="preserve"> канали</w:t>
      </w:r>
      <w:r w:rsidR="00C1305B" w:rsidRPr="00312974">
        <w:rPr>
          <w:rPrChange w:id="6111" w:author="Rodion" w:date="2019-12-09T02:09:00Z">
            <w:rPr/>
          </w:rPrChange>
        </w:rPr>
        <w:t xml:space="preserve">. </w:t>
      </w:r>
      <w:r w:rsidR="00464030" w:rsidRPr="00312974">
        <w:rPr>
          <w:rPrChange w:id="6112" w:author="Rodion" w:date="2019-12-09T02:09:00Z">
            <w:rPr/>
          </w:rPrChange>
        </w:rPr>
        <w:t xml:space="preserve">Для отримання </w:t>
      </w:r>
      <w:r w:rsidR="00B55F48" w:rsidRPr="00312974">
        <w:rPr>
          <w:rPrChange w:id="6113" w:author="Rodion" w:date="2019-12-09T02:09:00Z">
            <w:rPr/>
          </w:rPrChange>
        </w:rPr>
        <w:t>вищої якості зв’язку, до модуля може бути під’єднана зовнішня антена</w:t>
      </w:r>
      <w:r w:rsidR="002032FE" w:rsidRPr="00312974">
        <w:rPr>
          <w:rPrChange w:id="6114" w:author="Rodion" w:date="2019-12-09T02:09:00Z">
            <w:rPr/>
          </w:rPrChange>
        </w:rPr>
        <w:t>.</w:t>
      </w:r>
      <w:r w:rsidR="002E2FC9" w:rsidRPr="00312974">
        <w:rPr>
          <w:rPrChange w:id="6115" w:author="Rodion" w:date="2019-12-09T02:09:00Z">
            <w:rPr/>
          </w:rPrChange>
        </w:rPr>
        <w:t xml:space="preserve"> </w:t>
      </w:r>
      <w:del w:id="6116" w:author="Rodion Kharabet" w:date="2019-12-06T03:31:00Z">
        <w:r w:rsidR="002E2FC9" w:rsidRPr="00312974" w:rsidDel="00FB4837">
          <w:rPr>
            <w:rPrChange w:id="6117" w:author="Rodion" w:date="2019-12-09T02:09:00Z">
              <w:rPr/>
            </w:rPrChange>
          </w:rPr>
          <w:delText>:</w:delText>
        </w:r>
      </w:del>
      <w:r w:rsidR="002E2FC9" w:rsidRPr="00312974">
        <w:rPr>
          <w:rPrChange w:id="6118" w:author="Rodion" w:date="2019-12-09T02:09:00Z">
            <w:rPr/>
          </w:rPrChange>
        </w:rPr>
        <w:t xml:space="preserve">Живиться ESP8266 від </w:t>
      </w:r>
      <w:del w:id="6119" w:author="Rodion Kharabet" w:date="2019-12-06T03:31:00Z">
        <w:r w:rsidR="002E2FC9" w:rsidRPr="00312974" w:rsidDel="00FB4837">
          <w:rPr>
            <w:rPrChange w:id="6120" w:author="Rodion" w:date="2019-12-09T02:09:00Z">
              <w:rPr/>
            </w:rPrChange>
          </w:rPr>
          <w:delText>постійного струму з напругою</w:delText>
        </w:r>
      </w:del>
      <w:ins w:id="6121" w:author="Rodion Kharabet" w:date="2019-12-06T03:31:00Z">
        <w:r w:rsidR="00FB4837" w:rsidRPr="00312974">
          <w:rPr>
            <w:rPrChange w:id="6122" w:author="Rodion" w:date="2019-12-09T02:09:00Z">
              <w:rPr/>
            </w:rPrChange>
          </w:rPr>
          <w:t>постійно</w:t>
        </w:r>
      </w:ins>
      <w:ins w:id="6123" w:author="Rodion Kharabet" w:date="2019-12-06T03:32:00Z">
        <w:r w:rsidR="00FB4837" w:rsidRPr="00312974">
          <w:rPr>
            <w:rPrChange w:id="6124" w:author="Rodion" w:date="2019-12-09T02:09:00Z">
              <w:rPr/>
            </w:rPrChange>
          </w:rPr>
          <w:t>ю</w:t>
        </w:r>
      </w:ins>
      <w:ins w:id="6125" w:author="Rodion Kharabet" w:date="2019-12-06T03:31:00Z">
        <w:r w:rsidR="00FB4837" w:rsidRPr="00312974">
          <w:rPr>
            <w:rPrChange w:id="6126" w:author="Rodion" w:date="2019-12-09T02:09:00Z">
              <w:rPr/>
            </w:rPrChange>
          </w:rPr>
          <w:t xml:space="preserve"> напру</w:t>
        </w:r>
      </w:ins>
      <w:ins w:id="6127" w:author="Rodion Kharabet" w:date="2019-12-06T03:32:00Z">
        <w:r w:rsidR="00FB4837" w:rsidRPr="00312974">
          <w:rPr>
            <w:rPrChange w:id="6128" w:author="Rodion" w:date="2019-12-09T02:09:00Z">
              <w:rPr/>
            </w:rPrChange>
          </w:rPr>
          <w:t>гою</w:t>
        </w:r>
      </w:ins>
      <w:r w:rsidR="002E2FC9" w:rsidRPr="00312974">
        <w:rPr>
          <w:rPrChange w:id="6129" w:author="Rodion" w:date="2019-12-09T02:09:00Z">
            <w:rPr/>
          </w:rPrChange>
        </w:rPr>
        <w:t xml:space="preserve"> 3</w:t>
      </w:r>
      <w:del w:id="6130" w:author="Rodion Kharabet" w:date="2019-12-06T03:30:00Z">
        <w:r w:rsidR="002E2FC9" w:rsidRPr="00312974" w:rsidDel="00FB4837">
          <w:rPr>
            <w:rPrChange w:id="6131" w:author="Rodion" w:date="2019-12-09T02:09:00Z">
              <w:rPr/>
            </w:rPrChange>
          </w:rPr>
          <w:delText xml:space="preserve"> -</w:delText>
        </w:r>
      </w:del>
      <w:ins w:id="6132" w:author="Rodion Kharabet" w:date="2019-12-06T03:30:00Z">
        <w:r w:rsidR="00FB4837" w:rsidRPr="00312974">
          <w:rPr>
            <w:rPrChange w:id="6133" w:author="Rodion" w:date="2019-12-09T02:09:00Z">
              <w:rPr/>
            </w:rPrChange>
          </w:rPr>
          <w:t>-</w:t>
        </w:r>
      </w:ins>
      <w:del w:id="6134" w:author="Rodion Kharabet" w:date="2019-12-06T03:30:00Z">
        <w:r w:rsidR="002E2FC9" w:rsidRPr="00312974" w:rsidDel="00FB4837">
          <w:rPr>
            <w:rPrChange w:id="6135" w:author="Rodion" w:date="2019-12-09T02:09:00Z">
              <w:rPr/>
            </w:rPrChange>
          </w:rPr>
          <w:delText xml:space="preserve"> </w:delText>
        </w:r>
      </w:del>
      <w:r w:rsidR="002E2FC9" w:rsidRPr="00312974">
        <w:rPr>
          <w:rPrChange w:id="6136" w:author="Rodion" w:date="2019-12-09T02:09:00Z">
            <w:rPr/>
          </w:rPrChange>
        </w:rPr>
        <w:t xml:space="preserve">3.6 В. Слід зауважити, що чіп є вкрай чутливим до </w:t>
      </w:r>
      <w:r w:rsidR="005176F9" w:rsidRPr="00312974">
        <w:rPr>
          <w:rPrChange w:id="6137" w:author="Rodion" w:date="2019-12-09T02:09:00Z">
            <w:rPr/>
          </w:rPrChange>
        </w:rPr>
        <w:t xml:space="preserve">виходу напруги за </w:t>
      </w:r>
      <w:r w:rsidR="00DD4F15" w:rsidRPr="00312974">
        <w:rPr>
          <w:rPrChange w:id="6138" w:author="Rodion" w:date="2019-12-09T02:09:00Z">
            <w:rPr/>
          </w:rPrChange>
        </w:rPr>
        <w:t>визначений</w:t>
      </w:r>
      <w:r w:rsidR="005176F9" w:rsidRPr="00312974">
        <w:rPr>
          <w:rPrChange w:id="6139" w:author="Rodion" w:date="2019-12-09T02:09:00Z">
            <w:rPr/>
          </w:rPrChange>
        </w:rPr>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del w:id="6140" w:author="Rodion Kharabet" w:date="2019-12-06T03:32:00Z">
        <w:r w:rsidR="005176F9" w:rsidRPr="00312974" w:rsidDel="00FB4837">
          <w:rPr>
            <w:rPrChange w:id="6141" w:author="Rodion" w:date="2019-12-09T02:09:00Z">
              <w:rPr/>
            </w:rPrChange>
          </w:rPr>
          <w:delText>В для стабільної роботи</w:delText>
        </w:r>
      </w:del>
      <w:ins w:id="6142" w:author="Rodion Kharabet" w:date="2019-12-06T03:32:00Z">
        <w:r w:rsidR="00FB4837" w:rsidRPr="00312974">
          <w:rPr>
            <w:rPrChange w:id="6143" w:author="Rodion" w:date="2019-12-09T02:09:00Z">
              <w:rPr/>
            </w:rPrChange>
          </w:rPr>
          <w:t>В</w:t>
        </w:r>
      </w:ins>
      <w:r w:rsidR="005176F9" w:rsidRPr="00312974">
        <w:rPr>
          <w:rPrChange w:id="6144" w:author="Rodion" w:date="2019-12-09T02:09:00Z">
            <w:rPr/>
          </w:rPrChange>
        </w:rPr>
        <w:t>.</w:t>
      </w:r>
    </w:p>
    <w:p w14:paraId="33222B8F" w14:textId="7837AE2F" w:rsidR="008A2C3E" w:rsidRPr="00312974" w:rsidRDefault="005A68A7" w:rsidP="005A68A7">
      <w:pPr>
        <w:ind w:left="142" w:firstLine="567"/>
        <w:rPr>
          <w:rPrChange w:id="6145" w:author="Rodion" w:date="2019-12-09T02:09:00Z">
            <w:rPr/>
          </w:rPrChange>
        </w:rPr>
      </w:pPr>
      <w:r w:rsidRPr="00312974">
        <w:rPr>
          <w:rPrChange w:id="6146" w:author="Rodion" w:date="2019-12-09T02:09:00Z">
            <w:rPr/>
          </w:rPrChange>
        </w:rPr>
        <w:t xml:space="preserve">Процесор Tensilica L106, яким оснащений модуль, має дуже </w:t>
      </w:r>
      <w:r w:rsidR="00DD4F15" w:rsidRPr="00312974">
        <w:rPr>
          <w:rPrChange w:id="6147" w:author="Rodion" w:date="2019-12-09T02:09:00Z">
            <w:rPr/>
          </w:rPrChange>
        </w:rPr>
        <w:t>низький</w:t>
      </w:r>
      <w:r w:rsidRPr="00312974">
        <w:rPr>
          <w:rPrChange w:id="6148" w:author="Rodion" w:date="2019-12-09T02:09:00Z">
            <w:rPr/>
          </w:rPrChange>
        </w:rPr>
        <w:t xml:space="preserve"> рівень споживання енергії та досягає тактової частоти 160 МГц. В модулі присутня операційна система RTOS (Real-Time Operating System). Вона дозволяє модулю виконувати інструкції, що містяться в програмі, розміщеної у флеш пам’яті.</w:t>
      </w:r>
      <w:r w:rsidR="00DF1BF3" w:rsidRPr="00312974">
        <w:rPr>
          <w:rPrChange w:id="6149" w:author="Rodion" w:date="2019-12-09T02:09:00Z">
            <w:rPr/>
          </w:rPrChange>
        </w:rPr>
        <w:t xml:space="preserve"> Процесор має наступні інтерфейси для зовнішньої взаємодії:</w:t>
      </w:r>
    </w:p>
    <w:p w14:paraId="76D06052" w14:textId="1D5CB6F8" w:rsidR="00DF1BF3" w:rsidRPr="00312974" w:rsidRDefault="001F69FD" w:rsidP="00DF1BF3">
      <w:pPr>
        <w:pStyle w:val="ListParagraph"/>
        <w:rPr>
          <w:rPrChange w:id="6150" w:author="Rodion" w:date="2019-12-09T02:09:00Z">
            <w:rPr/>
          </w:rPrChange>
        </w:rPr>
      </w:pPr>
      <w:r w:rsidRPr="00312974">
        <w:rPr>
          <w:rPrChange w:id="6151" w:author="Rodion" w:date="2019-12-09T02:09:00Z">
            <w:rPr/>
          </w:rPrChange>
        </w:rPr>
        <w:t>п</w:t>
      </w:r>
      <w:r w:rsidR="00DF1BF3" w:rsidRPr="00312974">
        <w:rPr>
          <w:rPrChange w:id="6152" w:author="Rodion" w:date="2019-12-09T02:09:00Z">
            <w:rPr/>
          </w:rPrChange>
        </w:rPr>
        <w:t>рограмовані інтерфейси ОЗУ та ПЗУ</w:t>
      </w:r>
      <w:r w:rsidR="00B004E2" w:rsidRPr="00312974">
        <w:rPr>
          <w:rPrChange w:id="6153" w:author="Rodion" w:date="2019-12-09T02:09:00Z">
            <w:rPr/>
          </w:rPrChange>
        </w:rPr>
        <w:t xml:space="preserve"> (iBus)</w:t>
      </w:r>
      <w:r w:rsidR="00DF1BF3" w:rsidRPr="00312974">
        <w:rPr>
          <w:rPrChange w:id="6154" w:author="Rodion" w:date="2019-12-09T02:09:00Z">
            <w:rPr/>
          </w:rPrChange>
        </w:rPr>
        <w:t>, які можна підключити до пам'яті контролера, а також використовувати для доступу до флеш-пам’яті</w:t>
      </w:r>
      <w:r w:rsidRPr="00312974">
        <w:rPr>
          <w:rPrChange w:id="6155" w:author="Rodion" w:date="2019-12-09T02:09:00Z">
            <w:rPr/>
          </w:rPrChange>
        </w:rPr>
        <w:t>;</w:t>
      </w:r>
    </w:p>
    <w:p w14:paraId="0AF1B8E8" w14:textId="38A7E6D1" w:rsidR="00DF1BF3" w:rsidRPr="00312974" w:rsidRDefault="001F69FD" w:rsidP="00DF1BF3">
      <w:pPr>
        <w:pStyle w:val="ListParagraph"/>
        <w:rPr>
          <w:rPrChange w:id="6156" w:author="Rodion" w:date="2019-12-09T02:09:00Z">
            <w:rPr/>
          </w:rPrChange>
        </w:rPr>
      </w:pPr>
      <w:r w:rsidRPr="00312974">
        <w:rPr>
          <w:rPrChange w:id="6157" w:author="Rodion" w:date="2019-12-09T02:09:00Z">
            <w:rPr/>
          </w:rPrChange>
        </w:rPr>
        <w:t>і</w:t>
      </w:r>
      <w:r w:rsidR="00DF1BF3" w:rsidRPr="00312974">
        <w:rPr>
          <w:rPrChange w:id="6158" w:author="Rodion" w:date="2019-12-09T02:09:00Z">
            <w:rPr/>
          </w:rPrChange>
        </w:rPr>
        <w:t>нтерфейс оперативної пам'яті даних</w:t>
      </w:r>
      <w:r w:rsidR="00B004E2" w:rsidRPr="00312974">
        <w:rPr>
          <w:rPrChange w:id="6159" w:author="Rodion" w:date="2019-12-09T02:09:00Z">
            <w:rPr/>
          </w:rPrChange>
        </w:rPr>
        <w:t xml:space="preserve"> (dBus)</w:t>
      </w:r>
      <w:r w:rsidR="00DF1BF3" w:rsidRPr="00312974">
        <w:rPr>
          <w:rPrChange w:id="6160" w:author="Rodion" w:date="2019-12-09T02:09:00Z">
            <w:rPr/>
          </w:rPrChange>
        </w:rPr>
        <w:t>, який може з'єднуватися з контролером пам'яті</w:t>
      </w:r>
      <w:r w:rsidRPr="00312974">
        <w:rPr>
          <w:rPrChange w:id="6161" w:author="Rodion" w:date="2019-12-09T02:09:00Z">
            <w:rPr/>
          </w:rPrChange>
        </w:rPr>
        <w:t>;</w:t>
      </w:r>
    </w:p>
    <w:p w14:paraId="253D56D2" w14:textId="0FDDEC8C" w:rsidR="00DF1BF3" w:rsidRPr="00312974" w:rsidRDefault="001F69FD" w:rsidP="00DF1BF3">
      <w:pPr>
        <w:pStyle w:val="ListParagraph"/>
        <w:rPr>
          <w:rPrChange w:id="6162" w:author="Rodion" w:date="2019-12-09T02:09:00Z">
            <w:rPr/>
          </w:rPrChange>
        </w:rPr>
      </w:pPr>
      <w:r w:rsidRPr="00312974">
        <w:rPr>
          <w:rPrChange w:id="6163" w:author="Rodion" w:date="2019-12-09T02:09:00Z">
            <w:rPr/>
          </w:rPrChange>
        </w:rPr>
        <w:lastRenderedPageBreak/>
        <w:t>і</w:t>
      </w:r>
      <w:r w:rsidR="00DF1BF3" w:rsidRPr="00312974">
        <w:rPr>
          <w:rPrChange w:id="6164" w:author="Rodion" w:date="2019-12-09T02:09:00Z">
            <w:rPr/>
          </w:rPrChange>
        </w:rPr>
        <w:t xml:space="preserve">нтерфейс AHB, який можна використовувати для </w:t>
      </w:r>
      <w:r w:rsidR="00DD4F15" w:rsidRPr="00312974">
        <w:rPr>
          <w:rPrChange w:id="6165" w:author="Rodion" w:date="2019-12-09T02:09:00Z">
            <w:rPr/>
          </w:rPrChange>
        </w:rPr>
        <w:t>отримання</w:t>
      </w:r>
      <w:r w:rsidR="00DF1BF3" w:rsidRPr="00312974">
        <w:rPr>
          <w:rPrChange w:id="6166" w:author="Rodion" w:date="2019-12-09T02:09:00Z">
            <w:rPr/>
          </w:rPrChange>
        </w:rPr>
        <w:t xml:space="preserve"> даних з реєстру.</w:t>
      </w:r>
    </w:p>
    <w:p w14:paraId="6E71DBB7" w14:textId="204D5524" w:rsidR="00DF1BF3" w:rsidRPr="00312974" w:rsidRDefault="00B004E2" w:rsidP="00DF1BF3">
      <w:pPr>
        <w:rPr>
          <w:rPrChange w:id="6167" w:author="Rodion" w:date="2019-12-09T02:09:00Z">
            <w:rPr/>
          </w:rPrChange>
        </w:rPr>
      </w:pPr>
      <w:r w:rsidRPr="00312974">
        <w:rPr>
          <w:rPrChange w:id="6168" w:author="Rodion" w:date="2019-12-09T02:09:00Z">
            <w:rPr/>
          </w:rPrChange>
        </w:rPr>
        <w:t>Реалізація модулю, як системи на кристалі об’єднує пам’ять контролер</w:t>
      </w:r>
      <w:ins w:id="6169" w:author="Rodion Kharabet" w:date="2019-12-06T03:33:00Z">
        <w:r w:rsidR="00FB4837" w:rsidRPr="00312974">
          <w:rPr>
            <w:rPrChange w:id="6170" w:author="Rodion" w:date="2019-12-09T02:09:00Z">
              <w:rPr/>
            </w:rPrChange>
          </w:rPr>
          <w:t>а</w:t>
        </w:r>
      </w:ins>
      <w:del w:id="6171" w:author="Rodion Kharabet" w:date="2019-12-06T03:33:00Z">
        <w:r w:rsidRPr="00312974" w:rsidDel="00FB4837">
          <w:rPr>
            <w:rPrChange w:id="6172" w:author="Rodion" w:date="2019-12-09T02:09:00Z">
              <w:rPr/>
            </w:rPrChange>
          </w:rPr>
          <w:delText>у</w:delText>
        </w:r>
      </w:del>
      <w:r w:rsidRPr="00312974">
        <w:rPr>
          <w:rPrChange w:id="6173" w:author="Rodion" w:date="2019-12-09T02:09:00Z">
            <w:rPr/>
          </w:rPrChange>
        </w:rPr>
        <w:t xml:space="preserve"> та окремі блоки </w:t>
      </w:r>
      <w:r w:rsidR="00DD4F15" w:rsidRPr="00312974">
        <w:rPr>
          <w:rPrChange w:id="6174" w:author="Rodion" w:date="2019-12-09T02:09:00Z">
            <w:rPr/>
          </w:rPrChange>
        </w:rPr>
        <w:t>па</w:t>
      </w:r>
      <w:r w:rsidRPr="00312974">
        <w:rPr>
          <w:rPrChange w:id="6175" w:author="Rodion" w:date="2019-12-09T02:09:00Z">
            <w:rPr/>
          </w:rPrChange>
        </w:rPr>
        <w:t>м’яті, включаючи SRAM і ROM. Мікроконтролер може отримати доступ до цієї пам’яті, як вже було сказано, через інтерфейси iBus, dBus та AHB.</w:t>
      </w:r>
      <w:r w:rsidR="00817712" w:rsidRPr="00312974">
        <w:rPr>
          <w:rPrChange w:id="6176" w:author="Rodion" w:date="2019-12-09T02:09:00Z">
            <w:rPr/>
          </w:rPrChange>
        </w:rPr>
        <w:t xml:space="preserve"> Для програмування модулю, розробнику доступно до 16 Мб флеш-пам’яті</w:t>
      </w:r>
      <w:r w:rsidR="006B27F3" w:rsidRPr="00312974">
        <w:rPr>
          <w:rPrChange w:id="6177" w:author="Rodion" w:date="2019-12-09T02:09:00Z">
            <w:rPr/>
          </w:rPrChange>
        </w:rPr>
        <w:t xml:space="preserve"> [61].</w:t>
      </w:r>
    </w:p>
    <w:p w14:paraId="3FB9569D" w14:textId="77F60160" w:rsidR="00C31E07" w:rsidRPr="00312974" w:rsidRDefault="00715640" w:rsidP="00DF1BF3">
      <w:pPr>
        <w:rPr>
          <w:rPrChange w:id="6178" w:author="Rodion" w:date="2019-12-09T02:09:00Z">
            <w:rPr/>
          </w:rPrChange>
        </w:rPr>
      </w:pPr>
      <w:r w:rsidRPr="00312974">
        <w:rPr>
          <w:rPrChange w:id="6179" w:author="Rodion" w:date="2019-12-09T02:09:00Z">
            <w:rPr/>
          </w:rPrChange>
        </w:rPr>
        <w:t xml:space="preserve">ESP8266, як і Arduino, існує в багатьох реалізаціях. Кожна з них відрізняється </w:t>
      </w:r>
      <w:r w:rsidR="0046101E" w:rsidRPr="00312974">
        <w:rPr>
          <w:rPrChange w:id="6180" w:author="Rodion" w:date="2019-12-09T02:09:00Z">
            <w:rPr/>
          </w:rPrChange>
        </w:rPr>
        <w:t xml:space="preserve">типом антени, кількістю виведених пінів від мікроконтролера </w:t>
      </w:r>
      <w:r w:rsidR="00DD4F15" w:rsidRPr="00312974">
        <w:rPr>
          <w:rPrChange w:id="6181" w:author="Rodion" w:date="2019-12-09T02:09:00Z">
            <w:rPr/>
          </w:rPrChange>
        </w:rPr>
        <w:t>назовні</w:t>
      </w:r>
      <w:r w:rsidR="0046101E" w:rsidRPr="00312974">
        <w:rPr>
          <w:rPrChange w:id="6182" w:author="Rodion" w:date="2019-12-09T02:09:00Z">
            <w:rPr/>
          </w:rPrChange>
        </w:rPr>
        <w:t xml:space="preserve"> та кількістю флеш-пам’яті.</w:t>
      </w:r>
    </w:p>
    <w:p w14:paraId="7064678C" w14:textId="0FB5D254" w:rsidR="0046101E" w:rsidRPr="00312974" w:rsidRDefault="0046101E" w:rsidP="00DF1BF3">
      <w:pPr>
        <w:rPr>
          <w:rPrChange w:id="6183" w:author="Rodion" w:date="2019-12-09T02:09:00Z">
            <w:rPr/>
          </w:rPrChange>
        </w:rPr>
      </w:pPr>
      <w:r w:rsidRPr="00312974">
        <w:rPr>
          <w:rPrChange w:id="6184" w:author="Rodion" w:date="2019-12-09T02:09:00Z">
            <w:rPr/>
          </w:rPrChange>
        </w:rPr>
        <w:t xml:space="preserve">Для комунікації сканеру штрих-кодів та Wi-Fi модулю по UART інтерфейсу необхідно з’єднати піни RX та TX ESP8266 відповідно до TX та RX пінів E1005. </w:t>
      </w:r>
      <w:r w:rsidR="002E2FC9" w:rsidRPr="00312974">
        <w:rPr>
          <w:rPrChange w:id="6185" w:author="Rodion" w:date="2019-12-09T02:09:00Z">
            <w:rPr/>
          </w:rPrChange>
        </w:rPr>
        <w:t xml:space="preserve">Тепер декодований ідентифікатор буде надходити від сканеру штрих-коду до Wi-Fi модулю, де він має бути сформований в HTTP запит та </w:t>
      </w:r>
      <w:r w:rsidR="00DD4F15" w:rsidRPr="00312974">
        <w:rPr>
          <w:rPrChange w:id="6186" w:author="Rodion" w:date="2019-12-09T02:09:00Z">
            <w:rPr/>
          </w:rPrChange>
        </w:rPr>
        <w:t>відправлений</w:t>
      </w:r>
      <w:r w:rsidR="002E2FC9" w:rsidRPr="00312974">
        <w:rPr>
          <w:rPrChange w:id="6187" w:author="Rodion" w:date="2019-12-09T02:09:00Z">
            <w:rPr/>
          </w:rPrChange>
        </w:rPr>
        <w:t xml:space="preserve"> до API. </w:t>
      </w:r>
    </w:p>
    <w:p w14:paraId="21FA40EF" w14:textId="4BA578A1" w:rsidR="002E2FC9" w:rsidRPr="00312974" w:rsidRDefault="00DD4F15" w:rsidP="002E2FC9">
      <w:pPr>
        <w:rPr>
          <w:rPrChange w:id="6188" w:author="Rodion" w:date="2019-12-09T02:09:00Z">
            <w:rPr/>
          </w:rPrChange>
        </w:rPr>
      </w:pPr>
      <w:r w:rsidRPr="00312974">
        <w:rPr>
          <w:rPrChange w:id="6189" w:author="Rodion" w:date="2019-12-09T02:09:00Z">
            <w:rPr/>
          </w:rPrChange>
        </w:rPr>
        <w:t>Найпростіша</w:t>
      </w:r>
      <w:r w:rsidR="002E2FC9" w:rsidRPr="00312974">
        <w:rPr>
          <w:rPrChange w:id="6190" w:author="Rodion" w:date="2019-12-09T02:09:00Z">
            <w:rPr/>
          </w:rPrChange>
        </w:rPr>
        <w:t xml:space="preserve"> у використанні версія виконання модулю ESP8266 </w:t>
      </w:r>
      <w:r w:rsidRPr="00312974">
        <w:rPr>
          <w:rPrChange w:id="6191" w:author="Rodion" w:date="2019-12-09T02:09:00Z">
            <w:rPr/>
          </w:rPrChange>
        </w:rPr>
        <w:t>називається</w:t>
      </w:r>
      <w:r w:rsidR="002E2FC9" w:rsidRPr="00312974">
        <w:rPr>
          <w:rPrChange w:id="6192" w:author="Rodion" w:date="2019-12-09T02:09:00Z">
            <w:rPr/>
          </w:rPrChange>
        </w:rPr>
        <w:t xml:space="preserve"> ESP-01 та має всі необхідні піни для встановлення комунікації з модулем E1005. Зовнішній вигляд модулю ESP-01 представлено на </w:t>
      </w:r>
      <w:del w:id="6193" w:author="Rodion Kharabet" w:date="2019-12-06T02:44:00Z">
        <w:r w:rsidR="002E2FC9" w:rsidRPr="00312974" w:rsidDel="007F1A84">
          <w:rPr>
            <w:rPrChange w:id="6194" w:author="Rodion" w:date="2019-12-09T02:09:00Z">
              <w:rPr/>
            </w:rPrChange>
          </w:rPr>
          <w:delText xml:space="preserve">рисунку </w:delText>
        </w:r>
        <w:r w:rsidR="007B3343" w:rsidRPr="00312974" w:rsidDel="007F1A84">
          <w:rPr>
            <w:rPrChange w:id="6195" w:author="Rodion" w:date="2019-12-09T02:09:00Z">
              <w:rPr/>
            </w:rPrChange>
          </w:rPr>
          <w:delText>4.</w:delText>
        </w:r>
      </w:del>
      <w:ins w:id="6196" w:author="Rodion Kharabet" w:date="2019-12-06T02:44:00Z">
        <w:r w:rsidR="007F1A84" w:rsidRPr="00312974">
          <w:rPr>
            <w:rPrChange w:id="6197" w:author="Rodion" w:date="2019-12-09T02:09:00Z">
              <w:rPr/>
            </w:rPrChange>
          </w:rPr>
          <w:t>рисунку 3.</w:t>
        </w:r>
      </w:ins>
      <w:r w:rsidR="007B3343" w:rsidRPr="00312974">
        <w:rPr>
          <w:rPrChange w:id="6198" w:author="Rodion" w:date="2019-12-09T02:09:00Z">
            <w:rPr/>
          </w:rPrChange>
        </w:rPr>
        <w:t>14</w:t>
      </w:r>
      <w:r w:rsidR="002E2FC9" w:rsidRPr="00312974">
        <w:rPr>
          <w:rPrChange w:id="6199" w:author="Rodion" w:date="2019-12-09T02:09:00Z">
            <w:rPr/>
          </w:rPrChange>
        </w:rPr>
        <w:t>.</w:t>
      </w:r>
    </w:p>
    <w:p w14:paraId="1BE56BB3" w14:textId="4B61619B" w:rsidR="002E2FC9" w:rsidRPr="00312974" w:rsidRDefault="002E2FC9" w:rsidP="002E2FC9">
      <w:pPr>
        <w:rPr>
          <w:rPrChange w:id="6200" w:author="Rodion" w:date="2019-12-09T02:09:00Z">
            <w:rPr/>
          </w:rPrChange>
        </w:rPr>
      </w:pPr>
    </w:p>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3C1464D6" w:rsidR="002E2FC9" w:rsidRPr="00312974" w:rsidRDefault="000972C0" w:rsidP="000972C0">
      <w:pPr>
        <w:jc w:val="center"/>
        <w:rPr>
          <w:rPrChange w:id="6201" w:author="Rodion" w:date="2019-12-09T02:09:00Z">
            <w:rPr/>
          </w:rPrChange>
        </w:rPr>
      </w:pPr>
      <w:del w:id="6202" w:author="Rodion Kharabet" w:date="2019-12-06T02:45:00Z">
        <w:r w:rsidRPr="00312974" w:rsidDel="007F1A84">
          <w:rPr>
            <w:rPrChange w:id="6203" w:author="Rodion" w:date="2019-12-09T02:09:00Z">
              <w:rPr/>
            </w:rPrChange>
          </w:rPr>
          <w:delText>Рисунок</w:delText>
        </w:r>
        <w:r w:rsidR="007B3343" w:rsidRPr="00312974" w:rsidDel="007F1A84">
          <w:rPr>
            <w:rPrChange w:id="6204" w:author="Rodion" w:date="2019-12-09T02:09:00Z">
              <w:rPr/>
            </w:rPrChange>
          </w:rPr>
          <w:delText xml:space="preserve"> 4.</w:delText>
        </w:r>
      </w:del>
      <w:ins w:id="6205" w:author="Rodion Kharabet" w:date="2019-12-06T02:45:00Z">
        <w:r w:rsidR="007F1A84" w:rsidRPr="00312974">
          <w:rPr>
            <w:rPrChange w:id="6206" w:author="Rodion" w:date="2019-12-09T02:09:00Z">
              <w:rPr/>
            </w:rPrChange>
          </w:rPr>
          <w:t>Рисунок 3.</w:t>
        </w:r>
      </w:ins>
      <w:r w:rsidR="007B3343" w:rsidRPr="00312974">
        <w:rPr>
          <w:rPrChange w:id="6207" w:author="Rodion" w:date="2019-12-09T02:09:00Z">
            <w:rPr/>
          </w:rPrChange>
        </w:rPr>
        <w:t>14</w:t>
      </w:r>
      <w:r w:rsidRPr="00312974">
        <w:rPr>
          <w:rPrChange w:id="6208" w:author="Rodion" w:date="2019-12-09T02:09:00Z">
            <w:rPr/>
          </w:rPrChange>
        </w:rPr>
        <w:t xml:space="preserve"> – Зовнішній вигляд та піни модулю ESP-01 [</w:t>
      </w:r>
      <w:r w:rsidR="007B3343" w:rsidRPr="00312974">
        <w:rPr>
          <w:rPrChange w:id="6209" w:author="Rodion" w:date="2019-12-09T02:09:00Z">
            <w:rPr/>
          </w:rPrChange>
        </w:rPr>
        <w:t>62</w:t>
      </w:r>
      <w:r w:rsidRPr="00312974">
        <w:rPr>
          <w:rPrChange w:id="6210" w:author="Rodion" w:date="2019-12-09T02:09:00Z">
            <w:rPr/>
          </w:rPrChange>
        </w:rPr>
        <w:t>]</w:t>
      </w:r>
    </w:p>
    <w:p w14:paraId="0EFE06CC" w14:textId="2586F636" w:rsidR="00036393" w:rsidRPr="00312974" w:rsidRDefault="00036393">
      <w:pPr>
        <w:spacing w:after="160" w:line="259" w:lineRule="auto"/>
        <w:ind w:firstLine="0"/>
        <w:jc w:val="left"/>
        <w:rPr>
          <w:ins w:id="6211" w:author="Rodion" w:date="2019-12-09T02:00:00Z"/>
          <w:rPrChange w:id="6212" w:author="Rodion" w:date="2019-12-09T02:09:00Z">
            <w:rPr>
              <w:ins w:id="6213" w:author="Rodion" w:date="2019-12-09T02:00:00Z"/>
            </w:rPr>
          </w:rPrChange>
        </w:rPr>
      </w:pPr>
      <w:ins w:id="6214" w:author="Rodion" w:date="2019-12-09T02:00:00Z">
        <w:r w:rsidRPr="00312974">
          <w:rPr>
            <w:rPrChange w:id="6215" w:author="Rodion" w:date="2019-12-09T02:09:00Z">
              <w:rPr/>
            </w:rPrChange>
          </w:rPr>
          <w:br w:type="page"/>
        </w:r>
      </w:ins>
    </w:p>
    <w:p w14:paraId="45A02F89" w14:textId="77777777" w:rsidR="00A31AC1" w:rsidRPr="00312974" w:rsidDel="00036393" w:rsidRDefault="00A31AC1" w:rsidP="000972C0">
      <w:pPr>
        <w:jc w:val="center"/>
        <w:rPr>
          <w:del w:id="6216" w:author="Rodion" w:date="2019-12-09T02:00:00Z"/>
          <w:rPrChange w:id="6217" w:author="Rodion" w:date="2019-12-09T02:09:00Z">
            <w:rPr>
              <w:del w:id="6218" w:author="Rodion" w:date="2019-12-09T02:00:00Z"/>
            </w:rPr>
          </w:rPrChange>
        </w:rPr>
      </w:pPr>
    </w:p>
    <w:p w14:paraId="30A0CBAA" w14:textId="0EA557A4" w:rsidR="00A31AC1" w:rsidRPr="00312974" w:rsidRDefault="00182D51" w:rsidP="00A31AC1">
      <w:pPr>
        <w:rPr>
          <w:rPrChange w:id="6219" w:author="Rodion" w:date="2019-12-09T02:09:00Z">
            <w:rPr/>
          </w:rPrChange>
        </w:rPr>
      </w:pPr>
      <w:r w:rsidRPr="00312974">
        <w:rPr>
          <w:rPrChange w:id="6220" w:author="Rodion" w:date="2019-12-09T02:09:00Z">
            <w:rPr/>
          </w:rPrChange>
        </w:rPr>
        <w:t xml:space="preserve">Це виконання модулю ESP8266 наразі є одним за найпоширеніших та має деякі недоліки стосовно </w:t>
      </w:r>
      <w:r w:rsidR="00DD4F15" w:rsidRPr="00312974">
        <w:rPr>
          <w:rPrChange w:id="6221" w:author="Rodion" w:date="2019-12-09T02:09:00Z">
            <w:rPr/>
          </w:rPrChange>
        </w:rPr>
        <w:t>більш</w:t>
      </w:r>
      <w:r w:rsidRPr="00312974">
        <w:rPr>
          <w:rPrChange w:id="6222" w:author="Rodion" w:date="2019-12-09T02:09:00Z">
            <w:rPr/>
          </w:rPrChange>
        </w:rPr>
        <w:t xml:space="preserve"> повноцінних реалізацій, що використовуються в інших пристроях розроблюваного апаратного комплексу.</w:t>
      </w:r>
      <w:r w:rsidR="00A548F4" w:rsidRPr="00312974">
        <w:rPr>
          <w:rPrChange w:id="6223" w:author="Rodion" w:date="2019-12-09T02:09:00Z">
            <w:rPr/>
          </w:rPrChange>
        </w:rPr>
        <w:t xml:space="preserve"> Можна перелічити наступні конструктивні недоліки ESP-01:</w:t>
      </w:r>
    </w:p>
    <w:p w14:paraId="18C3BF11" w14:textId="4298C20D" w:rsidR="00A548F4" w:rsidRPr="00312974" w:rsidRDefault="007C1B5B" w:rsidP="00A548F4">
      <w:pPr>
        <w:pStyle w:val="ListParagraph"/>
        <w:rPr>
          <w:rPrChange w:id="6224" w:author="Rodion" w:date="2019-12-09T02:09:00Z">
            <w:rPr/>
          </w:rPrChange>
        </w:rPr>
      </w:pPr>
      <w:r w:rsidRPr="00312974">
        <w:rPr>
          <w:rPrChange w:id="6225" w:author="Rodion" w:date="2019-12-09T02:09:00Z">
            <w:rPr/>
          </w:rPrChange>
        </w:rPr>
        <w:t>н</w:t>
      </w:r>
      <w:r w:rsidR="00A548F4" w:rsidRPr="00312974">
        <w:rPr>
          <w:rPrChange w:id="6226" w:author="Rodion" w:date="2019-12-09T02:09:00Z">
            <w:rPr/>
          </w:rPrChange>
        </w:rPr>
        <w:t>а платі мод</w:t>
      </w:r>
      <w:r w:rsidR="00DD4F15" w:rsidRPr="00312974">
        <w:rPr>
          <w:rPrChange w:id="6227" w:author="Rodion" w:date="2019-12-09T02:09:00Z">
            <w:rPr/>
          </w:rPrChange>
        </w:rPr>
        <w:t>у</w:t>
      </w:r>
      <w:r w:rsidR="00A548F4" w:rsidRPr="00312974">
        <w:rPr>
          <w:rPrChange w:id="6228" w:author="Rodion" w:date="2019-12-09T02:09:00Z">
            <w:rPr/>
          </w:rPrChange>
        </w:rPr>
        <w:t xml:space="preserve">лю розведено всього 8 пінів </w:t>
      </w:r>
      <w:r w:rsidR="00DD4F15" w:rsidRPr="00312974">
        <w:rPr>
          <w:rPrChange w:id="6229" w:author="Rodion" w:date="2019-12-09T02:09:00Z">
            <w:rPr/>
          </w:rPrChange>
        </w:rPr>
        <w:t>на відміну</w:t>
      </w:r>
      <w:r w:rsidR="00A548F4" w:rsidRPr="00312974">
        <w:rPr>
          <w:rPrChange w:id="6230" w:author="Rodion" w:date="2019-12-09T02:09:00Z">
            <w:rPr/>
          </w:rPrChange>
        </w:rPr>
        <w:t xml:space="preserve"> від 22 в інших реалізаціях</w:t>
      </w:r>
      <w:r w:rsidRPr="00312974">
        <w:rPr>
          <w:rPrChange w:id="6231" w:author="Rodion" w:date="2019-12-09T02:09:00Z">
            <w:rPr/>
          </w:rPrChange>
        </w:rPr>
        <w:t>;</w:t>
      </w:r>
    </w:p>
    <w:p w14:paraId="75437D30" w14:textId="506B61EE" w:rsidR="00A548F4" w:rsidRPr="00312974" w:rsidRDefault="007C1B5B" w:rsidP="00A548F4">
      <w:pPr>
        <w:pStyle w:val="ListParagraph"/>
        <w:rPr>
          <w:rPrChange w:id="6232" w:author="Rodion" w:date="2019-12-09T02:09:00Z">
            <w:rPr/>
          </w:rPrChange>
        </w:rPr>
      </w:pPr>
      <w:r w:rsidRPr="00312974">
        <w:rPr>
          <w:rPrChange w:id="6233" w:author="Rodion" w:date="2019-12-09T02:09:00Z">
            <w:rPr/>
          </w:rPrChange>
        </w:rPr>
        <w:t>ч</w:t>
      </w:r>
      <w:r w:rsidR="00A548F4" w:rsidRPr="00312974">
        <w:rPr>
          <w:rPrChange w:id="6234" w:author="Rodion" w:date="2019-12-09T02:09:00Z">
            <w:rPr/>
          </w:rPrChange>
        </w:rPr>
        <w:t>ерез те що більшість пінів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rPr>
          <w:rPrChange w:id="6235" w:author="Rodion" w:date="2019-12-09T02:09:00Z">
            <w:rPr/>
          </w:rPrChange>
        </w:rPr>
        <w:t>;</w:t>
      </w:r>
    </w:p>
    <w:p w14:paraId="52ED95D5" w14:textId="3E49AE17" w:rsidR="00A548F4" w:rsidRPr="00312974" w:rsidRDefault="007C1B5B" w:rsidP="00A548F4">
      <w:pPr>
        <w:pStyle w:val="ListParagraph"/>
        <w:rPr>
          <w:rPrChange w:id="6236" w:author="Rodion" w:date="2019-12-09T02:09:00Z">
            <w:rPr/>
          </w:rPrChange>
        </w:rPr>
      </w:pPr>
      <w:r w:rsidRPr="00312974">
        <w:rPr>
          <w:rPrChange w:id="6237" w:author="Rodion" w:date="2019-12-09T02:09:00Z">
            <w:rPr/>
          </w:rPrChange>
        </w:rPr>
        <w:t>н</w:t>
      </w:r>
      <w:r w:rsidR="00A548F4" w:rsidRPr="00312974">
        <w:rPr>
          <w:rPrChange w:id="6238" w:author="Rodion" w:date="2019-12-09T02:09:00Z">
            <w:rPr/>
          </w:rPrChange>
        </w:rPr>
        <w:t>е підтримує режиму «глибокого сну»</w:t>
      </w:r>
      <w:r w:rsidR="0066001B" w:rsidRPr="00312974">
        <w:rPr>
          <w:rPrChange w:id="6239" w:author="Rodion" w:date="2019-12-09T02:09:00Z">
            <w:rPr/>
          </w:rPrChange>
        </w:rPr>
        <w:t>.</w:t>
      </w:r>
    </w:p>
    <w:p w14:paraId="62D6DCF6" w14:textId="239FA411" w:rsidR="00207E34" w:rsidRPr="00312974" w:rsidRDefault="00166B45" w:rsidP="00166B45">
      <w:pPr>
        <w:rPr>
          <w:rPrChange w:id="6240" w:author="Rodion" w:date="2019-12-09T02:09:00Z">
            <w:rPr/>
          </w:rPrChange>
        </w:rPr>
      </w:pPr>
      <w:r w:rsidRPr="00312974">
        <w:rPr>
          <w:rPrChange w:id="6241" w:author="Rodion" w:date="2019-12-09T02:09:00Z">
            <w:rPr/>
          </w:rPrChange>
        </w:rPr>
        <w:t xml:space="preserve">Але всі </w:t>
      </w:r>
      <w:r w:rsidR="007D628E" w:rsidRPr="00312974">
        <w:rPr>
          <w:rPrChange w:id="6242" w:author="Rodion" w:date="2019-12-09T02:09:00Z">
            <w:rPr/>
          </w:rPrChange>
        </w:rPr>
        <w:t>недоліки, зазначені вище,</w:t>
      </w:r>
      <w:r w:rsidRPr="00312974">
        <w:rPr>
          <w:rPrChange w:id="6243" w:author="Rodion" w:date="2019-12-09T02:09:00Z">
            <w:rPr/>
          </w:rPrChange>
        </w:rPr>
        <w:t xml:space="preserve"> не є вкрай важливими в контексті звичайного прийому та передачі даних. </w:t>
      </w:r>
      <w:r w:rsidR="007D628E" w:rsidRPr="00312974">
        <w:rPr>
          <w:rPrChange w:id="6244" w:author="Rodion" w:date="2019-12-09T02:09:00Z">
            <w:rPr/>
          </w:rPrChange>
        </w:rPr>
        <w:t xml:space="preserve">Вони ніяк не впливають на обчислювальні здібності процесору, тож не впливають на хід виконання програми. </w:t>
      </w:r>
      <w:r w:rsidRPr="00312974">
        <w:rPr>
          <w:rPrChange w:id="6245" w:author="Rodion" w:date="2019-12-09T02:09:00Z">
            <w:rPr/>
          </w:rPrChange>
        </w:rPr>
        <w:t>Також слід зазначити що модуль має найменші розміри серед інших реалізацій ESP8266</w:t>
      </w:r>
      <w:r w:rsidR="001951DD" w:rsidRPr="00312974">
        <w:rPr>
          <w:rPrChange w:id="6246" w:author="Rodion" w:date="2019-12-09T02:09:00Z">
            <w:rPr/>
          </w:rPrChange>
        </w:rPr>
        <w:t xml:space="preserve"> (14.3 х 24.8 х 3 мм)</w:t>
      </w:r>
      <w:r w:rsidRPr="00312974">
        <w:rPr>
          <w:rPrChange w:id="6247" w:author="Rodion" w:date="2019-12-09T02:09:00Z">
            <w:rPr/>
          </w:rPrChange>
        </w:rPr>
        <w:t>, тож добре підходить до виконання поставлених задач</w:t>
      </w:r>
      <w:r w:rsidR="00FE6BF2" w:rsidRPr="00312974">
        <w:rPr>
          <w:rPrChange w:id="6248" w:author="Rodion" w:date="2019-12-09T02:09:00Z">
            <w:rPr/>
          </w:rPrChange>
        </w:rPr>
        <w:t xml:space="preserve"> [63]</w:t>
      </w:r>
      <w:r w:rsidR="007D628E" w:rsidRPr="00312974">
        <w:rPr>
          <w:rPrChange w:id="6249" w:author="Rodion" w:date="2019-12-09T02:09:00Z">
            <w:rPr/>
          </w:rPrChange>
        </w:rPr>
        <w:t>.</w:t>
      </w:r>
      <w:r w:rsidR="00C763EA" w:rsidRPr="00312974">
        <w:rPr>
          <w:rPrChange w:id="6250" w:author="Rodion" w:date="2019-12-09T02:09:00Z">
            <w:rPr/>
          </w:rPrChange>
        </w:rPr>
        <w:t xml:space="preserve"> У </w:t>
      </w:r>
      <w:del w:id="6251" w:author="Rodion Kharabet" w:date="2019-12-06T03:02:00Z">
        <w:r w:rsidR="00C763EA" w:rsidRPr="00312974" w:rsidDel="006B702B">
          <w:rPr>
            <w:rPrChange w:id="6252" w:author="Rodion" w:date="2019-12-09T02:09:00Z">
              <w:rPr/>
            </w:rPrChange>
          </w:rPr>
          <w:delText xml:space="preserve">таблиці </w:delText>
        </w:r>
        <w:r w:rsidR="007C1B5B" w:rsidRPr="00312974" w:rsidDel="006B702B">
          <w:rPr>
            <w:rPrChange w:id="6253" w:author="Rodion" w:date="2019-12-09T02:09:00Z">
              <w:rPr/>
            </w:rPrChange>
          </w:rPr>
          <w:delText>4.</w:delText>
        </w:r>
      </w:del>
      <w:ins w:id="6254" w:author="Rodion Kharabet" w:date="2019-12-06T03:02:00Z">
        <w:r w:rsidR="006B702B" w:rsidRPr="00312974">
          <w:rPr>
            <w:rPrChange w:id="6255" w:author="Rodion" w:date="2019-12-09T02:09:00Z">
              <w:rPr/>
            </w:rPrChange>
          </w:rPr>
          <w:t>таблиці 3.</w:t>
        </w:r>
      </w:ins>
      <w:r w:rsidR="007C1B5B" w:rsidRPr="00312974">
        <w:rPr>
          <w:rPrChange w:id="6256" w:author="Rodion" w:date="2019-12-09T02:09:00Z">
            <w:rPr/>
          </w:rPrChange>
        </w:rPr>
        <w:t>10</w:t>
      </w:r>
      <w:r w:rsidR="00C763EA" w:rsidRPr="00312974">
        <w:rPr>
          <w:rPrChange w:id="6257" w:author="Rodion" w:date="2019-12-09T02:09:00Z">
            <w:rPr/>
          </w:rPrChange>
        </w:rPr>
        <w:t xml:space="preserve"> наведено перелік всіх пінів модулю ESP-01.</w:t>
      </w:r>
    </w:p>
    <w:p w14:paraId="1A6204F3" w14:textId="2DED24B5" w:rsidR="00C763EA" w:rsidRPr="00312974" w:rsidRDefault="00C763EA" w:rsidP="00166B45">
      <w:pPr>
        <w:rPr>
          <w:rPrChange w:id="6258" w:author="Rodion" w:date="2019-12-09T02:09:00Z">
            <w:rPr/>
          </w:rPrChange>
        </w:rPr>
      </w:pPr>
    </w:p>
    <w:p w14:paraId="7DA6038D" w14:textId="134E79AF" w:rsidR="007C1B5B" w:rsidRPr="00030B2B" w:rsidRDefault="007C1B5B" w:rsidP="00166B45">
      <w:del w:id="6259" w:author="Rodion Kharabet" w:date="2019-12-06T03:02:00Z">
        <w:r w:rsidRPr="00312974" w:rsidDel="006B702B">
          <w:rPr>
            <w:rPrChange w:id="6260" w:author="Rodion" w:date="2019-12-09T02:09:00Z">
              <w:rPr/>
            </w:rPrChange>
          </w:rPr>
          <w:delText>Таблиця 4.</w:delText>
        </w:r>
      </w:del>
      <w:ins w:id="6261" w:author="Rodion Kharabet" w:date="2019-12-06T03:02:00Z">
        <w:r w:rsidR="006B702B" w:rsidRPr="00312974">
          <w:rPr>
            <w:rPrChange w:id="6262" w:author="Rodion" w:date="2019-12-09T02:09:00Z">
              <w:rPr/>
            </w:rPrChange>
          </w:rPr>
          <w:t>Таблиця 3.</w:t>
        </w:r>
      </w:ins>
      <w:r w:rsidRPr="00312974">
        <w:rPr>
          <w:rPrChange w:id="6263" w:author="Rodion" w:date="2019-12-09T02:09:00Z">
            <w:rPr/>
          </w:rPrChange>
        </w:rPr>
        <w:t>10</w:t>
      </w:r>
      <w:ins w:id="6264" w:author="Rodion Kharabet" w:date="2019-12-06T03:34:00Z">
        <w:r w:rsidR="00FB4837" w:rsidRPr="00312974">
          <w:rPr>
            <w:rPrChange w:id="6265" w:author="Rodion" w:date="2019-12-09T02:09:00Z">
              <w:rPr/>
            </w:rPrChange>
          </w:rPr>
          <w:t xml:space="preserve"> </w:t>
        </w:r>
        <w:r w:rsidR="00B70D56" w:rsidRPr="00312974">
          <w:rPr>
            <w:rPrChange w:id="6266" w:author="Rodion" w:date="2019-12-09T02:09:00Z">
              <w:rPr/>
            </w:rPrChange>
          </w:rPr>
          <w:t>–</w:t>
        </w:r>
        <w:r w:rsidR="00FB4837" w:rsidRPr="00312974">
          <w:rPr>
            <w:rPrChange w:id="6267" w:author="Rodion" w:date="2019-12-09T02:09:00Z">
              <w:rPr/>
            </w:rPrChange>
          </w:rPr>
          <w:t xml:space="preserve"> </w:t>
        </w:r>
        <w:r w:rsidR="00B70D56" w:rsidRPr="00312974">
          <w:rPr>
            <w:rPrChange w:id="6268" w:author="Rodion" w:date="2019-12-09T02:09:00Z">
              <w:rPr/>
            </w:rPrChange>
          </w:rPr>
          <w:t xml:space="preserve">Піни модулю </w:t>
        </w:r>
        <w:r w:rsidR="00B70D56" w:rsidRPr="00312974">
          <w:rPr>
            <w:rPrChange w:id="6269" w:author="Rodion" w:date="2019-12-09T02:09:00Z">
              <w:rPr>
                <w:lang w:val="en-US"/>
              </w:rPr>
            </w:rPrChange>
          </w:rPr>
          <w:t>ESP-01</w:t>
        </w:r>
      </w:ins>
    </w:p>
    <w:tbl>
      <w:tblPr>
        <w:tblStyle w:val="TableGrid"/>
        <w:tblW w:w="0" w:type="auto"/>
        <w:tblLook w:val="04A0" w:firstRow="1" w:lastRow="0" w:firstColumn="1" w:lastColumn="0" w:noHBand="0" w:noVBand="1"/>
      </w:tblPr>
      <w:tblGrid>
        <w:gridCol w:w="984"/>
        <w:gridCol w:w="2962"/>
        <w:gridCol w:w="6530"/>
      </w:tblGrid>
      <w:tr w:rsidR="00C763EA" w:rsidRPr="00312974" w14:paraId="4C3DD09F" w14:textId="77777777" w:rsidTr="005636FE">
        <w:tc>
          <w:tcPr>
            <w:tcW w:w="988" w:type="dxa"/>
          </w:tcPr>
          <w:p w14:paraId="5BEE1C0B" w14:textId="217CAE32" w:rsidR="00C763EA" w:rsidRPr="00312974" w:rsidRDefault="00C763EA" w:rsidP="00166B45">
            <w:pPr>
              <w:ind w:firstLine="0"/>
              <w:rPr>
                <w:rPrChange w:id="6270" w:author="Rodion" w:date="2019-12-09T02:09:00Z">
                  <w:rPr/>
                </w:rPrChange>
              </w:rPr>
            </w:pPr>
            <w:r w:rsidRPr="00312974">
              <w:rPr>
                <w:rPrChange w:id="6271" w:author="Rodion" w:date="2019-12-09T02:09:00Z">
                  <w:rPr/>
                </w:rPrChange>
              </w:rPr>
              <w:t>№</w:t>
            </w:r>
          </w:p>
        </w:tc>
        <w:tc>
          <w:tcPr>
            <w:tcW w:w="2976" w:type="dxa"/>
          </w:tcPr>
          <w:p w14:paraId="58B6B7AC" w14:textId="792DE456" w:rsidR="00C763EA" w:rsidRPr="00312974" w:rsidRDefault="00C763EA" w:rsidP="00166B45">
            <w:pPr>
              <w:ind w:firstLine="0"/>
              <w:rPr>
                <w:rPrChange w:id="6272" w:author="Rodion" w:date="2019-12-09T02:09:00Z">
                  <w:rPr/>
                </w:rPrChange>
              </w:rPr>
            </w:pPr>
            <w:r w:rsidRPr="00312974">
              <w:rPr>
                <w:rPrChange w:id="6273" w:author="Rodion" w:date="2019-12-09T02:09:00Z">
                  <w:rPr/>
                </w:rPrChange>
              </w:rPr>
              <w:t>Назва</w:t>
            </w:r>
          </w:p>
        </w:tc>
        <w:tc>
          <w:tcPr>
            <w:tcW w:w="6566" w:type="dxa"/>
          </w:tcPr>
          <w:p w14:paraId="74B12DFA" w14:textId="7A063335" w:rsidR="00C763EA" w:rsidRPr="00312974" w:rsidRDefault="00C763EA" w:rsidP="00166B45">
            <w:pPr>
              <w:ind w:firstLine="0"/>
              <w:rPr>
                <w:rPrChange w:id="6274" w:author="Rodion" w:date="2019-12-09T02:09:00Z">
                  <w:rPr/>
                </w:rPrChange>
              </w:rPr>
            </w:pPr>
            <w:r w:rsidRPr="00312974">
              <w:rPr>
                <w:rPrChange w:id="6275" w:author="Rodion" w:date="2019-12-09T02:09:00Z">
                  <w:rPr/>
                </w:rPrChange>
              </w:rPr>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rPr>
                <w:rPrChange w:id="6276" w:author="Rodion" w:date="2019-12-09T02:09:00Z">
                  <w:rPr/>
                </w:rPrChange>
              </w:rPr>
            </w:pPr>
            <w:r w:rsidRPr="00312974">
              <w:rPr>
                <w:rPrChange w:id="6277" w:author="Rodion" w:date="2019-12-09T02:09:00Z">
                  <w:rPr/>
                </w:rPrChange>
              </w:rPr>
              <w:t>1</w:t>
            </w:r>
          </w:p>
        </w:tc>
        <w:tc>
          <w:tcPr>
            <w:tcW w:w="2976" w:type="dxa"/>
          </w:tcPr>
          <w:p w14:paraId="750774D2" w14:textId="409EDCC9" w:rsidR="00C763EA" w:rsidRPr="00312974" w:rsidRDefault="00C763EA" w:rsidP="00166B45">
            <w:pPr>
              <w:ind w:firstLine="0"/>
              <w:rPr>
                <w:rPrChange w:id="6278" w:author="Rodion" w:date="2019-12-09T02:09:00Z">
                  <w:rPr/>
                </w:rPrChange>
              </w:rPr>
            </w:pPr>
            <w:r w:rsidRPr="00312974">
              <w:rPr>
                <w:rPrChange w:id="6279" w:author="Rodion" w:date="2019-12-09T02:09:00Z">
                  <w:rPr/>
                </w:rPrChange>
              </w:rPr>
              <w:t>GND</w:t>
            </w:r>
          </w:p>
        </w:tc>
        <w:tc>
          <w:tcPr>
            <w:tcW w:w="6566" w:type="dxa"/>
          </w:tcPr>
          <w:p w14:paraId="3A198723" w14:textId="27F431C2" w:rsidR="00C763EA" w:rsidRPr="00312974" w:rsidRDefault="00DD4F15" w:rsidP="00166B45">
            <w:pPr>
              <w:ind w:firstLine="0"/>
              <w:rPr>
                <w:rPrChange w:id="6280" w:author="Rodion" w:date="2019-12-09T02:09:00Z">
                  <w:rPr/>
                </w:rPrChange>
              </w:rPr>
            </w:pPr>
            <w:r w:rsidRPr="00312974">
              <w:rPr>
                <w:rPrChange w:id="6281" w:author="Rodion" w:date="2019-12-09T02:09:00Z">
                  <w:rPr/>
                </w:rPrChange>
              </w:rPr>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rPr>
                <w:rPrChange w:id="6282" w:author="Rodion" w:date="2019-12-09T02:09:00Z">
                  <w:rPr/>
                </w:rPrChange>
              </w:rPr>
            </w:pPr>
            <w:r w:rsidRPr="00312974">
              <w:rPr>
                <w:rPrChange w:id="6283" w:author="Rodion" w:date="2019-12-09T02:09:00Z">
                  <w:rPr/>
                </w:rPrChange>
              </w:rPr>
              <w:t>2</w:t>
            </w:r>
          </w:p>
        </w:tc>
        <w:tc>
          <w:tcPr>
            <w:tcW w:w="2976" w:type="dxa"/>
          </w:tcPr>
          <w:p w14:paraId="19A17E95" w14:textId="37369E2A" w:rsidR="00C763EA" w:rsidRPr="00312974" w:rsidRDefault="00C763EA" w:rsidP="00166B45">
            <w:pPr>
              <w:ind w:firstLine="0"/>
              <w:rPr>
                <w:rPrChange w:id="6284" w:author="Rodion" w:date="2019-12-09T02:09:00Z">
                  <w:rPr/>
                </w:rPrChange>
              </w:rPr>
            </w:pPr>
            <w:r w:rsidRPr="00312974">
              <w:rPr>
                <w:rPrChange w:id="6285" w:author="Rodion" w:date="2019-12-09T02:09:00Z">
                  <w:rPr/>
                </w:rPrChange>
              </w:rPr>
              <w:t>GPIO2</w:t>
            </w:r>
          </w:p>
        </w:tc>
        <w:tc>
          <w:tcPr>
            <w:tcW w:w="6566" w:type="dxa"/>
          </w:tcPr>
          <w:p w14:paraId="6381E761" w14:textId="533F350D" w:rsidR="00C763EA" w:rsidRPr="00312974" w:rsidRDefault="00C763EA" w:rsidP="00166B45">
            <w:pPr>
              <w:ind w:firstLine="0"/>
              <w:rPr>
                <w:rPrChange w:id="6286" w:author="Rodion" w:date="2019-12-09T02:09:00Z">
                  <w:rPr/>
                </w:rPrChange>
              </w:rPr>
            </w:pPr>
            <w:r w:rsidRPr="00312974">
              <w:rPr>
                <w:rPrChange w:id="6287" w:author="Rodion" w:date="2019-12-09T02:09:00Z">
                  <w:rPr/>
                </w:rPrChange>
              </w:rPr>
              <w:t>Цифровий пін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rPr>
                <w:rPrChange w:id="6288" w:author="Rodion" w:date="2019-12-09T02:09:00Z">
                  <w:rPr/>
                </w:rPrChange>
              </w:rPr>
            </w:pPr>
            <w:r w:rsidRPr="00312974">
              <w:rPr>
                <w:rPrChange w:id="6289" w:author="Rodion" w:date="2019-12-09T02:09:00Z">
                  <w:rPr/>
                </w:rPrChange>
              </w:rPr>
              <w:t>3</w:t>
            </w:r>
          </w:p>
        </w:tc>
        <w:tc>
          <w:tcPr>
            <w:tcW w:w="2976" w:type="dxa"/>
          </w:tcPr>
          <w:p w14:paraId="59A41D61" w14:textId="29252D64" w:rsidR="00C763EA" w:rsidRPr="00312974" w:rsidRDefault="00C763EA" w:rsidP="00166B45">
            <w:pPr>
              <w:ind w:firstLine="0"/>
              <w:rPr>
                <w:rPrChange w:id="6290" w:author="Rodion" w:date="2019-12-09T02:09:00Z">
                  <w:rPr/>
                </w:rPrChange>
              </w:rPr>
            </w:pPr>
            <w:r w:rsidRPr="00312974">
              <w:rPr>
                <w:rPrChange w:id="6291" w:author="Rodion" w:date="2019-12-09T02:09:00Z">
                  <w:rPr/>
                </w:rPrChange>
              </w:rPr>
              <w:t>GPIO0</w:t>
            </w:r>
          </w:p>
        </w:tc>
        <w:tc>
          <w:tcPr>
            <w:tcW w:w="6566" w:type="dxa"/>
          </w:tcPr>
          <w:p w14:paraId="0807EE2E" w14:textId="661082E1" w:rsidR="00C763EA" w:rsidRPr="00312974" w:rsidRDefault="00C763EA" w:rsidP="00166B45">
            <w:pPr>
              <w:ind w:firstLine="0"/>
              <w:rPr>
                <w:rPrChange w:id="6292" w:author="Rodion" w:date="2019-12-09T02:09:00Z">
                  <w:rPr/>
                </w:rPrChange>
              </w:rPr>
            </w:pPr>
            <w:r w:rsidRPr="00312974">
              <w:rPr>
                <w:rPrChange w:id="6293" w:author="Rodion" w:date="2019-12-09T02:09:00Z">
                  <w:rPr/>
                </w:rPrChange>
              </w:rPr>
              <w:t>Цифровий пін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rPr>
                <w:rPrChange w:id="6294" w:author="Rodion" w:date="2019-12-09T02:09:00Z">
                  <w:rPr/>
                </w:rPrChange>
              </w:rPr>
            </w:pPr>
            <w:r w:rsidRPr="00312974">
              <w:rPr>
                <w:rPrChange w:id="6295" w:author="Rodion" w:date="2019-12-09T02:09:00Z">
                  <w:rPr/>
                </w:rPrChange>
              </w:rPr>
              <w:t>4</w:t>
            </w:r>
          </w:p>
        </w:tc>
        <w:tc>
          <w:tcPr>
            <w:tcW w:w="2976" w:type="dxa"/>
          </w:tcPr>
          <w:p w14:paraId="0F993DAC" w14:textId="78BDC91D" w:rsidR="00C763EA" w:rsidRPr="00312974" w:rsidRDefault="00C763EA" w:rsidP="00166B45">
            <w:pPr>
              <w:ind w:firstLine="0"/>
              <w:rPr>
                <w:rPrChange w:id="6296" w:author="Rodion" w:date="2019-12-09T02:09:00Z">
                  <w:rPr/>
                </w:rPrChange>
              </w:rPr>
            </w:pPr>
            <w:r w:rsidRPr="00312974">
              <w:rPr>
                <w:rPrChange w:id="6297" w:author="Rodion" w:date="2019-12-09T02:09:00Z">
                  <w:rPr/>
                </w:rPrChange>
              </w:rPr>
              <w:t>RXD</w:t>
            </w:r>
          </w:p>
        </w:tc>
        <w:tc>
          <w:tcPr>
            <w:tcW w:w="6566" w:type="dxa"/>
          </w:tcPr>
          <w:p w14:paraId="04DFA55D" w14:textId="280B0218" w:rsidR="00C763EA" w:rsidRPr="00312974" w:rsidRDefault="00C763EA" w:rsidP="00166B45">
            <w:pPr>
              <w:ind w:firstLine="0"/>
              <w:rPr>
                <w:rPrChange w:id="6298" w:author="Rodion" w:date="2019-12-09T02:09:00Z">
                  <w:rPr/>
                </w:rPrChange>
              </w:rPr>
            </w:pPr>
            <w:r w:rsidRPr="00312974">
              <w:rPr>
                <w:rPrChange w:id="6299" w:author="Rodion" w:date="2019-12-09T02:09:00Z">
                  <w:rPr/>
                </w:rPrChange>
              </w:rPr>
              <w:t xml:space="preserve">Прийом даних з </w:t>
            </w:r>
            <w:r w:rsidR="00FF5E72" w:rsidRPr="00312974">
              <w:rPr>
                <w:rPrChange w:id="6300" w:author="Rodion" w:date="2019-12-09T02:09:00Z">
                  <w:rPr/>
                </w:rPrChange>
              </w:rPr>
              <w:t>і</w:t>
            </w:r>
            <w:r w:rsidRPr="00312974">
              <w:rPr>
                <w:rPrChange w:id="6301" w:author="Rodion" w:date="2019-12-09T02:09:00Z">
                  <w:rPr/>
                </w:rPrChange>
              </w:rPr>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rPr>
                <w:rPrChange w:id="6302" w:author="Rodion" w:date="2019-12-09T02:09:00Z">
                  <w:rPr/>
                </w:rPrChange>
              </w:rPr>
            </w:pPr>
            <w:r w:rsidRPr="00312974">
              <w:rPr>
                <w:rPrChange w:id="6303" w:author="Rodion" w:date="2019-12-09T02:09:00Z">
                  <w:rPr/>
                </w:rPrChange>
              </w:rPr>
              <w:t>5</w:t>
            </w:r>
          </w:p>
        </w:tc>
        <w:tc>
          <w:tcPr>
            <w:tcW w:w="2976" w:type="dxa"/>
          </w:tcPr>
          <w:p w14:paraId="6827A0E4" w14:textId="3E16C0B9" w:rsidR="00C763EA" w:rsidRPr="00312974" w:rsidRDefault="00C763EA" w:rsidP="00166B45">
            <w:pPr>
              <w:ind w:firstLine="0"/>
              <w:rPr>
                <w:rPrChange w:id="6304" w:author="Rodion" w:date="2019-12-09T02:09:00Z">
                  <w:rPr/>
                </w:rPrChange>
              </w:rPr>
            </w:pPr>
            <w:r w:rsidRPr="00312974">
              <w:rPr>
                <w:rPrChange w:id="6305" w:author="Rodion" w:date="2019-12-09T02:09:00Z">
                  <w:rPr/>
                </w:rPrChange>
              </w:rPr>
              <w:t>VCC</w:t>
            </w:r>
          </w:p>
        </w:tc>
        <w:tc>
          <w:tcPr>
            <w:tcW w:w="6566" w:type="dxa"/>
          </w:tcPr>
          <w:p w14:paraId="53543F57" w14:textId="3BDF92F1" w:rsidR="00C763EA" w:rsidRPr="00312974" w:rsidRDefault="00C763EA" w:rsidP="00166B45">
            <w:pPr>
              <w:ind w:firstLine="0"/>
              <w:rPr>
                <w:rPrChange w:id="6306" w:author="Rodion" w:date="2019-12-09T02:09:00Z">
                  <w:rPr/>
                </w:rPrChange>
              </w:rPr>
            </w:pPr>
            <w:r w:rsidRPr="00312974">
              <w:rPr>
                <w:rPrChange w:id="6307" w:author="Rodion" w:date="2019-12-09T02:09:00Z">
                  <w:rPr/>
                </w:rPrChange>
              </w:rPr>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rPr>
                <w:rPrChange w:id="6308" w:author="Rodion" w:date="2019-12-09T02:09:00Z">
                  <w:rPr/>
                </w:rPrChange>
              </w:rPr>
            </w:pPr>
            <w:r w:rsidRPr="00312974">
              <w:rPr>
                <w:rPrChange w:id="6309" w:author="Rodion" w:date="2019-12-09T02:09:00Z">
                  <w:rPr/>
                </w:rPrChange>
              </w:rPr>
              <w:t>6</w:t>
            </w:r>
          </w:p>
        </w:tc>
        <w:tc>
          <w:tcPr>
            <w:tcW w:w="2976" w:type="dxa"/>
          </w:tcPr>
          <w:p w14:paraId="06881321" w14:textId="4BE3D782" w:rsidR="00C763EA" w:rsidRPr="00312974" w:rsidRDefault="00C763EA" w:rsidP="00166B45">
            <w:pPr>
              <w:ind w:firstLine="0"/>
              <w:rPr>
                <w:rPrChange w:id="6310" w:author="Rodion" w:date="2019-12-09T02:09:00Z">
                  <w:rPr/>
                </w:rPrChange>
              </w:rPr>
            </w:pPr>
            <w:r w:rsidRPr="00312974">
              <w:rPr>
                <w:rPrChange w:id="6311" w:author="Rodion" w:date="2019-12-09T02:09:00Z">
                  <w:rPr/>
                </w:rPrChange>
              </w:rPr>
              <w:t>RST</w:t>
            </w:r>
          </w:p>
        </w:tc>
        <w:tc>
          <w:tcPr>
            <w:tcW w:w="6566" w:type="dxa"/>
          </w:tcPr>
          <w:p w14:paraId="2D528AAB" w14:textId="7CD3A371" w:rsidR="00C763EA" w:rsidRPr="00312974" w:rsidRDefault="00C763EA" w:rsidP="00166B45">
            <w:pPr>
              <w:ind w:firstLine="0"/>
              <w:rPr>
                <w:rPrChange w:id="6312" w:author="Rodion" w:date="2019-12-09T02:09:00Z">
                  <w:rPr/>
                </w:rPrChange>
              </w:rPr>
            </w:pPr>
            <w:r w:rsidRPr="00312974">
              <w:rPr>
                <w:rPrChange w:id="6313" w:author="Rodion" w:date="2019-12-09T02:09:00Z">
                  <w:rPr/>
                </w:rPrChange>
              </w:rPr>
              <w:t xml:space="preserve">Зовнішній </w:t>
            </w:r>
            <w:r w:rsidR="00C91726" w:rsidRPr="00312974">
              <w:rPr>
                <w:rPrChange w:id="6314" w:author="Rodion" w:date="2019-12-09T02:09:00Z">
                  <w:rPr/>
                </w:rPrChange>
              </w:rPr>
              <w:t>скидання</w:t>
            </w:r>
            <w:r w:rsidRPr="00312974">
              <w:rPr>
                <w:rPrChange w:id="6315" w:author="Rodion" w:date="2019-12-09T02:09:00Z">
                  <w:rPr/>
                </w:rPrChange>
              </w:rPr>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rPr>
                <w:rPrChange w:id="6316" w:author="Rodion" w:date="2019-12-09T02:09:00Z">
                  <w:rPr/>
                </w:rPrChange>
              </w:rPr>
            </w:pPr>
            <w:r w:rsidRPr="00312974">
              <w:rPr>
                <w:rPrChange w:id="6317" w:author="Rodion" w:date="2019-12-09T02:09:00Z">
                  <w:rPr/>
                </w:rPrChange>
              </w:rPr>
              <w:t>7</w:t>
            </w:r>
          </w:p>
        </w:tc>
        <w:tc>
          <w:tcPr>
            <w:tcW w:w="2976" w:type="dxa"/>
          </w:tcPr>
          <w:p w14:paraId="41746D0F" w14:textId="5A472B26" w:rsidR="00C763EA" w:rsidRPr="00312974" w:rsidRDefault="00C763EA" w:rsidP="00166B45">
            <w:pPr>
              <w:ind w:firstLine="0"/>
              <w:rPr>
                <w:rPrChange w:id="6318" w:author="Rodion" w:date="2019-12-09T02:09:00Z">
                  <w:rPr/>
                </w:rPrChange>
              </w:rPr>
            </w:pPr>
            <w:r w:rsidRPr="00312974">
              <w:rPr>
                <w:rPrChange w:id="6319" w:author="Rodion" w:date="2019-12-09T02:09:00Z">
                  <w:rPr/>
                </w:rPrChange>
              </w:rPr>
              <w:t>CH_PD</w:t>
            </w:r>
          </w:p>
        </w:tc>
        <w:tc>
          <w:tcPr>
            <w:tcW w:w="6566" w:type="dxa"/>
          </w:tcPr>
          <w:p w14:paraId="2A88ABFF" w14:textId="5F57A091" w:rsidR="00C763EA" w:rsidRPr="00312974" w:rsidRDefault="00C763EA" w:rsidP="00166B45">
            <w:pPr>
              <w:ind w:firstLine="0"/>
              <w:rPr>
                <w:rPrChange w:id="6320" w:author="Rodion" w:date="2019-12-09T02:09:00Z">
                  <w:rPr/>
                </w:rPrChange>
              </w:rPr>
            </w:pPr>
            <w:r w:rsidRPr="00312974">
              <w:rPr>
                <w:rPrChange w:id="6321" w:author="Rodion" w:date="2019-12-09T02:09:00Z">
                  <w:rPr/>
                </w:rPrChange>
              </w:rPr>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rPr>
                <w:rPrChange w:id="6322" w:author="Rodion" w:date="2019-12-09T02:09:00Z">
                  <w:rPr/>
                </w:rPrChange>
              </w:rPr>
            </w:pPr>
            <w:r w:rsidRPr="00312974">
              <w:rPr>
                <w:rPrChange w:id="6323" w:author="Rodion" w:date="2019-12-09T02:09:00Z">
                  <w:rPr/>
                </w:rPrChange>
              </w:rPr>
              <w:t>8</w:t>
            </w:r>
          </w:p>
        </w:tc>
        <w:tc>
          <w:tcPr>
            <w:tcW w:w="2976" w:type="dxa"/>
          </w:tcPr>
          <w:p w14:paraId="4C163603" w14:textId="0B79A664" w:rsidR="00C763EA" w:rsidRPr="00312974" w:rsidRDefault="00C763EA" w:rsidP="00C763EA">
            <w:pPr>
              <w:ind w:firstLine="0"/>
              <w:rPr>
                <w:rPrChange w:id="6324" w:author="Rodion" w:date="2019-12-09T02:09:00Z">
                  <w:rPr/>
                </w:rPrChange>
              </w:rPr>
            </w:pPr>
            <w:r w:rsidRPr="00312974">
              <w:rPr>
                <w:rPrChange w:id="6325" w:author="Rodion" w:date="2019-12-09T02:09:00Z">
                  <w:rPr/>
                </w:rPrChange>
              </w:rPr>
              <w:t>TXD</w:t>
            </w:r>
          </w:p>
        </w:tc>
        <w:tc>
          <w:tcPr>
            <w:tcW w:w="6566" w:type="dxa"/>
          </w:tcPr>
          <w:p w14:paraId="0B22F81F" w14:textId="2A8B1B1A" w:rsidR="00C763EA" w:rsidRPr="00312974" w:rsidRDefault="00C763EA" w:rsidP="00C763EA">
            <w:pPr>
              <w:ind w:firstLine="0"/>
              <w:rPr>
                <w:rPrChange w:id="6326" w:author="Rodion" w:date="2019-12-09T02:09:00Z">
                  <w:rPr/>
                </w:rPrChange>
              </w:rPr>
            </w:pPr>
            <w:r w:rsidRPr="00312974">
              <w:rPr>
                <w:rPrChange w:id="6327" w:author="Rodion" w:date="2019-12-09T02:09:00Z">
                  <w:rPr/>
                </w:rPrChange>
              </w:rPr>
              <w:t xml:space="preserve">Передача даних з </w:t>
            </w:r>
            <w:r w:rsidR="00FF5E72" w:rsidRPr="00312974">
              <w:rPr>
                <w:rPrChange w:id="6328" w:author="Rodion" w:date="2019-12-09T02:09:00Z">
                  <w:rPr/>
                </w:rPrChange>
              </w:rPr>
              <w:t>і</w:t>
            </w:r>
            <w:r w:rsidRPr="00312974">
              <w:rPr>
                <w:rPrChange w:id="6329" w:author="Rodion" w:date="2019-12-09T02:09:00Z">
                  <w:rPr/>
                </w:rPrChange>
              </w:rPr>
              <w:t>нтерфейсу UART0</w:t>
            </w:r>
          </w:p>
        </w:tc>
      </w:tr>
    </w:tbl>
    <w:p w14:paraId="58FB8AF8" w14:textId="78C95B81" w:rsidR="00036393" w:rsidRPr="00312974" w:rsidRDefault="00036393" w:rsidP="00166B45">
      <w:pPr>
        <w:rPr>
          <w:ins w:id="6330" w:author="Rodion" w:date="2019-12-09T02:00:00Z"/>
          <w:rPrChange w:id="6331" w:author="Rodion" w:date="2019-12-09T02:09:00Z">
            <w:rPr>
              <w:ins w:id="6332" w:author="Rodion" w:date="2019-12-09T02:00:00Z"/>
            </w:rPr>
          </w:rPrChange>
        </w:rPr>
      </w:pPr>
    </w:p>
    <w:p w14:paraId="5FC8517B" w14:textId="77777777" w:rsidR="00036393" w:rsidRPr="00312974" w:rsidRDefault="00036393">
      <w:pPr>
        <w:spacing w:after="160" w:line="259" w:lineRule="auto"/>
        <w:ind w:firstLine="0"/>
        <w:jc w:val="left"/>
        <w:rPr>
          <w:ins w:id="6333" w:author="Rodion" w:date="2019-12-09T02:00:00Z"/>
          <w:rPrChange w:id="6334" w:author="Rodion" w:date="2019-12-09T02:09:00Z">
            <w:rPr>
              <w:ins w:id="6335" w:author="Rodion" w:date="2019-12-09T02:00:00Z"/>
            </w:rPr>
          </w:rPrChange>
        </w:rPr>
      </w:pPr>
      <w:ins w:id="6336" w:author="Rodion" w:date="2019-12-09T02:00:00Z">
        <w:r w:rsidRPr="00312974">
          <w:rPr>
            <w:rPrChange w:id="6337" w:author="Rodion" w:date="2019-12-09T02:09:00Z">
              <w:rPr/>
            </w:rPrChange>
          </w:rPr>
          <w:br w:type="page"/>
        </w:r>
      </w:ins>
    </w:p>
    <w:p w14:paraId="1691F74F" w14:textId="77777777" w:rsidR="00C763EA" w:rsidRPr="00312974" w:rsidDel="00036393" w:rsidRDefault="00C763EA" w:rsidP="00166B45">
      <w:pPr>
        <w:rPr>
          <w:del w:id="6338" w:author="Rodion" w:date="2019-12-09T02:00:00Z"/>
          <w:rPrChange w:id="6339" w:author="Rodion" w:date="2019-12-09T02:09:00Z">
            <w:rPr>
              <w:del w:id="6340" w:author="Rodion" w:date="2019-12-09T02:00:00Z"/>
            </w:rPr>
          </w:rPrChange>
        </w:rPr>
      </w:pPr>
    </w:p>
    <w:p w14:paraId="746AEE3F" w14:textId="2611884A" w:rsidR="00C763EA" w:rsidRPr="00312974" w:rsidRDefault="0044510C" w:rsidP="00166B45">
      <w:pPr>
        <w:rPr>
          <w:rPrChange w:id="6341" w:author="Rodion" w:date="2019-12-09T02:09:00Z">
            <w:rPr/>
          </w:rPrChange>
        </w:rPr>
      </w:pPr>
      <w:r w:rsidRPr="00312974">
        <w:rPr>
          <w:rPrChange w:id="6342" w:author="Rodion" w:date="2019-12-09T02:09:00Z">
            <w:rPr/>
          </w:rPrChange>
        </w:rPr>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відсканований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del w:id="6343" w:author="Rodion Kharabet" w:date="2019-12-06T02:44:00Z">
        <w:r w:rsidRPr="00312974" w:rsidDel="007F1A84">
          <w:rPr>
            <w:rPrChange w:id="6344" w:author="Rodion" w:date="2019-12-09T02:09:00Z">
              <w:rPr/>
            </w:rPrChange>
          </w:rPr>
          <w:delText xml:space="preserve">рисунку </w:delText>
        </w:r>
        <w:r w:rsidR="00597C36" w:rsidRPr="00312974" w:rsidDel="007F1A84">
          <w:rPr>
            <w:rPrChange w:id="6345" w:author="Rodion" w:date="2019-12-09T02:09:00Z">
              <w:rPr/>
            </w:rPrChange>
          </w:rPr>
          <w:delText>4.</w:delText>
        </w:r>
      </w:del>
      <w:ins w:id="6346" w:author="Rodion Kharabet" w:date="2019-12-06T02:44:00Z">
        <w:r w:rsidR="007F1A84" w:rsidRPr="00312974">
          <w:rPr>
            <w:rPrChange w:id="6347" w:author="Rodion" w:date="2019-12-09T02:09:00Z">
              <w:rPr/>
            </w:rPrChange>
          </w:rPr>
          <w:t>рисунку 3.</w:t>
        </w:r>
      </w:ins>
      <w:r w:rsidR="00597C36" w:rsidRPr="00312974">
        <w:rPr>
          <w:rPrChange w:id="6348" w:author="Rodion" w:date="2019-12-09T02:09:00Z">
            <w:rPr/>
          </w:rPrChange>
        </w:rPr>
        <w:t>15</w:t>
      </w:r>
    </w:p>
    <w:p w14:paraId="2793416D" w14:textId="5741CA90" w:rsidR="0044510C" w:rsidRPr="00312974" w:rsidRDefault="0044510C" w:rsidP="00166B45">
      <w:pPr>
        <w:rPr>
          <w:rPrChange w:id="6349" w:author="Rodion" w:date="2019-12-09T02:09:00Z">
            <w:rPr/>
          </w:rPrChange>
        </w:rPr>
      </w:pPr>
    </w:p>
    <w:p w14:paraId="1204D998" w14:textId="525CA519" w:rsidR="0044510C" w:rsidRPr="00030B2B" w:rsidRDefault="00CD1149" w:rsidP="00CD1149">
      <w:pPr>
        <w:pPrChange w:id="6350" w:author="Rodion" w:date="2019-12-09T01:57:00Z">
          <w:pPr>
            <w:jc w:val="center"/>
          </w:pPr>
        </w:pPrChange>
      </w:pPr>
      <w:ins w:id="6351" w:author="Rodion" w:date="2019-12-09T01:56:00Z">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ins>
      <w:del w:id="6352" w:author="Rodion" w:date="2019-12-09T01:57:00Z">
        <w:r w:rsidR="00597C36" w:rsidRPr="00312974" w:rsidDel="00CD1149">
          <w:rPr>
            <w:noProof/>
            <w:rPrChange w:id="6353" w:author="Rodion" w:date="2019-12-09T02:09:00Z">
              <w:rPr>
                <w:noProof/>
              </w:rPr>
            </w:rPrChange>
          </w:rPr>
          <w:drawing>
            <wp:inline distT="0" distB="0" distL="0" distR="0" wp14:anchorId="294B10D1" wp14:editId="473683C7">
              <wp:extent cx="4200524" cy="32408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0513" cy="3256249"/>
                      </a:xfrm>
                      <a:prstGeom prst="rect">
                        <a:avLst/>
                      </a:prstGeom>
                    </pic:spPr>
                  </pic:pic>
                </a:graphicData>
              </a:graphic>
            </wp:inline>
          </w:drawing>
        </w:r>
      </w:del>
    </w:p>
    <w:p w14:paraId="2789312C" w14:textId="6F64ACE1" w:rsidR="00597C36" w:rsidRPr="00030B2B" w:rsidRDefault="00597C36" w:rsidP="00597C36">
      <w:pPr>
        <w:jc w:val="center"/>
      </w:pPr>
      <w:del w:id="6354" w:author="Rodion Kharabet" w:date="2019-12-06T02:45:00Z">
        <w:r w:rsidRPr="00312974" w:rsidDel="007F1A84">
          <w:rPr>
            <w:rPrChange w:id="6355" w:author="Rodion" w:date="2019-12-09T02:09:00Z">
              <w:rPr/>
            </w:rPrChange>
          </w:rPr>
          <w:delText>Рисунок 4.</w:delText>
        </w:r>
      </w:del>
      <w:ins w:id="6356" w:author="Rodion Kharabet" w:date="2019-12-06T02:45:00Z">
        <w:r w:rsidR="007F1A84" w:rsidRPr="00312974">
          <w:rPr>
            <w:rPrChange w:id="6357" w:author="Rodion" w:date="2019-12-09T02:09:00Z">
              <w:rPr/>
            </w:rPrChange>
          </w:rPr>
          <w:t>Рисунок 3.</w:t>
        </w:r>
      </w:ins>
      <w:r w:rsidRPr="00312974">
        <w:rPr>
          <w:rPrChange w:id="6358" w:author="Rodion" w:date="2019-12-09T02:09:00Z">
            <w:rPr/>
          </w:rPrChange>
        </w:rPr>
        <w:t xml:space="preserve">15 – </w:t>
      </w:r>
      <w:ins w:id="6359" w:author="Rodion Kharabet" w:date="2019-12-06T03:35:00Z">
        <w:r w:rsidR="00B70D56" w:rsidRPr="00312974">
          <w:rPr>
            <w:rPrChange w:id="6360" w:author="Rodion" w:date="2019-12-09T02:09:00Z">
              <w:rPr>
                <w:lang w:val="en-US"/>
              </w:rPr>
            </w:rPrChange>
          </w:rPr>
          <w:t>C</w:t>
        </w:r>
      </w:ins>
      <w:del w:id="6361" w:author="Rodion Kharabet" w:date="2019-12-06T03:35:00Z">
        <w:r w:rsidRPr="00030B2B" w:rsidDel="00B70D56">
          <w:delText>с</w:delText>
        </w:r>
      </w:del>
      <w:r w:rsidRPr="00312974">
        <w:rPr>
          <w:rPrChange w:id="6362" w:author="Rodion" w:date="2019-12-09T02:09:00Z">
            <w:rPr/>
          </w:rPrChange>
        </w:rPr>
        <w:t xml:space="preserve">хема з’єднання </w:t>
      </w:r>
      <w:del w:id="6363" w:author="Rodion" w:date="2019-12-09T02:04:00Z">
        <w:r w:rsidRPr="00312974" w:rsidDel="00B14E05">
          <w:rPr>
            <w:rPrChange w:id="6364" w:author="Rodion" w:date="2019-12-09T02:09:00Z">
              <w:rPr/>
            </w:rPrChange>
          </w:rPr>
          <w:delText xml:space="preserve">ESP8266 </w:delText>
        </w:r>
      </w:del>
      <w:ins w:id="6365" w:author="Rodion" w:date="2019-12-09T02:04:00Z">
        <w:r w:rsidR="00B14E05" w:rsidRPr="00312974">
          <w:rPr>
            <w:rPrChange w:id="6366" w:author="Rodion" w:date="2019-12-09T02:09:00Z">
              <w:rPr>
                <w:lang w:val="en-US"/>
              </w:rPr>
            </w:rPrChange>
          </w:rPr>
          <w:t>E10</w:t>
        </w:r>
      </w:ins>
      <w:ins w:id="6367" w:author="Rodion" w:date="2019-12-09T02:05:00Z">
        <w:r w:rsidR="00B14E05" w:rsidRPr="00312974">
          <w:rPr>
            <w:rPrChange w:id="6368" w:author="Rodion" w:date="2019-12-09T02:09:00Z">
              <w:rPr>
                <w:lang w:val="en-US"/>
              </w:rPr>
            </w:rPrChange>
          </w:rPr>
          <w:t>05</w:t>
        </w:r>
      </w:ins>
      <w:ins w:id="6369" w:author="Rodion" w:date="2019-12-09T02:04:00Z">
        <w:r w:rsidR="00B14E05" w:rsidRPr="00030B2B">
          <w:t xml:space="preserve"> </w:t>
        </w:r>
      </w:ins>
      <w:r w:rsidRPr="00312974">
        <w:rPr>
          <w:rPrChange w:id="6370" w:author="Rodion" w:date="2019-12-09T02:09:00Z">
            <w:rPr/>
          </w:rPrChange>
        </w:rPr>
        <w:t>та ESP-</w:t>
      </w:r>
      <w:del w:id="6371" w:author="Rodion" w:date="2019-12-09T01:58:00Z">
        <w:r w:rsidRPr="00312974" w:rsidDel="00036393">
          <w:rPr>
            <w:rPrChange w:id="6372" w:author="Rodion" w:date="2019-12-09T02:09:00Z">
              <w:rPr/>
            </w:rPrChange>
          </w:rPr>
          <w:delText xml:space="preserve">01 </w:delText>
        </w:r>
        <w:r w:rsidRPr="00312974" w:rsidDel="00036393">
          <w:rPr>
            <w:highlight w:val="yellow"/>
            <w:rPrChange w:id="6373" w:author="Rodion" w:date="2019-12-09T02:09:00Z">
              <w:rPr/>
            </w:rPrChange>
          </w:rPr>
          <w:delText>(</w:delText>
        </w:r>
        <w:r w:rsidRPr="00312974" w:rsidDel="00036393">
          <w:rPr>
            <w:i/>
            <w:iCs/>
            <w:highlight w:val="yellow"/>
            <w:rPrChange w:id="6374" w:author="Rodion" w:date="2019-12-09T02:09:00Z">
              <w:rPr>
                <w:i/>
                <w:iCs/>
              </w:rPr>
            </w:rPrChange>
          </w:rPr>
          <w:delText>переделать на более красивую</w:delText>
        </w:r>
        <w:r w:rsidRPr="00312974" w:rsidDel="00036393">
          <w:rPr>
            <w:highlight w:val="yellow"/>
            <w:rPrChange w:id="6375" w:author="Rodion" w:date="2019-12-09T02:09:00Z">
              <w:rPr/>
            </w:rPrChange>
          </w:rPr>
          <w:delText>)</w:delText>
        </w:r>
      </w:del>
      <w:ins w:id="6376" w:author="Rodion" w:date="2019-12-09T01:58:00Z">
        <w:r w:rsidR="00036393" w:rsidRPr="00312974">
          <w:rPr>
            <w:rPrChange w:id="6377" w:author="Rodion" w:date="2019-12-09T02:09:00Z">
              <w:rPr>
                <w:lang w:val="ru-RU"/>
              </w:rPr>
            </w:rPrChange>
          </w:rPr>
          <w:t>01</w:t>
        </w:r>
      </w:ins>
    </w:p>
    <w:p w14:paraId="6009E4B8" w14:textId="0530DCB4" w:rsidR="0044510C" w:rsidRPr="00312974" w:rsidRDefault="0044510C" w:rsidP="00166B45">
      <w:pPr>
        <w:rPr>
          <w:rPrChange w:id="6378" w:author="Rodion" w:date="2019-12-09T02:09:00Z">
            <w:rPr/>
          </w:rPrChange>
        </w:rPr>
      </w:pPr>
    </w:p>
    <w:p w14:paraId="498BF008" w14:textId="3E65E45C" w:rsidR="0044510C" w:rsidRPr="00312974" w:rsidRDefault="0044510C" w:rsidP="00166B45">
      <w:pPr>
        <w:rPr>
          <w:rPrChange w:id="6379" w:author="Rodion" w:date="2019-12-09T02:09:00Z">
            <w:rPr/>
          </w:rPrChange>
        </w:rPr>
      </w:pPr>
      <w:r w:rsidRPr="00312974">
        <w:rPr>
          <w:rPrChange w:id="6380" w:author="Rodion" w:date="2019-12-09T02:09:00Z">
            <w:rPr/>
          </w:rPrChange>
        </w:rPr>
        <w:t>Як видно зі схеми, коже</w:t>
      </w:r>
      <w:r w:rsidR="001F04E0" w:rsidRPr="00312974">
        <w:rPr>
          <w:rPrChange w:id="6381" w:author="Rodion" w:date="2019-12-09T02:09:00Z">
            <w:rPr/>
          </w:rPrChange>
        </w:rPr>
        <w:t>н цифровий пін ESP-01 підключений до живлення через резистор. Це робиться для того, щоб під час ініціалізації модулю, на цих пінах був чітко визначений сигнал високого рівня.</w:t>
      </w:r>
      <w:r w:rsidR="00C2341E" w:rsidRPr="00312974">
        <w:rPr>
          <w:rPrChange w:id="6382" w:author="Rodion" w:date="2019-12-09T02:09:00Z">
            <w:rPr/>
          </w:rPrChange>
        </w:rPr>
        <w:t xml:space="preserve"> В </w:t>
      </w:r>
      <w:r w:rsidR="00482C82" w:rsidRPr="00312974">
        <w:rPr>
          <w:rPrChange w:id="6383" w:author="Rodion" w:date="2019-12-09T02:09:00Z">
            <w:rPr/>
          </w:rPrChange>
        </w:rPr>
        <w:t>іншому</w:t>
      </w:r>
      <w:r w:rsidR="00C2341E" w:rsidRPr="00312974">
        <w:rPr>
          <w:rPrChange w:id="6384" w:author="Rodion" w:date="2019-12-09T02:09:00Z">
            <w:rPr/>
          </w:rPrChange>
        </w:rPr>
        <w:t xml:space="preserve"> випадку сканер може </w:t>
      </w:r>
      <w:r w:rsidR="00482C82" w:rsidRPr="00312974">
        <w:rPr>
          <w:rPrChange w:id="6385" w:author="Rodion" w:date="2019-12-09T02:09:00Z">
            <w:rPr/>
          </w:rPrChange>
        </w:rPr>
        <w:t xml:space="preserve">працювати непередбачувано. Наприклад, він може </w:t>
      </w:r>
      <w:r w:rsidR="00C2341E" w:rsidRPr="00312974">
        <w:rPr>
          <w:rPrChange w:id="6386" w:author="Rodion" w:date="2019-12-09T02:09:00Z">
            <w:rPr/>
          </w:rPrChange>
        </w:rPr>
        <w:t xml:space="preserve">бути запущений в режимі прошивки, оскільки пін GPIO0 </w:t>
      </w:r>
      <w:r w:rsidR="00482C82" w:rsidRPr="00312974">
        <w:rPr>
          <w:rPrChange w:id="6387" w:author="Rodion" w:date="2019-12-09T02:09:00Z">
            <w:rPr/>
          </w:rPrChange>
        </w:rPr>
        <w:t xml:space="preserve">не мав визначеного високого </w:t>
      </w:r>
      <w:r w:rsidR="00C2341E" w:rsidRPr="00312974">
        <w:rPr>
          <w:rPrChange w:id="6388" w:author="Rodion" w:date="2019-12-09T02:09:00Z">
            <w:rPr/>
          </w:rPrChange>
        </w:rPr>
        <w:t>рі</w:t>
      </w:r>
      <w:r w:rsidR="00685D1A" w:rsidRPr="00312974">
        <w:rPr>
          <w:rPrChange w:id="6389" w:author="Rodion" w:date="2019-12-09T02:09:00Z">
            <w:rPr/>
          </w:rPrChange>
        </w:rPr>
        <w:t>в</w:t>
      </w:r>
      <w:r w:rsidR="00C2341E" w:rsidRPr="00312974">
        <w:rPr>
          <w:rPrChange w:id="6390" w:author="Rodion" w:date="2019-12-09T02:09:00Z">
            <w:rPr/>
          </w:rPrChange>
        </w:rPr>
        <w:t>н</w:t>
      </w:r>
      <w:r w:rsidR="00482C82" w:rsidRPr="00312974">
        <w:rPr>
          <w:rPrChange w:id="6391" w:author="Rodion" w:date="2019-12-09T02:09:00Z">
            <w:rPr/>
          </w:rPrChange>
        </w:rPr>
        <w:t>я</w:t>
      </w:r>
      <w:r w:rsidR="00C2341E" w:rsidRPr="00312974">
        <w:rPr>
          <w:rPrChange w:id="6392" w:author="Rodion" w:date="2019-12-09T02:09:00Z">
            <w:rPr/>
          </w:rPrChange>
        </w:rPr>
        <w:t xml:space="preserve"> сигналу на вході.</w:t>
      </w:r>
      <w:r w:rsidR="0029095A" w:rsidRPr="00312974">
        <w:rPr>
          <w:rPrChange w:id="6393" w:author="Rodion" w:date="2019-12-09T02:09:00Z">
            <w:rPr/>
          </w:rPrChange>
        </w:rPr>
        <w:t xml:space="preserve"> У </w:t>
      </w:r>
      <w:del w:id="6394" w:author="Rodion Kharabet" w:date="2019-12-06T03:02:00Z">
        <w:r w:rsidR="0029095A" w:rsidRPr="00312974" w:rsidDel="006B702B">
          <w:rPr>
            <w:rPrChange w:id="6395" w:author="Rodion" w:date="2019-12-09T02:09:00Z">
              <w:rPr/>
            </w:rPrChange>
          </w:rPr>
          <w:delText xml:space="preserve">таблиці </w:delText>
        </w:r>
        <w:r w:rsidR="004366A6" w:rsidRPr="00312974" w:rsidDel="006B702B">
          <w:rPr>
            <w:rPrChange w:id="6396" w:author="Rodion" w:date="2019-12-09T02:09:00Z">
              <w:rPr/>
            </w:rPrChange>
          </w:rPr>
          <w:delText>4.</w:delText>
        </w:r>
      </w:del>
      <w:ins w:id="6397" w:author="Rodion Kharabet" w:date="2019-12-06T03:02:00Z">
        <w:r w:rsidR="006B702B" w:rsidRPr="00312974">
          <w:rPr>
            <w:rPrChange w:id="6398" w:author="Rodion" w:date="2019-12-09T02:09:00Z">
              <w:rPr/>
            </w:rPrChange>
          </w:rPr>
          <w:t>таблиці 3.</w:t>
        </w:r>
      </w:ins>
      <w:r w:rsidR="004366A6" w:rsidRPr="00312974">
        <w:rPr>
          <w:rPrChange w:id="6399" w:author="Rodion" w:date="2019-12-09T02:09:00Z">
            <w:rPr/>
          </w:rPrChange>
        </w:rPr>
        <w:t>11</w:t>
      </w:r>
      <w:r w:rsidR="0029095A" w:rsidRPr="00312974">
        <w:rPr>
          <w:rPrChange w:id="6400" w:author="Rodion" w:date="2019-12-09T02:09:00Z">
            <w:rPr/>
          </w:rPrChange>
        </w:rPr>
        <w:t xml:space="preserve"> зображено відповідність </w:t>
      </w:r>
      <w:r w:rsidR="00685D1A" w:rsidRPr="00312974">
        <w:rPr>
          <w:rPrChange w:id="6401" w:author="Rodion" w:date="2019-12-09T02:09:00Z">
            <w:rPr/>
          </w:rPrChange>
        </w:rPr>
        <w:t xml:space="preserve">режимів, у яких буде запущений </w:t>
      </w:r>
      <w:r w:rsidR="0029095A" w:rsidRPr="00312974">
        <w:rPr>
          <w:rPrChange w:id="6402" w:author="Rodion" w:date="2019-12-09T02:09:00Z">
            <w:rPr/>
          </w:rPrChange>
        </w:rPr>
        <w:t>модул</w:t>
      </w:r>
      <w:r w:rsidR="00685D1A" w:rsidRPr="00312974">
        <w:rPr>
          <w:rPrChange w:id="6403" w:author="Rodion" w:date="2019-12-09T02:09:00Z">
            <w:rPr/>
          </w:rPrChange>
        </w:rPr>
        <w:t>ь,</w:t>
      </w:r>
      <w:r w:rsidR="0029095A" w:rsidRPr="00312974">
        <w:rPr>
          <w:rPrChange w:id="6404" w:author="Rodion" w:date="2019-12-09T02:09:00Z">
            <w:rPr/>
          </w:rPrChange>
        </w:rPr>
        <w:t xml:space="preserve"> від рівня сигналу на визначени</w:t>
      </w:r>
      <w:r w:rsidR="00685D1A" w:rsidRPr="00312974">
        <w:rPr>
          <w:rPrChange w:id="6405" w:author="Rodion" w:date="2019-12-09T02:09:00Z">
            <w:rPr/>
          </w:rPrChange>
        </w:rPr>
        <w:t>х</w:t>
      </w:r>
      <w:r w:rsidR="0029095A" w:rsidRPr="00312974">
        <w:rPr>
          <w:rPrChange w:id="6406" w:author="Rodion" w:date="2019-12-09T02:09:00Z">
            <w:rPr/>
          </w:rPrChange>
        </w:rPr>
        <w:t xml:space="preserve"> пінах</w:t>
      </w:r>
      <w:r w:rsidR="00685D1A" w:rsidRPr="00312974">
        <w:rPr>
          <w:rPrChange w:id="6407" w:author="Rodion" w:date="2019-12-09T02:09:00Z">
            <w:rPr/>
          </w:rPrChange>
        </w:rPr>
        <w:t xml:space="preserve">. </w:t>
      </w:r>
    </w:p>
    <w:p w14:paraId="6A67E962" w14:textId="050CCC5B" w:rsidR="00036393" w:rsidRPr="00312974" w:rsidRDefault="00036393">
      <w:pPr>
        <w:spacing w:after="160" w:line="259" w:lineRule="auto"/>
        <w:ind w:firstLine="0"/>
        <w:jc w:val="left"/>
        <w:rPr>
          <w:ins w:id="6408" w:author="Rodion" w:date="2019-12-09T02:00:00Z"/>
          <w:rPrChange w:id="6409" w:author="Rodion" w:date="2019-12-09T02:09:00Z">
            <w:rPr>
              <w:ins w:id="6410" w:author="Rodion" w:date="2019-12-09T02:00:00Z"/>
            </w:rPr>
          </w:rPrChange>
        </w:rPr>
      </w:pPr>
      <w:ins w:id="6411" w:author="Rodion" w:date="2019-12-09T02:00:00Z">
        <w:r w:rsidRPr="00312974">
          <w:rPr>
            <w:rPrChange w:id="6412" w:author="Rodion" w:date="2019-12-09T02:09:00Z">
              <w:rPr/>
            </w:rPrChange>
          </w:rPr>
          <w:br w:type="page"/>
        </w:r>
      </w:ins>
    </w:p>
    <w:p w14:paraId="5708644C" w14:textId="77FC9C03" w:rsidR="00685D1A" w:rsidRPr="00312974" w:rsidDel="00036393" w:rsidRDefault="00685D1A" w:rsidP="00166B45">
      <w:pPr>
        <w:rPr>
          <w:del w:id="6413" w:author="Rodion" w:date="2019-12-09T02:00:00Z"/>
          <w:rPrChange w:id="6414" w:author="Rodion" w:date="2019-12-09T02:09:00Z">
            <w:rPr>
              <w:del w:id="6415" w:author="Rodion" w:date="2019-12-09T02:00:00Z"/>
            </w:rPr>
          </w:rPrChange>
        </w:rPr>
      </w:pPr>
    </w:p>
    <w:p w14:paraId="2CE13901" w14:textId="4174A596" w:rsidR="004366A6" w:rsidRPr="00312974" w:rsidRDefault="004366A6" w:rsidP="00166B45">
      <w:pPr>
        <w:rPr>
          <w:rPrChange w:id="6416" w:author="Rodion" w:date="2019-12-09T02:09:00Z">
            <w:rPr/>
          </w:rPrChange>
        </w:rPr>
      </w:pPr>
      <w:del w:id="6417" w:author="Rodion Kharabet" w:date="2019-12-06T03:02:00Z">
        <w:r w:rsidRPr="00312974" w:rsidDel="006B702B">
          <w:rPr>
            <w:rPrChange w:id="6418" w:author="Rodion" w:date="2019-12-09T02:09:00Z">
              <w:rPr/>
            </w:rPrChange>
          </w:rPr>
          <w:delText>Таблиця 4.</w:delText>
        </w:r>
      </w:del>
      <w:ins w:id="6419" w:author="Rodion Kharabet" w:date="2019-12-06T03:02:00Z">
        <w:r w:rsidR="006B702B" w:rsidRPr="00312974">
          <w:rPr>
            <w:rPrChange w:id="6420" w:author="Rodion" w:date="2019-12-09T02:09:00Z">
              <w:rPr/>
            </w:rPrChange>
          </w:rPr>
          <w:t>Таблиця 3.</w:t>
        </w:r>
      </w:ins>
      <w:r w:rsidRPr="00312974">
        <w:rPr>
          <w:rPrChange w:id="6421" w:author="Rodion" w:date="2019-12-09T02:09:00Z">
            <w:rPr/>
          </w:rPrChange>
        </w:rPr>
        <w:t>11</w:t>
      </w:r>
    </w:p>
    <w:tbl>
      <w:tblPr>
        <w:tblStyle w:val="TableGrid"/>
        <w:tblW w:w="0" w:type="auto"/>
        <w:tblLook w:val="04A0" w:firstRow="1" w:lastRow="0" w:firstColumn="1" w:lastColumn="0" w:noHBand="0" w:noVBand="1"/>
      </w:tblPr>
      <w:tblGrid>
        <w:gridCol w:w="3518"/>
        <w:gridCol w:w="2398"/>
        <w:gridCol w:w="2258"/>
        <w:gridCol w:w="2302"/>
      </w:tblGrid>
      <w:tr w:rsidR="00685D1A" w:rsidRPr="00312974" w14:paraId="49DE7442" w14:textId="77777777" w:rsidTr="00685D1A">
        <w:tc>
          <w:tcPr>
            <w:tcW w:w="3539" w:type="dxa"/>
          </w:tcPr>
          <w:p w14:paraId="2E0D9A7F" w14:textId="7EC2C185" w:rsidR="00685D1A" w:rsidRPr="00312974" w:rsidRDefault="00685D1A" w:rsidP="00166B45">
            <w:pPr>
              <w:ind w:firstLine="0"/>
              <w:rPr>
                <w:rPrChange w:id="6422" w:author="Rodion" w:date="2019-12-09T02:09:00Z">
                  <w:rPr/>
                </w:rPrChange>
              </w:rPr>
            </w:pPr>
            <w:r w:rsidRPr="00312974">
              <w:rPr>
                <w:rPrChange w:id="6423" w:author="Rodion" w:date="2019-12-09T02:09:00Z">
                  <w:rPr/>
                </w:rPrChange>
              </w:rPr>
              <w:t>Режим</w:t>
            </w:r>
          </w:p>
        </w:tc>
        <w:tc>
          <w:tcPr>
            <w:tcW w:w="2410" w:type="dxa"/>
          </w:tcPr>
          <w:p w14:paraId="5AECB82D" w14:textId="2F1D68C6" w:rsidR="00685D1A" w:rsidRPr="00312974" w:rsidRDefault="00685D1A" w:rsidP="00166B45">
            <w:pPr>
              <w:ind w:firstLine="0"/>
              <w:rPr>
                <w:rPrChange w:id="6424" w:author="Rodion" w:date="2019-12-09T02:09:00Z">
                  <w:rPr/>
                </w:rPrChange>
              </w:rPr>
            </w:pPr>
            <w:r w:rsidRPr="00312974">
              <w:rPr>
                <w:rPrChange w:id="6425" w:author="Rodion" w:date="2019-12-09T02:09:00Z">
                  <w:rPr/>
                </w:rPrChange>
              </w:rPr>
              <w:t>GPIO15</w:t>
            </w:r>
          </w:p>
        </w:tc>
        <w:tc>
          <w:tcPr>
            <w:tcW w:w="2268" w:type="dxa"/>
          </w:tcPr>
          <w:p w14:paraId="46627F79" w14:textId="147AE460" w:rsidR="00685D1A" w:rsidRPr="00312974" w:rsidRDefault="00685D1A" w:rsidP="00166B45">
            <w:pPr>
              <w:ind w:firstLine="0"/>
              <w:rPr>
                <w:rPrChange w:id="6426" w:author="Rodion" w:date="2019-12-09T02:09:00Z">
                  <w:rPr/>
                </w:rPrChange>
              </w:rPr>
            </w:pPr>
            <w:r w:rsidRPr="00312974">
              <w:rPr>
                <w:rPrChange w:id="6427" w:author="Rodion" w:date="2019-12-09T02:09:00Z">
                  <w:rPr/>
                </w:rPrChange>
              </w:rPr>
              <w:t>GPIO0</w:t>
            </w:r>
          </w:p>
        </w:tc>
        <w:tc>
          <w:tcPr>
            <w:tcW w:w="2313" w:type="dxa"/>
          </w:tcPr>
          <w:p w14:paraId="4BC118BA" w14:textId="07DE1D3A" w:rsidR="00685D1A" w:rsidRPr="00312974" w:rsidRDefault="00685D1A" w:rsidP="00166B45">
            <w:pPr>
              <w:ind w:firstLine="0"/>
              <w:rPr>
                <w:rPrChange w:id="6428" w:author="Rodion" w:date="2019-12-09T02:09:00Z">
                  <w:rPr/>
                </w:rPrChange>
              </w:rPr>
            </w:pPr>
            <w:r w:rsidRPr="00312974">
              <w:rPr>
                <w:rPrChange w:id="6429" w:author="Rodion" w:date="2019-12-09T02:09:00Z">
                  <w:rPr/>
                </w:rPrChange>
              </w:rPr>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rPr>
                <w:rPrChange w:id="6430" w:author="Rodion" w:date="2019-12-09T02:09:00Z">
                  <w:rPr/>
                </w:rPrChange>
              </w:rPr>
            </w:pPr>
            <w:r w:rsidRPr="00312974">
              <w:rPr>
                <w:rPrChange w:id="6431" w:author="Rodion" w:date="2019-12-09T02:09:00Z">
                  <w:rPr/>
                </w:rPrChange>
              </w:rPr>
              <w:t>Прошивки</w:t>
            </w:r>
          </w:p>
        </w:tc>
        <w:tc>
          <w:tcPr>
            <w:tcW w:w="2410" w:type="dxa"/>
          </w:tcPr>
          <w:p w14:paraId="1800D52A" w14:textId="31931D98" w:rsidR="00685D1A" w:rsidRPr="00312974" w:rsidRDefault="00685D1A" w:rsidP="00166B45">
            <w:pPr>
              <w:ind w:firstLine="0"/>
              <w:rPr>
                <w:rPrChange w:id="6432" w:author="Rodion" w:date="2019-12-09T02:09:00Z">
                  <w:rPr/>
                </w:rPrChange>
              </w:rPr>
            </w:pPr>
            <w:r w:rsidRPr="00312974">
              <w:rPr>
                <w:rPrChange w:id="6433" w:author="Rodion" w:date="2019-12-09T02:09:00Z">
                  <w:rPr/>
                </w:rPrChange>
              </w:rPr>
              <w:t>Низький</w:t>
            </w:r>
          </w:p>
        </w:tc>
        <w:tc>
          <w:tcPr>
            <w:tcW w:w="2268" w:type="dxa"/>
          </w:tcPr>
          <w:p w14:paraId="72FE626E" w14:textId="0A850F50" w:rsidR="00685D1A" w:rsidRPr="00312974" w:rsidRDefault="00685D1A" w:rsidP="00166B45">
            <w:pPr>
              <w:ind w:firstLine="0"/>
              <w:rPr>
                <w:rPrChange w:id="6434" w:author="Rodion" w:date="2019-12-09T02:09:00Z">
                  <w:rPr/>
                </w:rPrChange>
              </w:rPr>
            </w:pPr>
            <w:r w:rsidRPr="00312974">
              <w:rPr>
                <w:rPrChange w:id="6435" w:author="Rodion" w:date="2019-12-09T02:09:00Z">
                  <w:rPr/>
                </w:rPrChange>
              </w:rPr>
              <w:t>Низький</w:t>
            </w:r>
          </w:p>
        </w:tc>
        <w:tc>
          <w:tcPr>
            <w:tcW w:w="2313" w:type="dxa"/>
          </w:tcPr>
          <w:p w14:paraId="2412FC51" w14:textId="3B90D289" w:rsidR="00685D1A" w:rsidRPr="00312974" w:rsidRDefault="00685D1A" w:rsidP="00166B45">
            <w:pPr>
              <w:ind w:firstLine="0"/>
              <w:rPr>
                <w:rPrChange w:id="6436" w:author="Rodion" w:date="2019-12-09T02:09:00Z">
                  <w:rPr/>
                </w:rPrChange>
              </w:rPr>
            </w:pPr>
            <w:r w:rsidRPr="00312974">
              <w:rPr>
                <w:rPrChange w:id="6437" w:author="Rodion" w:date="2019-12-09T02:09:00Z">
                  <w:rPr/>
                </w:rPrChange>
              </w:rPr>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rPr>
                <w:rPrChange w:id="6438" w:author="Rodion" w:date="2019-12-09T02:09:00Z">
                  <w:rPr/>
                </w:rPrChange>
              </w:rPr>
            </w:pPr>
            <w:r w:rsidRPr="00312974">
              <w:rPr>
                <w:rPrChange w:id="6439" w:author="Rodion" w:date="2019-12-09T02:09:00Z">
                  <w:rPr/>
                </w:rPrChange>
              </w:rPr>
              <w:t>Запуск з флеш-пам'яті</w:t>
            </w:r>
          </w:p>
        </w:tc>
        <w:tc>
          <w:tcPr>
            <w:tcW w:w="2410" w:type="dxa"/>
          </w:tcPr>
          <w:p w14:paraId="1B303840" w14:textId="309A7EAB" w:rsidR="00685D1A" w:rsidRPr="00312974" w:rsidRDefault="00685D1A" w:rsidP="00166B45">
            <w:pPr>
              <w:ind w:firstLine="0"/>
              <w:rPr>
                <w:rPrChange w:id="6440" w:author="Rodion" w:date="2019-12-09T02:09:00Z">
                  <w:rPr/>
                </w:rPrChange>
              </w:rPr>
            </w:pPr>
            <w:r w:rsidRPr="00312974">
              <w:rPr>
                <w:rPrChange w:id="6441" w:author="Rodion" w:date="2019-12-09T02:09:00Z">
                  <w:rPr/>
                </w:rPrChange>
              </w:rPr>
              <w:t>Низький</w:t>
            </w:r>
          </w:p>
        </w:tc>
        <w:tc>
          <w:tcPr>
            <w:tcW w:w="2268" w:type="dxa"/>
          </w:tcPr>
          <w:p w14:paraId="23EAAF2A" w14:textId="0110D45A" w:rsidR="00685D1A" w:rsidRPr="00312974" w:rsidRDefault="00685D1A" w:rsidP="00166B45">
            <w:pPr>
              <w:ind w:firstLine="0"/>
              <w:rPr>
                <w:rPrChange w:id="6442" w:author="Rodion" w:date="2019-12-09T02:09:00Z">
                  <w:rPr/>
                </w:rPrChange>
              </w:rPr>
            </w:pPr>
            <w:r w:rsidRPr="00312974">
              <w:rPr>
                <w:rPrChange w:id="6443" w:author="Rodion" w:date="2019-12-09T02:09:00Z">
                  <w:rPr/>
                </w:rPrChange>
              </w:rPr>
              <w:t>Високий</w:t>
            </w:r>
          </w:p>
        </w:tc>
        <w:tc>
          <w:tcPr>
            <w:tcW w:w="2313" w:type="dxa"/>
          </w:tcPr>
          <w:p w14:paraId="7D4EB5C5" w14:textId="474C12B1" w:rsidR="00685D1A" w:rsidRPr="00312974" w:rsidRDefault="00685D1A" w:rsidP="00166B45">
            <w:pPr>
              <w:ind w:firstLine="0"/>
              <w:rPr>
                <w:rPrChange w:id="6444" w:author="Rodion" w:date="2019-12-09T02:09:00Z">
                  <w:rPr/>
                </w:rPrChange>
              </w:rPr>
            </w:pPr>
            <w:r w:rsidRPr="00312974">
              <w:rPr>
                <w:rPrChange w:id="6445" w:author="Rodion" w:date="2019-12-09T02:09:00Z">
                  <w:rPr/>
                </w:rPrChange>
              </w:rPr>
              <w:t>Високий</w:t>
            </w:r>
          </w:p>
        </w:tc>
      </w:tr>
    </w:tbl>
    <w:p w14:paraId="27E68A7F" w14:textId="525BE734" w:rsidR="00685D1A" w:rsidRPr="00312974" w:rsidRDefault="00685D1A" w:rsidP="00166B45">
      <w:pPr>
        <w:rPr>
          <w:rPrChange w:id="6446" w:author="Rodion" w:date="2019-12-09T02:09:00Z">
            <w:rPr/>
          </w:rPrChange>
        </w:rPr>
      </w:pPr>
    </w:p>
    <w:p w14:paraId="2AC19128" w14:textId="173C01E8" w:rsidR="00685D1A" w:rsidRPr="00312974" w:rsidRDefault="00631660" w:rsidP="00166B45">
      <w:pPr>
        <w:rPr>
          <w:rPrChange w:id="6447" w:author="Rodion" w:date="2019-12-09T02:09:00Z">
            <w:rPr/>
          </w:rPrChange>
        </w:rPr>
      </w:pPr>
      <w:r w:rsidRPr="00312974">
        <w:rPr>
          <w:rPrChange w:id="6448" w:author="Rodion" w:date="2019-12-09T02:09:00Z">
            <w:rPr/>
          </w:rPrChange>
        </w:rPr>
        <w:t>Для програмування модулю ESP-01 було використано середовище розробки Arduino IDE та мову програмування C.</w:t>
      </w:r>
    </w:p>
    <w:p w14:paraId="7421CE16" w14:textId="7D1B9E04" w:rsidR="006E45D4" w:rsidRPr="00312974" w:rsidRDefault="006E45D4" w:rsidP="00166B45">
      <w:pPr>
        <w:rPr>
          <w:rPrChange w:id="6449" w:author="Rodion" w:date="2019-12-09T02:09:00Z">
            <w:rPr/>
          </w:rPrChange>
        </w:rPr>
      </w:pPr>
      <w:r w:rsidRPr="00312974">
        <w:rPr>
          <w:rPrChange w:id="6450" w:author="Rodion" w:date="2019-12-09T02:09:00Z">
            <w:rPr/>
          </w:rPrChange>
        </w:rPr>
        <w:t xml:space="preserve">Щоб передавати інформацію через Інтернет, модуль має підключитися до Wi-Fi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rPr>
          <w:rPrChange w:id="6451" w:author="Rodion" w:date="2019-12-09T02:09:00Z">
            <w:rPr/>
          </w:rPrChange>
        </w:rPr>
        <w:t xml:space="preserve">Тому було вирішено додати відповідний шаблон поведінки до програми. </w:t>
      </w:r>
    </w:p>
    <w:p w14:paraId="2789ECED" w14:textId="2007CABD" w:rsidR="00350FD1" w:rsidRPr="00312974" w:rsidRDefault="00350FD1" w:rsidP="00166B45">
      <w:pPr>
        <w:rPr>
          <w:rPrChange w:id="6452" w:author="Rodion" w:date="2019-12-09T02:09:00Z">
            <w:rPr/>
          </w:rPrChange>
        </w:rPr>
      </w:pPr>
      <w:r w:rsidRPr="00312974">
        <w:rPr>
          <w:rPrChange w:id="6453" w:author="Rodion" w:date="2019-12-09T02:09:00Z">
            <w:rPr/>
          </w:rPrChange>
        </w:rPr>
        <w:t xml:space="preserve">При запуску, модуль сканує наявні в </w:t>
      </w:r>
      <w:r w:rsidR="006402FB" w:rsidRPr="00312974">
        <w:rPr>
          <w:rPrChange w:id="6454" w:author="Rodion" w:date="2019-12-09T02:09:00Z">
            <w:rPr/>
          </w:rPrChange>
        </w:rPr>
        <w:t>радіусі</w:t>
      </w:r>
      <w:r w:rsidRPr="00312974">
        <w:rPr>
          <w:rPrChange w:id="6455" w:author="Rodion" w:date="2019-12-09T02:09:00Z">
            <w:rPr/>
          </w:rPrChange>
        </w:rPr>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rPr>
          <w:rPrChange w:id="6456" w:author="Rodion" w:date="2019-12-09T02:09:00Z">
            <w:rPr/>
          </w:rPrChange>
        </w:rPr>
        <w:t>підключитися</w:t>
      </w:r>
      <w:r w:rsidRPr="00312974">
        <w:rPr>
          <w:rPrChange w:id="6457" w:author="Rodion" w:date="2019-12-09T02:09:00Z">
            <w:rPr/>
          </w:rPrChange>
        </w:rPr>
        <w:t xml:space="preserve"> до цієї точку доступу. Наступним кроком відкриється веб сторінка, що зазвичай знаходиться за </w:t>
      </w:r>
      <w:r w:rsidR="00C91726" w:rsidRPr="00312974">
        <w:rPr>
          <w:rPrChange w:id="6458" w:author="Rodion" w:date="2019-12-09T02:09:00Z">
            <w:rPr/>
          </w:rPrChange>
        </w:rPr>
        <w:t>адресою</w:t>
      </w:r>
      <w:r w:rsidRPr="00312974">
        <w:rPr>
          <w:rPrChange w:id="6459" w:author="Rodion" w:date="2019-12-09T02:09:00Z">
            <w:rPr/>
          </w:rPrChange>
        </w:rPr>
        <w:t xml:space="preserve"> </w:t>
      </w:r>
      <w:r w:rsidR="00236C42" w:rsidRPr="00030B2B">
        <w:fldChar w:fldCharType="begin"/>
      </w:r>
      <w:r w:rsidR="00236C42" w:rsidRPr="00312974">
        <w:rPr>
          <w:rPrChange w:id="6460" w:author="Rodion" w:date="2019-12-09T02:09:00Z">
            <w:rPr/>
          </w:rPrChange>
        </w:rPr>
        <w:instrText xml:space="preserve"> HYPERLINK "http://192.168.4.1" </w:instrText>
      </w:r>
      <w:r w:rsidR="00236C42" w:rsidRPr="00312974">
        <w:rPr>
          <w:rPrChange w:id="6461" w:author="Rodion" w:date="2019-12-09T02:09:00Z">
            <w:rPr/>
          </w:rPrChange>
        </w:rPr>
        <w:fldChar w:fldCharType="separate"/>
      </w:r>
      <w:r w:rsidRPr="00312974">
        <w:rPr>
          <w:rStyle w:val="Hyperlink"/>
          <w:rPrChange w:id="6462" w:author="Rodion" w:date="2019-12-09T02:09:00Z">
            <w:rPr>
              <w:rStyle w:val="Hyperlink"/>
            </w:rPr>
          </w:rPrChange>
        </w:rPr>
        <w:t>http://192.168.4.1</w:t>
      </w:r>
      <w:r w:rsidR="00236C42" w:rsidRPr="00312974">
        <w:rPr>
          <w:rStyle w:val="Hyperlink"/>
          <w:rPrChange w:id="6463" w:author="Rodion" w:date="2019-12-09T02:09:00Z">
            <w:rPr>
              <w:rStyle w:val="Hyperlink"/>
            </w:rPr>
          </w:rPrChange>
        </w:rPr>
        <w:fldChar w:fldCharType="end"/>
      </w:r>
      <w:r w:rsidRPr="00030B2B">
        <w:t xml:space="preserve">. Це </w:t>
      </w:r>
      <w:del w:id="6464" w:author="Rodion Kharabet" w:date="2019-12-06T03:35:00Z">
        <w:r w:rsidRPr="00312974" w:rsidDel="00B70D56">
          <w:rPr>
            <w:rPrChange w:id="6465" w:author="Rodion" w:date="2019-12-09T02:09:00Z">
              <w:rPr/>
            </w:rPrChange>
          </w:rPr>
          <w:delText xml:space="preserve">проста </w:delText>
        </w:r>
      </w:del>
      <w:r w:rsidRPr="00312974">
        <w:rPr>
          <w:rPrChange w:id="6466" w:author="Rodion" w:date="2019-12-09T02:09:00Z">
            <w:rPr/>
          </w:rPrChange>
        </w:rPr>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Wi-Fi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rPr>
          <w:rPrChange w:id="6467" w:author="Rodion" w:date="2019-12-09T02:09:00Z">
            <w:rPr/>
          </w:rPrChange>
        </w:rPr>
        <w:t>перезавантажується</w:t>
      </w:r>
      <w:r w:rsidRPr="00312974">
        <w:rPr>
          <w:rPrChange w:id="6468" w:author="Rodion" w:date="2019-12-09T02:09:00Z">
            <w:rPr/>
          </w:rPrChange>
        </w:rPr>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rPr>
          <w:rPrChange w:id="6469" w:author="Rodion" w:date="2019-12-09T02:09:00Z">
            <w:rPr/>
          </w:rPrChange>
        </w:rPr>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rPr>
          <w:rPrChange w:id="6470" w:author="Rodion" w:date="2019-12-09T02:09:00Z">
            <w:rPr/>
          </w:rPrChange>
        </w:rPr>
        <w:t xml:space="preserve"> Сторінку конфігурації точки </w:t>
      </w:r>
      <w:r w:rsidR="00C91726" w:rsidRPr="00312974">
        <w:rPr>
          <w:rPrChange w:id="6471" w:author="Rodion" w:date="2019-12-09T02:09:00Z">
            <w:rPr/>
          </w:rPrChange>
        </w:rPr>
        <w:t>доступу</w:t>
      </w:r>
      <w:r w:rsidR="00967D59" w:rsidRPr="00312974">
        <w:rPr>
          <w:rPrChange w:id="6472" w:author="Rodion" w:date="2019-12-09T02:09:00Z">
            <w:rPr/>
          </w:rPrChange>
        </w:rPr>
        <w:t xml:space="preserve"> для модуля ESP8266 наведено на </w:t>
      </w:r>
      <w:del w:id="6473" w:author="Rodion Kharabet" w:date="2019-12-06T02:44:00Z">
        <w:r w:rsidR="00967D59" w:rsidRPr="00312974" w:rsidDel="007F1A84">
          <w:rPr>
            <w:rPrChange w:id="6474" w:author="Rodion" w:date="2019-12-09T02:09:00Z">
              <w:rPr/>
            </w:rPrChange>
          </w:rPr>
          <w:delText xml:space="preserve">рисунку </w:delText>
        </w:r>
        <w:r w:rsidR="004366A6" w:rsidRPr="00312974" w:rsidDel="007F1A84">
          <w:rPr>
            <w:rPrChange w:id="6475" w:author="Rodion" w:date="2019-12-09T02:09:00Z">
              <w:rPr/>
            </w:rPrChange>
          </w:rPr>
          <w:delText>4.</w:delText>
        </w:r>
      </w:del>
      <w:ins w:id="6476" w:author="Rodion Kharabet" w:date="2019-12-06T02:44:00Z">
        <w:r w:rsidR="007F1A84" w:rsidRPr="00312974">
          <w:rPr>
            <w:rPrChange w:id="6477" w:author="Rodion" w:date="2019-12-09T02:09:00Z">
              <w:rPr/>
            </w:rPrChange>
          </w:rPr>
          <w:t>рисунку 3.</w:t>
        </w:r>
      </w:ins>
      <w:r w:rsidR="004366A6" w:rsidRPr="00312974">
        <w:rPr>
          <w:rPrChange w:id="6478" w:author="Rodion" w:date="2019-12-09T02:09:00Z">
            <w:rPr/>
          </w:rPrChange>
        </w:rPr>
        <w:t>16</w:t>
      </w:r>
      <w:r w:rsidR="00967D59" w:rsidRPr="00312974">
        <w:rPr>
          <w:rPrChange w:id="6479" w:author="Rodion" w:date="2019-12-09T02:09:00Z">
            <w:rPr/>
          </w:rPrChange>
        </w:rPr>
        <w:t>.</w:t>
      </w:r>
    </w:p>
    <w:p w14:paraId="72149712" w14:textId="28845BAC" w:rsidR="00036393" w:rsidRPr="00312974" w:rsidRDefault="00036393">
      <w:pPr>
        <w:spacing w:after="160" w:line="259" w:lineRule="auto"/>
        <w:ind w:firstLine="0"/>
        <w:jc w:val="left"/>
        <w:rPr>
          <w:ins w:id="6480" w:author="Rodion" w:date="2019-12-09T02:00:00Z"/>
          <w:rPrChange w:id="6481" w:author="Rodion" w:date="2019-12-09T02:09:00Z">
            <w:rPr>
              <w:ins w:id="6482" w:author="Rodion" w:date="2019-12-09T02:00:00Z"/>
            </w:rPr>
          </w:rPrChange>
        </w:rPr>
      </w:pPr>
      <w:ins w:id="6483" w:author="Rodion" w:date="2019-12-09T02:00:00Z">
        <w:r w:rsidRPr="00312974">
          <w:rPr>
            <w:rPrChange w:id="6484" w:author="Rodion" w:date="2019-12-09T02:09:00Z">
              <w:rPr/>
            </w:rPrChange>
          </w:rPr>
          <w:br w:type="page"/>
        </w:r>
      </w:ins>
    </w:p>
    <w:p w14:paraId="78BDA7FA" w14:textId="77777777" w:rsidR="007C6CD9" w:rsidRPr="00312974" w:rsidDel="00036393" w:rsidRDefault="007C6CD9" w:rsidP="00166B45">
      <w:pPr>
        <w:rPr>
          <w:del w:id="6485" w:author="Rodion" w:date="2019-12-09T02:00:00Z"/>
          <w:rPrChange w:id="6486" w:author="Rodion" w:date="2019-12-09T02:09:00Z">
            <w:rPr>
              <w:del w:id="6487" w:author="Rodion" w:date="2019-12-09T02:00:00Z"/>
            </w:rPr>
          </w:rPrChange>
        </w:rPr>
      </w:pPr>
    </w:p>
    <w:p w14:paraId="3095D5CE" w14:textId="54FBF312" w:rsidR="007C6CD9" w:rsidRPr="00030B2B" w:rsidRDefault="007C6CD9" w:rsidP="007C6CD9">
      <w:pPr>
        <w:jc w:val="center"/>
      </w:pPr>
      <w:r w:rsidRPr="00030B2B">
        <w:rPr>
          <w:noProof/>
        </w:rPr>
        <w:drawing>
          <wp:inline distT="0" distB="0" distL="0" distR="0" wp14:anchorId="17ABC822" wp14:editId="22C404E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79BD195A" w:rsidR="00967D59" w:rsidRPr="00312974" w:rsidRDefault="00967D59" w:rsidP="007C6CD9">
      <w:pPr>
        <w:jc w:val="center"/>
        <w:rPr>
          <w:rPrChange w:id="6488" w:author="Rodion" w:date="2019-12-09T02:09:00Z">
            <w:rPr/>
          </w:rPrChange>
        </w:rPr>
      </w:pPr>
      <w:del w:id="6489" w:author="Rodion Kharabet" w:date="2019-12-06T02:45:00Z">
        <w:r w:rsidRPr="00312974" w:rsidDel="007F1A84">
          <w:rPr>
            <w:rPrChange w:id="6490" w:author="Rodion" w:date="2019-12-09T02:09:00Z">
              <w:rPr/>
            </w:rPrChange>
          </w:rPr>
          <w:delText>Рисунок</w:delText>
        </w:r>
        <w:r w:rsidR="004366A6" w:rsidRPr="00312974" w:rsidDel="007F1A84">
          <w:rPr>
            <w:rPrChange w:id="6491" w:author="Rodion" w:date="2019-12-09T02:09:00Z">
              <w:rPr/>
            </w:rPrChange>
          </w:rPr>
          <w:delText xml:space="preserve"> 4.</w:delText>
        </w:r>
      </w:del>
      <w:ins w:id="6492" w:author="Rodion Kharabet" w:date="2019-12-06T02:45:00Z">
        <w:r w:rsidR="007F1A84" w:rsidRPr="00312974">
          <w:rPr>
            <w:rPrChange w:id="6493" w:author="Rodion" w:date="2019-12-09T02:09:00Z">
              <w:rPr/>
            </w:rPrChange>
          </w:rPr>
          <w:t>Рисунок 3.</w:t>
        </w:r>
      </w:ins>
      <w:r w:rsidR="004366A6" w:rsidRPr="00312974">
        <w:rPr>
          <w:rPrChange w:id="6494" w:author="Rodion" w:date="2019-12-09T02:09:00Z">
            <w:rPr/>
          </w:rPrChange>
        </w:rPr>
        <w:t>16</w:t>
      </w:r>
      <w:r w:rsidRPr="00312974">
        <w:rPr>
          <w:rPrChange w:id="6495" w:author="Rodion" w:date="2019-12-09T02:09:00Z">
            <w:rPr/>
          </w:rPrChange>
        </w:rPr>
        <w:t xml:space="preserve"> – Сторінка конфігурації точки доступу</w:t>
      </w:r>
    </w:p>
    <w:p w14:paraId="7A75079C" w14:textId="1F989CB0" w:rsidR="007C6CD9" w:rsidRPr="00312974" w:rsidRDefault="007C6CD9" w:rsidP="00166B45">
      <w:pPr>
        <w:rPr>
          <w:rPrChange w:id="6496" w:author="Rodion" w:date="2019-12-09T02:09:00Z">
            <w:rPr/>
          </w:rPrChange>
        </w:rPr>
      </w:pPr>
    </w:p>
    <w:p w14:paraId="0664D750" w14:textId="5D39D86E" w:rsidR="00FB5957" w:rsidRPr="00312974" w:rsidRDefault="00FB5957" w:rsidP="00FB5957">
      <w:pPr>
        <w:pStyle w:val="Heading3"/>
        <w:rPr>
          <w:rPrChange w:id="6497" w:author="Rodion" w:date="2019-12-09T02:09:00Z">
            <w:rPr/>
          </w:rPrChange>
        </w:rPr>
      </w:pPr>
      <w:del w:id="6498" w:author="Rodion Kharabet" w:date="2019-12-06T03:53:00Z">
        <w:r w:rsidRPr="00312974" w:rsidDel="003969F0">
          <w:rPr>
            <w:rPrChange w:id="6499" w:author="Rodion" w:date="2019-12-09T02:09:00Z">
              <w:rPr/>
            </w:rPrChange>
          </w:rPr>
          <w:delText>4</w:delText>
        </w:r>
      </w:del>
      <w:bookmarkStart w:id="6500" w:name="_Toc26763226"/>
      <w:ins w:id="6501" w:author="Rodion Kharabet" w:date="2019-12-06T03:53:00Z">
        <w:r w:rsidR="003969F0" w:rsidRPr="00312974">
          <w:rPr>
            <w:rPrChange w:id="6502" w:author="Rodion" w:date="2019-12-09T02:09:00Z">
              <w:rPr/>
            </w:rPrChange>
          </w:rPr>
          <w:t>3</w:t>
        </w:r>
      </w:ins>
      <w:r w:rsidRPr="00312974">
        <w:rPr>
          <w:rPrChange w:id="6503" w:author="Rodion" w:date="2019-12-09T02:09:00Z">
            <w:rPr/>
          </w:rPrChange>
        </w:rPr>
        <w:t>.4.2 Пристрій радіочастотної ідентифікації</w:t>
      </w:r>
      <w:bookmarkEnd w:id="6500"/>
    </w:p>
    <w:p w14:paraId="3CBFD0A6" w14:textId="789236FA" w:rsidR="00FB5957" w:rsidRPr="00312974" w:rsidRDefault="00FB5957" w:rsidP="00166B45">
      <w:pPr>
        <w:rPr>
          <w:rPrChange w:id="6504" w:author="Rodion" w:date="2019-12-09T02:09:00Z">
            <w:rPr/>
          </w:rPrChange>
        </w:rPr>
      </w:pPr>
    </w:p>
    <w:p w14:paraId="1D693C8F" w14:textId="397B3F2E" w:rsidR="00396EAC" w:rsidRPr="00312974" w:rsidRDefault="00ED1CD9" w:rsidP="00166B45">
      <w:pPr>
        <w:rPr>
          <w:rPrChange w:id="6505" w:author="Rodion" w:date="2019-12-09T02:09:00Z">
            <w:rPr/>
          </w:rPrChange>
        </w:rPr>
      </w:pPr>
      <w:r w:rsidRPr="00312974">
        <w:rPr>
          <w:rPrChange w:id="6506" w:author="Rodion" w:date="2019-12-09T02:09:00Z">
            <w:rPr/>
          </w:rPrChange>
        </w:rPr>
        <w:t xml:space="preserve">Для підтримки технології радіочастотної ідентифікації необхідно </w:t>
      </w:r>
      <w:r w:rsidR="00396EAC" w:rsidRPr="00312974">
        <w:rPr>
          <w:rPrChange w:id="6507" w:author="Rodion" w:date="2019-12-09T02:09:00Z">
            <w:rPr/>
          </w:rPrChange>
        </w:rPr>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029DF667" w:rsidR="00B1633C" w:rsidRPr="00312974" w:rsidRDefault="00B1633C" w:rsidP="00166B45">
      <w:pPr>
        <w:rPr>
          <w:rPrChange w:id="6508" w:author="Rodion" w:date="2019-12-09T02:09:00Z">
            <w:rPr/>
          </w:rPrChange>
        </w:rPr>
      </w:pPr>
      <w:r w:rsidRPr="00312974">
        <w:rPr>
          <w:rPrChange w:id="6509" w:author="Rodion" w:date="2019-12-09T02:09:00Z">
            <w:rPr/>
          </w:rPrChange>
        </w:rPr>
        <w:t xml:space="preserve">Для сканування </w:t>
      </w:r>
      <w:del w:id="6510" w:author="Rodion Kharabet" w:date="2019-12-06T02:37:00Z">
        <w:r w:rsidRPr="00312974" w:rsidDel="005A2358">
          <w:rPr>
            <w:rPrChange w:id="6511" w:author="Rodion" w:date="2019-12-09T02:09:00Z">
              <w:rPr/>
            </w:rPrChange>
          </w:rPr>
          <w:delText>RFID міток</w:delText>
        </w:r>
      </w:del>
      <w:ins w:id="6512" w:author="Rodion Kharabet" w:date="2019-12-06T02:37:00Z">
        <w:r w:rsidR="005A2358" w:rsidRPr="00312974">
          <w:rPr>
            <w:rPrChange w:id="6513" w:author="Rodion" w:date="2019-12-09T02:09:00Z">
              <w:rPr/>
            </w:rPrChange>
          </w:rPr>
          <w:t>RFID-міток</w:t>
        </w:r>
      </w:ins>
      <w:r w:rsidRPr="00312974">
        <w:rPr>
          <w:rPrChange w:id="6514" w:author="Rodion" w:date="2019-12-09T02:09:00Z">
            <w:rPr/>
          </w:rPrChange>
        </w:rPr>
        <w:t xml:space="preserve"> було обрано </w:t>
      </w:r>
      <w:r w:rsidR="0054043E" w:rsidRPr="00312974">
        <w:rPr>
          <w:rPrChange w:id="6515" w:author="Rodion" w:date="2019-12-09T02:09:00Z">
            <w:rPr/>
          </w:rPrChange>
        </w:rPr>
        <w:t>модуль RC522</w:t>
      </w:r>
      <w:r w:rsidR="00A9211E" w:rsidRPr="00312974">
        <w:rPr>
          <w:rPrChange w:id="6516" w:author="Rodion" w:date="2019-12-09T02:09:00Z">
            <w:rPr/>
          </w:rPrChange>
        </w:rPr>
        <w:t xml:space="preserve">. Це один з найдоступніших модулів для зчитування радіочастотних міток. Він побудований на базі </w:t>
      </w:r>
      <w:r w:rsidR="00DF7370" w:rsidRPr="00312974">
        <w:rPr>
          <w:rPrChange w:id="6517" w:author="Rodion" w:date="2019-12-09T02:09:00Z">
            <w:rPr/>
          </w:rPrChange>
        </w:rPr>
        <w:lastRenderedPageBreak/>
        <w:t>інтегральної мікросхеми</w:t>
      </w:r>
      <w:r w:rsidR="00A9211E" w:rsidRPr="00312974">
        <w:rPr>
          <w:rPrChange w:id="6518" w:author="Rodion" w:date="2019-12-09T02:09:00Z">
            <w:rPr/>
          </w:rPrChange>
        </w:rPr>
        <w:t xml:space="preserve"> MFRC522</w:t>
      </w:r>
      <w:r w:rsidR="00DF7370" w:rsidRPr="00312974">
        <w:rPr>
          <w:rPrChange w:id="6519" w:author="Rodion" w:date="2019-12-09T02:09:00Z">
            <w:rPr/>
          </w:rPrChange>
        </w:rPr>
        <w:t xml:space="preserve">, що виробляється компанією NXP. Модуль сканеру може взаємодіяти з </w:t>
      </w:r>
      <w:r w:rsidR="00DD4F15" w:rsidRPr="00312974">
        <w:rPr>
          <w:rPrChange w:id="6520" w:author="Rodion" w:date="2019-12-09T02:09:00Z">
            <w:rPr/>
          </w:rPrChange>
        </w:rPr>
        <w:t>зовнішнім</w:t>
      </w:r>
      <w:r w:rsidR="00DF7370" w:rsidRPr="00312974">
        <w:rPr>
          <w:rPrChange w:id="6521" w:author="Rodion" w:date="2019-12-09T02:09:00Z">
            <w:rPr/>
          </w:rPrChange>
        </w:rPr>
        <w:t xml:space="preserve"> мікроконтролером через SPI інтерфейс</w:t>
      </w:r>
      <w:ins w:id="6522" w:author="Rodion Kharabet" w:date="2019-12-06T03:36:00Z">
        <w:r w:rsidR="00B70D56" w:rsidRPr="00312974">
          <w:rPr>
            <w:rPrChange w:id="6523" w:author="Rodion" w:date="2019-12-09T02:09:00Z">
              <w:rPr>
                <w:lang w:val="en-US"/>
              </w:rPr>
            </w:rPrChange>
          </w:rPr>
          <w:t>,</w:t>
        </w:r>
      </w:ins>
      <w:del w:id="6524" w:author="Rodion Kharabet" w:date="2019-12-06T03:36:00Z">
        <w:r w:rsidR="00DF7370" w:rsidRPr="00030B2B" w:rsidDel="00B70D56">
          <w:delText>у</w:delText>
        </w:r>
      </w:del>
      <w:r w:rsidR="00DF7370" w:rsidRPr="00312974">
        <w:rPr>
          <w:rPrChange w:id="6525" w:author="Rodion" w:date="2019-12-09T02:09:00Z">
            <w:rPr/>
          </w:rPrChange>
        </w:rPr>
        <w:t xml:space="preserve"> що </w:t>
      </w:r>
      <w:r w:rsidR="00C91726" w:rsidRPr="00312974">
        <w:rPr>
          <w:rPrChange w:id="6526" w:author="Rodion" w:date="2019-12-09T02:09:00Z">
            <w:rPr/>
          </w:rPrChange>
        </w:rPr>
        <w:t>складається</w:t>
      </w:r>
      <w:r w:rsidR="00DF7370" w:rsidRPr="00312974">
        <w:rPr>
          <w:rPrChange w:id="6527" w:author="Rodion" w:date="2019-12-09T02:09:00Z">
            <w:rPr/>
          </w:rPrChange>
        </w:rPr>
        <w:t xml:space="preserve"> з чотирьох пінів. Максимальна швидкість обміну даними складає 10 Мбіт/с. Також підтримуються інтерфейси UART та </w:t>
      </w:r>
      <w:r w:rsidR="00266407" w:rsidRPr="00312974">
        <w:rPr>
          <w:rPrChange w:id="6528" w:author="Rodion" w:date="2019-12-09T02:09:00Z">
            <w:rPr/>
          </w:rPrChange>
        </w:rPr>
        <w:t>I²C</w:t>
      </w:r>
      <w:r w:rsidR="00DF7370" w:rsidRPr="00312974">
        <w:rPr>
          <w:rPrChange w:id="6529" w:author="Rodion" w:date="2019-12-09T02:09:00Z">
            <w:rPr/>
          </w:rPrChange>
        </w:rPr>
        <w:t xml:space="preserve"> для зовнішньої комунікації</w:t>
      </w:r>
      <w:r w:rsidR="001B1331" w:rsidRPr="00312974">
        <w:rPr>
          <w:rPrChange w:id="6530" w:author="Rodion" w:date="2019-12-09T02:09:00Z">
            <w:rPr/>
          </w:rPrChange>
        </w:rPr>
        <w:t xml:space="preserve"> [64]</w:t>
      </w:r>
      <w:r w:rsidR="00F934DB" w:rsidRPr="00312974">
        <w:rPr>
          <w:rPrChange w:id="6531" w:author="Rodion" w:date="2019-12-09T02:09:00Z">
            <w:rPr/>
          </w:rPrChange>
        </w:rPr>
        <w:t xml:space="preserve">. Модуль RC522 зображено на </w:t>
      </w:r>
      <w:del w:id="6532" w:author="Rodion Kharabet" w:date="2019-12-06T02:44:00Z">
        <w:r w:rsidR="00F934DB" w:rsidRPr="00312974" w:rsidDel="007F1A84">
          <w:rPr>
            <w:rPrChange w:id="6533" w:author="Rodion" w:date="2019-12-09T02:09:00Z">
              <w:rPr/>
            </w:rPrChange>
          </w:rPr>
          <w:delText xml:space="preserve">рисунку </w:delText>
        </w:r>
        <w:r w:rsidR="001C030E" w:rsidRPr="00312974" w:rsidDel="007F1A84">
          <w:rPr>
            <w:rPrChange w:id="6534" w:author="Rodion" w:date="2019-12-09T02:09:00Z">
              <w:rPr/>
            </w:rPrChange>
          </w:rPr>
          <w:delText>4.</w:delText>
        </w:r>
      </w:del>
      <w:ins w:id="6535" w:author="Rodion Kharabet" w:date="2019-12-06T02:44:00Z">
        <w:r w:rsidR="007F1A84" w:rsidRPr="00312974">
          <w:rPr>
            <w:rPrChange w:id="6536" w:author="Rodion" w:date="2019-12-09T02:09:00Z">
              <w:rPr/>
            </w:rPrChange>
          </w:rPr>
          <w:t>рисунку 3.</w:t>
        </w:r>
      </w:ins>
      <w:r w:rsidR="001C030E" w:rsidRPr="00312974">
        <w:rPr>
          <w:rPrChange w:id="6537" w:author="Rodion" w:date="2019-12-09T02:09:00Z">
            <w:rPr/>
          </w:rPrChange>
        </w:rPr>
        <w:t>17</w:t>
      </w:r>
      <w:r w:rsidR="00F934DB" w:rsidRPr="00312974">
        <w:rPr>
          <w:rPrChange w:id="6538" w:author="Rodion" w:date="2019-12-09T02:09:00Z">
            <w:rPr/>
          </w:rPrChange>
        </w:rPr>
        <w:t>.</w:t>
      </w:r>
    </w:p>
    <w:p w14:paraId="49815697" w14:textId="44E91CDD" w:rsidR="00F934DB" w:rsidRPr="00312974" w:rsidRDefault="00F934DB" w:rsidP="00166B45">
      <w:pPr>
        <w:rPr>
          <w:rPrChange w:id="6539" w:author="Rodion" w:date="2019-12-09T02:09:00Z">
            <w:rPr/>
          </w:rPrChange>
        </w:rPr>
      </w:pPr>
    </w:p>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66828801" w:rsidR="00350079" w:rsidRPr="00312974" w:rsidRDefault="00B24819" w:rsidP="00B24819">
      <w:pPr>
        <w:jc w:val="center"/>
        <w:rPr>
          <w:rPrChange w:id="6540" w:author="Rodion" w:date="2019-12-09T02:09:00Z">
            <w:rPr/>
          </w:rPrChange>
        </w:rPr>
      </w:pPr>
      <w:del w:id="6541" w:author="Rodion Kharabet" w:date="2019-12-06T02:45:00Z">
        <w:r w:rsidRPr="00312974" w:rsidDel="007F1A84">
          <w:rPr>
            <w:rPrChange w:id="6542" w:author="Rodion" w:date="2019-12-09T02:09:00Z">
              <w:rPr/>
            </w:rPrChange>
          </w:rPr>
          <w:delText>Рисунок</w:delText>
        </w:r>
        <w:r w:rsidR="001C030E" w:rsidRPr="00312974" w:rsidDel="007F1A84">
          <w:rPr>
            <w:rPrChange w:id="6543" w:author="Rodion" w:date="2019-12-09T02:09:00Z">
              <w:rPr/>
            </w:rPrChange>
          </w:rPr>
          <w:delText xml:space="preserve"> 4.</w:delText>
        </w:r>
      </w:del>
      <w:ins w:id="6544" w:author="Rodion Kharabet" w:date="2019-12-06T02:45:00Z">
        <w:r w:rsidR="007F1A84" w:rsidRPr="00312974">
          <w:rPr>
            <w:rPrChange w:id="6545" w:author="Rodion" w:date="2019-12-09T02:09:00Z">
              <w:rPr/>
            </w:rPrChange>
          </w:rPr>
          <w:t>Рисунок 3.</w:t>
        </w:r>
      </w:ins>
      <w:r w:rsidR="001C030E" w:rsidRPr="00312974">
        <w:rPr>
          <w:rPrChange w:id="6546" w:author="Rodion" w:date="2019-12-09T02:09:00Z">
            <w:rPr/>
          </w:rPrChange>
        </w:rPr>
        <w:t>17</w:t>
      </w:r>
      <w:r w:rsidRPr="00312974">
        <w:rPr>
          <w:rPrChange w:id="6547" w:author="Rodion" w:date="2019-12-09T02:09:00Z">
            <w:rPr/>
          </w:rPrChange>
        </w:rPr>
        <w:t xml:space="preserve"> – Зображення модулю RFID зчитувача RC522 [</w:t>
      </w:r>
      <w:r w:rsidR="001B1331" w:rsidRPr="00312974">
        <w:rPr>
          <w:rPrChange w:id="6548" w:author="Rodion" w:date="2019-12-09T02:09:00Z">
            <w:rPr/>
          </w:rPrChange>
        </w:rPr>
        <w:t>67</w:t>
      </w:r>
      <w:r w:rsidRPr="00312974">
        <w:rPr>
          <w:rPrChange w:id="6549" w:author="Rodion" w:date="2019-12-09T02:09:00Z">
            <w:rPr/>
          </w:rPrChange>
        </w:rPr>
        <w:t>]</w:t>
      </w:r>
    </w:p>
    <w:p w14:paraId="4376DA8F" w14:textId="77777777" w:rsidR="001B1331" w:rsidRPr="00312974" w:rsidRDefault="001B1331" w:rsidP="00B24819">
      <w:pPr>
        <w:jc w:val="center"/>
        <w:rPr>
          <w:rPrChange w:id="6550" w:author="Rodion" w:date="2019-12-09T02:09:00Z">
            <w:rPr/>
          </w:rPrChange>
        </w:rPr>
      </w:pPr>
    </w:p>
    <w:p w14:paraId="717D3A06" w14:textId="03DD4454" w:rsidR="000A67BB" w:rsidRPr="00312974" w:rsidRDefault="001334CE" w:rsidP="00166B45">
      <w:pPr>
        <w:rPr>
          <w:rPrChange w:id="6551" w:author="Rodion" w:date="2019-12-09T02:09:00Z">
            <w:rPr/>
          </w:rPrChange>
        </w:rPr>
      </w:pPr>
      <w:r w:rsidRPr="00312974">
        <w:rPr>
          <w:rPrChange w:id="6552" w:author="Rodion" w:date="2019-12-09T02:09:00Z">
            <w:rPr/>
          </w:rPrChange>
        </w:rPr>
        <w:t>RC522 створює електромагнітне поле з хвилями частоти 13.56</w:t>
      </w:r>
      <w:r w:rsidR="00D97B18" w:rsidRPr="00312974">
        <w:rPr>
          <w:rPrChange w:id="6553" w:author="Rodion" w:date="2019-12-09T02:09:00Z">
            <w:rPr/>
          </w:rPrChange>
        </w:rPr>
        <w:t xml:space="preserve"> МГц</w:t>
      </w:r>
      <w:r w:rsidRPr="00312974">
        <w:rPr>
          <w:rPrChange w:id="6554" w:author="Rodion" w:date="2019-12-09T02:09:00Z">
            <w:rPr/>
          </w:rPrChange>
        </w:rPr>
        <w:t xml:space="preserve">. </w:t>
      </w:r>
      <w:r w:rsidR="008830B3" w:rsidRPr="00312974">
        <w:rPr>
          <w:rPrChange w:id="6555" w:author="Rodion" w:date="2019-12-09T02:09:00Z">
            <w:rPr/>
          </w:rPrChange>
        </w:rPr>
        <w:t>Це поле використовується для комунікації з мітками</w:t>
      </w:r>
      <w:r w:rsidRPr="00312974">
        <w:rPr>
          <w:rPrChange w:id="6556" w:author="Rodion" w:date="2019-12-09T02:09:00Z">
            <w:rPr/>
          </w:rPrChange>
        </w:rPr>
        <w:t xml:space="preserve"> </w:t>
      </w:r>
      <w:r w:rsidR="008830B3" w:rsidRPr="00312974">
        <w:rPr>
          <w:rPrChange w:id="6557" w:author="Rodion" w:date="2019-12-09T02:09:00Z">
            <w:rPr/>
          </w:rPrChange>
        </w:rPr>
        <w:t xml:space="preserve">стандартів  ISO/IEC 14443, MIFARE та NTAG. </w:t>
      </w:r>
      <w:r w:rsidR="000A67BB" w:rsidRPr="00312974">
        <w:rPr>
          <w:rPrChange w:id="6558" w:author="Rodion" w:date="2019-12-09T02:09:00Z">
            <w:rPr/>
          </w:rPrChange>
        </w:rPr>
        <w:t>В модулі присутній спеціальний пін переривання. За його допомогою модуль сам дає інформацію про те що в полі дії з’явилась мітка.</w:t>
      </w:r>
      <w:r w:rsidR="00A73054" w:rsidRPr="00312974">
        <w:rPr>
          <w:rPrChange w:id="6559" w:author="Rodion" w:date="2019-12-09T02:09:00Z">
            <w:rPr/>
          </w:rPrChange>
        </w:rPr>
        <w:t xml:space="preserve"> </w:t>
      </w:r>
    </w:p>
    <w:p w14:paraId="1B2703A3" w14:textId="6C300F1E" w:rsidR="00112474" w:rsidRPr="00312974" w:rsidRDefault="00A73054" w:rsidP="00166B45">
      <w:pPr>
        <w:rPr>
          <w:rPrChange w:id="6560" w:author="Rodion" w:date="2019-12-09T02:09:00Z">
            <w:rPr/>
          </w:rPrChange>
        </w:rPr>
      </w:pPr>
      <w:r w:rsidRPr="00312974">
        <w:rPr>
          <w:rPrChange w:id="6561" w:author="Rodion" w:date="2019-12-09T02:09:00Z">
            <w:rPr/>
          </w:rPrChange>
        </w:rPr>
        <w:t xml:space="preserve">Робоча напруга модулю складає від 2.5 - 3.3 В. </w:t>
      </w:r>
      <w:del w:id="6562" w:author="Rodion Kharabet" w:date="2019-12-06T03:36:00Z">
        <w:r w:rsidRPr="00312974" w:rsidDel="00B70D56">
          <w:rPr>
            <w:rPrChange w:id="6563" w:author="Rodion" w:date="2019-12-09T02:09:00Z">
              <w:rPr/>
            </w:rPrChange>
          </w:rPr>
          <w:delText>В той час</w:delText>
        </w:r>
      </w:del>
      <w:ins w:id="6564" w:author="Rodion Kharabet" w:date="2019-12-06T03:36:00Z">
        <w:r w:rsidR="00B70D56" w:rsidRPr="00312974">
          <w:rPr>
            <w:rPrChange w:id="6565" w:author="Rodion" w:date="2019-12-09T02:09:00Z">
              <w:rPr/>
            </w:rPrChange>
          </w:rPr>
          <w:t>Тако</w:t>
        </w:r>
      </w:ins>
      <w:ins w:id="6566" w:author="Rodion Kharabet" w:date="2019-12-06T03:37:00Z">
        <w:r w:rsidR="00B70D56" w:rsidRPr="00312974">
          <w:rPr>
            <w:rPrChange w:id="6567" w:author="Rodion" w:date="2019-12-09T02:09:00Z">
              <w:rPr/>
            </w:rPrChange>
          </w:rPr>
          <w:t>ж цей</w:t>
        </w:r>
      </w:ins>
      <w:r w:rsidRPr="00312974">
        <w:rPr>
          <w:rPrChange w:id="6568" w:author="Rodion" w:date="2019-12-09T02:09:00Z">
            <w:rPr/>
          </w:rPrChange>
        </w:rPr>
        <w:t xml:space="preserve"> модуль має логічні піни, що </w:t>
      </w:r>
      <w:del w:id="6569" w:author="Rodion Kharabet" w:date="2019-12-06T03:37:00Z">
        <w:r w:rsidRPr="00312974" w:rsidDel="00B70D56">
          <w:rPr>
            <w:rPrChange w:id="6570" w:author="Rodion" w:date="2019-12-09T02:09:00Z">
              <w:rPr/>
            </w:rPrChange>
          </w:rPr>
          <w:delText xml:space="preserve">також </w:delText>
        </w:r>
      </w:del>
      <w:r w:rsidRPr="00312974">
        <w:rPr>
          <w:rPrChange w:id="6571" w:author="Rodion" w:date="2019-12-09T02:09:00Z">
            <w:rPr/>
          </w:rPrChange>
        </w:rPr>
        <w:t>толерантні до напруги 5 В. Це означає що модуль може легко взаємодіяти з Arduino та іншими мікроконтролерами з 5 В логікою</w:t>
      </w:r>
      <w:r w:rsidR="00112474" w:rsidRPr="00312974">
        <w:rPr>
          <w:rPrChange w:id="6572" w:author="Rodion" w:date="2019-12-09T02:09:00Z">
            <w:rPr/>
          </w:rPrChange>
        </w:rPr>
        <w:t xml:space="preserve"> без використання додаткових логічних перетворювачів</w:t>
      </w:r>
      <w:r w:rsidR="001B1331" w:rsidRPr="00312974">
        <w:rPr>
          <w:rPrChange w:id="6573" w:author="Rodion" w:date="2019-12-09T02:09:00Z">
            <w:rPr/>
          </w:rPrChange>
        </w:rPr>
        <w:t xml:space="preserve"> [65]</w:t>
      </w:r>
      <w:r w:rsidR="00112474" w:rsidRPr="00312974">
        <w:rPr>
          <w:rPrChange w:id="6574" w:author="Rodion" w:date="2019-12-09T02:09:00Z">
            <w:rPr/>
          </w:rPrChange>
        </w:rPr>
        <w:t xml:space="preserve">. В </w:t>
      </w:r>
      <w:del w:id="6575" w:author="Rodion Kharabet" w:date="2019-12-06T03:02:00Z">
        <w:r w:rsidR="00112474" w:rsidRPr="00312974" w:rsidDel="006B702B">
          <w:rPr>
            <w:rPrChange w:id="6576" w:author="Rodion" w:date="2019-12-09T02:09:00Z">
              <w:rPr/>
            </w:rPrChange>
          </w:rPr>
          <w:delText xml:space="preserve">таблиці </w:delText>
        </w:r>
        <w:r w:rsidR="001B1331" w:rsidRPr="00312974" w:rsidDel="006B702B">
          <w:rPr>
            <w:rPrChange w:id="6577" w:author="Rodion" w:date="2019-12-09T02:09:00Z">
              <w:rPr/>
            </w:rPrChange>
          </w:rPr>
          <w:delText>4.</w:delText>
        </w:r>
      </w:del>
      <w:ins w:id="6578" w:author="Rodion Kharabet" w:date="2019-12-06T03:02:00Z">
        <w:r w:rsidR="006B702B" w:rsidRPr="00312974">
          <w:rPr>
            <w:rPrChange w:id="6579" w:author="Rodion" w:date="2019-12-09T02:09:00Z">
              <w:rPr/>
            </w:rPrChange>
          </w:rPr>
          <w:t>таблиці 3.</w:t>
        </w:r>
      </w:ins>
      <w:r w:rsidR="001B1331" w:rsidRPr="00312974">
        <w:rPr>
          <w:rPrChange w:id="6580" w:author="Rodion" w:date="2019-12-09T02:09:00Z">
            <w:rPr/>
          </w:rPrChange>
        </w:rPr>
        <w:t>12</w:t>
      </w:r>
      <w:r w:rsidR="00112474" w:rsidRPr="00312974">
        <w:rPr>
          <w:rPrChange w:id="6581" w:author="Rodion" w:date="2019-12-09T02:09:00Z">
            <w:rPr/>
          </w:rPrChange>
        </w:rPr>
        <w:t xml:space="preserve"> наведено базові характеристики RC522.</w:t>
      </w:r>
    </w:p>
    <w:p w14:paraId="2CDCBA72" w14:textId="44E454F5" w:rsidR="00036393" w:rsidRPr="00312974" w:rsidRDefault="00036393">
      <w:pPr>
        <w:spacing w:after="160" w:line="259" w:lineRule="auto"/>
        <w:ind w:firstLine="0"/>
        <w:jc w:val="left"/>
        <w:rPr>
          <w:ins w:id="6582" w:author="Rodion" w:date="2019-12-09T02:00:00Z"/>
          <w:rPrChange w:id="6583" w:author="Rodion" w:date="2019-12-09T02:09:00Z">
            <w:rPr>
              <w:ins w:id="6584" w:author="Rodion" w:date="2019-12-09T02:00:00Z"/>
            </w:rPr>
          </w:rPrChange>
        </w:rPr>
      </w:pPr>
      <w:ins w:id="6585" w:author="Rodion" w:date="2019-12-09T02:00:00Z">
        <w:r w:rsidRPr="00312974">
          <w:rPr>
            <w:rPrChange w:id="6586" w:author="Rodion" w:date="2019-12-09T02:09:00Z">
              <w:rPr/>
            </w:rPrChange>
          </w:rPr>
          <w:br w:type="page"/>
        </w:r>
      </w:ins>
    </w:p>
    <w:p w14:paraId="069C0603" w14:textId="2A9F4DC0" w:rsidR="00036393" w:rsidRPr="00312974" w:rsidDel="00036393" w:rsidRDefault="00036393" w:rsidP="00166B45">
      <w:pPr>
        <w:rPr>
          <w:del w:id="6587" w:author="Rodion" w:date="2019-12-09T02:00:00Z"/>
          <w:rPrChange w:id="6588" w:author="Rodion" w:date="2019-12-09T02:09:00Z">
            <w:rPr>
              <w:del w:id="6589" w:author="Rodion" w:date="2019-12-09T02:00:00Z"/>
            </w:rPr>
          </w:rPrChange>
        </w:rPr>
      </w:pPr>
    </w:p>
    <w:p w14:paraId="6488DE28" w14:textId="330148DB" w:rsidR="001B1331" w:rsidRPr="00312974" w:rsidRDefault="001B1331" w:rsidP="00166B45">
      <w:pPr>
        <w:rPr>
          <w:rPrChange w:id="6590" w:author="Rodion" w:date="2019-12-09T02:09:00Z">
            <w:rPr/>
          </w:rPrChange>
        </w:rPr>
      </w:pPr>
      <w:del w:id="6591" w:author="Rodion Kharabet" w:date="2019-12-06T03:02:00Z">
        <w:r w:rsidRPr="00312974" w:rsidDel="006B702B">
          <w:rPr>
            <w:rPrChange w:id="6592" w:author="Rodion" w:date="2019-12-09T02:09:00Z">
              <w:rPr/>
            </w:rPrChange>
          </w:rPr>
          <w:delText>Таблиця 4.</w:delText>
        </w:r>
      </w:del>
      <w:ins w:id="6593" w:author="Rodion Kharabet" w:date="2019-12-06T03:02:00Z">
        <w:r w:rsidR="006B702B" w:rsidRPr="00312974">
          <w:rPr>
            <w:rPrChange w:id="6594" w:author="Rodion" w:date="2019-12-09T02:09:00Z">
              <w:rPr/>
            </w:rPrChange>
          </w:rPr>
          <w:t>Таблиця 3.</w:t>
        </w:r>
      </w:ins>
      <w:r w:rsidRPr="00312974">
        <w:rPr>
          <w:rPrChange w:id="6595" w:author="Rodion" w:date="2019-12-09T02:09:00Z">
            <w:rPr/>
          </w:rPrChange>
        </w:rPr>
        <w:t>12</w:t>
      </w:r>
    </w:p>
    <w:tbl>
      <w:tblPr>
        <w:tblStyle w:val="TableGrid"/>
        <w:tblW w:w="0" w:type="auto"/>
        <w:tblLook w:val="04A0" w:firstRow="1" w:lastRow="0" w:firstColumn="1" w:lastColumn="0" w:noHBand="0" w:noVBand="1"/>
      </w:tblPr>
      <w:tblGrid>
        <w:gridCol w:w="5239"/>
        <w:gridCol w:w="5237"/>
      </w:tblGrid>
      <w:tr w:rsidR="00112474" w:rsidRPr="00312974" w14:paraId="6D08BB3F" w14:textId="77777777" w:rsidTr="00112474">
        <w:tc>
          <w:tcPr>
            <w:tcW w:w="5265" w:type="dxa"/>
          </w:tcPr>
          <w:p w14:paraId="079BD5BA" w14:textId="6EECB495" w:rsidR="00112474" w:rsidRPr="00312974" w:rsidRDefault="00D97B18" w:rsidP="00166B45">
            <w:pPr>
              <w:ind w:firstLine="0"/>
              <w:rPr>
                <w:rPrChange w:id="6596" w:author="Rodion" w:date="2019-12-09T02:09:00Z">
                  <w:rPr/>
                </w:rPrChange>
              </w:rPr>
            </w:pPr>
            <w:r w:rsidRPr="00312974">
              <w:rPr>
                <w:rPrChange w:id="6597" w:author="Rodion" w:date="2019-12-09T02:09:00Z">
                  <w:rPr/>
                </w:rPrChange>
              </w:rPr>
              <w:t>Споживання струму під час розпізнавання</w:t>
            </w:r>
          </w:p>
        </w:tc>
        <w:tc>
          <w:tcPr>
            <w:tcW w:w="5265" w:type="dxa"/>
          </w:tcPr>
          <w:p w14:paraId="0062E570" w14:textId="250978BB" w:rsidR="00112474" w:rsidRPr="00312974" w:rsidRDefault="00D97B18" w:rsidP="00166B45">
            <w:pPr>
              <w:ind w:firstLine="0"/>
              <w:rPr>
                <w:rPrChange w:id="6598" w:author="Rodion" w:date="2019-12-09T02:09:00Z">
                  <w:rPr/>
                </w:rPrChange>
              </w:rPr>
            </w:pPr>
            <w:r w:rsidRPr="00312974">
              <w:rPr>
                <w:rPrChange w:id="6599" w:author="Rodion" w:date="2019-12-09T02:09:00Z">
                  <w:rPr/>
                </w:rPrChange>
              </w:rPr>
              <w:t>13</w:t>
            </w:r>
            <w:ins w:id="6600" w:author="Rodion Kharabet" w:date="2019-12-06T03:37:00Z">
              <w:r w:rsidR="00B70D56" w:rsidRPr="00312974">
                <w:rPr>
                  <w:rPrChange w:id="6601" w:author="Rodion" w:date="2019-12-09T02:09:00Z">
                    <w:rPr/>
                  </w:rPrChange>
                </w:rPr>
                <w:t xml:space="preserve"> </w:t>
              </w:r>
            </w:ins>
            <w:r w:rsidRPr="00312974">
              <w:rPr>
                <w:rPrChange w:id="6602" w:author="Rodion" w:date="2019-12-09T02:09:00Z">
                  <w:rPr/>
                </w:rPrChange>
              </w:rPr>
              <w:t>-</w:t>
            </w:r>
            <w:ins w:id="6603" w:author="Rodion Kharabet" w:date="2019-12-06T03:37:00Z">
              <w:r w:rsidR="00B70D56" w:rsidRPr="00312974">
                <w:rPr>
                  <w:rPrChange w:id="6604" w:author="Rodion" w:date="2019-12-09T02:09:00Z">
                    <w:rPr/>
                  </w:rPrChange>
                </w:rPr>
                <w:t xml:space="preserve"> </w:t>
              </w:r>
            </w:ins>
            <w:r w:rsidRPr="00312974">
              <w:rPr>
                <w:rPrChange w:id="6605" w:author="Rodion" w:date="2019-12-09T02:09:00Z">
                  <w:rPr/>
                </w:rPrChange>
              </w:rPr>
              <w:t>26 мА</w:t>
            </w:r>
          </w:p>
        </w:tc>
      </w:tr>
      <w:tr w:rsidR="00112474" w:rsidRPr="00312974" w14:paraId="5E723AB6" w14:textId="77777777" w:rsidTr="00112474">
        <w:tc>
          <w:tcPr>
            <w:tcW w:w="5265" w:type="dxa"/>
          </w:tcPr>
          <w:p w14:paraId="03045D9F" w14:textId="64FCEF1C" w:rsidR="00112474" w:rsidRPr="00312974" w:rsidRDefault="00D97B18" w:rsidP="00166B45">
            <w:pPr>
              <w:ind w:firstLine="0"/>
              <w:rPr>
                <w:rPrChange w:id="6606" w:author="Rodion" w:date="2019-12-09T02:09:00Z">
                  <w:rPr/>
                </w:rPrChange>
              </w:rPr>
            </w:pPr>
            <w:r w:rsidRPr="00312974">
              <w:rPr>
                <w:rPrChange w:id="6607" w:author="Rodion" w:date="2019-12-09T02:09:00Z">
                  <w:rPr/>
                </w:rPrChange>
              </w:rPr>
              <w:t>Робоча напруга</w:t>
            </w:r>
          </w:p>
        </w:tc>
        <w:tc>
          <w:tcPr>
            <w:tcW w:w="5265" w:type="dxa"/>
          </w:tcPr>
          <w:p w14:paraId="598856AE" w14:textId="16759F0C" w:rsidR="00112474" w:rsidRPr="00312974" w:rsidRDefault="00D97B18" w:rsidP="00166B45">
            <w:pPr>
              <w:ind w:firstLine="0"/>
              <w:rPr>
                <w:rPrChange w:id="6608" w:author="Rodion" w:date="2019-12-09T02:09:00Z">
                  <w:rPr/>
                </w:rPrChange>
              </w:rPr>
            </w:pPr>
            <w:r w:rsidRPr="00312974">
              <w:rPr>
                <w:rPrChange w:id="6609" w:author="Rodion" w:date="2019-12-09T02:09:00Z">
                  <w:rPr/>
                </w:rPrChange>
              </w:rPr>
              <w:t xml:space="preserve">2.5 </w:t>
            </w:r>
            <w:ins w:id="6610" w:author="Rodion Kharabet" w:date="2019-12-06T03:37:00Z">
              <w:r w:rsidR="00B70D56" w:rsidRPr="00312974">
                <w:rPr>
                  <w:rPrChange w:id="6611" w:author="Rodion" w:date="2019-12-09T02:09:00Z">
                    <w:rPr/>
                  </w:rPrChange>
                </w:rPr>
                <w:t>-</w:t>
              </w:r>
            </w:ins>
            <w:del w:id="6612" w:author="Rodion Kharabet" w:date="2019-12-06T03:37:00Z">
              <w:r w:rsidRPr="00312974" w:rsidDel="00B70D56">
                <w:rPr>
                  <w:rPrChange w:id="6613" w:author="Rodion" w:date="2019-12-09T02:09:00Z">
                    <w:rPr/>
                  </w:rPrChange>
                </w:rPr>
                <w:delText>–</w:delText>
              </w:r>
            </w:del>
            <w:r w:rsidRPr="00312974">
              <w:rPr>
                <w:rPrChange w:id="6614" w:author="Rodion" w:date="2019-12-09T02:09:00Z">
                  <w:rPr/>
                </w:rPrChange>
              </w:rPr>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rPr>
                <w:rPrChange w:id="6615" w:author="Rodion" w:date="2019-12-09T02:09:00Z">
                  <w:rPr/>
                </w:rPrChange>
              </w:rPr>
            </w:pPr>
            <w:r w:rsidRPr="00312974">
              <w:rPr>
                <w:rPrChange w:id="6616" w:author="Rodion" w:date="2019-12-09T02:09:00Z">
                  <w:rPr/>
                </w:rPrChange>
              </w:rPr>
              <w:t xml:space="preserve">Робоча частота </w:t>
            </w:r>
          </w:p>
        </w:tc>
        <w:tc>
          <w:tcPr>
            <w:tcW w:w="5265" w:type="dxa"/>
          </w:tcPr>
          <w:p w14:paraId="31E2DE87" w14:textId="14BDACB2" w:rsidR="00112474" w:rsidRPr="00312974" w:rsidRDefault="00D97B18" w:rsidP="00166B45">
            <w:pPr>
              <w:ind w:firstLine="0"/>
              <w:rPr>
                <w:rPrChange w:id="6617" w:author="Rodion" w:date="2019-12-09T02:09:00Z">
                  <w:rPr/>
                </w:rPrChange>
              </w:rPr>
            </w:pPr>
            <w:r w:rsidRPr="00312974">
              <w:rPr>
                <w:rPrChange w:id="6618" w:author="Rodion" w:date="2019-12-09T02:09:00Z">
                  <w:rPr/>
                </w:rPrChange>
              </w:rPr>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rPr>
                <w:rPrChange w:id="6619" w:author="Rodion" w:date="2019-12-09T02:09:00Z">
                  <w:rPr/>
                </w:rPrChange>
              </w:rPr>
            </w:pPr>
            <w:r w:rsidRPr="00312974">
              <w:rPr>
                <w:rPrChange w:id="6620" w:author="Rodion" w:date="2019-12-09T02:09:00Z">
                  <w:rPr/>
                </w:rPrChange>
              </w:rPr>
              <w:t>Відстань до зчитування мітки</w:t>
            </w:r>
          </w:p>
        </w:tc>
        <w:tc>
          <w:tcPr>
            <w:tcW w:w="5265" w:type="dxa"/>
          </w:tcPr>
          <w:p w14:paraId="42E041C5" w14:textId="1EB62FE5" w:rsidR="00112474" w:rsidRPr="00312974" w:rsidRDefault="00D97B18" w:rsidP="00166B45">
            <w:pPr>
              <w:ind w:firstLine="0"/>
              <w:rPr>
                <w:rPrChange w:id="6621" w:author="Rodion" w:date="2019-12-09T02:09:00Z">
                  <w:rPr/>
                </w:rPrChange>
              </w:rPr>
            </w:pPr>
            <w:r w:rsidRPr="00312974">
              <w:rPr>
                <w:rPrChange w:id="6622" w:author="Rodion" w:date="2019-12-09T02:09:00Z">
                  <w:rPr/>
                </w:rPrChange>
              </w:rPr>
              <w:t xml:space="preserve">0 </w:t>
            </w:r>
            <w:ins w:id="6623" w:author="Rodion Kharabet" w:date="2019-12-06T03:37:00Z">
              <w:r w:rsidR="00B70D56" w:rsidRPr="00312974">
                <w:rPr>
                  <w:rPrChange w:id="6624" w:author="Rodion" w:date="2019-12-09T02:09:00Z">
                    <w:rPr/>
                  </w:rPrChange>
                </w:rPr>
                <w:t>-</w:t>
              </w:r>
            </w:ins>
            <w:del w:id="6625" w:author="Rodion Kharabet" w:date="2019-12-06T03:37:00Z">
              <w:r w:rsidRPr="00312974" w:rsidDel="00B70D56">
                <w:rPr>
                  <w:rPrChange w:id="6626" w:author="Rodion" w:date="2019-12-09T02:09:00Z">
                    <w:rPr/>
                  </w:rPrChange>
                </w:rPr>
                <w:delText>–</w:delText>
              </w:r>
            </w:del>
            <w:r w:rsidRPr="00312974">
              <w:rPr>
                <w:rPrChange w:id="6627" w:author="Rodion" w:date="2019-12-09T02:09:00Z">
                  <w:rPr/>
                </w:rPrChange>
              </w:rPr>
              <w:t xml:space="preserve"> </w:t>
            </w:r>
            <w:r w:rsidR="007203B9" w:rsidRPr="00312974">
              <w:rPr>
                <w:rPrChange w:id="6628" w:author="Rodion" w:date="2019-12-09T02:09:00Z">
                  <w:rPr/>
                </w:rPrChange>
              </w:rPr>
              <w:t>5</w:t>
            </w:r>
            <w:r w:rsidRPr="00312974">
              <w:rPr>
                <w:rPrChange w:id="6629" w:author="Rodion" w:date="2019-12-09T02:09:00Z">
                  <w:rPr/>
                </w:rPrChange>
              </w:rPr>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rPr>
                <w:rPrChange w:id="6630" w:author="Rodion" w:date="2019-12-09T02:09:00Z">
                  <w:rPr/>
                </w:rPrChange>
              </w:rPr>
            </w:pPr>
            <w:r w:rsidRPr="00312974">
              <w:rPr>
                <w:rPrChange w:id="6631" w:author="Rodion" w:date="2019-12-09T02:09:00Z">
                  <w:rPr/>
                </w:rPrChange>
              </w:rPr>
              <w:t>Підтримка міток</w:t>
            </w:r>
          </w:p>
        </w:tc>
        <w:tc>
          <w:tcPr>
            <w:tcW w:w="5265" w:type="dxa"/>
          </w:tcPr>
          <w:p w14:paraId="1A53CABE" w14:textId="2BC29062" w:rsidR="00112474" w:rsidRPr="00312974" w:rsidRDefault="00D97B18" w:rsidP="00166B45">
            <w:pPr>
              <w:ind w:firstLine="0"/>
              <w:rPr>
                <w:rPrChange w:id="6632" w:author="Rodion" w:date="2019-12-09T02:09:00Z">
                  <w:rPr/>
                </w:rPrChange>
              </w:rPr>
            </w:pPr>
            <w:r w:rsidRPr="00312974">
              <w:rPr>
                <w:rPrChange w:id="6633" w:author="Rodion" w:date="2019-12-09T02:09:00Z">
                  <w:rPr/>
                </w:rPrChange>
              </w:rPr>
              <w:t xml:space="preserve">Стандарти MF1xxS20, MF1xxS70 </w:t>
            </w:r>
            <w:r w:rsidR="009E71B4" w:rsidRPr="00312974">
              <w:rPr>
                <w:rPrChange w:id="6634" w:author="Rodion" w:date="2019-12-09T02:09:00Z">
                  <w:rPr/>
                </w:rPrChange>
              </w:rPr>
              <w:t xml:space="preserve">та </w:t>
            </w:r>
            <w:r w:rsidRPr="00312974">
              <w:rPr>
                <w:rPrChange w:id="6635" w:author="Rodion" w:date="2019-12-09T02:09:00Z">
                  <w:rPr/>
                </w:rPrChange>
              </w:rPr>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rPr>
                <w:rPrChange w:id="6636" w:author="Rodion" w:date="2019-12-09T02:09:00Z">
                  <w:rPr/>
                </w:rPrChange>
              </w:rPr>
            </w:pPr>
            <w:r w:rsidRPr="00312974">
              <w:rPr>
                <w:rPrChange w:id="6637" w:author="Rodion" w:date="2019-12-09T02:09:00Z">
                  <w:rPr/>
                </w:rPrChange>
              </w:rPr>
              <w:t>Інтерфейси комунікації</w:t>
            </w:r>
          </w:p>
        </w:tc>
        <w:tc>
          <w:tcPr>
            <w:tcW w:w="5265" w:type="dxa"/>
          </w:tcPr>
          <w:p w14:paraId="6CFD936C" w14:textId="0910E9EF" w:rsidR="00112474" w:rsidRPr="00312974" w:rsidRDefault="00594BA8" w:rsidP="00166B45">
            <w:pPr>
              <w:ind w:firstLine="0"/>
              <w:rPr>
                <w:rPrChange w:id="6638" w:author="Rodion" w:date="2019-12-09T02:09:00Z">
                  <w:rPr/>
                </w:rPrChange>
              </w:rPr>
            </w:pPr>
            <w:r w:rsidRPr="00312974">
              <w:rPr>
                <w:rPrChange w:id="6639" w:author="Rodion" w:date="2019-12-09T02:09:00Z">
                  <w:rPr/>
                </w:rPrChange>
              </w:rPr>
              <w:t xml:space="preserve">SPI, </w:t>
            </w:r>
            <w:r w:rsidR="00266407" w:rsidRPr="00312974">
              <w:rPr>
                <w:rPrChange w:id="6640" w:author="Rodion" w:date="2019-12-09T02:09:00Z">
                  <w:rPr/>
                </w:rPrChange>
              </w:rPr>
              <w:t>I²C</w:t>
            </w:r>
            <w:r w:rsidRPr="00312974">
              <w:rPr>
                <w:rPrChange w:id="6641" w:author="Rodion" w:date="2019-12-09T02:09:00Z">
                  <w:rPr/>
                </w:rPrChange>
              </w:rPr>
              <w:t>, UART</w:t>
            </w:r>
          </w:p>
        </w:tc>
      </w:tr>
    </w:tbl>
    <w:p w14:paraId="3C139053" w14:textId="58960149" w:rsidR="00112474" w:rsidRPr="00312974" w:rsidRDefault="00112474" w:rsidP="00166B45">
      <w:pPr>
        <w:rPr>
          <w:rPrChange w:id="6642" w:author="Rodion" w:date="2019-12-09T02:09:00Z">
            <w:rPr/>
          </w:rPrChange>
        </w:rPr>
      </w:pPr>
    </w:p>
    <w:p w14:paraId="0DBC2A6F" w14:textId="091EF3B5" w:rsidR="00A20715" w:rsidRPr="00312974" w:rsidRDefault="00A20715" w:rsidP="00166B45">
      <w:pPr>
        <w:rPr>
          <w:rPrChange w:id="6643" w:author="Rodion" w:date="2019-12-09T02:09:00Z">
            <w:rPr/>
          </w:rPrChange>
        </w:rPr>
      </w:pPr>
      <w:r w:rsidRPr="00312974">
        <w:rPr>
          <w:rPrChange w:id="6644" w:author="Rodion" w:date="2019-12-09T02:09:00Z">
            <w:rPr/>
          </w:rPrChange>
        </w:rPr>
        <w:t>Вс</w:t>
      </w:r>
      <w:r w:rsidR="007B72A6" w:rsidRPr="00312974">
        <w:rPr>
          <w:rPrChange w:id="6645" w:author="Rodion" w:date="2019-12-09T02:09:00Z">
            <w:rPr/>
          </w:rPrChange>
        </w:rPr>
        <w:t xml:space="preserve">ього модуль має 8 пінів, що доступні для зовнішньої взаємодії: </w:t>
      </w:r>
    </w:p>
    <w:p w14:paraId="5A8955A0" w14:textId="4A63C313" w:rsidR="00A20715" w:rsidRPr="00312974" w:rsidRDefault="007B72A6" w:rsidP="007B72A6">
      <w:pPr>
        <w:pStyle w:val="ListParagraph"/>
        <w:rPr>
          <w:rPrChange w:id="6646" w:author="Rodion" w:date="2019-12-09T02:09:00Z">
            <w:rPr/>
          </w:rPrChange>
        </w:rPr>
      </w:pPr>
      <w:r w:rsidRPr="00312974">
        <w:rPr>
          <w:rPrChange w:id="6647" w:author="Rodion" w:date="2019-12-09T02:09:00Z">
            <w:rPr/>
          </w:rPrChange>
        </w:rPr>
        <w:t xml:space="preserve">VCC – пін </w:t>
      </w:r>
      <w:r w:rsidR="00C91726" w:rsidRPr="00312974">
        <w:rPr>
          <w:rPrChange w:id="6648" w:author="Rodion" w:date="2019-12-09T02:09:00Z">
            <w:rPr/>
          </w:rPrChange>
        </w:rPr>
        <w:t>живлення</w:t>
      </w:r>
      <w:r w:rsidRPr="00312974">
        <w:rPr>
          <w:rPrChange w:id="6649" w:author="Rodion" w:date="2019-12-09T02:09:00Z">
            <w:rPr/>
          </w:rPrChange>
        </w:rPr>
        <w:t xml:space="preserve"> модул</w:t>
      </w:r>
      <w:ins w:id="6650" w:author="Rodion Kharabet" w:date="2019-12-06T03:37:00Z">
        <w:r w:rsidR="00B70D56" w:rsidRPr="00312974">
          <w:rPr>
            <w:rPrChange w:id="6651" w:author="Rodion" w:date="2019-12-09T02:09:00Z">
              <w:rPr/>
            </w:rPrChange>
          </w:rPr>
          <w:t>я</w:t>
        </w:r>
      </w:ins>
      <w:del w:id="6652" w:author="Rodion Kharabet" w:date="2019-12-06T03:37:00Z">
        <w:r w:rsidRPr="00312974" w:rsidDel="00B70D56">
          <w:rPr>
            <w:rPrChange w:id="6653" w:author="Rodion" w:date="2019-12-09T02:09:00Z">
              <w:rPr/>
            </w:rPrChange>
          </w:rPr>
          <w:delText>ю</w:delText>
        </w:r>
      </w:del>
      <w:r w:rsidRPr="00312974">
        <w:rPr>
          <w:rPrChange w:id="6654" w:author="Rodion" w:date="2019-12-09T02:09:00Z">
            <w:rPr/>
          </w:rPrChange>
        </w:rPr>
        <w:t>. На нього необхідно подавати постійн</w:t>
      </w:r>
      <w:del w:id="6655" w:author="Rodion Kharabet" w:date="2019-12-06T03:37:00Z">
        <w:r w:rsidRPr="00312974" w:rsidDel="00B70D56">
          <w:rPr>
            <w:rPrChange w:id="6656" w:author="Rodion" w:date="2019-12-09T02:09:00Z">
              <w:rPr/>
            </w:rPrChange>
          </w:rPr>
          <w:delText xml:space="preserve">ий струп за </w:delText>
        </w:r>
      </w:del>
      <w:ins w:id="6657" w:author="Rodion Kharabet" w:date="2019-12-06T03:37:00Z">
        <w:r w:rsidR="00B70D56" w:rsidRPr="00312974">
          <w:rPr>
            <w:rPrChange w:id="6658" w:author="Rodion" w:date="2019-12-09T02:09:00Z">
              <w:rPr/>
            </w:rPrChange>
          </w:rPr>
          <w:t>у</w:t>
        </w:r>
      </w:ins>
      <w:ins w:id="6659" w:author="Rodion Kharabet" w:date="2019-12-06T03:38:00Z">
        <w:r w:rsidR="00B70D56" w:rsidRPr="00312974">
          <w:rPr>
            <w:rPrChange w:id="6660" w:author="Rodion" w:date="2019-12-09T02:09:00Z">
              <w:rPr/>
            </w:rPrChange>
          </w:rPr>
          <w:t xml:space="preserve"> </w:t>
        </w:r>
      </w:ins>
      <w:r w:rsidRPr="00312974">
        <w:rPr>
          <w:rPrChange w:id="6661" w:author="Rodion" w:date="2019-12-09T02:09:00Z">
            <w:rPr/>
          </w:rPrChange>
        </w:rPr>
        <w:t>напру</w:t>
      </w:r>
      <w:ins w:id="6662" w:author="Rodion Kharabet" w:date="2019-12-06T03:38:00Z">
        <w:r w:rsidR="00B70D56" w:rsidRPr="00312974">
          <w:rPr>
            <w:rPrChange w:id="6663" w:author="Rodion" w:date="2019-12-09T02:09:00Z">
              <w:rPr/>
            </w:rPrChange>
          </w:rPr>
          <w:t>гу</w:t>
        </w:r>
      </w:ins>
      <w:del w:id="6664" w:author="Rodion Kharabet" w:date="2019-12-06T03:38:00Z">
        <w:r w:rsidRPr="00312974" w:rsidDel="00B70D56">
          <w:rPr>
            <w:rPrChange w:id="6665" w:author="Rodion" w:date="2019-12-09T02:09:00Z">
              <w:rPr/>
            </w:rPrChange>
          </w:rPr>
          <w:delText>гою</w:delText>
        </w:r>
      </w:del>
      <w:r w:rsidRPr="00312974">
        <w:rPr>
          <w:rPrChange w:id="6666" w:author="Rodion" w:date="2019-12-09T02:09:00Z">
            <w:rPr/>
          </w:rPrChange>
        </w:rPr>
        <w:t xml:space="preserve"> 2.5-3.3 В.</w:t>
      </w:r>
    </w:p>
    <w:p w14:paraId="0DA6E679" w14:textId="4E2B76C5" w:rsidR="007B72A6" w:rsidRPr="00312974" w:rsidRDefault="007B72A6" w:rsidP="007B72A6">
      <w:pPr>
        <w:pStyle w:val="ListParagraph"/>
        <w:rPr>
          <w:rPrChange w:id="6667" w:author="Rodion" w:date="2019-12-09T02:09:00Z">
            <w:rPr/>
          </w:rPrChange>
        </w:rPr>
      </w:pPr>
      <w:r w:rsidRPr="00312974">
        <w:rPr>
          <w:rPrChange w:id="6668" w:author="Rodion" w:date="2019-12-09T02:09:00Z">
            <w:rPr/>
          </w:rPrChange>
        </w:rPr>
        <w:t>RST – пін для переведення модулю в неактивний режим (сигнал</w:t>
      </w:r>
      <w:del w:id="6669" w:author="Rodion Kharabet" w:date="2019-12-06T03:38:00Z">
        <w:r w:rsidRPr="00312974" w:rsidDel="00B70D56">
          <w:rPr>
            <w:rPrChange w:id="6670" w:author="Rodion" w:date="2019-12-09T02:09:00Z">
              <w:rPr/>
            </w:rPrChange>
          </w:rPr>
          <w:delText>у</w:delText>
        </w:r>
      </w:del>
      <w:r w:rsidRPr="00312974">
        <w:rPr>
          <w:rPrChange w:id="6671" w:author="Rodion" w:date="2019-12-09T02:09:00Z">
            <w:rPr/>
          </w:rPrChange>
        </w:rPr>
        <w:t xml:space="preserve"> низького рівня) та для </w:t>
      </w:r>
      <w:r w:rsidR="00C91726" w:rsidRPr="00312974">
        <w:rPr>
          <w:rPrChange w:id="6672" w:author="Rodion" w:date="2019-12-09T02:09:00Z">
            <w:rPr/>
          </w:rPrChange>
        </w:rPr>
        <w:t>скидання</w:t>
      </w:r>
      <w:r w:rsidRPr="00312974">
        <w:rPr>
          <w:rPrChange w:id="6673" w:author="Rodion" w:date="2019-12-09T02:09:00Z">
            <w:rPr/>
          </w:rPrChange>
        </w:rPr>
        <w:t xml:space="preserve"> налаштувань (сигнал високого рівня).</w:t>
      </w:r>
    </w:p>
    <w:p w14:paraId="57E312C4" w14:textId="76429459" w:rsidR="007B72A6" w:rsidRPr="00312974" w:rsidRDefault="007B72A6" w:rsidP="007B72A6">
      <w:pPr>
        <w:pStyle w:val="ListParagraph"/>
        <w:rPr>
          <w:rPrChange w:id="6674" w:author="Rodion" w:date="2019-12-09T02:09:00Z">
            <w:rPr/>
          </w:rPrChange>
        </w:rPr>
      </w:pPr>
      <w:r w:rsidRPr="00312974">
        <w:rPr>
          <w:rPrChange w:id="6675" w:author="Rodion" w:date="2019-12-09T02:09:00Z">
            <w:rPr/>
          </w:rPrChange>
        </w:rPr>
        <w:t>GND – пін для заземлення. Має бути з’єднаний з відповідним піном зовнішнього мікроконтролеру.</w:t>
      </w:r>
    </w:p>
    <w:p w14:paraId="73421C2E" w14:textId="703F8BFD" w:rsidR="007B72A6" w:rsidRPr="00312974" w:rsidRDefault="007B72A6" w:rsidP="007B72A6">
      <w:pPr>
        <w:pStyle w:val="ListParagraph"/>
        <w:rPr>
          <w:rPrChange w:id="6676" w:author="Rodion" w:date="2019-12-09T02:09:00Z">
            <w:rPr/>
          </w:rPrChange>
        </w:rPr>
      </w:pPr>
      <w:r w:rsidRPr="00312974">
        <w:rPr>
          <w:rPrChange w:id="6677" w:author="Rodion" w:date="2019-12-09T02:09:00Z">
            <w:rPr/>
          </w:rPrChange>
        </w:rPr>
        <w:t xml:space="preserve">IRQ – пін переривання, що сигналізує про </w:t>
      </w:r>
      <w:r w:rsidR="00240850" w:rsidRPr="00312974">
        <w:rPr>
          <w:rPrChange w:id="6678" w:author="Rodion" w:date="2019-12-09T02:09:00Z">
            <w:rPr/>
          </w:rPrChange>
        </w:rPr>
        <w:t xml:space="preserve">наявну мітку в </w:t>
      </w:r>
      <w:r w:rsidR="00C91726" w:rsidRPr="00312974">
        <w:rPr>
          <w:rPrChange w:id="6679" w:author="Rodion" w:date="2019-12-09T02:09:00Z">
            <w:rPr/>
          </w:rPrChange>
        </w:rPr>
        <w:t>електромагнітному</w:t>
      </w:r>
      <w:r w:rsidR="00240850" w:rsidRPr="00312974">
        <w:rPr>
          <w:rPrChange w:id="6680" w:author="Rodion" w:date="2019-12-09T02:09:00Z">
            <w:rPr/>
          </w:rPrChange>
        </w:rPr>
        <w:t xml:space="preserve"> полі зчитувача</w:t>
      </w:r>
      <w:ins w:id="6681" w:author="Rodion Kharabet" w:date="2019-12-06T03:38:00Z">
        <w:r w:rsidR="00B70D56" w:rsidRPr="00312974">
          <w:rPr>
            <w:rPrChange w:id="6682" w:author="Rodion" w:date="2019-12-09T02:09:00Z">
              <w:rPr/>
            </w:rPrChange>
          </w:rPr>
          <w:t>.</w:t>
        </w:r>
      </w:ins>
    </w:p>
    <w:p w14:paraId="087A964D" w14:textId="7D92C264" w:rsidR="00240850" w:rsidRPr="00312974" w:rsidRDefault="00240850" w:rsidP="007B72A6">
      <w:pPr>
        <w:pStyle w:val="ListParagraph"/>
        <w:rPr>
          <w:rPrChange w:id="6683" w:author="Rodion" w:date="2019-12-09T02:09:00Z">
            <w:rPr/>
          </w:rPrChange>
        </w:rPr>
      </w:pPr>
      <w:r w:rsidRPr="00312974">
        <w:rPr>
          <w:rPrChange w:id="6684" w:author="Rodion" w:date="2019-12-09T02:09:00Z">
            <w:rPr/>
          </w:rPrChange>
        </w:rPr>
        <w:t xml:space="preserve">MISO </w:t>
      </w:r>
      <w:ins w:id="6685" w:author="Rodion Kharabet" w:date="2019-12-06T03:38:00Z">
        <w:r w:rsidR="00B70D56" w:rsidRPr="00312974">
          <w:rPr>
            <w:rPrChange w:id="6686" w:author="Rodion" w:date="2019-12-09T02:09:00Z">
              <w:rPr/>
            </w:rPrChange>
          </w:rPr>
          <w:t>–</w:t>
        </w:r>
      </w:ins>
      <w:del w:id="6687" w:author="Rodion Kharabet" w:date="2019-12-06T03:38:00Z">
        <w:r w:rsidRPr="00312974" w:rsidDel="00B70D56">
          <w:rPr>
            <w:rPrChange w:id="6688" w:author="Rodion" w:date="2019-12-09T02:09:00Z">
              <w:rPr/>
            </w:rPrChange>
          </w:rPr>
          <w:delText>-</w:delText>
        </w:r>
      </w:del>
      <w:r w:rsidR="00075877" w:rsidRPr="00312974">
        <w:rPr>
          <w:rPrChange w:id="6689" w:author="Rodion" w:date="2019-12-09T02:09:00Z">
            <w:rPr/>
          </w:rPrChange>
        </w:rPr>
        <w:t xml:space="preserve"> вхід ведучого, вихід веденого (англ. Master In Slave Out) для SPI інтерфейсу</w:t>
      </w:r>
    </w:p>
    <w:p w14:paraId="24DF4E68" w14:textId="023871E4" w:rsidR="00240850" w:rsidRPr="00312974" w:rsidRDefault="00240850" w:rsidP="007B72A6">
      <w:pPr>
        <w:pStyle w:val="ListParagraph"/>
        <w:rPr>
          <w:rPrChange w:id="6690" w:author="Rodion" w:date="2019-12-09T02:09:00Z">
            <w:rPr/>
          </w:rPrChange>
        </w:rPr>
      </w:pPr>
      <w:r w:rsidRPr="00312974">
        <w:rPr>
          <w:rPrChange w:id="6691" w:author="Rodion" w:date="2019-12-09T02:09:00Z">
            <w:rPr/>
          </w:rPrChange>
        </w:rPr>
        <w:t xml:space="preserve">MOSI </w:t>
      </w:r>
      <w:ins w:id="6692" w:author="Rodion Kharabet" w:date="2019-12-06T03:38:00Z">
        <w:r w:rsidR="00B70D56" w:rsidRPr="00312974">
          <w:rPr>
            <w:rPrChange w:id="6693" w:author="Rodion" w:date="2019-12-09T02:09:00Z">
              <w:rPr/>
            </w:rPrChange>
          </w:rPr>
          <w:t>–</w:t>
        </w:r>
      </w:ins>
      <w:del w:id="6694" w:author="Rodion Kharabet" w:date="2019-12-06T03:38:00Z">
        <w:r w:rsidRPr="00312974" w:rsidDel="00B70D56">
          <w:rPr>
            <w:rPrChange w:id="6695" w:author="Rodion" w:date="2019-12-09T02:09:00Z">
              <w:rPr/>
            </w:rPrChange>
          </w:rPr>
          <w:delText>-</w:delText>
        </w:r>
      </w:del>
      <w:r w:rsidR="00075877" w:rsidRPr="00312974">
        <w:rPr>
          <w:rPrChange w:id="6696" w:author="Rodion" w:date="2019-12-09T02:09:00Z">
            <w:rPr/>
          </w:rPrChange>
        </w:rPr>
        <w:t xml:space="preserve"> вихід ведучого, вхід веденого (англ. Master Out Slave In) для SPI інтерфейсу</w:t>
      </w:r>
      <w:r w:rsidR="009865D2" w:rsidRPr="00312974">
        <w:rPr>
          <w:rPrChange w:id="6697" w:author="Rodion" w:date="2019-12-09T02:09:00Z">
            <w:rPr/>
          </w:rPrChange>
        </w:rPr>
        <w:t>.</w:t>
      </w:r>
    </w:p>
    <w:p w14:paraId="5C3D4CBF" w14:textId="320C7D15" w:rsidR="003D7409" w:rsidRPr="00312974" w:rsidRDefault="003D7409" w:rsidP="007B72A6">
      <w:pPr>
        <w:pStyle w:val="ListParagraph"/>
        <w:rPr>
          <w:rPrChange w:id="6698" w:author="Rodion" w:date="2019-12-09T02:09:00Z">
            <w:rPr/>
          </w:rPrChange>
        </w:rPr>
      </w:pPr>
      <w:r w:rsidRPr="00312974">
        <w:rPr>
          <w:rPrChange w:id="6699" w:author="Rodion" w:date="2019-12-09T02:09:00Z">
            <w:rPr/>
          </w:rPrChange>
        </w:rPr>
        <w:t xml:space="preserve">SCK – пін, що приймає тактові імпульси від генератора </w:t>
      </w:r>
      <w:r w:rsidR="00964ACA" w:rsidRPr="00312974">
        <w:rPr>
          <w:rPrChange w:id="6700" w:author="Rodion" w:date="2019-12-09T02:09:00Z">
            <w:rPr/>
          </w:rPrChange>
        </w:rPr>
        <w:t>зовнішнього</w:t>
      </w:r>
      <w:r w:rsidR="00C922B3" w:rsidRPr="00312974">
        <w:rPr>
          <w:rPrChange w:id="6701" w:author="Rodion" w:date="2019-12-09T02:09:00Z">
            <w:rPr/>
          </w:rPrChange>
        </w:rPr>
        <w:t xml:space="preserve"> мікроконтролера</w:t>
      </w:r>
      <w:r w:rsidR="005A398A" w:rsidRPr="00312974">
        <w:rPr>
          <w:rPrChange w:id="6702" w:author="Rodion" w:date="2019-12-09T02:09:00Z">
            <w:rPr/>
          </w:rPrChange>
        </w:rPr>
        <w:t>.</w:t>
      </w:r>
    </w:p>
    <w:p w14:paraId="6B726D2E" w14:textId="17DCF3A5" w:rsidR="00D979BA" w:rsidRPr="00312974" w:rsidRDefault="00D979BA" w:rsidP="007B72A6">
      <w:pPr>
        <w:pStyle w:val="ListParagraph"/>
        <w:rPr>
          <w:rPrChange w:id="6703" w:author="Rodion" w:date="2019-12-09T02:09:00Z">
            <w:rPr/>
          </w:rPrChange>
        </w:rPr>
      </w:pPr>
      <w:r w:rsidRPr="00312974">
        <w:rPr>
          <w:rPrChange w:id="6704" w:author="Rodion" w:date="2019-12-09T02:09:00Z">
            <w:rPr/>
          </w:rPrChange>
        </w:rPr>
        <w:t xml:space="preserve">SS – пін, що слугує приймачем сигналу початку або кінця зв’язку для SPI </w:t>
      </w:r>
      <w:r w:rsidR="00C73207" w:rsidRPr="00312974">
        <w:rPr>
          <w:rPrChange w:id="6705" w:author="Rodion" w:date="2019-12-09T02:09:00Z">
            <w:rPr/>
          </w:rPrChange>
        </w:rPr>
        <w:t>інтерфейсу</w:t>
      </w:r>
      <w:r w:rsidR="005A398A" w:rsidRPr="00312974">
        <w:rPr>
          <w:rPrChange w:id="6706" w:author="Rodion" w:date="2019-12-09T02:09:00Z">
            <w:rPr/>
          </w:rPrChange>
        </w:rPr>
        <w:t>.</w:t>
      </w:r>
    </w:p>
    <w:p w14:paraId="127BBBFD" w14:textId="17522B11" w:rsidR="00036393" w:rsidRPr="00312974" w:rsidRDefault="00036393">
      <w:pPr>
        <w:spacing w:after="160" w:line="259" w:lineRule="auto"/>
        <w:ind w:firstLine="0"/>
        <w:jc w:val="left"/>
        <w:rPr>
          <w:ins w:id="6707" w:author="Rodion" w:date="2019-12-09T02:00:00Z"/>
          <w:rPrChange w:id="6708" w:author="Rodion" w:date="2019-12-09T02:09:00Z">
            <w:rPr>
              <w:ins w:id="6709" w:author="Rodion" w:date="2019-12-09T02:00:00Z"/>
            </w:rPr>
          </w:rPrChange>
        </w:rPr>
      </w:pPr>
      <w:ins w:id="6710" w:author="Rodion" w:date="2019-12-09T02:00:00Z">
        <w:r w:rsidRPr="00312974">
          <w:rPr>
            <w:rPrChange w:id="6711" w:author="Rodion" w:date="2019-12-09T02:09:00Z">
              <w:rPr/>
            </w:rPrChange>
          </w:rPr>
          <w:br w:type="page"/>
        </w:r>
      </w:ins>
    </w:p>
    <w:p w14:paraId="464AF6A1" w14:textId="77777777" w:rsidR="002A1603" w:rsidRPr="00312974" w:rsidDel="00036393" w:rsidRDefault="002A1603" w:rsidP="002A1603">
      <w:pPr>
        <w:rPr>
          <w:del w:id="6712" w:author="Rodion" w:date="2019-12-09T02:00:00Z"/>
          <w:rPrChange w:id="6713" w:author="Rodion" w:date="2019-12-09T02:09:00Z">
            <w:rPr>
              <w:del w:id="6714" w:author="Rodion" w:date="2019-12-09T02:00:00Z"/>
            </w:rPr>
          </w:rPrChange>
        </w:rPr>
      </w:pPr>
    </w:p>
    <w:p w14:paraId="205E7CD4" w14:textId="31C4E094" w:rsidR="00B608E4" w:rsidRPr="00312974" w:rsidRDefault="00875723" w:rsidP="00166B45">
      <w:pPr>
        <w:rPr>
          <w:rPrChange w:id="6715" w:author="Rodion" w:date="2019-12-09T02:09:00Z">
            <w:rPr/>
          </w:rPrChange>
        </w:rPr>
      </w:pPr>
      <w:r w:rsidRPr="00312974">
        <w:rPr>
          <w:rPrChange w:id="6716" w:author="Rodion" w:date="2019-12-09T02:09:00Z">
            <w:rPr/>
          </w:rPrChange>
        </w:rPr>
        <w:t>Щоб передавати дані до API програмно</w:t>
      </w:r>
      <w:r w:rsidR="002233F2" w:rsidRPr="00312974">
        <w:rPr>
          <w:rPrChange w:id="6717" w:author="Rodion" w:date="2019-12-09T02:09:00Z">
            <w:rPr/>
          </w:rPrChange>
        </w:rPr>
        <w:t>ї</w:t>
      </w:r>
      <w:r w:rsidRPr="00312974">
        <w:rPr>
          <w:rPrChange w:id="6718" w:author="Rodion" w:date="2019-12-09T02:09:00Z">
            <w:rPr/>
          </w:rPrChange>
        </w:rPr>
        <w:t xml:space="preserve"> частини веб-застосунку через мережу Інтернет було вирішено використати Wi-Fi модуль ESP8266, як і в пристрої для ідентифікації за штрих-кодом. Але, оскільки для взаємодії з </w:t>
      </w:r>
      <w:r w:rsidR="00C91726" w:rsidRPr="00312974">
        <w:rPr>
          <w:rPrChange w:id="6719" w:author="Rodion" w:date="2019-12-09T02:09:00Z">
            <w:rPr/>
          </w:rPrChange>
        </w:rPr>
        <w:t>модулем</w:t>
      </w:r>
      <w:r w:rsidRPr="00312974">
        <w:rPr>
          <w:rPrChange w:id="6720" w:author="Rodion" w:date="2019-12-09T02:09:00Z">
            <w:rPr/>
          </w:rPrChange>
        </w:rPr>
        <w:t xml:space="preserve"> сканеру необхідно мати 4 цифрових піни для комунікації через SPI </w:t>
      </w:r>
      <w:r w:rsidR="009B4C48" w:rsidRPr="00312974">
        <w:rPr>
          <w:rPrChange w:id="6721" w:author="Rodion" w:date="2019-12-09T02:09:00Z">
            <w:rPr/>
          </w:rPrChange>
        </w:rPr>
        <w:t xml:space="preserve">інтерфейс </w:t>
      </w:r>
      <w:r w:rsidRPr="00312974">
        <w:rPr>
          <w:rPrChange w:id="6722" w:author="Rodion" w:date="2019-12-09T02:09:00Z">
            <w:rPr/>
          </w:rPrChange>
        </w:rPr>
        <w:t xml:space="preserve">та один цифровий пін для RST модулю </w:t>
      </w:r>
      <w:r w:rsidR="009B4C48" w:rsidRPr="00312974">
        <w:rPr>
          <w:rPrChange w:id="6723" w:author="Rodion" w:date="2019-12-09T02:09:00Z">
            <w:rPr/>
          </w:rPrChange>
        </w:rPr>
        <w:t>RC</w:t>
      </w:r>
      <w:r w:rsidR="00DB1611" w:rsidRPr="00312974">
        <w:rPr>
          <w:rPrChange w:id="6724" w:author="Rodion" w:date="2019-12-09T02:09:00Z">
            <w:rPr/>
          </w:rPrChange>
        </w:rPr>
        <w:t>5</w:t>
      </w:r>
      <w:r w:rsidRPr="00312974">
        <w:rPr>
          <w:rPrChange w:id="6725" w:author="Rodion" w:date="2019-12-09T02:09:00Z">
            <w:rPr/>
          </w:rPrChange>
        </w:rPr>
        <w:t>22</w:t>
      </w:r>
      <w:ins w:id="6726" w:author="Rodion Kharabet" w:date="2019-12-06T03:39:00Z">
        <w:r w:rsidR="00B70D56" w:rsidRPr="00312974">
          <w:rPr>
            <w:rPrChange w:id="6727" w:author="Rodion" w:date="2019-12-09T02:09:00Z">
              <w:rPr/>
            </w:rPrChange>
          </w:rPr>
          <w:t>,</w:t>
        </w:r>
      </w:ins>
      <w:del w:id="6728" w:author="Rodion Kharabet" w:date="2019-12-06T03:39:00Z">
        <w:r w:rsidR="009B4C48" w:rsidRPr="00312974" w:rsidDel="00B70D56">
          <w:rPr>
            <w:rPrChange w:id="6729" w:author="Rodion" w:date="2019-12-09T02:09:00Z">
              <w:rPr/>
            </w:rPrChange>
          </w:rPr>
          <w:delText>.</w:delText>
        </w:r>
      </w:del>
      <w:r w:rsidR="009B4C48" w:rsidRPr="00312974">
        <w:rPr>
          <w:rPrChange w:id="6730" w:author="Rodion" w:date="2019-12-09T02:09:00Z">
            <w:rPr/>
          </w:rPrChange>
        </w:rPr>
        <w:t xml:space="preserve"> </w:t>
      </w:r>
      <w:del w:id="6731" w:author="Rodion Kharabet" w:date="2019-12-06T03:39:00Z">
        <w:r w:rsidR="009B4C48" w:rsidRPr="00312974" w:rsidDel="00B70D56">
          <w:rPr>
            <w:rPrChange w:id="6732" w:author="Rodion" w:date="2019-12-09T02:09:00Z">
              <w:rPr/>
            </w:rPrChange>
          </w:rPr>
          <w:delText>Тому</w:delText>
        </w:r>
        <w:r w:rsidR="00C56F33" w:rsidRPr="00312974" w:rsidDel="00B70D56">
          <w:rPr>
            <w:rPrChange w:id="6733" w:author="Rodion" w:date="2019-12-09T02:09:00Z">
              <w:rPr/>
            </w:rPrChange>
          </w:rPr>
          <w:delText xml:space="preserve"> </w:delText>
        </w:r>
      </w:del>
      <w:r w:rsidR="00C56F33" w:rsidRPr="00312974">
        <w:rPr>
          <w:rPrChange w:id="6734" w:author="Rodion" w:date="2019-12-09T02:09:00Z">
            <w:rPr/>
          </w:rPrChange>
        </w:rPr>
        <w:t>модуль ESP-01, що був використаний раніше, не підходить. Але серед багать</w:t>
      </w:r>
      <w:r w:rsidR="001B5367" w:rsidRPr="00312974">
        <w:rPr>
          <w:rPrChange w:id="6735" w:author="Rodion" w:date="2019-12-09T02:09:00Z">
            <w:rPr/>
          </w:rPrChange>
        </w:rPr>
        <w:t>ох</w:t>
      </w:r>
      <w:r w:rsidR="00C56F33" w:rsidRPr="00312974">
        <w:rPr>
          <w:rPrChange w:id="6736" w:author="Rodion" w:date="2019-12-09T02:09:00Z">
            <w:rPr/>
          </w:rPrChange>
        </w:rPr>
        <w:t xml:space="preserve"> інших реалізацій є модуль ESP-12E</w:t>
      </w:r>
      <w:r w:rsidR="001B5367" w:rsidRPr="00312974">
        <w:rPr>
          <w:rPrChange w:id="6737" w:author="Rodion" w:date="2019-12-09T02:09:00Z">
            <w:rPr/>
          </w:rPrChange>
        </w:rPr>
        <w:t>. Він відрізняється кількістю виведених портів, об’ємом флеш-пам’яті та більш потужною антеною.</w:t>
      </w:r>
      <w:r w:rsidR="00B608E4" w:rsidRPr="00312974">
        <w:rPr>
          <w:rPrChange w:id="6738" w:author="Rodion" w:date="2019-12-09T02:09:00Z">
            <w:rPr/>
          </w:rPrChange>
        </w:rPr>
        <w:t xml:space="preserve"> Зовнішній вигляд та розташування пінів зображено на </w:t>
      </w:r>
      <w:del w:id="6739" w:author="Rodion Kharabet" w:date="2019-12-06T02:44:00Z">
        <w:r w:rsidR="00B608E4" w:rsidRPr="00312974" w:rsidDel="007F1A84">
          <w:rPr>
            <w:rPrChange w:id="6740" w:author="Rodion" w:date="2019-12-09T02:09:00Z">
              <w:rPr/>
            </w:rPrChange>
          </w:rPr>
          <w:delText>рисунку</w:delText>
        </w:r>
        <w:r w:rsidR="00B218E7" w:rsidRPr="00312974" w:rsidDel="007F1A84">
          <w:rPr>
            <w:rPrChange w:id="6741" w:author="Rodion" w:date="2019-12-09T02:09:00Z">
              <w:rPr/>
            </w:rPrChange>
          </w:rPr>
          <w:delText xml:space="preserve"> 4.</w:delText>
        </w:r>
      </w:del>
      <w:ins w:id="6742" w:author="Rodion Kharabet" w:date="2019-12-06T02:44:00Z">
        <w:r w:rsidR="007F1A84" w:rsidRPr="00312974">
          <w:rPr>
            <w:rPrChange w:id="6743" w:author="Rodion" w:date="2019-12-09T02:09:00Z">
              <w:rPr/>
            </w:rPrChange>
          </w:rPr>
          <w:t>рисунку 3.</w:t>
        </w:r>
      </w:ins>
      <w:r w:rsidR="00B218E7" w:rsidRPr="00312974">
        <w:rPr>
          <w:rPrChange w:id="6744" w:author="Rodion" w:date="2019-12-09T02:09:00Z">
            <w:rPr/>
          </w:rPrChange>
        </w:rPr>
        <w:t>18</w:t>
      </w:r>
      <w:r w:rsidR="00B608E4" w:rsidRPr="00312974">
        <w:rPr>
          <w:rPrChange w:id="6745" w:author="Rodion" w:date="2019-12-09T02:09:00Z">
            <w:rPr/>
          </w:rPrChange>
        </w:rPr>
        <w:t>.</w:t>
      </w:r>
    </w:p>
    <w:p w14:paraId="2D7F29EC" w14:textId="77777777" w:rsidR="00B608E4" w:rsidRPr="00312974" w:rsidRDefault="00B608E4" w:rsidP="00B608E4">
      <w:pPr>
        <w:jc w:val="center"/>
        <w:rPr>
          <w:noProof/>
          <w:rPrChange w:id="6746" w:author="Rodion" w:date="2019-12-09T02:09:00Z">
            <w:rPr>
              <w:noProof/>
            </w:rPr>
          </w:rPrChange>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2AE96BD3" w:rsidR="00B608E4" w:rsidRPr="00312974" w:rsidRDefault="00B608E4" w:rsidP="00B608E4">
      <w:pPr>
        <w:jc w:val="center"/>
        <w:rPr>
          <w:ins w:id="6747" w:author="Rodion" w:date="2019-12-09T01:59:00Z"/>
          <w:rPrChange w:id="6748" w:author="Rodion" w:date="2019-12-09T02:09:00Z">
            <w:rPr>
              <w:ins w:id="6749" w:author="Rodion" w:date="2019-12-09T01:59:00Z"/>
            </w:rPr>
          </w:rPrChange>
        </w:rPr>
      </w:pPr>
      <w:del w:id="6750" w:author="Rodion Kharabet" w:date="2019-12-06T02:45:00Z">
        <w:r w:rsidRPr="00312974" w:rsidDel="007F1A84">
          <w:rPr>
            <w:rPrChange w:id="6751" w:author="Rodion" w:date="2019-12-09T02:09:00Z">
              <w:rPr/>
            </w:rPrChange>
          </w:rPr>
          <w:delText xml:space="preserve">Рисунок </w:delText>
        </w:r>
        <w:r w:rsidR="00B218E7" w:rsidRPr="00312974" w:rsidDel="007F1A84">
          <w:rPr>
            <w:rPrChange w:id="6752" w:author="Rodion" w:date="2019-12-09T02:09:00Z">
              <w:rPr/>
            </w:rPrChange>
          </w:rPr>
          <w:delText>4.</w:delText>
        </w:r>
      </w:del>
      <w:ins w:id="6753" w:author="Rodion Kharabet" w:date="2019-12-06T02:45:00Z">
        <w:r w:rsidR="007F1A84" w:rsidRPr="00312974">
          <w:rPr>
            <w:rPrChange w:id="6754" w:author="Rodion" w:date="2019-12-09T02:09:00Z">
              <w:rPr/>
            </w:rPrChange>
          </w:rPr>
          <w:t>Рисунок 3.</w:t>
        </w:r>
      </w:ins>
      <w:r w:rsidR="00B218E7" w:rsidRPr="00312974">
        <w:rPr>
          <w:rPrChange w:id="6755" w:author="Rodion" w:date="2019-12-09T02:09:00Z">
            <w:rPr/>
          </w:rPrChange>
        </w:rPr>
        <w:t xml:space="preserve">18 </w:t>
      </w:r>
      <w:del w:id="6756" w:author="Rodion Kharabet" w:date="2019-12-06T03:40:00Z">
        <w:r w:rsidRPr="00312974" w:rsidDel="00040CAB">
          <w:rPr>
            <w:rPrChange w:id="6757" w:author="Rodion" w:date="2019-12-09T02:09:00Z">
              <w:rPr/>
            </w:rPrChange>
          </w:rPr>
          <w:delText>-</w:delText>
        </w:r>
      </w:del>
      <w:ins w:id="6758" w:author="Rodion Kharabet" w:date="2019-12-06T03:40:00Z">
        <w:r w:rsidR="00040CAB" w:rsidRPr="00312974">
          <w:rPr>
            <w:rPrChange w:id="6759" w:author="Rodion" w:date="2019-12-09T02:09:00Z">
              <w:rPr/>
            </w:rPrChange>
          </w:rPr>
          <w:t>–</w:t>
        </w:r>
      </w:ins>
      <w:r w:rsidRPr="00312974">
        <w:rPr>
          <w:rPrChange w:id="6760" w:author="Rodion" w:date="2019-12-09T02:09:00Z">
            <w:rPr/>
          </w:rPrChange>
        </w:rPr>
        <w:t xml:space="preserve"> </w:t>
      </w:r>
      <w:del w:id="6761" w:author="Rodion Kharabet" w:date="2019-12-06T03:40:00Z">
        <w:r w:rsidRPr="00312974" w:rsidDel="00040CAB">
          <w:rPr>
            <w:rPrChange w:id="6762" w:author="Rodion" w:date="2019-12-09T02:09:00Z">
              <w:rPr/>
            </w:rPrChange>
          </w:rPr>
          <w:delText xml:space="preserve">. </w:delText>
        </w:r>
      </w:del>
      <w:r w:rsidRPr="00312974">
        <w:rPr>
          <w:rPrChange w:id="6763" w:author="Rodion" w:date="2019-12-09T02:09:00Z">
            <w:rPr/>
          </w:rPrChange>
        </w:rPr>
        <w:t>Зовнішній вигляд та розташування пінів у ESP-12E</w:t>
      </w:r>
      <w:r w:rsidR="00A35242" w:rsidRPr="00312974">
        <w:rPr>
          <w:rPrChange w:id="6764" w:author="Rodion" w:date="2019-12-09T02:09:00Z">
            <w:rPr/>
          </w:rPrChange>
        </w:rPr>
        <w:t xml:space="preserve"> [69]</w:t>
      </w:r>
    </w:p>
    <w:p w14:paraId="57DA5145" w14:textId="77777777" w:rsidR="00036393" w:rsidRPr="00312974" w:rsidRDefault="00036393" w:rsidP="00B608E4">
      <w:pPr>
        <w:jc w:val="center"/>
        <w:rPr>
          <w:rPrChange w:id="6765" w:author="Rodion" w:date="2019-12-09T02:09:00Z">
            <w:rPr/>
          </w:rPrChange>
        </w:rPr>
      </w:pPr>
    </w:p>
    <w:p w14:paraId="7B470C73" w14:textId="4F864D18" w:rsidR="00B608E4" w:rsidRPr="00312974" w:rsidDel="00B70D56" w:rsidRDefault="00B608E4" w:rsidP="00B608E4">
      <w:pPr>
        <w:jc w:val="center"/>
        <w:rPr>
          <w:del w:id="6766" w:author="Rodion Kharabet" w:date="2019-12-06T03:40:00Z"/>
          <w:rPrChange w:id="6767" w:author="Rodion" w:date="2019-12-09T02:09:00Z">
            <w:rPr>
              <w:del w:id="6768" w:author="Rodion Kharabet" w:date="2019-12-06T03:40:00Z"/>
            </w:rPr>
          </w:rPrChange>
        </w:rPr>
      </w:pPr>
    </w:p>
    <w:p w14:paraId="22B15FA9" w14:textId="473A280B" w:rsidR="00B608E4" w:rsidRPr="00312974" w:rsidRDefault="00FD16CD" w:rsidP="00B608E4">
      <w:pPr>
        <w:rPr>
          <w:rPrChange w:id="6769" w:author="Rodion" w:date="2019-12-09T02:09:00Z">
            <w:rPr/>
          </w:rPrChange>
        </w:rPr>
      </w:pPr>
      <w:r w:rsidRPr="00312974">
        <w:rPr>
          <w:rPrChange w:id="6770" w:author="Rodion" w:date="2019-12-09T02:09:00Z">
            <w:rPr/>
          </w:rPrChange>
        </w:rPr>
        <w:t>В даному модулі всі технічні характеристики</w:t>
      </w:r>
      <w:ins w:id="6771" w:author="Rodion Kharabet" w:date="2019-12-06T03:40:00Z">
        <w:r w:rsidR="00040CAB" w:rsidRPr="00312974">
          <w:rPr>
            <w:rPrChange w:id="6772" w:author="Rodion" w:date="2019-12-09T02:09:00Z">
              <w:rPr/>
            </w:rPrChange>
          </w:rPr>
          <w:t xml:space="preserve"> </w:t>
        </w:r>
      </w:ins>
      <w:del w:id="6773" w:author="Rodion Kharabet" w:date="2019-12-06T03:40:00Z">
        <w:r w:rsidRPr="00312974" w:rsidDel="00040CAB">
          <w:rPr>
            <w:rPrChange w:id="6774" w:author="Rodion" w:date="2019-12-09T02:09:00Z">
              <w:rPr/>
            </w:rPrChange>
          </w:rPr>
          <w:delText xml:space="preserve"> модулю </w:delText>
        </w:r>
      </w:del>
      <w:r w:rsidRPr="00312974">
        <w:rPr>
          <w:rPrChange w:id="6775" w:author="Rodion" w:date="2019-12-09T02:09:00Z">
            <w:rPr/>
          </w:rPrChange>
        </w:rPr>
        <w:t xml:space="preserve">повністю співпадають з відповідними у модулі ESP-01. Але кількість цифрових пінів значно більша: у ESP-12E </w:t>
      </w:r>
      <w:del w:id="6776" w:author="Rodion" w:date="2019-12-09T04:06:00Z">
        <w:r w:rsidRPr="00312974" w:rsidDel="00A87B77">
          <w:rPr>
            <w:rPrChange w:id="6777" w:author="Rodion" w:date="2019-12-09T02:09:00Z">
              <w:rPr/>
            </w:rPrChange>
          </w:rPr>
          <w:lastRenderedPageBreak/>
          <w:delText xml:space="preserve"> </w:delText>
        </w:r>
      </w:del>
      <w:r w:rsidRPr="00312974">
        <w:rPr>
          <w:rPrChange w:id="6778" w:author="Rodion" w:date="2019-12-09T02:09:00Z">
            <w:rPr/>
          </w:rPrChange>
        </w:rPr>
        <w:t>виведено 11 цифрових пінів, в той час як в ESP-01 виведено тільки 2 цифрових піни загального призначення для взаємодії із зовнішніми компонентами</w:t>
      </w:r>
      <w:r w:rsidR="00A35242" w:rsidRPr="00312974">
        <w:rPr>
          <w:rPrChange w:id="6779" w:author="Rodion" w:date="2019-12-09T02:09:00Z">
            <w:rPr/>
          </w:rPrChange>
        </w:rPr>
        <w:t xml:space="preserve"> [68]</w:t>
      </w:r>
      <w:r w:rsidRPr="00312974">
        <w:rPr>
          <w:rPrChange w:id="6780" w:author="Rodion" w:date="2019-12-09T02:09:00Z">
            <w:rPr/>
          </w:rPrChange>
        </w:rPr>
        <w:t>.</w:t>
      </w:r>
      <w:r w:rsidR="008B2A78" w:rsidRPr="00312974">
        <w:rPr>
          <w:rPrChange w:id="6781" w:author="Rodion" w:date="2019-12-09T02:09:00Z">
            <w:rPr/>
          </w:rPrChange>
        </w:rPr>
        <w:t xml:space="preserve"> У </w:t>
      </w:r>
      <w:del w:id="6782" w:author="Rodion Kharabet" w:date="2019-12-06T03:02:00Z">
        <w:r w:rsidR="008B2A78" w:rsidRPr="00312974" w:rsidDel="006B702B">
          <w:rPr>
            <w:rPrChange w:id="6783" w:author="Rodion" w:date="2019-12-09T02:09:00Z">
              <w:rPr/>
            </w:rPrChange>
          </w:rPr>
          <w:delText xml:space="preserve">таблиці </w:delText>
        </w:r>
        <w:r w:rsidR="00B218E7" w:rsidRPr="00312974" w:rsidDel="006B702B">
          <w:rPr>
            <w:rPrChange w:id="6784" w:author="Rodion" w:date="2019-12-09T02:09:00Z">
              <w:rPr/>
            </w:rPrChange>
          </w:rPr>
          <w:delText>4.</w:delText>
        </w:r>
      </w:del>
      <w:ins w:id="6785" w:author="Rodion Kharabet" w:date="2019-12-06T03:02:00Z">
        <w:r w:rsidR="006B702B" w:rsidRPr="00312974">
          <w:rPr>
            <w:rPrChange w:id="6786" w:author="Rodion" w:date="2019-12-09T02:09:00Z">
              <w:rPr/>
            </w:rPrChange>
          </w:rPr>
          <w:t>таблиці 3.</w:t>
        </w:r>
      </w:ins>
      <w:r w:rsidR="00B218E7" w:rsidRPr="00312974">
        <w:rPr>
          <w:rPrChange w:id="6787" w:author="Rodion" w:date="2019-12-09T02:09:00Z">
            <w:rPr/>
          </w:rPrChange>
        </w:rPr>
        <w:t>13</w:t>
      </w:r>
      <w:r w:rsidR="008B2A78" w:rsidRPr="00312974">
        <w:rPr>
          <w:rPrChange w:id="6788" w:author="Rodion" w:date="2019-12-09T02:09:00Z">
            <w:rPr/>
          </w:rPrChange>
        </w:rPr>
        <w:t xml:space="preserve"> наведено схему з'єднання модулів ESP-12E та RC522</w:t>
      </w:r>
      <w:r w:rsidR="0027624D" w:rsidRPr="00312974">
        <w:rPr>
          <w:rPrChange w:id="6789" w:author="Rodion" w:date="2019-12-09T02:09:00Z">
            <w:rPr/>
          </w:rPrChange>
        </w:rPr>
        <w:t>, використовуючи SPI інтерфейс</w:t>
      </w:r>
      <w:r w:rsidR="008B2A78" w:rsidRPr="00312974">
        <w:rPr>
          <w:rPrChange w:id="6790" w:author="Rodion" w:date="2019-12-09T02:09:00Z">
            <w:rPr/>
          </w:rPrChange>
        </w:rPr>
        <w:t>.</w:t>
      </w:r>
    </w:p>
    <w:p w14:paraId="3D162A7F" w14:textId="2366DD8B" w:rsidR="008B2A78" w:rsidRPr="00312974" w:rsidRDefault="008B2A78" w:rsidP="00B608E4">
      <w:pPr>
        <w:rPr>
          <w:rPrChange w:id="6791" w:author="Rodion" w:date="2019-12-09T02:09:00Z">
            <w:rPr/>
          </w:rPrChange>
        </w:rPr>
      </w:pPr>
    </w:p>
    <w:p w14:paraId="3C4DE1D5" w14:textId="1B8E5290" w:rsidR="00B218E7" w:rsidRPr="00312974" w:rsidRDefault="00B218E7" w:rsidP="00B608E4">
      <w:pPr>
        <w:rPr>
          <w:rPrChange w:id="6792" w:author="Rodion" w:date="2019-12-09T02:09:00Z">
            <w:rPr/>
          </w:rPrChange>
        </w:rPr>
      </w:pPr>
      <w:del w:id="6793" w:author="Rodion Kharabet" w:date="2019-12-06T03:02:00Z">
        <w:r w:rsidRPr="00312974" w:rsidDel="006B702B">
          <w:rPr>
            <w:rPrChange w:id="6794" w:author="Rodion" w:date="2019-12-09T02:09:00Z">
              <w:rPr/>
            </w:rPrChange>
          </w:rPr>
          <w:delText>Таблиця 4.</w:delText>
        </w:r>
      </w:del>
      <w:ins w:id="6795" w:author="Rodion Kharabet" w:date="2019-12-06T03:02:00Z">
        <w:r w:rsidR="006B702B" w:rsidRPr="00312974">
          <w:rPr>
            <w:rPrChange w:id="6796" w:author="Rodion" w:date="2019-12-09T02:09:00Z">
              <w:rPr/>
            </w:rPrChange>
          </w:rPr>
          <w:t>Таблиця 3.</w:t>
        </w:r>
      </w:ins>
      <w:r w:rsidRPr="00312974">
        <w:rPr>
          <w:rPrChange w:id="6797" w:author="Rodion" w:date="2019-12-09T02:09:00Z">
            <w:rPr/>
          </w:rPrChange>
        </w:rPr>
        <w:t>13</w:t>
      </w:r>
      <w:r w:rsidR="00CD646C" w:rsidRPr="00312974">
        <w:rPr>
          <w:rPrChange w:id="6798" w:author="Rodion" w:date="2019-12-09T02:09:00Z">
            <w:rPr/>
          </w:rPrChange>
        </w:rPr>
        <w:t xml:space="preserve"> </w:t>
      </w:r>
      <w:ins w:id="6799" w:author="Rodion Kharabet" w:date="2019-12-06T03:40:00Z">
        <w:r w:rsidR="00040CAB" w:rsidRPr="00312974">
          <w:rPr>
            <w:rPrChange w:id="6800" w:author="Rodion" w:date="2019-12-09T02:09:00Z">
              <w:rPr/>
            </w:rPrChange>
          </w:rPr>
          <w:t>–</w:t>
        </w:r>
      </w:ins>
      <w:del w:id="6801" w:author="Rodion Kharabet" w:date="2019-12-06T03:40:00Z">
        <w:r w:rsidR="00CD646C" w:rsidRPr="00312974" w:rsidDel="00040CAB">
          <w:rPr>
            <w:rPrChange w:id="6802" w:author="Rodion" w:date="2019-12-09T02:09:00Z">
              <w:rPr/>
            </w:rPrChange>
          </w:rPr>
          <w:delText>-</w:delText>
        </w:r>
      </w:del>
      <w:r w:rsidR="00CD646C" w:rsidRPr="00312974">
        <w:rPr>
          <w:rPrChange w:id="6803" w:author="Rodion" w:date="2019-12-09T02:09:00Z">
            <w:rPr/>
          </w:rPrChange>
        </w:rPr>
        <w:t xml:space="preserve"> </w:t>
      </w:r>
      <w:del w:id="6804" w:author="Rodion Kharabet" w:date="2019-12-06T03:40:00Z">
        <w:r w:rsidR="00CD646C" w:rsidRPr="00312974" w:rsidDel="00040CAB">
          <w:rPr>
            <w:rPrChange w:id="6805" w:author="Rodion" w:date="2019-12-09T02:09:00Z">
              <w:rPr/>
            </w:rPrChange>
          </w:rPr>
          <w:delText>с</w:delText>
        </w:r>
      </w:del>
      <w:ins w:id="6806" w:author="Rodion Kharabet" w:date="2019-12-06T03:40:00Z">
        <w:r w:rsidR="00040CAB" w:rsidRPr="00312974">
          <w:rPr>
            <w:rPrChange w:id="6807" w:author="Rodion" w:date="2019-12-09T02:09:00Z">
              <w:rPr/>
            </w:rPrChange>
          </w:rPr>
          <w:t>С</w:t>
        </w:r>
      </w:ins>
      <w:r w:rsidR="00CD646C" w:rsidRPr="00312974">
        <w:rPr>
          <w:rPrChange w:id="6808" w:author="Rodion" w:date="2019-12-09T02:09:00Z">
            <w:rPr/>
          </w:rPrChange>
        </w:rPr>
        <w:t>хема з'єднання модулів ESP-12E та RC522</w:t>
      </w:r>
    </w:p>
    <w:tbl>
      <w:tblPr>
        <w:tblStyle w:val="TableGrid"/>
        <w:tblW w:w="0" w:type="auto"/>
        <w:tblLook w:val="04A0" w:firstRow="1" w:lastRow="0" w:firstColumn="1" w:lastColumn="0" w:noHBand="0" w:noVBand="1"/>
      </w:tblPr>
      <w:tblGrid>
        <w:gridCol w:w="5238"/>
        <w:gridCol w:w="5238"/>
      </w:tblGrid>
      <w:tr w:rsidR="008B2A78" w:rsidRPr="00312974" w14:paraId="139EB0CC" w14:textId="77777777" w:rsidTr="008B2A78">
        <w:tc>
          <w:tcPr>
            <w:tcW w:w="5265" w:type="dxa"/>
          </w:tcPr>
          <w:p w14:paraId="57BD3AAC" w14:textId="521C1A68" w:rsidR="008B2A78" w:rsidRPr="00312974" w:rsidRDefault="00CD646C" w:rsidP="00B608E4">
            <w:pPr>
              <w:ind w:firstLine="0"/>
              <w:rPr>
                <w:rPrChange w:id="6809" w:author="Rodion" w:date="2019-12-09T02:09:00Z">
                  <w:rPr/>
                </w:rPrChange>
              </w:rPr>
            </w:pPr>
            <w:r w:rsidRPr="00312974">
              <w:rPr>
                <w:rPrChange w:id="6810" w:author="Rodion" w:date="2019-12-09T02:09:00Z">
                  <w:rPr/>
                </w:rPrChange>
              </w:rPr>
              <w:t xml:space="preserve">Пін </w:t>
            </w:r>
            <w:r w:rsidR="008B2A78" w:rsidRPr="00312974">
              <w:rPr>
                <w:rPrChange w:id="6811" w:author="Rodion" w:date="2019-12-09T02:09:00Z">
                  <w:rPr/>
                </w:rPrChange>
              </w:rPr>
              <w:t>ESP-12E</w:t>
            </w:r>
          </w:p>
        </w:tc>
        <w:tc>
          <w:tcPr>
            <w:tcW w:w="5265" w:type="dxa"/>
          </w:tcPr>
          <w:p w14:paraId="1180C1FD" w14:textId="04DCF935" w:rsidR="008B2A78" w:rsidRPr="00312974" w:rsidRDefault="00CD646C" w:rsidP="00B608E4">
            <w:pPr>
              <w:ind w:firstLine="0"/>
              <w:rPr>
                <w:rPrChange w:id="6812" w:author="Rodion" w:date="2019-12-09T02:09:00Z">
                  <w:rPr/>
                </w:rPrChange>
              </w:rPr>
            </w:pPr>
            <w:r w:rsidRPr="00312974">
              <w:rPr>
                <w:rPrChange w:id="6813" w:author="Rodion" w:date="2019-12-09T02:09:00Z">
                  <w:rPr/>
                </w:rPrChange>
              </w:rPr>
              <w:t xml:space="preserve">Пін </w:t>
            </w:r>
            <w:r w:rsidR="008B2A78" w:rsidRPr="00312974">
              <w:rPr>
                <w:rPrChange w:id="6814" w:author="Rodion" w:date="2019-12-09T02:09:00Z">
                  <w:rPr/>
                </w:rPrChange>
              </w:rPr>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rPr>
                <w:rPrChange w:id="6815" w:author="Rodion" w:date="2019-12-09T02:09:00Z">
                  <w:rPr/>
                </w:rPrChange>
              </w:rPr>
            </w:pPr>
            <w:r w:rsidRPr="00312974">
              <w:rPr>
                <w:rPrChange w:id="6816" w:author="Rodion" w:date="2019-12-09T02:09:00Z">
                  <w:rPr/>
                </w:rPrChange>
              </w:rPr>
              <w:t>GPIO4</w:t>
            </w:r>
          </w:p>
        </w:tc>
        <w:tc>
          <w:tcPr>
            <w:tcW w:w="5265" w:type="dxa"/>
          </w:tcPr>
          <w:p w14:paraId="48B80999" w14:textId="5CD46EF4" w:rsidR="008B2A78" w:rsidRPr="00312974" w:rsidRDefault="008B2A78" w:rsidP="00B608E4">
            <w:pPr>
              <w:ind w:firstLine="0"/>
              <w:rPr>
                <w:rPrChange w:id="6817" w:author="Rodion" w:date="2019-12-09T02:09:00Z">
                  <w:rPr/>
                </w:rPrChange>
              </w:rPr>
            </w:pPr>
            <w:r w:rsidRPr="00312974">
              <w:rPr>
                <w:rPrChange w:id="6818" w:author="Rodion" w:date="2019-12-09T02:09:00Z">
                  <w:rPr/>
                </w:rPrChange>
              </w:rPr>
              <w:t>SS</w:t>
            </w:r>
          </w:p>
        </w:tc>
      </w:tr>
      <w:tr w:rsidR="008B2A78" w:rsidRPr="00312974" w14:paraId="3CD2984B" w14:textId="77777777" w:rsidTr="008B2A78">
        <w:tc>
          <w:tcPr>
            <w:tcW w:w="5265" w:type="dxa"/>
          </w:tcPr>
          <w:p w14:paraId="775C9F4A" w14:textId="4B23EECF" w:rsidR="008B2A78" w:rsidRPr="00312974" w:rsidRDefault="008B2A78" w:rsidP="00B608E4">
            <w:pPr>
              <w:ind w:firstLine="0"/>
              <w:rPr>
                <w:rPrChange w:id="6819" w:author="Rodion" w:date="2019-12-09T02:09:00Z">
                  <w:rPr/>
                </w:rPrChange>
              </w:rPr>
            </w:pPr>
            <w:r w:rsidRPr="00312974">
              <w:rPr>
                <w:rPrChange w:id="6820" w:author="Rodion" w:date="2019-12-09T02:09:00Z">
                  <w:rPr/>
                </w:rPrChange>
              </w:rPr>
              <w:t>GPIO14</w:t>
            </w:r>
          </w:p>
        </w:tc>
        <w:tc>
          <w:tcPr>
            <w:tcW w:w="5265" w:type="dxa"/>
          </w:tcPr>
          <w:p w14:paraId="3757C2A2" w14:textId="5E5383FF" w:rsidR="008B2A78" w:rsidRPr="00312974" w:rsidRDefault="008B2A78" w:rsidP="00B608E4">
            <w:pPr>
              <w:ind w:firstLine="0"/>
              <w:rPr>
                <w:rPrChange w:id="6821" w:author="Rodion" w:date="2019-12-09T02:09:00Z">
                  <w:rPr/>
                </w:rPrChange>
              </w:rPr>
            </w:pPr>
            <w:r w:rsidRPr="00312974">
              <w:rPr>
                <w:rPrChange w:id="6822" w:author="Rodion" w:date="2019-12-09T02:09:00Z">
                  <w:rPr/>
                </w:rPrChange>
              </w:rPr>
              <w:t>SCK</w:t>
            </w:r>
          </w:p>
        </w:tc>
      </w:tr>
      <w:tr w:rsidR="008B2A78" w:rsidRPr="00312974" w14:paraId="717D82A4" w14:textId="77777777" w:rsidTr="008B2A78">
        <w:tc>
          <w:tcPr>
            <w:tcW w:w="5265" w:type="dxa"/>
          </w:tcPr>
          <w:p w14:paraId="76294E1C" w14:textId="710E274A" w:rsidR="008B2A78" w:rsidRPr="00312974" w:rsidRDefault="008B2A78" w:rsidP="00B608E4">
            <w:pPr>
              <w:ind w:firstLine="0"/>
              <w:rPr>
                <w:rPrChange w:id="6823" w:author="Rodion" w:date="2019-12-09T02:09:00Z">
                  <w:rPr/>
                </w:rPrChange>
              </w:rPr>
            </w:pPr>
            <w:r w:rsidRPr="00312974">
              <w:rPr>
                <w:rPrChange w:id="6824" w:author="Rodion" w:date="2019-12-09T02:09:00Z">
                  <w:rPr/>
                </w:rPrChange>
              </w:rPr>
              <w:t>GPIO13</w:t>
            </w:r>
          </w:p>
        </w:tc>
        <w:tc>
          <w:tcPr>
            <w:tcW w:w="5265" w:type="dxa"/>
          </w:tcPr>
          <w:p w14:paraId="29A67259" w14:textId="5938AD5E" w:rsidR="008B2A78" w:rsidRPr="00312974" w:rsidRDefault="008B2A78" w:rsidP="00B608E4">
            <w:pPr>
              <w:ind w:firstLine="0"/>
              <w:rPr>
                <w:rPrChange w:id="6825" w:author="Rodion" w:date="2019-12-09T02:09:00Z">
                  <w:rPr/>
                </w:rPrChange>
              </w:rPr>
            </w:pPr>
            <w:r w:rsidRPr="00312974">
              <w:rPr>
                <w:rPrChange w:id="6826" w:author="Rodion" w:date="2019-12-09T02:09:00Z">
                  <w:rPr/>
                </w:rPrChange>
              </w:rPr>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rPr>
                <w:rPrChange w:id="6827" w:author="Rodion" w:date="2019-12-09T02:09:00Z">
                  <w:rPr/>
                </w:rPrChange>
              </w:rPr>
            </w:pPr>
            <w:r w:rsidRPr="00312974">
              <w:rPr>
                <w:rPrChange w:id="6828" w:author="Rodion" w:date="2019-12-09T02:09:00Z">
                  <w:rPr/>
                </w:rPrChange>
              </w:rPr>
              <w:t>GPIO12</w:t>
            </w:r>
          </w:p>
        </w:tc>
        <w:tc>
          <w:tcPr>
            <w:tcW w:w="5265" w:type="dxa"/>
          </w:tcPr>
          <w:p w14:paraId="4CBB33C1" w14:textId="7EDBE176" w:rsidR="008B2A78" w:rsidRPr="00312974" w:rsidRDefault="008B2A78" w:rsidP="00B608E4">
            <w:pPr>
              <w:ind w:firstLine="0"/>
              <w:rPr>
                <w:rPrChange w:id="6829" w:author="Rodion" w:date="2019-12-09T02:09:00Z">
                  <w:rPr/>
                </w:rPrChange>
              </w:rPr>
            </w:pPr>
            <w:r w:rsidRPr="00312974">
              <w:rPr>
                <w:rPrChange w:id="6830" w:author="Rodion" w:date="2019-12-09T02:09:00Z">
                  <w:rPr/>
                </w:rPrChange>
              </w:rPr>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rPr>
                <w:rPrChange w:id="6831" w:author="Rodion" w:date="2019-12-09T02:09:00Z">
                  <w:rPr/>
                </w:rPrChange>
              </w:rPr>
            </w:pPr>
            <w:r w:rsidRPr="00312974">
              <w:rPr>
                <w:rPrChange w:id="6832" w:author="Rodion" w:date="2019-12-09T02:09:00Z">
                  <w:rPr/>
                </w:rPrChange>
              </w:rPr>
              <w:t>GPIO5</w:t>
            </w:r>
          </w:p>
        </w:tc>
        <w:tc>
          <w:tcPr>
            <w:tcW w:w="5265" w:type="dxa"/>
          </w:tcPr>
          <w:p w14:paraId="429C5902" w14:textId="2EEC356B" w:rsidR="008B2A78" w:rsidRPr="00312974" w:rsidRDefault="008B2A78" w:rsidP="00B608E4">
            <w:pPr>
              <w:ind w:firstLine="0"/>
              <w:rPr>
                <w:rPrChange w:id="6833" w:author="Rodion" w:date="2019-12-09T02:09:00Z">
                  <w:rPr/>
                </w:rPrChange>
              </w:rPr>
            </w:pPr>
            <w:r w:rsidRPr="00312974">
              <w:rPr>
                <w:rPrChange w:id="6834" w:author="Rodion" w:date="2019-12-09T02:09:00Z">
                  <w:rPr/>
                </w:rPrChange>
              </w:rPr>
              <w:t>RST</w:t>
            </w:r>
          </w:p>
        </w:tc>
      </w:tr>
    </w:tbl>
    <w:p w14:paraId="5A5F61F3" w14:textId="183D823E" w:rsidR="008B2A78" w:rsidRPr="00312974" w:rsidRDefault="008B2A78" w:rsidP="00B608E4">
      <w:pPr>
        <w:rPr>
          <w:rPrChange w:id="6835" w:author="Rodion" w:date="2019-12-09T02:09:00Z">
            <w:rPr/>
          </w:rPrChange>
        </w:rPr>
      </w:pPr>
    </w:p>
    <w:p w14:paraId="5CB30B60" w14:textId="77C90B05" w:rsidR="002F6CB2" w:rsidRPr="00312974" w:rsidRDefault="0027624D" w:rsidP="00B608E4">
      <w:pPr>
        <w:rPr>
          <w:rPrChange w:id="6836" w:author="Rodion" w:date="2019-12-09T02:09:00Z">
            <w:rPr/>
          </w:rPrChange>
        </w:rPr>
      </w:pPr>
      <w:r w:rsidRPr="00312974">
        <w:rPr>
          <w:rPrChange w:id="6837" w:author="Rodion" w:date="2019-12-09T02:09:00Z">
            <w:rPr/>
          </w:rPrChange>
        </w:rPr>
        <w:t xml:space="preserve">Для створення керуючої </w:t>
      </w:r>
      <w:r w:rsidR="00C91726" w:rsidRPr="00312974">
        <w:rPr>
          <w:rPrChange w:id="6838" w:author="Rodion" w:date="2019-12-09T02:09:00Z">
            <w:rPr/>
          </w:rPrChange>
        </w:rPr>
        <w:t>програми</w:t>
      </w:r>
      <w:r w:rsidR="002F6CB2" w:rsidRPr="00312974">
        <w:rPr>
          <w:rPrChange w:id="6839" w:author="Rodion" w:date="2019-12-09T02:09:00Z">
            <w:rPr/>
          </w:rPrChange>
        </w:rPr>
        <w:t xml:space="preserve"> для</w:t>
      </w:r>
      <w:r w:rsidRPr="00312974">
        <w:rPr>
          <w:rPrChange w:id="6840" w:author="Rodion" w:date="2019-12-09T02:09:00Z">
            <w:rPr/>
          </w:rPrChange>
        </w:rPr>
        <w:t xml:space="preserve"> </w:t>
      </w:r>
      <w:r w:rsidR="002F6CB2" w:rsidRPr="00312974">
        <w:rPr>
          <w:rPrChange w:id="6841" w:author="Rodion" w:date="2019-12-09T02:09:00Z">
            <w:rPr/>
          </w:rPrChange>
        </w:rPr>
        <w:t>пристрою радіочастотної ідентифікації</w:t>
      </w:r>
      <w:del w:id="6842" w:author="Rodion Kharabet" w:date="2019-12-06T03:41:00Z">
        <w:r w:rsidR="002F6CB2" w:rsidRPr="00312974" w:rsidDel="00040CAB">
          <w:rPr>
            <w:rPrChange w:id="6843" w:author="Rodion" w:date="2019-12-09T02:09:00Z">
              <w:rPr/>
            </w:rPrChange>
          </w:rPr>
          <w:delText>,</w:delText>
        </w:r>
      </w:del>
      <w:r w:rsidRPr="00312974">
        <w:rPr>
          <w:rPrChange w:id="6844" w:author="Rodion" w:date="2019-12-09T02:09:00Z">
            <w:rPr/>
          </w:rPrChange>
        </w:rPr>
        <w:t xml:space="preserve"> </w:t>
      </w:r>
      <w:r w:rsidR="002F6CB2" w:rsidRPr="00312974">
        <w:rPr>
          <w:rPrChange w:id="6845" w:author="Rodion" w:date="2019-12-09T02:09:00Z">
            <w:rPr/>
          </w:rPrChange>
        </w:rPr>
        <w:t xml:space="preserve">товарів </w:t>
      </w:r>
      <w:r w:rsidRPr="00312974">
        <w:rPr>
          <w:rPrChange w:id="6846" w:author="Rodion" w:date="2019-12-09T02:09:00Z">
            <w:rPr/>
          </w:rPrChange>
        </w:rPr>
        <w:t xml:space="preserve">було </w:t>
      </w:r>
      <w:r w:rsidR="002F6CB2" w:rsidRPr="00312974">
        <w:rPr>
          <w:rPrChange w:id="6847" w:author="Rodion" w:date="2019-12-09T02:09:00Z">
            <w:rPr/>
          </w:rPrChange>
        </w:rPr>
        <w:t>використано середовище розробки Arduino IDE та мову С. Щоб використовувати SPI інтерфейс, необхідно підключити бібліотеку SPI.h. А для роботи з ядром чіпу MFRC522 було використано бібліотеку MFRC522.h.</w:t>
      </w:r>
    </w:p>
    <w:p w14:paraId="07D5BE77" w14:textId="0FD246AB" w:rsidR="0075072C" w:rsidRPr="00312974" w:rsidRDefault="0075072C" w:rsidP="00B608E4">
      <w:pPr>
        <w:rPr>
          <w:rPrChange w:id="6848" w:author="Rodion" w:date="2019-12-09T02:09:00Z">
            <w:rPr/>
          </w:rPrChange>
        </w:rPr>
      </w:pPr>
      <w:r w:rsidRPr="00312974">
        <w:rPr>
          <w:rPrChange w:id="6849" w:author="Rodion" w:date="2019-12-09T02:09:00Z">
            <w:rPr/>
          </w:rPrChange>
        </w:rPr>
        <w:t xml:space="preserve">За алгоритмом розробленої програми, як тільки модуль RC522 зчитує </w:t>
      </w:r>
      <w:del w:id="6850" w:author="Rodion Kharabet" w:date="2019-12-06T02:35:00Z">
        <w:r w:rsidRPr="00312974" w:rsidDel="00CA5EF9">
          <w:rPr>
            <w:rPrChange w:id="6851" w:author="Rodion" w:date="2019-12-09T02:09:00Z">
              <w:rPr/>
            </w:rPrChange>
          </w:rPr>
          <w:delText>RFID мітку</w:delText>
        </w:r>
      </w:del>
      <w:ins w:id="6852" w:author="Rodion Kharabet" w:date="2019-12-06T02:35:00Z">
        <w:r w:rsidR="00CA5EF9" w:rsidRPr="00312974">
          <w:rPr>
            <w:rPrChange w:id="6853" w:author="Rodion" w:date="2019-12-09T02:09:00Z">
              <w:rPr/>
            </w:rPrChange>
          </w:rPr>
          <w:t>RFID-мітку</w:t>
        </w:r>
      </w:ins>
      <w:r w:rsidRPr="00312974">
        <w:rPr>
          <w:rPrChange w:id="6854" w:author="Rodion" w:date="2019-12-09T02:09:00Z">
            <w:rPr/>
          </w:rPrChange>
        </w:rPr>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pPr>
        <w:rPr>
          <w:rPrChange w:id="6855" w:author="Rodion" w:date="2019-12-09T02:09:00Z">
            <w:rPr/>
          </w:rPrChange>
        </w:rPr>
      </w:pPr>
      <w:r w:rsidRPr="00312974">
        <w:rPr>
          <w:rPrChange w:id="6856" w:author="Rodion" w:date="2019-12-09T02:09:00Z">
            <w:rPr/>
          </w:rPrChange>
        </w:rPr>
        <w:t xml:space="preserve">В розробленій програмі було </w:t>
      </w:r>
      <w:r w:rsidR="009B4C4A" w:rsidRPr="00312974">
        <w:rPr>
          <w:rPrChange w:id="6857" w:author="Rodion" w:date="2019-12-09T02:09:00Z">
            <w:rPr/>
          </w:rPrChange>
        </w:rPr>
        <w:t xml:space="preserve">закладено так ж саму поведінку Wi-Fi модулю при пошуку точки доступу, як і в простої ідентифікації товарів за штрих-кодом: </w:t>
      </w:r>
      <w:r w:rsidR="00006960" w:rsidRPr="00312974">
        <w:rPr>
          <w:rPrChange w:id="6858" w:author="Rodion" w:date="2019-12-09T02:09:00Z">
            <w:rPr/>
          </w:rPrChange>
        </w:rPr>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rPr>
          <w:rPrChange w:id="6859" w:author="Rodion" w:date="2019-12-09T02:09:00Z">
            <w:rPr/>
          </w:rPrChange>
        </w:rPr>
        <w:t>бажаної</w:t>
      </w:r>
      <w:r w:rsidR="00006960" w:rsidRPr="00312974">
        <w:rPr>
          <w:rPrChange w:id="6860" w:author="Rodion" w:date="2019-12-09T02:09:00Z">
            <w:rPr/>
          </w:rPrChange>
        </w:rPr>
        <w:t xml:space="preserve"> Wi-Fi мережі</w:t>
      </w:r>
      <w:r w:rsidR="006218FF" w:rsidRPr="00312974">
        <w:rPr>
          <w:rPrChange w:id="6861" w:author="Rodion" w:date="2019-12-09T02:09:00Z">
            <w:rPr/>
          </w:rPrChange>
        </w:rPr>
        <w:t xml:space="preserve">. </w:t>
      </w:r>
    </w:p>
    <w:p w14:paraId="1177F9BC" w14:textId="3E021815" w:rsidR="0075072C" w:rsidRPr="00312974" w:rsidRDefault="0075072C" w:rsidP="00B608E4">
      <w:pPr>
        <w:rPr>
          <w:rPrChange w:id="6862" w:author="Rodion" w:date="2019-12-09T02:09:00Z">
            <w:rPr/>
          </w:rPrChange>
        </w:rPr>
      </w:pPr>
      <w:r w:rsidRPr="00312974">
        <w:rPr>
          <w:rPrChange w:id="6863" w:author="Rodion" w:date="2019-12-09T02:09:00Z">
            <w:rPr/>
          </w:rPrChange>
        </w:rPr>
        <w:t xml:space="preserve">Обидва </w:t>
      </w:r>
      <w:del w:id="6864" w:author="Rodion Kharabet" w:date="2019-12-06T03:41:00Z">
        <w:r w:rsidRPr="00312974" w:rsidDel="00040CAB">
          <w:rPr>
            <w:rPrChange w:id="6865" w:author="Rodion" w:date="2019-12-09T02:09:00Z">
              <w:rPr/>
            </w:rPrChange>
          </w:rPr>
          <w:delText xml:space="preserve">апаратні </w:delText>
        </w:r>
      </w:del>
      <w:r w:rsidRPr="00312974">
        <w:rPr>
          <w:rPrChange w:id="6866" w:author="Rodion" w:date="2019-12-09T02:09:00Z">
            <w:rPr/>
          </w:rPrChange>
        </w:rPr>
        <w:t>пристрої для радіочастотного розпізнавання в апаратному комплексі працюють за однаковим алгоритмом. Відмінність</w:t>
      </w:r>
      <w:del w:id="6867" w:author="Rodion Kharabet" w:date="2019-12-06T03:41:00Z">
        <w:r w:rsidRPr="00312974" w:rsidDel="00040CAB">
          <w:rPr>
            <w:rPrChange w:id="6868" w:author="Rodion" w:date="2019-12-09T02:09:00Z">
              <w:rPr/>
            </w:rPrChange>
          </w:rPr>
          <w:delText xml:space="preserve"> є</w:delText>
        </w:r>
      </w:del>
      <w:r w:rsidRPr="00312974">
        <w:rPr>
          <w:rPrChange w:id="6869" w:author="Rodion" w:date="2019-12-09T02:09:00Z">
            <w:rPr/>
          </w:rPrChange>
        </w:rPr>
        <w:t xml:space="preserve"> у тому</w:t>
      </w:r>
      <w:r w:rsidR="00B83C91" w:rsidRPr="00312974">
        <w:rPr>
          <w:rPrChange w:id="6870" w:author="Rodion" w:date="2019-12-09T02:09:00Z">
            <w:rPr/>
          </w:rPrChange>
        </w:rPr>
        <w:t xml:space="preserve">, що пристрій для видалення та пристрій для реєстрації вільної </w:t>
      </w:r>
      <w:del w:id="6871" w:author="Rodion Kharabet" w:date="2019-12-06T02:57:00Z">
        <w:r w:rsidR="00B83C91" w:rsidRPr="00312974" w:rsidDel="003E415E">
          <w:rPr>
            <w:rPrChange w:id="6872" w:author="Rodion" w:date="2019-12-09T02:09:00Z">
              <w:rPr/>
            </w:rPrChange>
          </w:rPr>
          <w:delText>RFID мітки</w:delText>
        </w:r>
      </w:del>
      <w:ins w:id="6873" w:author="Rodion Kharabet" w:date="2019-12-06T02:57:00Z">
        <w:r w:rsidR="003E415E" w:rsidRPr="00312974">
          <w:rPr>
            <w:rPrChange w:id="6874" w:author="Rodion" w:date="2019-12-09T02:09:00Z">
              <w:rPr/>
            </w:rPrChange>
          </w:rPr>
          <w:t>RFID-мітки</w:t>
        </w:r>
      </w:ins>
      <w:r w:rsidR="00B83C91" w:rsidRPr="00312974">
        <w:rPr>
          <w:rPrChange w:id="6875" w:author="Rodion" w:date="2019-12-09T02:09:00Z">
            <w:rPr/>
          </w:rPrChange>
        </w:rPr>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rPr>
          <w:ins w:id="6876" w:author="Rodion" w:date="2019-12-09T02:00:00Z"/>
          <w:rPrChange w:id="6877" w:author="Rodion" w:date="2019-12-09T02:09:00Z">
            <w:rPr>
              <w:ins w:id="6878" w:author="Rodion" w:date="2019-12-09T02:00:00Z"/>
            </w:rPr>
          </w:rPrChange>
        </w:rPr>
      </w:pPr>
      <w:ins w:id="6879" w:author="Rodion" w:date="2019-12-09T02:00:00Z">
        <w:r w:rsidRPr="00312974">
          <w:rPr>
            <w:rPrChange w:id="6880" w:author="Rodion" w:date="2019-12-09T02:09:00Z">
              <w:rPr/>
            </w:rPrChange>
          </w:rPr>
          <w:br w:type="page"/>
        </w:r>
      </w:ins>
    </w:p>
    <w:p w14:paraId="63CB7F12" w14:textId="77777777" w:rsidR="008B2A78" w:rsidRPr="00312974" w:rsidDel="00036393" w:rsidRDefault="008B2A78" w:rsidP="00B608E4">
      <w:pPr>
        <w:rPr>
          <w:del w:id="6881" w:author="Rodion" w:date="2019-12-09T02:00:00Z"/>
          <w:rPrChange w:id="6882" w:author="Rodion" w:date="2019-12-09T02:09:00Z">
            <w:rPr>
              <w:del w:id="6883" w:author="Rodion" w:date="2019-12-09T02:00:00Z"/>
            </w:rPr>
          </w:rPrChange>
        </w:rPr>
      </w:pPr>
    </w:p>
    <w:p w14:paraId="7C6CD9E4" w14:textId="634D69DA" w:rsidR="004B780C" w:rsidRPr="00312974" w:rsidRDefault="009068F9" w:rsidP="009068F9">
      <w:pPr>
        <w:pStyle w:val="Heading3"/>
        <w:rPr>
          <w:rPrChange w:id="6884" w:author="Rodion" w:date="2019-12-09T02:09:00Z">
            <w:rPr/>
          </w:rPrChange>
        </w:rPr>
      </w:pPr>
      <w:del w:id="6885" w:author="Rodion Kharabet" w:date="2019-12-06T03:53:00Z">
        <w:r w:rsidRPr="00312974" w:rsidDel="003969F0">
          <w:rPr>
            <w:rPrChange w:id="6886" w:author="Rodion" w:date="2019-12-09T02:09:00Z">
              <w:rPr/>
            </w:rPrChange>
          </w:rPr>
          <w:delText>4</w:delText>
        </w:r>
      </w:del>
      <w:bookmarkStart w:id="6887" w:name="_Toc26763227"/>
      <w:ins w:id="6888" w:author="Rodion Kharabet" w:date="2019-12-06T03:53:00Z">
        <w:r w:rsidR="003969F0" w:rsidRPr="00312974">
          <w:rPr>
            <w:rPrChange w:id="6889" w:author="Rodion" w:date="2019-12-09T02:09:00Z">
              <w:rPr/>
            </w:rPrChange>
          </w:rPr>
          <w:t>3</w:t>
        </w:r>
      </w:ins>
      <w:r w:rsidRPr="00312974">
        <w:rPr>
          <w:rPrChange w:id="6890" w:author="Rodion" w:date="2019-12-09T02:09:00Z">
            <w:rPr/>
          </w:rPrChange>
        </w:rPr>
        <w:t xml:space="preserve">.4.3 </w:t>
      </w:r>
      <w:r w:rsidR="00F7747E" w:rsidRPr="00312974">
        <w:rPr>
          <w:rPrChange w:id="6891" w:author="Rodion" w:date="2019-12-09T02:09:00Z">
            <w:rPr/>
          </w:rPrChange>
        </w:rPr>
        <w:t>Розроб</w:t>
      </w:r>
      <w:del w:id="6892" w:author="Rodion Kharabet" w:date="2019-12-06T03:41:00Z">
        <w:r w:rsidR="00F7747E" w:rsidRPr="00312974" w:rsidDel="00040CAB">
          <w:rPr>
            <w:rPrChange w:id="6893" w:author="Rodion" w:date="2019-12-09T02:09:00Z">
              <w:rPr/>
            </w:rPrChange>
          </w:rPr>
          <w:delText>ка</w:delText>
        </w:r>
      </w:del>
      <w:ins w:id="6894" w:author="Rodion Kharabet" w:date="2019-12-06T03:41:00Z">
        <w:r w:rsidR="00040CAB" w:rsidRPr="00312974">
          <w:rPr>
            <w:rPrChange w:id="6895" w:author="Rodion" w:date="2019-12-09T02:09:00Z">
              <w:rPr/>
            </w:rPrChange>
          </w:rPr>
          <w:t>лення</w:t>
        </w:r>
      </w:ins>
      <w:r w:rsidR="00F7747E" w:rsidRPr="00312974">
        <w:rPr>
          <w:rPrChange w:id="6896" w:author="Rodion" w:date="2019-12-09T02:09:00Z">
            <w:rPr/>
          </w:rPrChange>
        </w:rPr>
        <w:t xml:space="preserve"> робочих прототипів</w:t>
      </w:r>
      <w:bookmarkEnd w:id="6887"/>
    </w:p>
    <w:p w14:paraId="6B20D1CA" w14:textId="651D143D" w:rsidR="009068F9" w:rsidRPr="00312974" w:rsidRDefault="009068F9" w:rsidP="00B608E4">
      <w:pPr>
        <w:rPr>
          <w:rPrChange w:id="6897" w:author="Rodion" w:date="2019-12-09T02:09:00Z">
            <w:rPr/>
          </w:rPrChange>
        </w:rPr>
      </w:pPr>
    </w:p>
    <w:p w14:paraId="279E4AB1" w14:textId="4484F5CE" w:rsidR="009068F9" w:rsidRPr="00312974" w:rsidRDefault="009068F9" w:rsidP="00B608E4">
      <w:pPr>
        <w:rPr>
          <w:rPrChange w:id="6898" w:author="Rodion" w:date="2019-12-09T02:09:00Z">
            <w:rPr/>
          </w:rPrChange>
        </w:rPr>
      </w:pPr>
      <w:r w:rsidRPr="00312974">
        <w:rPr>
          <w:rPrChange w:id="6899" w:author="Rodion" w:date="2019-12-09T02:09:00Z">
            <w:rPr/>
          </w:rPrChange>
        </w:rPr>
        <w:t xml:space="preserve">В попередніх пунктах було описано </w:t>
      </w:r>
      <w:r w:rsidR="00C91726" w:rsidRPr="00312974">
        <w:rPr>
          <w:rPrChange w:id="6900" w:author="Rodion" w:date="2019-12-09T02:09:00Z">
            <w:rPr/>
          </w:rPrChange>
        </w:rPr>
        <w:t>принцип</w:t>
      </w:r>
      <w:r w:rsidRPr="00312974">
        <w:rPr>
          <w:rPrChange w:id="6901" w:author="Rodion" w:date="2019-12-09T02:09:00Z">
            <w:rPr/>
          </w:rPrChange>
        </w:rPr>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del w:id="6902" w:author="Rodion" w:date="2019-12-05T23:59:00Z">
        <w:r w:rsidRPr="00312974" w:rsidDel="00AB0F99">
          <w:rPr>
            <w:rPrChange w:id="6903" w:author="Rodion" w:date="2019-12-09T02:09:00Z">
              <w:rPr/>
            </w:rPrChange>
          </w:rPr>
          <w:delText>RFID мітка</w:delText>
        </w:r>
      </w:del>
      <w:ins w:id="6904" w:author="Rodion" w:date="2019-12-05T23:59:00Z">
        <w:r w:rsidR="00AB0F99" w:rsidRPr="00312974">
          <w:rPr>
            <w:rPrChange w:id="6905" w:author="Rodion" w:date="2019-12-09T02:09:00Z">
              <w:rPr/>
            </w:rPrChange>
          </w:rPr>
          <w:t>RFID-мітка</w:t>
        </w:r>
      </w:ins>
      <w:r w:rsidRPr="00312974">
        <w:rPr>
          <w:rPrChange w:id="6906" w:author="Rodion" w:date="2019-12-09T02:09:00Z">
            <w:rPr/>
          </w:rPrChange>
        </w:rPr>
        <w:t xml:space="preserve">ми. </w:t>
      </w:r>
    </w:p>
    <w:p w14:paraId="4EBD5E0C" w14:textId="37914A49" w:rsidR="009068F9" w:rsidRPr="00312974" w:rsidRDefault="009068F9" w:rsidP="00B608E4">
      <w:pPr>
        <w:rPr>
          <w:rPrChange w:id="6907" w:author="Rodion" w:date="2019-12-09T02:09:00Z">
            <w:rPr/>
          </w:rPrChange>
        </w:rPr>
      </w:pPr>
      <w:r w:rsidRPr="00312974">
        <w:rPr>
          <w:rPrChange w:id="6908" w:author="Rodion" w:date="2019-12-09T02:09:00Z">
            <w:rPr/>
          </w:rPrChange>
        </w:rPr>
        <w:t>Також було зазначено</w:t>
      </w:r>
      <w:r w:rsidR="001A4792" w:rsidRPr="00312974">
        <w:rPr>
          <w:rPrChange w:id="6909" w:author="Rodion" w:date="2019-12-09T02:09:00Z">
            <w:rPr/>
          </w:rPrChange>
        </w:rPr>
        <w:t>,</w:t>
      </w:r>
      <w:r w:rsidRPr="00312974">
        <w:rPr>
          <w:rPrChange w:id="6910" w:author="Rodion" w:date="2019-12-09T02:09:00Z">
            <w:rPr/>
          </w:rPrChange>
        </w:rPr>
        <w:t xml:space="preserve"> що весь програмно-</w:t>
      </w:r>
      <w:r w:rsidR="00C91726" w:rsidRPr="00312974">
        <w:rPr>
          <w:rPrChange w:id="6911" w:author="Rodion" w:date="2019-12-09T02:09:00Z">
            <w:rPr/>
          </w:rPrChange>
        </w:rPr>
        <w:t>апаратний</w:t>
      </w:r>
      <w:r w:rsidRPr="00312974">
        <w:rPr>
          <w:rPrChange w:id="6912" w:author="Rodion" w:date="2019-12-09T02:09:00Z">
            <w:rPr/>
          </w:rPrChange>
        </w:rPr>
        <w:t xml:space="preserve"> комплекс може існувати в трьох різних комплектаціях: </w:t>
      </w:r>
      <w:r w:rsidR="00D67DC7" w:rsidRPr="00312974">
        <w:rPr>
          <w:rPrChange w:id="6913" w:author="Rodion" w:date="2019-12-09T02:09:00Z">
            <w:rPr/>
          </w:rPrChange>
        </w:rPr>
        <w:t>без апаратної частини, з апаратною частиною ідентифікації товарів за штрих-кодом</w:t>
      </w:r>
      <w:r w:rsidR="001A4792" w:rsidRPr="00312974">
        <w:rPr>
          <w:rPrChange w:id="6914" w:author="Rodion" w:date="2019-12-09T02:09:00Z">
            <w:rPr/>
          </w:rPrChange>
        </w:rPr>
        <w:t xml:space="preserve">, </w:t>
      </w:r>
      <w:r w:rsidR="00D67DC7" w:rsidRPr="00312974">
        <w:rPr>
          <w:rPrChange w:id="6915" w:author="Rodion" w:date="2019-12-09T02:09:00Z">
            <w:rPr/>
          </w:rPrChange>
        </w:rPr>
        <w:t xml:space="preserve">з апаратною частиною ідентифікації товарів </w:t>
      </w:r>
      <w:r w:rsidR="001A4792" w:rsidRPr="00312974">
        <w:rPr>
          <w:rPrChange w:id="6916" w:author="Rodion" w:date="2019-12-09T02:09:00Z">
            <w:rPr/>
          </w:rPrChange>
        </w:rPr>
        <w:t>за штрих-кодом та радіочастотними мітками.</w:t>
      </w:r>
    </w:p>
    <w:p w14:paraId="0BACF2B8" w14:textId="7F2E6433" w:rsidR="001A4792" w:rsidRPr="00312974" w:rsidRDefault="001A4792" w:rsidP="00B608E4">
      <w:pPr>
        <w:rPr>
          <w:rPrChange w:id="6917" w:author="Rodion" w:date="2019-12-09T02:09:00Z">
            <w:rPr/>
          </w:rPrChange>
        </w:rPr>
      </w:pPr>
      <w:r w:rsidRPr="00312974">
        <w:rPr>
          <w:rPrChange w:id="6918" w:author="Rodion" w:date="2019-12-09T02:09:00Z">
            <w:rPr/>
          </w:rPrChange>
        </w:rPr>
        <w:t xml:space="preserve">Для побудови реального прототипу системи було обрано комплектацію, що надає </w:t>
      </w:r>
      <w:r w:rsidR="009841D6" w:rsidRPr="00312974">
        <w:rPr>
          <w:rPrChange w:id="6919" w:author="Rodion" w:date="2019-12-09T02:09:00Z">
            <w:rPr/>
          </w:rPrChange>
        </w:rPr>
        <w:t xml:space="preserve">повну функціональність, доступну до користувача. </w:t>
      </w:r>
      <w:r w:rsidR="00491286" w:rsidRPr="00312974">
        <w:rPr>
          <w:rPrChange w:id="6920" w:author="Rodion" w:date="2019-12-09T02:09:00Z">
            <w:rPr/>
          </w:rPrChange>
        </w:rPr>
        <w:t>Згідно вимог, поставлених до принципу дії комплексу, в максимальній комплектації користувач має розмістити у себе два пристрої</w:t>
      </w:r>
      <w:r w:rsidR="009A5921" w:rsidRPr="00312974">
        <w:rPr>
          <w:rPrChange w:id="6921" w:author="Rodion" w:date="2019-12-09T02:09:00Z">
            <w:rPr/>
          </w:rPrChange>
        </w:rPr>
        <w:t>.</w:t>
      </w:r>
      <w:r w:rsidR="00BE3062" w:rsidRPr="00312974">
        <w:rPr>
          <w:rPrChange w:id="6922" w:author="Rodion" w:date="2019-12-09T02:09:00Z">
            <w:rPr/>
          </w:rPrChange>
        </w:rPr>
        <w:t xml:space="preserve"> </w:t>
      </w:r>
      <w:r w:rsidR="009A5921" w:rsidRPr="00312974">
        <w:rPr>
          <w:rPrChange w:id="6923" w:author="Rodion" w:date="2019-12-09T02:09:00Z">
            <w:rPr/>
          </w:rPrChange>
        </w:rPr>
        <w:t>Перший</w:t>
      </w:r>
      <w:r w:rsidR="00BE3062" w:rsidRPr="00312974">
        <w:rPr>
          <w:rPrChange w:id="6924" w:author="Rodion" w:date="2019-12-09T02:09:00Z">
            <w:rPr/>
          </w:rPrChange>
        </w:rPr>
        <w:t xml:space="preserve"> </w:t>
      </w:r>
      <w:r w:rsidR="009A5921" w:rsidRPr="00312974">
        <w:rPr>
          <w:rPrChange w:id="6925" w:author="Rodion" w:date="2019-12-09T02:09:00Z">
            <w:rPr/>
          </w:rPrChange>
        </w:rPr>
        <w:t xml:space="preserve">пристрій розміщується біла кошика для сміття і </w:t>
      </w:r>
      <w:r w:rsidR="00BE3062" w:rsidRPr="00312974">
        <w:rPr>
          <w:rPrChange w:id="6926" w:author="Rodion" w:date="2019-12-09T02:09:00Z">
            <w:rPr/>
          </w:rPrChange>
        </w:rPr>
        <w:t>видаляє товари обома засобами (і за штрих-кодом, і за RFID міткою</w:t>
      </w:r>
      <w:r w:rsidR="009A5921" w:rsidRPr="00312974">
        <w:rPr>
          <w:rPrChange w:id="6927" w:author="Rodion" w:date="2019-12-09T02:09:00Z">
            <w:rPr/>
          </w:rPrChange>
        </w:rPr>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rPr>
          <w:rPrChange w:id="6928" w:author="Rodion" w:date="2019-12-09T02:09:00Z">
            <w:rPr/>
          </w:rPrChange>
        </w:rPr>
        <w:t>комплексу</w:t>
      </w:r>
      <w:r w:rsidR="009A5921" w:rsidRPr="00312974">
        <w:rPr>
          <w:rPrChange w:id="6929" w:author="Rodion" w:date="2019-12-09T02:09:00Z">
            <w:rPr/>
          </w:rPrChange>
        </w:rPr>
        <w:t>, і може обирати, яким чином видаляти або додавати товари до підсистеми моніторингу.</w:t>
      </w:r>
    </w:p>
    <w:p w14:paraId="31C6F595" w14:textId="4BAA4C4E" w:rsidR="00713F42" w:rsidRPr="00312974" w:rsidDel="00B14E05" w:rsidRDefault="00713F42" w:rsidP="00B14E05">
      <w:pPr>
        <w:rPr>
          <w:del w:id="6930" w:author="Rodion" w:date="2019-12-09T02:07:00Z"/>
          <w:rPrChange w:id="6931" w:author="Rodion" w:date="2019-12-09T02:09:00Z">
            <w:rPr>
              <w:del w:id="6932" w:author="Rodion" w:date="2019-12-09T02:07:00Z"/>
            </w:rPr>
          </w:rPrChange>
        </w:rPr>
      </w:pPr>
      <w:r w:rsidRPr="00312974">
        <w:rPr>
          <w:rPrChange w:id="6933" w:author="Rodion" w:date="2019-12-09T02:09:00Z">
            <w:rPr/>
          </w:rPrChange>
        </w:rPr>
        <w:t xml:space="preserve">Для зручності користування обидва пристрої були оснащені </w:t>
      </w:r>
      <w:r w:rsidR="001C5C06" w:rsidRPr="00312974">
        <w:rPr>
          <w:rPrChange w:id="6934" w:author="Rodion" w:date="2019-12-09T02:09:00Z">
            <w:rPr/>
          </w:rPrChange>
        </w:rPr>
        <w:t>акумулятором та поміщені у компактні корпуси. В обох корпусах назовні виведений роз’єм micro-USB для зарядки акумулятор</w:t>
      </w:r>
      <w:ins w:id="6935" w:author="Rodion Kharabet" w:date="2019-12-06T03:41:00Z">
        <w:r w:rsidR="00040CAB" w:rsidRPr="00312974">
          <w:rPr>
            <w:rPrChange w:id="6936" w:author="Rodion" w:date="2019-12-09T02:09:00Z">
              <w:rPr/>
            </w:rPrChange>
          </w:rPr>
          <w:t>а</w:t>
        </w:r>
      </w:ins>
      <w:del w:id="6937" w:author="Rodion Kharabet" w:date="2019-12-06T03:41:00Z">
        <w:r w:rsidR="001C5C06" w:rsidRPr="00312974" w:rsidDel="00040CAB">
          <w:rPr>
            <w:rPrChange w:id="6938" w:author="Rodion" w:date="2019-12-09T02:09:00Z">
              <w:rPr/>
            </w:rPrChange>
          </w:rPr>
          <w:delText>у</w:delText>
        </w:r>
      </w:del>
      <w:r w:rsidR="001C5C06" w:rsidRPr="00312974">
        <w:rPr>
          <w:rPrChange w:id="6939" w:author="Rodion" w:date="2019-12-09T02:09:00Z">
            <w:rPr/>
          </w:rPrChange>
        </w:rPr>
        <w:t>.</w:t>
      </w:r>
      <w:del w:id="6940" w:author="Rodion" w:date="2019-12-09T02:07:00Z">
        <w:r w:rsidR="001C5C06" w:rsidRPr="00312974" w:rsidDel="00312974">
          <w:rPr>
            <w:rPrChange w:id="6941" w:author="Rodion" w:date="2019-12-09T02:09:00Z">
              <w:rPr/>
            </w:rPrChange>
          </w:rPr>
          <w:delText xml:space="preserve"> </w:delText>
        </w:r>
      </w:del>
    </w:p>
    <w:p w14:paraId="5F3E2580" w14:textId="77777777" w:rsidR="00B14E05" w:rsidRPr="00312974" w:rsidRDefault="00B14E05" w:rsidP="00030B2B">
      <w:pPr>
        <w:rPr>
          <w:ins w:id="6942" w:author="Rodion" w:date="2019-12-09T02:07:00Z"/>
          <w:rPrChange w:id="6943" w:author="Rodion" w:date="2019-12-09T02:09:00Z">
            <w:rPr>
              <w:ins w:id="6944" w:author="Rodion" w:date="2019-12-09T02:07:00Z"/>
            </w:rPr>
          </w:rPrChange>
        </w:rPr>
      </w:pPr>
    </w:p>
    <w:p w14:paraId="4D1FFE96" w14:textId="4EC15DA2" w:rsidR="00E84730" w:rsidRPr="00312974" w:rsidDel="00B14E05" w:rsidRDefault="00E84730" w:rsidP="00B14E05">
      <w:pPr>
        <w:pStyle w:val="Heading4"/>
        <w:ind w:firstLine="0"/>
        <w:rPr>
          <w:del w:id="6945" w:author="Rodion" w:date="2019-12-09T02:05:00Z"/>
          <w:rPrChange w:id="6946" w:author="Rodion" w:date="2019-12-09T02:09:00Z">
            <w:rPr>
              <w:del w:id="6947" w:author="Rodion" w:date="2019-12-09T02:05:00Z"/>
            </w:rPr>
          </w:rPrChange>
        </w:rPr>
      </w:pPr>
    </w:p>
    <w:p w14:paraId="4C7ECF1F" w14:textId="77499F7D" w:rsidR="00040CAB" w:rsidRPr="00312974" w:rsidDel="00B14E05" w:rsidRDefault="00040CAB" w:rsidP="00B14E05">
      <w:pPr>
        <w:rPr>
          <w:del w:id="6948" w:author="Rodion" w:date="2019-12-09T02:05:00Z"/>
          <w:rPrChange w:id="6949" w:author="Rodion" w:date="2019-12-09T02:09:00Z">
            <w:rPr>
              <w:del w:id="6950" w:author="Rodion" w:date="2019-12-09T02:05:00Z"/>
            </w:rPr>
          </w:rPrChange>
        </w:rPr>
      </w:pPr>
      <w:ins w:id="6951" w:author="Rodion Kharabet" w:date="2019-12-06T03:42:00Z">
        <w:del w:id="6952" w:author="Rodion" w:date="2019-12-09T02:05:00Z">
          <w:r w:rsidRPr="00312974" w:rsidDel="00B14E05">
            <w:rPr>
              <w:rPrChange w:id="6953" w:author="Rodion" w:date="2019-12-09T02:09:00Z">
                <w:rPr/>
              </w:rPrChange>
            </w:rPr>
            <w:br w:type="page"/>
          </w:r>
        </w:del>
      </w:ins>
    </w:p>
    <w:p w14:paraId="5E78643C" w14:textId="77777777" w:rsidR="00B14E05" w:rsidRPr="00312974" w:rsidRDefault="00B14E05" w:rsidP="00B14E05">
      <w:pPr>
        <w:rPr>
          <w:ins w:id="6954" w:author="Rodion" w:date="2019-12-09T02:07:00Z"/>
          <w:rPrChange w:id="6955" w:author="Rodion" w:date="2019-12-09T02:09:00Z">
            <w:rPr>
              <w:ins w:id="6956" w:author="Rodion" w:date="2019-12-09T02:07:00Z"/>
            </w:rPr>
          </w:rPrChange>
        </w:rPr>
        <w:pPrChange w:id="6957" w:author="Rodion" w:date="2019-12-09T02:07:00Z">
          <w:pPr>
            <w:spacing w:after="160" w:line="259" w:lineRule="auto"/>
            <w:ind w:firstLine="0"/>
            <w:jc w:val="left"/>
          </w:pPr>
        </w:pPrChange>
      </w:pPr>
    </w:p>
    <w:p w14:paraId="303815CF" w14:textId="33EF326E" w:rsidR="00E84730" w:rsidRPr="00312974" w:rsidRDefault="00E84730" w:rsidP="00D43E96">
      <w:pPr>
        <w:pStyle w:val="Heading4"/>
        <w:rPr>
          <w:rPrChange w:id="6958" w:author="Rodion" w:date="2019-12-09T02:09:00Z">
            <w:rPr/>
          </w:rPrChange>
        </w:rPr>
        <w:pPrChange w:id="6959" w:author="Rodion" w:date="2019-12-09T05:52:00Z">
          <w:pPr>
            <w:pStyle w:val="Heading4"/>
          </w:pPr>
        </w:pPrChange>
      </w:pPr>
      <w:del w:id="6960" w:author="Rodion Kharabet" w:date="2019-12-06T03:53:00Z">
        <w:r w:rsidRPr="00312974" w:rsidDel="003969F0">
          <w:rPr>
            <w:rPrChange w:id="6961" w:author="Rodion" w:date="2019-12-09T02:09:00Z">
              <w:rPr/>
            </w:rPrChange>
          </w:rPr>
          <w:delText>4</w:delText>
        </w:r>
      </w:del>
      <w:ins w:id="6962" w:author="Rodion Kharabet" w:date="2019-12-06T03:53:00Z">
        <w:r w:rsidR="003969F0" w:rsidRPr="00312974">
          <w:rPr>
            <w:rPrChange w:id="6963" w:author="Rodion" w:date="2019-12-09T02:09:00Z">
              <w:rPr/>
            </w:rPrChange>
          </w:rPr>
          <w:t>3</w:t>
        </w:r>
      </w:ins>
      <w:r w:rsidRPr="00312974">
        <w:rPr>
          <w:rPrChange w:id="6964" w:author="Rodion" w:date="2019-12-09T02:09:00Z">
            <w:rPr/>
          </w:rPrChange>
        </w:rPr>
        <w:t xml:space="preserve">.4.3.1 </w:t>
      </w:r>
      <w:r w:rsidR="004D3727" w:rsidRPr="00312974">
        <w:rPr>
          <w:rPrChange w:id="6965" w:author="Rodion" w:date="2019-12-09T02:09:00Z">
            <w:rPr/>
          </w:rPrChange>
        </w:rPr>
        <w:t>Комбінований пристрій</w:t>
      </w:r>
      <w:r w:rsidRPr="00312974">
        <w:rPr>
          <w:rPrChange w:id="6966" w:author="Rodion" w:date="2019-12-09T02:09:00Z">
            <w:rPr/>
          </w:rPrChange>
        </w:rPr>
        <w:t xml:space="preserve"> видалення товарів</w:t>
      </w:r>
    </w:p>
    <w:p w14:paraId="6A9C3D12" w14:textId="7E9BA936" w:rsidR="00E84730" w:rsidRPr="00312974" w:rsidRDefault="00E84730" w:rsidP="00B608E4">
      <w:pPr>
        <w:rPr>
          <w:rPrChange w:id="6967" w:author="Rodion" w:date="2019-12-09T02:09:00Z">
            <w:rPr/>
          </w:rPrChange>
        </w:rPr>
      </w:pPr>
    </w:p>
    <w:p w14:paraId="26498B10" w14:textId="22DBD5D5" w:rsidR="00157056" w:rsidRPr="00312974" w:rsidRDefault="00157056" w:rsidP="00B608E4">
      <w:pPr>
        <w:rPr>
          <w:rPrChange w:id="6968" w:author="Rodion" w:date="2019-12-09T02:09:00Z">
            <w:rPr/>
          </w:rPrChange>
        </w:rPr>
      </w:pPr>
      <w:r w:rsidRPr="00312974">
        <w:rPr>
          <w:rPrChange w:id="6969" w:author="Rodion" w:date="2019-12-09T02:09:00Z">
            <w:rPr/>
          </w:rPrChange>
        </w:rPr>
        <w:t xml:space="preserve">В </w:t>
      </w:r>
      <w:r w:rsidR="004D3727" w:rsidRPr="00312974">
        <w:rPr>
          <w:rPrChange w:id="6970" w:author="Rodion" w:date="2019-12-09T02:09:00Z">
            <w:rPr/>
          </w:rPrChange>
        </w:rPr>
        <w:t xml:space="preserve">комбінований </w:t>
      </w:r>
      <w:r w:rsidRPr="00312974">
        <w:rPr>
          <w:rPrChange w:id="6971" w:author="Rodion" w:date="2019-12-09T02:09:00Z">
            <w:rPr/>
          </w:rPrChange>
        </w:rPr>
        <w:t xml:space="preserve">пристрій, що відповідає </w:t>
      </w:r>
      <w:r w:rsidR="004D3727" w:rsidRPr="00312974">
        <w:rPr>
          <w:rPrChange w:id="6972" w:author="Rodion" w:date="2019-12-09T02:09:00Z">
            <w:rPr/>
          </w:rPrChange>
        </w:rPr>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rPr>
          <w:rPrChange w:id="6973" w:author="Rodion" w:date="2019-12-09T02:09:00Z">
            <w:rPr/>
          </w:rPrChange>
        </w:rPr>
        <w:t xml:space="preserve">Комбінований пристрій живиться від акумулятору з вихідною напругою </w:t>
      </w:r>
      <w:r w:rsidR="00DE6B2B" w:rsidRPr="00312974">
        <w:rPr>
          <w:rPrChange w:id="6974" w:author="Rodion" w:date="2019-12-09T02:09:00Z">
            <w:rPr/>
          </w:rPrChange>
        </w:rPr>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del w:id="6975" w:author="Rodion Kharabet" w:date="2019-12-06T02:44:00Z">
        <w:r w:rsidR="00DE6B2B" w:rsidRPr="00312974" w:rsidDel="007F1A84">
          <w:rPr>
            <w:rPrChange w:id="6976" w:author="Rodion" w:date="2019-12-09T02:09:00Z">
              <w:rPr/>
            </w:rPrChange>
          </w:rPr>
          <w:delText xml:space="preserve">рисунку </w:delText>
        </w:r>
        <w:r w:rsidR="00FC4672" w:rsidRPr="00312974" w:rsidDel="007F1A84">
          <w:rPr>
            <w:rPrChange w:id="6977" w:author="Rodion" w:date="2019-12-09T02:09:00Z">
              <w:rPr/>
            </w:rPrChange>
          </w:rPr>
          <w:delText>4.</w:delText>
        </w:r>
      </w:del>
      <w:ins w:id="6978" w:author="Rodion Kharabet" w:date="2019-12-06T02:44:00Z">
        <w:r w:rsidR="007F1A84" w:rsidRPr="00312974">
          <w:rPr>
            <w:rPrChange w:id="6979" w:author="Rodion" w:date="2019-12-09T02:09:00Z">
              <w:rPr/>
            </w:rPrChange>
          </w:rPr>
          <w:t>рисунку 3.</w:t>
        </w:r>
      </w:ins>
      <w:r w:rsidR="00FC4672" w:rsidRPr="00312974">
        <w:rPr>
          <w:rPrChange w:id="6980" w:author="Rodion" w:date="2019-12-09T02:09:00Z">
            <w:rPr/>
          </w:rPrChange>
        </w:rPr>
        <w:t>19</w:t>
      </w:r>
      <w:r w:rsidR="00DE6B2B" w:rsidRPr="00312974">
        <w:rPr>
          <w:rPrChange w:id="6981" w:author="Rodion" w:date="2019-12-09T02:09:00Z">
            <w:rPr/>
          </w:rPrChange>
        </w:rPr>
        <w:t>.</w:t>
      </w:r>
    </w:p>
    <w:p w14:paraId="7380AC80" w14:textId="0DD7C979" w:rsidR="000E21B7" w:rsidRPr="00312974" w:rsidRDefault="000E21B7" w:rsidP="00B608E4">
      <w:pPr>
        <w:rPr>
          <w:rPrChange w:id="6982" w:author="Rodion" w:date="2019-12-09T02:09:00Z">
            <w:rPr/>
          </w:rPrChange>
        </w:rPr>
      </w:pPr>
    </w:p>
    <w:p w14:paraId="2A58ED8B" w14:textId="0F462CB5" w:rsidR="00DE6B2B" w:rsidRPr="00030B2B" w:rsidRDefault="00DE6B2B" w:rsidP="00306C6D">
      <w:pPr>
        <w:ind w:firstLine="0"/>
        <w:jc w:val="center"/>
        <w:pPrChange w:id="6983" w:author="Rodion" w:date="2019-12-09T02:03:00Z">
          <w:pPr/>
        </w:pPrChange>
      </w:pPr>
      <w:del w:id="6984" w:author="Rodion" w:date="2019-12-09T02:02:00Z">
        <w:r w:rsidRPr="00030B2B" w:rsidDel="00306C6D">
          <w:rPr>
            <w:noProof/>
          </w:rPr>
          <w:drawing>
            <wp:inline distT="0" distB="0" distL="0" distR="0" wp14:anchorId="7A57D369" wp14:editId="4979AFC4">
              <wp:extent cx="5826738" cy="18383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016" t="5716" r="10452" b="58081"/>
                      <a:stretch/>
                    </pic:blipFill>
                    <pic:spPr bwMode="auto">
                      <a:xfrm>
                        <a:off x="0" y="0"/>
                        <a:ext cx="5838043" cy="1841892"/>
                      </a:xfrm>
                      <a:prstGeom prst="rect">
                        <a:avLst/>
                      </a:prstGeom>
                      <a:noFill/>
                      <a:ln>
                        <a:noFill/>
                      </a:ln>
                      <a:extLst>
                        <a:ext uri="{53640926-AAD7-44D8-BBD7-CCE9431645EC}">
                          <a14:shadowObscured xmlns:a14="http://schemas.microsoft.com/office/drawing/2010/main"/>
                        </a:ext>
                      </a:extLst>
                    </pic:spPr>
                  </pic:pic>
                </a:graphicData>
              </a:graphic>
            </wp:inline>
          </w:drawing>
        </w:r>
      </w:del>
      <w:ins w:id="6985" w:author="Rodion" w:date="2019-12-09T02:02:00Z">
        <w:r w:rsidR="00306C6D" w:rsidRPr="00312974">
          <w:rPr>
            <w:noProof/>
            <w:rPrChange w:id="6986" w:author="Rodion" w:date="2019-12-09T02:09:00Z">
              <w:rPr>
                <w:noProof/>
              </w:rPr>
            </w:rPrChange>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ins>
    </w:p>
    <w:p w14:paraId="43685E17" w14:textId="11047F35" w:rsidR="00E84730" w:rsidRPr="00312974" w:rsidRDefault="00DE6B2B" w:rsidP="00DE6B2B">
      <w:pPr>
        <w:jc w:val="center"/>
        <w:rPr>
          <w:rPrChange w:id="6987" w:author="Rodion" w:date="2019-12-09T02:09:00Z">
            <w:rPr/>
          </w:rPrChange>
        </w:rPr>
      </w:pPr>
      <w:del w:id="6988" w:author="Rodion Kharabet" w:date="2019-12-06T02:45:00Z">
        <w:r w:rsidRPr="00312974" w:rsidDel="007F1A84">
          <w:rPr>
            <w:rPrChange w:id="6989" w:author="Rodion" w:date="2019-12-09T02:09:00Z">
              <w:rPr/>
            </w:rPrChange>
          </w:rPr>
          <w:delText>Рисунок</w:delText>
        </w:r>
        <w:r w:rsidR="00FC4672" w:rsidRPr="00312974" w:rsidDel="007F1A84">
          <w:rPr>
            <w:rPrChange w:id="6990" w:author="Rodion" w:date="2019-12-09T02:09:00Z">
              <w:rPr/>
            </w:rPrChange>
          </w:rPr>
          <w:delText xml:space="preserve"> 4.</w:delText>
        </w:r>
      </w:del>
      <w:ins w:id="6991" w:author="Rodion Kharabet" w:date="2019-12-06T02:45:00Z">
        <w:r w:rsidR="007F1A84" w:rsidRPr="00312974">
          <w:rPr>
            <w:rPrChange w:id="6992" w:author="Rodion" w:date="2019-12-09T02:09:00Z">
              <w:rPr/>
            </w:rPrChange>
          </w:rPr>
          <w:t>Рисунок 3.</w:t>
        </w:r>
      </w:ins>
      <w:r w:rsidR="00FC4672" w:rsidRPr="00312974">
        <w:rPr>
          <w:rPrChange w:id="6993" w:author="Rodion" w:date="2019-12-09T02:09:00Z">
            <w:rPr/>
          </w:rPrChange>
        </w:rPr>
        <w:t>19</w:t>
      </w:r>
      <w:r w:rsidRPr="00312974">
        <w:rPr>
          <w:rPrChange w:id="6994" w:author="Rodion" w:date="2019-12-09T02:09:00Z">
            <w:rPr/>
          </w:rPrChange>
        </w:rPr>
        <w:t xml:space="preserve"> – Електрична схема комбінованого пристрою видалення товарів</w:t>
      </w:r>
      <w:del w:id="6995" w:author="Rodion Kharabet" w:date="2019-12-06T03:42:00Z">
        <w:r w:rsidR="003A5CD7" w:rsidRPr="00312974" w:rsidDel="00040CAB">
          <w:rPr>
            <w:rPrChange w:id="6996" w:author="Rodion" w:date="2019-12-09T02:09:00Z">
              <w:rPr/>
            </w:rPrChange>
          </w:rPr>
          <w:delText xml:space="preserve"> (</w:delText>
        </w:r>
        <w:r w:rsidR="003A5CD7" w:rsidRPr="00312974" w:rsidDel="00040CAB">
          <w:rPr>
            <w:i/>
            <w:iCs/>
            <w:rPrChange w:id="6997" w:author="Rodion" w:date="2019-12-09T02:09:00Z">
              <w:rPr>
                <w:i/>
                <w:iCs/>
              </w:rPr>
            </w:rPrChange>
          </w:rPr>
          <w:delText>краще винести її як кресленик</w:delText>
        </w:r>
        <w:r w:rsidR="003A5CD7" w:rsidRPr="00312974" w:rsidDel="00040CAB">
          <w:rPr>
            <w:rPrChange w:id="6998" w:author="Rodion" w:date="2019-12-09T02:09:00Z">
              <w:rPr/>
            </w:rPrChange>
          </w:rPr>
          <w:delText>)</w:delText>
        </w:r>
      </w:del>
    </w:p>
    <w:p w14:paraId="1F486AF8" w14:textId="77777777" w:rsidR="0039651E" w:rsidRPr="00312974" w:rsidRDefault="0039651E" w:rsidP="00DE6B2B">
      <w:pPr>
        <w:jc w:val="center"/>
        <w:rPr>
          <w:rPrChange w:id="6999" w:author="Rodion" w:date="2019-12-09T02:09:00Z">
            <w:rPr/>
          </w:rPrChange>
        </w:rPr>
      </w:pPr>
    </w:p>
    <w:p w14:paraId="42698556" w14:textId="0E61973A" w:rsidR="00351BBB" w:rsidRPr="00312974" w:rsidRDefault="0039651E" w:rsidP="0039651E">
      <w:pPr>
        <w:rPr>
          <w:ins w:id="7000" w:author="Rodion" w:date="2019-12-09T02:07:00Z"/>
          <w:rPrChange w:id="7001" w:author="Rodion" w:date="2019-12-09T02:09:00Z">
            <w:rPr>
              <w:ins w:id="7002" w:author="Rodion" w:date="2019-12-09T02:07:00Z"/>
            </w:rPr>
          </w:rPrChange>
        </w:rPr>
      </w:pPr>
      <w:r w:rsidRPr="00312974">
        <w:rPr>
          <w:rPrChange w:id="7003" w:author="Rodion" w:date="2019-12-09T02:09:00Z">
            <w:rPr/>
          </w:rPrChange>
        </w:rPr>
        <w:t>Як видно з рисунку, таку електричну схему неможливо помістити в компактний корпус</w:t>
      </w:r>
      <w:r w:rsidR="009E5D30" w:rsidRPr="00312974">
        <w:rPr>
          <w:rPrChange w:id="7004" w:author="Rodion" w:date="2019-12-09T02:09:00Z">
            <w:rPr/>
          </w:rPrChange>
        </w:rPr>
        <w:t xml:space="preserve"> з розмірами 30 x 63.5 x 83.4 мм</w:t>
      </w:r>
      <w:r w:rsidRPr="00312974">
        <w:rPr>
          <w:rPrChange w:id="7005" w:author="Rodion" w:date="2019-12-09T02:09:00Z">
            <w:rPr/>
          </w:rPrChange>
        </w:rPr>
        <w:t xml:space="preserve">, </w:t>
      </w:r>
      <w:r w:rsidR="0067158E" w:rsidRPr="00312974">
        <w:rPr>
          <w:rPrChange w:id="7006" w:author="Rodion" w:date="2019-12-09T02:09:00Z">
            <w:rPr/>
          </w:rPrChange>
        </w:rPr>
        <w:t>який</w:t>
      </w:r>
      <w:r w:rsidRPr="00312974">
        <w:rPr>
          <w:rPrChange w:id="7007" w:author="Rodion" w:date="2019-12-09T02:09:00Z">
            <w:rPr/>
          </w:rPrChange>
        </w:rPr>
        <w:t xml:space="preserve"> можна буде почепити до кошику для сміття. Тож було вирішено позбавитися великої кількості проводів</w:t>
      </w:r>
      <w:r w:rsidR="0067158E" w:rsidRPr="00312974">
        <w:rPr>
          <w:rPrChange w:id="7008" w:author="Rodion" w:date="2019-12-09T02:09:00Z">
            <w:rPr/>
          </w:rPrChange>
        </w:rPr>
        <w:t>. Для цього було розведено компоненти</w:t>
      </w:r>
      <w:r w:rsidRPr="00312974">
        <w:rPr>
          <w:rPrChange w:id="7009" w:author="Rodion" w:date="2019-12-09T02:09:00Z">
            <w:rPr/>
          </w:rPrChange>
        </w:rPr>
        <w:t xml:space="preserve"> та </w:t>
      </w:r>
      <w:r w:rsidR="0067158E" w:rsidRPr="00312974">
        <w:rPr>
          <w:rPrChange w:id="7010" w:author="Rodion" w:date="2019-12-09T02:09:00Z">
            <w:rPr/>
          </w:rPrChange>
        </w:rPr>
        <w:t>поміщено</w:t>
      </w:r>
      <w:r w:rsidRPr="00312974">
        <w:rPr>
          <w:rPrChange w:id="7011" w:author="Rodion" w:date="2019-12-09T02:09:00Z">
            <w:rPr/>
          </w:rPrChange>
        </w:rPr>
        <w:t xml:space="preserve"> їх </w:t>
      </w:r>
      <w:r w:rsidR="0067158E" w:rsidRPr="00312974">
        <w:rPr>
          <w:rPrChange w:id="7012" w:author="Rodion" w:date="2019-12-09T02:09:00Z">
            <w:rPr/>
          </w:rPrChange>
        </w:rPr>
        <w:t xml:space="preserve">на </w:t>
      </w:r>
      <w:del w:id="7013" w:author="Rodion Kharabet" w:date="2019-12-06T03:42:00Z">
        <w:r w:rsidR="0067158E" w:rsidRPr="00312974" w:rsidDel="00040CAB">
          <w:rPr>
            <w:rPrChange w:id="7014" w:author="Rodion" w:date="2019-12-09T02:09:00Z">
              <w:rPr/>
            </w:rPrChange>
          </w:rPr>
          <w:delText xml:space="preserve">печатну </w:delText>
        </w:r>
      </w:del>
      <w:ins w:id="7015" w:author="Rodion Kharabet" w:date="2019-12-06T03:42:00Z">
        <w:r w:rsidR="00040CAB" w:rsidRPr="00312974">
          <w:rPr>
            <w:rPrChange w:id="7016" w:author="Rodion" w:date="2019-12-09T02:09:00Z">
              <w:rPr/>
            </w:rPrChange>
          </w:rPr>
          <w:t xml:space="preserve">друковану </w:t>
        </w:r>
      </w:ins>
      <w:r w:rsidR="0067158E" w:rsidRPr="00312974">
        <w:rPr>
          <w:rPrChange w:id="7017" w:author="Rodion" w:date="2019-12-09T02:09:00Z">
            <w:rPr/>
          </w:rPrChange>
        </w:rPr>
        <w:t>плату</w:t>
      </w:r>
      <w:r w:rsidRPr="00312974">
        <w:rPr>
          <w:rPrChange w:id="7018" w:author="Rodion" w:date="2019-12-09T02:09:00Z">
            <w:rPr/>
          </w:rPrChange>
        </w:rPr>
        <w:t>.</w:t>
      </w:r>
      <w:r w:rsidR="00E65A25" w:rsidRPr="00312974">
        <w:rPr>
          <w:rPrChange w:id="7019" w:author="Rodion" w:date="2019-12-09T02:09:00Z">
            <w:rPr/>
          </w:rPrChange>
        </w:rPr>
        <w:t xml:space="preserve"> Схему </w:t>
      </w:r>
      <w:del w:id="7020" w:author="Rodion Kharabet" w:date="2019-12-06T03:42:00Z">
        <w:r w:rsidR="00E65A25" w:rsidRPr="00312974" w:rsidDel="00040CAB">
          <w:rPr>
            <w:rPrChange w:id="7021" w:author="Rodion" w:date="2019-12-09T02:09:00Z">
              <w:rPr/>
            </w:rPrChange>
          </w:rPr>
          <w:delText xml:space="preserve">печатної </w:delText>
        </w:r>
      </w:del>
      <w:ins w:id="7022" w:author="Rodion Kharabet" w:date="2019-12-06T03:42:00Z">
        <w:r w:rsidR="00040CAB" w:rsidRPr="00312974">
          <w:rPr>
            <w:rPrChange w:id="7023" w:author="Rodion" w:date="2019-12-09T02:09:00Z">
              <w:rPr/>
            </w:rPrChange>
          </w:rPr>
          <w:t xml:space="preserve">друкованої </w:t>
        </w:r>
      </w:ins>
      <w:r w:rsidR="00E65A25" w:rsidRPr="00312974">
        <w:rPr>
          <w:rPrChange w:id="7024" w:author="Rodion" w:date="2019-12-09T02:09:00Z">
            <w:rPr/>
          </w:rPrChange>
        </w:rPr>
        <w:t xml:space="preserve">плати наведено на </w:t>
      </w:r>
      <w:del w:id="7025" w:author="Rodion Kharabet" w:date="2019-12-06T02:44:00Z">
        <w:r w:rsidR="00E65A25" w:rsidRPr="00312974" w:rsidDel="007F1A84">
          <w:rPr>
            <w:rPrChange w:id="7026" w:author="Rodion" w:date="2019-12-09T02:09:00Z">
              <w:rPr/>
            </w:rPrChange>
          </w:rPr>
          <w:delText xml:space="preserve">рисунку </w:delText>
        </w:r>
        <w:r w:rsidR="00FC4672" w:rsidRPr="00312974" w:rsidDel="007F1A84">
          <w:rPr>
            <w:rPrChange w:id="7027" w:author="Rodion" w:date="2019-12-09T02:09:00Z">
              <w:rPr/>
            </w:rPrChange>
          </w:rPr>
          <w:delText>4.</w:delText>
        </w:r>
      </w:del>
      <w:ins w:id="7028" w:author="Rodion Kharabet" w:date="2019-12-06T02:44:00Z">
        <w:r w:rsidR="007F1A84" w:rsidRPr="00312974">
          <w:rPr>
            <w:rPrChange w:id="7029" w:author="Rodion" w:date="2019-12-09T02:09:00Z">
              <w:rPr/>
            </w:rPrChange>
          </w:rPr>
          <w:t>рисунку 3.</w:t>
        </w:r>
      </w:ins>
      <w:r w:rsidR="00FC4672" w:rsidRPr="00312974">
        <w:rPr>
          <w:rPrChange w:id="7030" w:author="Rodion" w:date="2019-12-09T02:09:00Z">
            <w:rPr/>
          </w:rPrChange>
        </w:rPr>
        <w:t>20</w:t>
      </w:r>
    </w:p>
    <w:p w14:paraId="50F3417E" w14:textId="77777777" w:rsidR="00312974" w:rsidRPr="00312974" w:rsidRDefault="00312974" w:rsidP="0039651E">
      <w:pPr>
        <w:rPr>
          <w:ins w:id="7031" w:author="Rodion" w:date="2019-12-09T02:02:00Z"/>
          <w:rPrChange w:id="7032" w:author="Rodion" w:date="2019-12-09T02:09:00Z">
            <w:rPr>
              <w:ins w:id="7033" w:author="Rodion" w:date="2019-12-09T02:02:00Z"/>
            </w:rPr>
          </w:rPrChange>
        </w:rPr>
      </w:pPr>
    </w:p>
    <w:p w14:paraId="330689E3" w14:textId="5B03E356" w:rsidR="00E65A25" w:rsidRPr="00312974" w:rsidDel="00351BBB" w:rsidRDefault="00E65A25" w:rsidP="0039651E">
      <w:pPr>
        <w:rPr>
          <w:del w:id="7034" w:author="Rodion" w:date="2019-12-09T02:02:00Z"/>
          <w:rPrChange w:id="7035" w:author="Rodion" w:date="2019-12-09T02:09:00Z">
            <w:rPr>
              <w:del w:id="7036" w:author="Rodion" w:date="2019-12-09T02:02:00Z"/>
            </w:rPr>
          </w:rPrChange>
        </w:rPr>
      </w:pPr>
    </w:p>
    <w:p w14:paraId="78256AD2" w14:textId="0209523C" w:rsidR="0039651E" w:rsidRPr="00030B2B" w:rsidRDefault="00E65A25" w:rsidP="00E65A25">
      <w:pPr>
        <w:jc w:val="center"/>
      </w:pPr>
      <w:r w:rsidRPr="00030B2B">
        <w:rPr>
          <w:noProof/>
        </w:rPr>
        <w:drawing>
          <wp:inline distT="0" distB="0" distL="0" distR="0" wp14:anchorId="3AA46A7D" wp14:editId="03A454A8">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11480" cy="1827937"/>
                    </a:xfrm>
                    <a:prstGeom prst="rect">
                      <a:avLst/>
                    </a:prstGeom>
                  </pic:spPr>
                </pic:pic>
              </a:graphicData>
            </a:graphic>
          </wp:inline>
        </w:drawing>
      </w:r>
    </w:p>
    <w:p w14:paraId="071664E7" w14:textId="0129A71F" w:rsidR="00144D28" w:rsidRDefault="00E65A25" w:rsidP="00144D28">
      <w:pPr>
        <w:jc w:val="center"/>
        <w:rPr>
          <w:ins w:id="7037" w:author="Rodion" w:date="2019-12-09T02:15:00Z"/>
        </w:rPr>
        <w:pPrChange w:id="7038" w:author="Rodion" w:date="2019-12-09T02:15:00Z">
          <w:pPr>
            <w:spacing w:after="160" w:line="259" w:lineRule="auto"/>
            <w:ind w:firstLine="0"/>
            <w:jc w:val="left"/>
          </w:pPr>
        </w:pPrChange>
      </w:pPr>
      <w:del w:id="7039" w:author="Rodion Kharabet" w:date="2019-12-06T02:45:00Z">
        <w:r w:rsidRPr="00312974" w:rsidDel="007F1A84">
          <w:rPr>
            <w:rPrChange w:id="7040" w:author="Rodion" w:date="2019-12-09T02:09:00Z">
              <w:rPr/>
            </w:rPrChange>
          </w:rPr>
          <w:delText xml:space="preserve">Рисунок </w:delText>
        </w:r>
        <w:r w:rsidR="00FC4672" w:rsidRPr="00312974" w:rsidDel="007F1A84">
          <w:rPr>
            <w:rPrChange w:id="7041" w:author="Rodion" w:date="2019-12-09T02:09:00Z">
              <w:rPr/>
            </w:rPrChange>
          </w:rPr>
          <w:delText>4.</w:delText>
        </w:r>
      </w:del>
      <w:ins w:id="7042" w:author="Rodion Kharabet" w:date="2019-12-06T02:45:00Z">
        <w:r w:rsidR="007F1A84" w:rsidRPr="00312974">
          <w:rPr>
            <w:rPrChange w:id="7043" w:author="Rodion" w:date="2019-12-09T02:09:00Z">
              <w:rPr/>
            </w:rPrChange>
          </w:rPr>
          <w:t>Рисунок 3.</w:t>
        </w:r>
      </w:ins>
      <w:r w:rsidR="00FC4672" w:rsidRPr="00312974">
        <w:rPr>
          <w:rPrChange w:id="7044" w:author="Rodion" w:date="2019-12-09T02:09:00Z">
            <w:rPr/>
          </w:rPrChange>
        </w:rPr>
        <w:t xml:space="preserve">20 </w:t>
      </w:r>
      <w:r w:rsidRPr="00312974">
        <w:rPr>
          <w:rPrChange w:id="7045" w:author="Rodion" w:date="2019-12-09T02:09:00Z">
            <w:rPr/>
          </w:rPrChange>
        </w:rPr>
        <w:t>–</w:t>
      </w:r>
      <w:ins w:id="7046" w:author="Rodion Kharabet" w:date="2019-12-06T03:43:00Z">
        <w:r w:rsidR="00040CAB" w:rsidRPr="00312974">
          <w:rPr>
            <w:rPrChange w:id="7047" w:author="Rodion" w:date="2019-12-09T02:09:00Z">
              <w:rPr/>
            </w:rPrChange>
          </w:rPr>
          <w:t xml:space="preserve"> </w:t>
        </w:r>
      </w:ins>
      <w:del w:id="7048" w:author="Rodion Kharabet" w:date="2019-12-06T03:43:00Z">
        <w:r w:rsidRPr="00312974" w:rsidDel="00040CAB">
          <w:rPr>
            <w:rPrChange w:id="7049" w:author="Rodion" w:date="2019-12-09T02:09:00Z">
              <w:rPr/>
            </w:rPrChange>
          </w:rPr>
          <w:delText xml:space="preserve"> Печатна </w:delText>
        </w:r>
      </w:del>
      <w:ins w:id="7050" w:author="Rodion Kharabet" w:date="2019-12-06T03:43:00Z">
        <w:r w:rsidR="00040CAB" w:rsidRPr="00312974">
          <w:rPr>
            <w:rPrChange w:id="7051" w:author="Rodion" w:date="2019-12-09T02:09:00Z">
              <w:rPr/>
            </w:rPrChange>
          </w:rPr>
          <w:t xml:space="preserve">Друкована </w:t>
        </w:r>
      </w:ins>
      <w:r w:rsidRPr="00312974">
        <w:rPr>
          <w:rPrChange w:id="7052" w:author="Rodion" w:date="2019-12-09T02:09:00Z">
            <w:rPr/>
          </w:rPrChange>
        </w:rPr>
        <w:t xml:space="preserve">плата прототипу </w:t>
      </w:r>
      <w:r w:rsidR="005854F2" w:rsidRPr="00312974">
        <w:rPr>
          <w:rPrChange w:id="7053" w:author="Rodion" w:date="2019-12-09T02:09:00Z">
            <w:rPr/>
          </w:rPrChange>
        </w:rPr>
        <w:t>комбінованого пристрою видалення товарів</w:t>
      </w:r>
      <w:ins w:id="7054" w:author="Rodion" w:date="2019-12-09T02:15:00Z">
        <w:r w:rsidR="00144D28">
          <w:br w:type="page"/>
        </w:r>
      </w:ins>
    </w:p>
    <w:p w14:paraId="096F863C" w14:textId="167D50BD" w:rsidR="00B8248B" w:rsidRPr="00030B2B" w:rsidDel="00B8248B" w:rsidRDefault="00B8248B" w:rsidP="00E65A25">
      <w:pPr>
        <w:jc w:val="center"/>
        <w:rPr>
          <w:del w:id="7055" w:author="Rodion" w:date="2019-12-09T00:22:00Z"/>
        </w:rPr>
      </w:pPr>
    </w:p>
    <w:p w14:paraId="77614309" w14:textId="4C6CE487" w:rsidR="00E65A25" w:rsidRPr="00312974" w:rsidRDefault="00B8248B" w:rsidP="00B608E4">
      <w:pPr>
        <w:rPr>
          <w:ins w:id="7056" w:author="Rodion" w:date="2019-12-09T00:24:00Z"/>
          <w:rPrChange w:id="7057" w:author="Rodion" w:date="2019-12-09T02:09:00Z">
            <w:rPr>
              <w:ins w:id="7058" w:author="Rodion" w:date="2019-12-09T00:24:00Z"/>
              <w:lang w:val="ru-RU"/>
            </w:rPr>
          </w:rPrChange>
        </w:rPr>
      </w:pPr>
      <w:ins w:id="7059" w:author="Rodion" w:date="2019-12-09T00:22:00Z">
        <w:r w:rsidRPr="00312974">
          <w:rPr>
            <w:rPrChange w:id="7060" w:author="Rodion" w:date="2019-12-09T02:09:00Z">
              <w:rPr>
                <w:lang w:val="ru-RU"/>
              </w:rPr>
            </w:rPrChange>
          </w:rPr>
          <w:t xml:space="preserve">Розмістивши компоненти на друковану плату </w:t>
        </w:r>
      </w:ins>
      <w:ins w:id="7061" w:author="Rodion" w:date="2019-12-09T00:23:00Z">
        <w:r w:rsidRPr="00312974">
          <w:rPr>
            <w:rPrChange w:id="7062" w:author="Rodion" w:date="2019-12-09T02:09:00Z">
              <w:rPr>
                <w:lang w:val="ru-RU"/>
              </w:rPr>
            </w:rPrChange>
          </w:rPr>
          <w:t>було розроблено корпус для пристрою видалення товарів із отворами для сканеру штри</w:t>
        </w:r>
      </w:ins>
      <w:ins w:id="7063" w:author="Rodion" w:date="2019-12-09T02:08:00Z">
        <w:r w:rsidR="00312974" w:rsidRPr="00312974">
          <w:rPr>
            <w:rPrChange w:id="7064" w:author="Rodion" w:date="2019-12-09T02:09:00Z">
              <w:rPr>
                <w:lang w:val="ru-RU"/>
              </w:rPr>
            </w:rPrChange>
          </w:rPr>
          <w:t>х</w:t>
        </w:r>
      </w:ins>
      <w:ins w:id="7065" w:author="Rodion" w:date="2019-12-09T00:23:00Z">
        <w:r w:rsidRPr="00312974">
          <w:rPr>
            <w:rPrChange w:id="7066" w:author="Rodion" w:date="2019-12-09T02:09:00Z">
              <w:rPr>
                <w:lang w:val="ru-RU"/>
              </w:rPr>
            </w:rPrChange>
          </w:rPr>
          <w:t>-кодів та датчику перешкод.</w:t>
        </w:r>
      </w:ins>
      <w:ins w:id="7067" w:author="Rodion" w:date="2019-12-09T00:24:00Z">
        <w:r w:rsidRPr="00312974">
          <w:rPr>
            <w:rPrChange w:id="7068" w:author="Rodion" w:date="2019-12-09T02:09:00Z">
              <w:rPr>
                <w:lang w:val="ru-RU"/>
              </w:rPr>
            </w:rPrChange>
          </w:rPr>
          <w:t xml:space="preserve"> Зовнішній вигляд </w:t>
        </w:r>
      </w:ins>
      <w:ins w:id="7069" w:author="Rodion" w:date="2019-12-09T00:25:00Z">
        <w:r w:rsidRPr="00312974">
          <w:rPr>
            <w:rPrChange w:id="7070" w:author="Rodion" w:date="2019-12-09T02:09:00Z">
              <w:rPr>
                <w:lang w:val="ru-RU"/>
              </w:rPr>
            </w:rPrChange>
          </w:rPr>
          <w:t>компонентів</w:t>
        </w:r>
      </w:ins>
      <w:ins w:id="7071" w:author="Rodion" w:date="2019-12-09T00:26:00Z">
        <w:r w:rsidRPr="00312974">
          <w:rPr>
            <w:rPrChange w:id="7072" w:author="Rodion" w:date="2019-12-09T02:09:00Z">
              <w:rPr>
                <w:lang w:val="ru-RU"/>
              </w:rPr>
            </w:rPrChange>
          </w:rPr>
          <w:t xml:space="preserve"> та їх розташування </w:t>
        </w:r>
      </w:ins>
      <w:ins w:id="7073" w:author="Rodion" w:date="2019-12-09T00:25:00Z">
        <w:r w:rsidRPr="00312974">
          <w:rPr>
            <w:rPrChange w:id="7074" w:author="Rodion" w:date="2019-12-09T02:09:00Z">
              <w:rPr>
                <w:lang w:val="ru-RU"/>
              </w:rPr>
            </w:rPrChange>
          </w:rPr>
          <w:t>у корпус</w:t>
        </w:r>
      </w:ins>
      <w:ins w:id="7075" w:author="Rodion" w:date="2019-12-09T00:26:00Z">
        <w:r w:rsidRPr="00312974">
          <w:rPr>
            <w:rPrChange w:id="7076" w:author="Rodion" w:date="2019-12-09T02:09:00Z">
              <w:rPr>
                <w:lang w:val="ru-RU"/>
              </w:rPr>
            </w:rPrChange>
          </w:rPr>
          <w:t>і</w:t>
        </w:r>
      </w:ins>
      <w:ins w:id="7077" w:author="Rodion" w:date="2019-12-09T00:25:00Z">
        <w:r w:rsidRPr="00312974">
          <w:rPr>
            <w:rPrChange w:id="7078" w:author="Rodion" w:date="2019-12-09T02:09:00Z">
              <w:rPr>
                <w:lang w:val="ru-RU"/>
              </w:rPr>
            </w:rPrChange>
          </w:rPr>
          <w:t xml:space="preserve"> зображено на рисунку 3.21. </w:t>
        </w:r>
      </w:ins>
      <w:ins w:id="7079" w:author="Rodion" w:date="2019-12-09T00:26:00Z">
        <w:r w:rsidR="005A11ED" w:rsidRPr="00312974">
          <w:rPr>
            <w:rPrChange w:id="7080" w:author="Rodion" w:date="2019-12-09T02:09:00Z">
              <w:rPr>
                <w:lang w:val="ru-RU"/>
              </w:rPr>
            </w:rPrChange>
          </w:rPr>
          <w:t xml:space="preserve">Зібраний пристрій </w:t>
        </w:r>
      </w:ins>
      <w:ins w:id="7081" w:author="Rodion" w:date="2019-12-09T00:24:00Z">
        <w:r w:rsidRPr="00312974">
          <w:rPr>
            <w:rPrChange w:id="7082" w:author="Rodion" w:date="2019-12-09T02:09:00Z">
              <w:rPr>
                <w:lang w:val="ru-RU"/>
              </w:rPr>
            </w:rPrChange>
          </w:rPr>
          <w:t>видалення товарів</w:t>
        </w:r>
      </w:ins>
      <w:ins w:id="7083" w:author="Rodion" w:date="2019-12-09T00:47:00Z">
        <w:r w:rsidR="00652089" w:rsidRPr="00312974">
          <w:rPr>
            <w:rPrChange w:id="7084" w:author="Rodion" w:date="2019-12-09T02:09:00Z">
              <w:rPr>
                <w:lang w:val="ru-RU"/>
              </w:rPr>
            </w:rPrChange>
          </w:rPr>
          <w:t>, закріплений до</w:t>
        </w:r>
      </w:ins>
      <w:ins w:id="7085" w:author="Rodion" w:date="2019-12-09T00:48:00Z">
        <w:r w:rsidR="00652089" w:rsidRPr="00312974">
          <w:rPr>
            <w:rPrChange w:id="7086" w:author="Rodion" w:date="2019-12-09T02:09:00Z">
              <w:rPr>
                <w:lang w:val="ru-RU"/>
              </w:rPr>
            </w:rPrChange>
          </w:rPr>
          <w:t xml:space="preserve"> кошика</w:t>
        </w:r>
      </w:ins>
      <w:ins w:id="7087" w:author="Rodion" w:date="2019-12-09T00:47:00Z">
        <w:r w:rsidR="00652089" w:rsidRPr="00312974">
          <w:rPr>
            <w:rPrChange w:id="7088" w:author="Rodion" w:date="2019-12-09T02:09:00Z">
              <w:rPr>
                <w:lang w:val="ru-RU"/>
              </w:rPr>
            </w:rPrChange>
          </w:rPr>
          <w:t>,</w:t>
        </w:r>
      </w:ins>
      <w:ins w:id="7089" w:author="Rodion" w:date="2019-12-09T00:24:00Z">
        <w:r w:rsidRPr="00312974">
          <w:rPr>
            <w:rPrChange w:id="7090" w:author="Rodion" w:date="2019-12-09T02:09:00Z">
              <w:rPr>
                <w:lang w:val="ru-RU"/>
              </w:rPr>
            </w:rPrChange>
          </w:rPr>
          <w:t xml:space="preserve"> зображено на рисунку 3.22.</w:t>
        </w:r>
      </w:ins>
    </w:p>
    <w:p w14:paraId="498DA169" w14:textId="5976117C" w:rsidR="00B8248B" w:rsidRPr="00312974" w:rsidRDefault="00B8248B" w:rsidP="00B608E4">
      <w:pPr>
        <w:rPr>
          <w:ins w:id="7091" w:author="Rodion" w:date="2019-12-09T00:24:00Z"/>
          <w:rPrChange w:id="7092" w:author="Rodion" w:date="2019-12-09T02:09:00Z">
            <w:rPr>
              <w:ins w:id="7093" w:author="Rodion" w:date="2019-12-09T00:24:00Z"/>
              <w:lang w:val="ru-RU"/>
            </w:rPr>
          </w:rPrChange>
        </w:rPr>
      </w:pPr>
    </w:p>
    <w:p w14:paraId="2189A1CF" w14:textId="48EDA1A6" w:rsidR="00B8248B" w:rsidRPr="00030B2B" w:rsidRDefault="00190C14" w:rsidP="00AF59C0">
      <w:pPr>
        <w:jc w:val="center"/>
        <w:rPr>
          <w:ins w:id="7094" w:author="Rodion" w:date="2019-12-09T00:36:00Z"/>
        </w:rPr>
        <w:pPrChange w:id="7095" w:author="Rodion" w:date="2019-12-09T00:37:00Z">
          <w:pPr/>
        </w:pPrChange>
      </w:pPr>
      <w:ins w:id="7096" w:author="Rodion" w:date="2019-12-09T00:35:00Z">
        <w:r w:rsidRPr="00030B2B">
          <w:rPr>
            <w:noProof/>
          </w:rPr>
          <w:drawing>
            <wp:inline distT="0" distB="0" distL="0" distR="0" wp14:anchorId="065EB72B" wp14:editId="7A566649">
              <wp:extent cx="4104020"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48" t="16699" b="40394"/>
                      <a:stretch/>
                    </pic:blipFill>
                    <pic:spPr bwMode="auto">
                      <a:xfrm>
                        <a:off x="0" y="0"/>
                        <a:ext cx="4113734" cy="2663765"/>
                      </a:xfrm>
                      <a:prstGeom prst="rect">
                        <a:avLst/>
                      </a:prstGeom>
                      <a:ln>
                        <a:noFill/>
                      </a:ln>
                      <a:extLst>
                        <a:ext uri="{53640926-AAD7-44D8-BBD7-CCE9431645EC}">
                          <a14:shadowObscured xmlns:a14="http://schemas.microsoft.com/office/drawing/2010/main"/>
                        </a:ext>
                      </a:extLst>
                    </pic:spPr>
                  </pic:pic>
                </a:graphicData>
              </a:graphic>
            </wp:inline>
          </w:drawing>
        </w:r>
      </w:ins>
    </w:p>
    <w:p w14:paraId="5F5F3232" w14:textId="5FC7F4DF" w:rsidR="00B91697" w:rsidRPr="00312974" w:rsidRDefault="00B91697" w:rsidP="00B608E4">
      <w:pPr>
        <w:rPr>
          <w:ins w:id="7097" w:author="Rodion" w:date="2019-12-09T00:48:00Z"/>
          <w:rPrChange w:id="7098" w:author="Rodion" w:date="2019-12-09T02:09:00Z">
            <w:rPr>
              <w:ins w:id="7099" w:author="Rodion" w:date="2019-12-09T00:48:00Z"/>
            </w:rPr>
          </w:rPrChange>
        </w:rPr>
      </w:pPr>
      <w:ins w:id="7100" w:author="Rodion" w:date="2019-12-09T00:36:00Z">
        <w:r w:rsidRPr="00312974">
          <w:rPr>
            <w:rPrChange w:id="7101" w:author="Rodion" w:date="2019-12-09T02:09:00Z">
              <w:rPr/>
            </w:rPrChange>
          </w:rPr>
          <w:t>Рисунок 3.21 – Розміщення компонентів у корпусі пристрою видалення товарів</w:t>
        </w:r>
      </w:ins>
    </w:p>
    <w:p w14:paraId="75D5793E" w14:textId="3BC31C00" w:rsidR="00B8248B" w:rsidRPr="00030B2B" w:rsidRDefault="003D34E5" w:rsidP="003D34E5">
      <w:pPr>
        <w:jc w:val="center"/>
        <w:rPr>
          <w:ins w:id="7102" w:author="Rodion" w:date="2019-12-09T00:48:00Z"/>
        </w:rPr>
      </w:pPr>
      <w:ins w:id="7103" w:author="Rodion" w:date="2019-12-09T00:46:00Z">
        <w:r w:rsidRPr="00030B2B">
          <w:rPr>
            <w:noProof/>
          </w:rPr>
          <w:drawing>
            <wp:inline distT="0" distB="0" distL="0" distR="0" wp14:anchorId="57281F93" wp14:editId="19C66D47">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6" t="18247" r="17871" b="25575"/>
                      <a:stretch/>
                    </pic:blipFill>
                    <pic:spPr bwMode="auto">
                      <a:xfrm>
                        <a:off x="0" y="0"/>
                        <a:ext cx="2861223" cy="3411974"/>
                      </a:xfrm>
                      <a:prstGeom prst="rect">
                        <a:avLst/>
                      </a:prstGeom>
                      <a:ln>
                        <a:noFill/>
                      </a:ln>
                      <a:extLst>
                        <a:ext uri="{53640926-AAD7-44D8-BBD7-CCE9431645EC}">
                          <a14:shadowObscured xmlns:a14="http://schemas.microsoft.com/office/drawing/2010/main"/>
                        </a:ext>
                      </a:extLst>
                    </pic:spPr>
                  </pic:pic>
                </a:graphicData>
              </a:graphic>
            </wp:inline>
          </w:drawing>
        </w:r>
      </w:ins>
    </w:p>
    <w:p w14:paraId="107D4E3A" w14:textId="322EBBBF" w:rsidR="00144D28" w:rsidRDefault="00652089" w:rsidP="00144D28">
      <w:pPr>
        <w:jc w:val="center"/>
        <w:rPr>
          <w:ins w:id="7104" w:author="Rodion" w:date="2019-12-09T02:15:00Z"/>
        </w:rPr>
        <w:pPrChange w:id="7105" w:author="Rodion" w:date="2019-12-09T02:15:00Z">
          <w:pPr>
            <w:spacing w:after="160" w:line="259" w:lineRule="auto"/>
            <w:ind w:firstLine="0"/>
            <w:jc w:val="left"/>
          </w:pPr>
        </w:pPrChange>
      </w:pPr>
      <w:ins w:id="7106" w:author="Rodion" w:date="2019-12-09T00:48:00Z">
        <w:r w:rsidRPr="00312974">
          <w:rPr>
            <w:rPrChange w:id="7107" w:author="Rodion" w:date="2019-12-09T02:09:00Z">
              <w:rPr/>
            </w:rPrChange>
          </w:rPr>
          <w:t xml:space="preserve">Рисунок 3.22 – </w:t>
        </w:r>
      </w:ins>
      <w:ins w:id="7108" w:author="Rodion" w:date="2019-12-09T00:49:00Z">
        <w:r w:rsidRPr="00312974">
          <w:rPr>
            <w:rPrChange w:id="7109" w:author="Rodion" w:date="2019-12-09T02:09:00Z">
              <w:rPr>
                <w:lang w:val="ru-RU"/>
              </w:rPr>
            </w:rPrChange>
          </w:rPr>
          <w:t>П</w:t>
        </w:r>
      </w:ins>
      <w:ins w:id="7110" w:author="Rodion" w:date="2019-12-09T00:48:00Z">
        <w:r w:rsidRPr="00312974">
          <w:rPr>
            <w:rPrChange w:id="7111" w:author="Rodion" w:date="2019-12-09T02:09:00Z">
              <w:rPr>
                <w:lang w:val="ru-RU"/>
              </w:rPr>
            </w:rPrChange>
          </w:rPr>
          <w:t>ристрій видалення товарів, закріплений до кошика</w:t>
        </w:r>
      </w:ins>
      <w:ins w:id="7112" w:author="Rodion" w:date="2019-12-09T02:15:00Z">
        <w:r w:rsidR="00144D28">
          <w:br w:type="page"/>
        </w:r>
      </w:ins>
    </w:p>
    <w:p w14:paraId="7BE0AE39" w14:textId="6C5AF583" w:rsidR="003D34E5" w:rsidRPr="00030B2B" w:rsidDel="00312974" w:rsidRDefault="003D34E5" w:rsidP="00B608E4">
      <w:pPr>
        <w:rPr>
          <w:del w:id="7113" w:author="Rodion" w:date="2019-12-09T02:10:00Z"/>
        </w:rPr>
      </w:pPr>
    </w:p>
    <w:p w14:paraId="154B726A" w14:textId="7BF8CF57" w:rsidR="00E84730" w:rsidRPr="00312974" w:rsidRDefault="00E84730" w:rsidP="00E84730">
      <w:pPr>
        <w:pStyle w:val="Heading4"/>
        <w:rPr>
          <w:rPrChange w:id="7114" w:author="Rodion" w:date="2019-12-09T02:09:00Z">
            <w:rPr/>
          </w:rPrChange>
        </w:rPr>
      </w:pPr>
      <w:del w:id="7115" w:author="Rodion Kharabet" w:date="2019-12-06T03:53:00Z">
        <w:r w:rsidRPr="00312974" w:rsidDel="003969F0">
          <w:rPr>
            <w:rPrChange w:id="7116" w:author="Rodion" w:date="2019-12-09T02:09:00Z">
              <w:rPr/>
            </w:rPrChange>
          </w:rPr>
          <w:delText>4</w:delText>
        </w:r>
      </w:del>
      <w:ins w:id="7117" w:author="Rodion Kharabet" w:date="2019-12-06T03:53:00Z">
        <w:r w:rsidR="003969F0" w:rsidRPr="00312974">
          <w:rPr>
            <w:rPrChange w:id="7118" w:author="Rodion" w:date="2019-12-09T02:09:00Z">
              <w:rPr/>
            </w:rPrChange>
          </w:rPr>
          <w:t>3</w:t>
        </w:r>
      </w:ins>
      <w:r w:rsidRPr="00312974">
        <w:rPr>
          <w:rPrChange w:id="7119" w:author="Rodion" w:date="2019-12-09T02:09:00Z">
            <w:rPr/>
          </w:rPrChange>
        </w:rPr>
        <w:t>.4.3.2 Пристрій додавання</w:t>
      </w:r>
      <w:r w:rsidR="00E06D33" w:rsidRPr="00312974">
        <w:rPr>
          <w:rPrChange w:id="7120" w:author="Rodion" w:date="2019-12-09T02:09:00Z">
            <w:rPr/>
          </w:rPrChange>
        </w:rPr>
        <w:t xml:space="preserve"> </w:t>
      </w:r>
      <w:r w:rsidR="00C91726" w:rsidRPr="00312974">
        <w:rPr>
          <w:rPrChange w:id="7121" w:author="Rodion" w:date="2019-12-09T02:09:00Z">
            <w:rPr/>
          </w:rPrChange>
        </w:rPr>
        <w:t>вільної</w:t>
      </w:r>
      <w:r w:rsidRPr="00312974">
        <w:rPr>
          <w:rPrChange w:id="7122" w:author="Rodion" w:date="2019-12-09T02:09:00Z">
            <w:rPr/>
          </w:rPrChange>
        </w:rPr>
        <w:t xml:space="preserve"> </w:t>
      </w:r>
      <w:del w:id="7123" w:author="Rodion Kharabet" w:date="2019-12-06T02:57:00Z">
        <w:r w:rsidRPr="00312974" w:rsidDel="003E415E">
          <w:rPr>
            <w:rPrChange w:id="7124" w:author="Rodion" w:date="2019-12-09T02:09:00Z">
              <w:rPr/>
            </w:rPrChange>
          </w:rPr>
          <w:delText>RFID мітки</w:delText>
        </w:r>
      </w:del>
      <w:ins w:id="7125" w:author="Rodion Kharabet" w:date="2019-12-06T02:57:00Z">
        <w:r w:rsidR="003E415E" w:rsidRPr="00312974">
          <w:rPr>
            <w:rPrChange w:id="7126" w:author="Rodion" w:date="2019-12-09T02:09:00Z">
              <w:rPr/>
            </w:rPrChange>
          </w:rPr>
          <w:t>RFID-мітки</w:t>
        </w:r>
      </w:ins>
    </w:p>
    <w:p w14:paraId="4FF8C710" w14:textId="15F993A5" w:rsidR="00095BCC" w:rsidRPr="00312974" w:rsidRDefault="00095BCC" w:rsidP="00095BCC">
      <w:pPr>
        <w:rPr>
          <w:rPrChange w:id="7127" w:author="Rodion" w:date="2019-12-09T02:09:00Z">
            <w:rPr/>
          </w:rPrChange>
        </w:rPr>
      </w:pPr>
    </w:p>
    <w:p w14:paraId="22A1EAD3" w14:textId="4858DD54" w:rsidR="00095BCC" w:rsidRPr="00312974" w:rsidRDefault="0018574E" w:rsidP="00095BCC">
      <w:pPr>
        <w:rPr>
          <w:rPrChange w:id="7128" w:author="Rodion" w:date="2019-12-09T02:09:00Z">
            <w:rPr/>
          </w:rPrChange>
        </w:rPr>
      </w:pPr>
      <w:r w:rsidRPr="00312974">
        <w:rPr>
          <w:rPrChange w:id="7129" w:author="Rodion" w:date="2019-12-09T02:09:00Z">
            <w:rPr/>
          </w:rPrChange>
        </w:rPr>
        <w:t>На відміну</w:t>
      </w:r>
      <w:r w:rsidR="00095BCC" w:rsidRPr="00312974">
        <w:rPr>
          <w:rPrChange w:id="7130" w:author="Rodion" w:date="2019-12-09T02:09:00Z">
            <w:rPr/>
          </w:rPrChange>
        </w:rPr>
        <w:t xml:space="preserve"> від пристрою видалення товарів, пристрій додавання вільної </w:t>
      </w:r>
      <w:del w:id="7131" w:author="Rodion Kharabet" w:date="2019-12-06T02:57:00Z">
        <w:r w:rsidR="00095BCC" w:rsidRPr="00312974" w:rsidDel="003E415E">
          <w:rPr>
            <w:rPrChange w:id="7132" w:author="Rodion" w:date="2019-12-09T02:09:00Z">
              <w:rPr/>
            </w:rPrChange>
          </w:rPr>
          <w:delText>RFID мітки</w:delText>
        </w:r>
      </w:del>
      <w:ins w:id="7133" w:author="Rodion Kharabet" w:date="2019-12-06T02:57:00Z">
        <w:r w:rsidR="003E415E" w:rsidRPr="00312974">
          <w:rPr>
            <w:rPrChange w:id="7134" w:author="Rodion" w:date="2019-12-09T02:09:00Z">
              <w:rPr/>
            </w:rPrChange>
          </w:rPr>
          <w:t>RFID-мітки</w:t>
        </w:r>
      </w:ins>
      <w:r w:rsidR="00095BCC" w:rsidRPr="00312974">
        <w:rPr>
          <w:rPrChange w:id="7135" w:author="Rodion" w:date="2019-12-09T02:09:00Z">
            <w:rPr/>
          </w:rPrChange>
        </w:rPr>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rPr>
          <w:rPrChange w:id="7136" w:author="Rodion" w:date="2019-12-09T02:09:00Z">
            <w:rPr/>
          </w:rPrChange>
        </w:rPr>
        <w:t>напругу</w:t>
      </w:r>
      <w:r w:rsidR="00095BCC" w:rsidRPr="00312974">
        <w:rPr>
          <w:rPrChange w:id="7137" w:author="Rodion" w:date="2019-12-09T02:09:00Z">
            <w:rPr/>
          </w:rPrChange>
        </w:rPr>
        <w:t xml:space="preserve"> 3.7 В. Оскільки і RC522, і ESP-12E потребують напруги в діапазоні 3.0 – 3.6 В, на вихід акумулятору було також додано стабілізатор напруги що </w:t>
      </w:r>
      <w:r w:rsidRPr="00312974">
        <w:rPr>
          <w:rPrChange w:id="7138" w:author="Rodion" w:date="2019-12-09T02:09:00Z">
            <w:rPr/>
          </w:rPrChange>
        </w:rPr>
        <w:t>забезпечує</w:t>
      </w:r>
      <w:r w:rsidR="00095BCC" w:rsidRPr="00312974">
        <w:rPr>
          <w:rPrChange w:id="7139" w:author="Rodion" w:date="2019-12-09T02:09:00Z">
            <w:rPr/>
          </w:rPrChange>
        </w:rPr>
        <w:t xml:space="preserve"> надійну роботу усіх компонентів системи. Електрична схема пристрою зображена на </w:t>
      </w:r>
      <w:del w:id="7140" w:author="Rodion Kharabet" w:date="2019-12-06T02:44:00Z">
        <w:r w:rsidR="00095BCC" w:rsidRPr="00312974" w:rsidDel="007F1A84">
          <w:rPr>
            <w:rPrChange w:id="7141" w:author="Rodion" w:date="2019-12-09T02:09:00Z">
              <w:rPr/>
            </w:rPrChange>
          </w:rPr>
          <w:delText>рисунку</w:delText>
        </w:r>
        <w:r w:rsidR="00FC4672" w:rsidRPr="00312974" w:rsidDel="007F1A84">
          <w:rPr>
            <w:rPrChange w:id="7142" w:author="Rodion" w:date="2019-12-09T02:09:00Z">
              <w:rPr/>
            </w:rPrChange>
          </w:rPr>
          <w:delText xml:space="preserve"> 4.</w:delText>
        </w:r>
      </w:del>
      <w:ins w:id="7143" w:author="Rodion Kharabet" w:date="2019-12-06T02:44:00Z">
        <w:r w:rsidR="007F1A84" w:rsidRPr="00312974">
          <w:rPr>
            <w:rPrChange w:id="7144" w:author="Rodion" w:date="2019-12-09T02:09:00Z">
              <w:rPr/>
            </w:rPrChange>
          </w:rPr>
          <w:t>рисунку 3.</w:t>
        </w:r>
      </w:ins>
      <w:r w:rsidR="00FC4672" w:rsidRPr="00312974">
        <w:rPr>
          <w:rPrChange w:id="7145" w:author="Rodion" w:date="2019-12-09T02:09:00Z">
            <w:rPr/>
          </w:rPrChange>
        </w:rPr>
        <w:t>2</w:t>
      </w:r>
      <w:ins w:id="7146" w:author="Rodion" w:date="2019-12-09T00:39:00Z">
        <w:r w:rsidR="00AF59C0" w:rsidRPr="00312974">
          <w:rPr>
            <w:rPrChange w:id="7147" w:author="Rodion" w:date="2019-12-09T02:09:00Z">
              <w:rPr>
                <w:lang w:val="ru-RU"/>
              </w:rPr>
            </w:rPrChange>
          </w:rPr>
          <w:t>2</w:t>
        </w:r>
      </w:ins>
      <w:del w:id="7148" w:author="Rodion" w:date="2019-12-09T00:39:00Z">
        <w:r w:rsidR="00FC4672" w:rsidRPr="00030B2B" w:rsidDel="00AF59C0">
          <w:delText>1</w:delText>
        </w:r>
      </w:del>
      <w:r w:rsidR="00095BCC" w:rsidRPr="00312974">
        <w:rPr>
          <w:rPrChange w:id="7149" w:author="Rodion" w:date="2019-12-09T02:09:00Z">
            <w:rPr/>
          </w:rPrChange>
        </w:rPr>
        <w:t>.</w:t>
      </w:r>
    </w:p>
    <w:p w14:paraId="40040FE0" w14:textId="1C0EF155" w:rsidR="00B91B49" w:rsidRPr="00312974" w:rsidRDefault="00B91B49" w:rsidP="00B91B49">
      <w:pPr>
        <w:rPr>
          <w:rPrChange w:id="7150" w:author="Rodion" w:date="2019-12-09T02:09:00Z">
            <w:rPr/>
          </w:rPrChange>
        </w:rPr>
      </w:pPr>
    </w:p>
    <w:p w14:paraId="044D0EE4" w14:textId="3543D436" w:rsidR="00DE6B2B" w:rsidRPr="00030B2B" w:rsidRDefault="00DE6B2B" w:rsidP="00652089">
      <w:pPr>
        <w:jc w:val="center"/>
        <w:pPrChange w:id="7151" w:author="Rodion" w:date="2019-12-09T00:49:00Z">
          <w:pPr/>
        </w:pPrChange>
      </w:pPr>
      <w:del w:id="7152" w:author="Rodion" w:date="2019-12-09T02:11:00Z">
        <w:r w:rsidRPr="00030B2B" w:rsidDel="00312974">
          <w:rPr>
            <w:noProof/>
          </w:rPr>
          <w:drawing>
            <wp:inline distT="0" distB="0" distL="0" distR="0" wp14:anchorId="2B5F95D4" wp14:editId="4AED0525">
              <wp:extent cx="5153025" cy="2756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13" b="33699"/>
                      <a:stretch/>
                    </pic:blipFill>
                    <pic:spPr bwMode="auto">
                      <a:xfrm>
                        <a:off x="0" y="0"/>
                        <a:ext cx="5178847" cy="2770398"/>
                      </a:xfrm>
                      <a:prstGeom prst="rect">
                        <a:avLst/>
                      </a:prstGeom>
                      <a:noFill/>
                      <a:ln>
                        <a:noFill/>
                      </a:ln>
                      <a:extLst>
                        <a:ext uri="{53640926-AAD7-44D8-BBD7-CCE9431645EC}">
                          <a14:shadowObscured xmlns:a14="http://schemas.microsoft.com/office/drawing/2010/main"/>
                        </a:ext>
                      </a:extLst>
                    </pic:spPr>
                  </pic:pic>
                </a:graphicData>
              </a:graphic>
            </wp:inline>
          </w:drawing>
        </w:r>
      </w:del>
      <w:ins w:id="7153" w:author="Rodion" w:date="2019-12-09T02:11:00Z">
        <w:r w:rsidR="00312974">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ins>
    </w:p>
    <w:p w14:paraId="1A2AF5A2" w14:textId="1AFF00FC" w:rsidR="00095BCC" w:rsidRPr="00312974" w:rsidRDefault="00095BCC" w:rsidP="00095BCC">
      <w:pPr>
        <w:jc w:val="center"/>
        <w:rPr>
          <w:rPrChange w:id="7154" w:author="Rodion" w:date="2019-12-09T02:09:00Z">
            <w:rPr/>
          </w:rPrChange>
        </w:rPr>
      </w:pPr>
      <w:del w:id="7155" w:author="Rodion Kharabet" w:date="2019-12-06T02:45:00Z">
        <w:r w:rsidRPr="00312974" w:rsidDel="007F1A84">
          <w:rPr>
            <w:rPrChange w:id="7156" w:author="Rodion" w:date="2019-12-09T02:09:00Z">
              <w:rPr/>
            </w:rPrChange>
          </w:rPr>
          <w:delText xml:space="preserve">Рисунок </w:delText>
        </w:r>
        <w:r w:rsidR="00FC4672" w:rsidRPr="00312974" w:rsidDel="007F1A84">
          <w:rPr>
            <w:rPrChange w:id="7157" w:author="Rodion" w:date="2019-12-09T02:09:00Z">
              <w:rPr/>
            </w:rPrChange>
          </w:rPr>
          <w:delText>4.</w:delText>
        </w:r>
      </w:del>
      <w:ins w:id="7158" w:author="Rodion Kharabet" w:date="2019-12-06T02:45:00Z">
        <w:r w:rsidR="007F1A84" w:rsidRPr="00312974">
          <w:rPr>
            <w:rPrChange w:id="7159" w:author="Rodion" w:date="2019-12-09T02:09:00Z">
              <w:rPr/>
            </w:rPrChange>
          </w:rPr>
          <w:t>Рисунок 3.</w:t>
        </w:r>
      </w:ins>
      <w:r w:rsidR="00FC4672" w:rsidRPr="00312974">
        <w:rPr>
          <w:rPrChange w:id="7160" w:author="Rodion" w:date="2019-12-09T02:09:00Z">
            <w:rPr/>
          </w:rPrChange>
        </w:rPr>
        <w:t>2</w:t>
      </w:r>
      <w:ins w:id="7161" w:author="Rodion" w:date="2019-12-09T00:39:00Z">
        <w:r w:rsidR="00AF59C0" w:rsidRPr="00312974">
          <w:rPr>
            <w:rPrChange w:id="7162" w:author="Rodion" w:date="2019-12-09T02:09:00Z">
              <w:rPr>
                <w:lang w:val="ru-RU"/>
              </w:rPr>
            </w:rPrChange>
          </w:rPr>
          <w:t>2</w:t>
        </w:r>
      </w:ins>
      <w:del w:id="7163" w:author="Rodion" w:date="2019-12-09T00:39:00Z">
        <w:r w:rsidR="00FC4672" w:rsidRPr="00030B2B" w:rsidDel="00AF59C0">
          <w:delText>1</w:delText>
        </w:r>
      </w:del>
      <w:r w:rsidRPr="00312974">
        <w:rPr>
          <w:rPrChange w:id="7164" w:author="Rodion" w:date="2019-12-09T02:09:00Z">
            <w:rPr/>
          </w:rPrChange>
        </w:rPr>
        <w:t xml:space="preserve">– Електрична схема </w:t>
      </w:r>
      <w:del w:id="7165" w:author="Rodion" w:date="2019-12-09T00:55:00Z">
        <w:r w:rsidRPr="00312974" w:rsidDel="00DF4822">
          <w:rPr>
            <w:rPrChange w:id="7166" w:author="Rodion" w:date="2019-12-09T02:09:00Z">
              <w:rPr/>
            </w:rPrChange>
          </w:rPr>
          <w:delText xml:space="preserve">прототипу </w:delText>
        </w:r>
      </w:del>
      <w:r w:rsidRPr="00312974">
        <w:rPr>
          <w:rPrChange w:id="7167" w:author="Rodion" w:date="2019-12-09T02:09:00Z">
            <w:rPr/>
          </w:rPrChange>
        </w:rPr>
        <w:t xml:space="preserve">пристрою додавання вільної </w:t>
      </w:r>
      <w:del w:id="7168" w:author="Rodion Kharabet" w:date="2019-12-06T02:57:00Z">
        <w:r w:rsidRPr="00312974" w:rsidDel="003E415E">
          <w:rPr>
            <w:rPrChange w:id="7169" w:author="Rodion" w:date="2019-12-09T02:09:00Z">
              <w:rPr/>
            </w:rPrChange>
          </w:rPr>
          <w:delText>RFID мітки</w:delText>
        </w:r>
      </w:del>
      <w:ins w:id="7170" w:author="Rodion Kharabet" w:date="2019-12-06T02:57:00Z">
        <w:r w:rsidR="003E415E" w:rsidRPr="00312974">
          <w:rPr>
            <w:rPrChange w:id="7171" w:author="Rodion" w:date="2019-12-09T02:09:00Z">
              <w:rPr/>
            </w:rPrChange>
          </w:rPr>
          <w:t>RFID-мітки</w:t>
        </w:r>
      </w:ins>
    </w:p>
    <w:p w14:paraId="791DC99A" w14:textId="5616991B" w:rsidR="00E06D33" w:rsidRPr="00312974" w:rsidRDefault="00E06D33" w:rsidP="00B91B49">
      <w:pPr>
        <w:rPr>
          <w:rPrChange w:id="7172" w:author="Rodion" w:date="2019-12-09T02:09:00Z">
            <w:rPr/>
          </w:rPrChange>
        </w:rPr>
      </w:pPr>
    </w:p>
    <w:p w14:paraId="3BFC7B3F" w14:textId="5807475F" w:rsidR="00DE2360" w:rsidRPr="00030B2B" w:rsidRDefault="00DE2360" w:rsidP="00B91B49">
      <w:r w:rsidRPr="00312974">
        <w:rPr>
          <w:rPrChange w:id="7173" w:author="Rodion" w:date="2019-12-09T02:09:00Z">
            <w:rPr/>
          </w:rPrChange>
        </w:rPr>
        <w:t xml:space="preserve">Пристрій складається з трьох компонентів, та джерела живлення. Тож його було </w:t>
      </w:r>
      <w:del w:id="7174" w:author="Rodion Kharabet" w:date="2019-12-06T03:44:00Z">
        <w:r w:rsidRPr="00312974" w:rsidDel="00040CAB">
          <w:rPr>
            <w:rPrChange w:id="7175" w:author="Rodion" w:date="2019-12-09T02:09:00Z">
              <w:rPr/>
            </w:rPrChange>
          </w:rPr>
          <w:delText xml:space="preserve">без проблем </w:delText>
        </w:r>
      </w:del>
      <w:r w:rsidRPr="00312974">
        <w:rPr>
          <w:rPrChange w:id="7176" w:author="Rodion" w:date="2019-12-09T02:09:00Z">
            <w:rPr/>
          </w:rPrChange>
        </w:rPr>
        <w:t xml:space="preserve">поміщено до невеликого корпусу з розмірами </w:t>
      </w:r>
      <w:r w:rsidR="00FE2613" w:rsidRPr="00312974">
        <w:rPr>
          <w:rPrChange w:id="7177" w:author="Rodion" w:date="2019-12-09T02:09:00Z">
            <w:rPr/>
          </w:rPrChange>
        </w:rPr>
        <w:t>30</w:t>
      </w:r>
      <w:r w:rsidR="008A5485" w:rsidRPr="00312974">
        <w:rPr>
          <w:rPrChange w:id="7178" w:author="Rodion" w:date="2019-12-09T02:09:00Z">
            <w:rPr/>
          </w:rPrChange>
        </w:rPr>
        <w:t xml:space="preserve"> </w:t>
      </w:r>
      <w:r w:rsidR="00FE2613" w:rsidRPr="00312974">
        <w:rPr>
          <w:rPrChange w:id="7179" w:author="Rodion" w:date="2019-12-09T02:09:00Z">
            <w:rPr/>
          </w:rPrChange>
        </w:rPr>
        <w:t>x</w:t>
      </w:r>
      <w:r w:rsidR="008A5485" w:rsidRPr="00312974">
        <w:rPr>
          <w:rPrChange w:id="7180" w:author="Rodion" w:date="2019-12-09T02:09:00Z">
            <w:rPr/>
          </w:rPrChange>
        </w:rPr>
        <w:t xml:space="preserve"> </w:t>
      </w:r>
      <w:r w:rsidR="00FE2613" w:rsidRPr="00312974">
        <w:rPr>
          <w:rPrChange w:id="7181" w:author="Rodion" w:date="2019-12-09T02:09:00Z">
            <w:rPr/>
          </w:rPrChange>
        </w:rPr>
        <w:t>63.5</w:t>
      </w:r>
      <w:r w:rsidR="008A5485" w:rsidRPr="00312974">
        <w:rPr>
          <w:rPrChange w:id="7182" w:author="Rodion" w:date="2019-12-09T02:09:00Z">
            <w:rPr/>
          </w:rPrChange>
        </w:rPr>
        <w:t xml:space="preserve"> </w:t>
      </w:r>
      <w:r w:rsidR="00FE2613" w:rsidRPr="00312974">
        <w:rPr>
          <w:rPrChange w:id="7183" w:author="Rodion" w:date="2019-12-09T02:09:00Z">
            <w:rPr/>
          </w:rPrChange>
        </w:rPr>
        <w:t>x</w:t>
      </w:r>
      <w:r w:rsidR="008A5485" w:rsidRPr="00312974">
        <w:rPr>
          <w:rPrChange w:id="7184" w:author="Rodion" w:date="2019-12-09T02:09:00Z">
            <w:rPr/>
          </w:rPrChange>
        </w:rPr>
        <w:t xml:space="preserve"> </w:t>
      </w:r>
      <w:r w:rsidR="00FE2613" w:rsidRPr="00312974">
        <w:rPr>
          <w:rPrChange w:id="7185" w:author="Rodion" w:date="2019-12-09T02:09:00Z">
            <w:rPr/>
          </w:rPrChange>
        </w:rPr>
        <w:t>83.4 мм.</w:t>
      </w:r>
      <w:ins w:id="7186" w:author="Rodion" w:date="2019-12-09T00:38:00Z">
        <w:r w:rsidR="00AF59C0" w:rsidRPr="00312974">
          <w:rPr>
            <w:rPrChange w:id="7187" w:author="Rodion" w:date="2019-12-09T02:09:00Z">
              <w:rPr>
                <w:lang w:val="ru-RU"/>
              </w:rPr>
            </w:rPrChange>
          </w:rPr>
          <w:t xml:space="preserve"> Зовнішній вигляд компонентів та їх розташування у корпусі зображено на рисунку 3.2</w:t>
        </w:r>
      </w:ins>
      <w:ins w:id="7188" w:author="Rodion" w:date="2019-12-09T00:39:00Z">
        <w:r w:rsidR="00AF59C0" w:rsidRPr="00312974">
          <w:rPr>
            <w:rPrChange w:id="7189" w:author="Rodion" w:date="2019-12-09T02:09:00Z">
              <w:rPr>
                <w:lang w:val="ru-RU"/>
              </w:rPr>
            </w:rPrChange>
          </w:rPr>
          <w:t>3</w:t>
        </w:r>
      </w:ins>
      <w:ins w:id="7190" w:author="Rodion" w:date="2019-12-09T00:38:00Z">
        <w:r w:rsidR="00AF59C0" w:rsidRPr="00312974">
          <w:rPr>
            <w:rPrChange w:id="7191" w:author="Rodion" w:date="2019-12-09T02:09:00Z">
              <w:rPr>
                <w:lang w:val="ru-RU"/>
              </w:rPr>
            </w:rPrChange>
          </w:rPr>
          <w:t>.</w:t>
        </w:r>
      </w:ins>
      <w:ins w:id="7192" w:author="Rodion" w:date="2019-12-09T00:50:00Z">
        <w:r w:rsidR="00652089" w:rsidRPr="00312974">
          <w:rPr>
            <w:rPrChange w:id="7193" w:author="Rodion" w:date="2019-12-09T02:09:00Z">
              <w:rPr>
                <w:lang w:val="ru-RU"/>
              </w:rPr>
            </w:rPrChange>
          </w:rPr>
          <w:t xml:space="preserve"> Зовнішн</w:t>
        </w:r>
      </w:ins>
      <w:ins w:id="7194" w:author="Rodion" w:date="2019-12-09T00:51:00Z">
        <w:r w:rsidR="00652089" w:rsidRPr="00312974">
          <w:rPr>
            <w:rPrChange w:id="7195" w:author="Rodion" w:date="2019-12-09T02:09:00Z">
              <w:rPr>
                <w:lang w:val="ru-RU"/>
              </w:rPr>
            </w:rPrChange>
          </w:rPr>
          <w:t xml:space="preserve">ій вигляд зібраного пристрою для додавання вільної </w:t>
        </w:r>
        <w:r w:rsidR="00652089" w:rsidRPr="00312974">
          <w:rPr>
            <w:rPrChange w:id="7196" w:author="Rodion" w:date="2019-12-09T02:09:00Z">
              <w:rPr>
                <w:lang w:val="en-US"/>
              </w:rPr>
            </w:rPrChange>
          </w:rPr>
          <w:t>RFID-</w:t>
        </w:r>
        <w:r w:rsidR="00652089" w:rsidRPr="00312974">
          <w:rPr>
            <w:rPrChange w:id="7197" w:author="Rodion" w:date="2019-12-09T02:09:00Z">
              <w:rPr>
                <w:lang w:val="ru-RU"/>
              </w:rPr>
            </w:rPrChange>
          </w:rPr>
          <w:t>мітки</w:t>
        </w:r>
      </w:ins>
      <w:ins w:id="7198" w:author="Rodion" w:date="2019-12-09T00:55:00Z">
        <w:r w:rsidR="00DF4822" w:rsidRPr="00312974">
          <w:rPr>
            <w:rPrChange w:id="7199" w:author="Rodion" w:date="2019-12-09T02:09:00Z">
              <w:rPr>
                <w:lang w:val="ru-RU"/>
              </w:rPr>
            </w:rPrChange>
          </w:rPr>
          <w:t xml:space="preserve"> </w:t>
        </w:r>
      </w:ins>
      <w:ins w:id="7200" w:author="Rodion" w:date="2019-12-09T00:51:00Z">
        <w:r w:rsidR="00652089" w:rsidRPr="00312974">
          <w:rPr>
            <w:rPrChange w:id="7201" w:author="Rodion" w:date="2019-12-09T02:09:00Z">
              <w:rPr>
                <w:lang w:val="ru-RU"/>
              </w:rPr>
            </w:rPrChange>
          </w:rPr>
          <w:t>зображено на рисунку 3.24.</w:t>
        </w:r>
      </w:ins>
    </w:p>
    <w:p w14:paraId="1D61AD18" w14:textId="77777777" w:rsidR="00A87B77" w:rsidRDefault="00A87B77">
      <w:pPr>
        <w:spacing w:after="160" w:line="259" w:lineRule="auto"/>
        <w:ind w:firstLine="0"/>
        <w:jc w:val="left"/>
        <w:rPr>
          <w:ins w:id="7202" w:author="Rodion" w:date="2019-12-09T04:05:00Z"/>
        </w:rPr>
      </w:pPr>
      <w:ins w:id="7203" w:author="Rodion" w:date="2019-12-09T04:05:00Z">
        <w:r>
          <w:br w:type="page"/>
        </w:r>
      </w:ins>
    </w:p>
    <w:p w14:paraId="0215FD32" w14:textId="11E1C57B" w:rsidR="00AF59C0" w:rsidRPr="00030B2B" w:rsidRDefault="00AF59C0" w:rsidP="00AF59C0">
      <w:pPr>
        <w:jc w:val="center"/>
        <w:rPr>
          <w:ins w:id="7204" w:author="Rodion" w:date="2019-12-09T00:40:00Z"/>
        </w:rPr>
      </w:pPr>
      <w:ins w:id="7205" w:author="Rodion" w:date="2019-12-09T00:39:00Z">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ins>
    </w:p>
    <w:p w14:paraId="4BAC4F37" w14:textId="78898FAF" w:rsidR="00AF59C0" w:rsidRDefault="00AF59C0" w:rsidP="00030B2B">
      <w:pPr>
        <w:jc w:val="center"/>
        <w:rPr>
          <w:ins w:id="7206" w:author="Rodion" w:date="2019-12-09T02:10:00Z"/>
        </w:rPr>
      </w:pPr>
      <w:ins w:id="7207" w:author="Rodion" w:date="2019-12-09T00:40:00Z">
        <w:r w:rsidRPr="00312974">
          <w:rPr>
            <w:rPrChange w:id="7208" w:author="Rodion" w:date="2019-12-09T02:09:00Z">
              <w:rPr/>
            </w:rPrChange>
          </w:rPr>
          <w:t>Рисунок 3.2</w:t>
        </w:r>
      </w:ins>
      <w:ins w:id="7209" w:author="Rodion" w:date="2019-12-09T00:41:00Z">
        <w:r w:rsidRPr="00312974">
          <w:rPr>
            <w:rPrChange w:id="7210" w:author="Rodion" w:date="2019-12-09T02:09:00Z">
              <w:rPr/>
            </w:rPrChange>
          </w:rPr>
          <w:t>3</w:t>
        </w:r>
      </w:ins>
      <w:ins w:id="7211" w:author="Rodion" w:date="2019-12-09T00:40:00Z">
        <w:r w:rsidRPr="00312974">
          <w:rPr>
            <w:rPrChange w:id="7212" w:author="Rodion" w:date="2019-12-09T02:09:00Z">
              <w:rPr/>
            </w:rPrChange>
          </w:rPr>
          <w:t xml:space="preserve"> – Розміщення компонентів у корпусі пристрою </w:t>
        </w:r>
        <w:r w:rsidRPr="00312974">
          <w:rPr>
            <w:rPrChange w:id="7213" w:author="Rodion" w:date="2019-12-09T02:09:00Z">
              <w:rPr>
                <w:lang w:val="ru-RU"/>
              </w:rPr>
            </w:rPrChange>
          </w:rPr>
          <w:t>додавання</w:t>
        </w:r>
        <w:r w:rsidRPr="00030B2B">
          <w:t xml:space="preserve"> </w:t>
        </w:r>
      </w:ins>
      <w:ins w:id="7214" w:author="Rodion" w:date="2019-12-09T00:51:00Z">
        <w:r w:rsidR="00652089" w:rsidRPr="00312974">
          <w:rPr>
            <w:rPrChange w:id="7215" w:author="Rodion" w:date="2019-12-09T02:09:00Z">
              <w:rPr>
                <w:lang w:val="ru-RU"/>
              </w:rPr>
            </w:rPrChange>
          </w:rPr>
          <w:t>в</w:t>
        </w:r>
      </w:ins>
      <w:ins w:id="7216" w:author="Rodion" w:date="2019-12-09T00:52:00Z">
        <w:r w:rsidR="00652089" w:rsidRPr="00312974">
          <w:rPr>
            <w:rPrChange w:id="7217" w:author="Rodion" w:date="2019-12-09T02:09:00Z">
              <w:rPr>
                <w:lang w:val="ru-RU"/>
              </w:rPr>
            </w:rPrChange>
          </w:rPr>
          <w:t>і</w:t>
        </w:r>
      </w:ins>
      <w:ins w:id="7218" w:author="Rodion" w:date="2019-12-09T00:51:00Z">
        <w:r w:rsidR="00652089" w:rsidRPr="00312974">
          <w:rPr>
            <w:rPrChange w:id="7219" w:author="Rodion" w:date="2019-12-09T02:09:00Z">
              <w:rPr>
                <w:lang w:val="ru-RU"/>
              </w:rPr>
            </w:rPrChange>
          </w:rPr>
          <w:t>льно</w:t>
        </w:r>
        <w:r w:rsidR="00652089" w:rsidRPr="00030B2B">
          <w:t>ї</w:t>
        </w:r>
      </w:ins>
      <w:ins w:id="7220" w:author="Rodion" w:date="2019-12-09T00:40:00Z">
        <w:r w:rsidRPr="00312974">
          <w:rPr>
            <w:rPrChange w:id="7221" w:author="Rodion" w:date="2019-12-09T02:09:00Z">
              <w:rPr>
                <w:lang w:val="ru-RU"/>
              </w:rPr>
            </w:rPrChange>
          </w:rPr>
          <w:t xml:space="preserve"> </w:t>
        </w:r>
        <w:r w:rsidRPr="00312974">
          <w:rPr>
            <w:rPrChange w:id="7222" w:author="Rodion" w:date="2019-12-09T02:09:00Z">
              <w:rPr>
                <w:lang w:val="en-US"/>
              </w:rPr>
            </w:rPrChange>
          </w:rPr>
          <w:t>RFID-</w:t>
        </w:r>
        <w:r w:rsidRPr="00312974">
          <w:rPr>
            <w:rPrChange w:id="7223" w:author="Rodion" w:date="2019-12-09T02:09:00Z">
              <w:rPr>
                <w:lang w:val="ru-RU"/>
              </w:rPr>
            </w:rPrChange>
          </w:rPr>
          <w:t>м</w:t>
        </w:r>
        <w:r w:rsidRPr="00030B2B">
          <w:t>іт</w:t>
        </w:r>
      </w:ins>
      <w:ins w:id="7224" w:author="Rodion" w:date="2019-12-09T00:51:00Z">
        <w:r w:rsidR="00652089" w:rsidRPr="00312974">
          <w:rPr>
            <w:rPrChange w:id="7225" w:author="Rodion" w:date="2019-12-09T02:09:00Z">
              <w:rPr/>
            </w:rPrChange>
          </w:rPr>
          <w:t>ки</w:t>
        </w:r>
      </w:ins>
    </w:p>
    <w:p w14:paraId="505A1865" w14:textId="77777777" w:rsidR="00312974" w:rsidRPr="00030B2B" w:rsidRDefault="00312974" w:rsidP="00AF59C0">
      <w:pPr>
        <w:jc w:val="center"/>
        <w:rPr>
          <w:ins w:id="7226" w:author="Rodion" w:date="2019-12-09T00:40:00Z"/>
        </w:rPr>
        <w:pPrChange w:id="7227" w:author="Rodion" w:date="2019-12-09T00:41:00Z">
          <w:pPr/>
        </w:pPrChange>
      </w:pPr>
    </w:p>
    <w:p w14:paraId="01A00B60" w14:textId="6FE4A2A8" w:rsidR="00DF4822" w:rsidRPr="00030B2B" w:rsidRDefault="00DF4822" w:rsidP="00AF59C0">
      <w:pPr>
        <w:jc w:val="center"/>
        <w:rPr>
          <w:ins w:id="7228" w:author="Rodion" w:date="2019-12-09T00:54:00Z"/>
        </w:rPr>
      </w:pPr>
      <w:ins w:id="7229" w:author="Rodion" w:date="2019-12-09T00:54:00Z">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ins>
    </w:p>
    <w:p w14:paraId="14D89CF8" w14:textId="550A9422" w:rsidR="00A87B77" w:rsidRDefault="00DF4822" w:rsidP="00A87B77">
      <w:pPr>
        <w:jc w:val="center"/>
        <w:rPr>
          <w:ins w:id="7230" w:author="Rodion" w:date="2019-12-09T04:05:00Z"/>
        </w:rPr>
        <w:pPrChange w:id="7231" w:author="Rodion" w:date="2019-12-09T04:05:00Z">
          <w:pPr>
            <w:spacing w:after="160" w:line="259" w:lineRule="auto"/>
            <w:ind w:firstLine="0"/>
            <w:jc w:val="left"/>
          </w:pPr>
        </w:pPrChange>
      </w:pPr>
      <w:ins w:id="7232" w:author="Rodion" w:date="2019-12-09T00:55:00Z">
        <w:r w:rsidRPr="00030B2B">
          <w:t>Рисунок 3.2</w:t>
        </w:r>
      </w:ins>
      <w:ins w:id="7233" w:author="Rodion" w:date="2019-12-09T00:56:00Z">
        <w:r w:rsidRPr="00312974">
          <w:rPr>
            <w:rPrChange w:id="7234" w:author="Rodion" w:date="2019-12-09T02:09:00Z">
              <w:rPr/>
            </w:rPrChange>
          </w:rPr>
          <w:t>4</w:t>
        </w:r>
      </w:ins>
      <w:ins w:id="7235" w:author="Rodion" w:date="2019-12-09T00:55:00Z">
        <w:r w:rsidRPr="00312974">
          <w:rPr>
            <w:rPrChange w:id="7236" w:author="Rodion" w:date="2019-12-09T02:09:00Z">
              <w:rPr/>
            </w:rPrChange>
          </w:rPr>
          <w:t xml:space="preserve"> –</w:t>
        </w:r>
      </w:ins>
      <w:ins w:id="7237" w:author="Rodion" w:date="2019-12-09T00:57:00Z">
        <w:r w:rsidRPr="00312974">
          <w:rPr>
            <w:rPrChange w:id="7238" w:author="Rodion" w:date="2019-12-09T02:09:00Z">
              <w:rPr/>
            </w:rPrChange>
          </w:rPr>
          <w:t xml:space="preserve"> </w:t>
        </w:r>
      </w:ins>
      <w:ins w:id="7239" w:author="Rodion" w:date="2019-12-09T00:56:00Z">
        <w:r w:rsidRPr="00312974">
          <w:rPr>
            <w:rPrChange w:id="7240" w:author="Rodion" w:date="2019-12-09T02:09:00Z">
              <w:rPr/>
            </w:rPrChange>
          </w:rPr>
          <w:t>П</w:t>
        </w:r>
        <w:r w:rsidRPr="00312974">
          <w:rPr>
            <w:rPrChange w:id="7241" w:author="Rodion" w:date="2019-12-09T02:09:00Z">
              <w:rPr>
                <w:lang w:val="ru-RU"/>
              </w:rPr>
            </w:rPrChange>
          </w:rPr>
          <w:t xml:space="preserve">ристрій для додавання вільної </w:t>
        </w:r>
        <w:r w:rsidRPr="00312974">
          <w:rPr>
            <w:rPrChange w:id="7242" w:author="Rodion" w:date="2019-12-09T02:09:00Z">
              <w:rPr>
                <w:lang w:val="en-US"/>
              </w:rPr>
            </w:rPrChange>
          </w:rPr>
          <w:t>RFID</w:t>
        </w:r>
        <w:r w:rsidRPr="00312974">
          <w:rPr>
            <w:rPrChange w:id="7243" w:author="Rodion" w:date="2019-12-09T02:09:00Z">
              <w:rPr>
                <w:lang w:val="ru-RU"/>
              </w:rPr>
            </w:rPrChange>
          </w:rPr>
          <w:t>-мітки у корпусі з кріпленням для вертика</w:t>
        </w:r>
      </w:ins>
      <w:ins w:id="7244" w:author="Rodion" w:date="2019-12-09T00:57:00Z">
        <w:r w:rsidRPr="00312974">
          <w:rPr>
            <w:rPrChange w:id="7245" w:author="Rodion" w:date="2019-12-09T02:09:00Z">
              <w:rPr>
                <w:lang w:val="ru-RU"/>
              </w:rPr>
            </w:rPrChange>
          </w:rPr>
          <w:t>льн</w:t>
        </w:r>
        <w:r w:rsidR="00814BF8" w:rsidRPr="00312974">
          <w:rPr>
            <w:rPrChange w:id="7246" w:author="Rodion" w:date="2019-12-09T02:09:00Z">
              <w:rPr>
                <w:lang w:val="ru-RU"/>
              </w:rPr>
            </w:rPrChange>
          </w:rPr>
          <w:t>ої</w:t>
        </w:r>
        <w:r w:rsidRPr="00312974">
          <w:rPr>
            <w:rPrChange w:id="7247" w:author="Rodion" w:date="2019-12-09T02:09:00Z">
              <w:rPr>
                <w:lang w:val="ru-RU"/>
              </w:rPr>
            </w:rPrChange>
          </w:rPr>
          <w:t xml:space="preserve"> поверхн</w:t>
        </w:r>
        <w:r w:rsidR="00814BF8" w:rsidRPr="00312974">
          <w:rPr>
            <w:rPrChange w:id="7248" w:author="Rodion" w:date="2019-12-09T02:09:00Z">
              <w:rPr>
                <w:lang w:val="ru-RU"/>
              </w:rPr>
            </w:rPrChange>
          </w:rPr>
          <w:t>і</w:t>
        </w:r>
      </w:ins>
      <w:ins w:id="7249" w:author="Rodion" w:date="2019-12-09T04:05:00Z">
        <w:r w:rsidR="00A87B77">
          <w:br w:type="page"/>
        </w:r>
      </w:ins>
    </w:p>
    <w:p w14:paraId="3E325F95" w14:textId="77777777" w:rsidR="00DF4822" w:rsidRPr="00030B2B" w:rsidDel="00312974" w:rsidRDefault="00DF4822" w:rsidP="00A87B77">
      <w:pPr>
        <w:jc w:val="center"/>
        <w:rPr>
          <w:del w:id="7250" w:author="Rodion" w:date="2019-12-09T02:10:00Z"/>
        </w:rPr>
        <w:pPrChange w:id="7251" w:author="Rodion" w:date="2019-12-09T04:05:00Z">
          <w:pPr/>
        </w:pPrChange>
      </w:pPr>
    </w:p>
    <w:p w14:paraId="520E160A" w14:textId="48166F1A" w:rsidR="00B91B49" w:rsidRPr="00312974" w:rsidRDefault="00B91B49" w:rsidP="00D43E96">
      <w:pPr>
        <w:pStyle w:val="Heading2"/>
        <w:rPr>
          <w:rPrChange w:id="7252" w:author="Rodion" w:date="2019-12-09T02:09:00Z">
            <w:rPr/>
          </w:rPrChange>
        </w:rPr>
        <w:pPrChange w:id="7253" w:author="Rodion" w:date="2019-12-09T05:55:00Z">
          <w:pPr>
            <w:pStyle w:val="Heading2"/>
          </w:pPr>
        </w:pPrChange>
      </w:pPr>
      <w:del w:id="7254" w:author="Rodion Kharabet" w:date="2019-12-06T03:53:00Z">
        <w:r w:rsidRPr="00312974" w:rsidDel="003969F0">
          <w:rPr>
            <w:rPrChange w:id="7255" w:author="Rodion" w:date="2019-12-09T02:09:00Z">
              <w:rPr/>
            </w:rPrChange>
          </w:rPr>
          <w:delText>4</w:delText>
        </w:r>
      </w:del>
      <w:ins w:id="7256" w:author="Rodion Kharabet" w:date="2019-12-06T03:53:00Z">
        <w:r w:rsidR="003969F0" w:rsidRPr="00312974">
          <w:rPr>
            <w:rPrChange w:id="7257" w:author="Rodion" w:date="2019-12-09T02:09:00Z">
              <w:rPr/>
            </w:rPrChange>
          </w:rPr>
          <w:t>3</w:t>
        </w:r>
      </w:ins>
      <w:r w:rsidRPr="00312974">
        <w:rPr>
          <w:rPrChange w:id="7258" w:author="Rodion" w:date="2019-12-09T02:09:00Z">
            <w:rPr/>
          </w:rPrChange>
        </w:rPr>
        <w:t>.5 Висновки</w:t>
      </w:r>
    </w:p>
    <w:p w14:paraId="4FA479F0" w14:textId="4B9F05A1" w:rsidR="00B91B49" w:rsidRPr="00312974" w:rsidRDefault="00B91B49" w:rsidP="00B91B49">
      <w:pPr>
        <w:rPr>
          <w:rPrChange w:id="7259" w:author="Rodion" w:date="2019-12-09T02:09:00Z">
            <w:rPr/>
          </w:rPrChange>
        </w:rPr>
      </w:pPr>
    </w:p>
    <w:p w14:paraId="2EA7E0D5" w14:textId="14310BCB" w:rsidR="00800B1B" w:rsidRPr="00312974" w:rsidRDefault="00800B1B" w:rsidP="00B91B49">
      <w:pPr>
        <w:rPr>
          <w:rPrChange w:id="7260" w:author="Rodion" w:date="2019-12-09T02:09:00Z">
            <w:rPr/>
          </w:rPrChange>
        </w:rPr>
      </w:pPr>
      <w:r w:rsidRPr="00312974">
        <w:rPr>
          <w:rPrChange w:id="7261" w:author="Rodion" w:date="2019-12-09T02:09:00Z">
            <w:rPr/>
          </w:rPrChange>
        </w:rPr>
        <w:t>У розділі було розглянуто етапи розроб</w:t>
      </w:r>
      <w:del w:id="7262" w:author="Rodion Kharabet" w:date="2019-12-06T03:44:00Z">
        <w:r w:rsidRPr="00312974" w:rsidDel="00040CAB">
          <w:rPr>
            <w:rPrChange w:id="7263" w:author="Rodion" w:date="2019-12-09T02:09:00Z">
              <w:rPr/>
            </w:rPrChange>
          </w:rPr>
          <w:delText>ки</w:delText>
        </w:r>
      </w:del>
      <w:ins w:id="7264" w:author="Rodion Kharabet" w:date="2019-12-06T03:44:00Z">
        <w:r w:rsidR="00040CAB" w:rsidRPr="00312974">
          <w:rPr>
            <w:rPrChange w:id="7265" w:author="Rodion" w:date="2019-12-09T02:09:00Z">
              <w:rPr/>
            </w:rPrChange>
          </w:rPr>
          <w:t>лення</w:t>
        </w:r>
      </w:ins>
      <w:r w:rsidRPr="00312974">
        <w:rPr>
          <w:rPrChange w:id="7266" w:author="Rodion" w:date="2019-12-09T02:09:00Z">
            <w:rPr/>
          </w:rPrChange>
        </w:rPr>
        <w:t xml:space="preserve"> та складові частини запропонованого програмно-апаратного комплексу </w:t>
      </w:r>
      <w:r w:rsidR="008F0BE5" w:rsidRPr="00312974">
        <w:rPr>
          <w:rPrChange w:id="7267" w:author="Rodion" w:date="2019-12-09T02:09:00Z">
            <w:rPr/>
          </w:rPrChange>
        </w:rPr>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del w:id="7268" w:author="Rodion" w:date="2019-12-09T02:13:00Z">
        <w:r w:rsidR="008F0BE5" w:rsidRPr="00312974" w:rsidDel="007D0DEE">
          <w:rPr>
            <w:rPrChange w:id="7269" w:author="Rodion" w:date="2019-12-09T02:09:00Z">
              <w:rPr/>
            </w:rPrChange>
          </w:rPr>
          <w:delText xml:space="preserve">що </w:delText>
        </w:r>
      </w:del>
      <w:ins w:id="7270" w:author="Rodion" w:date="2019-12-09T02:13:00Z">
        <w:r w:rsidR="007D0DEE">
          <w:rPr>
            <w:lang w:val="ru-RU"/>
          </w:rPr>
          <w:t>як</w:t>
        </w:r>
        <w:r w:rsidR="007D0DEE">
          <w:t>і</w:t>
        </w:r>
        <w:r w:rsidR="007D0DEE" w:rsidRPr="00030B2B">
          <w:t xml:space="preserve"> </w:t>
        </w:r>
      </w:ins>
      <w:r w:rsidR="008F0BE5" w:rsidRPr="00312974">
        <w:rPr>
          <w:rPrChange w:id="7271" w:author="Rodion" w:date="2019-12-09T02:09:00Z">
            <w:rPr/>
          </w:rPrChange>
        </w:rPr>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rPr>
          <w:rPrChange w:id="7272" w:author="Rodion" w:date="2019-12-09T02:09:00Z">
            <w:rPr/>
          </w:rPrChange>
        </w:rPr>
        <w:t xml:space="preserve"> поставленим </w:t>
      </w:r>
      <w:r w:rsidR="008F0BE5" w:rsidRPr="00312974">
        <w:rPr>
          <w:rPrChange w:id="7273" w:author="Rodion" w:date="2019-12-09T02:09:00Z">
            <w:rPr/>
          </w:rPrChange>
        </w:rPr>
        <w:t>вимогам</w:t>
      </w:r>
      <w:r w:rsidR="00695E32" w:rsidRPr="00312974">
        <w:rPr>
          <w:rPrChange w:id="7274" w:author="Rodion" w:date="2019-12-09T02:09:00Z">
            <w:rPr/>
          </w:rPrChange>
        </w:rPr>
        <w:t xml:space="preserve">. </w:t>
      </w:r>
    </w:p>
    <w:p w14:paraId="193368B4" w14:textId="24ED472F" w:rsidR="005F464F" w:rsidRPr="00312974" w:rsidRDefault="00695E32" w:rsidP="005F464F">
      <w:pPr>
        <w:rPr>
          <w:rPrChange w:id="7275" w:author="Rodion" w:date="2019-12-09T02:09:00Z">
            <w:rPr/>
          </w:rPrChange>
        </w:rPr>
      </w:pPr>
      <w:r w:rsidRPr="00312974">
        <w:rPr>
          <w:rPrChange w:id="7276" w:author="Rodion" w:date="2019-12-09T02:09:00Z">
            <w:rPr/>
          </w:rPrChange>
        </w:rPr>
        <w:t xml:space="preserve">В розділі детально було описано принцип роботи комплексу. Наведено діаграми </w:t>
      </w:r>
      <w:r w:rsidR="00CB7B47" w:rsidRPr="00312974">
        <w:rPr>
          <w:rPrChange w:id="7277" w:author="Rodion" w:date="2019-12-09T02:09:00Z">
            <w:rPr/>
          </w:rPrChange>
        </w:rPr>
        <w:t>до</w:t>
      </w:r>
      <w:r w:rsidRPr="00312974">
        <w:rPr>
          <w:rPrChange w:id="7278" w:author="Rodion" w:date="2019-12-09T02:09:00Z">
            <w:rPr/>
          </w:rPrChange>
        </w:rPr>
        <w:t xml:space="preserve"> етап</w:t>
      </w:r>
      <w:r w:rsidR="00CB7B47" w:rsidRPr="00312974">
        <w:rPr>
          <w:rPrChange w:id="7279" w:author="Rodion" w:date="2019-12-09T02:09:00Z">
            <w:rPr/>
          </w:rPrChange>
        </w:rPr>
        <w:t>ів</w:t>
      </w:r>
      <w:r w:rsidRPr="00312974">
        <w:rPr>
          <w:rPrChange w:id="7280" w:author="Rodion" w:date="2019-12-09T02:09:00Z">
            <w:rPr/>
          </w:rPrChange>
        </w:rPr>
        <w:t xml:space="preserve"> взаємодії користувача з програмною та апаратною складовою системи. </w:t>
      </w:r>
      <w:r w:rsidR="005F464F" w:rsidRPr="00312974">
        <w:rPr>
          <w:rPrChange w:id="7281" w:author="Rodion" w:date="2019-12-09T02:09:00Z">
            <w:rPr/>
          </w:rPrChange>
        </w:rPr>
        <w:t xml:space="preserve">При проектуванні </w:t>
      </w:r>
      <w:del w:id="7282" w:author="Rodion" w:date="2019-12-09T02:14:00Z">
        <w:r w:rsidR="005F464F" w:rsidRPr="00312974" w:rsidDel="007D0DEE">
          <w:rPr>
            <w:rPrChange w:id="7283" w:author="Rodion" w:date="2019-12-09T02:09:00Z">
              <w:rPr/>
            </w:rPrChange>
          </w:rPr>
          <w:delText xml:space="preserve">прототипу </w:delText>
        </w:r>
      </w:del>
      <w:ins w:id="7284" w:author="Rodion" w:date="2019-12-09T02:14:00Z">
        <w:r w:rsidR="007D0DEE">
          <w:t>комплексу</w:t>
        </w:r>
        <w:r w:rsidR="007D0DEE" w:rsidRPr="00030B2B">
          <w:t xml:space="preserve"> </w:t>
        </w:r>
      </w:ins>
      <w:r w:rsidR="005F464F" w:rsidRPr="00312974">
        <w:rPr>
          <w:rPrChange w:id="7285" w:author="Rodion" w:date="2019-12-09T02:09:00Z">
            <w:rPr/>
          </w:rPrChange>
        </w:rPr>
        <w:t>було створену гнучку систему, при якій комплекс може поставлятися користувачам у трьох різних комплектаціях</w:t>
      </w:r>
      <w:ins w:id="7286" w:author="Rodion" w:date="2019-12-09T02:13:00Z">
        <w:r w:rsidR="007D0DEE">
          <w:rPr>
            <w:lang w:val="ru-RU"/>
          </w:rPr>
          <w:t xml:space="preserve">. </w:t>
        </w:r>
      </w:ins>
      <w:del w:id="7287" w:author="Rodion" w:date="2019-12-09T02:13:00Z">
        <w:r w:rsidR="005F464F" w:rsidRPr="00030B2B" w:rsidDel="007D0DEE">
          <w:delText>: без апаратної ч</w:delText>
        </w:r>
        <w:r w:rsidR="005F464F" w:rsidRPr="00312974" w:rsidDel="007D0DEE">
          <w:rPr>
            <w:rPrChange w:id="7288" w:author="Rodion" w:date="2019-12-09T02:09:00Z">
              <w:rPr/>
            </w:rPrChange>
          </w:rPr>
          <w:delText>астини, з апаратною частиною ідентифікації товарів за штрих-кодом, з апаратною частиною ідентифікації товарів за штрих-кодом та радіочастотними мітками.</w:delText>
        </w:r>
        <w:r w:rsidR="00212754" w:rsidRPr="00312974" w:rsidDel="007D0DEE">
          <w:rPr>
            <w:rPrChange w:id="7289" w:author="Rodion" w:date="2019-12-09T02:09:00Z">
              <w:rPr/>
            </w:rPrChange>
          </w:rPr>
          <w:delText xml:space="preserve"> </w:delText>
        </w:r>
      </w:del>
      <w:r w:rsidR="00212754" w:rsidRPr="00312974">
        <w:rPr>
          <w:rPrChange w:id="7290" w:author="Rodion" w:date="2019-12-09T02:09:00Z">
            <w:rPr/>
          </w:rPrChange>
        </w:rPr>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48B2E58A" w:rsidR="00695E32" w:rsidRPr="00312974" w:rsidRDefault="00760CE8" w:rsidP="00B91B49">
      <w:pPr>
        <w:rPr>
          <w:rPrChange w:id="7291" w:author="Rodion" w:date="2019-12-09T02:09:00Z">
            <w:rPr/>
          </w:rPrChange>
        </w:rPr>
      </w:pPr>
      <w:r w:rsidRPr="00312974">
        <w:rPr>
          <w:rPrChange w:id="7292" w:author="Rodion" w:date="2019-12-09T02:09:00Z">
            <w:rPr/>
          </w:rPrChange>
        </w:rPr>
        <w:t xml:space="preserve">Також в розділі було детально описано ядро </w:t>
      </w:r>
      <w:r w:rsidR="00D72FDA" w:rsidRPr="00312974">
        <w:rPr>
          <w:rPrChange w:id="7293" w:author="Rodion" w:date="2019-12-09T02:09:00Z">
            <w:rPr/>
          </w:rPrChange>
        </w:rPr>
        <w:t>розроблюваної системи – веб-застосунок</w:t>
      </w:r>
      <w:del w:id="7294" w:author="Rodion Kharabet" w:date="2019-12-06T03:44:00Z">
        <w:r w:rsidR="00D72FDA" w:rsidRPr="00312974" w:rsidDel="00040CAB">
          <w:rPr>
            <w:rPrChange w:id="7295" w:author="Rodion" w:date="2019-12-09T02:09:00Z">
              <w:rPr/>
            </w:rPrChange>
          </w:rPr>
          <w:delText xml:space="preserve"> та його</w:delText>
        </w:r>
      </w:del>
      <w:r w:rsidR="00D72FDA" w:rsidRPr="00312974">
        <w:rPr>
          <w:rPrChange w:id="7296" w:author="Rodion" w:date="2019-12-09T02:09:00Z">
            <w:rPr/>
          </w:rPrChange>
        </w:rPr>
        <w:t>. Він складається з централізованого API, до якого надходять запити з усіх апаратних пристроїв, що знаходяться вдо</w:t>
      </w:r>
      <w:ins w:id="7297" w:author="Rodion Kharabet" w:date="2019-12-06T03:45:00Z">
        <w:r w:rsidR="00391ED4" w:rsidRPr="00312974">
          <w:rPr>
            <w:rPrChange w:id="7298" w:author="Rodion" w:date="2019-12-09T02:09:00Z">
              <w:rPr/>
            </w:rPrChange>
          </w:rPr>
          <w:t>м</w:t>
        </w:r>
      </w:ins>
      <w:del w:id="7299" w:author="Rodion Kharabet" w:date="2019-12-06T03:45:00Z">
        <w:r w:rsidR="00D72FDA" w:rsidRPr="00312974" w:rsidDel="00391ED4">
          <w:rPr>
            <w:rPrChange w:id="7300" w:author="Rodion" w:date="2019-12-09T02:09:00Z">
              <w:rPr/>
            </w:rPrChange>
          </w:rPr>
          <w:delText>в</w:delText>
        </w:r>
      </w:del>
      <w:r w:rsidR="00D72FDA" w:rsidRPr="00312974">
        <w:rPr>
          <w:rPrChange w:id="7301" w:author="Rodion" w:date="2019-12-09T02:09:00Z">
            <w:rPr/>
          </w:rPrChange>
        </w:rPr>
        <w:t xml:space="preserve">а у клієнта. </w:t>
      </w:r>
      <w:del w:id="7302" w:author="Rodion" w:date="2019-12-09T02:14:00Z">
        <w:r w:rsidR="00D72FDA" w:rsidRPr="00312974" w:rsidDel="007D0DEE">
          <w:rPr>
            <w:rPrChange w:id="7303" w:author="Rodion" w:date="2019-12-09T02:09:00Z">
              <w:rPr/>
            </w:rPrChange>
          </w:rPr>
          <w:delText xml:space="preserve">Кожен метод API було описано, наведено формат запиту та відповіді. </w:delText>
        </w:r>
      </w:del>
      <w:r w:rsidR="0090785B" w:rsidRPr="00312974">
        <w:rPr>
          <w:rPrChange w:id="7304" w:author="Rodion" w:date="2019-12-09T02:09:00Z">
            <w:rPr/>
          </w:rPrChange>
        </w:rPr>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rPr>
          <w:rPrChange w:id="7305" w:author="Rodion" w:date="2019-12-09T02:09:00Z">
            <w:rPr/>
          </w:rPrChange>
        </w:rPr>
        <w:t xml:space="preserve"> </w:t>
      </w:r>
      <w:r w:rsidR="0090785B" w:rsidRPr="00312974">
        <w:rPr>
          <w:rPrChange w:id="7306" w:author="Rodion" w:date="2019-12-09T02:09:00Z">
            <w:rPr/>
          </w:rPrChange>
        </w:rPr>
        <w:t>відм</w:t>
      </w:r>
      <w:r w:rsidR="00C91726" w:rsidRPr="00312974">
        <w:rPr>
          <w:rPrChange w:id="7307" w:author="Rodion" w:date="2019-12-09T02:09:00Z">
            <w:rPr/>
          </w:rPrChange>
        </w:rPr>
        <w:t>і</w:t>
      </w:r>
      <w:r w:rsidR="0090785B" w:rsidRPr="00312974">
        <w:rPr>
          <w:rPrChange w:id="7308" w:author="Rodion" w:date="2019-12-09T02:09:00Z">
            <w:rPr/>
          </w:rPrChange>
        </w:rPr>
        <w:t>ну від аналогічни</w:t>
      </w:r>
      <w:r w:rsidR="001404F7" w:rsidRPr="00312974">
        <w:rPr>
          <w:rPrChange w:id="7309" w:author="Rodion" w:date="2019-12-09T02:09:00Z">
            <w:rPr/>
          </w:rPrChange>
        </w:rPr>
        <w:t>х</w:t>
      </w:r>
      <w:r w:rsidR="0090785B" w:rsidRPr="00312974">
        <w:rPr>
          <w:rPrChange w:id="7310" w:author="Rodion" w:date="2019-12-09T02:09:00Z">
            <w:rPr/>
          </w:rPrChange>
        </w:rPr>
        <w:t xml:space="preserve"> продуктів,</w:t>
      </w:r>
      <w:r w:rsidR="001404F7" w:rsidRPr="00312974">
        <w:rPr>
          <w:rPrChange w:id="7311" w:author="Rodion" w:date="2019-12-09T02:09:00Z">
            <w:rPr/>
          </w:rPrChange>
        </w:rPr>
        <w:t xml:space="preserve"> які </w:t>
      </w:r>
      <w:r w:rsidR="0090785B" w:rsidRPr="00312974">
        <w:rPr>
          <w:rPrChange w:id="7312" w:author="Rodion" w:date="2019-12-09T02:09:00Z">
            <w:rPr/>
          </w:rPrChange>
        </w:rPr>
        <w:t xml:space="preserve">надають </w:t>
      </w:r>
      <w:r w:rsidR="001404F7" w:rsidRPr="00312974">
        <w:rPr>
          <w:rPrChange w:id="7313" w:author="Rodion" w:date="2019-12-09T02:09:00Z">
            <w:rPr/>
          </w:rPrChange>
        </w:rPr>
        <w:t>клієнтські застосунки</w:t>
      </w:r>
      <w:r w:rsidR="0090785B" w:rsidRPr="00312974">
        <w:rPr>
          <w:rPrChange w:id="7314" w:author="Rodion" w:date="2019-12-09T02:09:00Z">
            <w:rPr/>
          </w:rPrChange>
        </w:rPr>
        <w:t xml:space="preserve">, що залежать від </w:t>
      </w:r>
      <w:r w:rsidR="001404F7" w:rsidRPr="00312974">
        <w:rPr>
          <w:rPrChange w:id="7315" w:author="Rodion" w:date="2019-12-09T02:09:00Z">
            <w:rPr/>
          </w:rPrChange>
        </w:rPr>
        <w:t xml:space="preserve">мобільної </w:t>
      </w:r>
      <w:r w:rsidR="0090785B" w:rsidRPr="00312974">
        <w:rPr>
          <w:rPrChange w:id="7316" w:author="Rodion" w:date="2019-12-09T02:09:00Z">
            <w:rPr/>
          </w:rPrChange>
        </w:rPr>
        <w:t xml:space="preserve">платформи, веб-застосунок залишається найбільш універсальним варіантом </w:t>
      </w:r>
      <w:r w:rsidR="00526FDF" w:rsidRPr="00312974">
        <w:rPr>
          <w:rPrChange w:id="7317" w:author="Rodion" w:date="2019-12-09T02:09:00Z">
            <w:rPr/>
          </w:rPrChange>
        </w:rPr>
        <w:t>надання графічного</w:t>
      </w:r>
      <w:r w:rsidR="0090785B" w:rsidRPr="00312974">
        <w:rPr>
          <w:rPrChange w:id="7318" w:author="Rodion" w:date="2019-12-09T02:09:00Z">
            <w:rPr/>
          </w:rPrChange>
        </w:rPr>
        <w:t xml:space="preserve"> інтерфей</w:t>
      </w:r>
      <w:r w:rsidR="00526FDF" w:rsidRPr="00312974">
        <w:rPr>
          <w:rPrChange w:id="7319" w:author="Rodion" w:date="2019-12-09T02:09:00Z">
            <w:rPr/>
          </w:rPrChange>
        </w:rPr>
        <w:t>су користувачу</w:t>
      </w:r>
      <w:r w:rsidR="0090785B" w:rsidRPr="00312974">
        <w:rPr>
          <w:rPrChange w:id="7320" w:author="Rodion" w:date="2019-12-09T02:09:00Z">
            <w:rPr/>
          </w:rPrChange>
        </w:rPr>
        <w:t xml:space="preserve"> для </w:t>
      </w:r>
      <w:r w:rsidR="00526FDF" w:rsidRPr="00312974">
        <w:rPr>
          <w:rPrChange w:id="7321" w:author="Rodion" w:date="2019-12-09T02:09:00Z">
            <w:rPr/>
          </w:rPrChange>
        </w:rPr>
        <w:t>здійснення керування процесами</w:t>
      </w:r>
      <w:r w:rsidR="001404F7" w:rsidRPr="00312974">
        <w:rPr>
          <w:rPrChange w:id="7322" w:author="Rodion" w:date="2019-12-09T02:09:00Z">
            <w:rPr/>
          </w:rPrChange>
        </w:rPr>
        <w:t xml:space="preserve"> в системах автоматизації розумного дому</w:t>
      </w:r>
      <w:r w:rsidR="00526FDF" w:rsidRPr="00312974">
        <w:rPr>
          <w:rPrChange w:id="7323" w:author="Rodion" w:date="2019-12-09T02:09:00Z">
            <w:rPr/>
          </w:rPrChange>
        </w:rPr>
        <w:t>.</w:t>
      </w:r>
    </w:p>
    <w:p w14:paraId="65941696" w14:textId="121CC4D0" w:rsidR="00F54212" w:rsidRPr="00312974" w:rsidDel="007D0DEE" w:rsidRDefault="00F54212" w:rsidP="00B91B49">
      <w:pPr>
        <w:rPr>
          <w:del w:id="7324" w:author="Rodion" w:date="2019-12-09T02:15:00Z"/>
          <w:rPrChange w:id="7325" w:author="Rodion" w:date="2019-12-09T02:09:00Z">
            <w:rPr>
              <w:del w:id="7326" w:author="Rodion" w:date="2019-12-09T02:15:00Z"/>
            </w:rPr>
          </w:rPrChange>
        </w:rPr>
      </w:pPr>
      <w:r w:rsidRPr="00312974">
        <w:rPr>
          <w:rPrChange w:id="7327" w:author="Rodion" w:date="2019-12-09T02:09:00Z">
            <w:rPr/>
          </w:rPrChange>
        </w:rPr>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rPr>
          <w:rPrChange w:id="7328" w:author="Rodion" w:date="2019-12-09T02:09:00Z">
            <w:rPr/>
          </w:rPrChange>
        </w:rPr>
        <w:t>В кінці розділу було описано розроблений макет прототипу апаратної частини системи, що складається з двох автономних пристроїв</w:t>
      </w:r>
      <w:r w:rsidR="00083F0B" w:rsidRPr="00312974">
        <w:rPr>
          <w:rPrChange w:id="7329" w:author="Rodion" w:date="2019-12-09T02:09:00Z">
            <w:rPr/>
          </w:rPrChange>
        </w:rPr>
        <w:t>. Для кожного пристрою було</w:t>
      </w:r>
      <w:r w:rsidR="00E81270" w:rsidRPr="00312974">
        <w:rPr>
          <w:rPrChange w:id="7330" w:author="Rodion" w:date="2019-12-09T02:09:00Z">
            <w:rPr/>
          </w:rPrChange>
        </w:rPr>
        <w:t xml:space="preserve"> </w:t>
      </w:r>
      <w:r w:rsidR="00083F0B" w:rsidRPr="00312974">
        <w:rPr>
          <w:rPrChange w:id="7331" w:author="Rodion" w:date="2019-12-09T02:09:00Z">
            <w:rPr/>
          </w:rPrChange>
        </w:rPr>
        <w:t xml:space="preserve">виготовлено компактний корпус, що дозволяє наблизити </w:t>
      </w:r>
      <w:r w:rsidR="006E44C3" w:rsidRPr="00312974">
        <w:rPr>
          <w:rPrChange w:id="7332" w:author="Rodion" w:date="2019-12-09T02:09:00Z">
            <w:rPr/>
          </w:rPrChange>
        </w:rPr>
        <w:t>зовнішній вигляд</w:t>
      </w:r>
      <w:r w:rsidR="00083F0B" w:rsidRPr="00312974">
        <w:rPr>
          <w:rPrChange w:id="7333" w:author="Rodion" w:date="2019-12-09T02:09:00Z">
            <w:rPr/>
          </w:rPrChange>
        </w:rPr>
        <w:t xml:space="preserve"> системи до рішення, готового вийти на ринок</w:t>
      </w:r>
      <w:r w:rsidR="00E81270" w:rsidRPr="00312974">
        <w:rPr>
          <w:rPrChange w:id="7334" w:author="Rodion" w:date="2019-12-09T02:09:00Z">
            <w:rPr/>
          </w:rPrChange>
        </w:rPr>
        <w:t>.</w:t>
      </w:r>
    </w:p>
    <w:p w14:paraId="787CEE51" w14:textId="0ACA4D50" w:rsidR="00313791" w:rsidRPr="00312974" w:rsidRDefault="00313791" w:rsidP="007D0DEE">
      <w:pPr>
        <w:rPr>
          <w:rPrChange w:id="7335" w:author="Rodion" w:date="2019-12-09T02:09:00Z">
            <w:rPr/>
          </w:rPrChange>
        </w:rPr>
        <w:pPrChange w:id="7336" w:author="Rodion" w:date="2019-12-09T02:15:00Z">
          <w:pPr>
            <w:spacing w:after="160" w:line="259" w:lineRule="auto"/>
            <w:ind w:firstLine="0"/>
            <w:jc w:val="left"/>
          </w:pPr>
        </w:pPrChange>
      </w:pPr>
      <w:r w:rsidRPr="00312974">
        <w:rPr>
          <w:rPrChange w:id="7337" w:author="Rodion" w:date="2019-12-09T02:09:00Z">
            <w:rPr/>
          </w:rPrChange>
        </w:rPr>
        <w:br w:type="page"/>
      </w:r>
    </w:p>
    <w:p w14:paraId="1D2250BA" w14:textId="68A11A79" w:rsidR="006029A2" w:rsidRPr="00312974" w:rsidRDefault="00C5720A" w:rsidP="002A4E7C">
      <w:pPr>
        <w:pStyle w:val="Heading1"/>
        <w:tabs>
          <w:tab w:val="left" w:pos="2410"/>
        </w:tabs>
        <w:ind w:right="-143" w:firstLine="0"/>
        <w:rPr>
          <w:rPrChange w:id="7338" w:author="Rodion" w:date="2019-12-09T02:09:00Z">
            <w:rPr/>
          </w:rPrChange>
        </w:rPr>
      </w:pPr>
      <w:del w:id="7339" w:author="Rodion Kharabet" w:date="2019-12-06T03:54:00Z">
        <w:r w:rsidRPr="00312974" w:rsidDel="003969F0">
          <w:rPr>
            <w:caps w:val="0"/>
            <w:rPrChange w:id="7340" w:author="Rodion" w:date="2019-12-09T02:09:00Z">
              <w:rPr>
                <w:caps w:val="0"/>
              </w:rPr>
            </w:rPrChange>
          </w:rPr>
          <w:lastRenderedPageBreak/>
          <w:delText>5</w:delText>
        </w:r>
      </w:del>
      <w:bookmarkStart w:id="7341" w:name="_Toc26763228"/>
      <w:ins w:id="7342" w:author="Rodion Kharabet" w:date="2019-12-06T03:54:00Z">
        <w:r w:rsidR="003969F0" w:rsidRPr="00312974">
          <w:rPr>
            <w:caps w:val="0"/>
            <w:rPrChange w:id="7343" w:author="Rodion" w:date="2019-12-09T02:09:00Z">
              <w:rPr>
                <w:caps w:val="0"/>
              </w:rPr>
            </w:rPrChange>
          </w:rPr>
          <w:t>4</w:t>
        </w:r>
      </w:ins>
      <w:r w:rsidRPr="00312974">
        <w:rPr>
          <w:caps w:val="0"/>
          <w:rPrChange w:id="7344" w:author="Rodion" w:date="2019-12-09T02:09:00Z">
            <w:rPr>
              <w:caps w:val="0"/>
            </w:rPr>
          </w:rPrChange>
        </w:rPr>
        <w:t xml:space="preserve"> РОЗРОБЛЕННЯ СТАРТАП-ПРОЕКТУ</w:t>
      </w:r>
      <w:bookmarkEnd w:id="7341"/>
    </w:p>
    <w:p w14:paraId="487FA4EB" w14:textId="77777777" w:rsidR="006029A2" w:rsidRPr="00312974" w:rsidRDefault="006029A2" w:rsidP="006029A2">
      <w:pPr>
        <w:rPr>
          <w:rPrChange w:id="7345" w:author="Rodion" w:date="2019-12-09T02:09:00Z">
            <w:rPr/>
          </w:rPrChange>
        </w:rPr>
      </w:pPr>
    </w:p>
    <w:p w14:paraId="63E6B1CC" w14:textId="77777777" w:rsidR="006029A2" w:rsidRPr="00312974" w:rsidRDefault="006029A2" w:rsidP="006029A2">
      <w:pPr>
        <w:rPr>
          <w:rPrChange w:id="7346" w:author="Rodion" w:date="2019-12-09T02:09:00Z">
            <w:rPr/>
          </w:rPrChange>
        </w:rPr>
      </w:pPr>
      <w:r w:rsidRPr="00312974">
        <w:rPr>
          <w:rPrChange w:id="7347" w:author="Rodion" w:date="2019-12-09T02:09:00Z">
            <w:rPr/>
          </w:rPrChange>
        </w:rPr>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Pr>
        <w:rPr>
          <w:rPrChange w:id="7348" w:author="Rodion" w:date="2019-12-09T02:09:00Z">
            <w:rPr/>
          </w:rPrChange>
        </w:rPr>
      </w:pPr>
    </w:p>
    <w:p w14:paraId="3D649FE7" w14:textId="0CED8ACF" w:rsidR="006029A2" w:rsidRPr="00312974" w:rsidRDefault="006029A2" w:rsidP="006029A2">
      <w:pPr>
        <w:pStyle w:val="Heading2"/>
        <w:rPr>
          <w:rPrChange w:id="7349" w:author="Rodion" w:date="2019-12-09T02:09:00Z">
            <w:rPr/>
          </w:rPrChange>
        </w:rPr>
      </w:pPr>
      <w:del w:id="7350" w:author="Rodion Kharabet" w:date="2019-12-06T03:54:00Z">
        <w:r w:rsidRPr="00312974" w:rsidDel="003969F0">
          <w:rPr>
            <w:rPrChange w:id="7351" w:author="Rodion" w:date="2019-12-09T02:09:00Z">
              <w:rPr/>
            </w:rPrChange>
          </w:rPr>
          <w:delText>5</w:delText>
        </w:r>
      </w:del>
      <w:bookmarkStart w:id="7352" w:name="_Toc26763229"/>
      <w:ins w:id="7353" w:author="Rodion Kharabet" w:date="2019-12-06T03:54:00Z">
        <w:r w:rsidR="003969F0" w:rsidRPr="00312974">
          <w:rPr>
            <w:rPrChange w:id="7354" w:author="Rodion" w:date="2019-12-09T02:09:00Z">
              <w:rPr/>
            </w:rPrChange>
          </w:rPr>
          <w:t>4</w:t>
        </w:r>
      </w:ins>
      <w:r w:rsidRPr="00312974">
        <w:rPr>
          <w:rPrChange w:id="7355" w:author="Rodion" w:date="2019-12-09T02:09:00Z">
            <w:rPr/>
          </w:rPrChange>
        </w:rPr>
        <w:t>.1 Опис ідеї проекту</w:t>
      </w:r>
      <w:bookmarkEnd w:id="7352"/>
    </w:p>
    <w:p w14:paraId="585747B8" w14:textId="77777777" w:rsidR="006029A2" w:rsidRPr="00312974" w:rsidRDefault="006029A2" w:rsidP="006029A2">
      <w:pPr>
        <w:ind w:right="-143"/>
        <w:rPr>
          <w:rPrChange w:id="7356" w:author="Rodion" w:date="2019-12-09T02:09:00Z">
            <w:rPr/>
          </w:rPrChange>
        </w:rPr>
      </w:pPr>
    </w:p>
    <w:p w14:paraId="27673FC7" w14:textId="77777777" w:rsidR="006029A2" w:rsidRPr="00312974" w:rsidRDefault="006029A2" w:rsidP="006029A2">
      <w:pPr>
        <w:rPr>
          <w:rPrChange w:id="7357" w:author="Rodion" w:date="2019-12-09T02:09:00Z">
            <w:rPr/>
          </w:rPrChange>
        </w:rPr>
      </w:pPr>
      <w:r w:rsidRPr="00312974">
        <w:rPr>
          <w:rPrChange w:id="7358" w:author="Rodion" w:date="2019-12-09T02:09:00Z">
            <w:rPr/>
          </w:rPrChange>
        </w:rPr>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6E32AF61" w:rsidR="006029A2" w:rsidRPr="00312974" w:rsidRDefault="006029A2" w:rsidP="006029A2">
      <w:pPr>
        <w:rPr>
          <w:rPrChange w:id="7359" w:author="Rodion" w:date="2019-12-09T02:09:00Z">
            <w:rPr/>
          </w:rPrChange>
        </w:rPr>
      </w:pPr>
      <w:r w:rsidRPr="00312974">
        <w:rPr>
          <w:rPrChange w:id="7360" w:author="Rodion" w:date="2019-12-09T02:09:00Z">
            <w:rPr/>
          </w:rPrChange>
        </w:rPr>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del w:id="7361" w:author="Rodion Kharabet" w:date="2019-12-06T03:54:00Z">
        <w:r w:rsidRPr="00312974" w:rsidDel="003969F0">
          <w:rPr>
            <w:rPrChange w:id="7362" w:author="Rodion" w:date="2019-12-09T02:09:00Z">
              <w:rPr/>
            </w:rPrChange>
          </w:rPr>
          <w:delText>таблиці 5.</w:delText>
        </w:r>
      </w:del>
      <w:ins w:id="7363" w:author="Rodion Kharabet" w:date="2019-12-06T03:54:00Z">
        <w:r w:rsidR="003969F0" w:rsidRPr="00312974">
          <w:rPr>
            <w:rPrChange w:id="7364" w:author="Rodion" w:date="2019-12-09T02:09:00Z">
              <w:rPr/>
            </w:rPrChange>
          </w:rPr>
          <w:t>таблиці 4.</w:t>
        </w:r>
      </w:ins>
      <w:r w:rsidRPr="00312974">
        <w:rPr>
          <w:rPrChange w:id="7365" w:author="Rodion" w:date="2019-12-09T02:09:00Z">
            <w:rPr/>
          </w:rPrChange>
        </w:rPr>
        <w:t>1</w:t>
      </w:r>
    </w:p>
    <w:p w14:paraId="76412477" w14:textId="77777777" w:rsidR="006029A2" w:rsidRPr="00312974" w:rsidRDefault="006029A2" w:rsidP="006029A2">
      <w:pPr>
        <w:ind w:right="-143"/>
        <w:rPr>
          <w:rPrChange w:id="7366" w:author="Rodion" w:date="2019-12-09T02:09:00Z">
            <w:rPr/>
          </w:rPrChange>
        </w:rPr>
      </w:pPr>
    </w:p>
    <w:p w14:paraId="3C20DFEB" w14:textId="4EC314BC" w:rsidR="006029A2" w:rsidRPr="00312974" w:rsidRDefault="006029A2" w:rsidP="006029A2">
      <w:pPr>
        <w:rPr>
          <w:rPrChange w:id="7367" w:author="Rodion" w:date="2019-12-09T02:09:00Z">
            <w:rPr/>
          </w:rPrChange>
        </w:rPr>
      </w:pPr>
      <w:del w:id="7368" w:author="Rodion Kharabet" w:date="2019-12-06T03:54:00Z">
        <w:r w:rsidRPr="00312974" w:rsidDel="003969F0">
          <w:rPr>
            <w:rPrChange w:id="7369" w:author="Rodion" w:date="2019-12-09T02:09:00Z">
              <w:rPr/>
            </w:rPrChange>
          </w:rPr>
          <w:delText>Таблиця 5.</w:delText>
        </w:r>
      </w:del>
      <w:ins w:id="7370" w:author="Rodion Kharabet" w:date="2019-12-06T03:54:00Z">
        <w:r w:rsidR="003969F0" w:rsidRPr="00312974">
          <w:rPr>
            <w:rPrChange w:id="7371" w:author="Rodion" w:date="2019-12-09T02:09:00Z">
              <w:rPr/>
            </w:rPrChange>
          </w:rPr>
          <w:t>Таблиця 4.</w:t>
        </w:r>
      </w:ins>
      <w:r w:rsidRPr="00312974">
        <w:rPr>
          <w:rPrChange w:id="7372" w:author="Rodion" w:date="2019-12-09T02:09:00Z">
            <w:rPr/>
          </w:rPrChange>
        </w:rPr>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rPr>
                <w:rPrChange w:id="7373" w:author="Rodion" w:date="2019-12-09T02:09:00Z">
                  <w:rPr/>
                </w:rPrChange>
              </w:rPr>
            </w:pPr>
            <w:r w:rsidRPr="00312974">
              <w:rPr>
                <w:rPrChange w:id="7374" w:author="Rodion" w:date="2019-12-09T02:09:00Z">
                  <w:rPr/>
                </w:rPrChange>
              </w:rPr>
              <w:t>Зміст ідеї</w:t>
            </w:r>
          </w:p>
        </w:tc>
        <w:tc>
          <w:tcPr>
            <w:tcW w:w="3261" w:type="dxa"/>
          </w:tcPr>
          <w:p w14:paraId="77E53FE9" w14:textId="77777777" w:rsidR="006029A2" w:rsidRPr="00312974" w:rsidRDefault="006029A2" w:rsidP="006029A2">
            <w:pPr>
              <w:ind w:right="-143" w:firstLine="0"/>
              <w:jc w:val="left"/>
              <w:rPr>
                <w:rPrChange w:id="7375" w:author="Rodion" w:date="2019-12-09T02:09:00Z">
                  <w:rPr/>
                </w:rPrChange>
              </w:rPr>
            </w:pPr>
            <w:r w:rsidRPr="00312974">
              <w:rPr>
                <w:rPrChange w:id="7376" w:author="Rodion" w:date="2019-12-09T02:09:00Z">
                  <w:rPr/>
                </w:rPrChange>
              </w:rPr>
              <w:t>Напрямки застосування</w:t>
            </w:r>
          </w:p>
        </w:tc>
        <w:tc>
          <w:tcPr>
            <w:tcW w:w="4961" w:type="dxa"/>
          </w:tcPr>
          <w:p w14:paraId="30D1B905" w14:textId="77777777" w:rsidR="006029A2" w:rsidRPr="00312974" w:rsidRDefault="006029A2" w:rsidP="006029A2">
            <w:pPr>
              <w:ind w:right="-143" w:firstLine="0"/>
              <w:jc w:val="left"/>
              <w:rPr>
                <w:rPrChange w:id="7377" w:author="Rodion" w:date="2019-12-09T02:09:00Z">
                  <w:rPr/>
                </w:rPrChange>
              </w:rPr>
            </w:pPr>
            <w:r w:rsidRPr="00312974">
              <w:rPr>
                <w:rPrChange w:id="7378" w:author="Rodion" w:date="2019-12-09T02:09:00Z">
                  <w:rPr/>
                </w:rPrChange>
              </w:rPr>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rPr>
                <w:rPrChange w:id="7379" w:author="Rodion" w:date="2019-12-09T02:09:00Z">
                  <w:rPr/>
                </w:rPrChange>
              </w:rPr>
            </w:pPr>
            <w:r w:rsidRPr="00312974">
              <w:rPr>
                <w:rPrChange w:id="7380" w:author="Rodion" w:date="2019-12-09T02:09:00Z">
                  <w:rPr/>
                </w:rPrChange>
              </w:rPr>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rPr>
                <w:rPrChange w:id="7381" w:author="Rodion" w:date="2019-12-09T02:09:00Z">
                  <w:rPr/>
                </w:rPrChange>
              </w:rPr>
            </w:pPr>
            <w:r w:rsidRPr="00312974">
              <w:rPr>
                <w:rPrChange w:id="7382" w:author="Rodion" w:date="2019-12-09T02:09:00Z">
                  <w:rPr/>
                </w:rPrChange>
              </w:rPr>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rPr>
                <w:rPrChange w:id="7383" w:author="Rodion" w:date="2019-12-09T02:09:00Z">
                  <w:rPr/>
                </w:rPrChange>
              </w:rPr>
            </w:pPr>
            <w:r w:rsidRPr="00312974">
              <w:rPr>
                <w:rPrChange w:id="7384" w:author="Rodion" w:date="2019-12-09T02:09:00Z">
                  <w:rPr/>
                </w:rPrChange>
              </w:rPr>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297F1AA5" w:rsidR="006029A2" w:rsidRPr="00312974" w:rsidRDefault="006029A2" w:rsidP="006029A2">
      <w:pPr>
        <w:rPr>
          <w:rPrChange w:id="7385" w:author="Rodion" w:date="2019-12-09T02:09:00Z">
            <w:rPr/>
          </w:rPrChange>
        </w:rPr>
      </w:pPr>
      <w:r w:rsidRPr="00312974">
        <w:rPr>
          <w:rPrChange w:id="7386" w:author="Rodion" w:date="2019-12-09T02:09:00Z">
            <w:rPr/>
          </w:rPrChange>
        </w:rPr>
        <w:lastRenderedPageBreak/>
        <w:t xml:space="preserve">Продовження </w:t>
      </w:r>
      <w:del w:id="7387" w:author="Rodion Kharabet" w:date="2019-12-06T03:54:00Z">
        <w:r w:rsidRPr="00312974" w:rsidDel="003969F0">
          <w:rPr>
            <w:rPrChange w:id="7388" w:author="Rodion" w:date="2019-12-09T02:09:00Z">
              <w:rPr/>
            </w:rPrChange>
          </w:rPr>
          <w:delText>таблиці 5.</w:delText>
        </w:r>
      </w:del>
      <w:ins w:id="7389" w:author="Rodion Kharabet" w:date="2019-12-06T03:54:00Z">
        <w:r w:rsidR="003969F0" w:rsidRPr="00312974">
          <w:rPr>
            <w:rPrChange w:id="7390" w:author="Rodion" w:date="2019-12-09T02:09:00Z">
              <w:rPr/>
            </w:rPrChange>
          </w:rPr>
          <w:t>таблиці 4.</w:t>
        </w:r>
      </w:ins>
      <w:r w:rsidRPr="00312974">
        <w:rPr>
          <w:rPrChange w:id="7391" w:author="Rodion" w:date="2019-12-09T02:09:00Z">
            <w:rPr/>
          </w:rPrChange>
        </w:rPr>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rPr>
                <w:rPrChange w:id="7392" w:author="Rodion" w:date="2019-12-09T02:09:00Z">
                  <w:rPr/>
                </w:rPrChange>
              </w:rPr>
            </w:pPr>
            <w:r w:rsidRPr="00312974">
              <w:rPr>
                <w:rPrChange w:id="7393" w:author="Rodion" w:date="2019-12-09T02:09:00Z">
                  <w:rPr/>
                </w:rPrChange>
              </w:rPr>
              <w:t>Зміст ідеї</w:t>
            </w:r>
          </w:p>
        </w:tc>
        <w:tc>
          <w:tcPr>
            <w:tcW w:w="3261" w:type="dxa"/>
          </w:tcPr>
          <w:p w14:paraId="554B7306" w14:textId="77777777" w:rsidR="006029A2" w:rsidRPr="00312974" w:rsidRDefault="006029A2" w:rsidP="006029A2">
            <w:pPr>
              <w:pStyle w:val="ListParagraph"/>
              <w:numPr>
                <w:ilvl w:val="0"/>
                <w:numId w:val="0"/>
              </w:numPr>
              <w:ind w:left="22"/>
              <w:rPr>
                <w:rPrChange w:id="7394" w:author="Rodion" w:date="2019-12-09T02:09:00Z">
                  <w:rPr/>
                </w:rPrChange>
              </w:rPr>
            </w:pPr>
            <w:r w:rsidRPr="00312974">
              <w:rPr>
                <w:rPrChange w:id="7395" w:author="Rodion" w:date="2019-12-09T02:09:00Z">
                  <w:rPr/>
                </w:rPrChange>
              </w:rPr>
              <w:t>Напрямки застосування</w:t>
            </w:r>
          </w:p>
        </w:tc>
        <w:tc>
          <w:tcPr>
            <w:tcW w:w="4961" w:type="dxa"/>
          </w:tcPr>
          <w:p w14:paraId="4A888944" w14:textId="77777777" w:rsidR="006029A2" w:rsidRPr="00312974" w:rsidRDefault="006029A2" w:rsidP="006029A2">
            <w:pPr>
              <w:ind w:firstLine="22"/>
              <w:jc w:val="left"/>
              <w:rPr>
                <w:rPrChange w:id="7396" w:author="Rodion" w:date="2019-12-09T02:09:00Z">
                  <w:rPr/>
                </w:rPrChange>
              </w:rPr>
            </w:pPr>
            <w:r w:rsidRPr="00312974">
              <w:rPr>
                <w:rPrChange w:id="7397" w:author="Rodion" w:date="2019-12-09T02:09:00Z">
                  <w:rPr/>
                </w:rPrChange>
              </w:rPr>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rPr>
                <w:rPrChange w:id="7398" w:author="Rodion" w:date="2019-12-09T02:09:00Z">
                  <w:rPr/>
                </w:rPrChange>
              </w:rPr>
            </w:pPr>
          </w:p>
        </w:tc>
        <w:tc>
          <w:tcPr>
            <w:tcW w:w="3261" w:type="dxa"/>
          </w:tcPr>
          <w:p w14:paraId="5C642CDB" w14:textId="77777777" w:rsidR="006029A2" w:rsidRPr="00312974" w:rsidRDefault="006029A2" w:rsidP="006740AA">
            <w:pPr>
              <w:pStyle w:val="ListParagraph"/>
              <w:numPr>
                <w:ilvl w:val="0"/>
                <w:numId w:val="2"/>
              </w:numPr>
              <w:ind w:left="0" w:firstLine="22"/>
              <w:rPr>
                <w:rPrChange w:id="7399" w:author="Rodion" w:date="2019-12-09T02:09:00Z">
                  <w:rPr/>
                </w:rPrChange>
              </w:rPr>
            </w:pPr>
            <w:r w:rsidRPr="00312974">
              <w:rPr>
                <w:rPrChange w:id="7400" w:author="Rodion" w:date="2019-12-09T02:09:00Z">
                  <w:rPr/>
                </w:rPrChange>
              </w:rPr>
              <w:t>Інтеграція з мережами роздрібної торгівлі</w:t>
            </w:r>
          </w:p>
        </w:tc>
        <w:tc>
          <w:tcPr>
            <w:tcW w:w="4961" w:type="dxa"/>
          </w:tcPr>
          <w:p w14:paraId="0A19A9B9" w14:textId="77777777" w:rsidR="006029A2" w:rsidRPr="00312974" w:rsidRDefault="006029A2" w:rsidP="006029A2">
            <w:pPr>
              <w:ind w:firstLine="22"/>
              <w:jc w:val="left"/>
              <w:rPr>
                <w:rPrChange w:id="7401" w:author="Rodion" w:date="2019-12-09T02:09:00Z">
                  <w:rPr/>
                </w:rPrChange>
              </w:rPr>
            </w:pPr>
            <w:r w:rsidRPr="00312974">
              <w:rPr>
                <w:rPrChange w:id="7402" w:author="Rodion" w:date="2019-12-09T02:09:00Z">
                  <w:rPr/>
                </w:rPrChange>
              </w:rPr>
              <w:t>При розрахунку на касі, товар, штрих-код якого було відскановано,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rPr>
                <w:rPrChange w:id="7403" w:author="Rodion" w:date="2019-12-09T02:09:00Z">
                  <w:rPr/>
                </w:rPrChange>
              </w:rPr>
            </w:pPr>
          </w:p>
        </w:tc>
        <w:tc>
          <w:tcPr>
            <w:tcW w:w="3261" w:type="dxa"/>
          </w:tcPr>
          <w:p w14:paraId="3AC4E6E1" w14:textId="77777777" w:rsidR="006029A2" w:rsidRPr="00312974" w:rsidRDefault="006029A2" w:rsidP="006740AA">
            <w:pPr>
              <w:pStyle w:val="ListParagraph"/>
              <w:numPr>
                <w:ilvl w:val="0"/>
                <w:numId w:val="2"/>
              </w:numPr>
              <w:ind w:left="0" w:firstLine="22"/>
              <w:rPr>
                <w:rPrChange w:id="7404" w:author="Rodion" w:date="2019-12-09T02:09:00Z">
                  <w:rPr/>
                </w:rPrChange>
              </w:rPr>
            </w:pPr>
            <w:r w:rsidRPr="00312974">
              <w:rPr>
                <w:rPrChange w:id="7405" w:author="Rodion" w:date="2019-12-09T02:09:00Z">
                  <w:rPr/>
                </w:rPrChange>
              </w:rPr>
              <w:t>Розповсюдження технології радіочастотної ідентифікації</w:t>
            </w:r>
          </w:p>
        </w:tc>
        <w:tc>
          <w:tcPr>
            <w:tcW w:w="4961" w:type="dxa"/>
          </w:tcPr>
          <w:p w14:paraId="2EDA177D" w14:textId="3BD6ABAA" w:rsidR="006029A2" w:rsidRPr="00312974" w:rsidRDefault="006029A2" w:rsidP="006029A2">
            <w:pPr>
              <w:ind w:firstLine="22"/>
              <w:jc w:val="left"/>
              <w:rPr>
                <w:rPrChange w:id="7406" w:author="Rodion" w:date="2019-12-09T02:09:00Z">
                  <w:rPr/>
                </w:rPrChange>
              </w:rPr>
            </w:pPr>
            <w:r w:rsidRPr="00312974">
              <w:rPr>
                <w:rPrChange w:id="7407" w:author="Rodion" w:date="2019-12-09T02:09:00Z">
                  <w:rPr/>
                </w:rPrChange>
              </w:rPr>
              <w:t xml:space="preserve">В мережах роздрібної торгівлі або на виробництвах товари будуть маркувати </w:t>
            </w:r>
            <w:del w:id="7408" w:author="Rodion" w:date="2019-12-05T23:59:00Z">
              <w:r w:rsidRPr="00312974" w:rsidDel="00AB0F99">
                <w:rPr>
                  <w:rPrChange w:id="7409" w:author="Rodion" w:date="2019-12-09T02:09:00Z">
                    <w:rPr/>
                  </w:rPrChange>
                </w:rPr>
                <w:delText>RFID мітка</w:delText>
              </w:r>
            </w:del>
            <w:ins w:id="7410" w:author="Rodion" w:date="2019-12-05T23:59:00Z">
              <w:r w:rsidR="00AB0F99" w:rsidRPr="00312974">
                <w:rPr>
                  <w:rPrChange w:id="7411" w:author="Rodion" w:date="2019-12-09T02:09:00Z">
                    <w:rPr/>
                  </w:rPrChange>
                </w:rPr>
                <w:t>RFID-мітка</w:t>
              </w:r>
            </w:ins>
            <w:r w:rsidRPr="00312974">
              <w:rPr>
                <w:rPrChange w:id="7412" w:author="Rodion" w:date="2019-12-09T02:09:00Z">
                  <w:rPr/>
                </w:rPrChange>
              </w:rPr>
              <w:t>ми, що забезпечить більшу захищеність товарів від підробок.</w:t>
            </w:r>
          </w:p>
        </w:tc>
      </w:tr>
    </w:tbl>
    <w:p w14:paraId="161EEFE3" w14:textId="77777777" w:rsidR="006029A2" w:rsidRPr="00312974" w:rsidRDefault="006029A2" w:rsidP="006029A2">
      <w:pPr>
        <w:ind w:right="-143"/>
        <w:rPr>
          <w:rPrChange w:id="7413" w:author="Rodion" w:date="2019-12-09T02:09:00Z">
            <w:rPr/>
          </w:rPrChange>
        </w:rPr>
      </w:pPr>
    </w:p>
    <w:p w14:paraId="3BE5A3AB" w14:textId="77777777" w:rsidR="006029A2" w:rsidRPr="00312974" w:rsidRDefault="006029A2" w:rsidP="006029A2">
      <w:pPr>
        <w:rPr>
          <w:rPrChange w:id="7414" w:author="Rodion" w:date="2019-12-09T02:09:00Z">
            <w:rPr/>
          </w:rPrChange>
        </w:rPr>
      </w:pPr>
      <w:r w:rsidRPr="00312974">
        <w:rPr>
          <w:rPrChange w:id="7415" w:author="Rodion" w:date="2019-12-09T02:09:00Z">
            <w:rPr/>
          </w:rPrChange>
        </w:rPr>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0C2DEFE8" w:rsidR="006029A2" w:rsidRPr="00312974" w:rsidRDefault="006029A2" w:rsidP="006029A2">
      <w:pPr>
        <w:rPr>
          <w:rPrChange w:id="7416" w:author="Rodion" w:date="2019-12-09T02:09:00Z">
            <w:rPr/>
          </w:rPrChange>
        </w:rPr>
      </w:pPr>
      <w:r w:rsidRPr="00312974">
        <w:rPr>
          <w:rPrChange w:id="7417" w:author="Rodion" w:date="2019-12-09T02:09:00Z">
            <w:rPr/>
          </w:rPrChange>
        </w:rPr>
        <w:t xml:space="preserve">У </w:t>
      </w:r>
      <w:del w:id="7418" w:author="Rodion Kharabet" w:date="2019-12-06T03:54:00Z">
        <w:r w:rsidRPr="00312974" w:rsidDel="003969F0">
          <w:rPr>
            <w:rPrChange w:id="7419" w:author="Rodion" w:date="2019-12-09T02:09:00Z">
              <w:rPr/>
            </w:rPrChange>
          </w:rPr>
          <w:delText>таблиці 5.</w:delText>
        </w:r>
      </w:del>
      <w:ins w:id="7420" w:author="Rodion Kharabet" w:date="2019-12-06T03:54:00Z">
        <w:r w:rsidR="003969F0" w:rsidRPr="00312974">
          <w:rPr>
            <w:rPrChange w:id="7421" w:author="Rodion" w:date="2019-12-09T02:09:00Z">
              <w:rPr/>
            </w:rPrChange>
          </w:rPr>
          <w:t>таблиці 4.</w:t>
        </w:r>
      </w:ins>
      <w:r w:rsidRPr="00312974">
        <w:rPr>
          <w:rPrChange w:id="7422" w:author="Rodion" w:date="2019-12-09T02:09:00Z">
            <w:rPr/>
          </w:rPrChange>
        </w:rPr>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pPr>
        <w:rPr>
          <w:rPrChange w:id="7423" w:author="Rodion" w:date="2019-12-09T02:09:00Z">
            <w:rPr/>
          </w:rPrChange>
        </w:rPr>
      </w:pPr>
      <w:r w:rsidRPr="00312974">
        <w:rPr>
          <w:rPrChange w:id="7424" w:author="Rodion" w:date="2019-12-09T02:09:00Z">
            <w:rPr/>
          </w:rPrChange>
        </w:rPr>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rPr>
          <w:rPrChange w:id="7425" w:author="Rodion" w:date="2019-12-09T02:09:00Z">
            <w:rPr/>
          </w:rPrChange>
        </w:rPr>
      </w:pPr>
    </w:p>
    <w:p w14:paraId="5B9A3417" w14:textId="77777777" w:rsidR="006029A2" w:rsidRPr="00312974" w:rsidRDefault="006029A2" w:rsidP="006029A2">
      <w:pPr>
        <w:ind w:right="-143" w:firstLine="708"/>
        <w:rPr>
          <w:rPrChange w:id="7426" w:author="Rodion" w:date="2019-12-09T02:09:00Z">
            <w:rPr/>
          </w:rPrChange>
        </w:rPr>
      </w:pPr>
    </w:p>
    <w:p w14:paraId="45CD3B22" w14:textId="19991381" w:rsidR="00A87B77" w:rsidRDefault="00A87B77">
      <w:pPr>
        <w:spacing w:after="160" w:line="259" w:lineRule="auto"/>
        <w:ind w:firstLine="0"/>
        <w:jc w:val="left"/>
        <w:rPr>
          <w:ins w:id="7427" w:author="Rodion" w:date="2019-12-09T04:05:00Z"/>
        </w:rPr>
      </w:pPr>
      <w:ins w:id="7428" w:author="Rodion" w:date="2019-12-09T04:05:00Z">
        <w:r>
          <w:br w:type="page"/>
        </w:r>
      </w:ins>
    </w:p>
    <w:p w14:paraId="208E0CA3" w14:textId="77777777" w:rsidR="006029A2" w:rsidRPr="00030B2B" w:rsidDel="00A87B77" w:rsidRDefault="006029A2" w:rsidP="006029A2">
      <w:pPr>
        <w:rPr>
          <w:del w:id="7429" w:author="Rodion" w:date="2019-12-09T04:05:00Z"/>
        </w:rPr>
      </w:pPr>
    </w:p>
    <w:p w14:paraId="6D626CF4" w14:textId="2CFF60EA" w:rsidR="006029A2" w:rsidRPr="00312974" w:rsidRDefault="006029A2" w:rsidP="006029A2">
      <w:pPr>
        <w:ind w:right="-4" w:firstLine="708"/>
        <w:rPr>
          <w:rPrChange w:id="7430" w:author="Rodion" w:date="2019-12-09T02:09:00Z">
            <w:rPr/>
          </w:rPrChange>
        </w:rPr>
      </w:pPr>
      <w:del w:id="7431" w:author="Rodion Kharabet" w:date="2019-12-06T03:54:00Z">
        <w:r w:rsidRPr="00312974" w:rsidDel="003969F0">
          <w:rPr>
            <w:rPrChange w:id="7432" w:author="Rodion" w:date="2019-12-09T02:09:00Z">
              <w:rPr/>
            </w:rPrChange>
          </w:rPr>
          <w:delText>Таблиця 5.</w:delText>
        </w:r>
      </w:del>
      <w:ins w:id="7433" w:author="Rodion Kharabet" w:date="2019-12-06T03:54:00Z">
        <w:r w:rsidR="003969F0" w:rsidRPr="00312974">
          <w:rPr>
            <w:rPrChange w:id="7434" w:author="Rodion" w:date="2019-12-09T02:09:00Z">
              <w:rPr/>
            </w:rPrChange>
          </w:rPr>
          <w:t>Таблиця 4.</w:t>
        </w:r>
      </w:ins>
      <w:r w:rsidRPr="00312974">
        <w:rPr>
          <w:rPrChange w:id="7435" w:author="Rodion" w:date="2019-12-09T02:09:00Z">
            <w:rPr/>
          </w:rPrChange>
        </w:rPr>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Change w:id="7436">
          <w:tblGrid>
            <w:gridCol w:w="704"/>
            <w:gridCol w:w="1701"/>
            <w:gridCol w:w="1417"/>
            <w:gridCol w:w="1134"/>
            <w:gridCol w:w="1134"/>
            <w:gridCol w:w="1276"/>
            <w:gridCol w:w="1419"/>
            <w:gridCol w:w="1700"/>
          </w:tblGrid>
        </w:tblGridChange>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Change w:id="7437" w:author="Rodion" w:date="2019-12-09T02:09:00Z">
                  <w:rPr>
                    <w:lang w:val="uk-UA"/>
                  </w:rPr>
                </w:rPrChange>
              </w:rPr>
            </w:pPr>
            <w:r w:rsidRPr="00312974">
              <w:rPr>
                <w:lang w:val="uk-UA"/>
                <w:rPrChange w:id="7438" w:author="Rodion" w:date="2019-12-09T02:09:00Z">
                  <w:rPr>
                    <w:lang w:val="uk-UA"/>
                  </w:rPr>
                </w:rPrChange>
              </w:rPr>
              <w:t>№</w:t>
            </w:r>
          </w:p>
          <w:p w14:paraId="7391FA41" w14:textId="77777777" w:rsidR="006029A2" w:rsidRPr="00312974" w:rsidRDefault="006029A2" w:rsidP="006029A2">
            <w:pPr>
              <w:pStyle w:val="NoSpacing"/>
              <w:jc w:val="left"/>
              <w:rPr>
                <w:lang w:val="uk-UA"/>
                <w:rPrChange w:id="7439" w:author="Rodion" w:date="2019-12-09T02:09:00Z">
                  <w:rPr>
                    <w:lang w:val="uk-UA"/>
                  </w:rPr>
                </w:rPrChange>
              </w:rPr>
            </w:pPr>
            <w:r w:rsidRPr="00312974">
              <w:rPr>
                <w:lang w:val="uk-UA"/>
                <w:rPrChange w:id="7440" w:author="Rodion" w:date="2019-12-09T02:09:00Z">
                  <w:rPr>
                    <w:lang w:val="uk-UA"/>
                  </w:rPr>
                </w:rPrChange>
              </w:rPr>
              <w:t>п/п</w:t>
            </w:r>
          </w:p>
        </w:tc>
        <w:tc>
          <w:tcPr>
            <w:tcW w:w="1701" w:type="dxa"/>
            <w:vMerge w:val="restart"/>
          </w:tcPr>
          <w:p w14:paraId="423A7956" w14:textId="3E3276F7" w:rsidR="006029A2" w:rsidRPr="00312974" w:rsidRDefault="006029A2" w:rsidP="006029A2">
            <w:pPr>
              <w:pStyle w:val="NoSpacing"/>
              <w:jc w:val="left"/>
              <w:rPr>
                <w:lang w:val="uk-UA"/>
                <w:rPrChange w:id="7441" w:author="Rodion" w:date="2019-12-09T02:09:00Z">
                  <w:rPr>
                    <w:lang w:val="uk-UA"/>
                  </w:rPr>
                </w:rPrChange>
              </w:rPr>
            </w:pPr>
            <w:r w:rsidRPr="00312974">
              <w:rPr>
                <w:lang w:val="uk-UA"/>
                <w:rPrChange w:id="7442" w:author="Rodion" w:date="2019-12-09T02:09:00Z">
                  <w:rPr>
                    <w:lang w:val="uk-UA"/>
                  </w:rPr>
                </w:rPrChange>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Change w:id="7443" w:author="Rodion" w:date="2019-12-09T02:09:00Z">
                  <w:rPr>
                    <w:lang w:val="uk-UA"/>
                  </w:rPr>
                </w:rPrChange>
              </w:rPr>
            </w:pPr>
            <w:r w:rsidRPr="00312974">
              <w:rPr>
                <w:lang w:val="uk-UA"/>
                <w:rPrChange w:id="7444" w:author="Rodion" w:date="2019-12-09T02:09:00Z">
                  <w:rPr>
                    <w:lang w:val="uk-UA"/>
                  </w:rPr>
                </w:rPrChange>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Change w:id="7445" w:author="Rodion" w:date="2019-12-09T02:09:00Z">
                  <w:rPr>
                    <w:lang w:val="uk-UA"/>
                  </w:rPr>
                </w:rPrChange>
              </w:rPr>
            </w:pPr>
            <w:r w:rsidRPr="00312974">
              <w:rPr>
                <w:lang w:val="uk-UA"/>
                <w:rPrChange w:id="7446" w:author="Rodion" w:date="2019-12-09T02:09:00Z">
                  <w:rPr>
                    <w:lang w:val="uk-UA"/>
                  </w:rPr>
                </w:rPrChange>
              </w:rPr>
              <w:t>W</w:t>
            </w:r>
          </w:p>
          <w:p w14:paraId="47C8BFBE" w14:textId="77777777" w:rsidR="006029A2" w:rsidRPr="00312974" w:rsidRDefault="006029A2" w:rsidP="006029A2">
            <w:pPr>
              <w:pStyle w:val="NoSpacing"/>
              <w:jc w:val="left"/>
              <w:rPr>
                <w:lang w:val="uk-UA"/>
                <w:rPrChange w:id="7447" w:author="Rodion" w:date="2019-12-09T02:09:00Z">
                  <w:rPr>
                    <w:lang w:val="uk-UA"/>
                  </w:rPr>
                </w:rPrChange>
              </w:rPr>
            </w:pPr>
            <w:r w:rsidRPr="00312974">
              <w:rPr>
                <w:lang w:val="uk-UA"/>
                <w:rPrChange w:id="7448" w:author="Rodion" w:date="2019-12-09T02:09:00Z">
                  <w:rPr>
                    <w:lang w:val="uk-UA"/>
                  </w:rPr>
                </w:rPrChange>
              </w:rPr>
              <w:t>(слабка сторона)</w:t>
            </w:r>
          </w:p>
        </w:tc>
        <w:tc>
          <w:tcPr>
            <w:tcW w:w="1419" w:type="dxa"/>
            <w:vMerge w:val="restart"/>
          </w:tcPr>
          <w:p w14:paraId="7B70BCD4" w14:textId="77777777" w:rsidR="006029A2" w:rsidRPr="00312974" w:rsidRDefault="006029A2" w:rsidP="006029A2">
            <w:pPr>
              <w:pStyle w:val="NoSpacing"/>
              <w:jc w:val="left"/>
              <w:rPr>
                <w:lang w:val="uk-UA"/>
                <w:rPrChange w:id="7449" w:author="Rodion" w:date="2019-12-09T02:09:00Z">
                  <w:rPr>
                    <w:lang w:val="uk-UA"/>
                  </w:rPr>
                </w:rPrChange>
              </w:rPr>
            </w:pPr>
            <w:r w:rsidRPr="00312974">
              <w:rPr>
                <w:lang w:val="uk-UA"/>
                <w:rPrChange w:id="7450" w:author="Rodion" w:date="2019-12-09T02:09:00Z">
                  <w:rPr>
                    <w:lang w:val="uk-UA"/>
                  </w:rPr>
                </w:rPrChange>
              </w:rPr>
              <w:t>N</w:t>
            </w:r>
          </w:p>
          <w:p w14:paraId="2F0904EE" w14:textId="310AAF5B" w:rsidR="006029A2" w:rsidRPr="00312974" w:rsidRDefault="006029A2" w:rsidP="006029A2">
            <w:pPr>
              <w:pStyle w:val="NoSpacing"/>
              <w:jc w:val="left"/>
              <w:rPr>
                <w:lang w:val="uk-UA"/>
                <w:rPrChange w:id="7451" w:author="Rodion" w:date="2019-12-09T02:09:00Z">
                  <w:rPr>
                    <w:lang w:val="uk-UA"/>
                  </w:rPr>
                </w:rPrChange>
              </w:rPr>
            </w:pPr>
            <w:r w:rsidRPr="00312974">
              <w:rPr>
                <w:lang w:val="uk-UA"/>
                <w:rPrChange w:id="7452" w:author="Rodion" w:date="2019-12-09T02:09:00Z">
                  <w:rPr>
                    <w:lang w:val="uk-UA"/>
                  </w:rPr>
                </w:rPrChange>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Change w:id="7453" w:author="Rodion" w:date="2019-12-09T02:09:00Z">
                  <w:rPr>
                    <w:lang w:val="uk-UA"/>
                  </w:rPr>
                </w:rPrChange>
              </w:rPr>
            </w:pPr>
            <w:r w:rsidRPr="00312974">
              <w:rPr>
                <w:lang w:val="uk-UA"/>
                <w:rPrChange w:id="7454" w:author="Rodion" w:date="2019-12-09T02:09:00Z">
                  <w:rPr>
                    <w:lang w:val="uk-UA"/>
                  </w:rPr>
                </w:rPrChange>
              </w:rPr>
              <w:t>S</w:t>
            </w:r>
          </w:p>
          <w:p w14:paraId="415873A5" w14:textId="77777777" w:rsidR="006029A2" w:rsidRPr="00312974" w:rsidRDefault="006029A2" w:rsidP="006029A2">
            <w:pPr>
              <w:pStyle w:val="NoSpacing"/>
              <w:jc w:val="left"/>
              <w:rPr>
                <w:lang w:val="uk-UA"/>
                <w:rPrChange w:id="7455" w:author="Rodion" w:date="2019-12-09T02:09:00Z">
                  <w:rPr>
                    <w:lang w:val="uk-UA"/>
                  </w:rPr>
                </w:rPrChange>
              </w:rPr>
            </w:pPr>
            <w:r w:rsidRPr="00312974">
              <w:rPr>
                <w:lang w:val="uk-UA"/>
                <w:rPrChange w:id="7456" w:author="Rodion" w:date="2019-12-09T02:09:00Z">
                  <w:rPr>
                    <w:lang w:val="uk-UA"/>
                  </w:rPr>
                </w:rPrChange>
              </w:rPr>
              <w:t>(сильна сторона)</w:t>
            </w:r>
          </w:p>
        </w:tc>
      </w:tr>
      <w:tr w:rsidR="006029A2" w:rsidRPr="00312974" w14:paraId="2878ADD7" w14:textId="77777777" w:rsidTr="00660E7A">
        <w:tblPrEx>
          <w:tblW w:w="10485" w:type="dxa"/>
          <w:tblLayout w:type="fixed"/>
          <w:tblPrExChange w:id="7457" w:author="Rodion" w:date="2019-12-08T22:22:00Z">
            <w:tblPrEx>
              <w:tblW w:w="10485" w:type="dxa"/>
              <w:tblLayout w:type="fixed"/>
            </w:tblPrEx>
          </w:tblPrExChange>
        </w:tblPrEx>
        <w:trPr>
          <w:tblHeader/>
          <w:trPrChange w:id="7458" w:author="Rodion" w:date="2019-12-08T22:22:00Z">
            <w:trPr>
              <w:tblHeader/>
            </w:trPr>
          </w:trPrChange>
        </w:trPr>
        <w:tc>
          <w:tcPr>
            <w:tcW w:w="704" w:type="dxa"/>
            <w:vMerge/>
            <w:tcPrChange w:id="7459" w:author="Rodion" w:date="2019-12-08T22:22:00Z">
              <w:tcPr>
                <w:tcW w:w="704" w:type="dxa"/>
                <w:vMerge/>
              </w:tcPr>
            </w:tcPrChange>
          </w:tcPr>
          <w:p w14:paraId="73EB3D1A" w14:textId="77777777" w:rsidR="006029A2" w:rsidRPr="00312974" w:rsidRDefault="006029A2" w:rsidP="006029A2">
            <w:pPr>
              <w:pStyle w:val="NoSpacing"/>
              <w:jc w:val="left"/>
              <w:rPr>
                <w:lang w:val="uk-UA"/>
                <w:rPrChange w:id="7460" w:author="Rodion" w:date="2019-12-09T02:09:00Z">
                  <w:rPr>
                    <w:lang w:val="uk-UA"/>
                  </w:rPr>
                </w:rPrChange>
              </w:rPr>
            </w:pPr>
          </w:p>
        </w:tc>
        <w:tc>
          <w:tcPr>
            <w:tcW w:w="1701" w:type="dxa"/>
            <w:vMerge/>
            <w:tcPrChange w:id="7461" w:author="Rodion" w:date="2019-12-08T22:22:00Z">
              <w:tcPr>
                <w:tcW w:w="1701" w:type="dxa"/>
                <w:vMerge/>
              </w:tcPr>
            </w:tcPrChange>
          </w:tcPr>
          <w:p w14:paraId="22940090" w14:textId="77777777" w:rsidR="006029A2" w:rsidRPr="00312974" w:rsidRDefault="006029A2" w:rsidP="006029A2">
            <w:pPr>
              <w:pStyle w:val="NoSpacing"/>
              <w:jc w:val="left"/>
              <w:rPr>
                <w:lang w:val="uk-UA"/>
                <w:rPrChange w:id="7462" w:author="Rodion" w:date="2019-12-09T02:09:00Z">
                  <w:rPr>
                    <w:lang w:val="uk-UA"/>
                  </w:rPr>
                </w:rPrChange>
              </w:rPr>
            </w:pPr>
          </w:p>
        </w:tc>
        <w:tc>
          <w:tcPr>
            <w:tcW w:w="1417" w:type="dxa"/>
            <w:tcPrChange w:id="7463" w:author="Rodion" w:date="2019-12-08T22:22:00Z">
              <w:tcPr>
                <w:tcW w:w="1417" w:type="dxa"/>
              </w:tcPr>
            </w:tcPrChange>
          </w:tcPr>
          <w:p w14:paraId="22E6605E" w14:textId="77777777" w:rsidR="006029A2" w:rsidRPr="00312974" w:rsidRDefault="006029A2" w:rsidP="006029A2">
            <w:pPr>
              <w:pStyle w:val="NoSpacing"/>
              <w:jc w:val="left"/>
              <w:rPr>
                <w:lang w:val="uk-UA"/>
                <w:rPrChange w:id="7464" w:author="Rodion" w:date="2019-12-09T02:09:00Z">
                  <w:rPr>
                    <w:lang w:val="uk-UA"/>
                  </w:rPr>
                </w:rPrChange>
              </w:rPr>
            </w:pPr>
            <w:r w:rsidRPr="00312974">
              <w:rPr>
                <w:lang w:val="uk-UA"/>
                <w:rPrChange w:id="7465" w:author="Rodion" w:date="2019-12-09T02:09:00Z">
                  <w:rPr>
                    <w:lang w:val="uk-UA"/>
                  </w:rPr>
                </w:rPrChange>
              </w:rPr>
              <w:t>Мій проект</w:t>
            </w:r>
          </w:p>
        </w:tc>
        <w:tc>
          <w:tcPr>
            <w:tcW w:w="1276" w:type="dxa"/>
            <w:tcPrChange w:id="7466" w:author="Rodion" w:date="2019-12-08T22:22:00Z">
              <w:tcPr>
                <w:tcW w:w="1134" w:type="dxa"/>
              </w:tcPr>
            </w:tcPrChange>
          </w:tcPr>
          <w:p w14:paraId="7B0BB7A2" w14:textId="77777777" w:rsidR="006029A2" w:rsidRPr="00312974" w:rsidRDefault="006029A2" w:rsidP="006029A2">
            <w:pPr>
              <w:pStyle w:val="NoSpacing"/>
              <w:jc w:val="left"/>
              <w:rPr>
                <w:lang w:val="uk-UA"/>
                <w:rPrChange w:id="7467" w:author="Rodion" w:date="2019-12-09T02:09:00Z">
                  <w:rPr>
                    <w:lang w:val="uk-UA"/>
                  </w:rPr>
                </w:rPrChange>
              </w:rPr>
            </w:pPr>
            <w:r w:rsidRPr="00312974">
              <w:rPr>
                <w:lang w:val="uk-UA"/>
                <w:rPrChange w:id="7468" w:author="Rodion" w:date="2019-12-09T02:09:00Z">
                  <w:rPr>
                    <w:lang w:val="uk-UA"/>
                  </w:rPr>
                </w:rPrChange>
              </w:rPr>
              <w:t>GeniCan</w:t>
            </w:r>
          </w:p>
        </w:tc>
        <w:tc>
          <w:tcPr>
            <w:tcW w:w="992" w:type="dxa"/>
            <w:tcPrChange w:id="7469" w:author="Rodion" w:date="2019-12-08T22:22:00Z">
              <w:tcPr>
                <w:tcW w:w="1134" w:type="dxa"/>
              </w:tcPr>
            </w:tcPrChange>
          </w:tcPr>
          <w:p w14:paraId="0B90B89E" w14:textId="77777777" w:rsidR="006029A2" w:rsidRPr="00312974" w:rsidRDefault="006029A2" w:rsidP="006029A2">
            <w:pPr>
              <w:pStyle w:val="NoSpacing"/>
              <w:jc w:val="left"/>
              <w:rPr>
                <w:lang w:val="uk-UA"/>
                <w:rPrChange w:id="7470" w:author="Rodion" w:date="2019-12-09T02:09:00Z">
                  <w:rPr>
                    <w:lang w:val="uk-UA"/>
                  </w:rPr>
                </w:rPrChange>
              </w:rPr>
            </w:pPr>
            <w:r w:rsidRPr="00312974">
              <w:rPr>
                <w:lang w:val="uk-UA"/>
                <w:rPrChange w:id="7471" w:author="Rodion" w:date="2019-12-09T02:09:00Z">
                  <w:rPr>
                    <w:lang w:val="uk-UA"/>
                  </w:rPr>
                </w:rPrChange>
              </w:rPr>
              <w:t>Hiku</w:t>
            </w:r>
          </w:p>
        </w:tc>
        <w:tc>
          <w:tcPr>
            <w:tcW w:w="1276" w:type="dxa"/>
            <w:vMerge/>
            <w:tcPrChange w:id="7472" w:author="Rodion" w:date="2019-12-08T22:22:00Z">
              <w:tcPr>
                <w:tcW w:w="1276" w:type="dxa"/>
                <w:vMerge/>
              </w:tcPr>
            </w:tcPrChange>
          </w:tcPr>
          <w:p w14:paraId="4A073521" w14:textId="77777777" w:rsidR="006029A2" w:rsidRPr="00312974" w:rsidRDefault="006029A2" w:rsidP="006029A2">
            <w:pPr>
              <w:pStyle w:val="NoSpacing"/>
              <w:jc w:val="left"/>
              <w:rPr>
                <w:lang w:val="uk-UA"/>
                <w:rPrChange w:id="7473" w:author="Rodion" w:date="2019-12-09T02:09:00Z">
                  <w:rPr>
                    <w:lang w:val="uk-UA"/>
                  </w:rPr>
                </w:rPrChange>
              </w:rPr>
            </w:pPr>
          </w:p>
        </w:tc>
        <w:tc>
          <w:tcPr>
            <w:tcW w:w="1419" w:type="dxa"/>
            <w:vMerge/>
            <w:tcPrChange w:id="7474" w:author="Rodion" w:date="2019-12-08T22:22:00Z">
              <w:tcPr>
                <w:tcW w:w="1419" w:type="dxa"/>
                <w:vMerge/>
              </w:tcPr>
            </w:tcPrChange>
          </w:tcPr>
          <w:p w14:paraId="118E0184" w14:textId="77777777" w:rsidR="006029A2" w:rsidRPr="00312974" w:rsidRDefault="006029A2" w:rsidP="006029A2">
            <w:pPr>
              <w:pStyle w:val="NoSpacing"/>
              <w:jc w:val="left"/>
              <w:rPr>
                <w:lang w:val="uk-UA"/>
                <w:rPrChange w:id="7475" w:author="Rodion" w:date="2019-12-09T02:09:00Z">
                  <w:rPr>
                    <w:lang w:val="uk-UA"/>
                  </w:rPr>
                </w:rPrChange>
              </w:rPr>
            </w:pPr>
          </w:p>
        </w:tc>
        <w:tc>
          <w:tcPr>
            <w:tcW w:w="1700" w:type="dxa"/>
            <w:vMerge/>
            <w:tcPrChange w:id="7476" w:author="Rodion" w:date="2019-12-08T22:22:00Z">
              <w:tcPr>
                <w:tcW w:w="1700" w:type="dxa"/>
                <w:vMerge/>
              </w:tcPr>
            </w:tcPrChange>
          </w:tcPr>
          <w:p w14:paraId="0FDCE638" w14:textId="77777777" w:rsidR="006029A2" w:rsidRPr="00312974" w:rsidRDefault="006029A2" w:rsidP="006029A2">
            <w:pPr>
              <w:pStyle w:val="NoSpacing"/>
              <w:jc w:val="left"/>
              <w:rPr>
                <w:lang w:val="uk-UA"/>
                <w:rPrChange w:id="7477" w:author="Rodion" w:date="2019-12-09T02:09:00Z">
                  <w:rPr>
                    <w:lang w:val="uk-UA"/>
                  </w:rPr>
                </w:rPrChange>
              </w:rPr>
            </w:pPr>
          </w:p>
        </w:tc>
      </w:tr>
      <w:tr w:rsidR="006029A2" w:rsidRPr="00312974" w14:paraId="4FE07315" w14:textId="77777777" w:rsidTr="00660E7A">
        <w:tblPrEx>
          <w:tblW w:w="10485" w:type="dxa"/>
          <w:tblLayout w:type="fixed"/>
          <w:tblPrExChange w:id="7478" w:author="Rodion" w:date="2019-12-08T22:22:00Z">
            <w:tblPrEx>
              <w:tblW w:w="10485" w:type="dxa"/>
              <w:tblLayout w:type="fixed"/>
            </w:tblPrEx>
          </w:tblPrExChange>
        </w:tblPrEx>
        <w:trPr>
          <w:trHeight w:val="429"/>
          <w:trPrChange w:id="7479" w:author="Rodion" w:date="2019-12-08T22:22:00Z">
            <w:trPr>
              <w:trHeight w:val="429"/>
            </w:trPr>
          </w:trPrChange>
        </w:trPr>
        <w:tc>
          <w:tcPr>
            <w:tcW w:w="704" w:type="dxa"/>
            <w:tcPrChange w:id="7480" w:author="Rodion" w:date="2019-12-08T22:22:00Z">
              <w:tcPr>
                <w:tcW w:w="704" w:type="dxa"/>
              </w:tcPr>
            </w:tcPrChange>
          </w:tcPr>
          <w:p w14:paraId="38B1CD20" w14:textId="77777777" w:rsidR="006029A2" w:rsidRPr="00312974" w:rsidRDefault="006029A2" w:rsidP="006029A2">
            <w:pPr>
              <w:pStyle w:val="NoSpacing"/>
              <w:jc w:val="left"/>
              <w:rPr>
                <w:lang w:val="uk-UA"/>
                <w:rPrChange w:id="7481" w:author="Rodion" w:date="2019-12-09T02:09:00Z">
                  <w:rPr>
                    <w:lang w:val="uk-UA"/>
                  </w:rPr>
                </w:rPrChange>
              </w:rPr>
            </w:pPr>
            <w:r w:rsidRPr="00312974">
              <w:rPr>
                <w:lang w:val="uk-UA"/>
                <w:rPrChange w:id="7482" w:author="Rodion" w:date="2019-12-09T02:09:00Z">
                  <w:rPr>
                    <w:lang w:val="uk-UA"/>
                  </w:rPr>
                </w:rPrChange>
              </w:rPr>
              <w:t>1</w:t>
            </w:r>
          </w:p>
        </w:tc>
        <w:tc>
          <w:tcPr>
            <w:tcW w:w="1701" w:type="dxa"/>
            <w:tcPrChange w:id="7483" w:author="Rodion" w:date="2019-12-08T22:22:00Z">
              <w:tcPr>
                <w:tcW w:w="1701" w:type="dxa"/>
              </w:tcPr>
            </w:tcPrChange>
          </w:tcPr>
          <w:p w14:paraId="18170B0F" w14:textId="77777777" w:rsidR="006029A2" w:rsidRPr="00312974" w:rsidRDefault="006029A2" w:rsidP="006029A2">
            <w:pPr>
              <w:pStyle w:val="NoSpacing"/>
              <w:jc w:val="left"/>
              <w:rPr>
                <w:lang w:val="uk-UA"/>
                <w:rPrChange w:id="7484" w:author="Rodion" w:date="2019-12-09T02:09:00Z">
                  <w:rPr>
                    <w:lang w:val="uk-UA"/>
                  </w:rPr>
                </w:rPrChange>
              </w:rPr>
            </w:pPr>
            <w:r w:rsidRPr="00312974">
              <w:rPr>
                <w:lang w:val="uk-UA"/>
                <w:rPrChange w:id="7485" w:author="Rodion" w:date="2019-12-09T02:09:00Z">
                  <w:rPr>
                    <w:lang w:val="uk-UA"/>
                  </w:rPr>
                </w:rPrChange>
              </w:rPr>
              <w:t>2</w:t>
            </w:r>
          </w:p>
        </w:tc>
        <w:tc>
          <w:tcPr>
            <w:tcW w:w="1417" w:type="dxa"/>
            <w:tcPrChange w:id="7486" w:author="Rodion" w:date="2019-12-08T22:22:00Z">
              <w:tcPr>
                <w:tcW w:w="1417" w:type="dxa"/>
              </w:tcPr>
            </w:tcPrChange>
          </w:tcPr>
          <w:p w14:paraId="47100E66" w14:textId="77777777" w:rsidR="006029A2" w:rsidRPr="00312974" w:rsidRDefault="006029A2" w:rsidP="006029A2">
            <w:pPr>
              <w:pStyle w:val="NoSpacing"/>
              <w:jc w:val="left"/>
              <w:rPr>
                <w:lang w:val="uk-UA"/>
                <w:rPrChange w:id="7487" w:author="Rodion" w:date="2019-12-09T02:09:00Z">
                  <w:rPr>
                    <w:lang w:val="uk-UA"/>
                  </w:rPr>
                </w:rPrChange>
              </w:rPr>
            </w:pPr>
            <w:r w:rsidRPr="00312974">
              <w:rPr>
                <w:lang w:val="uk-UA"/>
                <w:rPrChange w:id="7488" w:author="Rodion" w:date="2019-12-09T02:09:00Z">
                  <w:rPr>
                    <w:lang w:val="uk-UA"/>
                  </w:rPr>
                </w:rPrChange>
              </w:rPr>
              <w:t>3а</w:t>
            </w:r>
          </w:p>
        </w:tc>
        <w:tc>
          <w:tcPr>
            <w:tcW w:w="1276" w:type="dxa"/>
            <w:tcPrChange w:id="7489" w:author="Rodion" w:date="2019-12-08T22:22:00Z">
              <w:tcPr>
                <w:tcW w:w="1134" w:type="dxa"/>
              </w:tcPr>
            </w:tcPrChange>
          </w:tcPr>
          <w:p w14:paraId="4E0531A0" w14:textId="77777777" w:rsidR="006029A2" w:rsidRPr="00312974" w:rsidRDefault="006029A2" w:rsidP="006029A2">
            <w:pPr>
              <w:pStyle w:val="NoSpacing"/>
              <w:jc w:val="left"/>
              <w:rPr>
                <w:lang w:val="uk-UA"/>
                <w:rPrChange w:id="7490" w:author="Rodion" w:date="2019-12-09T02:09:00Z">
                  <w:rPr>
                    <w:lang w:val="uk-UA"/>
                  </w:rPr>
                </w:rPrChange>
              </w:rPr>
            </w:pPr>
            <w:r w:rsidRPr="00312974">
              <w:rPr>
                <w:lang w:val="uk-UA"/>
                <w:rPrChange w:id="7491" w:author="Rodion" w:date="2019-12-09T02:09:00Z">
                  <w:rPr>
                    <w:lang w:val="uk-UA"/>
                  </w:rPr>
                </w:rPrChange>
              </w:rPr>
              <w:t>3б</w:t>
            </w:r>
          </w:p>
        </w:tc>
        <w:tc>
          <w:tcPr>
            <w:tcW w:w="992" w:type="dxa"/>
            <w:tcPrChange w:id="7492" w:author="Rodion" w:date="2019-12-08T22:22:00Z">
              <w:tcPr>
                <w:tcW w:w="1134" w:type="dxa"/>
              </w:tcPr>
            </w:tcPrChange>
          </w:tcPr>
          <w:p w14:paraId="384DA769" w14:textId="77777777" w:rsidR="006029A2" w:rsidRPr="00312974" w:rsidRDefault="006029A2" w:rsidP="006029A2">
            <w:pPr>
              <w:pStyle w:val="NoSpacing"/>
              <w:jc w:val="left"/>
              <w:rPr>
                <w:lang w:val="uk-UA"/>
                <w:rPrChange w:id="7493" w:author="Rodion" w:date="2019-12-09T02:09:00Z">
                  <w:rPr>
                    <w:lang w:val="uk-UA"/>
                  </w:rPr>
                </w:rPrChange>
              </w:rPr>
            </w:pPr>
            <w:r w:rsidRPr="00312974">
              <w:rPr>
                <w:lang w:val="uk-UA"/>
                <w:rPrChange w:id="7494" w:author="Rodion" w:date="2019-12-09T02:09:00Z">
                  <w:rPr>
                    <w:lang w:val="uk-UA"/>
                  </w:rPr>
                </w:rPrChange>
              </w:rPr>
              <w:t>3в</w:t>
            </w:r>
          </w:p>
        </w:tc>
        <w:tc>
          <w:tcPr>
            <w:tcW w:w="1276" w:type="dxa"/>
            <w:tcPrChange w:id="7495" w:author="Rodion" w:date="2019-12-08T22:22:00Z">
              <w:tcPr>
                <w:tcW w:w="1276" w:type="dxa"/>
              </w:tcPr>
            </w:tcPrChange>
          </w:tcPr>
          <w:p w14:paraId="161C2A48" w14:textId="77777777" w:rsidR="006029A2" w:rsidRPr="00312974" w:rsidRDefault="006029A2" w:rsidP="006029A2">
            <w:pPr>
              <w:pStyle w:val="NoSpacing"/>
              <w:jc w:val="left"/>
              <w:rPr>
                <w:lang w:val="uk-UA"/>
                <w:rPrChange w:id="7496" w:author="Rodion" w:date="2019-12-09T02:09:00Z">
                  <w:rPr>
                    <w:lang w:val="uk-UA"/>
                  </w:rPr>
                </w:rPrChange>
              </w:rPr>
            </w:pPr>
            <w:r w:rsidRPr="00312974">
              <w:rPr>
                <w:lang w:val="uk-UA"/>
                <w:rPrChange w:id="7497" w:author="Rodion" w:date="2019-12-09T02:09:00Z">
                  <w:rPr>
                    <w:lang w:val="uk-UA"/>
                  </w:rPr>
                </w:rPrChange>
              </w:rPr>
              <w:t>4</w:t>
            </w:r>
          </w:p>
        </w:tc>
        <w:tc>
          <w:tcPr>
            <w:tcW w:w="1419" w:type="dxa"/>
            <w:tcPrChange w:id="7498" w:author="Rodion" w:date="2019-12-08T22:22:00Z">
              <w:tcPr>
                <w:tcW w:w="1419" w:type="dxa"/>
              </w:tcPr>
            </w:tcPrChange>
          </w:tcPr>
          <w:p w14:paraId="518EDC67" w14:textId="77777777" w:rsidR="006029A2" w:rsidRPr="00312974" w:rsidRDefault="006029A2" w:rsidP="006029A2">
            <w:pPr>
              <w:pStyle w:val="NoSpacing"/>
              <w:jc w:val="left"/>
              <w:rPr>
                <w:lang w:val="uk-UA"/>
                <w:rPrChange w:id="7499" w:author="Rodion" w:date="2019-12-09T02:09:00Z">
                  <w:rPr>
                    <w:lang w:val="uk-UA"/>
                  </w:rPr>
                </w:rPrChange>
              </w:rPr>
            </w:pPr>
            <w:r w:rsidRPr="00312974">
              <w:rPr>
                <w:lang w:val="uk-UA"/>
                <w:rPrChange w:id="7500" w:author="Rodion" w:date="2019-12-09T02:09:00Z">
                  <w:rPr>
                    <w:lang w:val="uk-UA"/>
                  </w:rPr>
                </w:rPrChange>
              </w:rPr>
              <w:t>5</w:t>
            </w:r>
          </w:p>
        </w:tc>
        <w:tc>
          <w:tcPr>
            <w:tcW w:w="1700" w:type="dxa"/>
            <w:tcPrChange w:id="7501" w:author="Rodion" w:date="2019-12-08T22:22:00Z">
              <w:tcPr>
                <w:tcW w:w="1700" w:type="dxa"/>
              </w:tcPr>
            </w:tcPrChange>
          </w:tcPr>
          <w:p w14:paraId="70AA49DC" w14:textId="77777777" w:rsidR="006029A2" w:rsidRPr="00312974" w:rsidRDefault="006029A2" w:rsidP="006029A2">
            <w:pPr>
              <w:pStyle w:val="NoSpacing"/>
              <w:jc w:val="left"/>
              <w:rPr>
                <w:lang w:val="uk-UA"/>
                <w:rPrChange w:id="7502" w:author="Rodion" w:date="2019-12-09T02:09:00Z">
                  <w:rPr>
                    <w:lang w:val="uk-UA"/>
                  </w:rPr>
                </w:rPrChange>
              </w:rPr>
            </w:pPr>
            <w:r w:rsidRPr="00312974">
              <w:rPr>
                <w:lang w:val="uk-UA"/>
                <w:rPrChange w:id="7503" w:author="Rodion" w:date="2019-12-09T02:09:00Z">
                  <w:rPr>
                    <w:lang w:val="uk-UA"/>
                  </w:rPr>
                </w:rPrChange>
              </w:rPr>
              <w:t>6</w:t>
            </w:r>
          </w:p>
        </w:tc>
      </w:tr>
      <w:tr w:rsidR="006029A2" w:rsidRPr="00312974" w14:paraId="24B64B65" w14:textId="77777777" w:rsidTr="00660E7A">
        <w:tblPrEx>
          <w:tblW w:w="10485" w:type="dxa"/>
          <w:tblLayout w:type="fixed"/>
          <w:tblPrExChange w:id="7504" w:author="Rodion" w:date="2019-12-08T22:22:00Z">
            <w:tblPrEx>
              <w:tblW w:w="10485" w:type="dxa"/>
              <w:tblLayout w:type="fixed"/>
            </w:tblPrEx>
          </w:tblPrExChange>
        </w:tblPrEx>
        <w:tc>
          <w:tcPr>
            <w:tcW w:w="704" w:type="dxa"/>
            <w:tcPrChange w:id="7505" w:author="Rodion" w:date="2019-12-08T22:22:00Z">
              <w:tcPr>
                <w:tcW w:w="704" w:type="dxa"/>
              </w:tcPr>
            </w:tcPrChange>
          </w:tcPr>
          <w:p w14:paraId="70ABD7B3" w14:textId="77777777" w:rsidR="006029A2" w:rsidRPr="00312974" w:rsidRDefault="006029A2" w:rsidP="006029A2">
            <w:pPr>
              <w:pStyle w:val="NoSpacing"/>
              <w:jc w:val="left"/>
              <w:rPr>
                <w:lang w:val="uk-UA"/>
                <w:rPrChange w:id="7506" w:author="Rodion" w:date="2019-12-09T02:09:00Z">
                  <w:rPr>
                    <w:lang w:val="uk-UA"/>
                  </w:rPr>
                </w:rPrChange>
              </w:rPr>
            </w:pPr>
            <w:r w:rsidRPr="00312974">
              <w:rPr>
                <w:lang w:val="uk-UA"/>
                <w:rPrChange w:id="7507" w:author="Rodion" w:date="2019-12-09T02:09:00Z">
                  <w:rPr>
                    <w:lang w:val="uk-UA"/>
                  </w:rPr>
                </w:rPrChange>
              </w:rPr>
              <w:t>1.</w:t>
            </w:r>
          </w:p>
        </w:tc>
        <w:tc>
          <w:tcPr>
            <w:tcW w:w="1701" w:type="dxa"/>
            <w:tcPrChange w:id="7508" w:author="Rodion" w:date="2019-12-08T22:22:00Z">
              <w:tcPr>
                <w:tcW w:w="1701" w:type="dxa"/>
              </w:tcPr>
            </w:tcPrChange>
          </w:tcPr>
          <w:p w14:paraId="0B7EDD86" w14:textId="1B925001" w:rsidR="006029A2" w:rsidRPr="00312974" w:rsidRDefault="006029A2" w:rsidP="006029A2">
            <w:pPr>
              <w:pStyle w:val="NoSpacing"/>
              <w:jc w:val="left"/>
              <w:rPr>
                <w:lang w:val="uk-UA"/>
                <w:rPrChange w:id="7509" w:author="Rodion" w:date="2019-12-09T02:09:00Z">
                  <w:rPr>
                    <w:lang w:val="uk-UA"/>
                  </w:rPr>
                </w:rPrChange>
              </w:rPr>
            </w:pPr>
            <w:r w:rsidRPr="00312974">
              <w:rPr>
                <w:lang w:val="uk-UA"/>
                <w:rPrChange w:id="7510" w:author="Rodion" w:date="2019-12-09T02:09:00Z">
                  <w:rPr>
                    <w:lang w:val="uk-UA"/>
                  </w:rPr>
                </w:rPrChange>
              </w:rPr>
              <w:t>Інтерфейс взаємодії з користу</w:t>
            </w:r>
            <w:ins w:id="7511" w:author="Rodion" w:date="2019-12-08T22:21:00Z">
              <w:r w:rsidR="00660E7A" w:rsidRPr="00312974">
                <w:rPr>
                  <w:lang w:val="uk-UA"/>
                  <w:rPrChange w:id="7512" w:author="Rodion" w:date="2019-12-09T02:09:00Z">
                    <w:rPr>
                      <w:lang w:val="uk-UA"/>
                    </w:rPr>
                  </w:rPrChange>
                </w:rPr>
                <w:t>-</w:t>
              </w:r>
            </w:ins>
            <w:r w:rsidRPr="00312974">
              <w:rPr>
                <w:lang w:val="uk-UA"/>
                <w:rPrChange w:id="7513" w:author="Rodion" w:date="2019-12-09T02:09:00Z">
                  <w:rPr>
                    <w:lang w:val="uk-UA"/>
                  </w:rPr>
                </w:rPrChange>
              </w:rPr>
              <w:t>вачем</w:t>
            </w:r>
          </w:p>
        </w:tc>
        <w:tc>
          <w:tcPr>
            <w:tcW w:w="1417" w:type="dxa"/>
            <w:tcPrChange w:id="7514" w:author="Rodion" w:date="2019-12-08T22:22:00Z">
              <w:tcPr>
                <w:tcW w:w="1417" w:type="dxa"/>
              </w:tcPr>
            </w:tcPrChange>
          </w:tcPr>
          <w:p w14:paraId="1D051BF3" w14:textId="0EB3AB48" w:rsidR="006029A2" w:rsidRPr="00312974" w:rsidRDefault="006029A2" w:rsidP="006029A2">
            <w:pPr>
              <w:pStyle w:val="NoSpacing"/>
              <w:jc w:val="left"/>
              <w:rPr>
                <w:lang w:val="uk-UA"/>
                <w:rPrChange w:id="7515" w:author="Rodion" w:date="2019-12-09T02:09:00Z">
                  <w:rPr>
                    <w:lang w:val="uk-UA"/>
                  </w:rPr>
                </w:rPrChange>
              </w:rPr>
            </w:pPr>
            <w:r w:rsidRPr="00312974">
              <w:rPr>
                <w:lang w:val="uk-UA"/>
                <w:rPrChange w:id="7516" w:author="Rodion" w:date="2019-12-09T02:09:00Z">
                  <w:rPr>
                    <w:lang w:val="uk-UA"/>
                  </w:rPr>
                </w:rPrChange>
              </w:rPr>
              <w:t>Веб-засто</w:t>
            </w:r>
            <w:ins w:id="7517" w:author="Rodion" w:date="2019-12-08T22:22:00Z">
              <w:r w:rsidR="00660E7A" w:rsidRPr="00312974">
                <w:rPr>
                  <w:lang w:val="uk-UA"/>
                  <w:rPrChange w:id="7518" w:author="Rodion" w:date="2019-12-09T02:09:00Z">
                    <w:rPr>
                      <w:lang w:val="uk-UA"/>
                    </w:rPr>
                  </w:rPrChange>
                </w:rPr>
                <w:t>-</w:t>
              </w:r>
            </w:ins>
            <w:r w:rsidRPr="00312974">
              <w:rPr>
                <w:lang w:val="uk-UA"/>
                <w:rPrChange w:id="7519" w:author="Rodion" w:date="2019-12-09T02:09:00Z">
                  <w:rPr>
                    <w:lang w:val="uk-UA"/>
                  </w:rPr>
                </w:rPrChange>
              </w:rPr>
              <w:t>сунок</w:t>
            </w:r>
          </w:p>
        </w:tc>
        <w:tc>
          <w:tcPr>
            <w:tcW w:w="1276" w:type="dxa"/>
            <w:tcPrChange w:id="7520" w:author="Rodion" w:date="2019-12-08T22:22:00Z">
              <w:tcPr>
                <w:tcW w:w="1134" w:type="dxa"/>
              </w:tcPr>
            </w:tcPrChange>
          </w:tcPr>
          <w:p w14:paraId="680DEA94" w14:textId="5480AAEB" w:rsidR="006029A2" w:rsidRPr="00312974" w:rsidRDefault="006029A2" w:rsidP="006029A2">
            <w:pPr>
              <w:pStyle w:val="NoSpacing"/>
              <w:jc w:val="left"/>
              <w:rPr>
                <w:lang w:val="uk-UA"/>
                <w:rPrChange w:id="7521" w:author="Rodion" w:date="2019-12-09T02:09:00Z">
                  <w:rPr>
                    <w:lang w:val="uk-UA"/>
                  </w:rPr>
                </w:rPrChange>
              </w:rPr>
            </w:pPr>
            <w:r w:rsidRPr="00312974">
              <w:rPr>
                <w:lang w:val="uk-UA"/>
                <w:rPrChange w:id="7522" w:author="Rodion" w:date="2019-12-09T02:09:00Z">
                  <w:rPr>
                    <w:lang w:val="uk-UA"/>
                  </w:rPr>
                </w:rPrChange>
              </w:rPr>
              <w:t>Мобільний засто</w:t>
            </w:r>
            <w:ins w:id="7523" w:author="Rodion" w:date="2019-12-08T22:22:00Z">
              <w:r w:rsidR="00660E7A" w:rsidRPr="00312974">
                <w:rPr>
                  <w:lang w:val="uk-UA"/>
                  <w:rPrChange w:id="7524" w:author="Rodion" w:date="2019-12-09T02:09:00Z">
                    <w:rPr>
                      <w:lang w:val="uk-UA"/>
                    </w:rPr>
                  </w:rPrChange>
                </w:rPr>
                <w:t>-</w:t>
              </w:r>
            </w:ins>
            <w:r w:rsidRPr="00312974">
              <w:rPr>
                <w:lang w:val="uk-UA"/>
                <w:rPrChange w:id="7525" w:author="Rodion" w:date="2019-12-09T02:09:00Z">
                  <w:rPr>
                    <w:lang w:val="uk-UA"/>
                  </w:rPr>
                </w:rPrChange>
              </w:rPr>
              <w:t>сунок</w:t>
            </w:r>
          </w:p>
        </w:tc>
        <w:tc>
          <w:tcPr>
            <w:tcW w:w="992" w:type="dxa"/>
            <w:tcPrChange w:id="7526" w:author="Rodion" w:date="2019-12-08T22:22:00Z">
              <w:tcPr>
                <w:tcW w:w="1134" w:type="dxa"/>
              </w:tcPr>
            </w:tcPrChange>
          </w:tcPr>
          <w:p w14:paraId="78ED1D88" w14:textId="6729E198" w:rsidR="006029A2" w:rsidRPr="00312974" w:rsidRDefault="006029A2" w:rsidP="006029A2">
            <w:pPr>
              <w:pStyle w:val="NoSpacing"/>
              <w:jc w:val="left"/>
              <w:rPr>
                <w:lang w:val="uk-UA"/>
                <w:rPrChange w:id="7527" w:author="Rodion" w:date="2019-12-09T02:09:00Z">
                  <w:rPr>
                    <w:lang w:val="uk-UA"/>
                  </w:rPr>
                </w:rPrChange>
              </w:rPr>
            </w:pPr>
            <w:r w:rsidRPr="00312974">
              <w:rPr>
                <w:lang w:val="uk-UA"/>
                <w:rPrChange w:id="7528" w:author="Rodion" w:date="2019-12-09T02:09:00Z">
                  <w:rPr>
                    <w:lang w:val="uk-UA"/>
                  </w:rPr>
                </w:rPrChange>
              </w:rPr>
              <w:t>Мобільний засто</w:t>
            </w:r>
            <w:ins w:id="7529" w:author="Rodion" w:date="2019-12-08T22:22:00Z">
              <w:r w:rsidR="00660E7A" w:rsidRPr="00312974">
                <w:rPr>
                  <w:lang w:val="uk-UA"/>
                  <w:rPrChange w:id="7530" w:author="Rodion" w:date="2019-12-09T02:09:00Z">
                    <w:rPr>
                      <w:lang w:val="uk-UA"/>
                    </w:rPr>
                  </w:rPrChange>
                </w:rPr>
                <w:t>-</w:t>
              </w:r>
            </w:ins>
            <w:r w:rsidRPr="00312974">
              <w:rPr>
                <w:lang w:val="uk-UA"/>
                <w:rPrChange w:id="7531" w:author="Rodion" w:date="2019-12-09T02:09:00Z">
                  <w:rPr>
                    <w:lang w:val="uk-UA"/>
                  </w:rPr>
                </w:rPrChange>
              </w:rPr>
              <w:t>сунок</w:t>
            </w:r>
          </w:p>
        </w:tc>
        <w:tc>
          <w:tcPr>
            <w:tcW w:w="1276" w:type="dxa"/>
            <w:tcPrChange w:id="7532" w:author="Rodion" w:date="2019-12-08T22:22:00Z">
              <w:tcPr>
                <w:tcW w:w="1276" w:type="dxa"/>
              </w:tcPr>
            </w:tcPrChange>
          </w:tcPr>
          <w:p w14:paraId="3B92EE95" w14:textId="6BB8F912" w:rsidR="006029A2" w:rsidRPr="00312974" w:rsidRDefault="006029A2" w:rsidP="006029A2">
            <w:pPr>
              <w:pStyle w:val="NoSpacing"/>
              <w:jc w:val="left"/>
              <w:rPr>
                <w:lang w:val="uk-UA"/>
                <w:rPrChange w:id="7533" w:author="Rodion" w:date="2019-12-09T02:09:00Z">
                  <w:rPr>
                    <w:lang w:val="uk-UA"/>
                  </w:rPr>
                </w:rPrChange>
              </w:rPr>
            </w:pPr>
            <w:r w:rsidRPr="00312974">
              <w:rPr>
                <w:lang w:val="uk-UA"/>
                <w:rPrChange w:id="7534" w:author="Rodion" w:date="2019-12-09T02:09:00Z">
                  <w:rPr>
                    <w:lang w:val="uk-UA"/>
                  </w:rPr>
                </w:rPrChange>
              </w:rPr>
              <w:t>Відсут</w:t>
            </w:r>
            <w:ins w:id="7535" w:author="Rodion" w:date="2019-12-08T22:22:00Z">
              <w:r w:rsidR="00660E7A" w:rsidRPr="00312974">
                <w:rPr>
                  <w:lang w:val="uk-UA"/>
                  <w:rPrChange w:id="7536" w:author="Rodion" w:date="2019-12-09T02:09:00Z">
                    <w:rPr>
                      <w:lang w:val="uk-UA"/>
                    </w:rPr>
                  </w:rPrChange>
                </w:rPr>
                <w:t>-</w:t>
              </w:r>
            </w:ins>
            <w:r w:rsidRPr="00312974">
              <w:rPr>
                <w:lang w:val="uk-UA"/>
                <w:rPrChange w:id="7537" w:author="Rodion" w:date="2019-12-09T02:09:00Z">
                  <w:rPr>
                    <w:lang w:val="uk-UA"/>
                  </w:rPr>
                </w:rPrChange>
              </w:rPr>
              <w:t>ня</w:t>
            </w:r>
          </w:p>
        </w:tc>
        <w:tc>
          <w:tcPr>
            <w:tcW w:w="1419" w:type="dxa"/>
            <w:tcPrChange w:id="7538" w:author="Rodion" w:date="2019-12-08T22:22:00Z">
              <w:tcPr>
                <w:tcW w:w="1419" w:type="dxa"/>
              </w:tcPr>
            </w:tcPrChange>
          </w:tcPr>
          <w:p w14:paraId="0ED78D7E" w14:textId="32380713" w:rsidR="006029A2" w:rsidRPr="00312974" w:rsidRDefault="006029A2" w:rsidP="006029A2">
            <w:pPr>
              <w:pStyle w:val="NoSpacing"/>
              <w:jc w:val="left"/>
              <w:rPr>
                <w:lang w:val="uk-UA"/>
                <w:rPrChange w:id="7539" w:author="Rodion" w:date="2019-12-09T02:09:00Z">
                  <w:rPr>
                    <w:lang w:val="uk-UA"/>
                  </w:rPr>
                </w:rPrChange>
              </w:rPr>
            </w:pPr>
            <w:r w:rsidRPr="00312974">
              <w:rPr>
                <w:lang w:val="uk-UA"/>
                <w:rPrChange w:id="7540" w:author="Rodion" w:date="2019-12-09T02:09:00Z">
                  <w:rPr>
                    <w:lang w:val="uk-UA"/>
                  </w:rPr>
                </w:rPrChange>
              </w:rPr>
              <w:t>Всі варіанти не можуть коректно працю</w:t>
            </w:r>
            <w:ins w:id="7541" w:author="Rodion" w:date="2019-12-08T22:22:00Z">
              <w:r w:rsidR="00660E7A" w:rsidRPr="00312974">
                <w:rPr>
                  <w:lang w:val="uk-UA"/>
                  <w:rPrChange w:id="7542" w:author="Rodion" w:date="2019-12-09T02:09:00Z">
                    <w:rPr>
                      <w:lang w:val="uk-UA"/>
                    </w:rPr>
                  </w:rPrChange>
                </w:rPr>
                <w:t>-</w:t>
              </w:r>
            </w:ins>
            <w:r w:rsidRPr="00312974">
              <w:rPr>
                <w:lang w:val="uk-UA"/>
                <w:rPrChange w:id="7543" w:author="Rodion" w:date="2019-12-09T02:09:00Z">
                  <w:rPr>
                    <w:lang w:val="uk-UA"/>
                  </w:rPr>
                </w:rPrChange>
              </w:rPr>
              <w:t>вати без доступу до Інтернету</w:t>
            </w:r>
          </w:p>
        </w:tc>
        <w:tc>
          <w:tcPr>
            <w:tcW w:w="1700" w:type="dxa"/>
            <w:tcPrChange w:id="7544" w:author="Rodion" w:date="2019-12-08T22:22:00Z">
              <w:tcPr>
                <w:tcW w:w="1700" w:type="dxa"/>
              </w:tcPr>
            </w:tcPrChange>
          </w:tcPr>
          <w:p w14:paraId="7E5BD98F" w14:textId="77777777" w:rsidR="006029A2" w:rsidRPr="00312974" w:rsidRDefault="006029A2" w:rsidP="006029A2">
            <w:pPr>
              <w:pStyle w:val="NoSpacing"/>
              <w:jc w:val="left"/>
              <w:rPr>
                <w:lang w:val="uk-UA"/>
                <w:rPrChange w:id="7545" w:author="Rodion" w:date="2019-12-09T02:09:00Z">
                  <w:rPr>
                    <w:lang w:val="uk-UA"/>
                  </w:rPr>
                </w:rPrChange>
              </w:rPr>
            </w:pPr>
            <w:r w:rsidRPr="00312974">
              <w:rPr>
                <w:lang w:val="uk-UA"/>
                <w:rPrChange w:id="7546" w:author="Rodion" w:date="2019-12-09T02:09:00Z">
                  <w:rPr>
                    <w:lang w:val="uk-UA"/>
                  </w:rPr>
                </w:rPrChange>
              </w:rPr>
              <w:t>До веб-застосунку можна отримати доступ з</w:t>
            </w:r>
            <w:del w:id="7547" w:author="Rodion" w:date="2019-12-08T22:22:00Z">
              <w:r w:rsidRPr="00312974" w:rsidDel="00660E7A">
                <w:rPr>
                  <w:lang w:val="uk-UA"/>
                  <w:rPrChange w:id="7548" w:author="Rodion" w:date="2019-12-09T02:09:00Z">
                    <w:rPr>
                      <w:lang w:val="uk-UA"/>
                    </w:rPr>
                  </w:rPrChange>
                </w:rPr>
                <w:delText>а</w:delText>
              </w:r>
            </w:del>
            <w:r w:rsidRPr="00312974">
              <w:rPr>
                <w:lang w:val="uk-UA"/>
                <w:rPrChange w:id="7549" w:author="Rodion" w:date="2019-12-09T02:09:00Z">
                  <w:rPr>
                    <w:lang w:val="uk-UA"/>
                  </w:rPr>
                </w:rPrChange>
              </w:rPr>
              <w:t xml:space="preserve"> більшого числа різних пристроїв (не тільки з мобільних платформ)</w:t>
            </w:r>
          </w:p>
        </w:tc>
      </w:tr>
      <w:tr w:rsidR="006029A2" w:rsidRPr="00312974" w14:paraId="7DCE5832" w14:textId="77777777" w:rsidTr="00660E7A">
        <w:tblPrEx>
          <w:tblW w:w="10485" w:type="dxa"/>
          <w:tblLayout w:type="fixed"/>
          <w:tblPrExChange w:id="7550" w:author="Rodion" w:date="2019-12-08T22:22:00Z">
            <w:tblPrEx>
              <w:tblW w:w="10485" w:type="dxa"/>
              <w:tblLayout w:type="fixed"/>
            </w:tblPrEx>
          </w:tblPrExChange>
        </w:tblPrEx>
        <w:tc>
          <w:tcPr>
            <w:tcW w:w="704" w:type="dxa"/>
            <w:tcPrChange w:id="7551" w:author="Rodion" w:date="2019-12-08T22:22:00Z">
              <w:tcPr>
                <w:tcW w:w="704" w:type="dxa"/>
              </w:tcPr>
            </w:tcPrChange>
          </w:tcPr>
          <w:p w14:paraId="007732B1" w14:textId="77777777" w:rsidR="006029A2" w:rsidRPr="00312974" w:rsidRDefault="006029A2" w:rsidP="006029A2">
            <w:pPr>
              <w:pStyle w:val="NoSpacing"/>
              <w:jc w:val="left"/>
              <w:rPr>
                <w:lang w:val="uk-UA"/>
                <w:rPrChange w:id="7552" w:author="Rodion" w:date="2019-12-09T02:09:00Z">
                  <w:rPr>
                    <w:lang w:val="uk-UA"/>
                  </w:rPr>
                </w:rPrChange>
              </w:rPr>
            </w:pPr>
            <w:r w:rsidRPr="00312974">
              <w:rPr>
                <w:lang w:val="uk-UA"/>
                <w:rPrChange w:id="7553" w:author="Rodion" w:date="2019-12-09T02:09:00Z">
                  <w:rPr>
                    <w:lang w:val="uk-UA"/>
                  </w:rPr>
                </w:rPrChange>
              </w:rPr>
              <w:t>2.</w:t>
            </w:r>
          </w:p>
        </w:tc>
        <w:tc>
          <w:tcPr>
            <w:tcW w:w="1701" w:type="dxa"/>
            <w:tcPrChange w:id="7554" w:author="Rodion" w:date="2019-12-08T22:22:00Z">
              <w:tcPr>
                <w:tcW w:w="1701" w:type="dxa"/>
              </w:tcPr>
            </w:tcPrChange>
          </w:tcPr>
          <w:p w14:paraId="77E07156" w14:textId="77777777" w:rsidR="006029A2" w:rsidRPr="00312974" w:rsidRDefault="006029A2" w:rsidP="006029A2">
            <w:pPr>
              <w:pStyle w:val="NoSpacing"/>
              <w:jc w:val="left"/>
              <w:rPr>
                <w:lang w:val="uk-UA"/>
                <w:rPrChange w:id="7555" w:author="Rodion" w:date="2019-12-09T02:09:00Z">
                  <w:rPr>
                    <w:lang w:val="uk-UA"/>
                  </w:rPr>
                </w:rPrChange>
              </w:rPr>
            </w:pPr>
            <w:r w:rsidRPr="00312974">
              <w:rPr>
                <w:lang w:val="uk-UA"/>
                <w:rPrChange w:id="7556" w:author="Rodion" w:date="2019-12-09T02:09:00Z">
                  <w:rPr>
                    <w:lang w:val="uk-UA"/>
                  </w:rPr>
                </w:rPrChange>
              </w:rPr>
              <w:t>Кінцева вартість продукту</w:t>
            </w:r>
          </w:p>
        </w:tc>
        <w:tc>
          <w:tcPr>
            <w:tcW w:w="1417" w:type="dxa"/>
            <w:tcPrChange w:id="7557" w:author="Rodion" w:date="2019-12-08T22:22:00Z">
              <w:tcPr>
                <w:tcW w:w="1417" w:type="dxa"/>
              </w:tcPr>
            </w:tcPrChange>
          </w:tcPr>
          <w:p w14:paraId="7868E38E" w14:textId="2A742E28" w:rsidR="006029A2" w:rsidRPr="00312974" w:rsidRDefault="006029A2" w:rsidP="006029A2">
            <w:pPr>
              <w:pStyle w:val="NoSpacing"/>
              <w:jc w:val="left"/>
              <w:rPr>
                <w:lang w:val="uk-UA"/>
                <w:rPrChange w:id="7558" w:author="Rodion" w:date="2019-12-09T02:09:00Z">
                  <w:rPr>
                    <w:lang w:val="uk-UA"/>
                  </w:rPr>
                </w:rPrChange>
              </w:rPr>
            </w:pPr>
            <w:r w:rsidRPr="00312974">
              <w:rPr>
                <w:lang w:val="uk-UA"/>
                <w:rPrChange w:id="7559" w:author="Rodion" w:date="2019-12-09T02:09:00Z">
                  <w:rPr>
                    <w:lang w:val="uk-UA"/>
                  </w:rPr>
                </w:rPrChange>
              </w:rPr>
              <w:t>Орієнтов</w:t>
            </w:r>
            <w:ins w:id="7560" w:author="Rodion" w:date="2019-12-08T22:23:00Z">
              <w:r w:rsidR="00660E7A" w:rsidRPr="00312974">
                <w:rPr>
                  <w:lang w:val="uk-UA"/>
                  <w:rPrChange w:id="7561" w:author="Rodion" w:date="2019-12-09T02:09:00Z">
                    <w:rPr>
                      <w:lang w:val="uk-UA"/>
                    </w:rPr>
                  </w:rPrChange>
                </w:rPr>
                <w:t>-</w:t>
              </w:r>
            </w:ins>
            <w:r w:rsidRPr="00312974">
              <w:rPr>
                <w:lang w:val="uk-UA"/>
                <w:rPrChange w:id="7562" w:author="Rodion" w:date="2019-12-09T02:09:00Z">
                  <w:rPr>
                    <w:lang w:val="uk-UA"/>
                  </w:rPr>
                </w:rPrChange>
              </w:rPr>
              <w:t>но 30$</w:t>
            </w:r>
          </w:p>
          <w:p w14:paraId="6AEEB8F1" w14:textId="77777777" w:rsidR="006029A2" w:rsidRPr="00312974" w:rsidRDefault="006029A2" w:rsidP="006029A2">
            <w:pPr>
              <w:pStyle w:val="NoSpacing"/>
              <w:jc w:val="left"/>
              <w:rPr>
                <w:lang w:val="uk-UA"/>
                <w:rPrChange w:id="7563" w:author="Rodion" w:date="2019-12-09T02:09:00Z">
                  <w:rPr>
                    <w:lang w:val="uk-UA"/>
                  </w:rPr>
                </w:rPrChange>
              </w:rPr>
            </w:pPr>
          </w:p>
        </w:tc>
        <w:tc>
          <w:tcPr>
            <w:tcW w:w="1276" w:type="dxa"/>
            <w:tcPrChange w:id="7564" w:author="Rodion" w:date="2019-12-08T22:22:00Z">
              <w:tcPr>
                <w:tcW w:w="1134" w:type="dxa"/>
              </w:tcPr>
            </w:tcPrChange>
          </w:tcPr>
          <w:p w14:paraId="6339E737" w14:textId="77777777" w:rsidR="006029A2" w:rsidRPr="00312974" w:rsidRDefault="006029A2" w:rsidP="006029A2">
            <w:pPr>
              <w:pStyle w:val="NoSpacing"/>
              <w:jc w:val="left"/>
              <w:rPr>
                <w:lang w:val="uk-UA"/>
                <w:rPrChange w:id="7565" w:author="Rodion" w:date="2019-12-09T02:09:00Z">
                  <w:rPr>
                    <w:lang w:val="uk-UA"/>
                  </w:rPr>
                </w:rPrChange>
              </w:rPr>
            </w:pPr>
            <w:r w:rsidRPr="00312974">
              <w:rPr>
                <w:lang w:val="uk-UA"/>
                <w:rPrChange w:id="7566" w:author="Rodion" w:date="2019-12-09T02:09:00Z">
                  <w:rPr>
                    <w:lang w:val="uk-UA"/>
                  </w:rPr>
                </w:rPrChange>
              </w:rPr>
              <w:t>149$</w:t>
            </w:r>
          </w:p>
        </w:tc>
        <w:tc>
          <w:tcPr>
            <w:tcW w:w="992" w:type="dxa"/>
            <w:tcPrChange w:id="7567" w:author="Rodion" w:date="2019-12-08T22:22:00Z">
              <w:tcPr>
                <w:tcW w:w="1134" w:type="dxa"/>
              </w:tcPr>
            </w:tcPrChange>
          </w:tcPr>
          <w:p w14:paraId="3F6817F3" w14:textId="77777777" w:rsidR="006029A2" w:rsidRPr="00312974" w:rsidRDefault="006029A2" w:rsidP="006029A2">
            <w:pPr>
              <w:pStyle w:val="NoSpacing"/>
              <w:jc w:val="left"/>
              <w:rPr>
                <w:lang w:val="uk-UA"/>
                <w:rPrChange w:id="7568" w:author="Rodion" w:date="2019-12-09T02:09:00Z">
                  <w:rPr>
                    <w:lang w:val="uk-UA"/>
                  </w:rPr>
                </w:rPrChange>
              </w:rPr>
            </w:pPr>
            <w:r w:rsidRPr="00312974">
              <w:rPr>
                <w:lang w:val="uk-UA"/>
                <w:rPrChange w:id="7569" w:author="Rodion" w:date="2019-12-09T02:09:00Z">
                  <w:rPr>
                    <w:lang w:val="uk-UA"/>
                  </w:rPr>
                </w:rPrChange>
              </w:rPr>
              <w:t>59$</w:t>
            </w:r>
          </w:p>
        </w:tc>
        <w:tc>
          <w:tcPr>
            <w:tcW w:w="1276" w:type="dxa"/>
            <w:tcPrChange w:id="7570" w:author="Rodion" w:date="2019-12-08T22:22:00Z">
              <w:tcPr>
                <w:tcW w:w="1276" w:type="dxa"/>
              </w:tcPr>
            </w:tcPrChange>
          </w:tcPr>
          <w:p w14:paraId="176B9F7E" w14:textId="0E9D2791" w:rsidR="006029A2" w:rsidRPr="00312974" w:rsidRDefault="006029A2" w:rsidP="006029A2">
            <w:pPr>
              <w:pStyle w:val="NoSpacing"/>
              <w:jc w:val="left"/>
              <w:rPr>
                <w:lang w:val="uk-UA"/>
                <w:rPrChange w:id="7571" w:author="Rodion" w:date="2019-12-09T02:09:00Z">
                  <w:rPr>
                    <w:lang w:val="uk-UA"/>
                  </w:rPr>
                </w:rPrChange>
              </w:rPr>
            </w:pPr>
            <w:r w:rsidRPr="00312974">
              <w:rPr>
                <w:lang w:val="uk-UA"/>
                <w:rPrChange w:id="7572" w:author="Rodion" w:date="2019-12-09T02:09:00Z">
                  <w:rPr>
                    <w:lang w:val="uk-UA"/>
                  </w:rPr>
                </w:rPrChange>
              </w:rPr>
              <w:t>Вико</w:t>
            </w:r>
            <w:ins w:id="7573" w:author="Rodion" w:date="2019-12-08T22:23:00Z">
              <w:r w:rsidR="00660E7A" w:rsidRPr="00312974">
                <w:rPr>
                  <w:lang w:val="uk-UA"/>
                  <w:rPrChange w:id="7574" w:author="Rodion" w:date="2019-12-09T02:09:00Z">
                    <w:rPr>
                      <w:lang w:val="uk-UA"/>
                    </w:rPr>
                  </w:rPrChange>
                </w:rPr>
                <w:t>-</w:t>
              </w:r>
            </w:ins>
            <w:r w:rsidRPr="00312974">
              <w:rPr>
                <w:lang w:val="uk-UA"/>
                <w:rPrChange w:id="7575" w:author="Rodion" w:date="2019-12-09T02:09:00Z">
                  <w:rPr>
                    <w:lang w:val="uk-UA"/>
                  </w:rPr>
                </w:rPrChange>
              </w:rPr>
              <w:t>ристо</w:t>
            </w:r>
            <w:ins w:id="7576" w:author="Rodion" w:date="2019-12-08T22:23:00Z">
              <w:r w:rsidR="00660E7A" w:rsidRPr="00312974">
                <w:rPr>
                  <w:lang w:val="uk-UA"/>
                  <w:rPrChange w:id="7577" w:author="Rodion" w:date="2019-12-09T02:09:00Z">
                    <w:rPr>
                      <w:lang w:val="uk-UA"/>
                    </w:rPr>
                  </w:rPrChange>
                </w:rPr>
                <w:t>-</w:t>
              </w:r>
            </w:ins>
            <w:r w:rsidRPr="00312974">
              <w:rPr>
                <w:lang w:val="uk-UA"/>
                <w:rPrChange w:id="7578" w:author="Rodion" w:date="2019-12-09T02:09:00Z">
                  <w:rPr>
                    <w:lang w:val="uk-UA"/>
                  </w:rPr>
                </w:rPrChange>
              </w:rPr>
              <w:t>вуються дешевші компо</w:t>
            </w:r>
            <w:ins w:id="7579" w:author="Rodion" w:date="2019-12-08T22:23:00Z">
              <w:r w:rsidR="00660E7A" w:rsidRPr="00312974">
                <w:rPr>
                  <w:lang w:val="uk-UA"/>
                  <w:rPrChange w:id="7580" w:author="Rodion" w:date="2019-12-09T02:09:00Z">
                    <w:rPr>
                      <w:lang w:val="uk-UA"/>
                    </w:rPr>
                  </w:rPrChange>
                </w:rPr>
                <w:t>-</w:t>
              </w:r>
            </w:ins>
            <w:r w:rsidRPr="00312974">
              <w:rPr>
                <w:lang w:val="uk-UA"/>
                <w:rPrChange w:id="7581" w:author="Rodion" w:date="2019-12-09T02:09:00Z">
                  <w:rPr>
                    <w:lang w:val="uk-UA"/>
                  </w:rPr>
                </w:rPrChange>
              </w:rPr>
              <w:t xml:space="preserve">ненти </w:t>
            </w:r>
          </w:p>
        </w:tc>
        <w:tc>
          <w:tcPr>
            <w:tcW w:w="1419" w:type="dxa"/>
            <w:tcPrChange w:id="7582" w:author="Rodion" w:date="2019-12-08T22:22:00Z">
              <w:tcPr>
                <w:tcW w:w="1419" w:type="dxa"/>
              </w:tcPr>
            </w:tcPrChange>
          </w:tcPr>
          <w:p w14:paraId="16D272ED" w14:textId="77777777" w:rsidR="006029A2" w:rsidRPr="00312974" w:rsidRDefault="006029A2" w:rsidP="006029A2">
            <w:pPr>
              <w:pStyle w:val="NoSpacing"/>
              <w:jc w:val="left"/>
              <w:rPr>
                <w:lang w:val="uk-UA"/>
                <w:rPrChange w:id="7583" w:author="Rodion" w:date="2019-12-09T02:09:00Z">
                  <w:rPr>
                    <w:lang w:val="uk-UA"/>
                  </w:rPr>
                </w:rPrChange>
              </w:rPr>
            </w:pPr>
            <w:r w:rsidRPr="00312974">
              <w:rPr>
                <w:lang w:val="uk-UA"/>
                <w:rPrChange w:id="7584" w:author="Rodion" w:date="2019-12-09T02:09:00Z">
                  <w:rPr>
                    <w:lang w:val="uk-UA"/>
                  </w:rPr>
                </w:rPrChange>
              </w:rPr>
              <w:t>Відсутня</w:t>
            </w:r>
          </w:p>
        </w:tc>
        <w:tc>
          <w:tcPr>
            <w:tcW w:w="1700" w:type="dxa"/>
            <w:tcPrChange w:id="7585" w:author="Rodion" w:date="2019-12-08T22:22:00Z">
              <w:tcPr>
                <w:tcW w:w="1700" w:type="dxa"/>
              </w:tcPr>
            </w:tcPrChange>
          </w:tcPr>
          <w:p w14:paraId="228FB2E2" w14:textId="3E03A67D" w:rsidR="006029A2" w:rsidRPr="00312974" w:rsidRDefault="006029A2" w:rsidP="006029A2">
            <w:pPr>
              <w:pStyle w:val="NoSpacing"/>
              <w:jc w:val="left"/>
              <w:rPr>
                <w:lang w:val="uk-UA"/>
                <w:rPrChange w:id="7586" w:author="Rodion" w:date="2019-12-09T02:09:00Z">
                  <w:rPr>
                    <w:lang w:val="uk-UA"/>
                  </w:rPr>
                </w:rPrChange>
              </w:rPr>
            </w:pPr>
            <w:r w:rsidRPr="00312974">
              <w:rPr>
                <w:lang w:val="uk-UA"/>
                <w:rPrChange w:id="7587" w:author="Rodion" w:date="2019-12-09T02:09:00Z">
                  <w:rPr>
                    <w:lang w:val="uk-UA"/>
                  </w:rPr>
                </w:rPrChange>
              </w:rPr>
              <w:t>Доступн</w:t>
            </w:r>
            <w:r w:rsidR="00C91726" w:rsidRPr="00312974">
              <w:rPr>
                <w:lang w:val="uk-UA"/>
                <w:rPrChange w:id="7588" w:author="Rodion" w:date="2019-12-09T02:09:00Z">
                  <w:rPr>
                    <w:lang w:val="uk-UA"/>
                  </w:rPr>
                </w:rPrChange>
              </w:rPr>
              <w:t xml:space="preserve">і для </w:t>
            </w:r>
            <w:r w:rsidRPr="00312974">
              <w:rPr>
                <w:lang w:val="uk-UA"/>
                <w:rPrChange w:id="7589" w:author="Rodion" w:date="2019-12-09T02:09:00Z">
                  <w:rPr>
                    <w:lang w:val="uk-UA"/>
                  </w:rPr>
                </w:rPrChange>
              </w:rPr>
              <w:t>більшої кількості користу</w:t>
            </w:r>
            <w:ins w:id="7590" w:author="Rodion" w:date="2019-12-08T22:23:00Z">
              <w:r w:rsidR="00660E7A" w:rsidRPr="00312974">
                <w:rPr>
                  <w:lang w:val="uk-UA"/>
                  <w:rPrChange w:id="7591" w:author="Rodion" w:date="2019-12-09T02:09:00Z">
                    <w:rPr>
                      <w:lang w:val="uk-UA"/>
                    </w:rPr>
                  </w:rPrChange>
                </w:rPr>
                <w:t>-</w:t>
              </w:r>
            </w:ins>
            <w:r w:rsidRPr="00312974">
              <w:rPr>
                <w:lang w:val="uk-UA"/>
                <w:rPrChange w:id="7592" w:author="Rodion" w:date="2019-12-09T02:09:00Z">
                  <w:rPr>
                    <w:lang w:val="uk-UA"/>
                  </w:rPr>
                </w:rPrChange>
              </w:rPr>
              <w:t>вачів</w:t>
            </w:r>
          </w:p>
        </w:tc>
      </w:tr>
    </w:tbl>
    <w:p w14:paraId="701A7D08" w14:textId="77777777" w:rsidR="006029A2" w:rsidRPr="00312974" w:rsidRDefault="006029A2" w:rsidP="006029A2">
      <w:pPr>
        <w:rPr>
          <w:rPrChange w:id="7593" w:author="Rodion" w:date="2019-12-09T02:09:00Z">
            <w:rPr/>
          </w:rPrChange>
        </w:rPr>
      </w:pPr>
    </w:p>
    <w:p w14:paraId="433B9A4F" w14:textId="77777777" w:rsidR="006029A2" w:rsidRPr="00312974" w:rsidRDefault="006029A2" w:rsidP="006029A2">
      <w:pPr>
        <w:spacing w:after="160" w:line="259" w:lineRule="auto"/>
        <w:ind w:firstLine="0"/>
        <w:jc w:val="left"/>
        <w:rPr>
          <w:rPrChange w:id="7594" w:author="Rodion" w:date="2019-12-09T02:09:00Z">
            <w:rPr/>
          </w:rPrChange>
        </w:rPr>
      </w:pPr>
      <w:r w:rsidRPr="00312974">
        <w:rPr>
          <w:rPrChange w:id="7595" w:author="Rodion" w:date="2019-12-09T02:09:00Z">
            <w:rPr/>
          </w:rPrChange>
        </w:rPr>
        <w:br w:type="page"/>
      </w:r>
    </w:p>
    <w:p w14:paraId="609BB305" w14:textId="59594117" w:rsidR="006029A2" w:rsidRPr="00312974" w:rsidRDefault="006029A2" w:rsidP="006029A2">
      <w:pPr>
        <w:rPr>
          <w:rPrChange w:id="7596" w:author="Rodion" w:date="2019-12-09T02:09:00Z">
            <w:rPr/>
          </w:rPrChange>
        </w:rPr>
      </w:pPr>
      <w:r w:rsidRPr="00312974">
        <w:rPr>
          <w:rPrChange w:id="7597" w:author="Rodion" w:date="2019-12-09T02:09:00Z">
            <w:rPr/>
          </w:rPrChange>
        </w:rPr>
        <w:lastRenderedPageBreak/>
        <w:t xml:space="preserve">Продовження </w:t>
      </w:r>
      <w:del w:id="7598" w:author="Rodion Kharabet" w:date="2019-12-06T03:54:00Z">
        <w:r w:rsidRPr="00312974" w:rsidDel="003969F0">
          <w:rPr>
            <w:rPrChange w:id="7599" w:author="Rodion" w:date="2019-12-09T02:09:00Z">
              <w:rPr/>
            </w:rPrChange>
          </w:rPr>
          <w:delText>таблиці 5.</w:delText>
        </w:r>
      </w:del>
      <w:ins w:id="7600" w:author="Rodion Kharabet" w:date="2019-12-06T03:54:00Z">
        <w:r w:rsidR="003969F0" w:rsidRPr="00312974">
          <w:rPr>
            <w:rPrChange w:id="7601" w:author="Rodion" w:date="2019-12-09T02:09:00Z">
              <w:rPr/>
            </w:rPrChange>
          </w:rPr>
          <w:t>таблиці 4.</w:t>
        </w:r>
      </w:ins>
      <w:r w:rsidRPr="00312974">
        <w:rPr>
          <w:rPrChange w:id="7602" w:author="Rodion" w:date="2019-12-09T02:09:00Z">
            <w:rPr/>
          </w:rPrChange>
        </w:rPr>
        <w:t>2</w:t>
      </w:r>
    </w:p>
    <w:tbl>
      <w:tblPr>
        <w:tblStyle w:val="TableGrid"/>
        <w:tblW w:w="10485" w:type="dxa"/>
        <w:tblLayout w:type="fixed"/>
        <w:tblLook w:val="04A0" w:firstRow="1" w:lastRow="0" w:firstColumn="1" w:lastColumn="0" w:noHBand="0" w:noVBand="1"/>
        <w:tblPrChange w:id="7603" w:author="Rodion" w:date="2019-12-08T22:25:00Z">
          <w:tblPr>
            <w:tblStyle w:val="TableGrid"/>
            <w:tblW w:w="10485" w:type="dxa"/>
            <w:tblLayout w:type="fixed"/>
            <w:tblLook w:val="04A0" w:firstRow="1" w:lastRow="0" w:firstColumn="1" w:lastColumn="0" w:noHBand="0" w:noVBand="1"/>
          </w:tblPr>
        </w:tblPrChange>
      </w:tblPr>
      <w:tblGrid>
        <w:gridCol w:w="703"/>
        <w:gridCol w:w="1700"/>
        <w:gridCol w:w="1418"/>
        <w:gridCol w:w="1277"/>
        <w:gridCol w:w="1276"/>
        <w:gridCol w:w="1559"/>
        <w:gridCol w:w="851"/>
        <w:gridCol w:w="1701"/>
        <w:tblGridChange w:id="7604">
          <w:tblGrid>
            <w:gridCol w:w="703"/>
            <w:gridCol w:w="1700"/>
            <w:gridCol w:w="1418"/>
            <w:gridCol w:w="1134"/>
            <w:gridCol w:w="1136"/>
            <w:gridCol w:w="1274"/>
            <w:gridCol w:w="1419"/>
            <w:gridCol w:w="1701"/>
          </w:tblGrid>
        </w:tblGridChange>
      </w:tblGrid>
      <w:tr w:rsidR="006029A2" w:rsidRPr="00312974" w14:paraId="30F05AA6" w14:textId="77777777" w:rsidTr="004E0413">
        <w:trPr>
          <w:trHeight w:val="429"/>
          <w:trPrChange w:id="7605" w:author="Rodion" w:date="2019-12-08T22:25:00Z">
            <w:trPr>
              <w:trHeight w:val="429"/>
            </w:trPr>
          </w:trPrChange>
        </w:trPr>
        <w:tc>
          <w:tcPr>
            <w:tcW w:w="703" w:type="dxa"/>
            <w:tcPrChange w:id="7606" w:author="Rodion" w:date="2019-12-08T22:25:00Z">
              <w:tcPr>
                <w:tcW w:w="703" w:type="dxa"/>
              </w:tcPr>
            </w:tcPrChange>
          </w:tcPr>
          <w:p w14:paraId="502FBD5A" w14:textId="77777777" w:rsidR="006029A2" w:rsidRPr="00312974" w:rsidRDefault="006029A2" w:rsidP="006029A2">
            <w:pPr>
              <w:pStyle w:val="NoSpacing"/>
              <w:jc w:val="left"/>
              <w:rPr>
                <w:lang w:val="uk-UA"/>
                <w:rPrChange w:id="7607" w:author="Rodion" w:date="2019-12-09T02:09:00Z">
                  <w:rPr>
                    <w:lang w:val="uk-UA"/>
                  </w:rPr>
                </w:rPrChange>
              </w:rPr>
            </w:pPr>
            <w:r w:rsidRPr="00312974">
              <w:rPr>
                <w:lang w:val="uk-UA"/>
                <w:rPrChange w:id="7608" w:author="Rodion" w:date="2019-12-09T02:09:00Z">
                  <w:rPr>
                    <w:lang w:val="uk-UA"/>
                  </w:rPr>
                </w:rPrChange>
              </w:rPr>
              <w:t>1</w:t>
            </w:r>
          </w:p>
        </w:tc>
        <w:tc>
          <w:tcPr>
            <w:tcW w:w="1700" w:type="dxa"/>
            <w:tcPrChange w:id="7609" w:author="Rodion" w:date="2019-12-08T22:25:00Z">
              <w:tcPr>
                <w:tcW w:w="1700" w:type="dxa"/>
              </w:tcPr>
            </w:tcPrChange>
          </w:tcPr>
          <w:p w14:paraId="52800D2C" w14:textId="77777777" w:rsidR="006029A2" w:rsidRPr="00312974" w:rsidRDefault="006029A2" w:rsidP="006029A2">
            <w:pPr>
              <w:pStyle w:val="NoSpacing"/>
              <w:jc w:val="left"/>
              <w:rPr>
                <w:lang w:val="uk-UA"/>
                <w:rPrChange w:id="7610" w:author="Rodion" w:date="2019-12-09T02:09:00Z">
                  <w:rPr>
                    <w:lang w:val="uk-UA"/>
                  </w:rPr>
                </w:rPrChange>
              </w:rPr>
            </w:pPr>
            <w:r w:rsidRPr="00312974">
              <w:rPr>
                <w:lang w:val="uk-UA"/>
                <w:rPrChange w:id="7611" w:author="Rodion" w:date="2019-12-09T02:09:00Z">
                  <w:rPr>
                    <w:lang w:val="uk-UA"/>
                  </w:rPr>
                </w:rPrChange>
              </w:rPr>
              <w:t>2</w:t>
            </w:r>
          </w:p>
        </w:tc>
        <w:tc>
          <w:tcPr>
            <w:tcW w:w="1418" w:type="dxa"/>
            <w:tcPrChange w:id="7612" w:author="Rodion" w:date="2019-12-08T22:25:00Z">
              <w:tcPr>
                <w:tcW w:w="1418" w:type="dxa"/>
              </w:tcPr>
            </w:tcPrChange>
          </w:tcPr>
          <w:p w14:paraId="158624E8" w14:textId="77777777" w:rsidR="006029A2" w:rsidRPr="00312974" w:rsidRDefault="006029A2" w:rsidP="006029A2">
            <w:pPr>
              <w:pStyle w:val="NoSpacing"/>
              <w:jc w:val="left"/>
              <w:rPr>
                <w:lang w:val="uk-UA"/>
                <w:rPrChange w:id="7613" w:author="Rodion" w:date="2019-12-09T02:09:00Z">
                  <w:rPr>
                    <w:lang w:val="uk-UA"/>
                  </w:rPr>
                </w:rPrChange>
              </w:rPr>
            </w:pPr>
            <w:r w:rsidRPr="00312974">
              <w:rPr>
                <w:lang w:val="uk-UA"/>
                <w:rPrChange w:id="7614" w:author="Rodion" w:date="2019-12-09T02:09:00Z">
                  <w:rPr>
                    <w:lang w:val="uk-UA"/>
                  </w:rPr>
                </w:rPrChange>
              </w:rPr>
              <w:t>3а</w:t>
            </w:r>
          </w:p>
        </w:tc>
        <w:tc>
          <w:tcPr>
            <w:tcW w:w="1277" w:type="dxa"/>
            <w:tcPrChange w:id="7615" w:author="Rodion" w:date="2019-12-08T22:25:00Z">
              <w:tcPr>
                <w:tcW w:w="1134" w:type="dxa"/>
              </w:tcPr>
            </w:tcPrChange>
          </w:tcPr>
          <w:p w14:paraId="56429C8A" w14:textId="77777777" w:rsidR="006029A2" w:rsidRPr="00312974" w:rsidRDefault="006029A2" w:rsidP="006029A2">
            <w:pPr>
              <w:pStyle w:val="NoSpacing"/>
              <w:jc w:val="left"/>
              <w:rPr>
                <w:lang w:val="uk-UA"/>
                <w:rPrChange w:id="7616" w:author="Rodion" w:date="2019-12-09T02:09:00Z">
                  <w:rPr>
                    <w:lang w:val="uk-UA"/>
                  </w:rPr>
                </w:rPrChange>
              </w:rPr>
            </w:pPr>
            <w:r w:rsidRPr="00312974">
              <w:rPr>
                <w:lang w:val="uk-UA"/>
                <w:rPrChange w:id="7617" w:author="Rodion" w:date="2019-12-09T02:09:00Z">
                  <w:rPr>
                    <w:lang w:val="uk-UA"/>
                  </w:rPr>
                </w:rPrChange>
              </w:rPr>
              <w:t>3б</w:t>
            </w:r>
          </w:p>
        </w:tc>
        <w:tc>
          <w:tcPr>
            <w:tcW w:w="1276" w:type="dxa"/>
            <w:tcPrChange w:id="7618" w:author="Rodion" w:date="2019-12-08T22:25:00Z">
              <w:tcPr>
                <w:tcW w:w="1136" w:type="dxa"/>
              </w:tcPr>
            </w:tcPrChange>
          </w:tcPr>
          <w:p w14:paraId="547C462E" w14:textId="77777777" w:rsidR="006029A2" w:rsidRPr="00312974" w:rsidRDefault="006029A2" w:rsidP="006029A2">
            <w:pPr>
              <w:pStyle w:val="NoSpacing"/>
              <w:jc w:val="left"/>
              <w:rPr>
                <w:lang w:val="uk-UA"/>
                <w:rPrChange w:id="7619" w:author="Rodion" w:date="2019-12-09T02:09:00Z">
                  <w:rPr>
                    <w:lang w:val="uk-UA"/>
                  </w:rPr>
                </w:rPrChange>
              </w:rPr>
            </w:pPr>
            <w:r w:rsidRPr="00312974">
              <w:rPr>
                <w:lang w:val="uk-UA"/>
                <w:rPrChange w:id="7620" w:author="Rodion" w:date="2019-12-09T02:09:00Z">
                  <w:rPr>
                    <w:lang w:val="uk-UA"/>
                  </w:rPr>
                </w:rPrChange>
              </w:rPr>
              <w:t>3в</w:t>
            </w:r>
          </w:p>
        </w:tc>
        <w:tc>
          <w:tcPr>
            <w:tcW w:w="1559" w:type="dxa"/>
            <w:tcPrChange w:id="7621" w:author="Rodion" w:date="2019-12-08T22:25:00Z">
              <w:tcPr>
                <w:tcW w:w="1274" w:type="dxa"/>
              </w:tcPr>
            </w:tcPrChange>
          </w:tcPr>
          <w:p w14:paraId="3E9D29B4" w14:textId="77777777" w:rsidR="006029A2" w:rsidRPr="00312974" w:rsidRDefault="006029A2" w:rsidP="006029A2">
            <w:pPr>
              <w:pStyle w:val="NoSpacing"/>
              <w:jc w:val="left"/>
              <w:rPr>
                <w:lang w:val="uk-UA"/>
                <w:rPrChange w:id="7622" w:author="Rodion" w:date="2019-12-09T02:09:00Z">
                  <w:rPr>
                    <w:lang w:val="uk-UA"/>
                  </w:rPr>
                </w:rPrChange>
              </w:rPr>
            </w:pPr>
            <w:r w:rsidRPr="00312974">
              <w:rPr>
                <w:lang w:val="uk-UA"/>
                <w:rPrChange w:id="7623" w:author="Rodion" w:date="2019-12-09T02:09:00Z">
                  <w:rPr>
                    <w:lang w:val="uk-UA"/>
                  </w:rPr>
                </w:rPrChange>
              </w:rPr>
              <w:t>4</w:t>
            </w:r>
          </w:p>
        </w:tc>
        <w:tc>
          <w:tcPr>
            <w:tcW w:w="851" w:type="dxa"/>
            <w:tcPrChange w:id="7624" w:author="Rodion" w:date="2019-12-08T22:25:00Z">
              <w:tcPr>
                <w:tcW w:w="1419" w:type="dxa"/>
              </w:tcPr>
            </w:tcPrChange>
          </w:tcPr>
          <w:p w14:paraId="2E55B3CF" w14:textId="77777777" w:rsidR="006029A2" w:rsidRPr="00312974" w:rsidRDefault="006029A2" w:rsidP="006029A2">
            <w:pPr>
              <w:pStyle w:val="NoSpacing"/>
              <w:jc w:val="left"/>
              <w:rPr>
                <w:lang w:val="uk-UA"/>
                <w:rPrChange w:id="7625" w:author="Rodion" w:date="2019-12-09T02:09:00Z">
                  <w:rPr>
                    <w:lang w:val="uk-UA"/>
                  </w:rPr>
                </w:rPrChange>
              </w:rPr>
            </w:pPr>
            <w:r w:rsidRPr="00312974">
              <w:rPr>
                <w:lang w:val="uk-UA"/>
                <w:rPrChange w:id="7626" w:author="Rodion" w:date="2019-12-09T02:09:00Z">
                  <w:rPr>
                    <w:lang w:val="uk-UA"/>
                  </w:rPr>
                </w:rPrChange>
              </w:rPr>
              <w:t>5</w:t>
            </w:r>
          </w:p>
        </w:tc>
        <w:tc>
          <w:tcPr>
            <w:tcW w:w="1701" w:type="dxa"/>
            <w:tcPrChange w:id="7627" w:author="Rodion" w:date="2019-12-08T22:25:00Z">
              <w:tcPr>
                <w:tcW w:w="1701" w:type="dxa"/>
              </w:tcPr>
            </w:tcPrChange>
          </w:tcPr>
          <w:p w14:paraId="28DFE8BD" w14:textId="77777777" w:rsidR="006029A2" w:rsidRPr="00312974" w:rsidRDefault="006029A2" w:rsidP="006029A2">
            <w:pPr>
              <w:pStyle w:val="NoSpacing"/>
              <w:jc w:val="left"/>
              <w:rPr>
                <w:lang w:val="uk-UA"/>
                <w:rPrChange w:id="7628" w:author="Rodion" w:date="2019-12-09T02:09:00Z">
                  <w:rPr>
                    <w:lang w:val="uk-UA"/>
                  </w:rPr>
                </w:rPrChange>
              </w:rPr>
            </w:pPr>
            <w:r w:rsidRPr="00312974">
              <w:rPr>
                <w:lang w:val="uk-UA"/>
                <w:rPrChange w:id="7629" w:author="Rodion" w:date="2019-12-09T02:09:00Z">
                  <w:rPr>
                    <w:lang w:val="uk-UA"/>
                  </w:rPr>
                </w:rPrChange>
              </w:rPr>
              <w:t>6</w:t>
            </w:r>
          </w:p>
        </w:tc>
      </w:tr>
      <w:tr w:rsidR="006029A2" w:rsidRPr="00312974" w14:paraId="66FF8707" w14:textId="77777777" w:rsidTr="004E0413">
        <w:trPr>
          <w:trHeight w:val="1571"/>
          <w:trPrChange w:id="7630" w:author="Rodion" w:date="2019-12-08T22:25:00Z">
            <w:trPr>
              <w:trHeight w:val="1571"/>
            </w:trPr>
          </w:trPrChange>
        </w:trPr>
        <w:tc>
          <w:tcPr>
            <w:tcW w:w="703" w:type="dxa"/>
            <w:tcBorders>
              <w:bottom w:val="single" w:sz="4" w:space="0" w:color="auto"/>
            </w:tcBorders>
            <w:tcPrChange w:id="7631" w:author="Rodion" w:date="2019-12-08T22:25:00Z">
              <w:tcPr>
                <w:tcW w:w="703" w:type="dxa"/>
                <w:tcBorders>
                  <w:bottom w:val="single" w:sz="4" w:space="0" w:color="auto"/>
                </w:tcBorders>
              </w:tcPr>
            </w:tcPrChange>
          </w:tcPr>
          <w:p w14:paraId="0FD270CB" w14:textId="77777777" w:rsidR="006029A2" w:rsidRPr="00312974" w:rsidRDefault="006029A2" w:rsidP="006029A2">
            <w:pPr>
              <w:pStyle w:val="NoSpacing"/>
              <w:jc w:val="left"/>
              <w:rPr>
                <w:lang w:val="uk-UA"/>
                <w:rPrChange w:id="7632" w:author="Rodion" w:date="2019-12-09T02:09:00Z">
                  <w:rPr>
                    <w:lang w:val="uk-UA"/>
                  </w:rPr>
                </w:rPrChange>
              </w:rPr>
            </w:pPr>
            <w:r w:rsidRPr="00312974">
              <w:rPr>
                <w:lang w:val="uk-UA"/>
                <w:rPrChange w:id="7633" w:author="Rodion" w:date="2019-12-09T02:09:00Z">
                  <w:rPr>
                    <w:lang w:val="uk-UA"/>
                  </w:rPr>
                </w:rPrChange>
              </w:rPr>
              <w:t>3.</w:t>
            </w:r>
          </w:p>
        </w:tc>
        <w:tc>
          <w:tcPr>
            <w:tcW w:w="1700" w:type="dxa"/>
            <w:tcBorders>
              <w:bottom w:val="single" w:sz="4" w:space="0" w:color="auto"/>
            </w:tcBorders>
            <w:tcPrChange w:id="7634" w:author="Rodion" w:date="2019-12-08T22:25:00Z">
              <w:tcPr>
                <w:tcW w:w="1700" w:type="dxa"/>
                <w:tcBorders>
                  <w:bottom w:val="single" w:sz="4" w:space="0" w:color="auto"/>
                </w:tcBorders>
              </w:tcPr>
            </w:tcPrChange>
          </w:tcPr>
          <w:p w14:paraId="173DD119" w14:textId="2D16E7D2" w:rsidR="006029A2" w:rsidRPr="00312974" w:rsidRDefault="006029A2" w:rsidP="006029A2">
            <w:pPr>
              <w:pStyle w:val="NoSpacing"/>
              <w:jc w:val="left"/>
              <w:rPr>
                <w:lang w:val="uk-UA"/>
                <w:rPrChange w:id="7635" w:author="Rodion" w:date="2019-12-09T02:09:00Z">
                  <w:rPr>
                    <w:lang w:val="uk-UA"/>
                  </w:rPr>
                </w:rPrChange>
              </w:rPr>
            </w:pPr>
            <w:r w:rsidRPr="00312974">
              <w:rPr>
                <w:lang w:val="uk-UA"/>
                <w:rPrChange w:id="7636" w:author="Rodion" w:date="2019-12-09T02:09:00Z">
                  <w:rPr>
                    <w:lang w:val="uk-UA"/>
                  </w:rPr>
                </w:rPrChange>
              </w:rPr>
              <w:t>Засіб ідентифі</w:t>
            </w:r>
            <w:ins w:id="7637" w:author="Rodion" w:date="2019-12-08T22:24:00Z">
              <w:r w:rsidR="00660E7A" w:rsidRPr="00312974">
                <w:rPr>
                  <w:lang w:val="uk-UA"/>
                  <w:rPrChange w:id="7638" w:author="Rodion" w:date="2019-12-09T02:09:00Z">
                    <w:rPr>
                      <w:lang w:val="uk-UA"/>
                    </w:rPr>
                  </w:rPrChange>
                </w:rPr>
                <w:t>-</w:t>
              </w:r>
            </w:ins>
            <w:r w:rsidRPr="00312974">
              <w:rPr>
                <w:lang w:val="uk-UA"/>
                <w:rPrChange w:id="7639" w:author="Rodion" w:date="2019-12-09T02:09:00Z">
                  <w:rPr>
                    <w:lang w:val="uk-UA"/>
                  </w:rPr>
                </w:rPrChange>
              </w:rPr>
              <w:t>кації товару</w:t>
            </w:r>
          </w:p>
        </w:tc>
        <w:tc>
          <w:tcPr>
            <w:tcW w:w="1418" w:type="dxa"/>
            <w:tcBorders>
              <w:bottom w:val="single" w:sz="4" w:space="0" w:color="auto"/>
            </w:tcBorders>
            <w:tcPrChange w:id="7640" w:author="Rodion" w:date="2019-12-08T22:25:00Z">
              <w:tcPr>
                <w:tcW w:w="1418" w:type="dxa"/>
                <w:tcBorders>
                  <w:bottom w:val="single" w:sz="4" w:space="0" w:color="auto"/>
                </w:tcBorders>
              </w:tcPr>
            </w:tcPrChange>
          </w:tcPr>
          <w:p w14:paraId="398B6C25" w14:textId="35846BB4" w:rsidR="006029A2" w:rsidRPr="00312974" w:rsidRDefault="006029A2" w:rsidP="006029A2">
            <w:pPr>
              <w:pStyle w:val="NoSpacing"/>
              <w:jc w:val="left"/>
              <w:rPr>
                <w:lang w:val="uk-UA"/>
                <w:rPrChange w:id="7641" w:author="Rodion" w:date="2019-12-09T02:09:00Z">
                  <w:rPr>
                    <w:lang w:val="uk-UA"/>
                  </w:rPr>
                </w:rPrChange>
              </w:rPr>
            </w:pPr>
            <w:r w:rsidRPr="00312974">
              <w:rPr>
                <w:lang w:val="uk-UA"/>
                <w:rPrChange w:id="7642" w:author="Rodion" w:date="2019-12-09T02:09:00Z">
                  <w:rPr>
                    <w:lang w:val="uk-UA"/>
                  </w:rPr>
                </w:rPrChange>
              </w:rPr>
              <w:t xml:space="preserve">Штрих-код, </w:t>
            </w:r>
            <w:del w:id="7643" w:author="Rodion" w:date="2019-12-05T23:59:00Z">
              <w:r w:rsidRPr="00312974" w:rsidDel="00AB0F99">
                <w:rPr>
                  <w:lang w:val="uk-UA"/>
                  <w:rPrChange w:id="7644" w:author="Rodion" w:date="2019-12-09T02:09:00Z">
                    <w:rPr>
                      <w:lang w:val="uk-UA"/>
                    </w:rPr>
                  </w:rPrChange>
                </w:rPr>
                <w:delText>RFID мітка</w:delText>
              </w:r>
            </w:del>
            <w:ins w:id="7645" w:author="Rodion" w:date="2019-12-05T23:59:00Z">
              <w:r w:rsidR="00AB0F99" w:rsidRPr="00312974">
                <w:rPr>
                  <w:lang w:val="uk-UA"/>
                  <w:rPrChange w:id="7646" w:author="Rodion" w:date="2019-12-09T02:09:00Z">
                    <w:rPr>
                      <w:lang w:val="uk-UA"/>
                    </w:rPr>
                  </w:rPrChange>
                </w:rPr>
                <w:t>RFID-мітка</w:t>
              </w:r>
            </w:ins>
            <w:r w:rsidRPr="00312974">
              <w:rPr>
                <w:lang w:val="uk-UA"/>
                <w:rPrChange w:id="7647" w:author="Rodion" w:date="2019-12-09T02:09:00Z">
                  <w:rPr>
                    <w:lang w:val="uk-UA"/>
                  </w:rPr>
                </w:rPrChange>
              </w:rPr>
              <w:t>, голос людини</w:t>
            </w:r>
          </w:p>
        </w:tc>
        <w:tc>
          <w:tcPr>
            <w:tcW w:w="1277" w:type="dxa"/>
            <w:tcBorders>
              <w:bottom w:val="single" w:sz="4" w:space="0" w:color="auto"/>
            </w:tcBorders>
            <w:tcPrChange w:id="7648" w:author="Rodion" w:date="2019-12-08T22:25:00Z">
              <w:tcPr>
                <w:tcW w:w="1134" w:type="dxa"/>
                <w:tcBorders>
                  <w:bottom w:val="single" w:sz="4" w:space="0" w:color="auto"/>
                </w:tcBorders>
              </w:tcPr>
            </w:tcPrChange>
          </w:tcPr>
          <w:p w14:paraId="34C0ACE5" w14:textId="62C83808" w:rsidR="006029A2" w:rsidRPr="00312974" w:rsidRDefault="006029A2" w:rsidP="006029A2">
            <w:pPr>
              <w:pStyle w:val="NoSpacing"/>
              <w:jc w:val="left"/>
              <w:rPr>
                <w:lang w:val="uk-UA"/>
                <w:rPrChange w:id="7649" w:author="Rodion" w:date="2019-12-09T02:09:00Z">
                  <w:rPr>
                    <w:lang w:val="uk-UA"/>
                  </w:rPr>
                </w:rPrChange>
              </w:rPr>
            </w:pPr>
            <w:r w:rsidRPr="00312974">
              <w:rPr>
                <w:lang w:val="uk-UA"/>
                <w:rPrChange w:id="7650" w:author="Rodion" w:date="2019-12-09T02:09:00Z">
                  <w:rPr>
                    <w:lang w:val="uk-UA"/>
                  </w:rPr>
                </w:rPrChange>
              </w:rPr>
              <w:t>Штри</w:t>
            </w:r>
            <w:ins w:id="7651" w:author="Rodion" w:date="2019-12-08T22:24:00Z">
              <w:r w:rsidR="00660E7A" w:rsidRPr="00312974">
                <w:rPr>
                  <w:lang w:val="uk-UA"/>
                  <w:rPrChange w:id="7652" w:author="Rodion" w:date="2019-12-09T02:09:00Z">
                    <w:rPr>
                      <w:lang w:val="uk-UA"/>
                    </w:rPr>
                  </w:rPrChange>
                </w:rPr>
                <w:t>х</w:t>
              </w:r>
            </w:ins>
            <w:del w:id="7653" w:author="Rodion" w:date="2019-12-08T22:24:00Z">
              <w:r w:rsidRPr="00312974" w:rsidDel="00660E7A">
                <w:rPr>
                  <w:lang w:val="uk-UA"/>
                  <w:rPrChange w:id="7654" w:author="Rodion" w:date="2019-12-09T02:09:00Z">
                    <w:rPr>
                      <w:lang w:val="uk-UA"/>
                    </w:rPr>
                  </w:rPrChange>
                </w:rPr>
                <w:delText>х</w:delText>
              </w:r>
            </w:del>
            <w:r w:rsidRPr="00312974">
              <w:rPr>
                <w:lang w:val="uk-UA"/>
                <w:rPrChange w:id="7655" w:author="Rodion" w:date="2019-12-09T02:09:00Z">
                  <w:rPr>
                    <w:lang w:val="uk-UA"/>
                  </w:rPr>
                </w:rPrChange>
              </w:rPr>
              <w:t>-код, голос людини</w:t>
            </w:r>
          </w:p>
        </w:tc>
        <w:tc>
          <w:tcPr>
            <w:tcW w:w="1276" w:type="dxa"/>
            <w:tcBorders>
              <w:bottom w:val="single" w:sz="4" w:space="0" w:color="auto"/>
            </w:tcBorders>
            <w:tcPrChange w:id="7656" w:author="Rodion" w:date="2019-12-08T22:25:00Z">
              <w:tcPr>
                <w:tcW w:w="1136" w:type="dxa"/>
                <w:tcBorders>
                  <w:bottom w:val="single" w:sz="4" w:space="0" w:color="auto"/>
                </w:tcBorders>
              </w:tcPr>
            </w:tcPrChange>
          </w:tcPr>
          <w:p w14:paraId="5EB5A4C8" w14:textId="77777777" w:rsidR="006029A2" w:rsidRPr="00312974" w:rsidRDefault="006029A2" w:rsidP="006029A2">
            <w:pPr>
              <w:pStyle w:val="NoSpacing"/>
              <w:jc w:val="left"/>
              <w:rPr>
                <w:lang w:val="uk-UA"/>
                <w:rPrChange w:id="7657" w:author="Rodion" w:date="2019-12-09T02:09:00Z">
                  <w:rPr>
                    <w:lang w:val="uk-UA"/>
                  </w:rPr>
                </w:rPrChange>
              </w:rPr>
            </w:pPr>
            <w:r w:rsidRPr="00312974">
              <w:rPr>
                <w:lang w:val="uk-UA"/>
                <w:rPrChange w:id="7658" w:author="Rodion" w:date="2019-12-09T02:09:00Z">
                  <w:rPr>
                    <w:lang w:val="uk-UA"/>
                  </w:rPr>
                </w:rPrChange>
              </w:rPr>
              <w:t>Штрих-код, голос людини</w:t>
            </w:r>
          </w:p>
        </w:tc>
        <w:tc>
          <w:tcPr>
            <w:tcW w:w="1559" w:type="dxa"/>
            <w:tcBorders>
              <w:bottom w:val="single" w:sz="4" w:space="0" w:color="auto"/>
            </w:tcBorders>
            <w:tcPrChange w:id="7659" w:author="Rodion" w:date="2019-12-08T22:25:00Z">
              <w:tcPr>
                <w:tcW w:w="1274" w:type="dxa"/>
                <w:tcBorders>
                  <w:bottom w:val="single" w:sz="4" w:space="0" w:color="auto"/>
                </w:tcBorders>
              </w:tcPr>
            </w:tcPrChange>
          </w:tcPr>
          <w:p w14:paraId="797F7374" w14:textId="77777777" w:rsidR="006029A2" w:rsidRPr="00312974" w:rsidRDefault="006029A2" w:rsidP="006029A2">
            <w:pPr>
              <w:pStyle w:val="NoSpacing"/>
              <w:jc w:val="left"/>
              <w:rPr>
                <w:lang w:val="uk-UA"/>
                <w:rPrChange w:id="7660" w:author="Rodion" w:date="2019-12-09T02:09:00Z">
                  <w:rPr>
                    <w:lang w:val="uk-UA"/>
                  </w:rPr>
                </w:rPrChange>
              </w:rPr>
            </w:pPr>
            <w:r w:rsidRPr="00312974">
              <w:rPr>
                <w:lang w:val="uk-UA"/>
                <w:rPrChange w:id="7661" w:author="Rodion" w:date="2019-12-09T02:09:00Z">
                  <w:rPr>
                    <w:lang w:val="uk-UA"/>
                  </w:rPr>
                </w:rPrChange>
              </w:rPr>
              <w:t xml:space="preserve">Необхідно розмістити більше ніж один апаратний пристрій </w:t>
            </w:r>
          </w:p>
        </w:tc>
        <w:tc>
          <w:tcPr>
            <w:tcW w:w="851" w:type="dxa"/>
            <w:tcBorders>
              <w:bottom w:val="single" w:sz="4" w:space="0" w:color="auto"/>
            </w:tcBorders>
            <w:tcPrChange w:id="7662" w:author="Rodion" w:date="2019-12-08T22:25:00Z">
              <w:tcPr>
                <w:tcW w:w="1419" w:type="dxa"/>
                <w:tcBorders>
                  <w:bottom w:val="single" w:sz="4" w:space="0" w:color="auto"/>
                </w:tcBorders>
              </w:tcPr>
            </w:tcPrChange>
          </w:tcPr>
          <w:p w14:paraId="297D3170" w14:textId="77777777" w:rsidR="006029A2" w:rsidRPr="00312974" w:rsidRDefault="006029A2" w:rsidP="006029A2">
            <w:pPr>
              <w:pStyle w:val="NoSpacing"/>
              <w:jc w:val="left"/>
              <w:rPr>
                <w:lang w:val="uk-UA"/>
                <w:rPrChange w:id="7663" w:author="Rodion" w:date="2019-12-09T02:09:00Z">
                  <w:rPr>
                    <w:lang w:val="uk-UA"/>
                  </w:rPr>
                </w:rPrChange>
              </w:rPr>
            </w:pPr>
          </w:p>
        </w:tc>
        <w:tc>
          <w:tcPr>
            <w:tcW w:w="1701" w:type="dxa"/>
            <w:tcBorders>
              <w:bottom w:val="single" w:sz="4" w:space="0" w:color="auto"/>
            </w:tcBorders>
            <w:tcPrChange w:id="7664" w:author="Rodion" w:date="2019-12-08T22:25:00Z">
              <w:tcPr>
                <w:tcW w:w="1701" w:type="dxa"/>
                <w:tcBorders>
                  <w:bottom w:val="single" w:sz="4" w:space="0" w:color="auto"/>
                </w:tcBorders>
              </w:tcPr>
            </w:tcPrChange>
          </w:tcPr>
          <w:p w14:paraId="42DE58C0" w14:textId="2866CE4B" w:rsidR="006029A2" w:rsidRPr="00312974" w:rsidRDefault="006029A2" w:rsidP="006029A2">
            <w:pPr>
              <w:pStyle w:val="NoSpacing"/>
              <w:jc w:val="left"/>
              <w:rPr>
                <w:lang w:val="uk-UA"/>
                <w:rPrChange w:id="7665" w:author="Rodion" w:date="2019-12-09T02:09:00Z">
                  <w:rPr>
                    <w:lang w:val="uk-UA"/>
                  </w:rPr>
                </w:rPrChange>
              </w:rPr>
            </w:pPr>
            <w:r w:rsidRPr="00312974">
              <w:rPr>
                <w:lang w:val="uk-UA"/>
                <w:rPrChange w:id="7666" w:author="Rodion" w:date="2019-12-09T02:09:00Z">
                  <w:rPr>
                    <w:lang w:val="uk-UA"/>
                  </w:rPr>
                </w:rPrChange>
              </w:rPr>
              <w:t>Викорис</w:t>
            </w:r>
            <w:ins w:id="7667" w:author="Rodion" w:date="2019-12-08T22:25:00Z">
              <w:r w:rsidR="004E0413" w:rsidRPr="00312974">
                <w:rPr>
                  <w:lang w:val="uk-UA"/>
                  <w:rPrChange w:id="7668" w:author="Rodion" w:date="2019-12-09T02:09:00Z">
                    <w:rPr>
                      <w:lang w:val="uk-UA"/>
                    </w:rPr>
                  </w:rPrChange>
                </w:rPr>
                <w:t>-</w:t>
              </w:r>
            </w:ins>
            <w:r w:rsidRPr="00312974">
              <w:rPr>
                <w:lang w:val="uk-UA"/>
                <w:rPrChange w:id="7669" w:author="Rodion" w:date="2019-12-09T02:09:00Z">
                  <w:rPr>
                    <w:lang w:val="uk-UA"/>
                  </w:rPr>
                </w:rPrChange>
              </w:rPr>
              <w:t>тання RFID є більш технологіч</w:t>
            </w:r>
            <w:ins w:id="7670" w:author="Rodion" w:date="2019-12-08T22:25:00Z">
              <w:r w:rsidR="004E0413" w:rsidRPr="00312974">
                <w:rPr>
                  <w:lang w:val="uk-UA"/>
                  <w:rPrChange w:id="7671" w:author="Rodion" w:date="2019-12-09T02:09:00Z">
                    <w:rPr>
                      <w:lang w:val="uk-UA"/>
                    </w:rPr>
                  </w:rPrChange>
                </w:rPr>
                <w:t>-</w:t>
              </w:r>
            </w:ins>
            <w:r w:rsidRPr="00312974">
              <w:rPr>
                <w:lang w:val="uk-UA"/>
                <w:rPrChange w:id="7672" w:author="Rodion" w:date="2019-12-09T02:09:00Z">
                  <w:rPr>
                    <w:lang w:val="uk-UA"/>
                  </w:rPr>
                </w:rPrChange>
              </w:rPr>
              <w:t>ним та безпечним засобом, ідентифі</w:t>
            </w:r>
            <w:ins w:id="7673" w:author="Rodion" w:date="2019-12-08T22:25:00Z">
              <w:r w:rsidR="004E0413" w:rsidRPr="00312974">
                <w:rPr>
                  <w:lang w:val="uk-UA"/>
                  <w:rPrChange w:id="7674" w:author="Rodion" w:date="2019-12-09T02:09:00Z">
                    <w:rPr>
                      <w:lang w:val="uk-UA"/>
                    </w:rPr>
                  </w:rPrChange>
                </w:rPr>
                <w:t>-</w:t>
              </w:r>
            </w:ins>
            <w:r w:rsidRPr="00312974">
              <w:rPr>
                <w:lang w:val="uk-UA"/>
                <w:rPrChange w:id="7675" w:author="Rodion" w:date="2019-12-09T02:09:00Z">
                  <w:rPr>
                    <w:lang w:val="uk-UA"/>
                  </w:rPr>
                </w:rPrChange>
              </w:rPr>
              <w:t>кації</w:t>
            </w:r>
          </w:p>
        </w:tc>
      </w:tr>
      <w:tr w:rsidR="006029A2" w:rsidRPr="00312974" w14:paraId="19EA7C58" w14:textId="77777777" w:rsidTr="004E0413">
        <w:tc>
          <w:tcPr>
            <w:tcW w:w="703" w:type="dxa"/>
            <w:tcPrChange w:id="7676" w:author="Rodion" w:date="2019-12-08T22:25:00Z">
              <w:tcPr>
                <w:tcW w:w="703" w:type="dxa"/>
              </w:tcPr>
            </w:tcPrChange>
          </w:tcPr>
          <w:p w14:paraId="73EC0A1B" w14:textId="77777777" w:rsidR="006029A2" w:rsidRPr="00312974" w:rsidRDefault="006029A2" w:rsidP="006029A2">
            <w:pPr>
              <w:pStyle w:val="NoSpacing"/>
              <w:jc w:val="left"/>
              <w:rPr>
                <w:lang w:val="uk-UA"/>
                <w:rPrChange w:id="7677" w:author="Rodion" w:date="2019-12-09T02:09:00Z">
                  <w:rPr>
                    <w:lang w:val="uk-UA"/>
                  </w:rPr>
                </w:rPrChange>
              </w:rPr>
            </w:pPr>
            <w:r w:rsidRPr="00312974">
              <w:rPr>
                <w:lang w:val="uk-UA"/>
                <w:rPrChange w:id="7678" w:author="Rodion" w:date="2019-12-09T02:09:00Z">
                  <w:rPr>
                    <w:lang w:val="uk-UA"/>
                  </w:rPr>
                </w:rPrChange>
              </w:rPr>
              <w:t>4.</w:t>
            </w:r>
          </w:p>
        </w:tc>
        <w:tc>
          <w:tcPr>
            <w:tcW w:w="1700" w:type="dxa"/>
            <w:tcPrChange w:id="7679" w:author="Rodion" w:date="2019-12-08T22:25:00Z">
              <w:tcPr>
                <w:tcW w:w="1700" w:type="dxa"/>
              </w:tcPr>
            </w:tcPrChange>
          </w:tcPr>
          <w:p w14:paraId="414CA399" w14:textId="77777777" w:rsidR="006029A2" w:rsidRPr="00312974" w:rsidRDefault="006029A2" w:rsidP="006029A2">
            <w:pPr>
              <w:pStyle w:val="NoSpacing"/>
              <w:jc w:val="left"/>
              <w:rPr>
                <w:lang w:val="uk-UA"/>
                <w:rPrChange w:id="7680" w:author="Rodion" w:date="2019-12-09T02:09:00Z">
                  <w:rPr>
                    <w:lang w:val="uk-UA"/>
                  </w:rPr>
                </w:rPrChange>
              </w:rPr>
            </w:pPr>
            <w:r w:rsidRPr="00312974">
              <w:rPr>
                <w:lang w:val="uk-UA"/>
                <w:rPrChange w:id="7681" w:author="Rodion" w:date="2019-12-09T02:09:00Z">
                  <w:rPr>
                    <w:lang w:val="uk-UA"/>
                  </w:rPr>
                </w:rPrChange>
              </w:rPr>
              <w:t>Інтеграція з мережами роздрібної торгівлі</w:t>
            </w:r>
          </w:p>
        </w:tc>
        <w:tc>
          <w:tcPr>
            <w:tcW w:w="1418" w:type="dxa"/>
            <w:tcPrChange w:id="7682" w:author="Rodion" w:date="2019-12-08T22:25:00Z">
              <w:tcPr>
                <w:tcW w:w="1418" w:type="dxa"/>
              </w:tcPr>
            </w:tcPrChange>
          </w:tcPr>
          <w:p w14:paraId="342CECBD" w14:textId="77777777" w:rsidR="006029A2" w:rsidRPr="00312974" w:rsidRDefault="006029A2" w:rsidP="006029A2">
            <w:pPr>
              <w:pStyle w:val="NoSpacing"/>
              <w:jc w:val="left"/>
              <w:rPr>
                <w:lang w:val="uk-UA"/>
                <w:rPrChange w:id="7683" w:author="Rodion" w:date="2019-12-09T02:09:00Z">
                  <w:rPr>
                    <w:lang w:val="uk-UA"/>
                  </w:rPr>
                </w:rPrChange>
              </w:rPr>
            </w:pPr>
            <w:r w:rsidRPr="00312974">
              <w:rPr>
                <w:lang w:val="uk-UA"/>
                <w:rPrChange w:id="7684" w:author="Rodion" w:date="2019-12-09T02:09:00Z">
                  <w:rPr>
                    <w:lang w:val="uk-UA"/>
                  </w:rPr>
                </w:rPrChange>
              </w:rPr>
              <w:t>Поки відсутня, але може бути здійснена</w:t>
            </w:r>
          </w:p>
        </w:tc>
        <w:tc>
          <w:tcPr>
            <w:tcW w:w="1277" w:type="dxa"/>
            <w:tcPrChange w:id="7685" w:author="Rodion" w:date="2019-12-08T22:25:00Z">
              <w:tcPr>
                <w:tcW w:w="1134" w:type="dxa"/>
              </w:tcPr>
            </w:tcPrChange>
          </w:tcPr>
          <w:p w14:paraId="3A82E56E" w14:textId="77777777" w:rsidR="006029A2" w:rsidRPr="00312974" w:rsidRDefault="006029A2" w:rsidP="006029A2">
            <w:pPr>
              <w:pStyle w:val="NoSpacing"/>
              <w:jc w:val="left"/>
              <w:rPr>
                <w:lang w:val="uk-UA"/>
                <w:rPrChange w:id="7686" w:author="Rodion" w:date="2019-12-09T02:09:00Z">
                  <w:rPr>
                    <w:lang w:val="uk-UA"/>
                  </w:rPr>
                </w:rPrChange>
              </w:rPr>
            </w:pPr>
            <w:r w:rsidRPr="00312974">
              <w:rPr>
                <w:lang w:val="uk-UA"/>
                <w:rPrChange w:id="7687" w:author="Rodion" w:date="2019-12-09T02:09:00Z">
                  <w:rPr>
                    <w:lang w:val="uk-UA"/>
                  </w:rPr>
                </w:rPrChange>
              </w:rPr>
              <w:t>Amazon Dash</w:t>
            </w:r>
          </w:p>
        </w:tc>
        <w:tc>
          <w:tcPr>
            <w:tcW w:w="1276" w:type="dxa"/>
            <w:tcPrChange w:id="7688" w:author="Rodion" w:date="2019-12-08T22:25:00Z">
              <w:tcPr>
                <w:tcW w:w="1136" w:type="dxa"/>
              </w:tcPr>
            </w:tcPrChange>
          </w:tcPr>
          <w:p w14:paraId="4AA86D79" w14:textId="53D21BA6" w:rsidR="006029A2" w:rsidRPr="00312974" w:rsidRDefault="006029A2" w:rsidP="006029A2">
            <w:pPr>
              <w:pStyle w:val="NoSpacing"/>
              <w:jc w:val="left"/>
              <w:rPr>
                <w:lang w:val="uk-UA"/>
                <w:rPrChange w:id="7689" w:author="Rodion" w:date="2019-12-09T02:09:00Z">
                  <w:rPr>
                    <w:lang w:val="uk-UA"/>
                  </w:rPr>
                </w:rPrChange>
              </w:rPr>
            </w:pPr>
            <w:r w:rsidRPr="00312974">
              <w:rPr>
                <w:lang w:val="uk-UA"/>
                <w:rPrChange w:id="7690" w:author="Rodion" w:date="2019-12-09T02:09:00Z">
                  <w:rPr>
                    <w:lang w:val="uk-UA"/>
                  </w:rPr>
                </w:rPrChange>
              </w:rPr>
              <w:t>Walmart, Shipt, Peapod</w:t>
            </w:r>
          </w:p>
        </w:tc>
        <w:tc>
          <w:tcPr>
            <w:tcW w:w="1559" w:type="dxa"/>
            <w:tcPrChange w:id="7691" w:author="Rodion" w:date="2019-12-08T22:25:00Z">
              <w:tcPr>
                <w:tcW w:w="1274" w:type="dxa"/>
              </w:tcPr>
            </w:tcPrChange>
          </w:tcPr>
          <w:p w14:paraId="3A7CA3DB" w14:textId="6B00B82B" w:rsidR="006029A2" w:rsidRPr="00312974" w:rsidRDefault="006029A2" w:rsidP="006029A2">
            <w:pPr>
              <w:pStyle w:val="NoSpacing"/>
              <w:jc w:val="left"/>
              <w:rPr>
                <w:lang w:val="uk-UA"/>
                <w:rPrChange w:id="7692" w:author="Rodion" w:date="2019-12-09T02:09:00Z">
                  <w:rPr>
                    <w:lang w:val="uk-UA"/>
                  </w:rPr>
                </w:rPrChange>
              </w:rPr>
            </w:pPr>
            <w:r w:rsidRPr="00312974">
              <w:rPr>
                <w:lang w:val="uk-UA"/>
                <w:rPrChange w:id="7693" w:author="Rodion" w:date="2019-12-09T02:09:00Z">
                  <w:rPr>
                    <w:lang w:val="uk-UA"/>
                  </w:rPr>
                </w:rPrChange>
              </w:rPr>
              <w:t>Користу</w:t>
            </w:r>
            <w:ins w:id="7694" w:author="Rodion" w:date="2019-12-08T22:26:00Z">
              <w:r w:rsidR="004E0413" w:rsidRPr="00312974">
                <w:rPr>
                  <w:lang w:val="uk-UA"/>
                  <w:rPrChange w:id="7695" w:author="Rodion" w:date="2019-12-09T02:09:00Z">
                    <w:rPr>
                      <w:lang w:val="uk-UA"/>
                    </w:rPr>
                  </w:rPrChange>
                </w:rPr>
                <w:t>-</w:t>
              </w:r>
            </w:ins>
            <w:r w:rsidRPr="00312974">
              <w:rPr>
                <w:lang w:val="uk-UA"/>
                <w:rPrChange w:id="7696" w:author="Rodion" w:date="2019-12-09T02:09:00Z">
                  <w:rPr>
                    <w:lang w:val="uk-UA"/>
                  </w:rPr>
                </w:rPrChange>
              </w:rPr>
              <w:t xml:space="preserve">вач не отримає переваг від інтеграції з мережею </w:t>
            </w:r>
            <w:r w:rsidR="00C91726" w:rsidRPr="00312974">
              <w:rPr>
                <w:lang w:val="uk-UA"/>
                <w:rPrChange w:id="7697" w:author="Rodion" w:date="2019-12-09T02:09:00Z">
                  <w:rPr>
                    <w:lang w:val="uk-UA"/>
                  </w:rPr>
                </w:rPrChange>
              </w:rPr>
              <w:t>роздрібної</w:t>
            </w:r>
            <w:r w:rsidRPr="00312974">
              <w:rPr>
                <w:lang w:val="uk-UA"/>
                <w:rPrChange w:id="7698" w:author="Rodion" w:date="2019-12-09T02:09:00Z">
                  <w:rPr>
                    <w:lang w:val="uk-UA"/>
                  </w:rPr>
                </w:rPrChange>
              </w:rPr>
              <w:t xml:space="preserve"> торгівлі</w:t>
            </w:r>
          </w:p>
        </w:tc>
        <w:tc>
          <w:tcPr>
            <w:tcW w:w="851" w:type="dxa"/>
            <w:tcPrChange w:id="7699" w:author="Rodion" w:date="2019-12-08T22:25:00Z">
              <w:tcPr>
                <w:tcW w:w="1419" w:type="dxa"/>
              </w:tcPr>
            </w:tcPrChange>
          </w:tcPr>
          <w:p w14:paraId="5AA6EDC9" w14:textId="77777777" w:rsidR="006029A2" w:rsidRPr="00312974" w:rsidRDefault="006029A2" w:rsidP="006029A2">
            <w:pPr>
              <w:pStyle w:val="NoSpacing"/>
              <w:jc w:val="left"/>
              <w:rPr>
                <w:lang w:val="uk-UA"/>
                <w:rPrChange w:id="7700" w:author="Rodion" w:date="2019-12-09T02:09:00Z">
                  <w:rPr>
                    <w:lang w:val="uk-UA"/>
                  </w:rPr>
                </w:rPrChange>
              </w:rPr>
            </w:pPr>
          </w:p>
        </w:tc>
        <w:tc>
          <w:tcPr>
            <w:tcW w:w="1701" w:type="dxa"/>
            <w:tcPrChange w:id="7701" w:author="Rodion" w:date="2019-12-08T22:25:00Z">
              <w:tcPr>
                <w:tcW w:w="1701" w:type="dxa"/>
              </w:tcPr>
            </w:tcPrChange>
          </w:tcPr>
          <w:p w14:paraId="50FD2111" w14:textId="15A63692" w:rsidR="006029A2" w:rsidRPr="00312974" w:rsidRDefault="006029A2" w:rsidP="006029A2">
            <w:pPr>
              <w:pStyle w:val="NoSpacing"/>
              <w:jc w:val="left"/>
              <w:rPr>
                <w:lang w:val="uk-UA"/>
                <w:rPrChange w:id="7702" w:author="Rodion" w:date="2019-12-09T02:09:00Z">
                  <w:rPr>
                    <w:lang w:val="uk-UA"/>
                  </w:rPr>
                </w:rPrChange>
              </w:rPr>
            </w:pPr>
            <w:r w:rsidRPr="00312974">
              <w:rPr>
                <w:lang w:val="uk-UA"/>
                <w:rPrChange w:id="7703" w:author="Rodion" w:date="2019-12-09T02:09:00Z">
                  <w:rPr>
                    <w:lang w:val="uk-UA"/>
                  </w:rPr>
                </w:rPrChange>
              </w:rPr>
              <w:t>Користувач залишиться об’єктив</w:t>
            </w:r>
            <w:ins w:id="7704" w:author="Rodion" w:date="2019-12-08T22:26:00Z">
              <w:r w:rsidR="004E0413" w:rsidRPr="00312974">
                <w:rPr>
                  <w:lang w:val="uk-UA"/>
                  <w:rPrChange w:id="7705" w:author="Rodion" w:date="2019-12-09T02:09:00Z">
                    <w:rPr>
                      <w:lang w:val="uk-UA"/>
                    </w:rPr>
                  </w:rPrChange>
                </w:rPr>
                <w:t>-</w:t>
              </w:r>
            </w:ins>
            <w:r w:rsidRPr="00312974">
              <w:rPr>
                <w:lang w:val="uk-UA"/>
                <w:rPrChange w:id="7706" w:author="Rodion" w:date="2019-12-09T02:09:00Z">
                  <w:rPr>
                    <w:lang w:val="uk-UA"/>
                  </w:rPr>
                </w:rPrChange>
              </w:rPr>
              <w:t>ним у виборі мережі торгівлі для здійснення покупок</w:t>
            </w:r>
          </w:p>
        </w:tc>
      </w:tr>
    </w:tbl>
    <w:p w14:paraId="53B0F669" w14:textId="77777777" w:rsidR="006029A2" w:rsidRPr="00312974" w:rsidRDefault="006029A2" w:rsidP="006029A2">
      <w:pPr>
        <w:ind w:firstLine="0"/>
        <w:rPr>
          <w:rPrChange w:id="7707" w:author="Rodion" w:date="2019-12-09T02:09:00Z">
            <w:rPr/>
          </w:rPrChange>
        </w:rPr>
      </w:pPr>
    </w:p>
    <w:p w14:paraId="46EA0E0F" w14:textId="77777777" w:rsidR="006029A2" w:rsidRPr="00312974" w:rsidRDefault="006029A2" w:rsidP="006029A2">
      <w:pPr>
        <w:spacing w:after="160" w:line="259" w:lineRule="auto"/>
        <w:ind w:firstLine="0"/>
        <w:jc w:val="left"/>
        <w:rPr>
          <w:rPrChange w:id="7708" w:author="Rodion" w:date="2019-12-09T02:09:00Z">
            <w:rPr/>
          </w:rPrChange>
        </w:rPr>
      </w:pPr>
      <w:r w:rsidRPr="00312974">
        <w:rPr>
          <w:rPrChange w:id="7709" w:author="Rodion" w:date="2019-12-09T02:09:00Z">
            <w:rPr/>
          </w:rPrChange>
        </w:rPr>
        <w:br w:type="page"/>
      </w:r>
    </w:p>
    <w:p w14:paraId="1C2A2F37" w14:textId="5022F6D5" w:rsidR="006029A2" w:rsidRPr="00312974" w:rsidRDefault="006029A2" w:rsidP="006029A2">
      <w:pPr>
        <w:rPr>
          <w:rPrChange w:id="7710" w:author="Rodion" w:date="2019-12-09T02:09:00Z">
            <w:rPr/>
          </w:rPrChange>
        </w:rPr>
      </w:pPr>
      <w:r w:rsidRPr="00312974">
        <w:rPr>
          <w:rPrChange w:id="7711" w:author="Rodion" w:date="2019-12-09T02:09:00Z">
            <w:rPr/>
          </w:rPrChange>
        </w:rPr>
        <w:lastRenderedPageBreak/>
        <w:t xml:space="preserve">Продовження </w:t>
      </w:r>
      <w:del w:id="7712" w:author="Rodion Kharabet" w:date="2019-12-06T03:54:00Z">
        <w:r w:rsidRPr="00312974" w:rsidDel="003969F0">
          <w:rPr>
            <w:rPrChange w:id="7713" w:author="Rodion" w:date="2019-12-09T02:09:00Z">
              <w:rPr/>
            </w:rPrChange>
          </w:rPr>
          <w:delText>таблиці 5.</w:delText>
        </w:r>
      </w:del>
      <w:ins w:id="7714" w:author="Rodion Kharabet" w:date="2019-12-06T03:54:00Z">
        <w:r w:rsidR="003969F0" w:rsidRPr="00312974">
          <w:rPr>
            <w:rPrChange w:id="7715" w:author="Rodion" w:date="2019-12-09T02:09:00Z">
              <w:rPr/>
            </w:rPrChange>
          </w:rPr>
          <w:t>таблиці 4.</w:t>
        </w:r>
      </w:ins>
      <w:r w:rsidRPr="00312974">
        <w:rPr>
          <w:rPrChange w:id="7716" w:author="Rodion" w:date="2019-12-09T02:09:00Z">
            <w:rPr/>
          </w:rPrChange>
        </w:rPr>
        <w:t>2</w:t>
      </w:r>
    </w:p>
    <w:tbl>
      <w:tblPr>
        <w:tblStyle w:val="TableGrid"/>
        <w:tblW w:w="10485" w:type="dxa"/>
        <w:tblLayout w:type="fixed"/>
        <w:tblLook w:val="04A0" w:firstRow="1" w:lastRow="0" w:firstColumn="1" w:lastColumn="0" w:noHBand="0" w:noVBand="1"/>
        <w:tblPrChange w:id="7717" w:author="Rodion" w:date="2019-12-08T22:26:00Z">
          <w:tblPr>
            <w:tblStyle w:val="TableGrid"/>
            <w:tblW w:w="10485" w:type="dxa"/>
            <w:tblLayout w:type="fixed"/>
            <w:tblLook w:val="04A0" w:firstRow="1" w:lastRow="0" w:firstColumn="1" w:lastColumn="0" w:noHBand="0" w:noVBand="1"/>
          </w:tblPr>
        </w:tblPrChange>
      </w:tblPr>
      <w:tblGrid>
        <w:gridCol w:w="703"/>
        <w:gridCol w:w="1560"/>
        <w:gridCol w:w="1558"/>
        <w:gridCol w:w="852"/>
        <w:gridCol w:w="851"/>
        <w:gridCol w:w="1841"/>
        <w:gridCol w:w="1419"/>
        <w:gridCol w:w="1701"/>
        <w:tblGridChange w:id="7718">
          <w:tblGrid>
            <w:gridCol w:w="703"/>
            <w:gridCol w:w="1700"/>
            <w:gridCol w:w="1418"/>
            <w:gridCol w:w="1134"/>
            <w:gridCol w:w="1136"/>
            <w:gridCol w:w="1274"/>
            <w:gridCol w:w="1419"/>
            <w:gridCol w:w="1701"/>
          </w:tblGrid>
        </w:tblGridChange>
      </w:tblGrid>
      <w:tr w:rsidR="006029A2" w:rsidRPr="00312974" w14:paraId="509D8F55" w14:textId="77777777" w:rsidTr="004E0413">
        <w:trPr>
          <w:trHeight w:val="429"/>
          <w:trPrChange w:id="7719" w:author="Rodion" w:date="2019-12-08T22:26:00Z">
            <w:trPr>
              <w:trHeight w:val="429"/>
            </w:trPr>
          </w:trPrChange>
        </w:trPr>
        <w:tc>
          <w:tcPr>
            <w:tcW w:w="703" w:type="dxa"/>
            <w:tcPrChange w:id="7720" w:author="Rodion" w:date="2019-12-08T22:26:00Z">
              <w:tcPr>
                <w:tcW w:w="703" w:type="dxa"/>
              </w:tcPr>
            </w:tcPrChange>
          </w:tcPr>
          <w:p w14:paraId="19621BB0" w14:textId="77777777" w:rsidR="006029A2" w:rsidRPr="00312974" w:rsidRDefault="006029A2" w:rsidP="006029A2">
            <w:pPr>
              <w:pStyle w:val="NoSpacing"/>
              <w:rPr>
                <w:lang w:val="uk-UA"/>
                <w:rPrChange w:id="7721" w:author="Rodion" w:date="2019-12-09T02:09:00Z">
                  <w:rPr>
                    <w:lang w:val="uk-UA"/>
                  </w:rPr>
                </w:rPrChange>
              </w:rPr>
            </w:pPr>
            <w:r w:rsidRPr="00312974">
              <w:rPr>
                <w:lang w:val="uk-UA"/>
                <w:rPrChange w:id="7722" w:author="Rodion" w:date="2019-12-09T02:09:00Z">
                  <w:rPr>
                    <w:lang w:val="uk-UA"/>
                  </w:rPr>
                </w:rPrChange>
              </w:rPr>
              <w:t>1</w:t>
            </w:r>
          </w:p>
        </w:tc>
        <w:tc>
          <w:tcPr>
            <w:tcW w:w="1560" w:type="dxa"/>
            <w:tcPrChange w:id="7723" w:author="Rodion" w:date="2019-12-08T22:26:00Z">
              <w:tcPr>
                <w:tcW w:w="1700" w:type="dxa"/>
              </w:tcPr>
            </w:tcPrChange>
          </w:tcPr>
          <w:p w14:paraId="63CCE615" w14:textId="77777777" w:rsidR="006029A2" w:rsidRPr="00312974" w:rsidRDefault="006029A2" w:rsidP="006029A2">
            <w:pPr>
              <w:pStyle w:val="NoSpacing"/>
              <w:rPr>
                <w:lang w:val="uk-UA"/>
                <w:rPrChange w:id="7724" w:author="Rodion" w:date="2019-12-09T02:09:00Z">
                  <w:rPr>
                    <w:lang w:val="uk-UA"/>
                  </w:rPr>
                </w:rPrChange>
              </w:rPr>
            </w:pPr>
            <w:r w:rsidRPr="00312974">
              <w:rPr>
                <w:lang w:val="uk-UA"/>
                <w:rPrChange w:id="7725" w:author="Rodion" w:date="2019-12-09T02:09:00Z">
                  <w:rPr>
                    <w:lang w:val="uk-UA"/>
                  </w:rPr>
                </w:rPrChange>
              </w:rPr>
              <w:t>2</w:t>
            </w:r>
          </w:p>
        </w:tc>
        <w:tc>
          <w:tcPr>
            <w:tcW w:w="1558" w:type="dxa"/>
            <w:tcPrChange w:id="7726" w:author="Rodion" w:date="2019-12-08T22:26:00Z">
              <w:tcPr>
                <w:tcW w:w="1418" w:type="dxa"/>
              </w:tcPr>
            </w:tcPrChange>
          </w:tcPr>
          <w:p w14:paraId="46A3A7D8" w14:textId="77777777" w:rsidR="006029A2" w:rsidRPr="00312974" w:rsidRDefault="006029A2" w:rsidP="006029A2">
            <w:pPr>
              <w:pStyle w:val="NoSpacing"/>
              <w:rPr>
                <w:lang w:val="uk-UA"/>
                <w:rPrChange w:id="7727" w:author="Rodion" w:date="2019-12-09T02:09:00Z">
                  <w:rPr>
                    <w:lang w:val="uk-UA"/>
                  </w:rPr>
                </w:rPrChange>
              </w:rPr>
            </w:pPr>
            <w:r w:rsidRPr="00312974">
              <w:rPr>
                <w:lang w:val="uk-UA"/>
                <w:rPrChange w:id="7728" w:author="Rodion" w:date="2019-12-09T02:09:00Z">
                  <w:rPr>
                    <w:lang w:val="uk-UA"/>
                  </w:rPr>
                </w:rPrChange>
              </w:rPr>
              <w:t>3а</w:t>
            </w:r>
          </w:p>
        </w:tc>
        <w:tc>
          <w:tcPr>
            <w:tcW w:w="852" w:type="dxa"/>
            <w:tcPrChange w:id="7729" w:author="Rodion" w:date="2019-12-08T22:26:00Z">
              <w:tcPr>
                <w:tcW w:w="1134" w:type="dxa"/>
              </w:tcPr>
            </w:tcPrChange>
          </w:tcPr>
          <w:p w14:paraId="0F6AD8BF" w14:textId="77777777" w:rsidR="006029A2" w:rsidRPr="00312974" w:rsidRDefault="006029A2" w:rsidP="006029A2">
            <w:pPr>
              <w:pStyle w:val="NoSpacing"/>
              <w:rPr>
                <w:lang w:val="uk-UA"/>
                <w:rPrChange w:id="7730" w:author="Rodion" w:date="2019-12-09T02:09:00Z">
                  <w:rPr>
                    <w:lang w:val="uk-UA"/>
                  </w:rPr>
                </w:rPrChange>
              </w:rPr>
            </w:pPr>
            <w:r w:rsidRPr="00312974">
              <w:rPr>
                <w:lang w:val="uk-UA"/>
                <w:rPrChange w:id="7731" w:author="Rodion" w:date="2019-12-09T02:09:00Z">
                  <w:rPr>
                    <w:lang w:val="uk-UA"/>
                  </w:rPr>
                </w:rPrChange>
              </w:rPr>
              <w:t>3б</w:t>
            </w:r>
          </w:p>
        </w:tc>
        <w:tc>
          <w:tcPr>
            <w:tcW w:w="851" w:type="dxa"/>
            <w:tcPrChange w:id="7732" w:author="Rodion" w:date="2019-12-08T22:26:00Z">
              <w:tcPr>
                <w:tcW w:w="1136" w:type="dxa"/>
              </w:tcPr>
            </w:tcPrChange>
          </w:tcPr>
          <w:p w14:paraId="1109D19C" w14:textId="77777777" w:rsidR="006029A2" w:rsidRPr="00312974" w:rsidRDefault="006029A2" w:rsidP="006029A2">
            <w:pPr>
              <w:pStyle w:val="NoSpacing"/>
              <w:rPr>
                <w:lang w:val="uk-UA"/>
                <w:rPrChange w:id="7733" w:author="Rodion" w:date="2019-12-09T02:09:00Z">
                  <w:rPr>
                    <w:lang w:val="uk-UA"/>
                  </w:rPr>
                </w:rPrChange>
              </w:rPr>
            </w:pPr>
            <w:r w:rsidRPr="00312974">
              <w:rPr>
                <w:lang w:val="uk-UA"/>
                <w:rPrChange w:id="7734" w:author="Rodion" w:date="2019-12-09T02:09:00Z">
                  <w:rPr>
                    <w:lang w:val="uk-UA"/>
                  </w:rPr>
                </w:rPrChange>
              </w:rPr>
              <w:t>3в</w:t>
            </w:r>
          </w:p>
        </w:tc>
        <w:tc>
          <w:tcPr>
            <w:tcW w:w="1841" w:type="dxa"/>
            <w:tcPrChange w:id="7735" w:author="Rodion" w:date="2019-12-08T22:26:00Z">
              <w:tcPr>
                <w:tcW w:w="1274" w:type="dxa"/>
              </w:tcPr>
            </w:tcPrChange>
          </w:tcPr>
          <w:p w14:paraId="40BB0651" w14:textId="77777777" w:rsidR="006029A2" w:rsidRPr="00312974" w:rsidRDefault="006029A2" w:rsidP="006029A2">
            <w:pPr>
              <w:pStyle w:val="NoSpacing"/>
              <w:rPr>
                <w:lang w:val="uk-UA"/>
                <w:rPrChange w:id="7736" w:author="Rodion" w:date="2019-12-09T02:09:00Z">
                  <w:rPr>
                    <w:lang w:val="uk-UA"/>
                  </w:rPr>
                </w:rPrChange>
              </w:rPr>
            </w:pPr>
            <w:r w:rsidRPr="00312974">
              <w:rPr>
                <w:lang w:val="uk-UA"/>
                <w:rPrChange w:id="7737" w:author="Rodion" w:date="2019-12-09T02:09:00Z">
                  <w:rPr>
                    <w:lang w:val="uk-UA"/>
                  </w:rPr>
                </w:rPrChange>
              </w:rPr>
              <w:t>4</w:t>
            </w:r>
          </w:p>
        </w:tc>
        <w:tc>
          <w:tcPr>
            <w:tcW w:w="1419" w:type="dxa"/>
            <w:tcPrChange w:id="7738" w:author="Rodion" w:date="2019-12-08T22:26:00Z">
              <w:tcPr>
                <w:tcW w:w="1419" w:type="dxa"/>
              </w:tcPr>
            </w:tcPrChange>
          </w:tcPr>
          <w:p w14:paraId="61EE378D" w14:textId="77777777" w:rsidR="006029A2" w:rsidRPr="00312974" w:rsidRDefault="006029A2" w:rsidP="006029A2">
            <w:pPr>
              <w:pStyle w:val="NoSpacing"/>
              <w:rPr>
                <w:lang w:val="uk-UA"/>
                <w:rPrChange w:id="7739" w:author="Rodion" w:date="2019-12-09T02:09:00Z">
                  <w:rPr>
                    <w:lang w:val="uk-UA"/>
                  </w:rPr>
                </w:rPrChange>
              </w:rPr>
            </w:pPr>
            <w:r w:rsidRPr="00312974">
              <w:rPr>
                <w:lang w:val="uk-UA"/>
                <w:rPrChange w:id="7740" w:author="Rodion" w:date="2019-12-09T02:09:00Z">
                  <w:rPr>
                    <w:lang w:val="uk-UA"/>
                  </w:rPr>
                </w:rPrChange>
              </w:rPr>
              <w:t>5</w:t>
            </w:r>
          </w:p>
        </w:tc>
        <w:tc>
          <w:tcPr>
            <w:tcW w:w="1701" w:type="dxa"/>
            <w:tcPrChange w:id="7741" w:author="Rodion" w:date="2019-12-08T22:26:00Z">
              <w:tcPr>
                <w:tcW w:w="1701" w:type="dxa"/>
              </w:tcPr>
            </w:tcPrChange>
          </w:tcPr>
          <w:p w14:paraId="0AD60C2B" w14:textId="77777777" w:rsidR="006029A2" w:rsidRPr="00312974" w:rsidRDefault="006029A2" w:rsidP="006029A2">
            <w:pPr>
              <w:pStyle w:val="NoSpacing"/>
              <w:rPr>
                <w:lang w:val="uk-UA"/>
                <w:rPrChange w:id="7742" w:author="Rodion" w:date="2019-12-09T02:09:00Z">
                  <w:rPr>
                    <w:lang w:val="uk-UA"/>
                  </w:rPr>
                </w:rPrChange>
              </w:rPr>
            </w:pPr>
            <w:r w:rsidRPr="00312974">
              <w:rPr>
                <w:lang w:val="uk-UA"/>
                <w:rPrChange w:id="7743" w:author="Rodion" w:date="2019-12-09T02:09:00Z">
                  <w:rPr>
                    <w:lang w:val="uk-UA"/>
                  </w:rPr>
                </w:rPrChange>
              </w:rPr>
              <w:t>6</w:t>
            </w:r>
          </w:p>
        </w:tc>
      </w:tr>
      <w:tr w:rsidR="006029A2" w:rsidRPr="00312974" w14:paraId="2342CF95" w14:textId="77777777" w:rsidTr="004E0413">
        <w:tc>
          <w:tcPr>
            <w:tcW w:w="703" w:type="dxa"/>
            <w:tcPrChange w:id="7744" w:author="Rodion" w:date="2019-12-08T22:26:00Z">
              <w:tcPr>
                <w:tcW w:w="703" w:type="dxa"/>
              </w:tcPr>
            </w:tcPrChange>
          </w:tcPr>
          <w:p w14:paraId="4790952F" w14:textId="77777777" w:rsidR="006029A2" w:rsidRPr="00312974" w:rsidRDefault="006029A2" w:rsidP="006029A2">
            <w:pPr>
              <w:pStyle w:val="NoSpacing"/>
              <w:rPr>
                <w:lang w:val="uk-UA"/>
                <w:rPrChange w:id="7745" w:author="Rodion" w:date="2019-12-09T02:09:00Z">
                  <w:rPr>
                    <w:lang w:val="uk-UA"/>
                  </w:rPr>
                </w:rPrChange>
              </w:rPr>
            </w:pPr>
            <w:r w:rsidRPr="00312974">
              <w:rPr>
                <w:lang w:val="uk-UA"/>
                <w:rPrChange w:id="7746" w:author="Rodion" w:date="2019-12-09T02:09:00Z">
                  <w:rPr>
                    <w:lang w:val="uk-UA"/>
                  </w:rPr>
                </w:rPrChange>
              </w:rPr>
              <w:t>5.</w:t>
            </w:r>
          </w:p>
        </w:tc>
        <w:tc>
          <w:tcPr>
            <w:tcW w:w="1560" w:type="dxa"/>
            <w:tcPrChange w:id="7747" w:author="Rodion" w:date="2019-12-08T22:26:00Z">
              <w:tcPr>
                <w:tcW w:w="1700" w:type="dxa"/>
              </w:tcPr>
            </w:tcPrChange>
          </w:tcPr>
          <w:p w14:paraId="10B7F5BB" w14:textId="284C9DB4" w:rsidR="006029A2" w:rsidRPr="00312974" w:rsidRDefault="006029A2" w:rsidP="006029A2">
            <w:pPr>
              <w:pStyle w:val="NoSpacing"/>
              <w:rPr>
                <w:lang w:val="uk-UA"/>
                <w:rPrChange w:id="7748" w:author="Rodion" w:date="2019-12-09T02:09:00Z">
                  <w:rPr>
                    <w:lang w:val="uk-UA"/>
                  </w:rPr>
                </w:rPrChange>
              </w:rPr>
            </w:pPr>
            <w:r w:rsidRPr="00312974">
              <w:rPr>
                <w:lang w:val="uk-UA"/>
                <w:rPrChange w:id="7749" w:author="Rodion" w:date="2019-12-09T02:09:00Z">
                  <w:rPr>
                    <w:lang w:val="uk-UA"/>
                  </w:rPr>
                </w:rPrChange>
              </w:rPr>
              <w:t>Повнота бази даних наймену</w:t>
            </w:r>
            <w:ins w:id="7750" w:author="Rodion" w:date="2019-12-08T22:27:00Z">
              <w:r w:rsidR="004E0413" w:rsidRPr="00312974">
                <w:rPr>
                  <w:lang w:val="uk-UA"/>
                  <w:rPrChange w:id="7751" w:author="Rodion" w:date="2019-12-09T02:09:00Z">
                    <w:rPr>
                      <w:lang w:val="uk-UA"/>
                    </w:rPr>
                  </w:rPrChange>
                </w:rPr>
                <w:t>-</w:t>
              </w:r>
            </w:ins>
            <w:r w:rsidRPr="00312974">
              <w:rPr>
                <w:lang w:val="uk-UA"/>
                <w:rPrChange w:id="7752" w:author="Rodion" w:date="2019-12-09T02:09:00Z">
                  <w:rPr>
                    <w:lang w:val="uk-UA"/>
                  </w:rPr>
                </w:rPrChange>
              </w:rPr>
              <w:t>вань товарів</w:t>
            </w:r>
          </w:p>
        </w:tc>
        <w:tc>
          <w:tcPr>
            <w:tcW w:w="1558" w:type="dxa"/>
            <w:tcPrChange w:id="7753" w:author="Rodion" w:date="2019-12-08T22:26:00Z">
              <w:tcPr>
                <w:tcW w:w="1418" w:type="dxa"/>
              </w:tcPr>
            </w:tcPrChange>
          </w:tcPr>
          <w:p w14:paraId="7C5ACF9C" w14:textId="339192ED" w:rsidR="006029A2" w:rsidRPr="00312974" w:rsidRDefault="006029A2" w:rsidP="006029A2">
            <w:pPr>
              <w:pStyle w:val="NoSpacing"/>
              <w:rPr>
                <w:lang w:val="uk-UA"/>
                <w:rPrChange w:id="7754" w:author="Rodion" w:date="2019-12-09T02:09:00Z">
                  <w:rPr>
                    <w:lang w:val="uk-UA"/>
                  </w:rPr>
                </w:rPrChange>
              </w:rPr>
            </w:pPr>
            <w:r w:rsidRPr="00312974">
              <w:rPr>
                <w:lang w:val="uk-UA"/>
                <w:rPrChange w:id="7755" w:author="Rodion" w:date="2019-12-09T02:09:00Z">
                  <w:rPr>
                    <w:lang w:val="uk-UA"/>
                  </w:rPr>
                </w:rPrChange>
              </w:rPr>
              <w:t>База даних форму</w:t>
            </w:r>
            <w:ins w:id="7756" w:author="Rodion" w:date="2019-12-08T22:27:00Z">
              <w:r w:rsidR="004E0413" w:rsidRPr="00312974">
                <w:rPr>
                  <w:lang w:val="uk-UA"/>
                  <w:rPrChange w:id="7757" w:author="Rodion" w:date="2019-12-09T02:09:00Z">
                    <w:rPr>
                      <w:lang w:val="uk-UA"/>
                    </w:rPr>
                  </w:rPrChange>
                </w:rPr>
                <w:t>-</w:t>
              </w:r>
            </w:ins>
            <w:r w:rsidRPr="00312974">
              <w:rPr>
                <w:lang w:val="uk-UA"/>
                <w:rPrChange w:id="7758" w:author="Rodion" w:date="2019-12-09T02:09:00Z">
                  <w:rPr>
                    <w:lang w:val="uk-UA"/>
                  </w:rPr>
                </w:rPrChange>
              </w:rPr>
              <w:t>ється за участі користу</w:t>
            </w:r>
            <w:ins w:id="7759" w:author="Rodion" w:date="2019-12-08T22:27:00Z">
              <w:r w:rsidR="004E0413" w:rsidRPr="00312974">
                <w:rPr>
                  <w:lang w:val="uk-UA"/>
                  <w:rPrChange w:id="7760" w:author="Rodion" w:date="2019-12-09T02:09:00Z">
                    <w:rPr>
                      <w:lang w:val="uk-UA"/>
                    </w:rPr>
                  </w:rPrChange>
                </w:rPr>
                <w:t>-</w:t>
              </w:r>
            </w:ins>
            <w:r w:rsidRPr="00312974">
              <w:rPr>
                <w:lang w:val="uk-UA"/>
                <w:rPrChange w:id="7761" w:author="Rodion" w:date="2019-12-09T02:09:00Z">
                  <w:rPr>
                    <w:lang w:val="uk-UA"/>
                  </w:rPr>
                </w:rPrChange>
              </w:rPr>
              <w:t>вачів</w:t>
            </w:r>
          </w:p>
        </w:tc>
        <w:tc>
          <w:tcPr>
            <w:tcW w:w="852" w:type="dxa"/>
            <w:tcPrChange w:id="7762" w:author="Rodion" w:date="2019-12-08T22:26:00Z">
              <w:tcPr>
                <w:tcW w:w="1134" w:type="dxa"/>
              </w:tcPr>
            </w:tcPrChange>
          </w:tcPr>
          <w:p w14:paraId="42DB9B38" w14:textId="2587C521" w:rsidR="006029A2" w:rsidRPr="00312974" w:rsidRDefault="006029A2" w:rsidP="006029A2">
            <w:pPr>
              <w:pStyle w:val="NoSpacing"/>
              <w:rPr>
                <w:lang w:val="uk-UA"/>
                <w:rPrChange w:id="7763" w:author="Rodion" w:date="2019-12-09T02:09:00Z">
                  <w:rPr>
                    <w:lang w:val="uk-UA"/>
                  </w:rPr>
                </w:rPrChange>
              </w:rPr>
            </w:pPr>
            <w:r w:rsidRPr="00312974">
              <w:rPr>
                <w:lang w:val="uk-UA"/>
                <w:rPrChange w:id="7764" w:author="Rodion" w:date="2019-12-09T02:09:00Z">
                  <w:rPr>
                    <w:lang w:val="uk-UA"/>
                  </w:rPr>
                </w:rPrChange>
              </w:rPr>
              <w:t>Неві</w:t>
            </w:r>
            <w:ins w:id="7765" w:author="Rodion" w:date="2019-12-08T22:26:00Z">
              <w:r w:rsidR="004E0413" w:rsidRPr="00312974">
                <w:rPr>
                  <w:lang w:val="uk-UA"/>
                  <w:rPrChange w:id="7766" w:author="Rodion" w:date="2019-12-09T02:09:00Z">
                    <w:rPr>
                      <w:lang w:val="uk-UA"/>
                    </w:rPr>
                  </w:rPrChange>
                </w:rPr>
                <w:t>-</w:t>
              </w:r>
            </w:ins>
            <w:r w:rsidRPr="00312974">
              <w:rPr>
                <w:lang w:val="uk-UA"/>
                <w:rPrChange w:id="7767" w:author="Rodion" w:date="2019-12-09T02:09:00Z">
                  <w:rPr>
                    <w:lang w:val="uk-UA"/>
                  </w:rPr>
                </w:rPrChange>
              </w:rPr>
              <w:t>домо</w:t>
            </w:r>
          </w:p>
        </w:tc>
        <w:tc>
          <w:tcPr>
            <w:tcW w:w="851" w:type="dxa"/>
            <w:tcPrChange w:id="7768" w:author="Rodion" w:date="2019-12-08T22:26:00Z">
              <w:tcPr>
                <w:tcW w:w="1136" w:type="dxa"/>
              </w:tcPr>
            </w:tcPrChange>
          </w:tcPr>
          <w:p w14:paraId="7DDE7D72" w14:textId="56E4F30A" w:rsidR="006029A2" w:rsidRPr="00312974" w:rsidRDefault="006029A2" w:rsidP="006029A2">
            <w:pPr>
              <w:pStyle w:val="NoSpacing"/>
              <w:rPr>
                <w:lang w:val="uk-UA"/>
                <w:rPrChange w:id="7769" w:author="Rodion" w:date="2019-12-09T02:09:00Z">
                  <w:rPr>
                    <w:lang w:val="uk-UA"/>
                  </w:rPr>
                </w:rPrChange>
              </w:rPr>
            </w:pPr>
            <w:r w:rsidRPr="00312974">
              <w:rPr>
                <w:lang w:val="uk-UA"/>
                <w:rPrChange w:id="7770" w:author="Rodion" w:date="2019-12-09T02:09:00Z">
                  <w:rPr>
                    <w:lang w:val="uk-UA"/>
                  </w:rPr>
                </w:rPrChange>
              </w:rPr>
              <w:t>Неві</w:t>
            </w:r>
            <w:ins w:id="7771" w:author="Rodion" w:date="2019-12-08T22:27:00Z">
              <w:r w:rsidR="004E0413" w:rsidRPr="00312974">
                <w:rPr>
                  <w:lang w:val="uk-UA"/>
                  <w:rPrChange w:id="7772" w:author="Rodion" w:date="2019-12-09T02:09:00Z">
                    <w:rPr>
                      <w:lang w:val="uk-UA"/>
                    </w:rPr>
                  </w:rPrChange>
                </w:rPr>
                <w:t>-</w:t>
              </w:r>
            </w:ins>
            <w:r w:rsidRPr="00312974">
              <w:rPr>
                <w:lang w:val="uk-UA"/>
                <w:rPrChange w:id="7773" w:author="Rodion" w:date="2019-12-09T02:09:00Z">
                  <w:rPr>
                    <w:lang w:val="uk-UA"/>
                  </w:rPr>
                </w:rPrChange>
              </w:rPr>
              <w:t>домо</w:t>
            </w:r>
          </w:p>
        </w:tc>
        <w:tc>
          <w:tcPr>
            <w:tcW w:w="1841" w:type="dxa"/>
            <w:tcPrChange w:id="7774" w:author="Rodion" w:date="2019-12-08T22:26:00Z">
              <w:tcPr>
                <w:tcW w:w="1274" w:type="dxa"/>
              </w:tcPr>
            </w:tcPrChange>
          </w:tcPr>
          <w:p w14:paraId="5B7F70E7" w14:textId="72BE4E75" w:rsidR="006029A2" w:rsidRPr="00312974" w:rsidRDefault="006029A2" w:rsidP="006029A2">
            <w:pPr>
              <w:pStyle w:val="NoSpacing"/>
              <w:rPr>
                <w:lang w:val="uk-UA"/>
                <w:rPrChange w:id="7775" w:author="Rodion" w:date="2019-12-09T02:09:00Z">
                  <w:rPr>
                    <w:lang w:val="uk-UA"/>
                  </w:rPr>
                </w:rPrChange>
              </w:rPr>
            </w:pPr>
            <w:r w:rsidRPr="00312974">
              <w:rPr>
                <w:lang w:val="uk-UA"/>
                <w:rPrChange w:id="7776" w:author="Rodion" w:date="2019-12-09T02:09:00Z">
                  <w:rPr>
                    <w:lang w:val="uk-UA"/>
                  </w:rPr>
                </w:rPrChange>
              </w:rPr>
              <w:t xml:space="preserve">В базі даних існують тільки </w:t>
            </w:r>
            <w:r w:rsidR="00C91726" w:rsidRPr="00312974">
              <w:rPr>
                <w:lang w:val="uk-UA"/>
                <w:rPrChange w:id="7777" w:author="Rodion" w:date="2019-12-09T02:09:00Z">
                  <w:rPr>
                    <w:lang w:val="uk-UA"/>
                  </w:rPr>
                </w:rPrChange>
              </w:rPr>
              <w:t>товари</w:t>
            </w:r>
            <w:r w:rsidRPr="00312974">
              <w:rPr>
                <w:lang w:val="uk-UA"/>
                <w:rPrChange w:id="7778" w:author="Rodion" w:date="2019-12-09T02:09:00Z">
                  <w:rPr>
                    <w:lang w:val="uk-UA"/>
                  </w:rPr>
                </w:rPrChange>
              </w:rPr>
              <w:t>, які регулярно купуються користува</w:t>
            </w:r>
            <w:ins w:id="7779" w:author="Rodion" w:date="2019-12-08T22:27:00Z">
              <w:r w:rsidR="004E0413" w:rsidRPr="00312974">
                <w:rPr>
                  <w:lang w:val="uk-UA"/>
                  <w:rPrChange w:id="7780" w:author="Rodion" w:date="2019-12-09T02:09:00Z">
                    <w:rPr>
                      <w:lang w:val="uk-UA"/>
                    </w:rPr>
                  </w:rPrChange>
                </w:rPr>
                <w:t>-</w:t>
              </w:r>
            </w:ins>
            <w:r w:rsidRPr="00312974">
              <w:rPr>
                <w:lang w:val="uk-UA"/>
                <w:rPrChange w:id="7781" w:author="Rodion" w:date="2019-12-09T02:09:00Z">
                  <w:rPr>
                    <w:lang w:val="uk-UA"/>
                  </w:rPr>
                </w:rPrChange>
              </w:rPr>
              <w:t>чами. Кожен новий товар необхідно буде додавати в перший раз</w:t>
            </w:r>
          </w:p>
        </w:tc>
        <w:tc>
          <w:tcPr>
            <w:tcW w:w="1419" w:type="dxa"/>
            <w:tcPrChange w:id="7782" w:author="Rodion" w:date="2019-12-08T22:26:00Z">
              <w:tcPr>
                <w:tcW w:w="1419" w:type="dxa"/>
              </w:tcPr>
            </w:tcPrChange>
          </w:tcPr>
          <w:p w14:paraId="431B3CBD" w14:textId="6E8783F5" w:rsidR="006029A2" w:rsidRPr="00312974" w:rsidRDefault="006029A2" w:rsidP="006029A2">
            <w:pPr>
              <w:pStyle w:val="NoSpacing"/>
              <w:rPr>
                <w:lang w:val="uk-UA"/>
                <w:rPrChange w:id="7783" w:author="Rodion" w:date="2019-12-09T02:09:00Z">
                  <w:rPr>
                    <w:lang w:val="uk-UA"/>
                  </w:rPr>
                </w:rPrChange>
              </w:rPr>
            </w:pPr>
            <w:r w:rsidRPr="00312974">
              <w:rPr>
                <w:lang w:val="uk-UA"/>
                <w:rPrChange w:id="7784" w:author="Rodion" w:date="2019-12-09T02:09:00Z">
                  <w:rPr>
                    <w:lang w:val="uk-UA"/>
                  </w:rPr>
                </w:rPrChange>
              </w:rPr>
              <w:t>Немож</w:t>
            </w:r>
            <w:ins w:id="7785" w:author="Rodion" w:date="2019-12-08T22:27:00Z">
              <w:r w:rsidR="004E0413" w:rsidRPr="00312974">
                <w:rPr>
                  <w:lang w:val="uk-UA"/>
                  <w:rPrChange w:id="7786" w:author="Rodion" w:date="2019-12-09T02:09:00Z">
                    <w:rPr>
                      <w:lang w:val="uk-UA"/>
                    </w:rPr>
                  </w:rPrChange>
                </w:rPr>
                <w:t>-</w:t>
              </w:r>
            </w:ins>
            <w:r w:rsidRPr="00312974">
              <w:rPr>
                <w:lang w:val="uk-UA"/>
                <w:rPrChange w:id="7787" w:author="Rodion" w:date="2019-12-09T02:09:00Z">
                  <w:rPr>
                    <w:lang w:val="uk-UA"/>
                  </w:rPr>
                </w:rPrChange>
              </w:rPr>
              <w:t>ливо підтри</w:t>
            </w:r>
            <w:ins w:id="7788" w:author="Rodion" w:date="2019-12-08T22:27:00Z">
              <w:r w:rsidR="004E0413" w:rsidRPr="00312974">
                <w:rPr>
                  <w:lang w:val="uk-UA"/>
                  <w:rPrChange w:id="7789" w:author="Rodion" w:date="2019-12-09T02:09:00Z">
                    <w:rPr>
                      <w:lang w:val="uk-UA"/>
                    </w:rPr>
                  </w:rPrChange>
                </w:rPr>
                <w:t>-</w:t>
              </w:r>
            </w:ins>
            <w:r w:rsidRPr="00312974">
              <w:rPr>
                <w:lang w:val="uk-UA"/>
                <w:rPrChange w:id="7790" w:author="Rodion" w:date="2019-12-09T02:09:00Z">
                  <w:rPr>
                    <w:lang w:val="uk-UA"/>
                  </w:rPr>
                </w:rPrChange>
              </w:rPr>
              <w:t>мувати актуаль</w:t>
            </w:r>
            <w:ins w:id="7791" w:author="Rodion" w:date="2019-12-08T22:27:00Z">
              <w:r w:rsidR="004E0413" w:rsidRPr="00312974">
                <w:rPr>
                  <w:lang w:val="uk-UA"/>
                  <w:rPrChange w:id="7792" w:author="Rodion" w:date="2019-12-09T02:09:00Z">
                    <w:rPr>
                      <w:lang w:val="uk-UA"/>
                    </w:rPr>
                  </w:rPrChange>
                </w:rPr>
                <w:t>-</w:t>
              </w:r>
            </w:ins>
            <w:r w:rsidRPr="00312974">
              <w:rPr>
                <w:lang w:val="uk-UA"/>
                <w:rPrChange w:id="7793" w:author="Rodion" w:date="2019-12-09T02:09:00Z">
                  <w:rPr>
                    <w:lang w:val="uk-UA"/>
                  </w:rPr>
                </w:rPrChange>
              </w:rPr>
              <w:t>ну базу даних найме</w:t>
            </w:r>
            <w:ins w:id="7794" w:author="Rodion" w:date="2019-12-08T22:27:00Z">
              <w:r w:rsidR="004E0413" w:rsidRPr="00312974">
                <w:rPr>
                  <w:lang w:val="uk-UA"/>
                  <w:rPrChange w:id="7795" w:author="Rodion" w:date="2019-12-09T02:09:00Z">
                    <w:rPr>
                      <w:lang w:val="uk-UA"/>
                    </w:rPr>
                  </w:rPrChange>
                </w:rPr>
                <w:t>-</w:t>
              </w:r>
            </w:ins>
            <w:r w:rsidRPr="00312974">
              <w:rPr>
                <w:lang w:val="uk-UA"/>
                <w:rPrChange w:id="7796" w:author="Rodion" w:date="2019-12-09T02:09:00Z">
                  <w:rPr>
                    <w:lang w:val="uk-UA"/>
                  </w:rPr>
                </w:rPrChange>
              </w:rPr>
              <w:t>нувань товарів без великих витрат коштів</w:t>
            </w:r>
          </w:p>
        </w:tc>
        <w:tc>
          <w:tcPr>
            <w:tcW w:w="1701" w:type="dxa"/>
            <w:tcPrChange w:id="7797" w:author="Rodion" w:date="2019-12-08T22:26:00Z">
              <w:tcPr>
                <w:tcW w:w="1701" w:type="dxa"/>
              </w:tcPr>
            </w:tcPrChange>
          </w:tcPr>
          <w:p w14:paraId="06F5EAF1" w14:textId="5FDE3268" w:rsidR="006029A2" w:rsidRPr="00312974" w:rsidRDefault="006029A2" w:rsidP="006029A2">
            <w:pPr>
              <w:pStyle w:val="NoSpacing"/>
              <w:rPr>
                <w:lang w:val="uk-UA"/>
                <w:rPrChange w:id="7798" w:author="Rodion" w:date="2019-12-09T02:09:00Z">
                  <w:rPr>
                    <w:lang w:val="uk-UA"/>
                  </w:rPr>
                </w:rPrChange>
              </w:rPr>
            </w:pPr>
            <w:r w:rsidRPr="00312974">
              <w:rPr>
                <w:lang w:val="uk-UA"/>
                <w:rPrChange w:id="7799" w:author="Rodion" w:date="2019-12-09T02:09:00Z">
                  <w:rPr>
                    <w:lang w:val="uk-UA"/>
                  </w:rPr>
                </w:rPrChange>
              </w:rPr>
              <w:t>При сумлінному відношенні користува</w:t>
            </w:r>
            <w:ins w:id="7800" w:author="Rodion" w:date="2019-12-08T22:28:00Z">
              <w:r w:rsidR="004E0413" w:rsidRPr="00312974">
                <w:rPr>
                  <w:lang w:val="uk-UA"/>
                  <w:rPrChange w:id="7801" w:author="Rodion" w:date="2019-12-09T02:09:00Z">
                    <w:rPr>
                      <w:lang w:val="uk-UA"/>
                    </w:rPr>
                  </w:rPrChange>
                </w:rPr>
                <w:t>-</w:t>
              </w:r>
            </w:ins>
            <w:r w:rsidRPr="00312974">
              <w:rPr>
                <w:lang w:val="uk-UA"/>
                <w:rPrChange w:id="7802" w:author="Rodion" w:date="2019-12-09T02:09:00Z">
                  <w:rPr>
                    <w:lang w:val="uk-UA"/>
                  </w:rPr>
                </w:rPrChange>
              </w:rPr>
              <w:t>чів до поповнення бази даних, буде сформована економічно-приваблива база даних</w:t>
            </w:r>
          </w:p>
        </w:tc>
      </w:tr>
      <w:tr w:rsidR="006029A2" w:rsidRPr="00312974" w14:paraId="06BBC9B8" w14:textId="77777777" w:rsidTr="004E0413">
        <w:tc>
          <w:tcPr>
            <w:tcW w:w="703" w:type="dxa"/>
            <w:tcPrChange w:id="7803" w:author="Rodion" w:date="2019-12-08T22:26:00Z">
              <w:tcPr>
                <w:tcW w:w="703" w:type="dxa"/>
              </w:tcPr>
            </w:tcPrChange>
          </w:tcPr>
          <w:p w14:paraId="55224B2A" w14:textId="77777777" w:rsidR="006029A2" w:rsidRPr="00312974" w:rsidRDefault="006029A2" w:rsidP="006029A2">
            <w:pPr>
              <w:pStyle w:val="NoSpacing"/>
              <w:rPr>
                <w:lang w:val="uk-UA"/>
                <w:rPrChange w:id="7804" w:author="Rodion" w:date="2019-12-09T02:09:00Z">
                  <w:rPr>
                    <w:lang w:val="uk-UA"/>
                  </w:rPr>
                </w:rPrChange>
              </w:rPr>
            </w:pPr>
            <w:r w:rsidRPr="00312974">
              <w:rPr>
                <w:lang w:val="uk-UA"/>
                <w:rPrChange w:id="7805" w:author="Rodion" w:date="2019-12-09T02:09:00Z">
                  <w:rPr>
                    <w:lang w:val="uk-UA"/>
                  </w:rPr>
                </w:rPrChange>
              </w:rPr>
              <w:t>6.</w:t>
            </w:r>
          </w:p>
        </w:tc>
        <w:tc>
          <w:tcPr>
            <w:tcW w:w="1560" w:type="dxa"/>
            <w:tcPrChange w:id="7806" w:author="Rodion" w:date="2019-12-08T22:26:00Z">
              <w:tcPr>
                <w:tcW w:w="1700" w:type="dxa"/>
              </w:tcPr>
            </w:tcPrChange>
          </w:tcPr>
          <w:p w14:paraId="1FAA6167" w14:textId="77777777" w:rsidR="006029A2" w:rsidRPr="00312974" w:rsidRDefault="006029A2" w:rsidP="006029A2">
            <w:pPr>
              <w:pStyle w:val="NoSpacing"/>
              <w:rPr>
                <w:lang w:val="uk-UA"/>
                <w:rPrChange w:id="7807" w:author="Rodion" w:date="2019-12-09T02:09:00Z">
                  <w:rPr>
                    <w:lang w:val="uk-UA"/>
                  </w:rPr>
                </w:rPrChange>
              </w:rPr>
            </w:pPr>
            <w:r w:rsidRPr="00312974">
              <w:rPr>
                <w:lang w:val="uk-UA"/>
                <w:rPrChange w:id="7808" w:author="Rodion" w:date="2019-12-09T02:09:00Z">
                  <w:rPr>
                    <w:lang w:val="uk-UA"/>
                  </w:rPr>
                </w:rPrChange>
              </w:rPr>
              <w:t>Кількість</w:t>
            </w:r>
          </w:p>
          <w:p w14:paraId="66676968" w14:textId="77777777" w:rsidR="006029A2" w:rsidRPr="00312974" w:rsidRDefault="006029A2" w:rsidP="006029A2">
            <w:pPr>
              <w:pStyle w:val="NoSpacing"/>
              <w:rPr>
                <w:lang w:val="uk-UA"/>
                <w:rPrChange w:id="7809" w:author="Rodion" w:date="2019-12-09T02:09:00Z">
                  <w:rPr>
                    <w:lang w:val="uk-UA"/>
                  </w:rPr>
                </w:rPrChange>
              </w:rPr>
            </w:pPr>
            <w:r w:rsidRPr="00312974">
              <w:rPr>
                <w:lang w:val="uk-UA"/>
                <w:rPrChange w:id="7810" w:author="Rodion" w:date="2019-12-09T02:09:00Z">
                  <w:rPr>
                    <w:lang w:val="uk-UA"/>
                  </w:rPr>
                </w:rPrChange>
              </w:rPr>
              <w:t>Фізичних пристроїв</w:t>
            </w:r>
          </w:p>
        </w:tc>
        <w:tc>
          <w:tcPr>
            <w:tcW w:w="1558" w:type="dxa"/>
            <w:tcPrChange w:id="7811" w:author="Rodion" w:date="2019-12-08T22:26:00Z">
              <w:tcPr>
                <w:tcW w:w="1418" w:type="dxa"/>
              </w:tcPr>
            </w:tcPrChange>
          </w:tcPr>
          <w:p w14:paraId="2843B571" w14:textId="77777777" w:rsidR="006029A2" w:rsidRPr="00312974" w:rsidRDefault="006029A2" w:rsidP="006029A2">
            <w:pPr>
              <w:pStyle w:val="NoSpacing"/>
              <w:rPr>
                <w:lang w:val="uk-UA"/>
                <w:rPrChange w:id="7812" w:author="Rodion" w:date="2019-12-09T02:09:00Z">
                  <w:rPr>
                    <w:lang w:val="uk-UA"/>
                  </w:rPr>
                </w:rPrChange>
              </w:rPr>
            </w:pPr>
            <w:r w:rsidRPr="00312974">
              <w:rPr>
                <w:lang w:val="uk-UA"/>
                <w:rPrChange w:id="7813" w:author="Rodion" w:date="2019-12-09T02:09:00Z">
                  <w:rPr>
                    <w:lang w:val="uk-UA"/>
                  </w:rPr>
                </w:rPrChange>
              </w:rPr>
              <w:t>2</w:t>
            </w:r>
          </w:p>
        </w:tc>
        <w:tc>
          <w:tcPr>
            <w:tcW w:w="852" w:type="dxa"/>
            <w:tcPrChange w:id="7814" w:author="Rodion" w:date="2019-12-08T22:26:00Z">
              <w:tcPr>
                <w:tcW w:w="1134" w:type="dxa"/>
              </w:tcPr>
            </w:tcPrChange>
          </w:tcPr>
          <w:p w14:paraId="489470CA" w14:textId="77777777" w:rsidR="006029A2" w:rsidRPr="00312974" w:rsidRDefault="006029A2" w:rsidP="006029A2">
            <w:pPr>
              <w:pStyle w:val="NoSpacing"/>
              <w:rPr>
                <w:lang w:val="uk-UA"/>
                <w:rPrChange w:id="7815" w:author="Rodion" w:date="2019-12-09T02:09:00Z">
                  <w:rPr>
                    <w:lang w:val="uk-UA"/>
                  </w:rPr>
                </w:rPrChange>
              </w:rPr>
            </w:pPr>
            <w:r w:rsidRPr="00312974">
              <w:rPr>
                <w:lang w:val="uk-UA"/>
                <w:rPrChange w:id="7816" w:author="Rodion" w:date="2019-12-09T02:09:00Z">
                  <w:rPr>
                    <w:lang w:val="uk-UA"/>
                  </w:rPr>
                </w:rPrChange>
              </w:rPr>
              <w:t>1</w:t>
            </w:r>
          </w:p>
        </w:tc>
        <w:tc>
          <w:tcPr>
            <w:tcW w:w="851" w:type="dxa"/>
            <w:tcPrChange w:id="7817" w:author="Rodion" w:date="2019-12-08T22:26:00Z">
              <w:tcPr>
                <w:tcW w:w="1136" w:type="dxa"/>
              </w:tcPr>
            </w:tcPrChange>
          </w:tcPr>
          <w:p w14:paraId="01B7CCD4" w14:textId="77777777" w:rsidR="006029A2" w:rsidRPr="00312974" w:rsidRDefault="006029A2" w:rsidP="006029A2">
            <w:pPr>
              <w:pStyle w:val="NoSpacing"/>
              <w:rPr>
                <w:lang w:val="uk-UA"/>
                <w:rPrChange w:id="7818" w:author="Rodion" w:date="2019-12-09T02:09:00Z">
                  <w:rPr>
                    <w:lang w:val="uk-UA"/>
                  </w:rPr>
                </w:rPrChange>
              </w:rPr>
            </w:pPr>
            <w:r w:rsidRPr="00312974">
              <w:rPr>
                <w:lang w:val="uk-UA"/>
                <w:rPrChange w:id="7819" w:author="Rodion" w:date="2019-12-09T02:09:00Z">
                  <w:rPr>
                    <w:lang w:val="uk-UA"/>
                  </w:rPr>
                </w:rPrChange>
              </w:rPr>
              <w:t>1</w:t>
            </w:r>
          </w:p>
        </w:tc>
        <w:tc>
          <w:tcPr>
            <w:tcW w:w="1841" w:type="dxa"/>
            <w:tcPrChange w:id="7820" w:author="Rodion" w:date="2019-12-08T22:26:00Z">
              <w:tcPr>
                <w:tcW w:w="1274" w:type="dxa"/>
              </w:tcPr>
            </w:tcPrChange>
          </w:tcPr>
          <w:p w14:paraId="03399385" w14:textId="77777777" w:rsidR="006029A2" w:rsidRPr="00312974" w:rsidRDefault="006029A2" w:rsidP="006029A2">
            <w:pPr>
              <w:pStyle w:val="NoSpacing"/>
              <w:rPr>
                <w:lang w:val="uk-UA"/>
                <w:rPrChange w:id="7821" w:author="Rodion" w:date="2019-12-09T02:09:00Z">
                  <w:rPr>
                    <w:lang w:val="uk-UA"/>
                  </w:rPr>
                </w:rPrChange>
              </w:rPr>
            </w:pPr>
            <w:r w:rsidRPr="00312974">
              <w:rPr>
                <w:lang w:val="uk-UA"/>
                <w:rPrChange w:id="7822" w:author="Rodion" w:date="2019-12-09T02:09:00Z">
                  <w:rPr>
                    <w:lang w:val="uk-UA"/>
                  </w:rPr>
                </w:rPrChange>
              </w:rPr>
              <w:t>Потребує більше місця</w:t>
            </w:r>
          </w:p>
        </w:tc>
        <w:tc>
          <w:tcPr>
            <w:tcW w:w="1419" w:type="dxa"/>
            <w:tcPrChange w:id="7823" w:author="Rodion" w:date="2019-12-08T22:26:00Z">
              <w:tcPr>
                <w:tcW w:w="1419" w:type="dxa"/>
              </w:tcPr>
            </w:tcPrChange>
          </w:tcPr>
          <w:p w14:paraId="52DD1921" w14:textId="77777777" w:rsidR="006029A2" w:rsidRPr="00312974" w:rsidRDefault="006029A2" w:rsidP="006029A2">
            <w:pPr>
              <w:pStyle w:val="NoSpacing"/>
              <w:rPr>
                <w:lang w:val="uk-UA"/>
                <w:rPrChange w:id="7824" w:author="Rodion" w:date="2019-12-09T02:09:00Z">
                  <w:rPr>
                    <w:lang w:val="uk-UA"/>
                  </w:rPr>
                </w:rPrChange>
              </w:rPr>
            </w:pPr>
            <w:r w:rsidRPr="00312974">
              <w:rPr>
                <w:lang w:val="uk-UA"/>
                <w:rPrChange w:id="7825" w:author="Rodion" w:date="2019-12-09T02:09:00Z">
                  <w:rPr>
                    <w:lang w:val="uk-UA"/>
                  </w:rPr>
                </w:rPrChange>
              </w:rPr>
              <w:t>Відсутні</w:t>
            </w:r>
          </w:p>
        </w:tc>
        <w:tc>
          <w:tcPr>
            <w:tcW w:w="1701" w:type="dxa"/>
            <w:tcPrChange w:id="7826" w:author="Rodion" w:date="2019-12-08T22:26:00Z">
              <w:tcPr>
                <w:tcW w:w="1701" w:type="dxa"/>
              </w:tcPr>
            </w:tcPrChange>
          </w:tcPr>
          <w:p w14:paraId="0719E03A" w14:textId="77777777" w:rsidR="006029A2" w:rsidRPr="00312974" w:rsidRDefault="006029A2" w:rsidP="006029A2">
            <w:pPr>
              <w:pStyle w:val="NoSpacing"/>
              <w:rPr>
                <w:lang w:val="uk-UA"/>
                <w:rPrChange w:id="7827" w:author="Rodion" w:date="2019-12-09T02:09:00Z">
                  <w:rPr>
                    <w:lang w:val="uk-UA"/>
                  </w:rPr>
                </w:rPrChange>
              </w:rPr>
            </w:pPr>
            <w:r w:rsidRPr="00312974">
              <w:rPr>
                <w:lang w:val="uk-UA"/>
                <w:rPrChange w:id="7828" w:author="Rodion" w:date="2019-12-09T02:09:00Z">
                  <w:rPr>
                    <w:lang w:val="uk-UA"/>
                  </w:rPr>
                </w:rPrChange>
              </w:rPr>
              <w:t>Відсутні</w:t>
            </w:r>
          </w:p>
        </w:tc>
      </w:tr>
    </w:tbl>
    <w:p w14:paraId="6D36579B" w14:textId="01D3156B" w:rsidR="00660E7A" w:rsidRPr="00312974" w:rsidRDefault="00660E7A" w:rsidP="006029A2">
      <w:pPr>
        <w:rPr>
          <w:ins w:id="7829" w:author="Rodion" w:date="2019-12-08T22:21:00Z"/>
          <w:rPrChange w:id="7830" w:author="Rodion" w:date="2019-12-09T02:09:00Z">
            <w:rPr>
              <w:ins w:id="7831" w:author="Rodion" w:date="2019-12-08T22:21:00Z"/>
            </w:rPr>
          </w:rPrChange>
        </w:rPr>
      </w:pPr>
    </w:p>
    <w:p w14:paraId="19E954F5" w14:textId="77777777" w:rsidR="00660E7A" w:rsidRPr="00312974" w:rsidRDefault="00660E7A">
      <w:pPr>
        <w:spacing w:after="160" w:line="259" w:lineRule="auto"/>
        <w:ind w:firstLine="0"/>
        <w:jc w:val="left"/>
        <w:rPr>
          <w:ins w:id="7832" w:author="Rodion" w:date="2019-12-08T22:21:00Z"/>
          <w:rPrChange w:id="7833" w:author="Rodion" w:date="2019-12-09T02:09:00Z">
            <w:rPr>
              <w:ins w:id="7834" w:author="Rodion" w:date="2019-12-08T22:21:00Z"/>
            </w:rPr>
          </w:rPrChange>
        </w:rPr>
      </w:pPr>
      <w:ins w:id="7835" w:author="Rodion" w:date="2019-12-08T22:21:00Z">
        <w:r w:rsidRPr="00312974">
          <w:rPr>
            <w:rPrChange w:id="7836" w:author="Rodion" w:date="2019-12-09T02:09:00Z">
              <w:rPr/>
            </w:rPrChange>
          </w:rPr>
          <w:br w:type="page"/>
        </w:r>
      </w:ins>
    </w:p>
    <w:p w14:paraId="18DA17E3" w14:textId="77777777" w:rsidR="006029A2" w:rsidRPr="00312974" w:rsidDel="00660E7A" w:rsidRDefault="006029A2" w:rsidP="006029A2">
      <w:pPr>
        <w:ind w:right="-143" w:firstLine="708"/>
        <w:rPr>
          <w:del w:id="7837" w:author="Rodion" w:date="2019-12-08T22:21:00Z"/>
          <w:rPrChange w:id="7838" w:author="Rodion" w:date="2019-12-09T02:09:00Z">
            <w:rPr>
              <w:del w:id="7839" w:author="Rodion" w:date="2019-12-08T22:21:00Z"/>
            </w:rPr>
          </w:rPrChange>
        </w:rPr>
      </w:pPr>
    </w:p>
    <w:p w14:paraId="58CBC540" w14:textId="276CFF7E" w:rsidR="006029A2" w:rsidRPr="00312974" w:rsidDel="00660E7A" w:rsidRDefault="006029A2" w:rsidP="006029A2">
      <w:pPr>
        <w:rPr>
          <w:del w:id="7840" w:author="Rodion" w:date="2019-12-08T22:21:00Z"/>
          <w:rPrChange w:id="7841" w:author="Rodion" w:date="2019-12-09T02:09:00Z">
            <w:rPr>
              <w:del w:id="7842" w:author="Rodion" w:date="2019-12-08T22:21:00Z"/>
            </w:rPr>
          </w:rPrChange>
        </w:rPr>
      </w:pPr>
    </w:p>
    <w:p w14:paraId="1C5B107A" w14:textId="730F4CC4" w:rsidR="006029A2" w:rsidRPr="00312974" w:rsidRDefault="006029A2" w:rsidP="006029A2">
      <w:pPr>
        <w:pStyle w:val="Heading2"/>
        <w:rPr>
          <w:rPrChange w:id="7843" w:author="Rodion" w:date="2019-12-09T02:09:00Z">
            <w:rPr/>
          </w:rPrChange>
        </w:rPr>
      </w:pPr>
      <w:del w:id="7844" w:author="Rodion Kharabet" w:date="2019-12-06T03:54:00Z">
        <w:r w:rsidRPr="00312974" w:rsidDel="003969F0">
          <w:rPr>
            <w:rPrChange w:id="7845" w:author="Rodion" w:date="2019-12-09T02:09:00Z">
              <w:rPr/>
            </w:rPrChange>
          </w:rPr>
          <w:delText>5</w:delText>
        </w:r>
      </w:del>
      <w:bookmarkStart w:id="7846" w:name="_Toc26763230"/>
      <w:ins w:id="7847" w:author="Rodion Kharabet" w:date="2019-12-06T03:54:00Z">
        <w:r w:rsidR="003969F0" w:rsidRPr="00312974">
          <w:rPr>
            <w:rPrChange w:id="7848" w:author="Rodion" w:date="2019-12-09T02:09:00Z">
              <w:rPr/>
            </w:rPrChange>
          </w:rPr>
          <w:t>4</w:t>
        </w:r>
      </w:ins>
      <w:r w:rsidRPr="00312974">
        <w:rPr>
          <w:rPrChange w:id="7849" w:author="Rodion" w:date="2019-12-09T02:09:00Z">
            <w:rPr/>
          </w:rPrChange>
        </w:rPr>
        <w:t>.2 Технологічний аудит ідеї проекту</w:t>
      </w:r>
      <w:bookmarkEnd w:id="7846"/>
    </w:p>
    <w:p w14:paraId="6C93E532" w14:textId="77777777" w:rsidR="006029A2" w:rsidRPr="00312974" w:rsidRDefault="006029A2" w:rsidP="006029A2">
      <w:pPr>
        <w:ind w:right="-143" w:firstLine="708"/>
        <w:rPr>
          <w:rPrChange w:id="7850" w:author="Rodion" w:date="2019-12-09T02:09:00Z">
            <w:rPr/>
          </w:rPrChange>
        </w:rPr>
      </w:pPr>
    </w:p>
    <w:p w14:paraId="00CC96F2" w14:textId="68641D4C" w:rsidR="006029A2" w:rsidRPr="00312974" w:rsidRDefault="006029A2" w:rsidP="006029A2">
      <w:pPr>
        <w:rPr>
          <w:rPrChange w:id="7851" w:author="Rodion" w:date="2019-12-09T02:09:00Z">
            <w:rPr/>
          </w:rPrChange>
        </w:rPr>
      </w:pPr>
      <w:r w:rsidRPr="00312974">
        <w:rPr>
          <w:rPrChange w:id="7852" w:author="Rodion" w:date="2019-12-09T02:09:00Z">
            <w:rPr/>
          </w:rPrChange>
        </w:rPr>
        <w:t xml:space="preserve">У </w:t>
      </w:r>
      <w:del w:id="7853" w:author="Rodion Kharabet" w:date="2019-12-06T03:54:00Z">
        <w:r w:rsidRPr="00312974" w:rsidDel="003969F0">
          <w:rPr>
            <w:rPrChange w:id="7854" w:author="Rodion" w:date="2019-12-09T02:09:00Z">
              <w:rPr/>
            </w:rPrChange>
          </w:rPr>
          <w:delText>таблиці 5.</w:delText>
        </w:r>
      </w:del>
      <w:ins w:id="7855" w:author="Rodion Kharabet" w:date="2019-12-06T03:54:00Z">
        <w:r w:rsidR="003969F0" w:rsidRPr="00312974">
          <w:rPr>
            <w:rPrChange w:id="7856" w:author="Rodion" w:date="2019-12-09T02:09:00Z">
              <w:rPr/>
            </w:rPrChange>
          </w:rPr>
          <w:t>таблиці 4.</w:t>
        </w:r>
      </w:ins>
      <w:r w:rsidRPr="00312974">
        <w:rPr>
          <w:rPrChange w:id="7857" w:author="Rodion" w:date="2019-12-09T02:09:00Z">
            <w:rPr/>
          </w:rPrChange>
        </w:rPr>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rPr>
          <w:rPrChange w:id="7858" w:author="Rodion" w:date="2019-12-09T02:09:00Z">
            <w:rPr/>
          </w:rPrChange>
        </w:rPr>
      </w:pPr>
    </w:p>
    <w:p w14:paraId="537CAB31" w14:textId="5C35CB12" w:rsidR="006029A2" w:rsidRPr="00312974" w:rsidRDefault="006029A2" w:rsidP="006029A2">
      <w:pPr>
        <w:ind w:right="-143" w:firstLine="708"/>
        <w:rPr>
          <w:rPrChange w:id="7859" w:author="Rodion" w:date="2019-12-09T02:09:00Z">
            <w:rPr/>
          </w:rPrChange>
        </w:rPr>
      </w:pPr>
      <w:del w:id="7860" w:author="Rodion Kharabet" w:date="2019-12-06T03:54:00Z">
        <w:r w:rsidRPr="00312974" w:rsidDel="003969F0">
          <w:rPr>
            <w:rPrChange w:id="7861" w:author="Rodion" w:date="2019-12-09T02:09:00Z">
              <w:rPr/>
            </w:rPrChange>
          </w:rPr>
          <w:delText>Таблиця 5.</w:delText>
        </w:r>
      </w:del>
      <w:ins w:id="7862" w:author="Rodion Kharabet" w:date="2019-12-06T03:54:00Z">
        <w:r w:rsidR="003969F0" w:rsidRPr="00312974">
          <w:rPr>
            <w:rPrChange w:id="7863" w:author="Rodion" w:date="2019-12-09T02:09:00Z">
              <w:rPr/>
            </w:rPrChange>
          </w:rPr>
          <w:t>Таблиця 4.</w:t>
        </w:r>
      </w:ins>
      <w:r w:rsidRPr="00312974">
        <w:rPr>
          <w:rPrChange w:id="7864" w:author="Rodion" w:date="2019-12-09T02:09:00Z">
            <w:rPr/>
          </w:rPrChange>
        </w:rPr>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Change w:id="7865" w:author="Rodion" w:date="2019-12-09T02:09:00Z">
                  <w:rPr>
                    <w:lang w:val="uk-UA"/>
                  </w:rPr>
                </w:rPrChange>
              </w:rPr>
            </w:pPr>
            <w:r w:rsidRPr="00312974">
              <w:rPr>
                <w:lang w:val="uk-UA"/>
                <w:rPrChange w:id="7866" w:author="Rodion" w:date="2019-12-09T02:09:00Z">
                  <w:rPr>
                    <w:lang w:val="uk-UA"/>
                  </w:rPr>
                </w:rPrChange>
              </w:rPr>
              <w:t>№ п/п</w:t>
            </w:r>
          </w:p>
        </w:tc>
        <w:tc>
          <w:tcPr>
            <w:tcW w:w="2762" w:type="dxa"/>
          </w:tcPr>
          <w:p w14:paraId="20F02691" w14:textId="77777777" w:rsidR="006029A2" w:rsidRPr="00312974" w:rsidRDefault="006029A2" w:rsidP="006029A2">
            <w:pPr>
              <w:pStyle w:val="NoSpacing"/>
              <w:jc w:val="left"/>
              <w:rPr>
                <w:lang w:val="uk-UA"/>
                <w:rPrChange w:id="7867" w:author="Rodion" w:date="2019-12-09T02:09:00Z">
                  <w:rPr>
                    <w:lang w:val="uk-UA"/>
                  </w:rPr>
                </w:rPrChange>
              </w:rPr>
            </w:pPr>
            <w:r w:rsidRPr="00312974">
              <w:rPr>
                <w:lang w:val="uk-UA"/>
                <w:rPrChange w:id="7868" w:author="Rodion" w:date="2019-12-09T02:09:00Z">
                  <w:rPr>
                    <w:lang w:val="uk-UA"/>
                  </w:rPr>
                </w:rPrChange>
              </w:rPr>
              <w:t>Ідея проекту</w:t>
            </w:r>
          </w:p>
        </w:tc>
        <w:tc>
          <w:tcPr>
            <w:tcW w:w="2605" w:type="dxa"/>
          </w:tcPr>
          <w:p w14:paraId="3804443F" w14:textId="77777777" w:rsidR="006029A2" w:rsidRPr="00312974" w:rsidRDefault="006029A2" w:rsidP="006029A2">
            <w:pPr>
              <w:pStyle w:val="NoSpacing"/>
              <w:jc w:val="left"/>
              <w:rPr>
                <w:lang w:val="uk-UA"/>
                <w:rPrChange w:id="7869" w:author="Rodion" w:date="2019-12-09T02:09:00Z">
                  <w:rPr>
                    <w:lang w:val="uk-UA"/>
                  </w:rPr>
                </w:rPrChange>
              </w:rPr>
            </w:pPr>
            <w:r w:rsidRPr="00312974">
              <w:rPr>
                <w:lang w:val="uk-UA"/>
                <w:rPrChange w:id="7870" w:author="Rodion" w:date="2019-12-09T02:09:00Z">
                  <w:rPr>
                    <w:lang w:val="uk-UA"/>
                  </w:rPr>
                </w:rPrChange>
              </w:rPr>
              <w:t>Технології її реалізації</w:t>
            </w:r>
          </w:p>
        </w:tc>
        <w:tc>
          <w:tcPr>
            <w:tcW w:w="2097" w:type="dxa"/>
          </w:tcPr>
          <w:p w14:paraId="16BAE7E0" w14:textId="77777777" w:rsidR="006029A2" w:rsidRPr="00312974" w:rsidRDefault="006029A2" w:rsidP="006029A2">
            <w:pPr>
              <w:pStyle w:val="NoSpacing"/>
              <w:jc w:val="left"/>
              <w:rPr>
                <w:lang w:val="uk-UA"/>
                <w:rPrChange w:id="7871" w:author="Rodion" w:date="2019-12-09T02:09:00Z">
                  <w:rPr>
                    <w:lang w:val="uk-UA"/>
                  </w:rPr>
                </w:rPrChange>
              </w:rPr>
            </w:pPr>
            <w:r w:rsidRPr="00312974">
              <w:rPr>
                <w:lang w:val="uk-UA"/>
                <w:rPrChange w:id="7872" w:author="Rodion" w:date="2019-12-09T02:09:00Z">
                  <w:rPr>
                    <w:lang w:val="uk-UA"/>
                  </w:rPr>
                </w:rPrChange>
              </w:rPr>
              <w:t>Наявність технологій</w:t>
            </w:r>
          </w:p>
        </w:tc>
        <w:tc>
          <w:tcPr>
            <w:tcW w:w="2427" w:type="dxa"/>
          </w:tcPr>
          <w:p w14:paraId="1B5E3EB0" w14:textId="77777777" w:rsidR="006029A2" w:rsidRPr="00312974" w:rsidRDefault="006029A2" w:rsidP="006029A2">
            <w:pPr>
              <w:pStyle w:val="NoSpacing"/>
              <w:jc w:val="left"/>
              <w:rPr>
                <w:lang w:val="uk-UA"/>
                <w:rPrChange w:id="7873" w:author="Rodion" w:date="2019-12-09T02:09:00Z">
                  <w:rPr>
                    <w:lang w:val="uk-UA"/>
                  </w:rPr>
                </w:rPrChange>
              </w:rPr>
            </w:pPr>
            <w:r w:rsidRPr="00312974">
              <w:rPr>
                <w:lang w:val="uk-UA"/>
                <w:rPrChange w:id="7874" w:author="Rodion" w:date="2019-12-09T02:09:00Z">
                  <w:rPr>
                    <w:lang w:val="uk-UA"/>
                  </w:rPr>
                </w:rPrChange>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Change w:id="7875" w:author="Rodion" w:date="2019-12-09T02:09:00Z">
                  <w:rPr>
                    <w:lang w:val="uk-UA"/>
                  </w:rPr>
                </w:rPrChange>
              </w:rPr>
            </w:pPr>
            <w:r w:rsidRPr="00312974">
              <w:rPr>
                <w:lang w:val="uk-UA"/>
                <w:rPrChange w:id="7876" w:author="Rodion" w:date="2019-12-09T02:09:00Z">
                  <w:rPr>
                    <w:lang w:val="uk-UA"/>
                  </w:rPr>
                </w:rPrChange>
              </w:rPr>
              <w:t>1.</w:t>
            </w:r>
          </w:p>
        </w:tc>
        <w:tc>
          <w:tcPr>
            <w:tcW w:w="2762" w:type="dxa"/>
            <w:vMerge w:val="restart"/>
          </w:tcPr>
          <w:p w14:paraId="2A1A8302" w14:textId="77777777" w:rsidR="006029A2" w:rsidRPr="00312974" w:rsidRDefault="006029A2" w:rsidP="006029A2">
            <w:pPr>
              <w:pStyle w:val="NoSpacing"/>
              <w:jc w:val="left"/>
              <w:rPr>
                <w:lang w:val="uk-UA"/>
                <w:rPrChange w:id="7877" w:author="Rodion" w:date="2019-12-09T02:09:00Z">
                  <w:rPr>
                    <w:lang w:val="uk-UA"/>
                  </w:rPr>
                </w:rPrChange>
              </w:rPr>
            </w:pPr>
            <w:r w:rsidRPr="00312974">
              <w:rPr>
                <w:lang w:val="uk-UA"/>
                <w:rPrChange w:id="7878" w:author="Rodion" w:date="2019-12-09T02:09:00Z">
                  <w:rPr>
                    <w:lang w:val="uk-UA"/>
                  </w:rPr>
                </w:rPrChange>
              </w:rPr>
              <w:t>Ідентифікація товарів</w:t>
            </w:r>
          </w:p>
        </w:tc>
        <w:tc>
          <w:tcPr>
            <w:tcW w:w="2605" w:type="dxa"/>
          </w:tcPr>
          <w:p w14:paraId="5620A8BC" w14:textId="77777777" w:rsidR="006029A2" w:rsidRPr="00312974" w:rsidRDefault="006029A2" w:rsidP="006029A2">
            <w:pPr>
              <w:pStyle w:val="NoSpacing"/>
              <w:jc w:val="left"/>
              <w:rPr>
                <w:lang w:val="uk-UA"/>
                <w:rPrChange w:id="7879" w:author="Rodion" w:date="2019-12-09T02:09:00Z">
                  <w:rPr>
                    <w:lang w:val="uk-UA"/>
                  </w:rPr>
                </w:rPrChange>
              </w:rPr>
            </w:pPr>
            <w:r w:rsidRPr="00312974">
              <w:rPr>
                <w:lang w:val="uk-UA"/>
                <w:rPrChange w:id="7880" w:author="Rodion" w:date="2019-12-09T02:09:00Z">
                  <w:rPr>
                    <w:lang w:val="uk-UA"/>
                  </w:rPr>
                </w:rPrChange>
              </w:rPr>
              <w:t>Штрих-код</w:t>
            </w:r>
          </w:p>
        </w:tc>
        <w:tc>
          <w:tcPr>
            <w:tcW w:w="2097" w:type="dxa"/>
          </w:tcPr>
          <w:p w14:paraId="3DF6194D" w14:textId="77777777" w:rsidR="006029A2" w:rsidRPr="00312974" w:rsidRDefault="006029A2" w:rsidP="006029A2">
            <w:pPr>
              <w:pStyle w:val="NoSpacing"/>
              <w:jc w:val="left"/>
              <w:rPr>
                <w:lang w:val="uk-UA"/>
                <w:rPrChange w:id="7881" w:author="Rodion" w:date="2019-12-09T02:09:00Z">
                  <w:rPr>
                    <w:lang w:val="uk-UA"/>
                  </w:rPr>
                </w:rPrChange>
              </w:rPr>
            </w:pPr>
            <w:r w:rsidRPr="00312974">
              <w:rPr>
                <w:lang w:val="uk-UA"/>
                <w:rPrChange w:id="7882" w:author="Rodion" w:date="2019-12-09T02:09:00Z">
                  <w:rPr>
                    <w:lang w:val="uk-UA"/>
                  </w:rPr>
                </w:rPrChange>
              </w:rPr>
              <w:t>Широко розповсюджена</w:t>
            </w:r>
          </w:p>
        </w:tc>
        <w:tc>
          <w:tcPr>
            <w:tcW w:w="2427" w:type="dxa"/>
          </w:tcPr>
          <w:p w14:paraId="2535731E" w14:textId="77777777" w:rsidR="006029A2" w:rsidRPr="00312974" w:rsidRDefault="006029A2" w:rsidP="006029A2">
            <w:pPr>
              <w:pStyle w:val="NoSpacing"/>
              <w:jc w:val="left"/>
              <w:rPr>
                <w:lang w:val="uk-UA"/>
                <w:rPrChange w:id="7883" w:author="Rodion" w:date="2019-12-09T02:09:00Z">
                  <w:rPr>
                    <w:lang w:val="uk-UA"/>
                  </w:rPr>
                </w:rPrChange>
              </w:rPr>
            </w:pPr>
            <w:r w:rsidRPr="00312974">
              <w:rPr>
                <w:lang w:val="uk-UA"/>
                <w:rPrChange w:id="7884" w:author="Rodion" w:date="2019-12-09T02:09:00Z">
                  <w:rPr>
                    <w:lang w:val="uk-UA"/>
                  </w:rPr>
                </w:rPrChange>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Change w:id="7885" w:author="Rodion" w:date="2019-12-09T02:09:00Z">
                  <w:rPr>
                    <w:lang w:val="uk-UA"/>
                  </w:rPr>
                </w:rPrChange>
              </w:rPr>
            </w:pPr>
            <w:r w:rsidRPr="00312974">
              <w:rPr>
                <w:lang w:val="uk-UA"/>
                <w:rPrChange w:id="7886" w:author="Rodion" w:date="2019-12-09T02:09:00Z">
                  <w:rPr>
                    <w:lang w:val="uk-UA"/>
                  </w:rPr>
                </w:rPrChange>
              </w:rPr>
              <w:t>2.</w:t>
            </w:r>
          </w:p>
        </w:tc>
        <w:tc>
          <w:tcPr>
            <w:tcW w:w="2762" w:type="dxa"/>
            <w:vMerge/>
          </w:tcPr>
          <w:p w14:paraId="2F634841" w14:textId="77777777" w:rsidR="006029A2" w:rsidRPr="00312974" w:rsidRDefault="006029A2" w:rsidP="006029A2">
            <w:pPr>
              <w:pStyle w:val="NoSpacing"/>
              <w:jc w:val="left"/>
              <w:rPr>
                <w:lang w:val="uk-UA"/>
                <w:rPrChange w:id="7887" w:author="Rodion" w:date="2019-12-09T02:09:00Z">
                  <w:rPr>
                    <w:lang w:val="uk-UA"/>
                  </w:rPr>
                </w:rPrChange>
              </w:rPr>
            </w:pPr>
          </w:p>
        </w:tc>
        <w:tc>
          <w:tcPr>
            <w:tcW w:w="2605" w:type="dxa"/>
          </w:tcPr>
          <w:p w14:paraId="0ED7B078" w14:textId="77777777" w:rsidR="006029A2" w:rsidRPr="00312974" w:rsidRDefault="006029A2" w:rsidP="006029A2">
            <w:pPr>
              <w:pStyle w:val="NoSpacing"/>
              <w:jc w:val="left"/>
              <w:rPr>
                <w:lang w:val="uk-UA"/>
                <w:rPrChange w:id="7888" w:author="Rodion" w:date="2019-12-09T02:09:00Z">
                  <w:rPr>
                    <w:lang w:val="uk-UA"/>
                  </w:rPr>
                </w:rPrChange>
              </w:rPr>
            </w:pPr>
            <w:r w:rsidRPr="00312974">
              <w:rPr>
                <w:lang w:val="uk-UA"/>
                <w:rPrChange w:id="7889" w:author="Rodion" w:date="2019-12-09T02:09:00Z">
                  <w:rPr>
                    <w:lang w:val="uk-UA"/>
                  </w:rPr>
                </w:rPrChange>
              </w:rPr>
              <w:t xml:space="preserve">RFID </w:t>
            </w:r>
          </w:p>
        </w:tc>
        <w:tc>
          <w:tcPr>
            <w:tcW w:w="2097" w:type="dxa"/>
          </w:tcPr>
          <w:p w14:paraId="0399B0AF" w14:textId="77777777" w:rsidR="006029A2" w:rsidRPr="00312974" w:rsidRDefault="006029A2" w:rsidP="006029A2">
            <w:pPr>
              <w:pStyle w:val="NoSpacing"/>
              <w:jc w:val="left"/>
              <w:rPr>
                <w:lang w:val="uk-UA"/>
                <w:rPrChange w:id="7890" w:author="Rodion" w:date="2019-12-09T02:09:00Z">
                  <w:rPr>
                    <w:lang w:val="uk-UA"/>
                  </w:rPr>
                </w:rPrChange>
              </w:rPr>
            </w:pPr>
            <w:r w:rsidRPr="00312974">
              <w:rPr>
                <w:lang w:val="uk-UA"/>
                <w:rPrChange w:id="7891" w:author="Rodion" w:date="2019-12-09T02:09:00Z">
                  <w:rPr>
                    <w:lang w:val="uk-UA"/>
                  </w:rPr>
                </w:rPrChange>
              </w:rPr>
              <w:t>Наявна, менш розповсюджена</w:t>
            </w:r>
          </w:p>
        </w:tc>
        <w:tc>
          <w:tcPr>
            <w:tcW w:w="2427" w:type="dxa"/>
          </w:tcPr>
          <w:p w14:paraId="3A1BC8D2" w14:textId="77777777" w:rsidR="006029A2" w:rsidRPr="00312974" w:rsidRDefault="006029A2" w:rsidP="006029A2">
            <w:pPr>
              <w:pStyle w:val="NoSpacing"/>
              <w:jc w:val="left"/>
              <w:rPr>
                <w:lang w:val="uk-UA"/>
                <w:rPrChange w:id="7892" w:author="Rodion" w:date="2019-12-09T02:09:00Z">
                  <w:rPr>
                    <w:lang w:val="uk-UA"/>
                  </w:rPr>
                </w:rPrChange>
              </w:rPr>
            </w:pPr>
            <w:r w:rsidRPr="00312974">
              <w:rPr>
                <w:lang w:val="uk-UA"/>
                <w:rPrChange w:id="7893" w:author="Rodion" w:date="2019-12-09T02:09:00Z">
                  <w:rPr>
                    <w:lang w:val="uk-UA"/>
                  </w:rPr>
                </w:rPrChange>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Change w:id="7894" w:author="Rodion" w:date="2019-12-09T02:09:00Z">
                  <w:rPr>
                    <w:lang w:val="uk-UA"/>
                  </w:rPr>
                </w:rPrChange>
              </w:rPr>
            </w:pPr>
            <w:r w:rsidRPr="00312974">
              <w:rPr>
                <w:lang w:val="uk-UA"/>
                <w:rPrChange w:id="7895" w:author="Rodion" w:date="2019-12-09T02:09:00Z">
                  <w:rPr>
                    <w:lang w:val="uk-UA"/>
                  </w:rPr>
                </w:rPrChange>
              </w:rPr>
              <w:t>3.</w:t>
            </w:r>
          </w:p>
        </w:tc>
        <w:tc>
          <w:tcPr>
            <w:tcW w:w="2762" w:type="dxa"/>
            <w:vMerge/>
          </w:tcPr>
          <w:p w14:paraId="10A51E1C" w14:textId="77777777" w:rsidR="006029A2" w:rsidRPr="00312974" w:rsidRDefault="006029A2" w:rsidP="006029A2">
            <w:pPr>
              <w:pStyle w:val="NoSpacing"/>
              <w:jc w:val="left"/>
              <w:rPr>
                <w:lang w:val="uk-UA"/>
                <w:rPrChange w:id="7896" w:author="Rodion" w:date="2019-12-09T02:09:00Z">
                  <w:rPr>
                    <w:lang w:val="uk-UA"/>
                  </w:rPr>
                </w:rPrChange>
              </w:rPr>
            </w:pPr>
          </w:p>
        </w:tc>
        <w:tc>
          <w:tcPr>
            <w:tcW w:w="2605" w:type="dxa"/>
          </w:tcPr>
          <w:p w14:paraId="2980DBAF" w14:textId="77777777" w:rsidR="006029A2" w:rsidRPr="00312974" w:rsidRDefault="006029A2" w:rsidP="006029A2">
            <w:pPr>
              <w:pStyle w:val="NoSpacing"/>
              <w:jc w:val="left"/>
              <w:rPr>
                <w:lang w:val="uk-UA"/>
                <w:rPrChange w:id="7897" w:author="Rodion" w:date="2019-12-09T02:09:00Z">
                  <w:rPr>
                    <w:lang w:val="uk-UA"/>
                  </w:rPr>
                </w:rPrChange>
              </w:rPr>
            </w:pPr>
            <w:r w:rsidRPr="00312974">
              <w:rPr>
                <w:lang w:val="uk-UA"/>
                <w:rPrChange w:id="7898" w:author="Rodion" w:date="2019-12-09T02:09:00Z">
                  <w:rPr>
                    <w:lang w:val="uk-UA"/>
                  </w:rPr>
                </w:rPrChange>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Change w:id="7899" w:author="Rodion" w:date="2019-12-09T02:09:00Z">
                  <w:rPr>
                    <w:lang w:val="uk-UA"/>
                  </w:rPr>
                </w:rPrChange>
              </w:rPr>
            </w:pPr>
            <w:r w:rsidRPr="00312974">
              <w:rPr>
                <w:lang w:val="uk-UA"/>
                <w:rPrChange w:id="7900" w:author="Rodion" w:date="2019-12-09T02:09:00Z">
                  <w:rPr>
                    <w:lang w:val="uk-UA"/>
                  </w:rPr>
                </w:rPrChange>
              </w:rPr>
              <w:t xml:space="preserve">Наявна, потребує </w:t>
            </w:r>
            <w:r w:rsidR="00C91726" w:rsidRPr="00312974">
              <w:rPr>
                <w:lang w:val="uk-UA"/>
                <w:rPrChange w:id="7901" w:author="Rodion" w:date="2019-12-09T02:09:00Z">
                  <w:rPr>
                    <w:lang w:val="uk-UA"/>
                  </w:rPr>
                </w:rPrChange>
              </w:rPr>
              <w:t>доопрацювання</w:t>
            </w:r>
          </w:p>
        </w:tc>
        <w:tc>
          <w:tcPr>
            <w:tcW w:w="2427" w:type="dxa"/>
          </w:tcPr>
          <w:p w14:paraId="600484CF" w14:textId="77777777" w:rsidR="006029A2" w:rsidRPr="00312974" w:rsidRDefault="006029A2" w:rsidP="006029A2">
            <w:pPr>
              <w:pStyle w:val="NoSpacing"/>
              <w:jc w:val="left"/>
              <w:rPr>
                <w:lang w:val="uk-UA"/>
                <w:rPrChange w:id="7902" w:author="Rodion" w:date="2019-12-09T02:09:00Z">
                  <w:rPr>
                    <w:lang w:val="uk-UA"/>
                  </w:rPr>
                </w:rPrChange>
              </w:rPr>
            </w:pPr>
            <w:r w:rsidRPr="00312974">
              <w:rPr>
                <w:lang w:val="uk-UA"/>
                <w:rPrChange w:id="7903" w:author="Rodion" w:date="2019-12-09T02:09:00Z">
                  <w:rPr>
                    <w:lang w:val="uk-UA"/>
                  </w:rPr>
                </w:rPrChange>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Change w:id="7904" w:author="Rodion" w:date="2019-12-09T02:09:00Z">
                  <w:rPr>
                    <w:lang w:val="uk-UA"/>
                  </w:rPr>
                </w:rPrChange>
              </w:rPr>
            </w:pPr>
            <w:r w:rsidRPr="00312974">
              <w:rPr>
                <w:lang w:val="uk-UA"/>
                <w:rPrChange w:id="7905" w:author="Rodion" w:date="2019-12-09T02:09:00Z">
                  <w:rPr>
                    <w:lang w:val="uk-UA"/>
                  </w:rPr>
                </w:rPrChange>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Change w:id="7906" w:author="Rodion" w:date="2019-12-09T02:09:00Z">
                  <w:rPr>
                    <w:lang w:val="uk-UA"/>
                  </w:rPr>
                </w:rPrChange>
              </w:rPr>
            </w:pPr>
            <w:r w:rsidRPr="00312974">
              <w:rPr>
                <w:lang w:val="uk-UA"/>
                <w:rPrChange w:id="7907" w:author="Rodion" w:date="2019-12-09T02:09:00Z">
                  <w:rPr>
                    <w:lang w:val="uk-UA"/>
                  </w:rPr>
                </w:rPrChange>
              </w:rPr>
              <w:t>4.</w:t>
            </w:r>
          </w:p>
        </w:tc>
        <w:tc>
          <w:tcPr>
            <w:tcW w:w="2762" w:type="dxa"/>
            <w:vMerge w:val="restart"/>
          </w:tcPr>
          <w:p w14:paraId="2873A9A5" w14:textId="77777777" w:rsidR="006029A2" w:rsidRPr="00312974" w:rsidRDefault="006029A2" w:rsidP="006029A2">
            <w:pPr>
              <w:pStyle w:val="NoSpacing"/>
              <w:jc w:val="left"/>
              <w:rPr>
                <w:lang w:val="uk-UA"/>
                <w:rPrChange w:id="7908" w:author="Rodion" w:date="2019-12-09T02:09:00Z">
                  <w:rPr>
                    <w:lang w:val="uk-UA"/>
                  </w:rPr>
                </w:rPrChange>
              </w:rPr>
            </w:pPr>
            <w:r w:rsidRPr="00312974">
              <w:rPr>
                <w:lang w:val="uk-UA"/>
                <w:rPrChange w:id="7909" w:author="Rodion" w:date="2019-12-09T02:09:00Z">
                  <w:rPr>
                    <w:lang w:val="uk-UA"/>
                  </w:rPr>
                </w:rPrChange>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Change w:id="7910" w:author="Rodion" w:date="2019-12-09T02:09:00Z">
                  <w:rPr>
                    <w:lang w:val="uk-UA"/>
                  </w:rPr>
                </w:rPrChange>
              </w:rPr>
            </w:pPr>
            <w:r w:rsidRPr="00312974">
              <w:rPr>
                <w:lang w:val="uk-UA"/>
                <w:rPrChange w:id="7911" w:author="Rodion" w:date="2019-12-09T02:09:00Z">
                  <w:rPr>
                    <w:lang w:val="uk-UA"/>
                  </w:rPr>
                </w:rPrChange>
              </w:rPr>
              <w:t>Веб-застосунок</w:t>
            </w:r>
          </w:p>
        </w:tc>
        <w:tc>
          <w:tcPr>
            <w:tcW w:w="2097" w:type="dxa"/>
          </w:tcPr>
          <w:p w14:paraId="4591AC5C" w14:textId="77777777" w:rsidR="006029A2" w:rsidRPr="00312974" w:rsidRDefault="006029A2" w:rsidP="006029A2">
            <w:pPr>
              <w:pStyle w:val="NoSpacing"/>
              <w:jc w:val="left"/>
              <w:rPr>
                <w:lang w:val="uk-UA"/>
                <w:rPrChange w:id="7912" w:author="Rodion" w:date="2019-12-09T02:09:00Z">
                  <w:rPr>
                    <w:lang w:val="uk-UA"/>
                  </w:rPr>
                </w:rPrChange>
              </w:rPr>
            </w:pPr>
            <w:r w:rsidRPr="00312974">
              <w:rPr>
                <w:lang w:val="uk-UA"/>
                <w:rPrChange w:id="7913" w:author="Rodion" w:date="2019-12-09T02:09:00Z">
                  <w:rPr>
                    <w:lang w:val="uk-UA"/>
                  </w:rPr>
                </w:rPrChange>
              </w:rPr>
              <w:t>Наявна</w:t>
            </w:r>
          </w:p>
        </w:tc>
        <w:tc>
          <w:tcPr>
            <w:tcW w:w="2427" w:type="dxa"/>
          </w:tcPr>
          <w:p w14:paraId="008E1B85" w14:textId="77777777" w:rsidR="006029A2" w:rsidRPr="00312974" w:rsidRDefault="006029A2" w:rsidP="006029A2">
            <w:pPr>
              <w:pStyle w:val="NoSpacing"/>
              <w:jc w:val="left"/>
              <w:rPr>
                <w:lang w:val="uk-UA"/>
                <w:rPrChange w:id="7914" w:author="Rodion" w:date="2019-12-09T02:09:00Z">
                  <w:rPr>
                    <w:lang w:val="uk-UA"/>
                  </w:rPr>
                </w:rPrChange>
              </w:rPr>
            </w:pPr>
            <w:r w:rsidRPr="00312974">
              <w:rPr>
                <w:lang w:val="uk-UA"/>
                <w:rPrChange w:id="7915" w:author="Rodion" w:date="2019-12-09T02:09:00Z">
                  <w:rPr>
                    <w:lang w:val="uk-UA"/>
                  </w:rPr>
                </w:rPrChange>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Change w:id="7916" w:author="Rodion" w:date="2019-12-09T02:09:00Z">
                  <w:rPr>
                    <w:lang w:val="uk-UA"/>
                  </w:rPr>
                </w:rPrChange>
              </w:rPr>
            </w:pPr>
            <w:r w:rsidRPr="00312974">
              <w:rPr>
                <w:lang w:val="uk-UA"/>
                <w:rPrChange w:id="7917" w:author="Rodion" w:date="2019-12-09T02:09:00Z">
                  <w:rPr>
                    <w:lang w:val="uk-UA"/>
                  </w:rPr>
                </w:rPrChange>
              </w:rPr>
              <w:t>5.</w:t>
            </w:r>
          </w:p>
        </w:tc>
        <w:tc>
          <w:tcPr>
            <w:tcW w:w="2762" w:type="dxa"/>
            <w:vMerge/>
          </w:tcPr>
          <w:p w14:paraId="24B1913D" w14:textId="77777777" w:rsidR="006029A2" w:rsidRPr="00312974" w:rsidRDefault="006029A2" w:rsidP="006029A2">
            <w:pPr>
              <w:pStyle w:val="NoSpacing"/>
              <w:jc w:val="left"/>
              <w:rPr>
                <w:lang w:val="uk-UA"/>
                <w:rPrChange w:id="7918" w:author="Rodion" w:date="2019-12-09T02:09:00Z">
                  <w:rPr>
                    <w:lang w:val="uk-UA"/>
                  </w:rPr>
                </w:rPrChange>
              </w:rPr>
            </w:pPr>
          </w:p>
        </w:tc>
        <w:tc>
          <w:tcPr>
            <w:tcW w:w="2605" w:type="dxa"/>
          </w:tcPr>
          <w:p w14:paraId="4B1D8529" w14:textId="77777777" w:rsidR="006029A2" w:rsidRPr="00312974" w:rsidRDefault="006029A2" w:rsidP="006029A2">
            <w:pPr>
              <w:pStyle w:val="NoSpacing"/>
              <w:jc w:val="left"/>
              <w:rPr>
                <w:lang w:val="uk-UA"/>
                <w:rPrChange w:id="7919" w:author="Rodion" w:date="2019-12-09T02:09:00Z">
                  <w:rPr>
                    <w:lang w:val="uk-UA"/>
                  </w:rPr>
                </w:rPrChange>
              </w:rPr>
            </w:pPr>
            <w:r w:rsidRPr="00312974">
              <w:rPr>
                <w:lang w:val="uk-UA"/>
                <w:rPrChange w:id="7920" w:author="Rodion" w:date="2019-12-09T02:09:00Z">
                  <w:rPr>
                    <w:lang w:val="uk-UA"/>
                  </w:rPr>
                </w:rPrChange>
              </w:rPr>
              <w:t>iOS застосунок</w:t>
            </w:r>
          </w:p>
        </w:tc>
        <w:tc>
          <w:tcPr>
            <w:tcW w:w="2097" w:type="dxa"/>
          </w:tcPr>
          <w:p w14:paraId="468A51FB" w14:textId="77777777" w:rsidR="006029A2" w:rsidRPr="00312974" w:rsidRDefault="006029A2" w:rsidP="006029A2">
            <w:pPr>
              <w:pStyle w:val="NoSpacing"/>
              <w:jc w:val="left"/>
              <w:rPr>
                <w:lang w:val="uk-UA"/>
                <w:rPrChange w:id="7921" w:author="Rodion" w:date="2019-12-09T02:09:00Z">
                  <w:rPr>
                    <w:lang w:val="uk-UA"/>
                  </w:rPr>
                </w:rPrChange>
              </w:rPr>
            </w:pPr>
            <w:r w:rsidRPr="00312974">
              <w:rPr>
                <w:lang w:val="uk-UA"/>
                <w:rPrChange w:id="7922" w:author="Rodion" w:date="2019-12-09T02:09:00Z">
                  <w:rPr>
                    <w:lang w:val="uk-UA"/>
                  </w:rPr>
                </w:rPrChange>
              </w:rPr>
              <w:t xml:space="preserve">Наявна </w:t>
            </w:r>
          </w:p>
        </w:tc>
        <w:tc>
          <w:tcPr>
            <w:tcW w:w="2427" w:type="dxa"/>
          </w:tcPr>
          <w:p w14:paraId="4377ED17" w14:textId="77777777" w:rsidR="006029A2" w:rsidRPr="00312974" w:rsidRDefault="006029A2" w:rsidP="006029A2">
            <w:pPr>
              <w:pStyle w:val="NoSpacing"/>
              <w:jc w:val="left"/>
              <w:rPr>
                <w:lang w:val="uk-UA"/>
                <w:rPrChange w:id="7923" w:author="Rodion" w:date="2019-12-09T02:09:00Z">
                  <w:rPr>
                    <w:lang w:val="uk-UA"/>
                  </w:rPr>
                </w:rPrChange>
              </w:rPr>
            </w:pPr>
            <w:r w:rsidRPr="00312974">
              <w:rPr>
                <w:lang w:val="uk-UA"/>
                <w:rPrChange w:id="7924" w:author="Rodion" w:date="2019-12-09T02:09:00Z">
                  <w:rPr>
                    <w:lang w:val="uk-UA"/>
                  </w:rPr>
                </w:rPrChange>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rPr>
                <w:rPrChange w:id="7925" w:author="Rodion" w:date="2019-12-09T02:09:00Z">
                  <w:rPr/>
                </w:rPrChange>
              </w:rPr>
            </w:pPr>
            <w:r w:rsidRPr="00312974">
              <w:rPr>
                <w:rPrChange w:id="7926" w:author="Rodion" w:date="2019-12-09T02:09:00Z">
                  <w:rPr/>
                </w:rPrChange>
              </w:rPr>
              <w:t>6.</w:t>
            </w:r>
          </w:p>
        </w:tc>
        <w:tc>
          <w:tcPr>
            <w:tcW w:w="2762" w:type="dxa"/>
            <w:vMerge/>
          </w:tcPr>
          <w:p w14:paraId="19AD4868" w14:textId="77777777" w:rsidR="006029A2" w:rsidRPr="00312974" w:rsidRDefault="006029A2" w:rsidP="006029A2">
            <w:pPr>
              <w:ind w:right="-143"/>
              <w:jc w:val="left"/>
              <w:rPr>
                <w:rPrChange w:id="7927" w:author="Rodion" w:date="2019-12-09T02:09:00Z">
                  <w:rPr/>
                </w:rPrChange>
              </w:rPr>
            </w:pPr>
          </w:p>
        </w:tc>
        <w:tc>
          <w:tcPr>
            <w:tcW w:w="2605" w:type="dxa"/>
          </w:tcPr>
          <w:p w14:paraId="27BF6CFD" w14:textId="77777777" w:rsidR="006029A2" w:rsidRPr="00312974" w:rsidRDefault="006029A2" w:rsidP="006029A2">
            <w:pPr>
              <w:ind w:right="-143" w:firstLine="0"/>
              <w:jc w:val="left"/>
              <w:rPr>
                <w:rPrChange w:id="7928" w:author="Rodion" w:date="2019-12-09T02:09:00Z">
                  <w:rPr/>
                </w:rPrChange>
              </w:rPr>
            </w:pPr>
            <w:r w:rsidRPr="00312974">
              <w:rPr>
                <w:rPrChange w:id="7929" w:author="Rodion" w:date="2019-12-09T02:09:00Z">
                  <w:rPr/>
                </w:rPrChange>
              </w:rPr>
              <w:t>Android застосунок</w:t>
            </w:r>
          </w:p>
        </w:tc>
        <w:tc>
          <w:tcPr>
            <w:tcW w:w="2097" w:type="dxa"/>
          </w:tcPr>
          <w:p w14:paraId="75C4EA04" w14:textId="77777777" w:rsidR="006029A2" w:rsidRPr="00312974" w:rsidRDefault="006029A2" w:rsidP="006029A2">
            <w:pPr>
              <w:ind w:right="-143" w:firstLine="0"/>
              <w:jc w:val="left"/>
              <w:rPr>
                <w:rPrChange w:id="7930" w:author="Rodion" w:date="2019-12-09T02:09:00Z">
                  <w:rPr/>
                </w:rPrChange>
              </w:rPr>
            </w:pPr>
            <w:r w:rsidRPr="00312974">
              <w:rPr>
                <w:rPrChange w:id="7931" w:author="Rodion" w:date="2019-12-09T02:09:00Z">
                  <w:rPr/>
                </w:rPrChange>
              </w:rPr>
              <w:t>Наявна</w:t>
            </w:r>
          </w:p>
        </w:tc>
        <w:tc>
          <w:tcPr>
            <w:tcW w:w="2427" w:type="dxa"/>
          </w:tcPr>
          <w:p w14:paraId="1E529FEE" w14:textId="77777777" w:rsidR="006029A2" w:rsidRPr="00312974" w:rsidRDefault="006029A2" w:rsidP="006029A2">
            <w:pPr>
              <w:ind w:right="-143" w:firstLine="0"/>
              <w:jc w:val="left"/>
              <w:rPr>
                <w:rPrChange w:id="7932" w:author="Rodion" w:date="2019-12-09T02:09:00Z">
                  <w:rPr/>
                </w:rPrChange>
              </w:rPr>
            </w:pPr>
            <w:r w:rsidRPr="00312974">
              <w:rPr>
                <w:rPrChange w:id="7933" w:author="Rodion" w:date="2019-12-09T02:09:00Z">
                  <w:rPr/>
                </w:rPrChange>
              </w:rPr>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rPr>
                <w:rPrChange w:id="7934" w:author="Rodion" w:date="2019-12-09T02:09:00Z">
                  <w:rPr/>
                </w:rPrChange>
              </w:rPr>
            </w:pPr>
            <w:r w:rsidRPr="00312974">
              <w:rPr>
                <w:rPrChange w:id="7935" w:author="Rodion" w:date="2019-12-09T02:09:00Z">
                  <w:rPr/>
                </w:rPrChange>
              </w:rPr>
              <w:t>7.</w:t>
            </w:r>
          </w:p>
        </w:tc>
        <w:tc>
          <w:tcPr>
            <w:tcW w:w="2762" w:type="dxa"/>
            <w:vMerge/>
          </w:tcPr>
          <w:p w14:paraId="5EDB6170" w14:textId="77777777" w:rsidR="006029A2" w:rsidRPr="00312974" w:rsidRDefault="006029A2" w:rsidP="006029A2">
            <w:pPr>
              <w:ind w:right="-143"/>
              <w:jc w:val="left"/>
              <w:rPr>
                <w:rPrChange w:id="7936" w:author="Rodion" w:date="2019-12-09T02:09:00Z">
                  <w:rPr/>
                </w:rPrChange>
              </w:rPr>
            </w:pPr>
          </w:p>
        </w:tc>
        <w:tc>
          <w:tcPr>
            <w:tcW w:w="2605" w:type="dxa"/>
          </w:tcPr>
          <w:p w14:paraId="2135EEE4" w14:textId="77777777" w:rsidR="006029A2" w:rsidRPr="00312974" w:rsidRDefault="006029A2" w:rsidP="006029A2">
            <w:pPr>
              <w:ind w:right="-143" w:firstLine="0"/>
              <w:jc w:val="left"/>
              <w:rPr>
                <w:rPrChange w:id="7937" w:author="Rodion" w:date="2019-12-09T02:09:00Z">
                  <w:rPr/>
                </w:rPrChange>
              </w:rPr>
            </w:pPr>
            <w:r w:rsidRPr="00312974">
              <w:rPr>
                <w:rPrChange w:id="7938" w:author="Rodion" w:date="2019-12-09T02:09:00Z">
                  <w:rPr/>
                </w:rPrChange>
              </w:rPr>
              <w:t>Windows застосунок</w:t>
            </w:r>
          </w:p>
        </w:tc>
        <w:tc>
          <w:tcPr>
            <w:tcW w:w="2097" w:type="dxa"/>
          </w:tcPr>
          <w:p w14:paraId="2D1A5534" w14:textId="77777777" w:rsidR="006029A2" w:rsidRPr="00312974" w:rsidRDefault="006029A2" w:rsidP="006029A2">
            <w:pPr>
              <w:ind w:right="-143" w:firstLine="0"/>
              <w:jc w:val="left"/>
              <w:rPr>
                <w:rPrChange w:id="7939" w:author="Rodion" w:date="2019-12-09T02:09:00Z">
                  <w:rPr/>
                </w:rPrChange>
              </w:rPr>
            </w:pPr>
            <w:r w:rsidRPr="00312974">
              <w:rPr>
                <w:rPrChange w:id="7940" w:author="Rodion" w:date="2019-12-09T02:09:00Z">
                  <w:rPr/>
                </w:rPrChange>
              </w:rPr>
              <w:t>Наявна</w:t>
            </w:r>
          </w:p>
        </w:tc>
        <w:tc>
          <w:tcPr>
            <w:tcW w:w="2427" w:type="dxa"/>
          </w:tcPr>
          <w:p w14:paraId="66438474" w14:textId="77777777" w:rsidR="006029A2" w:rsidRPr="00312974" w:rsidRDefault="006029A2" w:rsidP="006029A2">
            <w:pPr>
              <w:ind w:right="-143" w:firstLine="0"/>
              <w:jc w:val="left"/>
              <w:rPr>
                <w:rPrChange w:id="7941" w:author="Rodion" w:date="2019-12-09T02:09:00Z">
                  <w:rPr/>
                </w:rPrChange>
              </w:rPr>
            </w:pPr>
            <w:r w:rsidRPr="00312974">
              <w:rPr>
                <w:rPrChange w:id="7942" w:author="Rodion" w:date="2019-12-09T02:09:00Z">
                  <w:rPr/>
                </w:rPrChange>
              </w:rPr>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Change w:id="7943" w:author="Rodion" w:date="2019-12-09T02:09:00Z">
                  <w:rPr>
                    <w:lang w:val="uk-UA"/>
                  </w:rPr>
                </w:rPrChange>
              </w:rPr>
            </w:pPr>
            <w:r w:rsidRPr="00312974">
              <w:rPr>
                <w:lang w:val="uk-UA"/>
                <w:rPrChange w:id="7944" w:author="Rodion" w:date="2019-12-09T02:09:00Z">
                  <w:rPr>
                    <w:lang w:val="uk-UA"/>
                  </w:rPr>
                </w:rPrChange>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rPr>
          <w:rPrChange w:id="7945" w:author="Rodion" w:date="2019-12-09T02:09:00Z">
            <w:rPr/>
          </w:rPrChange>
        </w:rPr>
      </w:pPr>
      <w:r w:rsidRPr="00312974">
        <w:rPr>
          <w:rPrChange w:id="7946" w:author="Rodion" w:date="2019-12-09T02:09:00Z">
            <w:rPr/>
          </w:rPrChange>
        </w:rPr>
        <w:t xml:space="preserve"> </w:t>
      </w:r>
    </w:p>
    <w:p w14:paraId="3163A5B8" w14:textId="77777777" w:rsidR="006029A2" w:rsidRPr="00312974" w:rsidRDefault="006029A2" w:rsidP="006029A2">
      <w:pPr>
        <w:rPr>
          <w:rPrChange w:id="7947" w:author="Rodion" w:date="2019-12-09T02:09:00Z">
            <w:rPr/>
          </w:rPrChange>
        </w:rPr>
      </w:pPr>
      <w:r w:rsidRPr="00312974">
        <w:rPr>
          <w:rPrChange w:id="7948" w:author="Rodion" w:date="2019-12-09T02:09:00Z">
            <w:rPr/>
          </w:rPrChange>
        </w:rPr>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rPr>
          <w:rPrChange w:id="7949" w:author="Rodion" w:date="2019-12-09T02:09:00Z">
            <w:rPr/>
          </w:rPrChange>
        </w:rPr>
      </w:pPr>
    </w:p>
    <w:p w14:paraId="68373EEC" w14:textId="28DB4050" w:rsidR="00A87B77" w:rsidRDefault="00A87B77">
      <w:pPr>
        <w:spacing w:after="160" w:line="259" w:lineRule="auto"/>
        <w:ind w:firstLine="0"/>
        <w:jc w:val="left"/>
        <w:rPr>
          <w:ins w:id="7950" w:author="Rodion" w:date="2019-12-09T04:05:00Z"/>
        </w:rPr>
      </w:pPr>
      <w:ins w:id="7951" w:author="Rodion" w:date="2019-12-09T04:05:00Z">
        <w:r>
          <w:br w:type="page"/>
        </w:r>
      </w:ins>
    </w:p>
    <w:p w14:paraId="7E3EF5EE" w14:textId="77777777" w:rsidR="006029A2" w:rsidRPr="00030B2B" w:rsidDel="00A87B77" w:rsidRDefault="006029A2" w:rsidP="006029A2">
      <w:pPr>
        <w:ind w:right="-143"/>
        <w:rPr>
          <w:del w:id="7952" w:author="Rodion" w:date="2019-12-09T04:05:00Z"/>
        </w:rPr>
      </w:pPr>
    </w:p>
    <w:p w14:paraId="2A75CE5C" w14:textId="7FF29660" w:rsidR="006029A2" w:rsidRPr="00312974" w:rsidRDefault="006029A2" w:rsidP="006029A2">
      <w:pPr>
        <w:pStyle w:val="Heading2"/>
        <w:rPr>
          <w:rPrChange w:id="7953" w:author="Rodion" w:date="2019-12-09T02:09:00Z">
            <w:rPr/>
          </w:rPrChange>
        </w:rPr>
      </w:pPr>
      <w:del w:id="7954" w:author="Rodion Kharabet" w:date="2019-12-06T03:54:00Z">
        <w:r w:rsidRPr="00312974" w:rsidDel="003969F0">
          <w:rPr>
            <w:rPrChange w:id="7955" w:author="Rodion" w:date="2019-12-09T02:09:00Z">
              <w:rPr/>
            </w:rPrChange>
          </w:rPr>
          <w:tab/>
        </w:r>
      </w:del>
      <w:bookmarkStart w:id="7956" w:name="_Toc26763231"/>
      <w:ins w:id="7957" w:author="Rodion Kharabet" w:date="2019-12-06T03:54:00Z">
        <w:r w:rsidR="003969F0" w:rsidRPr="00312974">
          <w:rPr>
            <w:rPrChange w:id="7958" w:author="Rodion" w:date="2019-12-09T02:09:00Z">
              <w:rPr/>
            </w:rPrChange>
          </w:rPr>
          <w:t>4</w:t>
        </w:r>
      </w:ins>
      <w:del w:id="7959" w:author="Rodion Kharabet" w:date="2019-12-06T03:54:00Z">
        <w:r w:rsidRPr="00312974" w:rsidDel="003969F0">
          <w:rPr>
            <w:rPrChange w:id="7960" w:author="Rodion" w:date="2019-12-09T02:09:00Z">
              <w:rPr/>
            </w:rPrChange>
          </w:rPr>
          <w:delText>5</w:delText>
        </w:r>
      </w:del>
      <w:r w:rsidRPr="00312974">
        <w:rPr>
          <w:rPrChange w:id="7961" w:author="Rodion" w:date="2019-12-09T02:09:00Z">
            <w:rPr/>
          </w:rPrChange>
        </w:rPr>
        <w:t>.3 Аналіз ринкових можливостей стартап-проекту</w:t>
      </w:r>
      <w:bookmarkEnd w:id="7956"/>
    </w:p>
    <w:p w14:paraId="047A651C" w14:textId="77777777" w:rsidR="006029A2" w:rsidRPr="00312974" w:rsidRDefault="006029A2" w:rsidP="006029A2">
      <w:pPr>
        <w:ind w:right="-143"/>
        <w:rPr>
          <w:rPrChange w:id="7962" w:author="Rodion" w:date="2019-12-09T02:09:00Z">
            <w:rPr/>
          </w:rPrChange>
        </w:rPr>
      </w:pPr>
      <w:r w:rsidRPr="00312974">
        <w:rPr>
          <w:rPrChange w:id="7963" w:author="Rodion" w:date="2019-12-09T02:09:00Z">
            <w:rPr/>
          </w:rPrChange>
        </w:rPr>
        <w:tab/>
      </w:r>
    </w:p>
    <w:p w14:paraId="668593CC" w14:textId="77777777" w:rsidR="006029A2" w:rsidRPr="00312974" w:rsidRDefault="006029A2" w:rsidP="006029A2">
      <w:pPr>
        <w:rPr>
          <w:rPrChange w:id="7964" w:author="Rodion" w:date="2019-12-09T02:09:00Z">
            <w:rPr/>
          </w:rPrChange>
        </w:rPr>
      </w:pPr>
      <w:r w:rsidRPr="00312974">
        <w:rPr>
          <w:rPrChange w:id="7965" w:author="Rodion" w:date="2019-12-09T02:09:00Z">
            <w:rPr/>
          </w:rPrChange>
        </w:rPr>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3E2A5FA" w:rsidR="006029A2" w:rsidRPr="00312974" w:rsidRDefault="006029A2" w:rsidP="006029A2">
      <w:pPr>
        <w:rPr>
          <w:rPrChange w:id="7966" w:author="Rodion" w:date="2019-12-09T02:09:00Z">
            <w:rPr/>
          </w:rPrChange>
        </w:rPr>
      </w:pPr>
      <w:r w:rsidRPr="00312974">
        <w:rPr>
          <w:rPrChange w:id="7967" w:author="Rodion" w:date="2019-12-09T02:09:00Z">
            <w:rPr/>
          </w:rPrChange>
        </w:rPr>
        <w:tab/>
        <w:t xml:space="preserve">В </w:t>
      </w:r>
      <w:del w:id="7968" w:author="Rodion Kharabet" w:date="2019-12-06T03:54:00Z">
        <w:r w:rsidRPr="00312974" w:rsidDel="003969F0">
          <w:rPr>
            <w:rPrChange w:id="7969" w:author="Rodion" w:date="2019-12-09T02:09:00Z">
              <w:rPr/>
            </w:rPrChange>
          </w:rPr>
          <w:delText>таблиці 5.</w:delText>
        </w:r>
      </w:del>
      <w:ins w:id="7970" w:author="Rodion Kharabet" w:date="2019-12-06T03:54:00Z">
        <w:r w:rsidR="003969F0" w:rsidRPr="00312974">
          <w:rPr>
            <w:rPrChange w:id="7971" w:author="Rodion" w:date="2019-12-09T02:09:00Z">
              <w:rPr/>
            </w:rPrChange>
          </w:rPr>
          <w:t>таблиці 4.</w:t>
        </w:r>
      </w:ins>
      <w:r w:rsidRPr="00312974">
        <w:rPr>
          <w:rPrChange w:id="7972" w:author="Rodion" w:date="2019-12-09T02:09:00Z">
            <w:rPr/>
          </w:rPrChange>
        </w:rPr>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rPr>
          <w:rPrChange w:id="7973" w:author="Rodion" w:date="2019-12-09T02:09:00Z">
            <w:rPr/>
          </w:rPrChange>
        </w:rPr>
      </w:pPr>
    </w:p>
    <w:p w14:paraId="29F8F524" w14:textId="3E40EBAD" w:rsidR="006029A2" w:rsidRPr="00312974" w:rsidRDefault="006029A2" w:rsidP="006029A2">
      <w:pPr>
        <w:ind w:right="-143"/>
        <w:rPr>
          <w:rPrChange w:id="7974" w:author="Rodion" w:date="2019-12-09T02:09:00Z">
            <w:rPr/>
          </w:rPrChange>
        </w:rPr>
      </w:pPr>
      <w:del w:id="7975" w:author="Rodion Kharabet" w:date="2019-12-06T03:54:00Z">
        <w:r w:rsidRPr="00312974" w:rsidDel="003969F0">
          <w:rPr>
            <w:rPrChange w:id="7976" w:author="Rodion" w:date="2019-12-09T02:09:00Z">
              <w:rPr/>
            </w:rPrChange>
          </w:rPr>
          <w:delText>Таблиця 5.</w:delText>
        </w:r>
      </w:del>
      <w:ins w:id="7977" w:author="Rodion Kharabet" w:date="2019-12-06T03:54:00Z">
        <w:r w:rsidR="003969F0" w:rsidRPr="00312974">
          <w:rPr>
            <w:rPrChange w:id="7978" w:author="Rodion" w:date="2019-12-09T02:09:00Z">
              <w:rPr/>
            </w:rPrChange>
          </w:rPr>
          <w:t>Таблиця 4.</w:t>
        </w:r>
      </w:ins>
      <w:r w:rsidRPr="00312974">
        <w:rPr>
          <w:rPrChange w:id="7979" w:author="Rodion" w:date="2019-12-09T02:09:00Z">
            <w:rPr/>
          </w:rPrChange>
        </w:rPr>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Change w:id="7980" w:author="Rodion" w:date="2019-12-09T02:09:00Z">
                  <w:rPr>
                    <w:lang w:val="uk-UA"/>
                  </w:rPr>
                </w:rPrChange>
              </w:rPr>
            </w:pPr>
            <w:r w:rsidRPr="00312974">
              <w:rPr>
                <w:lang w:val="uk-UA"/>
                <w:rPrChange w:id="7981" w:author="Rodion" w:date="2019-12-09T02:09:00Z">
                  <w:rPr>
                    <w:lang w:val="uk-UA"/>
                  </w:rPr>
                </w:rPrChange>
              </w:rPr>
              <w:t>№ п/п</w:t>
            </w:r>
          </w:p>
        </w:tc>
        <w:tc>
          <w:tcPr>
            <w:tcW w:w="5497" w:type="dxa"/>
          </w:tcPr>
          <w:p w14:paraId="2D50663E" w14:textId="77777777" w:rsidR="006029A2" w:rsidRPr="00312974" w:rsidRDefault="006029A2" w:rsidP="006029A2">
            <w:pPr>
              <w:pStyle w:val="NoSpacing"/>
              <w:jc w:val="left"/>
              <w:rPr>
                <w:lang w:val="uk-UA"/>
                <w:rPrChange w:id="7982" w:author="Rodion" w:date="2019-12-09T02:09:00Z">
                  <w:rPr>
                    <w:lang w:val="uk-UA"/>
                  </w:rPr>
                </w:rPrChange>
              </w:rPr>
            </w:pPr>
            <w:r w:rsidRPr="00312974">
              <w:rPr>
                <w:lang w:val="uk-UA"/>
                <w:rPrChange w:id="7983" w:author="Rodion" w:date="2019-12-09T02:09:00Z">
                  <w:rPr>
                    <w:lang w:val="uk-UA"/>
                  </w:rPr>
                </w:rPrChange>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Change w:id="7984" w:author="Rodion" w:date="2019-12-09T02:09:00Z">
                  <w:rPr>
                    <w:lang w:val="uk-UA"/>
                  </w:rPr>
                </w:rPrChange>
              </w:rPr>
            </w:pPr>
            <w:r w:rsidRPr="00312974">
              <w:rPr>
                <w:lang w:val="uk-UA"/>
                <w:rPrChange w:id="7985" w:author="Rodion" w:date="2019-12-09T02:09:00Z">
                  <w:rPr>
                    <w:lang w:val="uk-UA"/>
                  </w:rPr>
                </w:rPrChange>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Change w:id="7986" w:author="Rodion" w:date="2019-12-09T02:09:00Z">
                  <w:rPr>
                    <w:lang w:val="uk-UA"/>
                  </w:rPr>
                </w:rPrChange>
              </w:rPr>
            </w:pPr>
            <w:r w:rsidRPr="00312974">
              <w:rPr>
                <w:lang w:val="uk-UA"/>
                <w:rPrChange w:id="7987" w:author="Rodion" w:date="2019-12-09T02:09:00Z">
                  <w:rPr>
                    <w:lang w:val="uk-UA"/>
                  </w:rPr>
                </w:rPrChange>
              </w:rPr>
              <w:t>1.</w:t>
            </w:r>
          </w:p>
        </w:tc>
        <w:tc>
          <w:tcPr>
            <w:tcW w:w="5497" w:type="dxa"/>
          </w:tcPr>
          <w:p w14:paraId="27CD2521" w14:textId="77777777" w:rsidR="006029A2" w:rsidRPr="00312974" w:rsidRDefault="006029A2" w:rsidP="006029A2">
            <w:pPr>
              <w:pStyle w:val="NoSpacing"/>
              <w:jc w:val="left"/>
              <w:rPr>
                <w:lang w:val="uk-UA"/>
                <w:rPrChange w:id="7988" w:author="Rodion" w:date="2019-12-09T02:09:00Z">
                  <w:rPr>
                    <w:lang w:val="uk-UA"/>
                  </w:rPr>
                </w:rPrChange>
              </w:rPr>
            </w:pPr>
            <w:r w:rsidRPr="00312974">
              <w:rPr>
                <w:lang w:val="uk-UA"/>
                <w:rPrChange w:id="7989" w:author="Rodion" w:date="2019-12-09T02:09:00Z">
                  <w:rPr>
                    <w:lang w:val="uk-UA"/>
                  </w:rPr>
                </w:rPrChange>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Change w:id="7990" w:author="Rodion" w:date="2019-12-09T02:09:00Z">
                  <w:rPr>
                    <w:lang w:val="uk-UA"/>
                  </w:rPr>
                </w:rPrChange>
              </w:rPr>
            </w:pPr>
            <w:r w:rsidRPr="00312974">
              <w:rPr>
                <w:lang w:val="uk-UA"/>
                <w:rPrChange w:id="7991" w:author="Rodion" w:date="2019-12-09T02:09:00Z">
                  <w:rPr>
                    <w:lang w:val="uk-UA"/>
                  </w:rPr>
                </w:rPrChange>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Change w:id="7992" w:author="Rodion" w:date="2019-12-09T02:09:00Z">
                  <w:rPr>
                    <w:lang w:val="uk-UA"/>
                  </w:rPr>
                </w:rPrChange>
              </w:rPr>
            </w:pPr>
            <w:r w:rsidRPr="00312974">
              <w:rPr>
                <w:lang w:val="uk-UA"/>
                <w:rPrChange w:id="7993" w:author="Rodion" w:date="2019-12-09T02:09:00Z">
                  <w:rPr>
                    <w:lang w:val="uk-UA"/>
                  </w:rPr>
                </w:rPrChange>
              </w:rPr>
              <w:t>2.</w:t>
            </w:r>
          </w:p>
        </w:tc>
        <w:tc>
          <w:tcPr>
            <w:tcW w:w="5497" w:type="dxa"/>
          </w:tcPr>
          <w:p w14:paraId="6376AC25" w14:textId="77777777" w:rsidR="006029A2" w:rsidRPr="00312974" w:rsidRDefault="006029A2" w:rsidP="006029A2">
            <w:pPr>
              <w:pStyle w:val="NoSpacing"/>
              <w:jc w:val="left"/>
              <w:rPr>
                <w:lang w:val="uk-UA"/>
                <w:rPrChange w:id="7994" w:author="Rodion" w:date="2019-12-09T02:09:00Z">
                  <w:rPr>
                    <w:lang w:val="uk-UA"/>
                  </w:rPr>
                </w:rPrChange>
              </w:rPr>
            </w:pPr>
            <w:r w:rsidRPr="00312974">
              <w:rPr>
                <w:lang w:val="uk-UA"/>
                <w:rPrChange w:id="7995" w:author="Rodion" w:date="2019-12-09T02:09:00Z">
                  <w:rPr>
                    <w:lang w:val="uk-UA"/>
                  </w:rPr>
                </w:rPrChange>
              </w:rPr>
              <w:t>Загальний обсяг продаж, грн/ум.од</w:t>
            </w:r>
          </w:p>
        </w:tc>
        <w:tc>
          <w:tcPr>
            <w:tcW w:w="4394" w:type="dxa"/>
          </w:tcPr>
          <w:p w14:paraId="5AB6F283" w14:textId="77777777" w:rsidR="006029A2" w:rsidRPr="00312974" w:rsidRDefault="006029A2" w:rsidP="006029A2">
            <w:pPr>
              <w:pStyle w:val="NoSpacing"/>
              <w:jc w:val="left"/>
              <w:rPr>
                <w:lang w:val="uk-UA"/>
                <w:rPrChange w:id="7996" w:author="Rodion" w:date="2019-12-09T02:09:00Z">
                  <w:rPr>
                    <w:lang w:val="uk-UA"/>
                  </w:rPr>
                </w:rPrChange>
              </w:rPr>
            </w:pPr>
            <w:r w:rsidRPr="00312974">
              <w:rPr>
                <w:lang w:val="uk-UA"/>
                <w:rPrChange w:id="7997" w:author="Rodion" w:date="2019-12-09T02:09:00Z">
                  <w:rPr>
                    <w:lang w:val="uk-UA"/>
                  </w:rPr>
                </w:rPrChange>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Change w:id="7998" w:author="Rodion" w:date="2019-12-09T02:09:00Z">
                  <w:rPr>
                    <w:lang w:val="uk-UA"/>
                  </w:rPr>
                </w:rPrChange>
              </w:rPr>
            </w:pPr>
            <w:r w:rsidRPr="00312974">
              <w:rPr>
                <w:lang w:val="uk-UA"/>
                <w:rPrChange w:id="7999" w:author="Rodion" w:date="2019-12-09T02:09:00Z">
                  <w:rPr>
                    <w:lang w:val="uk-UA"/>
                  </w:rPr>
                </w:rPrChange>
              </w:rPr>
              <w:t>3.</w:t>
            </w:r>
          </w:p>
        </w:tc>
        <w:tc>
          <w:tcPr>
            <w:tcW w:w="5497" w:type="dxa"/>
          </w:tcPr>
          <w:p w14:paraId="00A7F0A6" w14:textId="77777777" w:rsidR="006029A2" w:rsidRPr="00312974" w:rsidRDefault="006029A2" w:rsidP="006029A2">
            <w:pPr>
              <w:pStyle w:val="NoSpacing"/>
              <w:jc w:val="left"/>
              <w:rPr>
                <w:lang w:val="uk-UA"/>
                <w:rPrChange w:id="8000" w:author="Rodion" w:date="2019-12-09T02:09:00Z">
                  <w:rPr>
                    <w:lang w:val="uk-UA"/>
                  </w:rPr>
                </w:rPrChange>
              </w:rPr>
            </w:pPr>
            <w:r w:rsidRPr="00312974">
              <w:rPr>
                <w:lang w:val="uk-UA"/>
                <w:rPrChange w:id="8001" w:author="Rodion" w:date="2019-12-09T02:09:00Z">
                  <w:rPr>
                    <w:lang w:val="uk-UA"/>
                  </w:rPr>
                </w:rPrChange>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Change w:id="8002" w:author="Rodion" w:date="2019-12-09T02:09:00Z">
                  <w:rPr>
                    <w:lang w:val="uk-UA"/>
                  </w:rPr>
                </w:rPrChange>
              </w:rPr>
            </w:pPr>
            <w:r w:rsidRPr="00312974">
              <w:rPr>
                <w:lang w:val="uk-UA"/>
                <w:rPrChange w:id="8003" w:author="Rodion" w:date="2019-12-09T02:09:00Z">
                  <w:rPr>
                    <w:lang w:val="uk-UA"/>
                  </w:rPr>
                </w:rPrChange>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Change w:id="8004" w:author="Rodion" w:date="2019-12-09T02:09:00Z">
                  <w:rPr>
                    <w:lang w:val="uk-UA"/>
                  </w:rPr>
                </w:rPrChange>
              </w:rPr>
            </w:pPr>
            <w:r w:rsidRPr="00312974">
              <w:rPr>
                <w:lang w:val="uk-UA"/>
                <w:rPrChange w:id="8005" w:author="Rodion" w:date="2019-12-09T02:09:00Z">
                  <w:rPr>
                    <w:lang w:val="uk-UA"/>
                  </w:rPr>
                </w:rPrChange>
              </w:rPr>
              <w:t>4.</w:t>
            </w:r>
          </w:p>
        </w:tc>
        <w:tc>
          <w:tcPr>
            <w:tcW w:w="5497" w:type="dxa"/>
          </w:tcPr>
          <w:p w14:paraId="584308D6" w14:textId="77777777" w:rsidR="006029A2" w:rsidRPr="00312974" w:rsidRDefault="006029A2" w:rsidP="006029A2">
            <w:pPr>
              <w:pStyle w:val="NoSpacing"/>
              <w:jc w:val="left"/>
              <w:rPr>
                <w:lang w:val="uk-UA"/>
                <w:rPrChange w:id="8006" w:author="Rodion" w:date="2019-12-09T02:09:00Z">
                  <w:rPr>
                    <w:lang w:val="uk-UA"/>
                  </w:rPr>
                </w:rPrChange>
              </w:rPr>
            </w:pPr>
            <w:r w:rsidRPr="00312974">
              <w:rPr>
                <w:lang w:val="uk-UA"/>
                <w:rPrChange w:id="8007" w:author="Rodion" w:date="2019-12-09T02:09:00Z">
                  <w:rPr>
                    <w:lang w:val="uk-UA"/>
                  </w:rPr>
                </w:rPrChange>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Change w:id="8008" w:author="Rodion" w:date="2019-12-09T02:09:00Z">
                  <w:rPr>
                    <w:lang w:val="uk-UA"/>
                  </w:rPr>
                </w:rPrChange>
              </w:rPr>
            </w:pPr>
            <w:r w:rsidRPr="00312974">
              <w:rPr>
                <w:lang w:val="uk-UA"/>
                <w:rPrChange w:id="8009" w:author="Rodion" w:date="2019-12-09T02:09:00Z">
                  <w:rPr>
                    <w:lang w:val="uk-UA"/>
                  </w:rPr>
                </w:rPrChange>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Change w:id="8010" w:author="Rodion" w:date="2019-12-09T02:09:00Z">
                  <w:rPr>
                    <w:lang w:val="uk-UA"/>
                  </w:rPr>
                </w:rPrChange>
              </w:rPr>
            </w:pPr>
            <w:r w:rsidRPr="00312974">
              <w:rPr>
                <w:lang w:val="uk-UA"/>
                <w:rPrChange w:id="8011" w:author="Rodion" w:date="2019-12-09T02:09:00Z">
                  <w:rPr>
                    <w:lang w:val="uk-UA"/>
                  </w:rPr>
                </w:rPrChange>
              </w:rPr>
              <w:t>5.</w:t>
            </w:r>
          </w:p>
        </w:tc>
        <w:tc>
          <w:tcPr>
            <w:tcW w:w="5497" w:type="dxa"/>
          </w:tcPr>
          <w:p w14:paraId="48CBC66A" w14:textId="77777777" w:rsidR="006029A2" w:rsidRPr="00312974" w:rsidRDefault="006029A2" w:rsidP="006029A2">
            <w:pPr>
              <w:pStyle w:val="NoSpacing"/>
              <w:jc w:val="left"/>
              <w:rPr>
                <w:lang w:val="uk-UA"/>
                <w:rPrChange w:id="8012" w:author="Rodion" w:date="2019-12-09T02:09:00Z">
                  <w:rPr>
                    <w:lang w:val="uk-UA"/>
                  </w:rPr>
                </w:rPrChange>
              </w:rPr>
            </w:pPr>
            <w:r w:rsidRPr="00312974">
              <w:rPr>
                <w:lang w:val="uk-UA"/>
                <w:rPrChange w:id="8013" w:author="Rodion" w:date="2019-12-09T02:09:00Z">
                  <w:rPr>
                    <w:lang w:val="uk-UA"/>
                  </w:rPr>
                </w:rPrChange>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Change w:id="8014" w:author="Rodion" w:date="2019-12-09T02:09:00Z">
                  <w:rPr>
                    <w:lang w:val="uk-UA"/>
                  </w:rPr>
                </w:rPrChange>
              </w:rPr>
            </w:pPr>
            <w:r w:rsidRPr="00312974">
              <w:rPr>
                <w:lang w:val="uk-UA"/>
                <w:rPrChange w:id="8015" w:author="Rodion" w:date="2019-12-09T02:09:00Z">
                  <w:rPr>
                    <w:lang w:val="uk-UA"/>
                  </w:rPr>
                </w:rPrChange>
              </w:rPr>
              <w:t xml:space="preserve">Не виявлено чітких вимог до </w:t>
            </w:r>
            <w:r w:rsidR="00C91726" w:rsidRPr="00312974">
              <w:rPr>
                <w:lang w:val="uk-UA"/>
                <w:rPrChange w:id="8016" w:author="Rodion" w:date="2019-12-09T02:09:00Z">
                  <w:rPr>
                    <w:lang w:val="uk-UA"/>
                  </w:rPr>
                </w:rPrChange>
              </w:rPr>
              <w:t>сертифікації</w:t>
            </w:r>
            <w:r w:rsidRPr="00312974">
              <w:rPr>
                <w:lang w:val="uk-UA"/>
                <w:rPrChange w:id="8017" w:author="Rodion" w:date="2019-12-09T02:09:00Z">
                  <w:rPr>
                    <w:lang w:val="uk-UA"/>
                  </w:rPr>
                </w:rPrChange>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Change w:id="8018" w:author="Rodion" w:date="2019-12-09T02:09:00Z">
                  <w:rPr>
                    <w:lang w:val="uk-UA"/>
                  </w:rPr>
                </w:rPrChange>
              </w:rPr>
            </w:pPr>
            <w:r w:rsidRPr="00312974">
              <w:rPr>
                <w:lang w:val="uk-UA"/>
                <w:rPrChange w:id="8019" w:author="Rodion" w:date="2019-12-09T02:09:00Z">
                  <w:rPr>
                    <w:lang w:val="uk-UA"/>
                  </w:rPr>
                </w:rPrChange>
              </w:rPr>
              <w:t>6.</w:t>
            </w:r>
          </w:p>
        </w:tc>
        <w:tc>
          <w:tcPr>
            <w:tcW w:w="5497" w:type="dxa"/>
          </w:tcPr>
          <w:p w14:paraId="6F2907F2" w14:textId="77777777" w:rsidR="006029A2" w:rsidRPr="00312974" w:rsidRDefault="006029A2" w:rsidP="006029A2">
            <w:pPr>
              <w:pStyle w:val="NoSpacing"/>
              <w:jc w:val="left"/>
              <w:rPr>
                <w:lang w:val="uk-UA"/>
                <w:rPrChange w:id="8020" w:author="Rodion" w:date="2019-12-09T02:09:00Z">
                  <w:rPr>
                    <w:lang w:val="uk-UA"/>
                  </w:rPr>
                </w:rPrChange>
              </w:rPr>
            </w:pPr>
            <w:r w:rsidRPr="00312974">
              <w:rPr>
                <w:lang w:val="uk-UA"/>
                <w:rPrChange w:id="8021" w:author="Rodion" w:date="2019-12-09T02:09:00Z">
                  <w:rPr>
                    <w:lang w:val="uk-UA"/>
                  </w:rPr>
                </w:rPrChange>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Change w:id="8022" w:author="Rodion" w:date="2019-12-09T02:09:00Z">
                  <w:rPr>
                    <w:lang w:val="uk-UA"/>
                  </w:rPr>
                </w:rPrChange>
              </w:rPr>
            </w:pPr>
            <w:r w:rsidRPr="00312974">
              <w:rPr>
                <w:lang w:val="uk-UA"/>
                <w:rPrChange w:id="8023" w:author="Rodion" w:date="2019-12-09T02:09:00Z">
                  <w:rPr>
                    <w:lang w:val="uk-UA"/>
                  </w:rPr>
                </w:rPrChange>
              </w:rPr>
              <w:t>8%</w:t>
            </w:r>
          </w:p>
        </w:tc>
      </w:tr>
    </w:tbl>
    <w:p w14:paraId="3CFBFB24" w14:textId="77777777" w:rsidR="006029A2" w:rsidRPr="00312974" w:rsidRDefault="006029A2" w:rsidP="006029A2">
      <w:pPr>
        <w:ind w:right="-143"/>
        <w:rPr>
          <w:rPrChange w:id="8024" w:author="Rodion" w:date="2019-12-09T02:09:00Z">
            <w:rPr/>
          </w:rPrChange>
        </w:rPr>
      </w:pPr>
    </w:p>
    <w:p w14:paraId="29DE7842" w14:textId="77777777" w:rsidR="006029A2" w:rsidRPr="00312974" w:rsidRDefault="006029A2" w:rsidP="006029A2">
      <w:pPr>
        <w:rPr>
          <w:rPrChange w:id="8025" w:author="Rodion" w:date="2019-12-09T02:09:00Z">
            <w:rPr/>
          </w:rPrChange>
        </w:rPr>
      </w:pPr>
      <w:r w:rsidRPr="00312974">
        <w:rPr>
          <w:rPrChange w:id="8026" w:author="Rodion" w:date="2019-12-09T02:09:00Z">
            <w:rPr/>
          </w:rPrChange>
        </w:rPr>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19063B11" w:rsidR="006029A2" w:rsidRPr="00312974" w:rsidRDefault="006029A2" w:rsidP="006029A2">
      <w:pPr>
        <w:rPr>
          <w:rPrChange w:id="8027" w:author="Rodion" w:date="2019-12-09T02:09:00Z">
            <w:rPr/>
          </w:rPrChange>
        </w:rPr>
      </w:pPr>
      <w:r w:rsidRPr="00312974">
        <w:rPr>
          <w:rPrChange w:id="8028" w:author="Rodion" w:date="2019-12-09T02:09:00Z">
            <w:rPr/>
          </w:rPrChange>
        </w:rPr>
        <w:t xml:space="preserve">У </w:t>
      </w:r>
      <w:del w:id="8029" w:author="Rodion Kharabet" w:date="2019-12-06T03:54:00Z">
        <w:r w:rsidRPr="00312974" w:rsidDel="003969F0">
          <w:rPr>
            <w:rPrChange w:id="8030" w:author="Rodion" w:date="2019-12-09T02:09:00Z">
              <w:rPr/>
            </w:rPrChange>
          </w:rPr>
          <w:delText>таблиці 5.</w:delText>
        </w:r>
      </w:del>
      <w:ins w:id="8031" w:author="Rodion Kharabet" w:date="2019-12-06T03:54:00Z">
        <w:r w:rsidR="003969F0" w:rsidRPr="00312974">
          <w:rPr>
            <w:rPrChange w:id="8032" w:author="Rodion" w:date="2019-12-09T02:09:00Z">
              <w:rPr/>
            </w:rPrChange>
          </w:rPr>
          <w:t>таблиці 4.</w:t>
        </w:r>
      </w:ins>
      <w:r w:rsidRPr="00312974">
        <w:rPr>
          <w:rPrChange w:id="8033" w:author="Rodion" w:date="2019-12-09T02:09:00Z">
            <w:rPr/>
          </w:rPrChange>
        </w:rPr>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rPr>
          <w:ins w:id="8034" w:author="Rodion" w:date="2019-12-09T04:04:00Z"/>
        </w:rPr>
      </w:pPr>
      <w:ins w:id="8035" w:author="Rodion" w:date="2019-12-09T04:04:00Z">
        <w:r>
          <w:br w:type="page"/>
        </w:r>
      </w:ins>
    </w:p>
    <w:p w14:paraId="77E96E4B" w14:textId="7198CDF1" w:rsidR="006029A2" w:rsidRPr="00312974" w:rsidDel="00A87B77" w:rsidRDefault="006029A2" w:rsidP="006029A2">
      <w:pPr>
        <w:ind w:right="-143"/>
        <w:rPr>
          <w:del w:id="8036" w:author="Rodion" w:date="2019-12-09T04:04:00Z"/>
          <w:rPrChange w:id="8037" w:author="Rodion" w:date="2019-12-09T02:09:00Z">
            <w:rPr>
              <w:del w:id="8038" w:author="Rodion" w:date="2019-12-09T04:04:00Z"/>
            </w:rPr>
          </w:rPrChange>
        </w:rPr>
      </w:pPr>
      <w:del w:id="8039" w:author="Rodion" w:date="2019-12-09T04:04:00Z">
        <w:r w:rsidRPr="00312974" w:rsidDel="00A87B77">
          <w:rPr>
            <w:rPrChange w:id="8040" w:author="Rodion" w:date="2019-12-09T02:09:00Z">
              <w:rPr/>
            </w:rPrChange>
          </w:rPr>
          <w:lastRenderedPageBreak/>
          <w:tab/>
        </w:r>
      </w:del>
    </w:p>
    <w:p w14:paraId="5139352C" w14:textId="5B9E2144" w:rsidR="006029A2" w:rsidRPr="00312974" w:rsidRDefault="006029A2" w:rsidP="006029A2">
      <w:pPr>
        <w:rPr>
          <w:rPrChange w:id="8041" w:author="Rodion" w:date="2019-12-09T02:09:00Z">
            <w:rPr/>
          </w:rPrChange>
        </w:rPr>
      </w:pPr>
      <w:del w:id="8042" w:author="Rodion Kharabet" w:date="2019-12-06T03:54:00Z">
        <w:r w:rsidRPr="00312974" w:rsidDel="003969F0">
          <w:rPr>
            <w:rPrChange w:id="8043" w:author="Rodion" w:date="2019-12-09T02:09:00Z">
              <w:rPr/>
            </w:rPrChange>
          </w:rPr>
          <w:delText>Таблиця 5.</w:delText>
        </w:r>
      </w:del>
      <w:ins w:id="8044" w:author="Rodion Kharabet" w:date="2019-12-06T03:54:00Z">
        <w:r w:rsidR="003969F0" w:rsidRPr="00312974">
          <w:rPr>
            <w:rPrChange w:id="8045" w:author="Rodion" w:date="2019-12-09T02:09:00Z">
              <w:rPr/>
            </w:rPrChange>
          </w:rPr>
          <w:t>Таблиця 4.</w:t>
        </w:r>
      </w:ins>
      <w:r w:rsidRPr="00312974">
        <w:rPr>
          <w:rPrChange w:id="8046" w:author="Rodion" w:date="2019-12-09T02:09:00Z">
            <w:rPr/>
          </w:rPrChange>
        </w:rPr>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Change w:id="8047" w:author="Rodion" w:date="2019-12-08T22:29:00Z">
          <w:tblPr>
            <w:tblStyle w:val="TableGrid"/>
            <w:tblW w:w="10490" w:type="dxa"/>
            <w:tblInd w:w="-5" w:type="dxa"/>
            <w:tblLook w:val="00A0" w:firstRow="1" w:lastRow="0" w:firstColumn="1" w:lastColumn="0" w:noHBand="0" w:noVBand="0"/>
          </w:tblPr>
        </w:tblPrChange>
      </w:tblPr>
      <w:tblGrid>
        <w:gridCol w:w="594"/>
        <w:gridCol w:w="2293"/>
        <w:gridCol w:w="2642"/>
        <w:gridCol w:w="2454"/>
        <w:gridCol w:w="2507"/>
        <w:tblGridChange w:id="8048">
          <w:tblGrid>
            <w:gridCol w:w="594"/>
            <w:gridCol w:w="2293"/>
            <w:gridCol w:w="2377"/>
            <w:gridCol w:w="2719"/>
            <w:gridCol w:w="2507"/>
          </w:tblGrid>
        </w:tblGridChange>
      </w:tblGrid>
      <w:tr w:rsidR="006029A2" w:rsidRPr="00312974" w14:paraId="129F47D9" w14:textId="77777777" w:rsidTr="004E0413">
        <w:tc>
          <w:tcPr>
            <w:tcW w:w="594" w:type="dxa"/>
            <w:tcPrChange w:id="8049" w:author="Rodion" w:date="2019-12-08T22:29:00Z">
              <w:tcPr>
                <w:tcW w:w="567" w:type="dxa"/>
              </w:tcPr>
            </w:tcPrChange>
          </w:tcPr>
          <w:p w14:paraId="1AB9B1A1" w14:textId="77777777" w:rsidR="006029A2" w:rsidRPr="00312974" w:rsidRDefault="006029A2" w:rsidP="006029A2">
            <w:pPr>
              <w:pStyle w:val="NoSpacing"/>
              <w:jc w:val="left"/>
              <w:rPr>
                <w:lang w:val="uk-UA"/>
                <w:rPrChange w:id="8050" w:author="Rodion" w:date="2019-12-09T02:09:00Z">
                  <w:rPr>
                    <w:lang w:val="uk-UA"/>
                  </w:rPr>
                </w:rPrChange>
              </w:rPr>
            </w:pPr>
            <w:r w:rsidRPr="00312974">
              <w:rPr>
                <w:lang w:val="uk-UA"/>
                <w:rPrChange w:id="8051" w:author="Rodion" w:date="2019-12-09T02:09:00Z">
                  <w:rPr>
                    <w:lang w:val="uk-UA"/>
                  </w:rPr>
                </w:rPrChange>
              </w:rPr>
              <w:t>№ п/п</w:t>
            </w:r>
          </w:p>
        </w:tc>
        <w:tc>
          <w:tcPr>
            <w:tcW w:w="2293" w:type="dxa"/>
            <w:tcPrChange w:id="8052" w:author="Rodion" w:date="2019-12-08T22:29:00Z">
              <w:tcPr>
                <w:tcW w:w="2295" w:type="dxa"/>
              </w:tcPr>
            </w:tcPrChange>
          </w:tcPr>
          <w:p w14:paraId="60E01C64" w14:textId="77777777" w:rsidR="006029A2" w:rsidRPr="00312974" w:rsidRDefault="006029A2" w:rsidP="006029A2">
            <w:pPr>
              <w:pStyle w:val="NoSpacing"/>
              <w:jc w:val="left"/>
              <w:rPr>
                <w:lang w:val="uk-UA"/>
                <w:rPrChange w:id="8053" w:author="Rodion" w:date="2019-12-09T02:09:00Z">
                  <w:rPr>
                    <w:lang w:val="uk-UA"/>
                  </w:rPr>
                </w:rPrChange>
              </w:rPr>
            </w:pPr>
            <w:r w:rsidRPr="00312974">
              <w:rPr>
                <w:lang w:val="uk-UA"/>
                <w:rPrChange w:id="8054" w:author="Rodion" w:date="2019-12-09T02:09:00Z">
                  <w:rPr>
                    <w:lang w:val="uk-UA"/>
                  </w:rPr>
                </w:rPrChange>
              </w:rPr>
              <w:t>Потреба, що формує ринок</w:t>
            </w:r>
          </w:p>
        </w:tc>
        <w:tc>
          <w:tcPr>
            <w:tcW w:w="2642" w:type="dxa"/>
            <w:tcPrChange w:id="8055" w:author="Rodion" w:date="2019-12-08T22:29:00Z">
              <w:tcPr>
                <w:tcW w:w="2383" w:type="dxa"/>
              </w:tcPr>
            </w:tcPrChange>
          </w:tcPr>
          <w:p w14:paraId="10AE1D4B" w14:textId="77777777" w:rsidR="006029A2" w:rsidRPr="00312974" w:rsidRDefault="006029A2" w:rsidP="006029A2">
            <w:pPr>
              <w:pStyle w:val="NoSpacing"/>
              <w:jc w:val="left"/>
              <w:rPr>
                <w:lang w:val="uk-UA"/>
                <w:rPrChange w:id="8056" w:author="Rodion" w:date="2019-12-09T02:09:00Z">
                  <w:rPr>
                    <w:lang w:val="uk-UA"/>
                  </w:rPr>
                </w:rPrChange>
              </w:rPr>
            </w:pPr>
            <w:r w:rsidRPr="00312974">
              <w:rPr>
                <w:lang w:val="uk-UA"/>
                <w:rPrChange w:id="8057" w:author="Rodion" w:date="2019-12-09T02:09:00Z">
                  <w:rPr>
                    <w:lang w:val="uk-UA"/>
                  </w:rPr>
                </w:rPrChange>
              </w:rPr>
              <w:t>Цільова аудиторія (цільові сегменти ринку)</w:t>
            </w:r>
          </w:p>
        </w:tc>
        <w:tc>
          <w:tcPr>
            <w:tcW w:w="2454" w:type="dxa"/>
            <w:tcPrChange w:id="8058" w:author="Rodion" w:date="2019-12-08T22:29:00Z">
              <w:tcPr>
                <w:tcW w:w="2728" w:type="dxa"/>
              </w:tcPr>
            </w:tcPrChange>
          </w:tcPr>
          <w:p w14:paraId="02A68E7B" w14:textId="77777777" w:rsidR="006029A2" w:rsidRPr="00312974" w:rsidRDefault="006029A2" w:rsidP="006029A2">
            <w:pPr>
              <w:pStyle w:val="NoSpacing"/>
              <w:jc w:val="left"/>
              <w:rPr>
                <w:lang w:val="uk-UA"/>
                <w:rPrChange w:id="8059" w:author="Rodion" w:date="2019-12-09T02:09:00Z">
                  <w:rPr>
                    <w:lang w:val="uk-UA"/>
                  </w:rPr>
                </w:rPrChange>
              </w:rPr>
            </w:pPr>
            <w:r w:rsidRPr="00312974">
              <w:rPr>
                <w:lang w:val="uk-UA"/>
                <w:rPrChange w:id="8060" w:author="Rodion" w:date="2019-12-09T02:09:00Z">
                  <w:rPr>
                    <w:lang w:val="uk-UA"/>
                  </w:rPr>
                </w:rPrChange>
              </w:rPr>
              <w:t>Відмінності у поведінці різних потенційних цільових груп клієнтів</w:t>
            </w:r>
          </w:p>
        </w:tc>
        <w:tc>
          <w:tcPr>
            <w:tcW w:w="2507" w:type="dxa"/>
            <w:tcPrChange w:id="8061" w:author="Rodion" w:date="2019-12-08T22:29:00Z">
              <w:tcPr>
                <w:tcW w:w="2517" w:type="dxa"/>
              </w:tcPr>
            </w:tcPrChange>
          </w:tcPr>
          <w:p w14:paraId="4AB4BC0E" w14:textId="77777777" w:rsidR="006029A2" w:rsidRPr="00312974" w:rsidRDefault="006029A2" w:rsidP="006029A2">
            <w:pPr>
              <w:pStyle w:val="NoSpacing"/>
              <w:jc w:val="left"/>
              <w:rPr>
                <w:lang w:val="uk-UA"/>
                <w:rPrChange w:id="8062" w:author="Rodion" w:date="2019-12-09T02:09:00Z">
                  <w:rPr>
                    <w:lang w:val="uk-UA"/>
                  </w:rPr>
                </w:rPrChange>
              </w:rPr>
            </w:pPr>
            <w:r w:rsidRPr="00312974">
              <w:rPr>
                <w:lang w:val="uk-UA"/>
                <w:rPrChange w:id="8063" w:author="Rodion" w:date="2019-12-09T02:09:00Z">
                  <w:rPr>
                    <w:lang w:val="uk-UA"/>
                  </w:rPr>
                </w:rPrChange>
              </w:rPr>
              <w:t>Вимоги споживачів до товару</w:t>
            </w:r>
          </w:p>
        </w:tc>
      </w:tr>
      <w:tr w:rsidR="006029A2" w:rsidRPr="00312974" w14:paraId="76E94C0B" w14:textId="77777777" w:rsidTr="004E0413">
        <w:tc>
          <w:tcPr>
            <w:tcW w:w="594" w:type="dxa"/>
            <w:tcPrChange w:id="8064" w:author="Rodion" w:date="2019-12-08T22:29:00Z">
              <w:tcPr>
                <w:tcW w:w="567" w:type="dxa"/>
              </w:tcPr>
            </w:tcPrChange>
          </w:tcPr>
          <w:p w14:paraId="03940363" w14:textId="77777777" w:rsidR="006029A2" w:rsidRPr="00312974" w:rsidRDefault="006029A2" w:rsidP="006029A2">
            <w:pPr>
              <w:pStyle w:val="NoSpacing"/>
              <w:jc w:val="left"/>
              <w:rPr>
                <w:lang w:val="uk-UA"/>
                <w:rPrChange w:id="8065" w:author="Rodion" w:date="2019-12-09T02:09:00Z">
                  <w:rPr>
                    <w:lang w:val="uk-UA"/>
                  </w:rPr>
                </w:rPrChange>
              </w:rPr>
            </w:pPr>
            <w:r w:rsidRPr="00312974">
              <w:rPr>
                <w:lang w:val="uk-UA"/>
                <w:rPrChange w:id="8066" w:author="Rodion" w:date="2019-12-09T02:09:00Z">
                  <w:rPr>
                    <w:lang w:val="uk-UA"/>
                  </w:rPr>
                </w:rPrChange>
              </w:rPr>
              <w:t>1.</w:t>
            </w:r>
          </w:p>
        </w:tc>
        <w:tc>
          <w:tcPr>
            <w:tcW w:w="2293" w:type="dxa"/>
            <w:vMerge w:val="restart"/>
            <w:tcPrChange w:id="8067" w:author="Rodion" w:date="2019-12-08T22:29:00Z">
              <w:tcPr>
                <w:tcW w:w="2295" w:type="dxa"/>
                <w:vMerge w:val="restart"/>
              </w:tcPr>
            </w:tcPrChange>
          </w:tcPr>
          <w:p w14:paraId="60529F3D" w14:textId="77777777" w:rsidR="006029A2" w:rsidRPr="00312974" w:rsidRDefault="006029A2" w:rsidP="006029A2">
            <w:pPr>
              <w:pStyle w:val="NoSpacing"/>
              <w:jc w:val="left"/>
              <w:rPr>
                <w:lang w:val="uk-UA"/>
                <w:rPrChange w:id="8068" w:author="Rodion" w:date="2019-12-09T02:09:00Z">
                  <w:rPr>
                    <w:lang w:val="uk-UA"/>
                  </w:rPr>
                </w:rPrChange>
              </w:rPr>
            </w:pPr>
            <w:r w:rsidRPr="00312974">
              <w:rPr>
                <w:lang w:val="uk-UA"/>
                <w:rPrChange w:id="8069" w:author="Rodion" w:date="2019-12-09T02:09:00Z">
                  <w:rPr>
                    <w:lang w:val="uk-UA"/>
                  </w:rPr>
                </w:rPrChange>
              </w:rPr>
              <w:t>Автоматизація повсякденних процесів у життєдіяльності людини</w:t>
            </w:r>
          </w:p>
        </w:tc>
        <w:tc>
          <w:tcPr>
            <w:tcW w:w="2642" w:type="dxa"/>
            <w:tcPrChange w:id="8070" w:author="Rodion" w:date="2019-12-08T22:29:00Z">
              <w:tcPr>
                <w:tcW w:w="2383" w:type="dxa"/>
              </w:tcPr>
            </w:tcPrChange>
          </w:tcPr>
          <w:p w14:paraId="5CB3E2CA" w14:textId="77777777" w:rsidR="006029A2" w:rsidRPr="00312974" w:rsidRDefault="006029A2" w:rsidP="006029A2">
            <w:pPr>
              <w:pStyle w:val="NoSpacing"/>
              <w:jc w:val="left"/>
              <w:rPr>
                <w:lang w:val="uk-UA"/>
                <w:rPrChange w:id="8071" w:author="Rodion" w:date="2019-12-09T02:09:00Z">
                  <w:rPr>
                    <w:lang w:val="uk-UA"/>
                  </w:rPr>
                </w:rPrChange>
              </w:rPr>
            </w:pPr>
            <w:r w:rsidRPr="00312974">
              <w:rPr>
                <w:lang w:val="uk-UA"/>
                <w:rPrChange w:id="8072" w:author="Rodion" w:date="2019-12-09T02:09:00Z">
                  <w:rPr>
                    <w:lang w:val="uk-UA"/>
                  </w:rPr>
                </w:rPrChange>
              </w:rPr>
              <w:t>Середній клас, люди, яким цікаві технологічні новинки та автоматизація дому</w:t>
            </w:r>
          </w:p>
        </w:tc>
        <w:tc>
          <w:tcPr>
            <w:tcW w:w="2454" w:type="dxa"/>
            <w:tcPrChange w:id="8073" w:author="Rodion" w:date="2019-12-08T22:29:00Z">
              <w:tcPr>
                <w:tcW w:w="2728" w:type="dxa"/>
              </w:tcPr>
            </w:tcPrChange>
          </w:tcPr>
          <w:p w14:paraId="7C105458" w14:textId="77777777" w:rsidR="006029A2" w:rsidRPr="00312974" w:rsidRDefault="006029A2" w:rsidP="006029A2">
            <w:pPr>
              <w:pStyle w:val="NoSpacing"/>
              <w:jc w:val="left"/>
              <w:rPr>
                <w:lang w:val="uk-UA"/>
                <w:rPrChange w:id="8074" w:author="Rodion" w:date="2019-12-09T02:09:00Z">
                  <w:rPr>
                    <w:lang w:val="uk-UA"/>
                  </w:rPr>
                </w:rPrChange>
              </w:rPr>
            </w:pPr>
            <w:r w:rsidRPr="00312974">
              <w:rPr>
                <w:lang w:val="uk-UA"/>
                <w:rPrChange w:id="8075" w:author="Rodion" w:date="2019-12-09T02:09:00Z">
                  <w:rPr>
                    <w:lang w:val="uk-UA"/>
                  </w:rPr>
                </w:rPrChange>
              </w:rPr>
              <w:t>Бажання перекласти повсякденну неемоційну роботу на обчислювальні машини.</w:t>
            </w:r>
          </w:p>
        </w:tc>
        <w:tc>
          <w:tcPr>
            <w:tcW w:w="2507" w:type="dxa"/>
            <w:tcPrChange w:id="8076" w:author="Rodion" w:date="2019-12-08T22:29:00Z">
              <w:tcPr>
                <w:tcW w:w="2517" w:type="dxa"/>
              </w:tcPr>
            </w:tcPrChange>
          </w:tcPr>
          <w:p w14:paraId="1980A291" w14:textId="77777777" w:rsidR="006029A2" w:rsidRPr="00312974" w:rsidRDefault="006029A2" w:rsidP="006029A2">
            <w:pPr>
              <w:pStyle w:val="NoSpacing"/>
              <w:jc w:val="left"/>
              <w:rPr>
                <w:lang w:val="uk-UA"/>
                <w:rPrChange w:id="8077" w:author="Rodion" w:date="2019-12-09T02:09:00Z">
                  <w:rPr>
                    <w:lang w:val="uk-UA"/>
                  </w:rPr>
                </w:rPrChange>
              </w:rPr>
            </w:pPr>
            <w:r w:rsidRPr="00312974">
              <w:rPr>
                <w:lang w:val="uk-UA"/>
                <w:rPrChange w:id="8078" w:author="Rodion" w:date="2019-12-09T02:09:00Z">
                  <w:rPr>
                    <w:lang w:val="uk-UA"/>
                  </w:rPr>
                </w:rPrChange>
              </w:rPr>
              <w:t>Зручний інтерфейс взаємодії, мінімізація ручної праці</w:t>
            </w:r>
          </w:p>
        </w:tc>
      </w:tr>
      <w:tr w:rsidR="006029A2" w:rsidRPr="00312974" w14:paraId="628934EA" w14:textId="77777777" w:rsidTr="004E0413">
        <w:tc>
          <w:tcPr>
            <w:tcW w:w="594" w:type="dxa"/>
            <w:tcPrChange w:id="8079" w:author="Rodion" w:date="2019-12-08T22:29:00Z">
              <w:tcPr>
                <w:tcW w:w="567" w:type="dxa"/>
              </w:tcPr>
            </w:tcPrChange>
          </w:tcPr>
          <w:p w14:paraId="6F174B1D" w14:textId="77777777" w:rsidR="006029A2" w:rsidRPr="00312974" w:rsidRDefault="006029A2" w:rsidP="006029A2">
            <w:pPr>
              <w:pStyle w:val="NoSpacing"/>
              <w:jc w:val="left"/>
              <w:rPr>
                <w:lang w:val="uk-UA"/>
                <w:rPrChange w:id="8080" w:author="Rodion" w:date="2019-12-09T02:09:00Z">
                  <w:rPr>
                    <w:lang w:val="uk-UA"/>
                  </w:rPr>
                </w:rPrChange>
              </w:rPr>
            </w:pPr>
            <w:r w:rsidRPr="00312974">
              <w:rPr>
                <w:lang w:val="uk-UA"/>
                <w:rPrChange w:id="8081" w:author="Rodion" w:date="2019-12-09T02:09:00Z">
                  <w:rPr>
                    <w:lang w:val="uk-UA"/>
                  </w:rPr>
                </w:rPrChange>
              </w:rPr>
              <w:t>2.</w:t>
            </w:r>
          </w:p>
        </w:tc>
        <w:tc>
          <w:tcPr>
            <w:tcW w:w="2293" w:type="dxa"/>
            <w:vMerge/>
            <w:tcPrChange w:id="8082" w:author="Rodion" w:date="2019-12-08T22:29:00Z">
              <w:tcPr>
                <w:tcW w:w="2295" w:type="dxa"/>
                <w:vMerge/>
              </w:tcPr>
            </w:tcPrChange>
          </w:tcPr>
          <w:p w14:paraId="6BA980F5" w14:textId="77777777" w:rsidR="006029A2" w:rsidRPr="00312974" w:rsidRDefault="006029A2" w:rsidP="006029A2">
            <w:pPr>
              <w:pStyle w:val="NoSpacing"/>
              <w:jc w:val="left"/>
              <w:rPr>
                <w:lang w:val="uk-UA"/>
                <w:rPrChange w:id="8083" w:author="Rodion" w:date="2019-12-09T02:09:00Z">
                  <w:rPr>
                    <w:lang w:val="uk-UA"/>
                  </w:rPr>
                </w:rPrChange>
              </w:rPr>
            </w:pPr>
          </w:p>
        </w:tc>
        <w:tc>
          <w:tcPr>
            <w:tcW w:w="2642" w:type="dxa"/>
            <w:tcPrChange w:id="8084" w:author="Rodion" w:date="2019-12-08T22:29:00Z">
              <w:tcPr>
                <w:tcW w:w="2383" w:type="dxa"/>
              </w:tcPr>
            </w:tcPrChange>
          </w:tcPr>
          <w:p w14:paraId="60C526B8" w14:textId="77777777" w:rsidR="006029A2" w:rsidRPr="00312974" w:rsidRDefault="006029A2" w:rsidP="006029A2">
            <w:pPr>
              <w:pStyle w:val="NoSpacing"/>
              <w:jc w:val="left"/>
              <w:rPr>
                <w:lang w:val="uk-UA"/>
                <w:rPrChange w:id="8085" w:author="Rodion" w:date="2019-12-09T02:09:00Z">
                  <w:rPr>
                    <w:lang w:val="uk-UA"/>
                  </w:rPr>
                </w:rPrChange>
              </w:rPr>
            </w:pPr>
            <w:r w:rsidRPr="00312974">
              <w:rPr>
                <w:lang w:val="uk-UA"/>
                <w:rPrChange w:id="8086" w:author="Rodion" w:date="2019-12-09T02:09:00Z">
                  <w:rPr>
                    <w:lang w:val="uk-UA"/>
                  </w:rPr>
                </w:rPrChange>
              </w:rPr>
              <w:t>Великі мережі роздрібної торгівлі</w:t>
            </w:r>
          </w:p>
        </w:tc>
        <w:tc>
          <w:tcPr>
            <w:tcW w:w="2454" w:type="dxa"/>
            <w:tcPrChange w:id="8087" w:author="Rodion" w:date="2019-12-08T22:29:00Z">
              <w:tcPr>
                <w:tcW w:w="2728" w:type="dxa"/>
              </w:tcPr>
            </w:tcPrChange>
          </w:tcPr>
          <w:p w14:paraId="066B5A75" w14:textId="77777777" w:rsidR="006029A2" w:rsidRPr="00312974" w:rsidRDefault="006029A2" w:rsidP="006029A2">
            <w:pPr>
              <w:pStyle w:val="NoSpacing"/>
              <w:jc w:val="left"/>
              <w:rPr>
                <w:lang w:val="uk-UA"/>
                <w:rPrChange w:id="8088" w:author="Rodion" w:date="2019-12-09T02:09:00Z">
                  <w:rPr>
                    <w:lang w:val="uk-UA"/>
                  </w:rPr>
                </w:rPrChange>
              </w:rPr>
            </w:pPr>
            <w:r w:rsidRPr="00312974">
              <w:rPr>
                <w:lang w:val="uk-UA"/>
                <w:rPrChange w:id="8089" w:author="Rodion" w:date="2019-12-09T02:09:00Z">
                  <w:rPr>
                    <w:lang w:val="uk-UA"/>
                  </w:rPr>
                </w:rPrChange>
              </w:rPr>
              <w:t>Збільшення бази покупців за рахунок надання їм переваг у порівнянні з іншими магазинами</w:t>
            </w:r>
          </w:p>
        </w:tc>
        <w:tc>
          <w:tcPr>
            <w:tcW w:w="2507" w:type="dxa"/>
            <w:tcPrChange w:id="8090" w:author="Rodion" w:date="2019-12-08T22:29:00Z">
              <w:tcPr>
                <w:tcW w:w="2517" w:type="dxa"/>
              </w:tcPr>
            </w:tcPrChange>
          </w:tcPr>
          <w:p w14:paraId="5F79E669" w14:textId="77777777" w:rsidR="006029A2" w:rsidRPr="00312974" w:rsidRDefault="006029A2" w:rsidP="006029A2">
            <w:pPr>
              <w:pStyle w:val="NoSpacing"/>
              <w:jc w:val="left"/>
              <w:rPr>
                <w:lang w:val="uk-UA"/>
                <w:rPrChange w:id="8091" w:author="Rodion" w:date="2019-12-09T02:09:00Z">
                  <w:rPr>
                    <w:lang w:val="uk-UA"/>
                  </w:rPr>
                </w:rPrChange>
              </w:rPr>
            </w:pPr>
            <w:r w:rsidRPr="00312974">
              <w:rPr>
                <w:lang w:val="uk-UA"/>
                <w:rPrChange w:id="8092" w:author="Rodion" w:date="2019-12-09T02:09:00Z">
                  <w:rPr>
                    <w:lang w:val="uk-UA"/>
                  </w:rPr>
                </w:rPrChange>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rPr>
          <w:rPrChange w:id="8093" w:author="Rodion" w:date="2019-12-09T02:09:00Z">
            <w:rPr/>
          </w:rPrChange>
        </w:rPr>
      </w:pPr>
      <w:r w:rsidRPr="00312974">
        <w:rPr>
          <w:rPrChange w:id="8094" w:author="Rodion" w:date="2019-12-09T02:09:00Z">
            <w:rPr/>
          </w:rPrChange>
        </w:rPr>
        <w:t xml:space="preserve"> </w:t>
      </w:r>
    </w:p>
    <w:p w14:paraId="12405507" w14:textId="1F14CD73" w:rsidR="006029A2" w:rsidRPr="00312974" w:rsidRDefault="006029A2" w:rsidP="006029A2">
      <w:pPr>
        <w:rPr>
          <w:rPrChange w:id="8095" w:author="Rodion" w:date="2019-12-09T02:09:00Z">
            <w:rPr/>
          </w:rPrChange>
        </w:rPr>
      </w:pPr>
      <w:r w:rsidRPr="00312974">
        <w:rPr>
          <w:rPrChange w:id="8096" w:author="Rodion" w:date="2019-12-09T02:09:00Z">
            <w:rPr/>
          </w:rPrChange>
        </w:rPr>
        <w:tab/>
        <w:t xml:space="preserve">У </w:t>
      </w:r>
      <w:del w:id="8097" w:author="Rodion Kharabet" w:date="2019-12-06T03:54:00Z">
        <w:r w:rsidRPr="00312974" w:rsidDel="003969F0">
          <w:rPr>
            <w:rPrChange w:id="8098" w:author="Rodion" w:date="2019-12-09T02:09:00Z">
              <w:rPr/>
            </w:rPrChange>
          </w:rPr>
          <w:delText>таблиці 5.</w:delText>
        </w:r>
      </w:del>
      <w:ins w:id="8099" w:author="Rodion Kharabet" w:date="2019-12-06T03:54:00Z">
        <w:r w:rsidR="003969F0" w:rsidRPr="00312974">
          <w:rPr>
            <w:rPrChange w:id="8100" w:author="Rodion" w:date="2019-12-09T02:09:00Z">
              <w:rPr/>
            </w:rPrChange>
          </w:rPr>
          <w:t>таблиці 4.</w:t>
        </w:r>
      </w:ins>
      <w:r w:rsidRPr="00312974">
        <w:rPr>
          <w:rPrChange w:id="8101" w:author="Rodion" w:date="2019-12-09T02:09:00Z">
            <w:rPr/>
          </w:rPrChange>
        </w:rPr>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rPr>
          <w:ins w:id="8102" w:author="Rodion" w:date="2019-12-08T22:29:00Z"/>
          <w:rPrChange w:id="8103" w:author="Rodion" w:date="2019-12-09T02:09:00Z">
            <w:rPr>
              <w:ins w:id="8104" w:author="Rodion" w:date="2019-12-08T22:29:00Z"/>
            </w:rPr>
          </w:rPrChange>
        </w:rPr>
      </w:pPr>
      <w:ins w:id="8105" w:author="Rodion" w:date="2019-12-08T22:29:00Z">
        <w:r w:rsidRPr="00312974">
          <w:rPr>
            <w:rPrChange w:id="8106" w:author="Rodion" w:date="2019-12-09T02:09:00Z">
              <w:rPr/>
            </w:rPrChange>
          </w:rPr>
          <w:br w:type="page"/>
        </w:r>
      </w:ins>
    </w:p>
    <w:p w14:paraId="490A9D59" w14:textId="23CE9581" w:rsidR="006029A2" w:rsidRPr="00312974" w:rsidDel="004E0413" w:rsidRDefault="006029A2" w:rsidP="006029A2">
      <w:pPr>
        <w:rPr>
          <w:del w:id="8107" w:author="Rodion" w:date="2019-12-08T22:29:00Z"/>
          <w:rPrChange w:id="8108" w:author="Rodion" w:date="2019-12-09T02:09:00Z">
            <w:rPr>
              <w:del w:id="8109" w:author="Rodion" w:date="2019-12-08T22:29:00Z"/>
            </w:rPr>
          </w:rPrChange>
        </w:rPr>
      </w:pPr>
      <w:del w:id="8110" w:author="Rodion" w:date="2019-12-08T22:29:00Z">
        <w:r w:rsidRPr="00312974" w:rsidDel="004E0413">
          <w:rPr>
            <w:rPrChange w:id="8111" w:author="Rodion" w:date="2019-12-09T02:09:00Z">
              <w:rPr/>
            </w:rPrChange>
          </w:rPr>
          <w:lastRenderedPageBreak/>
          <w:tab/>
        </w:r>
      </w:del>
    </w:p>
    <w:p w14:paraId="374334D3" w14:textId="3E0A0E24" w:rsidR="006029A2" w:rsidRPr="00312974" w:rsidDel="004E0413" w:rsidRDefault="006029A2" w:rsidP="006029A2">
      <w:pPr>
        <w:rPr>
          <w:del w:id="8112" w:author="Rodion" w:date="2019-12-08T22:29:00Z"/>
          <w:rPrChange w:id="8113" w:author="Rodion" w:date="2019-12-09T02:09:00Z">
            <w:rPr>
              <w:del w:id="8114" w:author="Rodion" w:date="2019-12-08T22:29:00Z"/>
            </w:rPr>
          </w:rPrChange>
        </w:rPr>
      </w:pPr>
    </w:p>
    <w:p w14:paraId="284E6629" w14:textId="22CD5BD0" w:rsidR="006029A2" w:rsidRPr="00312974" w:rsidDel="004E0413" w:rsidRDefault="006029A2" w:rsidP="006029A2">
      <w:pPr>
        <w:rPr>
          <w:del w:id="8115" w:author="Rodion" w:date="2019-12-08T22:29:00Z"/>
          <w:rPrChange w:id="8116" w:author="Rodion" w:date="2019-12-09T02:09:00Z">
            <w:rPr>
              <w:del w:id="8117" w:author="Rodion" w:date="2019-12-08T22:29:00Z"/>
            </w:rPr>
          </w:rPrChange>
        </w:rPr>
      </w:pPr>
    </w:p>
    <w:p w14:paraId="62B1EEC3" w14:textId="3B480125" w:rsidR="006029A2" w:rsidRPr="00312974" w:rsidDel="004E0413" w:rsidRDefault="006029A2" w:rsidP="006029A2">
      <w:pPr>
        <w:rPr>
          <w:del w:id="8118" w:author="Rodion" w:date="2019-12-08T22:29:00Z"/>
          <w:rPrChange w:id="8119" w:author="Rodion" w:date="2019-12-09T02:09:00Z">
            <w:rPr>
              <w:del w:id="8120" w:author="Rodion" w:date="2019-12-08T22:29:00Z"/>
            </w:rPr>
          </w:rPrChange>
        </w:rPr>
      </w:pPr>
    </w:p>
    <w:p w14:paraId="5F218DB3" w14:textId="5460C653" w:rsidR="006029A2" w:rsidRPr="00312974" w:rsidDel="004E0413" w:rsidRDefault="006029A2" w:rsidP="006029A2">
      <w:pPr>
        <w:rPr>
          <w:del w:id="8121" w:author="Rodion" w:date="2019-12-08T22:29:00Z"/>
          <w:rPrChange w:id="8122" w:author="Rodion" w:date="2019-12-09T02:09:00Z">
            <w:rPr>
              <w:del w:id="8123" w:author="Rodion" w:date="2019-12-08T22:29:00Z"/>
            </w:rPr>
          </w:rPrChange>
        </w:rPr>
      </w:pPr>
    </w:p>
    <w:p w14:paraId="2545E438" w14:textId="1FA54ED9" w:rsidR="006029A2" w:rsidRPr="00312974" w:rsidDel="004E0413" w:rsidRDefault="006029A2" w:rsidP="006029A2">
      <w:pPr>
        <w:rPr>
          <w:del w:id="8124" w:author="Rodion" w:date="2019-12-08T22:29:00Z"/>
          <w:rPrChange w:id="8125" w:author="Rodion" w:date="2019-12-09T02:09:00Z">
            <w:rPr>
              <w:del w:id="8126" w:author="Rodion" w:date="2019-12-08T22:29:00Z"/>
            </w:rPr>
          </w:rPrChange>
        </w:rPr>
      </w:pPr>
    </w:p>
    <w:p w14:paraId="05510A2B" w14:textId="046B5169" w:rsidR="006029A2" w:rsidRPr="00312974" w:rsidDel="004E0413" w:rsidRDefault="006029A2" w:rsidP="006029A2">
      <w:pPr>
        <w:rPr>
          <w:del w:id="8127" w:author="Rodion" w:date="2019-12-08T22:29:00Z"/>
          <w:rPrChange w:id="8128" w:author="Rodion" w:date="2019-12-09T02:09:00Z">
            <w:rPr>
              <w:del w:id="8129" w:author="Rodion" w:date="2019-12-08T22:29:00Z"/>
            </w:rPr>
          </w:rPrChange>
        </w:rPr>
      </w:pPr>
    </w:p>
    <w:p w14:paraId="10FFD496" w14:textId="5C6F0A3D" w:rsidR="006029A2" w:rsidRPr="00312974" w:rsidRDefault="006029A2" w:rsidP="006029A2">
      <w:pPr>
        <w:ind w:right="-143"/>
        <w:rPr>
          <w:rPrChange w:id="8130" w:author="Rodion" w:date="2019-12-09T02:09:00Z">
            <w:rPr/>
          </w:rPrChange>
        </w:rPr>
      </w:pPr>
      <w:del w:id="8131" w:author="Rodion Kharabet" w:date="2019-12-06T03:54:00Z">
        <w:r w:rsidRPr="00312974" w:rsidDel="003969F0">
          <w:rPr>
            <w:rPrChange w:id="8132" w:author="Rodion" w:date="2019-12-09T02:09:00Z">
              <w:rPr/>
            </w:rPrChange>
          </w:rPr>
          <w:delText>Таблиця 5.</w:delText>
        </w:r>
      </w:del>
      <w:ins w:id="8133" w:author="Rodion Kharabet" w:date="2019-12-06T03:54:00Z">
        <w:r w:rsidR="003969F0" w:rsidRPr="00312974">
          <w:rPr>
            <w:rPrChange w:id="8134" w:author="Rodion" w:date="2019-12-09T02:09:00Z">
              <w:rPr/>
            </w:rPrChange>
          </w:rPr>
          <w:t>Таблиця 4.</w:t>
        </w:r>
      </w:ins>
      <w:r w:rsidRPr="00312974">
        <w:rPr>
          <w:rPrChange w:id="8135" w:author="Rodion" w:date="2019-12-09T02:09:00Z">
            <w:rPr/>
          </w:rPrChange>
        </w:rPr>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Change w:id="8136" w:author="Rodion" w:date="2019-12-09T02:09:00Z">
                  <w:rPr>
                    <w:lang w:val="uk-UA"/>
                  </w:rPr>
                </w:rPrChange>
              </w:rPr>
            </w:pPr>
            <w:r w:rsidRPr="00312974">
              <w:rPr>
                <w:lang w:val="uk-UA"/>
                <w:rPrChange w:id="8137" w:author="Rodion" w:date="2019-12-09T02:09:00Z">
                  <w:rPr>
                    <w:lang w:val="uk-UA"/>
                  </w:rPr>
                </w:rPrChange>
              </w:rPr>
              <w:t>№ п/п</w:t>
            </w:r>
          </w:p>
        </w:tc>
        <w:tc>
          <w:tcPr>
            <w:tcW w:w="2599" w:type="dxa"/>
          </w:tcPr>
          <w:p w14:paraId="16CEC8D3" w14:textId="77777777" w:rsidR="006029A2" w:rsidRPr="00312974" w:rsidRDefault="006029A2" w:rsidP="006029A2">
            <w:pPr>
              <w:pStyle w:val="NoSpacing"/>
              <w:jc w:val="left"/>
              <w:rPr>
                <w:lang w:val="uk-UA"/>
                <w:rPrChange w:id="8138" w:author="Rodion" w:date="2019-12-09T02:09:00Z">
                  <w:rPr>
                    <w:lang w:val="uk-UA"/>
                  </w:rPr>
                </w:rPrChange>
              </w:rPr>
            </w:pPr>
            <w:r w:rsidRPr="00312974">
              <w:rPr>
                <w:lang w:val="uk-UA"/>
                <w:rPrChange w:id="8139" w:author="Rodion" w:date="2019-12-09T02:09:00Z">
                  <w:rPr>
                    <w:lang w:val="uk-UA"/>
                  </w:rPr>
                </w:rPrChange>
              </w:rPr>
              <w:t>Фактор</w:t>
            </w:r>
          </w:p>
        </w:tc>
        <w:tc>
          <w:tcPr>
            <w:tcW w:w="3357" w:type="dxa"/>
          </w:tcPr>
          <w:p w14:paraId="15FB0B97" w14:textId="77777777" w:rsidR="006029A2" w:rsidRPr="00312974" w:rsidRDefault="006029A2" w:rsidP="006029A2">
            <w:pPr>
              <w:pStyle w:val="NoSpacing"/>
              <w:jc w:val="left"/>
              <w:rPr>
                <w:lang w:val="uk-UA"/>
                <w:rPrChange w:id="8140" w:author="Rodion" w:date="2019-12-09T02:09:00Z">
                  <w:rPr>
                    <w:lang w:val="uk-UA"/>
                  </w:rPr>
                </w:rPrChange>
              </w:rPr>
            </w:pPr>
            <w:r w:rsidRPr="00312974">
              <w:rPr>
                <w:lang w:val="uk-UA"/>
                <w:rPrChange w:id="8141" w:author="Rodion" w:date="2019-12-09T02:09:00Z">
                  <w:rPr>
                    <w:lang w:val="uk-UA"/>
                  </w:rPr>
                </w:rPrChange>
              </w:rPr>
              <w:t>Зміст загрози</w:t>
            </w:r>
          </w:p>
        </w:tc>
        <w:tc>
          <w:tcPr>
            <w:tcW w:w="3827" w:type="dxa"/>
          </w:tcPr>
          <w:p w14:paraId="5AF85787" w14:textId="77777777" w:rsidR="006029A2" w:rsidRPr="00312974" w:rsidRDefault="006029A2" w:rsidP="006029A2">
            <w:pPr>
              <w:pStyle w:val="NoSpacing"/>
              <w:jc w:val="left"/>
              <w:rPr>
                <w:lang w:val="uk-UA"/>
                <w:rPrChange w:id="8142" w:author="Rodion" w:date="2019-12-09T02:09:00Z">
                  <w:rPr>
                    <w:lang w:val="uk-UA"/>
                  </w:rPr>
                </w:rPrChange>
              </w:rPr>
            </w:pPr>
            <w:r w:rsidRPr="00312974">
              <w:rPr>
                <w:lang w:val="uk-UA"/>
                <w:rPrChange w:id="8143" w:author="Rodion" w:date="2019-12-09T02:09:00Z">
                  <w:rPr>
                    <w:lang w:val="uk-UA"/>
                  </w:rPr>
                </w:rPrChange>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Change w:id="8144" w:author="Rodion" w:date="2019-12-09T02:09:00Z">
                  <w:rPr>
                    <w:lang w:val="uk-UA"/>
                  </w:rPr>
                </w:rPrChange>
              </w:rPr>
            </w:pPr>
            <w:r w:rsidRPr="00312974">
              <w:rPr>
                <w:lang w:val="uk-UA"/>
                <w:rPrChange w:id="8145" w:author="Rodion" w:date="2019-12-09T02:09:00Z">
                  <w:rPr>
                    <w:lang w:val="uk-UA"/>
                  </w:rPr>
                </w:rPrChange>
              </w:rPr>
              <w:t>1.</w:t>
            </w:r>
          </w:p>
        </w:tc>
        <w:tc>
          <w:tcPr>
            <w:tcW w:w="2599" w:type="dxa"/>
          </w:tcPr>
          <w:p w14:paraId="01E1CF9F" w14:textId="77777777" w:rsidR="006029A2" w:rsidRPr="00312974" w:rsidRDefault="006029A2" w:rsidP="006029A2">
            <w:pPr>
              <w:pStyle w:val="NoSpacing"/>
              <w:jc w:val="left"/>
              <w:rPr>
                <w:lang w:val="uk-UA"/>
                <w:rPrChange w:id="8146" w:author="Rodion" w:date="2019-12-09T02:09:00Z">
                  <w:rPr>
                    <w:lang w:val="uk-UA"/>
                  </w:rPr>
                </w:rPrChange>
              </w:rPr>
            </w:pPr>
            <w:r w:rsidRPr="00312974">
              <w:rPr>
                <w:lang w:val="uk-UA"/>
                <w:rPrChange w:id="8147" w:author="Rodion" w:date="2019-12-09T02:09:00Z">
                  <w:rPr>
                    <w:lang w:val="uk-UA"/>
                  </w:rPr>
                </w:rPrChange>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Change w:id="8148" w:author="Rodion" w:date="2019-12-09T02:09:00Z">
                  <w:rPr>
                    <w:lang w:val="uk-UA"/>
                  </w:rPr>
                </w:rPrChange>
              </w:rPr>
            </w:pPr>
            <w:r w:rsidRPr="00312974">
              <w:rPr>
                <w:lang w:val="uk-UA"/>
                <w:rPrChange w:id="8149" w:author="Rodion" w:date="2019-12-09T02:09:00Z">
                  <w:rPr>
                    <w:lang w:val="uk-UA"/>
                  </w:rPr>
                </w:rPrChange>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Change w:id="8150" w:author="Rodion" w:date="2019-12-09T02:09:00Z">
                  <w:rPr>
                    <w:lang w:val="uk-UA"/>
                  </w:rPr>
                </w:rPrChange>
              </w:rPr>
            </w:pPr>
            <w:r w:rsidRPr="00312974">
              <w:rPr>
                <w:lang w:val="uk-UA"/>
                <w:rPrChange w:id="8151" w:author="Rodion" w:date="2019-12-09T02:09:00Z">
                  <w:rPr>
                    <w:lang w:val="uk-UA"/>
                  </w:rPr>
                </w:rPrChange>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Change w:id="8152" w:author="Rodion" w:date="2019-12-09T02:09:00Z">
                  <w:rPr>
                    <w:lang w:val="uk-UA"/>
                  </w:rPr>
                </w:rPrChange>
              </w:rPr>
            </w:pPr>
            <w:r w:rsidRPr="00312974">
              <w:rPr>
                <w:lang w:val="uk-UA"/>
                <w:rPrChange w:id="8153" w:author="Rodion" w:date="2019-12-09T02:09:00Z">
                  <w:rPr>
                    <w:lang w:val="uk-UA"/>
                  </w:rPr>
                </w:rPrChange>
              </w:rPr>
              <w:t>2.</w:t>
            </w:r>
          </w:p>
        </w:tc>
        <w:tc>
          <w:tcPr>
            <w:tcW w:w="2599" w:type="dxa"/>
          </w:tcPr>
          <w:p w14:paraId="00D73176" w14:textId="77777777" w:rsidR="006029A2" w:rsidRPr="00312974" w:rsidRDefault="006029A2" w:rsidP="006029A2">
            <w:pPr>
              <w:pStyle w:val="NoSpacing"/>
              <w:jc w:val="left"/>
              <w:rPr>
                <w:lang w:val="uk-UA"/>
                <w:rPrChange w:id="8154" w:author="Rodion" w:date="2019-12-09T02:09:00Z">
                  <w:rPr>
                    <w:lang w:val="uk-UA"/>
                  </w:rPr>
                </w:rPrChange>
              </w:rPr>
            </w:pPr>
            <w:r w:rsidRPr="00312974">
              <w:rPr>
                <w:lang w:val="uk-UA"/>
                <w:rPrChange w:id="8155" w:author="Rodion" w:date="2019-12-09T02:09:00Z">
                  <w:rPr>
                    <w:lang w:val="uk-UA"/>
                  </w:rPr>
                </w:rPrChange>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Change w:id="8156" w:author="Rodion" w:date="2019-12-09T02:09:00Z">
                  <w:rPr>
                    <w:lang w:val="uk-UA"/>
                  </w:rPr>
                </w:rPrChange>
              </w:rPr>
            </w:pPr>
            <w:r w:rsidRPr="00312974">
              <w:rPr>
                <w:lang w:val="uk-UA"/>
                <w:rPrChange w:id="8157" w:author="Rodion" w:date="2019-12-09T02:09:00Z">
                  <w:rPr>
                    <w:lang w:val="uk-UA"/>
                  </w:rPr>
                </w:rPrChange>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Change w:id="8158" w:author="Rodion" w:date="2019-12-09T02:09:00Z">
                  <w:rPr>
                    <w:lang w:val="uk-UA"/>
                  </w:rPr>
                </w:rPrChange>
              </w:rPr>
            </w:pPr>
            <w:r w:rsidRPr="00312974">
              <w:rPr>
                <w:lang w:val="uk-UA"/>
                <w:rPrChange w:id="8159" w:author="Rodion" w:date="2019-12-09T02:09:00Z">
                  <w:rPr>
                    <w:lang w:val="uk-UA"/>
                  </w:rPr>
                </w:rPrChange>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Change w:id="8160" w:author="Rodion" w:date="2019-12-09T02:09:00Z">
                  <w:rPr>
                    <w:lang w:val="uk-UA"/>
                  </w:rPr>
                </w:rPrChange>
              </w:rPr>
            </w:pPr>
            <w:r w:rsidRPr="00312974">
              <w:rPr>
                <w:lang w:val="uk-UA"/>
                <w:rPrChange w:id="8161" w:author="Rodion" w:date="2019-12-09T02:09:00Z">
                  <w:rPr>
                    <w:lang w:val="uk-UA"/>
                  </w:rPr>
                </w:rPrChange>
              </w:rPr>
              <w:t>3.</w:t>
            </w:r>
          </w:p>
        </w:tc>
        <w:tc>
          <w:tcPr>
            <w:tcW w:w="2599" w:type="dxa"/>
          </w:tcPr>
          <w:p w14:paraId="3C7E7634" w14:textId="77777777" w:rsidR="006029A2" w:rsidRPr="00312974" w:rsidRDefault="006029A2" w:rsidP="006029A2">
            <w:pPr>
              <w:pStyle w:val="NoSpacing"/>
              <w:jc w:val="left"/>
              <w:rPr>
                <w:lang w:val="uk-UA"/>
                <w:rPrChange w:id="8162" w:author="Rodion" w:date="2019-12-09T02:09:00Z">
                  <w:rPr>
                    <w:lang w:val="uk-UA"/>
                  </w:rPr>
                </w:rPrChange>
              </w:rPr>
            </w:pPr>
            <w:r w:rsidRPr="00312974">
              <w:rPr>
                <w:lang w:val="uk-UA"/>
                <w:rPrChange w:id="8163" w:author="Rodion" w:date="2019-12-09T02:09:00Z">
                  <w:rPr>
                    <w:lang w:val="uk-UA"/>
                  </w:rPr>
                </w:rPrChange>
              </w:rPr>
              <w:t xml:space="preserve">Судові позиви </w:t>
            </w:r>
          </w:p>
        </w:tc>
        <w:tc>
          <w:tcPr>
            <w:tcW w:w="3357" w:type="dxa"/>
          </w:tcPr>
          <w:p w14:paraId="5A8989D9" w14:textId="77777777" w:rsidR="006029A2" w:rsidRPr="00312974" w:rsidRDefault="006029A2" w:rsidP="006029A2">
            <w:pPr>
              <w:pStyle w:val="NoSpacing"/>
              <w:jc w:val="left"/>
              <w:rPr>
                <w:lang w:val="uk-UA"/>
                <w:rPrChange w:id="8164" w:author="Rodion" w:date="2019-12-09T02:09:00Z">
                  <w:rPr>
                    <w:lang w:val="uk-UA"/>
                  </w:rPr>
                </w:rPrChange>
              </w:rPr>
            </w:pPr>
            <w:r w:rsidRPr="00312974">
              <w:rPr>
                <w:lang w:val="uk-UA"/>
                <w:rPrChange w:id="8165" w:author="Rodion" w:date="2019-12-09T02:09:00Z">
                  <w:rPr>
                    <w:lang w:val="uk-UA"/>
                  </w:rPr>
                </w:rPrChange>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Change w:id="8166" w:author="Rodion" w:date="2019-12-09T02:09:00Z">
                  <w:rPr>
                    <w:lang w:val="uk-UA"/>
                  </w:rPr>
                </w:rPrChange>
              </w:rPr>
            </w:pPr>
            <w:r w:rsidRPr="00312974">
              <w:rPr>
                <w:lang w:val="uk-UA"/>
                <w:rPrChange w:id="8167" w:author="Rodion" w:date="2019-12-09T02:09:00Z">
                  <w:rPr>
                    <w:lang w:val="uk-UA"/>
                  </w:rPr>
                </w:rPrChange>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rPr>
          <w:rPrChange w:id="8168" w:author="Rodion" w:date="2019-12-09T02:09:00Z">
            <w:rPr/>
          </w:rPrChange>
        </w:rPr>
      </w:pPr>
    </w:p>
    <w:p w14:paraId="10C1326C" w14:textId="7C1A792F" w:rsidR="006029A2" w:rsidRPr="00312974" w:rsidRDefault="006029A2" w:rsidP="006029A2">
      <w:pPr>
        <w:rPr>
          <w:rPrChange w:id="8169" w:author="Rodion" w:date="2019-12-09T02:09:00Z">
            <w:rPr/>
          </w:rPrChange>
        </w:rPr>
      </w:pPr>
      <w:r w:rsidRPr="00312974">
        <w:rPr>
          <w:rPrChange w:id="8170" w:author="Rodion" w:date="2019-12-09T02:09:00Z">
            <w:rPr/>
          </w:rPrChange>
        </w:rPr>
        <w:t xml:space="preserve">У </w:t>
      </w:r>
      <w:del w:id="8171" w:author="Rodion Kharabet" w:date="2019-12-06T03:54:00Z">
        <w:r w:rsidRPr="00312974" w:rsidDel="003969F0">
          <w:rPr>
            <w:rPrChange w:id="8172" w:author="Rodion" w:date="2019-12-09T02:09:00Z">
              <w:rPr/>
            </w:rPrChange>
          </w:rPr>
          <w:delText>таблиці 5.</w:delText>
        </w:r>
      </w:del>
      <w:ins w:id="8173" w:author="Rodion Kharabet" w:date="2019-12-06T03:54:00Z">
        <w:r w:rsidR="003969F0" w:rsidRPr="00312974">
          <w:rPr>
            <w:rPrChange w:id="8174" w:author="Rodion" w:date="2019-12-09T02:09:00Z">
              <w:rPr/>
            </w:rPrChange>
          </w:rPr>
          <w:t>таблиці 4.</w:t>
        </w:r>
      </w:ins>
      <w:r w:rsidRPr="00312974">
        <w:rPr>
          <w:rPrChange w:id="8175" w:author="Rodion" w:date="2019-12-09T02:09:00Z">
            <w:rPr/>
          </w:rPrChange>
        </w:rPr>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rPr>
          <w:rPrChange w:id="8176" w:author="Rodion" w:date="2019-12-09T02:09:00Z">
            <w:rPr/>
          </w:rPrChange>
        </w:rPr>
      </w:pPr>
    </w:p>
    <w:p w14:paraId="59530B2E" w14:textId="0333BC46" w:rsidR="006029A2" w:rsidRPr="00312974" w:rsidDel="00A87B77" w:rsidRDefault="006029A2" w:rsidP="006029A2">
      <w:pPr>
        <w:ind w:right="-143"/>
        <w:rPr>
          <w:del w:id="8177" w:author="Rodion" w:date="2019-12-09T04:04:00Z"/>
          <w:rPrChange w:id="8178" w:author="Rodion" w:date="2019-12-09T02:09:00Z">
            <w:rPr>
              <w:del w:id="8179" w:author="Rodion" w:date="2019-12-09T04:04:00Z"/>
            </w:rPr>
          </w:rPrChange>
        </w:rPr>
      </w:pPr>
    </w:p>
    <w:p w14:paraId="61E0C770" w14:textId="72CA77CF" w:rsidR="006029A2" w:rsidRPr="00312974" w:rsidDel="00A87B77" w:rsidRDefault="006029A2" w:rsidP="006029A2">
      <w:pPr>
        <w:ind w:right="-143"/>
        <w:rPr>
          <w:del w:id="8180" w:author="Rodion" w:date="2019-12-09T04:04:00Z"/>
          <w:rPrChange w:id="8181" w:author="Rodion" w:date="2019-12-09T02:09:00Z">
            <w:rPr>
              <w:del w:id="8182" w:author="Rodion" w:date="2019-12-09T04:04:00Z"/>
            </w:rPr>
          </w:rPrChange>
        </w:rPr>
      </w:pPr>
    </w:p>
    <w:p w14:paraId="07500AD4" w14:textId="5C632AC0" w:rsidR="006029A2" w:rsidRPr="00312974" w:rsidDel="00A87B77" w:rsidRDefault="006029A2" w:rsidP="006029A2">
      <w:pPr>
        <w:ind w:right="-143"/>
        <w:rPr>
          <w:del w:id="8183" w:author="Rodion" w:date="2019-12-09T04:04:00Z"/>
          <w:rPrChange w:id="8184" w:author="Rodion" w:date="2019-12-09T02:09:00Z">
            <w:rPr>
              <w:del w:id="8185" w:author="Rodion" w:date="2019-12-09T04:04:00Z"/>
            </w:rPr>
          </w:rPrChange>
        </w:rPr>
      </w:pPr>
    </w:p>
    <w:p w14:paraId="24BC1326" w14:textId="636BDD8B" w:rsidR="006029A2" w:rsidRPr="00312974" w:rsidDel="00A87B77" w:rsidRDefault="006029A2" w:rsidP="006029A2">
      <w:pPr>
        <w:ind w:right="-143"/>
        <w:rPr>
          <w:del w:id="8186" w:author="Rodion" w:date="2019-12-09T04:04:00Z"/>
          <w:rPrChange w:id="8187" w:author="Rodion" w:date="2019-12-09T02:09:00Z">
            <w:rPr>
              <w:del w:id="8188" w:author="Rodion" w:date="2019-12-09T04:04:00Z"/>
            </w:rPr>
          </w:rPrChange>
        </w:rPr>
      </w:pPr>
    </w:p>
    <w:p w14:paraId="5E37721E" w14:textId="3C1EF683" w:rsidR="006029A2" w:rsidRPr="00312974" w:rsidDel="00A87B77" w:rsidRDefault="006029A2" w:rsidP="006029A2">
      <w:pPr>
        <w:ind w:right="-143"/>
        <w:rPr>
          <w:del w:id="8189" w:author="Rodion" w:date="2019-12-09T04:04:00Z"/>
          <w:rPrChange w:id="8190" w:author="Rodion" w:date="2019-12-09T02:09:00Z">
            <w:rPr>
              <w:del w:id="8191" w:author="Rodion" w:date="2019-12-09T04:04:00Z"/>
            </w:rPr>
          </w:rPrChange>
        </w:rPr>
      </w:pPr>
    </w:p>
    <w:p w14:paraId="60E2B099" w14:textId="77777777" w:rsidR="00A87B77" w:rsidRDefault="00A87B77">
      <w:pPr>
        <w:spacing w:after="160" w:line="259" w:lineRule="auto"/>
        <w:ind w:firstLine="0"/>
        <w:jc w:val="left"/>
        <w:rPr>
          <w:ins w:id="8192" w:author="Rodion" w:date="2019-12-09T04:04:00Z"/>
        </w:rPr>
      </w:pPr>
      <w:ins w:id="8193" w:author="Rodion" w:date="2019-12-09T04:04:00Z">
        <w:r>
          <w:br w:type="page"/>
        </w:r>
      </w:ins>
    </w:p>
    <w:p w14:paraId="1021D686" w14:textId="739DCE0C" w:rsidR="006029A2" w:rsidRPr="00312974" w:rsidRDefault="006029A2" w:rsidP="006029A2">
      <w:pPr>
        <w:ind w:right="-143"/>
        <w:rPr>
          <w:rPrChange w:id="8194" w:author="Rodion" w:date="2019-12-09T02:09:00Z">
            <w:rPr/>
          </w:rPrChange>
        </w:rPr>
      </w:pPr>
      <w:del w:id="8195" w:author="Rodion" w:date="2019-12-09T04:04:00Z">
        <w:r w:rsidRPr="00312974" w:rsidDel="00A87B77">
          <w:rPr>
            <w:rPrChange w:id="8196" w:author="Rodion" w:date="2019-12-09T02:09:00Z">
              <w:rPr/>
            </w:rPrChange>
          </w:rPr>
          <w:lastRenderedPageBreak/>
          <w:tab/>
        </w:r>
      </w:del>
      <w:del w:id="8197" w:author="Rodion Kharabet" w:date="2019-12-06T03:54:00Z">
        <w:r w:rsidRPr="00312974" w:rsidDel="003969F0">
          <w:rPr>
            <w:rPrChange w:id="8198" w:author="Rodion" w:date="2019-12-09T02:09:00Z">
              <w:rPr/>
            </w:rPrChange>
          </w:rPr>
          <w:delText>Таблиця 5.</w:delText>
        </w:r>
      </w:del>
      <w:ins w:id="8199" w:author="Rodion Kharabet" w:date="2019-12-06T03:54:00Z">
        <w:r w:rsidR="003969F0" w:rsidRPr="00312974">
          <w:rPr>
            <w:rPrChange w:id="8200" w:author="Rodion" w:date="2019-12-09T02:09:00Z">
              <w:rPr/>
            </w:rPrChange>
          </w:rPr>
          <w:t>Таблиця 4.</w:t>
        </w:r>
      </w:ins>
      <w:r w:rsidRPr="00312974">
        <w:rPr>
          <w:rPrChange w:id="8201" w:author="Rodion" w:date="2019-12-09T02:09:00Z">
            <w:rPr/>
          </w:rPrChange>
        </w:rPr>
        <w:t>7 – Фактори можливостей</w:t>
      </w:r>
    </w:p>
    <w:tbl>
      <w:tblPr>
        <w:tblStyle w:val="TableGrid"/>
        <w:tblW w:w="0" w:type="auto"/>
        <w:tblInd w:w="108" w:type="dxa"/>
        <w:tblLook w:val="01E0" w:firstRow="1" w:lastRow="1" w:firstColumn="1" w:lastColumn="1" w:noHBand="0" w:noVBand="0"/>
      </w:tblPr>
      <w:tblGrid>
        <w:gridCol w:w="642"/>
        <w:gridCol w:w="2273"/>
        <w:gridCol w:w="3809"/>
        <w:gridCol w:w="3644"/>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Change w:id="8202" w:author="Rodion" w:date="2019-12-09T02:09:00Z">
                  <w:rPr>
                    <w:lang w:val="uk-UA"/>
                  </w:rPr>
                </w:rPrChange>
              </w:rPr>
            </w:pPr>
            <w:r w:rsidRPr="00312974">
              <w:rPr>
                <w:lang w:val="uk-UA"/>
                <w:rPrChange w:id="8203" w:author="Rodion" w:date="2019-12-09T02:09:00Z">
                  <w:rPr>
                    <w:lang w:val="uk-UA"/>
                  </w:rPr>
                </w:rPrChange>
              </w:rPr>
              <w:t>№ п/п</w:t>
            </w:r>
          </w:p>
        </w:tc>
        <w:tc>
          <w:tcPr>
            <w:tcW w:w="0" w:type="auto"/>
          </w:tcPr>
          <w:p w14:paraId="21BC2F68" w14:textId="77777777" w:rsidR="006029A2" w:rsidRPr="00312974" w:rsidRDefault="006029A2" w:rsidP="006029A2">
            <w:pPr>
              <w:pStyle w:val="NoSpacing"/>
              <w:jc w:val="left"/>
              <w:rPr>
                <w:lang w:val="uk-UA"/>
                <w:rPrChange w:id="8204" w:author="Rodion" w:date="2019-12-09T02:09:00Z">
                  <w:rPr>
                    <w:lang w:val="uk-UA"/>
                  </w:rPr>
                </w:rPrChange>
              </w:rPr>
            </w:pPr>
            <w:r w:rsidRPr="00312974">
              <w:rPr>
                <w:lang w:val="uk-UA"/>
                <w:rPrChange w:id="8205" w:author="Rodion" w:date="2019-12-09T02:09:00Z">
                  <w:rPr>
                    <w:lang w:val="uk-UA"/>
                  </w:rPr>
                </w:rPrChange>
              </w:rPr>
              <w:t>Фактор</w:t>
            </w:r>
          </w:p>
        </w:tc>
        <w:tc>
          <w:tcPr>
            <w:tcW w:w="0" w:type="auto"/>
          </w:tcPr>
          <w:p w14:paraId="4B7366E5" w14:textId="77777777" w:rsidR="006029A2" w:rsidRPr="00312974" w:rsidRDefault="006029A2" w:rsidP="006029A2">
            <w:pPr>
              <w:pStyle w:val="NoSpacing"/>
              <w:jc w:val="left"/>
              <w:rPr>
                <w:lang w:val="uk-UA"/>
                <w:rPrChange w:id="8206" w:author="Rodion" w:date="2019-12-09T02:09:00Z">
                  <w:rPr>
                    <w:lang w:val="uk-UA"/>
                  </w:rPr>
                </w:rPrChange>
              </w:rPr>
            </w:pPr>
            <w:r w:rsidRPr="00312974">
              <w:rPr>
                <w:lang w:val="uk-UA"/>
                <w:rPrChange w:id="8207" w:author="Rodion" w:date="2019-12-09T02:09:00Z">
                  <w:rPr>
                    <w:lang w:val="uk-UA"/>
                  </w:rPr>
                </w:rPrChange>
              </w:rPr>
              <w:t>Зміст можливості</w:t>
            </w:r>
          </w:p>
        </w:tc>
        <w:tc>
          <w:tcPr>
            <w:tcW w:w="0" w:type="auto"/>
          </w:tcPr>
          <w:p w14:paraId="253F4F49" w14:textId="77777777" w:rsidR="006029A2" w:rsidRPr="00312974" w:rsidRDefault="006029A2" w:rsidP="006029A2">
            <w:pPr>
              <w:pStyle w:val="NoSpacing"/>
              <w:jc w:val="left"/>
              <w:rPr>
                <w:lang w:val="uk-UA"/>
                <w:rPrChange w:id="8208" w:author="Rodion" w:date="2019-12-09T02:09:00Z">
                  <w:rPr>
                    <w:lang w:val="uk-UA"/>
                  </w:rPr>
                </w:rPrChange>
              </w:rPr>
            </w:pPr>
            <w:r w:rsidRPr="00312974">
              <w:rPr>
                <w:lang w:val="uk-UA"/>
                <w:rPrChange w:id="8209" w:author="Rodion" w:date="2019-12-09T02:09:00Z">
                  <w:rPr>
                    <w:lang w:val="uk-UA"/>
                  </w:rPr>
                </w:rPrChange>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Change w:id="8210" w:author="Rodion" w:date="2019-12-09T02:09:00Z">
                  <w:rPr>
                    <w:lang w:val="uk-UA"/>
                  </w:rPr>
                </w:rPrChange>
              </w:rPr>
            </w:pPr>
            <w:r w:rsidRPr="00312974">
              <w:rPr>
                <w:lang w:val="uk-UA"/>
                <w:rPrChange w:id="8211" w:author="Rodion" w:date="2019-12-09T02:09:00Z">
                  <w:rPr>
                    <w:lang w:val="uk-UA"/>
                  </w:rPr>
                </w:rPrChange>
              </w:rPr>
              <w:t>1.</w:t>
            </w:r>
          </w:p>
        </w:tc>
        <w:tc>
          <w:tcPr>
            <w:tcW w:w="0" w:type="auto"/>
          </w:tcPr>
          <w:p w14:paraId="2A18A4FB" w14:textId="77777777" w:rsidR="006029A2" w:rsidRPr="00312974" w:rsidRDefault="006029A2" w:rsidP="006029A2">
            <w:pPr>
              <w:pStyle w:val="NoSpacing"/>
              <w:jc w:val="left"/>
              <w:rPr>
                <w:lang w:val="uk-UA"/>
                <w:rPrChange w:id="8212" w:author="Rodion" w:date="2019-12-09T02:09:00Z">
                  <w:rPr>
                    <w:lang w:val="uk-UA"/>
                  </w:rPr>
                </w:rPrChange>
              </w:rPr>
            </w:pPr>
            <w:r w:rsidRPr="00312974">
              <w:rPr>
                <w:lang w:val="uk-UA"/>
                <w:rPrChange w:id="8213" w:author="Rodion" w:date="2019-12-09T02:09:00Z">
                  <w:rPr>
                    <w:lang w:val="uk-UA"/>
                  </w:rPr>
                </w:rPrChange>
              </w:rPr>
              <w:t>Співпраця з мережами роздрібної торгівлі</w:t>
            </w:r>
          </w:p>
        </w:tc>
        <w:tc>
          <w:tcPr>
            <w:tcW w:w="0" w:type="auto"/>
          </w:tcPr>
          <w:p w14:paraId="0E7DF2D3" w14:textId="0568DA50" w:rsidR="006029A2" w:rsidRPr="00312974" w:rsidRDefault="006029A2" w:rsidP="006029A2">
            <w:pPr>
              <w:pStyle w:val="NoSpacing"/>
              <w:jc w:val="left"/>
              <w:rPr>
                <w:lang w:val="uk-UA"/>
                <w:rPrChange w:id="8214" w:author="Rodion" w:date="2019-12-09T02:09:00Z">
                  <w:rPr>
                    <w:lang w:val="uk-UA"/>
                  </w:rPr>
                </w:rPrChange>
              </w:rPr>
            </w:pPr>
            <w:r w:rsidRPr="00312974">
              <w:rPr>
                <w:lang w:val="uk-UA"/>
                <w:rPrChange w:id="8215" w:author="Rodion" w:date="2019-12-09T02:09:00Z">
                  <w:rPr>
                    <w:lang w:val="uk-UA"/>
                  </w:rPr>
                </w:rPrChange>
              </w:rPr>
              <w:t xml:space="preserve">Реклама </w:t>
            </w:r>
            <w:del w:id="8216" w:author="Rodion Kharabet" w:date="2019-12-06T03:49:00Z">
              <w:r w:rsidRPr="00312974" w:rsidDel="00F0256A">
                <w:rPr>
                  <w:lang w:val="uk-UA"/>
                  <w:rPrChange w:id="8217" w:author="Rodion" w:date="2019-12-09T02:09:00Z">
                    <w:rPr>
                      <w:lang w:val="uk-UA"/>
                    </w:rPr>
                  </w:rPrChange>
                </w:rPr>
                <w:delText xml:space="preserve">пригорне </w:delText>
              </w:r>
            </w:del>
            <w:ins w:id="8218" w:author="Rodion Kharabet" w:date="2019-12-06T03:49:00Z">
              <w:r w:rsidR="00F0256A" w:rsidRPr="00312974">
                <w:rPr>
                  <w:lang w:val="uk-UA"/>
                  <w:rPrChange w:id="8219" w:author="Rodion" w:date="2019-12-09T02:09:00Z">
                    <w:rPr>
                      <w:lang w:val="uk-UA"/>
                    </w:rPr>
                  </w:rPrChange>
                </w:rPr>
                <w:t xml:space="preserve">приверне </w:t>
              </w:r>
            </w:ins>
            <w:r w:rsidRPr="00312974">
              <w:rPr>
                <w:lang w:val="uk-UA"/>
                <w:rPrChange w:id="8220" w:author="Rodion" w:date="2019-12-09T02:09:00Z">
                  <w:rPr>
                    <w:lang w:val="uk-UA"/>
                  </w:rPr>
                </w:rPrChange>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Change w:id="8221" w:author="Rodion" w:date="2019-12-09T02:09:00Z">
                  <w:rPr>
                    <w:lang w:val="uk-UA"/>
                  </w:rPr>
                </w:rPrChange>
              </w:rPr>
            </w:pPr>
            <w:r w:rsidRPr="00312974">
              <w:rPr>
                <w:lang w:val="uk-UA"/>
                <w:rPrChange w:id="8222" w:author="Rodion" w:date="2019-12-09T02:09:00Z">
                  <w:rPr>
                    <w:lang w:val="uk-UA"/>
                  </w:rPr>
                </w:rPrChange>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Change w:id="8223" w:author="Rodion" w:date="2019-12-09T02:09:00Z">
                  <w:rPr>
                    <w:lang w:val="uk-UA"/>
                  </w:rPr>
                </w:rPrChange>
              </w:rPr>
            </w:pPr>
            <w:r w:rsidRPr="00312974">
              <w:rPr>
                <w:lang w:val="uk-UA"/>
                <w:rPrChange w:id="8224" w:author="Rodion" w:date="2019-12-09T02:09:00Z">
                  <w:rPr>
                    <w:lang w:val="uk-UA"/>
                  </w:rPr>
                </w:rPrChange>
              </w:rPr>
              <w:t>2.</w:t>
            </w:r>
          </w:p>
        </w:tc>
        <w:tc>
          <w:tcPr>
            <w:tcW w:w="0" w:type="auto"/>
          </w:tcPr>
          <w:p w14:paraId="427AFC7C" w14:textId="77777777" w:rsidR="006029A2" w:rsidRPr="00312974" w:rsidRDefault="006029A2" w:rsidP="006029A2">
            <w:pPr>
              <w:pStyle w:val="NoSpacing"/>
              <w:jc w:val="left"/>
              <w:rPr>
                <w:lang w:val="uk-UA"/>
                <w:rPrChange w:id="8225" w:author="Rodion" w:date="2019-12-09T02:09:00Z">
                  <w:rPr>
                    <w:lang w:val="uk-UA"/>
                  </w:rPr>
                </w:rPrChange>
              </w:rPr>
            </w:pPr>
            <w:r w:rsidRPr="00312974">
              <w:rPr>
                <w:lang w:val="uk-UA"/>
                <w:rPrChange w:id="8226" w:author="Rodion" w:date="2019-12-09T02:09:00Z">
                  <w:rPr>
                    <w:lang w:val="uk-UA"/>
                  </w:rPr>
                </w:rPrChange>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Change w:id="8227" w:author="Rodion" w:date="2019-12-09T02:09:00Z">
                  <w:rPr>
                    <w:lang w:val="uk-UA"/>
                  </w:rPr>
                </w:rPrChange>
              </w:rPr>
            </w:pPr>
            <w:r w:rsidRPr="00312974">
              <w:rPr>
                <w:lang w:val="uk-UA"/>
                <w:rPrChange w:id="8228" w:author="Rodion" w:date="2019-12-09T02:09:00Z">
                  <w:rPr>
                    <w:lang w:val="uk-UA"/>
                  </w:rPr>
                </w:rPrChange>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Change w:id="8229" w:author="Rodion" w:date="2019-12-09T02:09:00Z">
                  <w:rPr>
                    <w:lang w:val="uk-UA"/>
                  </w:rPr>
                </w:rPrChange>
              </w:rPr>
            </w:pPr>
            <w:r w:rsidRPr="00312974">
              <w:rPr>
                <w:lang w:val="uk-UA"/>
                <w:rPrChange w:id="8230" w:author="Rodion" w:date="2019-12-09T02:09:00Z">
                  <w:rPr>
                    <w:lang w:val="uk-UA"/>
                  </w:rPr>
                </w:rPrChange>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Change w:id="8231" w:author="Rodion" w:date="2019-12-09T02:09:00Z">
                  <w:rPr>
                    <w:lang w:val="uk-UA"/>
                  </w:rPr>
                </w:rPrChange>
              </w:rPr>
            </w:pPr>
            <w:r w:rsidRPr="00312974">
              <w:rPr>
                <w:lang w:val="uk-UA"/>
                <w:rPrChange w:id="8232" w:author="Rodion" w:date="2019-12-09T02:09:00Z">
                  <w:rPr>
                    <w:lang w:val="uk-UA"/>
                  </w:rPr>
                </w:rPrChange>
              </w:rPr>
              <w:t>3.</w:t>
            </w:r>
          </w:p>
        </w:tc>
        <w:tc>
          <w:tcPr>
            <w:tcW w:w="0" w:type="auto"/>
          </w:tcPr>
          <w:p w14:paraId="397D0441" w14:textId="77777777" w:rsidR="006029A2" w:rsidRPr="00312974" w:rsidRDefault="006029A2" w:rsidP="006029A2">
            <w:pPr>
              <w:pStyle w:val="NoSpacing"/>
              <w:jc w:val="left"/>
              <w:rPr>
                <w:lang w:val="uk-UA"/>
                <w:rPrChange w:id="8233" w:author="Rodion" w:date="2019-12-09T02:09:00Z">
                  <w:rPr>
                    <w:lang w:val="uk-UA"/>
                  </w:rPr>
                </w:rPrChange>
              </w:rPr>
            </w:pPr>
            <w:r w:rsidRPr="00312974">
              <w:rPr>
                <w:lang w:val="uk-UA"/>
                <w:rPrChange w:id="8234" w:author="Rodion" w:date="2019-12-09T02:09:00Z">
                  <w:rPr>
                    <w:lang w:val="uk-UA"/>
                  </w:rPr>
                </w:rPrChange>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Change w:id="8235" w:author="Rodion" w:date="2019-12-09T02:09:00Z">
                  <w:rPr>
                    <w:lang w:val="uk-UA"/>
                  </w:rPr>
                </w:rPrChange>
              </w:rPr>
            </w:pPr>
            <w:r w:rsidRPr="00312974">
              <w:rPr>
                <w:lang w:val="uk-UA"/>
                <w:rPrChange w:id="8236" w:author="Rodion" w:date="2019-12-09T02:09:00Z">
                  <w:rPr>
                    <w:lang w:val="uk-UA"/>
                  </w:rPr>
                </w:rPrChange>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Change w:id="8237" w:author="Rodion" w:date="2019-12-09T02:09:00Z">
                  <w:rPr>
                    <w:lang w:val="uk-UA"/>
                  </w:rPr>
                </w:rPrChange>
              </w:rPr>
            </w:pPr>
            <w:r w:rsidRPr="00312974">
              <w:rPr>
                <w:lang w:val="uk-UA"/>
                <w:rPrChange w:id="8238" w:author="Rodion" w:date="2019-12-09T02:09:00Z">
                  <w:rPr>
                    <w:lang w:val="uk-UA"/>
                  </w:rPr>
                </w:rPrChange>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rPr>
          <w:rPrChange w:id="8239" w:author="Rodion" w:date="2019-12-09T02:09:00Z">
            <w:rPr/>
          </w:rPrChange>
        </w:rPr>
      </w:pPr>
      <w:r w:rsidRPr="00312974">
        <w:rPr>
          <w:rPrChange w:id="8240" w:author="Rodion" w:date="2019-12-09T02:09:00Z">
            <w:rPr/>
          </w:rPrChange>
        </w:rPr>
        <w:t xml:space="preserve"> </w:t>
      </w:r>
    </w:p>
    <w:p w14:paraId="48A37393" w14:textId="1EA7FA0F" w:rsidR="006029A2" w:rsidRPr="00312974" w:rsidRDefault="006029A2" w:rsidP="006029A2">
      <w:pPr>
        <w:rPr>
          <w:rPrChange w:id="8241" w:author="Rodion" w:date="2019-12-09T02:09:00Z">
            <w:rPr/>
          </w:rPrChange>
        </w:rPr>
      </w:pPr>
      <w:r w:rsidRPr="00312974">
        <w:rPr>
          <w:rPrChange w:id="8242" w:author="Rodion" w:date="2019-12-09T02:09:00Z">
            <w:rPr/>
          </w:rPrChange>
        </w:rPr>
        <w:tab/>
        <w:t xml:space="preserve">У </w:t>
      </w:r>
      <w:del w:id="8243" w:author="Rodion Kharabet" w:date="2019-12-06T03:54:00Z">
        <w:r w:rsidRPr="00312974" w:rsidDel="003969F0">
          <w:rPr>
            <w:rPrChange w:id="8244" w:author="Rodion" w:date="2019-12-09T02:09:00Z">
              <w:rPr/>
            </w:rPrChange>
          </w:rPr>
          <w:delText>таблиці 5.</w:delText>
        </w:r>
      </w:del>
      <w:ins w:id="8245" w:author="Rodion Kharabet" w:date="2019-12-06T03:54:00Z">
        <w:r w:rsidR="003969F0" w:rsidRPr="00312974">
          <w:rPr>
            <w:rPrChange w:id="8246" w:author="Rodion" w:date="2019-12-09T02:09:00Z">
              <w:rPr/>
            </w:rPrChange>
          </w:rPr>
          <w:t>таблиці 4.</w:t>
        </w:r>
      </w:ins>
      <w:r w:rsidRPr="00312974">
        <w:rPr>
          <w:rPrChange w:id="8247" w:author="Rodion" w:date="2019-12-09T02:09:00Z">
            <w:rPr/>
          </w:rPrChange>
        </w:rPr>
        <w:t>8 наведено результати аналізу пропозицій та визначено рівень конкуренції.</w:t>
      </w:r>
    </w:p>
    <w:p w14:paraId="4195A04D" w14:textId="77777777" w:rsidR="006029A2" w:rsidRPr="00312974" w:rsidRDefault="006029A2" w:rsidP="006029A2">
      <w:pPr>
        <w:rPr>
          <w:rPrChange w:id="8248" w:author="Rodion" w:date="2019-12-09T02:09:00Z">
            <w:rPr/>
          </w:rPrChange>
        </w:rPr>
      </w:pPr>
    </w:p>
    <w:p w14:paraId="243371E8" w14:textId="0FE06D00" w:rsidR="00A87B77" w:rsidRDefault="00A87B77">
      <w:pPr>
        <w:spacing w:after="160" w:line="259" w:lineRule="auto"/>
        <w:ind w:firstLine="0"/>
        <w:jc w:val="left"/>
        <w:rPr>
          <w:ins w:id="8249" w:author="Rodion" w:date="2019-12-09T04:04:00Z"/>
        </w:rPr>
      </w:pPr>
      <w:ins w:id="8250" w:author="Rodion" w:date="2019-12-09T04:04:00Z">
        <w:r>
          <w:br w:type="page"/>
        </w:r>
      </w:ins>
    </w:p>
    <w:p w14:paraId="2FC25F0F" w14:textId="77777777" w:rsidR="006029A2" w:rsidRPr="00030B2B" w:rsidDel="00A87B77" w:rsidRDefault="006029A2" w:rsidP="006029A2">
      <w:pPr>
        <w:rPr>
          <w:del w:id="8251" w:author="Rodion" w:date="2019-12-09T04:04:00Z"/>
        </w:rPr>
      </w:pPr>
    </w:p>
    <w:p w14:paraId="64A59324" w14:textId="5BA726B5" w:rsidR="006029A2" w:rsidRPr="00312974" w:rsidDel="00A87B77" w:rsidRDefault="006029A2" w:rsidP="006029A2">
      <w:pPr>
        <w:rPr>
          <w:del w:id="8252" w:author="Rodion" w:date="2019-12-09T04:04:00Z"/>
          <w:rPrChange w:id="8253" w:author="Rodion" w:date="2019-12-09T02:09:00Z">
            <w:rPr>
              <w:del w:id="8254" w:author="Rodion" w:date="2019-12-09T04:04:00Z"/>
            </w:rPr>
          </w:rPrChange>
        </w:rPr>
      </w:pPr>
    </w:p>
    <w:p w14:paraId="3F0ABF51" w14:textId="3684E378" w:rsidR="006029A2" w:rsidRPr="00312974" w:rsidDel="00A87B77" w:rsidRDefault="006029A2" w:rsidP="006029A2">
      <w:pPr>
        <w:rPr>
          <w:del w:id="8255" w:author="Rodion" w:date="2019-12-09T04:04:00Z"/>
          <w:rPrChange w:id="8256" w:author="Rodion" w:date="2019-12-09T02:09:00Z">
            <w:rPr>
              <w:del w:id="8257" w:author="Rodion" w:date="2019-12-09T04:04:00Z"/>
            </w:rPr>
          </w:rPrChange>
        </w:rPr>
      </w:pPr>
    </w:p>
    <w:p w14:paraId="1A5A6E34" w14:textId="231733C9" w:rsidR="006029A2" w:rsidRPr="00312974" w:rsidDel="00A87B77" w:rsidRDefault="006029A2" w:rsidP="006029A2">
      <w:pPr>
        <w:rPr>
          <w:del w:id="8258" w:author="Rodion" w:date="2019-12-09T04:04:00Z"/>
          <w:rPrChange w:id="8259" w:author="Rodion" w:date="2019-12-09T02:09:00Z">
            <w:rPr>
              <w:del w:id="8260" w:author="Rodion" w:date="2019-12-09T04:04:00Z"/>
            </w:rPr>
          </w:rPrChange>
        </w:rPr>
      </w:pPr>
    </w:p>
    <w:p w14:paraId="1A428A53" w14:textId="4C2A5A8B" w:rsidR="006029A2" w:rsidRPr="00312974" w:rsidDel="00A87B77" w:rsidRDefault="006029A2" w:rsidP="006029A2">
      <w:pPr>
        <w:rPr>
          <w:del w:id="8261" w:author="Rodion" w:date="2019-12-09T04:04:00Z"/>
          <w:rPrChange w:id="8262" w:author="Rodion" w:date="2019-12-09T02:09:00Z">
            <w:rPr>
              <w:del w:id="8263" w:author="Rodion" w:date="2019-12-09T04:04:00Z"/>
            </w:rPr>
          </w:rPrChange>
        </w:rPr>
      </w:pPr>
    </w:p>
    <w:p w14:paraId="05C145EF" w14:textId="4EC595EB" w:rsidR="006029A2" w:rsidRPr="00312974" w:rsidDel="00A87B77" w:rsidRDefault="006029A2" w:rsidP="006029A2">
      <w:pPr>
        <w:rPr>
          <w:del w:id="8264" w:author="Rodion" w:date="2019-12-09T04:04:00Z"/>
          <w:rPrChange w:id="8265" w:author="Rodion" w:date="2019-12-09T02:09:00Z">
            <w:rPr>
              <w:del w:id="8266" w:author="Rodion" w:date="2019-12-09T04:04:00Z"/>
            </w:rPr>
          </w:rPrChange>
        </w:rPr>
      </w:pPr>
    </w:p>
    <w:p w14:paraId="62A482A4" w14:textId="0D153F8D" w:rsidR="006029A2" w:rsidRPr="00312974" w:rsidDel="00A87B77" w:rsidRDefault="006029A2" w:rsidP="006029A2">
      <w:pPr>
        <w:rPr>
          <w:del w:id="8267" w:author="Rodion" w:date="2019-12-09T04:04:00Z"/>
          <w:rPrChange w:id="8268" w:author="Rodion" w:date="2019-12-09T02:09:00Z">
            <w:rPr>
              <w:del w:id="8269" w:author="Rodion" w:date="2019-12-09T04:04:00Z"/>
            </w:rPr>
          </w:rPrChange>
        </w:rPr>
      </w:pPr>
    </w:p>
    <w:p w14:paraId="5C34BCD8" w14:textId="3B2EFC13" w:rsidR="006029A2" w:rsidRPr="00312974" w:rsidRDefault="006029A2" w:rsidP="006029A2">
      <w:pPr>
        <w:ind w:right="-143"/>
        <w:rPr>
          <w:rPrChange w:id="8270" w:author="Rodion" w:date="2019-12-09T02:09:00Z">
            <w:rPr/>
          </w:rPrChange>
        </w:rPr>
      </w:pPr>
      <w:del w:id="8271" w:author="Rodion Kharabet" w:date="2019-12-06T03:54:00Z">
        <w:r w:rsidRPr="00312974" w:rsidDel="003969F0">
          <w:rPr>
            <w:rPrChange w:id="8272" w:author="Rodion" w:date="2019-12-09T02:09:00Z">
              <w:rPr/>
            </w:rPrChange>
          </w:rPr>
          <w:delText>Таблиця 5.</w:delText>
        </w:r>
      </w:del>
      <w:ins w:id="8273" w:author="Rodion Kharabet" w:date="2019-12-06T03:54:00Z">
        <w:r w:rsidR="003969F0" w:rsidRPr="00312974">
          <w:rPr>
            <w:rPrChange w:id="8274" w:author="Rodion" w:date="2019-12-09T02:09:00Z">
              <w:rPr/>
            </w:rPrChange>
          </w:rPr>
          <w:t>Таблиця 4.</w:t>
        </w:r>
      </w:ins>
      <w:r w:rsidRPr="00312974">
        <w:rPr>
          <w:rPrChange w:id="8275" w:author="Rodion" w:date="2019-12-09T02:09:00Z">
            <w:rPr/>
          </w:rPrChange>
        </w:rPr>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Change w:id="8276" w:author="Rodion" w:date="2019-12-09T02:09:00Z">
                  <w:rPr>
                    <w:lang w:val="uk-UA"/>
                  </w:rPr>
                </w:rPrChange>
              </w:rPr>
            </w:pPr>
            <w:r w:rsidRPr="00312974">
              <w:rPr>
                <w:lang w:val="uk-UA"/>
                <w:rPrChange w:id="8277" w:author="Rodion" w:date="2019-12-09T02:09:00Z">
                  <w:rPr>
                    <w:lang w:val="uk-UA"/>
                  </w:rPr>
                </w:rPrChange>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Change w:id="8278" w:author="Rodion" w:date="2019-12-09T02:09:00Z">
                  <w:rPr>
                    <w:lang w:val="uk-UA"/>
                  </w:rPr>
                </w:rPrChange>
              </w:rPr>
            </w:pPr>
            <w:r w:rsidRPr="00312974">
              <w:rPr>
                <w:lang w:val="uk-UA"/>
                <w:rPrChange w:id="8279" w:author="Rodion" w:date="2019-12-09T02:09:00Z">
                  <w:rPr>
                    <w:lang w:val="uk-UA"/>
                  </w:rPr>
                </w:rPrChange>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Change w:id="8280" w:author="Rodion" w:date="2019-12-09T02:09:00Z">
                  <w:rPr>
                    <w:lang w:val="uk-UA"/>
                  </w:rPr>
                </w:rPrChange>
              </w:rPr>
            </w:pPr>
            <w:r w:rsidRPr="00312974">
              <w:rPr>
                <w:lang w:val="uk-UA"/>
                <w:rPrChange w:id="8281"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Change w:id="8282" w:author="Rodion" w:date="2019-12-09T02:09:00Z">
                  <w:rPr>
                    <w:lang w:val="uk-UA"/>
                  </w:rPr>
                </w:rPrChange>
              </w:rPr>
            </w:pPr>
            <w:r w:rsidRPr="00312974">
              <w:rPr>
                <w:lang w:val="uk-UA"/>
                <w:rPrChange w:id="8283" w:author="Rodion" w:date="2019-12-09T02:09:00Z">
                  <w:rPr>
                    <w:lang w:val="uk-UA"/>
                  </w:rPr>
                </w:rPrChange>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Change w:id="8284" w:author="Rodion" w:date="2019-12-09T02:09:00Z">
                  <w:rPr>
                    <w:lang w:val="uk-UA"/>
                  </w:rPr>
                </w:rPrChange>
              </w:rPr>
            </w:pPr>
            <w:r w:rsidRPr="00312974">
              <w:rPr>
                <w:lang w:val="uk-UA"/>
                <w:rPrChange w:id="8285" w:author="Rodion" w:date="2019-12-09T02:09:00Z">
                  <w:rPr>
                    <w:lang w:val="uk-UA"/>
                  </w:rPr>
                </w:rPrChange>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Change w:id="8286" w:author="Rodion" w:date="2019-12-09T02:09:00Z">
                  <w:rPr>
                    <w:lang w:val="uk-UA"/>
                  </w:rPr>
                </w:rPrChange>
              </w:rPr>
            </w:pPr>
            <w:r w:rsidRPr="00312974">
              <w:rPr>
                <w:lang w:val="uk-UA"/>
                <w:rPrChange w:id="8287" w:author="Rodion" w:date="2019-12-09T02:09:00Z">
                  <w:rPr>
                    <w:lang w:val="uk-UA"/>
                  </w:rPr>
                </w:rPrChange>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Change w:id="8288" w:author="Rodion" w:date="2019-12-09T02:09:00Z">
                  <w:rPr>
                    <w:lang w:val="uk-UA"/>
                  </w:rPr>
                </w:rPrChange>
              </w:rPr>
            </w:pPr>
            <w:r w:rsidRPr="00312974">
              <w:rPr>
                <w:lang w:val="uk-UA"/>
                <w:rPrChange w:id="8289" w:author="Rodion" w:date="2019-12-09T02:09:00Z">
                  <w:rPr>
                    <w:lang w:val="uk-UA"/>
                  </w:rPr>
                </w:rPrChange>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Change w:id="8290" w:author="Rodion" w:date="2019-12-09T02:09:00Z">
                  <w:rPr>
                    <w:lang w:val="uk-UA"/>
                  </w:rPr>
                </w:rPrChange>
              </w:rPr>
            </w:pPr>
            <w:r w:rsidRPr="00312974">
              <w:rPr>
                <w:lang w:val="uk-UA"/>
                <w:rPrChange w:id="8291" w:author="Rodion" w:date="2019-12-09T02:09:00Z">
                  <w:rPr>
                    <w:lang w:val="uk-UA"/>
                  </w:rPr>
                </w:rPrChange>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Change w:id="8292" w:author="Rodion" w:date="2019-12-09T02:09:00Z">
                  <w:rPr>
                    <w:lang w:val="uk-UA"/>
                  </w:rPr>
                </w:rPrChange>
              </w:rPr>
            </w:pPr>
            <w:r w:rsidRPr="00312974">
              <w:rPr>
                <w:lang w:val="uk-UA"/>
                <w:rPrChange w:id="8293" w:author="Rodion" w:date="2019-12-09T02:09:00Z">
                  <w:rPr>
                    <w:lang w:val="uk-UA"/>
                  </w:rPr>
                </w:rPrChange>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Change w:id="8294" w:author="Rodion" w:date="2019-12-09T02:09:00Z">
                  <w:rPr>
                    <w:lang w:val="uk-UA"/>
                  </w:rPr>
                </w:rPrChange>
              </w:rPr>
            </w:pPr>
            <w:r w:rsidRPr="00312974">
              <w:rPr>
                <w:lang w:val="uk-UA"/>
                <w:rPrChange w:id="8295" w:author="Rodion" w:date="2019-12-09T02:09:00Z">
                  <w:rPr>
                    <w:lang w:val="uk-UA"/>
                  </w:rPr>
                </w:rPrChange>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Change w:id="8296" w:author="Rodion" w:date="2019-12-09T02:09:00Z">
                  <w:rPr>
                    <w:lang w:val="uk-UA"/>
                  </w:rPr>
                </w:rPrChange>
              </w:rPr>
            </w:pPr>
            <w:r w:rsidRPr="00312974">
              <w:rPr>
                <w:lang w:val="uk-UA"/>
                <w:rPrChange w:id="8297" w:author="Rodion" w:date="2019-12-09T02:09:00Z">
                  <w:rPr>
                    <w:lang w:val="uk-UA"/>
                  </w:rPr>
                </w:rPrChange>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Change w:id="8298" w:author="Rodion" w:date="2019-12-09T02:09:00Z">
                  <w:rPr>
                    <w:lang w:val="uk-UA"/>
                  </w:rPr>
                </w:rPrChange>
              </w:rPr>
            </w:pPr>
            <w:r w:rsidRPr="00312974">
              <w:rPr>
                <w:lang w:val="uk-UA"/>
                <w:rPrChange w:id="8299" w:author="Rodion" w:date="2019-12-09T02:09:00Z">
                  <w:rPr>
                    <w:lang w:val="uk-UA"/>
                  </w:rPr>
                </w:rPrChange>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Change w:id="8300" w:author="Rodion" w:date="2019-12-09T02:09:00Z">
                  <w:rPr>
                    <w:lang w:val="uk-UA"/>
                  </w:rPr>
                </w:rPrChange>
              </w:rPr>
            </w:pPr>
            <w:r w:rsidRPr="00312974">
              <w:rPr>
                <w:lang w:val="uk-UA"/>
                <w:rPrChange w:id="8301" w:author="Rodion" w:date="2019-12-09T02:09:00Z">
                  <w:rPr>
                    <w:lang w:val="uk-UA"/>
                  </w:rPr>
                </w:rPrChange>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Change w:id="8302" w:author="Rodion" w:date="2019-12-09T02:09:00Z">
                  <w:rPr>
                    <w:lang w:val="uk-UA"/>
                  </w:rPr>
                </w:rPrChange>
              </w:rPr>
            </w:pPr>
            <w:r w:rsidRPr="00312974">
              <w:rPr>
                <w:lang w:val="uk-UA"/>
                <w:rPrChange w:id="8303" w:author="Rodion" w:date="2019-12-09T02:09:00Z">
                  <w:rPr>
                    <w:lang w:val="uk-UA"/>
                  </w:rPr>
                </w:rPrChange>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Change w:id="8304" w:author="Rodion" w:date="2019-12-09T02:09:00Z">
                  <w:rPr>
                    <w:lang w:val="uk-UA"/>
                  </w:rPr>
                </w:rPrChange>
              </w:rPr>
            </w:pPr>
            <w:r w:rsidRPr="00312974">
              <w:rPr>
                <w:lang w:val="uk-UA"/>
                <w:rPrChange w:id="8305" w:author="Rodion" w:date="2019-12-09T02:09:00Z">
                  <w:rPr>
                    <w:lang w:val="uk-UA"/>
                  </w:rPr>
                </w:rPrChange>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rPr>
          <w:rPrChange w:id="8306" w:author="Rodion" w:date="2019-12-09T02:09:00Z">
            <w:rPr/>
          </w:rPrChange>
        </w:rPr>
      </w:pPr>
    </w:p>
    <w:p w14:paraId="695FCF23" w14:textId="77777777" w:rsidR="006029A2" w:rsidRPr="00312974" w:rsidRDefault="006029A2" w:rsidP="006029A2">
      <w:pPr>
        <w:spacing w:after="160" w:line="259" w:lineRule="auto"/>
        <w:ind w:firstLine="0"/>
        <w:jc w:val="left"/>
        <w:rPr>
          <w:rPrChange w:id="8307" w:author="Rodion" w:date="2019-12-09T02:09:00Z">
            <w:rPr/>
          </w:rPrChange>
        </w:rPr>
      </w:pPr>
      <w:r w:rsidRPr="00312974">
        <w:rPr>
          <w:rPrChange w:id="8308" w:author="Rodion" w:date="2019-12-09T02:09:00Z">
            <w:rPr/>
          </w:rPrChange>
        </w:rPr>
        <w:br w:type="page"/>
      </w:r>
    </w:p>
    <w:p w14:paraId="1B9A6AE0" w14:textId="2D30E033" w:rsidR="006029A2" w:rsidRPr="00312974" w:rsidRDefault="006029A2" w:rsidP="006029A2">
      <w:pPr>
        <w:ind w:right="-143"/>
        <w:rPr>
          <w:rPrChange w:id="8309" w:author="Rodion" w:date="2019-12-09T02:09:00Z">
            <w:rPr/>
          </w:rPrChange>
        </w:rPr>
      </w:pPr>
      <w:r w:rsidRPr="00312974">
        <w:rPr>
          <w:rPrChange w:id="8310" w:author="Rodion" w:date="2019-12-09T02:09:00Z">
            <w:rPr/>
          </w:rPrChange>
        </w:rPr>
        <w:lastRenderedPageBreak/>
        <w:tab/>
        <w:t xml:space="preserve">Продовження </w:t>
      </w:r>
      <w:del w:id="8311" w:author="Rodion Kharabet" w:date="2019-12-06T03:54:00Z">
        <w:r w:rsidRPr="00312974" w:rsidDel="003969F0">
          <w:rPr>
            <w:rPrChange w:id="8312" w:author="Rodion" w:date="2019-12-09T02:09:00Z">
              <w:rPr/>
            </w:rPrChange>
          </w:rPr>
          <w:delText>таблиці 5.</w:delText>
        </w:r>
      </w:del>
      <w:ins w:id="8313" w:author="Rodion Kharabet" w:date="2019-12-06T03:54:00Z">
        <w:r w:rsidR="003969F0" w:rsidRPr="00312974">
          <w:rPr>
            <w:rPrChange w:id="8314" w:author="Rodion" w:date="2019-12-09T02:09:00Z">
              <w:rPr/>
            </w:rPrChange>
          </w:rPr>
          <w:t>таблиці 4.</w:t>
        </w:r>
      </w:ins>
      <w:r w:rsidRPr="00312974">
        <w:rPr>
          <w:rPrChange w:id="8315" w:author="Rodion" w:date="2019-12-09T02:09:00Z">
            <w:rPr/>
          </w:rPrChange>
        </w:rPr>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Change w:id="8316" w:author="Rodion" w:date="2019-12-09T02:09:00Z">
                  <w:rPr>
                    <w:lang w:val="uk-UA"/>
                  </w:rPr>
                </w:rPrChange>
              </w:rPr>
            </w:pPr>
            <w:r w:rsidRPr="00312974">
              <w:rPr>
                <w:lang w:val="uk-UA"/>
                <w:rPrChange w:id="8317" w:author="Rodion" w:date="2019-12-09T02:09:00Z">
                  <w:rPr>
                    <w:lang w:val="uk-UA"/>
                  </w:rPr>
                </w:rPrChange>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Change w:id="8318" w:author="Rodion" w:date="2019-12-09T02:09:00Z">
                  <w:rPr>
                    <w:lang w:val="uk-UA"/>
                  </w:rPr>
                </w:rPrChange>
              </w:rPr>
            </w:pPr>
            <w:r w:rsidRPr="00312974">
              <w:rPr>
                <w:lang w:val="uk-UA"/>
                <w:rPrChange w:id="8319" w:author="Rodion" w:date="2019-12-09T02:09:00Z">
                  <w:rPr>
                    <w:lang w:val="uk-UA"/>
                  </w:rPr>
                </w:rPrChange>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Change w:id="8320" w:author="Rodion" w:date="2019-12-09T02:09:00Z">
                  <w:rPr>
                    <w:lang w:val="uk-UA"/>
                  </w:rPr>
                </w:rPrChange>
              </w:rPr>
            </w:pPr>
            <w:r w:rsidRPr="00312974">
              <w:rPr>
                <w:lang w:val="uk-UA"/>
                <w:rPrChange w:id="8321"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Change w:id="8322" w:author="Rodion" w:date="2019-12-09T02:09:00Z">
                  <w:rPr>
                    <w:lang w:val="uk-UA"/>
                  </w:rPr>
                </w:rPrChange>
              </w:rPr>
            </w:pPr>
            <w:r w:rsidRPr="00312974">
              <w:rPr>
                <w:lang w:val="uk-UA"/>
                <w:rPrChange w:id="8323" w:author="Rodion" w:date="2019-12-09T02:09:00Z">
                  <w:rPr>
                    <w:lang w:val="uk-UA"/>
                  </w:rPr>
                </w:rPrChange>
              </w:rPr>
              <w:t>5. За характером конкурентних переваг</w:t>
            </w:r>
          </w:p>
          <w:p w14:paraId="1BEF89AE" w14:textId="77777777" w:rsidR="006029A2" w:rsidRPr="00312974" w:rsidRDefault="006029A2" w:rsidP="006029A2">
            <w:pPr>
              <w:pStyle w:val="NoSpacing"/>
              <w:jc w:val="left"/>
              <w:rPr>
                <w:lang w:val="uk-UA"/>
                <w:rPrChange w:id="8324" w:author="Rodion" w:date="2019-12-09T02:09:00Z">
                  <w:rPr>
                    <w:lang w:val="uk-UA"/>
                  </w:rPr>
                </w:rPrChange>
              </w:rPr>
            </w:pPr>
            <w:r w:rsidRPr="00312974">
              <w:rPr>
                <w:lang w:val="uk-UA"/>
                <w:rPrChange w:id="8325" w:author="Rodion" w:date="2019-12-09T02:09:00Z">
                  <w:rPr>
                    <w:lang w:val="uk-UA"/>
                  </w:rPr>
                </w:rPrChange>
              </w:rPr>
              <w:t>- нецінова</w:t>
            </w:r>
          </w:p>
        </w:tc>
        <w:tc>
          <w:tcPr>
            <w:tcW w:w="3827" w:type="dxa"/>
          </w:tcPr>
          <w:p w14:paraId="4F818BE9" w14:textId="77777777" w:rsidR="006029A2" w:rsidRPr="00312974" w:rsidRDefault="006029A2" w:rsidP="006029A2">
            <w:pPr>
              <w:pStyle w:val="NoSpacing"/>
              <w:jc w:val="left"/>
              <w:rPr>
                <w:lang w:val="uk-UA"/>
                <w:rPrChange w:id="8326" w:author="Rodion" w:date="2019-12-09T02:09:00Z">
                  <w:rPr>
                    <w:lang w:val="uk-UA"/>
                  </w:rPr>
                </w:rPrChange>
              </w:rPr>
            </w:pPr>
            <w:r w:rsidRPr="00312974">
              <w:rPr>
                <w:lang w:val="uk-UA"/>
                <w:rPrChange w:id="8327" w:author="Rodion" w:date="2019-12-09T02:09:00Z">
                  <w:rPr>
                    <w:lang w:val="uk-UA"/>
                  </w:rPr>
                </w:rPrChange>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Change w:id="8328" w:author="Rodion" w:date="2019-12-09T02:09:00Z">
                  <w:rPr>
                    <w:lang w:val="uk-UA"/>
                  </w:rPr>
                </w:rPrChange>
              </w:rPr>
            </w:pPr>
            <w:r w:rsidRPr="00312974">
              <w:rPr>
                <w:lang w:val="uk-UA"/>
                <w:rPrChange w:id="8329" w:author="Rodion" w:date="2019-12-09T02:09:00Z">
                  <w:rPr>
                    <w:lang w:val="uk-UA"/>
                  </w:rPr>
                </w:rPrChange>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Change w:id="8330" w:author="Rodion" w:date="2019-12-09T02:09:00Z">
                  <w:rPr>
                    <w:lang w:val="uk-UA"/>
                  </w:rPr>
                </w:rPrChange>
              </w:rPr>
            </w:pPr>
            <w:r w:rsidRPr="00312974">
              <w:rPr>
                <w:lang w:val="uk-UA"/>
                <w:rPrChange w:id="8331" w:author="Rodion" w:date="2019-12-09T02:09:00Z">
                  <w:rPr>
                    <w:lang w:val="uk-UA"/>
                  </w:rPr>
                </w:rPrChange>
              </w:rPr>
              <w:t>6. За інтенсивністю</w:t>
            </w:r>
          </w:p>
          <w:p w14:paraId="0A2DAF7F" w14:textId="77777777" w:rsidR="006029A2" w:rsidRPr="00312974" w:rsidRDefault="006029A2" w:rsidP="006029A2">
            <w:pPr>
              <w:pStyle w:val="NoSpacing"/>
              <w:jc w:val="left"/>
              <w:rPr>
                <w:lang w:val="uk-UA"/>
                <w:rPrChange w:id="8332" w:author="Rodion" w:date="2019-12-09T02:09:00Z">
                  <w:rPr>
                    <w:lang w:val="uk-UA"/>
                  </w:rPr>
                </w:rPrChange>
              </w:rPr>
            </w:pPr>
            <w:r w:rsidRPr="00312974">
              <w:rPr>
                <w:lang w:val="uk-UA"/>
                <w:rPrChange w:id="8333" w:author="Rodion" w:date="2019-12-09T02:09:00Z">
                  <w:rPr>
                    <w:lang w:val="uk-UA"/>
                  </w:rPr>
                </w:rPrChange>
              </w:rPr>
              <w:t>- немарочна</w:t>
            </w:r>
          </w:p>
        </w:tc>
        <w:tc>
          <w:tcPr>
            <w:tcW w:w="3827" w:type="dxa"/>
          </w:tcPr>
          <w:p w14:paraId="15B24FAA" w14:textId="77777777" w:rsidR="006029A2" w:rsidRPr="00312974" w:rsidRDefault="006029A2" w:rsidP="006029A2">
            <w:pPr>
              <w:pStyle w:val="NoSpacing"/>
              <w:jc w:val="left"/>
              <w:rPr>
                <w:lang w:val="uk-UA"/>
                <w:rPrChange w:id="8334" w:author="Rodion" w:date="2019-12-09T02:09:00Z">
                  <w:rPr>
                    <w:lang w:val="uk-UA"/>
                  </w:rPr>
                </w:rPrChange>
              </w:rPr>
            </w:pPr>
            <w:r w:rsidRPr="00312974">
              <w:rPr>
                <w:lang w:val="uk-UA"/>
                <w:rPrChange w:id="8335" w:author="Rodion" w:date="2019-12-09T02:09:00Z">
                  <w:rPr>
                    <w:lang w:val="uk-UA"/>
                  </w:rPr>
                </w:rPrChange>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Change w:id="8336" w:author="Rodion" w:date="2019-12-09T02:09:00Z">
                  <w:rPr>
                    <w:lang w:val="uk-UA"/>
                  </w:rPr>
                </w:rPrChange>
              </w:rPr>
            </w:pPr>
            <w:r w:rsidRPr="00312974">
              <w:rPr>
                <w:lang w:val="uk-UA"/>
                <w:rPrChange w:id="8337" w:author="Rodion" w:date="2019-12-09T02:09:00Z">
                  <w:rPr>
                    <w:lang w:val="uk-UA"/>
                  </w:rPr>
                </w:rPrChange>
              </w:rPr>
              <w:t>Концентрація зусиль на покращені якісних характеристик продукту</w:t>
            </w:r>
          </w:p>
        </w:tc>
      </w:tr>
    </w:tbl>
    <w:p w14:paraId="65A6CF94" w14:textId="77777777" w:rsidR="006029A2" w:rsidRPr="00312974" w:rsidRDefault="006029A2" w:rsidP="006029A2">
      <w:pPr>
        <w:ind w:right="-143"/>
        <w:rPr>
          <w:rPrChange w:id="8338" w:author="Rodion" w:date="2019-12-09T02:09:00Z">
            <w:rPr/>
          </w:rPrChange>
        </w:rPr>
      </w:pPr>
    </w:p>
    <w:p w14:paraId="14BE1AF0" w14:textId="4715DAB2" w:rsidR="006029A2" w:rsidRPr="00312974" w:rsidRDefault="006029A2" w:rsidP="002A4E7C">
      <w:pPr>
        <w:rPr>
          <w:rPrChange w:id="8339" w:author="Rodion" w:date="2019-12-09T02:09:00Z">
            <w:rPr/>
          </w:rPrChange>
        </w:rPr>
      </w:pPr>
      <w:r w:rsidRPr="00312974">
        <w:rPr>
          <w:rPrChange w:id="8340" w:author="Rodion" w:date="2019-12-09T02:09:00Z">
            <w:rPr/>
          </w:rPrChange>
        </w:rPr>
        <w:tab/>
        <w:t xml:space="preserve">Аналіз умов конкуренції в галузі за моделлю 5 сил М. Портера наведено у </w:t>
      </w:r>
      <w:del w:id="8341" w:author="Rodion Kharabet" w:date="2019-12-06T03:54:00Z">
        <w:r w:rsidRPr="00312974" w:rsidDel="003969F0">
          <w:rPr>
            <w:rPrChange w:id="8342" w:author="Rodion" w:date="2019-12-09T02:09:00Z">
              <w:rPr/>
            </w:rPrChange>
          </w:rPr>
          <w:delText>таблиці 5.</w:delText>
        </w:r>
      </w:del>
      <w:ins w:id="8343" w:author="Rodion Kharabet" w:date="2019-12-06T03:54:00Z">
        <w:r w:rsidR="003969F0" w:rsidRPr="00312974">
          <w:rPr>
            <w:rPrChange w:id="8344" w:author="Rodion" w:date="2019-12-09T02:09:00Z">
              <w:rPr/>
            </w:rPrChange>
          </w:rPr>
          <w:t>таблиці 4.</w:t>
        </w:r>
      </w:ins>
      <w:r w:rsidRPr="00312974">
        <w:rPr>
          <w:rPrChange w:id="8345" w:author="Rodion" w:date="2019-12-09T02:09:00Z">
            <w:rPr/>
          </w:rPrChange>
        </w:rPr>
        <w:t>9.</w:t>
      </w:r>
    </w:p>
    <w:p w14:paraId="10B8E132" w14:textId="77777777" w:rsidR="002A4E7C" w:rsidRPr="00312974" w:rsidRDefault="002A4E7C" w:rsidP="002A4E7C">
      <w:pPr>
        <w:rPr>
          <w:rPrChange w:id="8346" w:author="Rodion" w:date="2019-12-09T02:09:00Z">
            <w:rPr/>
          </w:rPrChange>
        </w:rPr>
      </w:pPr>
    </w:p>
    <w:p w14:paraId="5C1C17F1" w14:textId="1489409E" w:rsidR="006029A2" w:rsidRPr="00312974" w:rsidRDefault="006029A2" w:rsidP="006029A2">
      <w:pPr>
        <w:rPr>
          <w:rPrChange w:id="8347" w:author="Rodion" w:date="2019-12-09T02:09:00Z">
            <w:rPr/>
          </w:rPrChange>
        </w:rPr>
      </w:pPr>
      <w:r w:rsidRPr="00312974">
        <w:rPr>
          <w:rPrChange w:id="8348" w:author="Rodion" w:date="2019-12-09T02:09:00Z">
            <w:rPr/>
          </w:rPrChange>
        </w:rPr>
        <w:tab/>
      </w:r>
      <w:del w:id="8349" w:author="Rodion Kharabet" w:date="2019-12-06T03:54:00Z">
        <w:r w:rsidRPr="00312974" w:rsidDel="003969F0">
          <w:rPr>
            <w:rPrChange w:id="8350" w:author="Rodion" w:date="2019-12-09T02:09:00Z">
              <w:rPr/>
            </w:rPrChange>
          </w:rPr>
          <w:delText>Таблиця 5.</w:delText>
        </w:r>
      </w:del>
      <w:ins w:id="8351" w:author="Rodion Kharabet" w:date="2019-12-06T03:54:00Z">
        <w:r w:rsidR="003969F0" w:rsidRPr="00312974">
          <w:rPr>
            <w:rPrChange w:id="8352" w:author="Rodion" w:date="2019-12-09T02:09:00Z">
              <w:rPr/>
            </w:rPrChange>
          </w:rPr>
          <w:t>Таблиця 4.</w:t>
        </w:r>
      </w:ins>
      <w:r w:rsidRPr="00312974">
        <w:rPr>
          <w:rPrChange w:id="8353" w:author="Rodion" w:date="2019-12-09T02:09:00Z">
            <w:rPr/>
          </w:rPrChange>
        </w:rPr>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Change w:id="8354" w:author="Rodion" w:date="2019-12-09T02:09:00Z">
                  <w:rPr>
                    <w:lang w:val="uk-UA"/>
                  </w:rPr>
                </w:rPrChange>
              </w:rPr>
            </w:pPr>
            <w:r w:rsidRPr="00312974">
              <w:rPr>
                <w:lang w:val="uk-UA"/>
                <w:rPrChange w:id="8355" w:author="Rodion" w:date="2019-12-09T02:09:00Z">
                  <w:rPr>
                    <w:lang w:val="uk-UA"/>
                  </w:rPr>
                </w:rPrChange>
              </w:rPr>
              <w:t>Складові аналізу</w:t>
            </w:r>
          </w:p>
        </w:tc>
        <w:tc>
          <w:tcPr>
            <w:tcW w:w="1701" w:type="dxa"/>
          </w:tcPr>
          <w:p w14:paraId="7A92813C" w14:textId="77777777" w:rsidR="006029A2" w:rsidRPr="00312974" w:rsidRDefault="006029A2" w:rsidP="006029A2">
            <w:pPr>
              <w:pStyle w:val="NoSpacing"/>
              <w:jc w:val="left"/>
              <w:rPr>
                <w:lang w:val="uk-UA"/>
                <w:rPrChange w:id="8356" w:author="Rodion" w:date="2019-12-09T02:09:00Z">
                  <w:rPr>
                    <w:lang w:val="uk-UA"/>
                  </w:rPr>
                </w:rPrChange>
              </w:rPr>
            </w:pPr>
            <w:r w:rsidRPr="00312974">
              <w:rPr>
                <w:lang w:val="uk-UA"/>
                <w:rPrChange w:id="8357" w:author="Rodion" w:date="2019-12-09T02:09:00Z">
                  <w:rPr>
                    <w:lang w:val="uk-UA"/>
                  </w:rPr>
                </w:rPrChange>
              </w:rPr>
              <w:t>Прямі конкуренти в галузі</w:t>
            </w:r>
          </w:p>
        </w:tc>
        <w:tc>
          <w:tcPr>
            <w:tcW w:w="1984" w:type="dxa"/>
          </w:tcPr>
          <w:p w14:paraId="6174DE25" w14:textId="77777777" w:rsidR="006029A2" w:rsidRPr="00312974" w:rsidRDefault="006029A2" w:rsidP="006029A2">
            <w:pPr>
              <w:pStyle w:val="NoSpacing"/>
              <w:jc w:val="left"/>
              <w:rPr>
                <w:lang w:val="uk-UA"/>
                <w:rPrChange w:id="8358" w:author="Rodion" w:date="2019-12-09T02:09:00Z">
                  <w:rPr>
                    <w:lang w:val="uk-UA"/>
                  </w:rPr>
                </w:rPrChange>
              </w:rPr>
            </w:pPr>
            <w:r w:rsidRPr="00312974">
              <w:rPr>
                <w:lang w:val="uk-UA"/>
                <w:rPrChange w:id="8359" w:author="Rodion" w:date="2019-12-09T02:09:00Z">
                  <w:rPr>
                    <w:lang w:val="uk-UA"/>
                  </w:rPr>
                </w:rPrChange>
              </w:rPr>
              <w:t>Потенційні конкуренти</w:t>
            </w:r>
          </w:p>
        </w:tc>
        <w:tc>
          <w:tcPr>
            <w:tcW w:w="2127" w:type="dxa"/>
          </w:tcPr>
          <w:p w14:paraId="5B7B1B50" w14:textId="77777777" w:rsidR="006029A2" w:rsidRPr="00312974" w:rsidRDefault="006029A2" w:rsidP="006029A2">
            <w:pPr>
              <w:pStyle w:val="NoSpacing"/>
              <w:jc w:val="left"/>
              <w:rPr>
                <w:lang w:val="uk-UA"/>
                <w:rPrChange w:id="8360" w:author="Rodion" w:date="2019-12-09T02:09:00Z">
                  <w:rPr>
                    <w:lang w:val="uk-UA"/>
                  </w:rPr>
                </w:rPrChange>
              </w:rPr>
            </w:pPr>
            <w:r w:rsidRPr="00312974">
              <w:rPr>
                <w:lang w:val="uk-UA"/>
                <w:rPrChange w:id="8361" w:author="Rodion" w:date="2019-12-09T02:09:00Z">
                  <w:rPr>
                    <w:lang w:val="uk-UA"/>
                  </w:rPr>
                </w:rPrChange>
              </w:rPr>
              <w:t>Постачальники</w:t>
            </w:r>
          </w:p>
        </w:tc>
        <w:tc>
          <w:tcPr>
            <w:tcW w:w="1984" w:type="dxa"/>
          </w:tcPr>
          <w:p w14:paraId="1CD3BF28" w14:textId="77777777" w:rsidR="006029A2" w:rsidRPr="00312974" w:rsidRDefault="006029A2" w:rsidP="006029A2">
            <w:pPr>
              <w:pStyle w:val="NoSpacing"/>
              <w:jc w:val="left"/>
              <w:rPr>
                <w:lang w:val="uk-UA"/>
                <w:rPrChange w:id="8362" w:author="Rodion" w:date="2019-12-09T02:09:00Z">
                  <w:rPr>
                    <w:lang w:val="uk-UA"/>
                  </w:rPr>
                </w:rPrChange>
              </w:rPr>
            </w:pPr>
            <w:r w:rsidRPr="00312974">
              <w:rPr>
                <w:lang w:val="uk-UA"/>
                <w:rPrChange w:id="8363" w:author="Rodion" w:date="2019-12-09T02:09:00Z">
                  <w:rPr>
                    <w:lang w:val="uk-UA"/>
                  </w:rPr>
                </w:rPrChange>
              </w:rPr>
              <w:t>Клієнти</w:t>
            </w:r>
          </w:p>
        </w:tc>
        <w:tc>
          <w:tcPr>
            <w:tcW w:w="1276" w:type="dxa"/>
          </w:tcPr>
          <w:p w14:paraId="02591503" w14:textId="77777777" w:rsidR="006029A2" w:rsidRPr="00312974" w:rsidRDefault="006029A2" w:rsidP="006029A2">
            <w:pPr>
              <w:pStyle w:val="NoSpacing"/>
              <w:jc w:val="left"/>
              <w:rPr>
                <w:lang w:val="uk-UA"/>
                <w:rPrChange w:id="8364" w:author="Rodion" w:date="2019-12-09T02:09:00Z">
                  <w:rPr>
                    <w:lang w:val="uk-UA"/>
                  </w:rPr>
                </w:rPrChange>
              </w:rPr>
            </w:pPr>
            <w:r w:rsidRPr="00312974">
              <w:rPr>
                <w:lang w:val="uk-UA"/>
                <w:rPrChange w:id="8365" w:author="Rodion" w:date="2019-12-09T02:09:00Z">
                  <w:rPr>
                    <w:lang w:val="uk-UA"/>
                  </w:rPr>
                </w:rPrChange>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Change w:id="8366" w:author="Rodion" w:date="2019-12-09T02:09:00Z">
                  <w:rPr>
                    <w:lang w:val="uk-UA"/>
                  </w:rPr>
                </w:rPrChange>
              </w:rPr>
            </w:pPr>
          </w:p>
        </w:tc>
        <w:tc>
          <w:tcPr>
            <w:tcW w:w="1701" w:type="dxa"/>
          </w:tcPr>
          <w:p w14:paraId="62FA4BA4" w14:textId="77777777" w:rsidR="006029A2" w:rsidRPr="00312974" w:rsidRDefault="006029A2" w:rsidP="006029A2">
            <w:pPr>
              <w:pStyle w:val="NoSpacing"/>
              <w:jc w:val="left"/>
              <w:rPr>
                <w:lang w:val="uk-UA"/>
                <w:rPrChange w:id="8367" w:author="Rodion" w:date="2019-12-09T02:09:00Z">
                  <w:rPr>
                    <w:lang w:val="uk-UA"/>
                  </w:rPr>
                </w:rPrChange>
              </w:rPr>
            </w:pPr>
            <w:r w:rsidRPr="00312974">
              <w:rPr>
                <w:lang w:val="uk-UA"/>
                <w:rPrChange w:id="8368" w:author="Rodion" w:date="2019-12-09T02:09:00Z">
                  <w:rPr>
                    <w:lang w:val="uk-UA"/>
                  </w:rPr>
                </w:rPrChange>
              </w:rPr>
              <w:t>GeniCan, Hiku</w:t>
            </w:r>
          </w:p>
        </w:tc>
        <w:tc>
          <w:tcPr>
            <w:tcW w:w="1984" w:type="dxa"/>
          </w:tcPr>
          <w:p w14:paraId="3734BBA1" w14:textId="77777777" w:rsidR="006029A2" w:rsidRPr="00312974" w:rsidRDefault="006029A2" w:rsidP="006029A2">
            <w:pPr>
              <w:pStyle w:val="NoSpacing"/>
              <w:jc w:val="left"/>
              <w:rPr>
                <w:lang w:val="uk-UA"/>
                <w:rPrChange w:id="8369" w:author="Rodion" w:date="2019-12-09T02:09:00Z">
                  <w:rPr>
                    <w:lang w:val="uk-UA"/>
                  </w:rPr>
                </w:rPrChange>
              </w:rPr>
            </w:pPr>
            <w:r w:rsidRPr="00312974">
              <w:rPr>
                <w:lang w:val="uk-UA"/>
                <w:rPrChange w:id="8370" w:author="Rodion" w:date="2019-12-09T02:09:00Z">
                  <w:rPr>
                    <w:lang w:val="uk-UA"/>
                  </w:rPr>
                </w:rPrChange>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Change w:id="8371" w:author="Rodion" w:date="2019-12-09T02:09:00Z">
                  <w:rPr>
                    <w:lang w:val="uk-UA"/>
                  </w:rPr>
                </w:rPrChange>
              </w:rPr>
            </w:pPr>
            <w:r w:rsidRPr="00312974">
              <w:rPr>
                <w:lang w:val="uk-UA"/>
                <w:rPrChange w:id="8372" w:author="Rodion" w:date="2019-12-09T02:09:00Z">
                  <w:rPr>
                    <w:lang w:val="uk-UA"/>
                  </w:rPr>
                </w:rPrChange>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Change w:id="8373" w:author="Rodion" w:date="2019-12-09T02:09:00Z">
                  <w:rPr>
                    <w:lang w:val="uk-UA"/>
                  </w:rPr>
                </w:rPrChange>
              </w:rPr>
            </w:pPr>
            <w:r w:rsidRPr="00312974">
              <w:rPr>
                <w:lang w:val="uk-UA"/>
                <w:rPrChange w:id="8374" w:author="Rodion" w:date="2019-12-09T02:09:00Z">
                  <w:rPr>
                    <w:lang w:val="uk-UA"/>
                  </w:rPr>
                </w:rPrChange>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Change w:id="8375" w:author="Rodion" w:date="2019-12-09T02:09:00Z">
                  <w:rPr>
                    <w:lang w:val="uk-UA"/>
                  </w:rPr>
                </w:rPrChange>
              </w:rPr>
            </w:pPr>
            <w:r w:rsidRPr="00312974">
              <w:rPr>
                <w:lang w:val="uk-UA"/>
                <w:rPrChange w:id="8376" w:author="Rodion" w:date="2019-12-09T02:09:00Z">
                  <w:rPr>
                    <w:lang w:val="uk-UA"/>
                  </w:rPr>
                </w:rPrChange>
              </w:rPr>
              <w:t>Немає</w:t>
            </w:r>
          </w:p>
        </w:tc>
      </w:tr>
    </w:tbl>
    <w:p w14:paraId="6C8F3611" w14:textId="77777777" w:rsidR="006029A2" w:rsidRPr="00312974" w:rsidRDefault="006029A2" w:rsidP="006029A2">
      <w:pPr>
        <w:rPr>
          <w:rPrChange w:id="8377" w:author="Rodion" w:date="2019-12-09T02:09:00Z">
            <w:rPr/>
          </w:rPrChange>
        </w:rPr>
      </w:pPr>
    </w:p>
    <w:p w14:paraId="4D1A2E20" w14:textId="77777777" w:rsidR="006029A2" w:rsidRPr="00312974" w:rsidRDefault="006029A2" w:rsidP="006029A2">
      <w:pPr>
        <w:spacing w:after="160" w:line="259" w:lineRule="auto"/>
        <w:ind w:firstLine="0"/>
        <w:jc w:val="left"/>
        <w:rPr>
          <w:rPrChange w:id="8378" w:author="Rodion" w:date="2019-12-09T02:09:00Z">
            <w:rPr/>
          </w:rPrChange>
        </w:rPr>
      </w:pPr>
      <w:r w:rsidRPr="00312974">
        <w:rPr>
          <w:rPrChange w:id="8379" w:author="Rodion" w:date="2019-12-09T02:09:00Z">
            <w:rPr/>
          </w:rPrChange>
        </w:rPr>
        <w:br w:type="page"/>
      </w:r>
    </w:p>
    <w:p w14:paraId="00685686" w14:textId="2C73B429" w:rsidR="006029A2" w:rsidRPr="00312974" w:rsidRDefault="006029A2" w:rsidP="006029A2">
      <w:pPr>
        <w:rPr>
          <w:rPrChange w:id="8380" w:author="Rodion" w:date="2019-12-09T02:09:00Z">
            <w:rPr/>
          </w:rPrChange>
        </w:rPr>
      </w:pPr>
      <w:r w:rsidRPr="00312974">
        <w:rPr>
          <w:rPrChange w:id="8381" w:author="Rodion" w:date="2019-12-09T02:09:00Z">
            <w:rPr/>
          </w:rPrChange>
        </w:rPr>
        <w:lastRenderedPageBreak/>
        <w:t xml:space="preserve">Продовження </w:t>
      </w:r>
      <w:del w:id="8382" w:author="Rodion Kharabet" w:date="2019-12-06T03:54:00Z">
        <w:r w:rsidRPr="00312974" w:rsidDel="003969F0">
          <w:rPr>
            <w:rPrChange w:id="8383" w:author="Rodion" w:date="2019-12-09T02:09:00Z">
              <w:rPr/>
            </w:rPrChange>
          </w:rPr>
          <w:delText>таблиці 5.</w:delText>
        </w:r>
      </w:del>
      <w:ins w:id="8384" w:author="Rodion Kharabet" w:date="2019-12-06T03:54:00Z">
        <w:r w:rsidR="003969F0" w:rsidRPr="00312974">
          <w:rPr>
            <w:rPrChange w:id="8385" w:author="Rodion" w:date="2019-12-09T02:09:00Z">
              <w:rPr/>
            </w:rPrChange>
          </w:rPr>
          <w:t>таблиці 4.</w:t>
        </w:r>
      </w:ins>
      <w:r w:rsidRPr="00312974">
        <w:rPr>
          <w:rPrChange w:id="8386" w:author="Rodion" w:date="2019-12-09T02:09:00Z">
            <w:rPr/>
          </w:rPrChange>
        </w:rPr>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Change w:id="8387" w:author="Rodion" w:date="2019-12-09T02:09:00Z">
                  <w:rPr>
                    <w:lang w:val="uk-UA"/>
                  </w:rPr>
                </w:rPrChange>
              </w:rPr>
            </w:pPr>
            <w:r w:rsidRPr="00312974">
              <w:rPr>
                <w:lang w:val="uk-UA"/>
                <w:rPrChange w:id="8388" w:author="Rodion" w:date="2019-12-09T02:09:00Z">
                  <w:rPr>
                    <w:lang w:val="uk-UA"/>
                  </w:rPr>
                </w:rPrChange>
              </w:rPr>
              <w:t>Висновки</w:t>
            </w:r>
          </w:p>
        </w:tc>
        <w:tc>
          <w:tcPr>
            <w:tcW w:w="2268" w:type="dxa"/>
          </w:tcPr>
          <w:p w14:paraId="55ECEB86" w14:textId="77777777" w:rsidR="006029A2" w:rsidRPr="00312974" w:rsidRDefault="006029A2" w:rsidP="006029A2">
            <w:pPr>
              <w:pStyle w:val="NoSpacing"/>
              <w:jc w:val="left"/>
              <w:rPr>
                <w:lang w:val="uk-UA"/>
                <w:rPrChange w:id="8389" w:author="Rodion" w:date="2019-12-09T02:09:00Z">
                  <w:rPr>
                    <w:lang w:val="uk-UA"/>
                  </w:rPr>
                </w:rPrChange>
              </w:rPr>
            </w:pPr>
            <w:r w:rsidRPr="00312974">
              <w:rPr>
                <w:lang w:val="uk-UA"/>
                <w:rPrChange w:id="8390" w:author="Rodion" w:date="2019-12-09T02:09:00Z">
                  <w:rPr>
                    <w:lang w:val="uk-UA"/>
                  </w:rPr>
                </w:rPrChange>
              </w:rPr>
              <w:t>Прямі конкуренти в галузі</w:t>
            </w:r>
          </w:p>
        </w:tc>
        <w:tc>
          <w:tcPr>
            <w:tcW w:w="1701" w:type="dxa"/>
          </w:tcPr>
          <w:p w14:paraId="7D145DED" w14:textId="77777777" w:rsidR="006029A2" w:rsidRPr="00312974" w:rsidRDefault="006029A2" w:rsidP="006029A2">
            <w:pPr>
              <w:pStyle w:val="NoSpacing"/>
              <w:jc w:val="left"/>
              <w:rPr>
                <w:lang w:val="uk-UA"/>
                <w:rPrChange w:id="8391" w:author="Rodion" w:date="2019-12-09T02:09:00Z">
                  <w:rPr>
                    <w:lang w:val="uk-UA"/>
                  </w:rPr>
                </w:rPrChange>
              </w:rPr>
            </w:pPr>
            <w:r w:rsidRPr="00312974">
              <w:rPr>
                <w:lang w:val="uk-UA"/>
                <w:rPrChange w:id="8392" w:author="Rodion" w:date="2019-12-09T02:09:00Z">
                  <w:rPr>
                    <w:lang w:val="uk-UA"/>
                  </w:rPr>
                </w:rPrChange>
              </w:rPr>
              <w:t>Потенційні конкуренти</w:t>
            </w:r>
          </w:p>
        </w:tc>
        <w:tc>
          <w:tcPr>
            <w:tcW w:w="1843" w:type="dxa"/>
          </w:tcPr>
          <w:p w14:paraId="11643CAB" w14:textId="77777777" w:rsidR="006029A2" w:rsidRPr="00312974" w:rsidRDefault="006029A2" w:rsidP="006029A2">
            <w:pPr>
              <w:pStyle w:val="NoSpacing"/>
              <w:jc w:val="left"/>
              <w:rPr>
                <w:lang w:val="uk-UA"/>
                <w:rPrChange w:id="8393" w:author="Rodion" w:date="2019-12-09T02:09:00Z">
                  <w:rPr>
                    <w:lang w:val="uk-UA"/>
                  </w:rPr>
                </w:rPrChange>
              </w:rPr>
            </w:pPr>
            <w:r w:rsidRPr="00312974">
              <w:rPr>
                <w:lang w:val="uk-UA"/>
                <w:rPrChange w:id="8394" w:author="Rodion" w:date="2019-12-09T02:09:00Z">
                  <w:rPr>
                    <w:lang w:val="uk-UA"/>
                  </w:rPr>
                </w:rPrChange>
              </w:rPr>
              <w:t>Постачальники</w:t>
            </w:r>
          </w:p>
        </w:tc>
        <w:tc>
          <w:tcPr>
            <w:tcW w:w="1984" w:type="dxa"/>
          </w:tcPr>
          <w:p w14:paraId="4D78316E" w14:textId="77777777" w:rsidR="006029A2" w:rsidRPr="00312974" w:rsidRDefault="006029A2" w:rsidP="006029A2">
            <w:pPr>
              <w:pStyle w:val="NoSpacing"/>
              <w:jc w:val="left"/>
              <w:rPr>
                <w:lang w:val="uk-UA"/>
                <w:rPrChange w:id="8395" w:author="Rodion" w:date="2019-12-09T02:09:00Z">
                  <w:rPr>
                    <w:lang w:val="uk-UA"/>
                  </w:rPr>
                </w:rPrChange>
              </w:rPr>
            </w:pPr>
            <w:r w:rsidRPr="00312974">
              <w:rPr>
                <w:lang w:val="uk-UA"/>
                <w:rPrChange w:id="8396" w:author="Rodion" w:date="2019-12-09T02:09:00Z">
                  <w:rPr>
                    <w:lang w:val="uk-UA"/>
                  </w:rPr>
                </w:rPrChange>
              </w:rPr>
              <w:t>Клієнти</w:t>
            </w:r>
          </w:p>
        </w:tc>
        <w:tc>
          <w:tcPr>
            <w:tcW w:w="1134" w:type="dxa"/>
          </w:tcPr>
          <w:p w14:paraId="170D237A" w14:textId="77777777" w:rsidR="006029A2" w:rsidRPr="00312974" w:rsidRDefault="006029A2" w:rsidP="006029A2">
            <w:pPr>
              <w:pStyle w:val="NoSpacing"/>
              <w:jc w:val="left"/>
              <w:rPr>
                <w:lang w:val="uk-UA"/>
                <w:rPrChange w:id="8397" w:author="Rodion" w:date="2019-12-09T02:09:00Z">
                  <w:rPr>
                    <w:lang w:val="uk-UA"/>
                  </w:rPr>
                </w:rPrChange>
              </w:rPr>
            </w:pPr>
            <w:r w:rsidRPr="00312974">
              <w:rPr>
                <w:lang w:val="uk-UA"/>
                <w:rPrChange w:id="8398" w:author="Rodion" w:date="2019-12-09T02:09:00Z">
                  <w:rPr>
                    <w:lang w:val="uk-UA"/>
                  </w:rPr>
                </w:rPrChange>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Change w:id="8399" w:author="Rodion" w:date="2019-12-09T02:09:00Z">
                  <w:rPr>
                    <w:lang w:val="uk-UA"/>
                  </w:rPr>
                </w:rPrChange>
              </w:rPr>
            </w:pPr>
          </w:p>
        </w:tc>
        <w:tc>
          <w:tcPr>
            <w:tcW w:w="2268" w:type="dxa"/>
          </w:tcPr>
          <w:p w14:paraId="7544E393" w14:textId="77777777" w:rsidR="006029A2" w:rsidRPr="00312974" w:rsidRDefault="006029A2" w:rsidP="006029A2">
            <w:pPr>
              <w:pStyle w:val="NoSpacing"/>
              <w:jc w:val="left"/>
              <w:rPr>
                <w:lang w:val="uk-UA"/>
                <w:rPrChange w:id="8400" w:author="Rodion" w:date="2019-12-09T02:09:00Z">
                  <w:rPr>
                    <w:lang w:val="uk-UA"/>
                  </w:rPr>
                </w:rPrChange>
              </w:rPr>
            </w:pPr>
            <w:r w:rsidRPr="00312974">
              <w:rPr>
                <w:lang w:val="uk-UA"/>
                <w:rPrChange w:id="8401" w:author="Rodion" w:date="2019-12-09T02:09:00Z">
                  <w:rPr>
                    <w:lang w:val="uk-UA"/>
                  </w:rPr>
                </w:rPrChange>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Change w:id="8402" w:author="Rodion" w:date="2019-12-09T02:09:00Z">
                  <w:rPr>
                    <w:lang w:val="uk-UA"/>
                  </w:rPr>
                </w:rPrChange>
              </w:rPr>
            </w:pPr>
            <w:r w:rsidRPr="00312974">
              <w:rPr>
                <w:lang w:val="uk-UA"/>
                <w:rPrChange w:id="8403" w:author="Rodion" w:date="2019-12-09T02:09:00Z">
                  <w:rPr>
                    <w:lang w:val="uk-UA"/>
                  </w:rPr>
                </w:rPrChange>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Change w:id="8404" w:author="Rodion" w:date="2019-12-09T02:09:00Z">
                  <w:rPr>
                    <w:lang w:val="uk-UA"/>
                  </w:rPr>
                </w:rPrChange>
              </w:rPr>
            </w:pPr>
            <w:r w:rsidRPr="00312974">
              <w:rPr>
                <w:lang w:val="uk-UA"/>
                <w:rPrChange w:id="8405" w:author="Rodion" w:date="2019-12-09T02:09:00Z">
                  <w:rPr>
                    <w:lang w:val="uk-UA"/>
                  </w:rPr>
                </w:rPrChange>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Change w:id="8406" w:author="Rodion" w:date="2019-12-09T02:09:00Z">
                  <w:rPr>
                    <w:lang w:val="uk-UA"/>
                  </w:rPr>
                </w:rPrChange>
              </w:rPr>
            </w:pPr>
            <w:r w:rsidRPr="00312974">
              <w:rPr>
                <w:lang w:val="uk-UA"/>
                <w:rPrChange w:id="8407" w:author="Rodion" w:date="2019-12-09T02:09:00Z">
                  <w:rPr>
                    <w:lang w:val="uk-UA"/>
                  </w:rPr>
                </w:rPrChange>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Change w:id="8408" w:author="Rodion" w:date="2019-12-09T02:09:00Z">
                  <w:rPr>
                    <w:lang w:val="uk-UA"/>
                  </w:rPr>
                </w:rPrChange>
              </w:rPr>
            </w:pPr>
            <w:r w:rsidRPr="00312974">
              <w:rPr>
                <w:lang w:val="uk-UA"/>
                <w:rPrChange w:id="8409" w:author="Rodion" w:date="2019-12-09T02:09:00Z">
                  <w:rPr>
                    <w:lang w:val="uk-UA"/>
                  </w:rPr>
                </w:rPrChange>
              </w:rPr>
              <w:t>Немає</w:t>
            </w:r>
          </w:p>
        </w:tc>
      </w:tr>
    </w:tbl>
    <w:p w14:paraId="733E8FBA" w14:textId="77777777" w:rsidR="006029A2" w:rsidRPr="00312974" w:rsidRDefault="006029A2" w:rsidP="006029A2">
      <w:pPr>
        <w:ind w:right="-143"/>
        <w:rPr>
          <w:rPrChange w:id="8410" w:author="Rodion" w:date="2019-12-09T02:09:00Z">
            <w:rPr/>
          </w:rPrChange>
        </w:rPr>
      </w:pPr>
    </w:p>
    <w:p w14:paraId="421CCD74" w14:textId="77777777" w:rsidR="006029A2" w:rsidRPr="00312974" w:rsidRDefault="006029A2" w:rsidP="006029A2">
      <w:pPr>
        <w:rPr>
          <w:rPrChange w:id="8411" w:author="Rodion" w:date="2019-12-09T02:09:00Z">
            <w:rPr/>
          </w:rPrChange>
        </w:rPr>
      </w:pPr>
      <w:r w:rsidRPr="00312974">
        <w:rPr>
          <w:rPrChange w:id="8412" w:author="Rodion" w:date="2019-12-09T02:09:00Z">
            <w:rPr/>
          </w:rPrChange>
        </w:rPr>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6DD34609" w:rsidR="006029A2" w:rsidRPr="00312974" w:rsidRDefault="006029A2" w:rsidP="006029A2">
      <w:pPr>
        <w:rPr>
          <w:rPrChange w:id="8413" w:author="Rodion" w:date="2019-12-09T02:09:00Z">
            <w:rPr/>
          </w:rPrChange>
        </w:rPr>
      </w:pPr>
      <w:r w:rsidRPr="00312974">
        <w:rPr>
          <w:rPrChange w:id="8414" w:author="Rodion" w:date="2019-12-09T02:09:00Z">
            <w:rPr/>
          </w:rPrChange>
        </w:rPr>
        <w:tab/>
        <w:t xml:space="preserve">На основі складених попередніх досліджень, у </w:t>
      </w:r>
      <w:del w:id="8415" w:author="Rodion Kharabet" w:date="2019-12-06T03:54:00Z">
        <w:r w:rsidRPr="00312974" w:rsidDel="003969F0">
          <w:rPr>
            <w:rPrChange w:id="8416" w:author="Rodion" w:date="2019-12-09T02:09:00Z">
              <w:rPr/>
            </w:rPrChange>
          </w:rPr>
          <w:delText>таблиці 5.</w:delText>
        </w:r>
      </w:del>
      <w:ins w:id="8417" w:author="Rodion Kharabet" w:date="2019-12-06T03:54:00Z">
        <w:r w:rsidR="003969F0" w:rsidRPr="00312974">
          <w:rPr>
            <w:rPrChange w:id="8418" w:author="Rodion" w:date="2019-12-09T02:09:00Z">
              <w:rPr/>
            </w:rPrChange>
          </w:rPr>
          <w:t>таблиці 4.</w:t>
        </w:r>
      </w:ins>
      <w:r w:rsidRPr="00312974">
        <w:rPr>
          <w:rPrChange w:id="8419" w:author="Rodion" w:date="2019-12-09T02:09:00Z">
            <w:rPr/>
          </w:rPrChange>
        </w:rPr>
        <w:t xml:space="preserve">10 було визначено та обґрунтовано фактори конкурентоспроможності. </w:t>
      </w:r>
    </w:p>
    <w:p w14:paraId="1044DA1A" w14:textId="77777777" w:rsidR="006029A2" w:rsidRPr="00312974" w:rsidRDefault="006029A2" w:rsidP="006029A2">
      <w:pPr>
        <w:ind w:right="-143"/>
        <w:rPr>
          <w:rPrChange w:id="8420" w:author="Rodion" w:date="2019-12-09T02:09:00Z">
            <w:rPr/>
          </w:rPrChange>
        </w:rPr>
      </w:pPr>
    </w:p>
    <w:p w14:paraId="3C6FCB12" w14:textId="7080AD76" w:rsidR="006029A2" w:rsidRPr="00312974" w:rsidRDefault="006029A2" w:rsidP="006029A2">
      <w:pPr>
        <w:ind w:right="-143"/>
        <w:rPr>
          <w:rPrChange w:id="8421" w:author="Rodion" w:date="2019-12-09T02:09:00Z">
            <w:rPr/>
          </w:rPrChange>
        </w:rPr>
      </w:pPr>
      <w:r w:rsidRPr="00312974">
        <w:rPr>
          <w:rPrChange w:id="8422" w:author="Rodion" w:date="2019-12-09T02:09:00Z">
            <w:rPr/>
          </w:rPrChange>
        </w:rPr>
        <w:tab/>
      </w:r>
      <w:del w:id="8423" w:author="Rodion Kharabet" w:date="2019-12-06T03:54:00Z">
        <w:r w:rsidRPr="00312974" w:rsidDel="003969F0">
          <w:rPr>
            <w:rPrChange w:id="8424" w:author="Rodion" w:date="2019-12-09T02:09:00Z">
              <w:rPr/>
            </w:rPrChange>
          </w:rPr>
          <w:delText>Таблиця 5.</w:delText>
        </w:r>
      </w:del>
      <w:ins w:id="8425" w:author="Rodion Kharabet" w:date="2019-12-06T03:54:00Z">
        <w:r w:rsidR="003969F0" w:rsidRPr="00312974">
          <w:rPr>
            <w:rPrChange w:id="8426" w:author="Rodion" w:date="2019-12-09T02:09:00Z">
              <w:rPr/>
            </w:rPrChange>
          </w:rPr>
          <w:t>Таблиця 4.</w:t>
        </w:r>
      </w:ins>
      <w:r w:rsidRPr="00312974">
        <w:rPr>
          <w:rPrChange w:id="8427" w:author="Rodion" w:date="2019-12-09T02:09:00Z">
            <w:rPr/>
          </w:rPrChange>
        </w:rPr>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Change w:id="8428" w:author="Rodion" w:date="2019-12-09T02:09:00Z">
                  <w:rPr>
                    <w:lang w:val="uk-UA"/>
                  </w:rPr>
                </w:rPrChange>
              </w:rPr>
            </w:pPr>
            <w:r w:rsidRPr="00312974">
              <w:rPr>
                <w:lang w:val="uk-UA"/>
                <w:rPrChange w:id="8429" w:author="Rodion" w:date="2019-12-09T02:09:00Z">
                  <w:rPr>
                    <w:lang w:val="uk-UA"/>
                  </w:rPr>
                </w:rPrChange>
              </w:rPr>
              <w:t>№ п/п</w:t>
            </w:r>
          </w:p>
        </w:tc>
        <w:tc>
          <w:tcPr>
            <w:tcW w:w="3274" w:type="dxa"/>
          </w:tcPr>
          <w:p w14:paraId="310BEFF4" w14:textId="77777777" w:rsidR="006029A2" w:rsidRPr="00312974" w:rsidRDefault="006029A2" w:rsidP="006029A2">
            <w:pPr>
              <w:pStyle w:val="NoSpacing"/>
              <w:jc w:val="left"/>
              <w:rPr>
                <w:lang w:val="uk-UA"/>
                <w:rPrChange w:id="8430" w:author="Rodion" w:date="2019-12-09T02:09:00Z">
                  <w:rPr>
                    <w:lang w:val="uk-UA"/>
                  </w:rPr>
                </w:rPrChange>
              </w:rPr>
            </w:pPr>
            <w:r w:rsidRPr="00312974">
              <w:rPr>
                <w:lang w:val="uk-UA"/>
                <w:rPrChange w:id="8431" w:author="Rodion" w:date="2019-12-09T02:09:00Z">
                  <w:rPr>
                    <w:lang w:val="uk-UA"/>
                  </w:rPr>
                </w:rPrChange>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Change w:id="8432" w:author="Rodion" w:date="2019-12-09T02:09:00Z">
                  <w:rPr>
                    <w:lang w:val="uk-UA"/>
                  </w:rPr>
                </w:rPrChange>
              </w:rPr>
            </w:pPr>
            <w:r w:rsidRPr="00312974">
              <w:rPr>
                <w:lang w:val="uk-UA"/>
                <w:rPrChange w:id="8433"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Change w:id="8434" w:author="Rodion" w:date="2019-12-09T02:09:00Z">
                  <w:rPr>
                    <w:lang w:val="uk-UA"/>
                  </w:rPr>
                </w:rPrChange>
              </w:rPr>
            </w:pPr>
            <w:r w:rsidRPr="00312974">
              <w:rPr>
                <w:lang w:val="uk-UA"/>
                <w:rPrChange w:id="8435" w:author="Rodion" w:date="2019-12-09T02:09:00Z">
                  <w:rPr>
                    <w:lang w:val="uk-UA"/>
                  </w:rPr>
                </w:rPrChange>
              </w:rPr>
              <w:t>1.</w:t>
            </w:r>
          </w:p>
        </w:tc>
        <w:tc>
          <w:tcPr>
            <w:tcW w:w="3274" w:type="dxa"/>
          </w:tcPr>
          <w:p w14:paraId="5A63199A" w14:textId="77777777" w:rsidR="006029A2" w:rsidRPr="00312974" w:rsidRDefault="006029A2" w:rsidP="006029A2">
            <w:pPr>
              <w:pStyle w:val="NoSpacing"/>
              <w:jc w:val="left"/>
              <w:rPr>
                <w:lang w:val="uk-UA"/>
                <w:rPrChange w:id="8436" w:author="Rodion" w:date="2019-12-09T02:09:00Z">
                  <w:rPr>
                    <w:lang w:val="uk-UA"/>
                  </w:rPr>
                </w:rPrChange>
              </w:rPr>
            </w:pPr>
            <w:r w:rsidRPr="00312974">
              <w:rPr>
                <w:lang w:val="uk-UA"/>
                <w:rPrChange w:id="8437" w:author="Rodion" w:date="2019-12-09T02:09:00Z">
                  <w:rPr>
                    <w:lang w:val="uk-UA"/>
                  </w:rPr>
                </w:rPrChange>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Change w:id="8438" w:author="Rodion" w:date="2019-12-09T02:09:00Z">
                  <w:rPr>
                    <w:lang w:val="uk-UA"/>
                  </w:rPr>
                </w:rPrChange>
              </w:rPr>
            </w:pPr>
            <w:r w:rsidRPr="00312974">
              <w:rPr>
                <w:lang w:val="uk-UA"/>
                <w:rPrChange w:id="8439" w:author="Rodion" w:date="2019-12-09T02:09:00Z">
                  <w:rPr>
                    <w:lang w:val="uk-UA"/>
                  </w:rPr>
                </w:rPrChange>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Pr>
        <w:rPr>
          <w:rPrChange w:id="8440" w:author="Rodion" w:date="2019-12-09T02:09:00Z">
            <w:rPr/>
          </w:rPrChange>
        </w:rPr>
      </w:pPr>
    </w:p>
    <w:p w14:paraId="42A23BA5" w14:textId="77777777" w:rsidR="006029A2" w:rsidRPr="00312974" w:rsidRDefault="006029A2" w:rsidP="006029A2">
      <w:pPr>
        <w:spacing w:after="160" w:line="259" w:lineRule="auto"/>
        <w:ind w:firstLine="0"/>
        <w:jc w:val="left"/>
        <w:rPr>
          <w:rPrChange w:id="8441" w:author="Rodion" w:date="2019-12-09T02:09:00Z">
            <w:rPr/>
          </w:rPrChange>
        </w:rPr>
      </w:pPr>
      <w:r w:rsidRPr="00312974">
        <w:rPr>
          <w:rPrChange w:id="8442" w:author="Rodion" w:date="2019-12-09T02:09:00Z">
            <w:rPr/>
          </w:rPrChange>
        </w:rPr>
        <w:br w:type="page"/>
      </w:r>
    </w:p>
    <w:p w14:paraId="64D70E18" w14:textId="5D32A980" w:rsidR="006029A2" w:rsidRPr="00312974" w:rsidRDefault="006029A2" w:rsidP="006029A2">
      <w:pPr>
        <w:rPr>
          <w:rPrChange w:id="8443" w:author="Rodion" w:date="2019-12-09T02:09:00Z">
            <w:rPr/>
          </w:rPrChange>
        </w:rPr>
      </w:pPr>
      <w:r w:rsidRPr="00312974">
        <w:rPr>
          <w:rPrChange w:id="8444" w:author="Rodion" w:date="2019-12-09T02:09:00Z">
            <w:rPr/>
          </w:rPrChange>
        </w:rPr>
        <w:lastRenderedPageBreak/>
        <w:t xml:space="preserve">Продовження </w:t>
      </w:r>
      <w:del w:id="8445" w:author="Rodion Kharabet" w:date="2019-12-06T03:54:00Z">
        <w:r w:rsidRPr="00312974" w:rsidDel="003969F0">
          <w:rPr>
            <w:rPrChange w:id="8446" w:author="Rodion" w:date="2019-12-09T02:09:00Z">
              <w:rPr/>
            </w:rPrChange>
          </w:rPr>
          <w:delText>таблиці 5.</w:delText>
        </w:r>
      </w:del>
      <w:ins w:id="8447" w:author="Rodion Kharabet" w:date="2019-12-06T03:54:00Z">
        <w:r w:rsidR="003969F0" w:rsidRPr="00312974">
          <w:rPr>
            <w:rPrChange w:id="8448" w:author="Rodion" w:date="2019-12-09T02:09:00Z">
              <w:rPr/>
            </w:rPrChange>
          </w:rPr>
          <w:t>таблиці 4.</w:t>
        </w:r>
      </w:ins>
      <w:r w:rsidRPr="00312974">
        <w:rPr>
          <w:rPrChange w:id="8449" w:author="Rodion" w:date="2019-12-09T02:09:00Z">
            <w:rPr/>
          </w:rPrChange>
        </w:rPr>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Change w:id="8450" w:author="Rodion" w:date="2019-12-09T02:09:00Z">
                  <w:rPr>
                    <w:lang w:val="uk-UA"/>
                  </w:rPr>
                </w:rPrChange>
              </w:rPr>
            </w:pPr>
            <w:r w:rsidRPr="00312974">
              <w:rPr>
                <w:lang w:val="uk-UA"/>
                <w:rPrChange w:id="8451" w:author="Rodion" w:date="2019-12-09T02:09:00Z">
                  <w:rPr>
                    <w:lang w:val="uk-UA"/>
                  </w:rPr>
                </w:rPrChange>
              </w:rPr>
              <w:t>№ п/п</w:t>
            </w:r>
          </w:p>
        </w:tc>
        <w:tc>
          <w:tcPr>
            <w:tcW w:w="3274" w:type="dxa"/>
          </w:tcPr>
          <w:p w14:paraId="4673D965" w14:textId="77777777" w:rsidR="006029A2" w:rsidRPr="00312974" w:rsidRDefault="006029A2" w:rsidP="006029A2">
            <w:pPr>
              <w:pStyle w:val="NoSpacing"/>
              <w:jc w:val="left"/>
              <w:rPr>
                <w:lang w:val="uk-UA"/>
                <w:rPrChange w:id="8452" w:author="Rodion" w:date="2019-12-09T02:09:00Z">
                  <w:rPr>
                    <w:lang w:val="uk-UA"/>
                  </w:rPr>
                </w:rPrChange>
              </w:rPr>
            </w:pPr>
            <w:r w:rsidRPr="00312974">
              <w:rPr>
                <w:lang w:val="uk-UA"/>
                <w:rPrChange w:id="8453" w:author="Rodion" w:date="2019-12-09T02:09:00Z">
                  <w:rPr>
                    <w:lang w:val="uk-UA"/>
                  </w:rPr>
                </w:rPrChange>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Change w:id="8454" w:author="Rodion" w:date="2019-12-09T02:09:00Z">
                  <w:rPr>
                    <w:lang w:val="uk-UA"/>
                  </w:rPr>
                </w:rPrChange>
              </w:rPr>
            </w:pPr>
            <w:r w:rsidRPr="00312974">
              <w:rPr>
                <w:lang w:val="uk-UA"/>
                <w:rPrChange w:id="8455"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Change w:id="8456" w:author="Rodion" w:date="2019-12-09T02:09:00Z">
                  <w:rPr>
                    <w:lang w:val="uk-UA"/>
                  </w:rPr>
                </w:rPrChange>
              </w:rPr>
            </w:pPr>
            <w:r w:rsidRPr="00312974">
              <w:rPr>
                <w:lang w:val="uk-UA"/>
                <w:rPrChange w:id="8457" w:author="Rodion" w:date="2019-12-09T02:09:00Z">
                  <w:rPr>
                    <w:lang w:val="uk-UA"/>
                  </w:rPr>
                </w:rPrChange>
              </w:rPr>
              <w:t>2.</w:t>
            </w:r>
          </w:p>
        </w:tc>
        <w:tc>
          <w:tcPr>
            <w:tcW w:w="3274" w:type="dxa"/>
          </w:tcPr>
          <w:p w14:paraId="223A251A" w14:textId="77777777" w:rsidR="006029A2" w:rsidRPr="00312974" w:rsidRDefault="006029A2" w:rsidP="006029A2">
            <w:pPr>
              <w:pStyle w:val="NoSpacing"/>
              <w:jc w:val="left"/>
              <w:rPr>
                <w:lang w:val="uk-UA"/>
                <w:rPrChange w:id="8458" w:author="Rodion" w:date="2019-12-09T02:09:00Z">
                  <w:rPr>
                    <w:lang w:val="uk-UA"/>
                  </w:rPr>
                </w:rPrChange>
              </w:rPr>
            </w:pPr>
            <w:r w:rsidRPr="00312974">
              <w:rPr>
                <w:lang w:val="uk-UA"/>
                <w:rPrChange w:id="8459" w:author="Rodion" w:date="2019-12-09T02:09:00Z">
                  <w:rPr>
                    <w:lang w:val="uk-UA"/>
                  </w:rPr>
                </w:rPrChange>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Change w:id="8460" w:author="Rodion" w:date="2019-12-09T02:09:00Z">
                  <w:rPr>
                    <w:lang w:val="uk-UA"/>
                  </w:rPr>
                </w:rPrChange>
              </w:rPr>
            </w:pPr>
            <w:r w:rsidRPr="00312974">
              <w:rPr>
                <w:lang w:val="uk-UA"/>
                <w:rPrChange w:id="8461" w:author="Rodion" w:date="2019-12-09T02:09:00Z">
                  <w:rPr>
                    <w:lang w:val="uk-UA"/>
                  </w:rPr>
                </w:rPrChange>
              </w:rPr>
              <w:t xml:space="preserve">Використання більш </w:t>
            </w:r>
            <w:r w:rsidR="005050B7" w:rsidRPr="00312974">
              <w:rPr>
                <w:lang w:val="uk-UA"/>
                <w:rPrChange w:id="8462" w:author="Rodion" w:date="2019-12-09T02:09:00Z">
                  <w:rPr>
                    <w:lang w:val="uk-UA"/>
                  </w:rPr>
                </w:rPrChange>
              </w:rPr>
              <w:t>доступних</w:t>
            </w:r>
            <w:r w:rsidRPr="00312974">
              <w:rPr>
                <w:lang w:val="uk-UA"/>
                <w:rPrChange w:id="8463" w:author="Rodion" w:date="2019-12-09T02:09:00Z">
                  <w:rPr>
                    <w:lang w:val="uk-UA"/>
                  </w:rPr>
                </w:rPrChange>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Change w:id="8464" w:author="Rodion" w:date="2019-12-09T02:09:00Z">
                  <w:rPr>
                    <w:lang w:val="uk-UA"/>
                  </w:rPr>
                </w:rPrChange>
              </w:rPr>
            </w:pPr>
            <w:r w:rsidRPr="00312974">
              <w:rPr>
                <w:lang w:val="uk-UA"/>
                <w:rPrChange w:id="8465" w:author="Rodion" w:date="2019-12-09T02:09:00Z">
                  <w:rPr>
                    <w:lang w:val="uk-UA"/>
                  </w:rPr>
                </w:rPrChange>
              </w:rPr>
              <w:t>3.</w:t>
            </w:r>
          </w:p>
        </w:tc>
        <w:tc>
          <w:tcPr>
            <w:tcW w:w="3274" w:type="dxa"/>
          </w:tcPr>
          <w:p w14:paraId="0E80C6CC" w14:textId="77777777" w:rsidR="006029A2" w:rsidRPr="00312974" w:rsidRDefault="006029A2" w:rsidP="006029A2">
            <w:pPr>
              <w:pStyle w:val="NoSpacing"/>
              <w:jc w:val="left"/>
              <w:rPr>
                <w:lang w:val="uk-UA"/>
                <w:rPrChange w:id="8466" w:author="Rodion" w:date="2019-12-09T02:09:00Z">
                  <w:rPr>
                    <w:lang w:val="uk-UA"/>
                  </w:rPr>
                </w:rPrChange>
              </w:rPr>
            </w:pPr>
            <w:r w:rsidRPr="00312974">
              <w:rPr>
                <w:lang w:val="uk-UA"/>
                <w:rPrChange w:id="8467" w:author="Rodion" w:date="2019-12-09T02:09:00Z">
                  <w:rPr>
                    <w:lang w:val="uk-UA"/>
                  </w:rPr>
                </w:rPrChange>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Change w:id="8468" w:author="Rodion" w:date="2019-12-09T02:09:00Z">
                  <w:rPr>
                    <w:lang w:val="uk-UA"/>
                  </w:rPr>
                </w:rPrChange>
              </w:rPr>
            </w:pPr>
            <w:r w:rsidRPr="00312974">
              <w:rPr>
                <w:lang w:val="uk-UA"/>
                <w:rPrChange w:id="8469" w:author="Rodion" w:date="2019-12-09T02:09:00Z">
                  <w:rPr>
                    <w:lang w:val="uk-UA"/>
                  </w:rPr>
                </w:rPrChange>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Change w:id="8470" w:author="Rodion" w:date="2019-12-09T02:09:00Z">
                  <w:rPr>
                    <w:lang w:val="uk-UA"/>
                  </w:rPr>
                </w:rPrChange>
              </w:rPr>
            </w:pPr>
            <w:r w:rsidRPr="00312974">
              <w:rPr>
                <w:lang w:val="uk-UA"/>
                <w:rPrChange w:id="8471" w:author="Rodion" w:date="2019-12-09T02:09:00Z">
                  <w:rPr>
                    <w:lang w:val="uk-UA"/>
                  </w:rPr>
                </w:rPrChange>
              </w:rPr>
              <w:t xml:space="preserve">4. </w:t>
            </w:r>
          </w:p>
        </w:tc>
        <w:tc>
          <w:tcPr>
            <w:tcW w:w="3274" w:type="dxa"/>
          </w:tcPr>
          <w:p w14:paraId="2BB067AB" w14:textId="77777777" w:rsidR="006029A2" w:rsidRPr="00312974" w:rsidRDefault="006029A2" w:rsidP="006029A2">
            <w:pPr>
              <w:pStyle w:val="NoSpacing"/>
              <w:jc w:val="left"/>
              <w:rPr>
                <w:lang w:val="uk-UA"/>
                <w:rPrChange w:id="8472" w:author="Rodion" w:date="2019-12-09T02:09:00Z">
                  <w:rPr>
                    <w:lang w:val="uk-UA"/>
                  </w:rPr>
                </w:rPrChange>
              </w:rPr>
            </w:pPr>
            <w:r w:rsidRPr="00312974">
              <w:rPr>
                <w:lang w:val="uk-UA"/>
                <w:rPrChange w:id="8473" w:author="Rodion" w:date="2019-12-09T02:09:00Z">
                  <w:rPr>
                    <w:lang w:val="uk-UA"/>
                  </w:rPr>
                </w:rPrChange>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Change w:id="8474" w:author="Rodion" w:date="2019-12-09T02:09:00Z">
                  <w:rPr>
                    <w:lang w:val="uk-UA"/>
                  </w:rPr>
                </w:rPrChange>
              </w:rPr>
            </w:pPr>
            <w:r w:rsidRPr="00312974">
              <w:rPr>
                <w:lang w:val="uk-UA"/>
                <w:rPrChange w:id="8475" w:author="Rodion" w:date="2019-12-09T02:09:00Z">
                  <w:rPr>
                    <w:lang w:val="uk-UA"/>
                  </w:rPr>
                </w:rPrChange>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rPr>
          <w:rPrChange w:id="8476" w:author="Rodion" w:date="2019-12-09T02:09:00Z">
            <w:rPr/>
          </w:rPrChange>
        </w:rPr>
      </w:pPr>
    </w:p>
    <w:p w14:paraId="5E71C260" w14:textId="7B9D726E" w:rsidR="006029A2" w:rsidRPr="00312974" w:rsidRDefault="006029A2" w:rsidP="006029A2">
      <w:pPr>
        <w:rPr>
          <w:rPrChange w:id="8477" w:author="Rodion" w:date="2019-12-09T02:09:00Z">
            <w:rPr/>
          </w:rPrChange>
        </w:rPr>
      </w:pPr>
      <w:r w:rsidRPr="00312974">
        <w:rPr>
          <w:rPrChange w:id="8478" w:author="Rodion" w:date="2019-12-09T02:09:00Z">
            <w:rPr/>
          </w:rPrChange>
        </w:rPr>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del w:id="8479" w:author="Rodion Kharabet" w:date="2019-12-06T03:54:00Z">
        <w:r w:rsidRPr="00312974" w:rsidDel="003969F0">
          <w:rPr>
            <w:rPrChange w:id="8480" w:author="Rodion" w:date="2019-12-09T02:09:00Z">
              <w:rPr/>
            </w:rPrChange>
          </w:rPr>
          <w:delText>таблиці 5.</w:delText>
        </w:r>
      </w:del>
      <w:ins w:id="8481" w:author="Rodion Kharabet" w:date="2019-12-06T03:54:00Z">
        <w:r w:rsidR="003969F0" w:rsidRPr="00312974">
          <w:rPr>
            <w:rPrChange w:id="8482" w:author="Rodion" w:date="2019-12-09T02:09:00Z">
              <w:rPr/>
            </w:rPrChange>
          </w:rPr>
          <w:t>таблиці 4.</w:t>
        </w:r>
      </w:ins>
      <w:r w:rsidRPr="00312974">
        <w:rPr>
          <w:rPrChange w:id="8483" w:author="Rodion" w:date="2019-12-09T02:09:00Z">
            <w:rPr/>
          </w:rPrChange>
        </w:rPr>
        <w:t>11.</w:t>
      </w:r>
    </w:p>
    <w:p w14:paraId="4D3ACBD8" w14:textId="77777777" w:rsidR="006029A2" w:rsidRPr="00312974" w:rsidRDefault="006029A2" w:rsidP="006029A2">
      <w:pPr>
        <w:spacing w:after="160" w:line="259" w:lineRule="auto"/>
        <w:ind w:firstLine="0"/>
        <w:jc w:val="left"/>
        <w:rPr>
          <w:rPrChange w:id="8484" w:author="Rodion" w:date="2019-12-09T02:09:00Z">
            <w:rPr/>
          </w:rPrChange>
        </w:rPr>
      </w:pPr>
      <w:r w:rsidRPr="00312974">
        <w:rPr>
          <w:rPrChange w:id="8485" w:author="Rodion" w:date="2019-12-09T02:09:00Z">
            <w:rPr/>
          </w:rPrChange>
        </w:rPr>
        <w:br w:type="page"/>
      </w:r>
    </w:p>
    <w:p w14:paraId="63AAF7AE" w14:textId="138B6D53" w:rsidR="006029A2" w:rsidRPr="00312974" w:rsidRDefault="006029A2" w:rsidP="006029A2">
      <w:pPr>
        <w:ind w:right="-143" w:firstLine="708"/>
        <w:rPr>
          <w:rPrChange w:id="8486" w:author="Rodion" w:date="2019-12-09T02:09:00Z">
            <w:rPr/>
          </w:rPrChange>
        </w:rPr>
      </w:pPr>
      <w:del w:id="8487" w:author="Rodion Kharabet" w:date="2019-12-06T03:54:00Z">
        <w:r w:rsidRPr="00312974" w:rsidDel="003969F0">
          <w:rPr>
            <w:rPrChange w:id="8488" w:author="Rodion" w:date="2019-12-09T02:09:00Z">
              <w:rPr/>
            </w:rPrChange>
          </w:rPr>
          <w:lastRenderedPageBreak/>
          <w:delText>Таблиця 5.</w:delText>
        </w:r>
      </w:del>
      <w:ins w:id="8489" w:author="Rodion Kharabet" w:date="2019-12-06T03:54:00Z">
        <w:r w:rsidR="003969F0" w:rsidRPr="00312974">
          <w:rPr>
            <w:rPrChange w:id="8490" w:author="Rodion" w:date="2019-12-09T02:09:00Z">
              <w:rPr/>
            </w:rPrChange>
          </w:rPr>
          <w:t>Таблиця 4.</w:t>
        </w:r>
      </w:ins>
      <w:r w:rsidRPr="00312974">
        <w:rPr>
          <w:rPrChange w:id="8491" w:author="Rodion" w:date="2019-12-09T02:09:00Z">
            <w:rPr/>
          </w:rPrChange>
        </w:rPr>
        <w:t>11 – Порівняльний аналіз сильних та слабких сторін «ESP-smartlist»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Change w:id="8492" w:author="Rodion" w:date="2019-12-09T02:09:00Z">
                  <w:rPr>
                    <w:lang w:val="uk-UA"/>
                  </w:rPr>
                </w:rPrChange>
              </w:rPr>
            </w:pPr>
            <w:r w:rsidRPr="00312974">
              <w:rPr>
                <w:lang w:val="uk-UA"/>
                <w:rPrChange w:id="8493" w:author="Rodion" w:date="2019-12-09T02:09:00Z">
                  <w:rPr>
                    <w:lang w:val="uk-UA"/>
                  </w:rPr>
                </w:rPrChange>
              </w:rPr>
              <w:t>№ п/п</w:t>
            </w:r>
          </w:p>
        </w:tc>
        <w:tc>
          <w:tcPr>
            <w:tcW w:w="4649" w:type="dxa"/>
            <w:vMerge w:val="restart"/>
          </w:tcPr>
          <w:p w14:paraId="05F71E5C" w14:textId="77777777" w:rsidR="006029A2" w:rsidRPr="00312974" w:rsidRDefault="006029A2" w:rsidP="006029A2">
            <w:pPr>
              <w:pStyle w:val="NoSpacing"/>
              <w:jc w:val="left"/>
              <w:rPr>
                <w:lang w:val="uk-UA"/>
                <w:rPrChange w:id="8494" w:author="Rodion" w:date="2019-12-09T02:09:00Z">
                  <w:rPr>
                    <w:lang w:val="uk-UA"/>
                  </w:rPr>
                </w:rPrChange>
              </w:rPr>
            </w:pPr>
            <w:r w:rsidRPr="00312974">
              <w:rPr>
                <w:lang w:val="uk-UA"/>
                <w:rPrChange w:id="8495" w:author="Rodion" w:date="2019-12-09T02:09:00Z">
                  <w:rPr>
                    <w:lang w:val="uk-UA"/>
                  </w:rPr>
                </w:rPrChange>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Change w:id="8496" w:author="Rodion" w:date="2019-12-09T02:09:00Z">
                  <w:rPr>
                    <w:lang w:val="uk-UA"/>
                  </w:rPr>
                </w:rPrChange>
              </w:rPr>
            </w:pPr>
            <w:r w:rsidRPr="00312974">
              <w:rPr>
                <w:lang w:val="uk-UA"/>
                <w:rPrChange w:id="8497" w:author="Rodion" w:date="2019-12-09T02:09:00Z">
                  <w:rPr>
                    <w:lang w:val="uk-UA"/>
                  </w:rPr>
                </w:rPrChange>
              </w:rPr>
              <w:t>Бали 1-20</w:t>
            </w:r>
          </w:p>
        </w:tc>
        <w:tc>
          <w:tcPr>
            <w:tcW w:w="4382" w:type="dxa"/>
            <w:gridSpan w:val="7"/>
          </w:tcPr>
          <w:p w14:paraId="62ED3409" w14:textId="77777777" w:rsidR="006029A2" w:rsidRPr="00312974" w:rsidRDefault="006029A2" w:rsidP="006029A2">
            <w:pPr>
              <w:pStyle w:val="NoSpacing"/>
              <w:jc w:val="left"/>
              <w:rPr>
                <w:lang w:val="uk-UA"/>
                <w:rPrChange w:id="8498" w:author="Rodion" w:date="2019-12-09T02:09:00Z">
                  <w:rPr>
                    <w:lang w:val="uk-UA"/>
                  </w:rPr>
                </w:rPrChange>
              </w:rPr>
            </w:pPr>
            <w:r w:rsidRPr="00312974">
              <w:rPr>
                <w:lang w:val="uk-UA"/>
                <w:rPrChange w:id="8499" w:author="Rodion" w:date="2019-12-09T02:09:00Z">
                  <w:rPr>
                    <w:lang w:val="uk-UA"/>
                  </w:rPr>
                </w:rPrChange>
              </w:rPr>
              <w:t>Рейтинг товарів-конкурентів у порівнянні з «ESP-smartlist»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Change w:id="8500" w:author="Rodion" w:date="2019-12-09T02:09:00Z">
                  <w:rPr>
                    <w:lang w:val="uk-UA"/>
                  </w:rPr>
                </w:rPrChange>
              </w:rPr>
            </w:pPr>
          </w:p>
        </w:tc>
        <w:tc>
          <w:tcPr>
            <w:tcW w:w="4649" w:type="dxa"/>
            <w:vMerge/>
          </w:tcPr>
          <w:p w14:paraId="0F163881" w14:textId="77777777" w:rsidR="006029A2" w:rsidRPr="00312974" w:rsidRDefault="006029A2" w:rsidP="006029A2">
            <w:pPr>
              <w:pStyle w:val="NoSpacing"/>
              <w:jc w:val="left"/>
              <w:rPr>
                <w:lang w:val="uk-UA"/>
                <w:rPrChange w:id="8501" w:author="Rodion" w:date="2019-12-09T02:09:00Z">
                  <w:rPr>
                    <w:lang w:val="uk-UA"/>
                  </w:rPr>
                </w:rPrChange>
              </w:rPr>
            </w:pPr>
          </w:p>
        </w:tc>
        <w:tc>
          <w:tcPr>
            <w:tcW w:w="851" w:type="dxa"/>
            <w:vMerge/>
          </w:tcPr>
          <w:p w14:paraId="62827218" w14:textId="77777777" w:rsidR="006029A2" w:rsidRPr="00312974" w:rsidRDefault="006029A2" w:rsidP="006029A2">
            <w:pPr>
              <w:pStyle w:val="NoSpacing"/>
              <w:jc w:val="left"/>
              <w:rPr>
                <w:lang w:val="uk-UA"/>
                <w:rPrChange w:id="8502" w:author="Rodion" w:date="2019-12-09T02:09:00Z">
                  <w:rPr>
                    <w:lang w:val="uk-UA"/>
                  </w:rPr>
                </w:rPrChange>
              </w:rPr>
            </w:pPr>
          </w:p>
        </w:tc>
        <w:tc>
          <w:tcPr>
            <w:tcW w:w="627" w:type="dxa"/>
          </w:tcPr>
          <w:p w14:paraId="415FFCA1" w14:textId="77777777" w:rsidR="006029A2" w:rsidRPr="00312974" w:rsidRDefault="006029A2" w:rsidP="006029A2">
            <w:pPr>
              <w:pStyle w:val="NoSpacing"/>
              <w:jc w:val="left"/>
              <w:rPr>
                <w:lang w:val="uk-UA"/>
                <w:rPrChange w:id="8503" w:author="Rodion" w:date="2019-12-09T02:09:00Z">
                  <w:rPr>
                    <w:lang w:val="uk-UA"/>
                  </w:rPr>
                </w:rPrChange>
              </w:rPr>
            </w:pPr>
            <w:r w:rsidRPr="00312974">
              <w:rPr>
                <w:lang w:val="uk-UA"/>
                <w:rPrChange w:id="8504" w:author="Rodion" w:date="2019-12-09T02:09:00Z">
                  <w:rPr>
                    <w:lang w:val="uk-UA"/>
                  </w:rPr>
                </w:rPrChange>
              </w:rPr>
              <w:t>–3</w:t>
            </w:r>
          </w:p>
        </w:tc>
        <w:tc>
          <w:tcPr>
            <w:tcW w:w="628" w:type="dxa"/>
          </w:tcPr>
          <w:p w14:paraId="1A6B7446" w14:textId="77777777" w:rsidR="006029A2" w:rsidRPr="00312974" w:rsidRDefault="006029A2" w:rsidP="006029A2">
            <w:pPr>
              <w:pStyle w:val="NoSpacing"/>
              <w:jc w:val="left"/>
              <w:rPr>
                <w:lang w:val="uk-UA"/>
                <w:rPrChange w:id="8505" w:author="Rodion" w:date="2019-12-09T02:09:00Z">
                  <w:rPr>
                    <w:lang w:val="uk-UA"/>
                  </w:rPr>
                </w:rPrChange>
              </w:rPr>
            </w:pPr>
            <w:r w:rsidRPr="00312974">
              <w:rPr>
                <w:lang w:val="uk-UA"/>
                <w:rPrChange w:id="8506" w:author="Rodion" w:date="2019-12-09T02:09:00Z">
                  <w:rPr>
                    <w:lang w:val="uk-UA"/>
                  </w:rPr>
                </w:rPrChange>
              </w:rPr>
              <w:t>–2</w:t>
            </w:r>
          </w:p>
        </w:tc>
        <w:tc>
          <w:tcPr>
            <w:tcW w:w="628" w:type="dxa"/>
          </w:tcPr>
          <w:p w14:paraId="2758555B" w14:textId="77777777" w:rsidR="006029A2" w:rsidRPr="00312974" w:rsidRDefault="006029A2" w:rsidP="006029A2">
            <w:pPr>
              <w:pStyle w:val="NoSpacing"/>
              <w:jc w:val="left"/>
              <w:rPr>
                <w:lang w:val="uk-UA"/>
                <w:rPrChange w:id="8507" w:author="Rodion" w:date="2019-12-09T02:09:00Z">
                  <w:rPr>
                    <w:lang w:val="uk-UA"/>
                  </w:rPr>
                </w:rPrChange>
              </w:rPr>
            </w:pPr>
            <w:r w:rsidRPr="00312974">
              <w:rPr>
                <w:lang w:val="uk-UA"/>
                <w:rPrChange w:id="8508" w:author="Rodion" w:date="2019-12-09T02:09:00Z">
                  <w:rPr>
                    <w:lang w:val="uk-UA"/>
                  </w:rPr>
                </w:rPrChange>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Change w:id="8509" w:author="Rodion" w:date="2019-12-09T02:09:00Z">
                  <w:rPr>
                    <w:lang w:val="uk-UA"/>
                  </w:rPr>
                </w:rPrChange>
              </w:rPr>
            </w:pPr>
            <w:r w:rsidRPr="00312974">
              <w:rPr>
                <w:lang w:val="uk-UA"/>
                <w:rPrChange w:id="8510" w:author="Rodion" w:date="2019-12-09T02:09:00Z">
                  <w:rPr>
                    <w:lang w:val="uk-UA"/>
                  </w:rPr>
                </w:rPrChange>
              </w:rPr>
              <w:t>0</w:t>
            </w:r>
          </w:p>
        </w:tc>
        <w:tc>
          <w:tcPr>
            <w:tcW w:w="628" w:type="dxa"/>
          </w:tcPr>
          <w:p w14:paraId="679CFA5F" w14:textId="77777777" w:rsidR="006029A2" w:rsidRPr="00312974" w:rsidRDefault="006029A2" w:rsidP="006029A2">
            <w:pPr>
              <w:pStyle w:val="NoSpacing"/>
              <w:jc w:val="left"/>
              <w:rPr>
                <w:lang w:val="uk-UA"/>
                <w:rPrChange w:id="8511" w:author="Rodion" w:date="2019-12-09T02:09:00Z">
                  <w:rPr>
                    <w:lang w:val="uk-UA"/>
                  </w:rPr>
                </w:rPrChange>
              </w:rPr>
            </w:pPr>
            <w:r w:rsidRPr="00312974">
              <w:rPr>
                <w:lang w:val="uk-UA"/>
                <w:rPrChange w:id="8512" w:author="Rodion" w:date="2019-12-09T02:09:00Z">
                  <w:rPr>
                    <w:lang w:val="uk-UA"/>
                  </w:rPr>
                </w:rPrChange>
              </w:rPr>
              <w:t>+1</w:t>
            </w:r>
          </w:p>
        </w:tc>
        <w:tc>
          <w:tcPr>
            <w:tcW w:w="628" w:type="dxa"/>
          </w:tcPr>
          <w:p w14:paraId="0C3E055B" w14:textId="77777777" w:rsidR="006029A2" w:rsidRPr="00312974" w:rsidRDefault="006029A2" w:rsidP="006029A2">
            <w:pPr>
              <w:pStyle w:val="NoSpacing"/>
              <w:jc w:val="left"/>
              <w:rPr>
                <w:lang w:val="uk-UA"/>
                <w:rPrChange w:id="8513" w:author="Rodion" w:date="2019-12-09T02:09:00Z">
                  <w:rPr>
                    <w:lang w:val="uk-UA"/>
                  </w:rPr>
                </w:rPrChange>
              </w:rPr>
            </w:pPr>
            <w:r w:rsidRPr="00312974">
              <w:rPr>
                <w:lang w:val="uk-UA"/>
                <w:rPrChange w:id="8514" w:author="Rodion" w:date="2019-12-09T02:09:00Z">
                  <w:rPr>
                    <w:lang w:val="uk-UA"/>
                  </w:rPr>
                </w:rPrChange>
              </w:rPr>
              <w:t>+2</w:t>
            </w:r>
          </w:p>
        </w:tc>
        <w:tc>
          <w:tcPr>
            <w:tcW w:w="616" w:type="dxa"/>
          </w:tcPr>
          <w:p w14:paraId="42601B52" w14:textId="77777777" w:rsidR="006029A2" w:rsidRPr="00312974" w:rsidRDefault="006029A2" w:rsidP="006029A2">
            <w:pPr>
              <w:pStyle w:val="NoSpacing"/>
              <w:jc w:val="left"/>
              <w:rPr>
                <w:lang w:val="uk-UA"/>
                <w:rPrChange w:id="8515" w:author="Rodion" w:date="2019-12-09T02:09:00Z">
                  <w:rPr>
                    <w:lang w:val="uk-UA"/>
                  </w:rPr>
                </w:rPrChange>
              </w:rPr>
            </w:pPr>
            <w:r w:rsidRPr="00312974">
              <w:rPr>
                <w:lang w:val="uk-UA"/>
                <w:rPrChange w:id="8516" w:author="Rodion" w:date="2019-12-09T02:09:00Z">
                  <w:rPr>
                    <w:lang w:val="uk-UA"/>
                  </w:rPr>
                </w:rPrChange>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Change w:id="8517" w:author="Rodion" w:date="2019-12-09T02:09:00Z">
                  <w:rPr>
                    <w:lang w:val="uk-UA"/>
                  </w:rPr>
                </w:rPrChange>
              </w:rPr>
            </w:pPr>
            <w:r w:rsidRPr="00312974">
              <w:rPr>
                <w:lang w:val="uk-UA"/>
                <w:rPrChange w:id="8518" w:author="Rodion" w:date="2019-12-09T02:09:00Z">
                  <w:rPr>
                    <w:lang w:val="uk-UA"/>
                  </w:rPr>
                </w:rPrChange>
              </w:rPr>
              <w:t>1.</w:t>
            </w:r>
          </w:p>
        </w:tc>
        <w:tc>
          <w:tcPr>
            <w:tcW w:w="4649" w:type="dxa"/>
          </w:tcPr>
          <w:p w14:paraId="2944F860" w14:textId="77777777" w:rsidR="006029A2" w:rsidRPr="00312974" w:rsidRDefault="006029A2" w:rsidP="006029A2">
            <w:pPr>
              <w:pStyle w:val="NoSpacing"/>
              <w:jc w:val="left"/>
              <w:rPr>
                <w:lang w:val="uk-UA"/>
                <w:rPrChange w:id="8519" w:author="Rodion" w:date="2019-12-09T02:09:00Z">
                  <w:rPr>
                    <w:lang w:val="uk-UA"/>
                  </w:rPr>
                </w:rPrChange>
              </w:rPr>
            </w:pPr>
            <w:r w:rsidRPr="00312974">
              <w:rPr>
                <w:lang w:val="uk-UA"/>
                <w:rPrChange w:id="8520" w:author="Rodion" w:date="2019-12-09T02:09:00Z">
                  <w:rPr>
                    <w:lang w:val="uk-UA"/>
                  </w:rPr>
                </w:rPrChange>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Change w:id="8521" w:author="Rodion" w:date="2019-12-09T02:09:00Z">
                  <w:rPr>
                    <w:lang w:val="uk-UA"/>
                  </w:rPr>
                </w:rPrChange>
              </w:rPr>
            </w:pPr>
            <w:r w:rsidRPr="00312974">
              <w:rPr>
                <w:lang w:val="uk-UA"/>
                <w:rPrChange w:id="8522" w:author="Rodion" w:date="2019-12-09T02:09:00Z">
                  <w:rPr>
                    <w:lang w:val="uk-UA"/>
                  </w:rPr>
                </w:rPrChange>
              </w:rPr>
              <w:t>15</w:t>
            </w:r>
          </w:p>
        </w:tc>
        <w:tc>
          <w:tcPr>
            <w:tcW w:w="627" w:type="dxa"/>
          </w:tcPr>
          <w:p w14:paraId="58F764DE" w14:textId="77777777" w:rsidR="006029A2" w:rsidRPr="00312974" w:rsidRDefault="006029A2" w:rsidP="006029A2">
            <w:pPr>
              <w:pStyle w:val="NoSpacing"/>
              <w:jc w:val="left"/>
              <w:rPr>
                <w:lang w:val="uk-UA"/>
                <w:rPrChange w:id="8523" w:author="Rodion" w:date="2019-12-09T02:09:00Z">
                  <w:rPr>
                    <w:lang w:val="uk-UA"/>
                  </w:rPr>
                </w:rPrChange>
              </w:rPr>
            </w:pPr>
            <w:r w:rsidRPr="00312974">
              <w:rPr>
                <w:lang w:val="uk-UA"/>
                <w:rPrChange w:id="8524" w:author="Rodion" w:date="2019-12-09T02:09:00Z">
                  <w:rPr>
                    <w:lang w:val="uk-UA"/>
                  </w:rPr>
                </w:rPrChange>
              </w:rPr>
              <w:t xml:space="preserve"> +</w:t>
            </w:r>
          </w:p>
        </w:tc>
        <w:tc>
          <w:tcPr>
            <w:tcW w:w="628" w:type="dxa"/>
          </w:tcPr>
          <w:p w14:paraId="25E57BDB" w14:textId="77777777" w:rsidR="006029A2" w:rsidRPr="00312974" w:rsidRDefault="006029A2" w:rsidP="006029A2">
            <w:pPr>
              <w:pStyle w:val="NoSpacing"/>
              <w:jc w:val="left"/>
              <w:rPr>
                <w:lang w:val="uk-UA"/>
                <w:rPrChange w:id="8525" w:author="Rodion" w:date="2019-12-09T02:09:00Z">
                  <w:rPr>
                    <w:lang w:val="uk-UA"/>
                  </w:rPr>
                </w:rPrChange>
              </w:rPr>
            </w:pPr>
          </w:p>
        </w:tc>
        <w:tc>
          <w:tcPr>
            <w:tcW w:w="628" w:type="dxa"/>
          </w:tcPr>
          <w:p w14:paraId="6FCD46EA" w14:textId="77777777" w:rsidR="006029A2" w:rsidRPr="00312974" w:rsidRDefault="006029A2" w:rsidP="006029A2">
            <w:pPr>
              <w:pStyle w:val="NoSpacing"/>
              <w:jc w:val="left"/>
              <w:rPr>
                <w:lang w:val="uk-UA"/>
                <w:rPrChange w:id="8526" w:author="Rodion" w:date="2019-12-09T02:09:00Z">
                  <w:rPr>
                    <w:lang w:val="uk-UA"/>
                  </w:rPr>
                </w:rPrChange>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Change w:id="8527" w:author="Rodion" w:date="2019-12-09T02:09:00Z">
                  <w:rPr>
                    <w:lang w:val="uk-UA"/>
                  </w:rPr>
                </w:rPrChange>
              </w:rPr>
            </w:pPr>
          </w:p>
        </w:tc>
        <w:tc>
          <w:tcPr>
            <w:tcW w:w="628" w:type="dxa"/>
          </w:tcPr>
          <w:p w14:paraId="2A64498A" w14:textId="77777777" w:rsidR="006029A2" w:rsidRPr="00312974" w:rsidRDefault="006029A2" w:rsidP="006029A2">
            <w:pPr>
              <w:pStyle w:val="NoSpacing"/>
              <w:jc w:val="left"/>
              <w:rPr>
                <w:lang w:val="uk-UA"/>
                <w:rPrChange w:id="8528" w:author="Rodion" w:date="2019-12-09T02:09:00Z">
                  <w:rPr>
                    <w:lang w:val="uk-UA"/>
                  </w:rPr>
                </w:rPrChange>
              </w:rPr>
            </w:pPr>
          </w:p>
        </w:tc>
        <w:tc>
          <w:tcPr>
            <w:tcW w:w="628" w:type="dxa"/>
          </w:tcPr>
          <w:p w14:paraId="6465FA9D" w14:textId="77777777" w:rsidR="006029A2" w:rsidRPr="00312974" w:rsidRDefault="006029A2" w:rsidP="006029A2">
            <w:pPr>
              <w:pStyle w:val="NoSpacing"/>
              <w:jc w:val="left"/>
              <w:rPr>
                <w:lang w:val="uk-UA"/>
                <w:rPrChange w:id="8529" w:author="Rodion" w:date="2019-12-09T02:09:00Z">
                  <w:rPr>
                    <w:lang w:val="uk-UA"/>
                  </w:rPr>
                </w:rPrChange>
              </w:rPr>
            </w:pPr>
          </w:p>
        </w:tc>
        <w:tc>
          <w:tcPr>
            <w:tcW w:w="616" w:type="dxa"/>
          </w:tcPr>
          <w:p w14:paraId="374C3DD1" w14:textId="77777777" w:rsidR="006029A2" w:rsidRPr="00312974" w:rsidRDefault="006029A2" w:rsidP="006029A2">
            <w:pPr>
              <w:pStyle w:val="NoSpacing"/>
              <w:jc w:val="left"/>
              <w:rPr>
                <w:lang w:val="uk-UA"/>
                <w:rPrChange w:id="8530" w:author="Rodion" w:date="2019-12-09T02:09:00Z">
                  <w:rPr>
                    <w:lang w:val="uk-UA"/>
                  </w:rPr>
                </w:rPrChange>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Change w:id="8531" w:author="Rodion" w:date="2019-12-09T02:09:00Z">
                  <w:rPr>
                    <w:lang w:val="uk-UA"/>
                  </w:rPr>
                </w:rPrChange>
              </w:rPr>
            </w:pPr>
            <w:r w:rsidRPr="00312974">
              <w:rPr>
                <w:lang w:val="uk-UA"/>
                <w:rPrChange w:id="8532" w:author="Rodion" w:date="2019-12-09T02:09:00Z">
                  <w:rPr>
                    <w:lang w:val="uk-UA"/>
                  </w:rPr>
                </w:rPrChange>
              </w:rPr>
              <w:t>2.</w:t>
            </w:r>
          </w:p>
        </w:tc>
        <w:tc>
          <w:tcPr>
            <w:tcW w:w="4649" w:type="dxa"/>
          </w:tcPr>
          <w:p w14:paraId="428EF795" w14:textId="77777777" w:rsidR="006029A2" w:rsidRPr="00312974" w:rsidRDefault="006029A2" w:rsidP="006029A2">
            <w:pPr>
              <w:pStyle w:val="NoSpacing"/>
              <w:jc w:val="left"/>
              <w:rPr>
                <w:lang w:val="uk-UA"/>
                <w:rPrChange w:id="8533" w:author="Rodion" w:date="2019-12-09T02:09:00Z">
                  <w:rPr>
                    <w:lang w:val="uk-UA"/>
                  </w:rPr>
                </w:rPrChange>
              </w:rPr>
            </w:pPr>
            <w:r w:rsidRPr="00312974">
              <w:rPr>
                <w:lang w:val="uk-UA"/>
                <w:rPrChange w:id="8534" w:author="Rodion" w:date="2019-12-09T02:09:00Z">
                  <w:rPr>
                    <w:lang w:val="uk-UA"/>
                  </w:rPr>
                </w:rPrChange>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Change w:id="8535" w:author="Rodion" w:date="2019-12-09T02:09:00Z">
                  <w:rPr>
                    <w:lang w:val="uk-UA"/>
                  </w:rPr>
                </w:rPrChange>
              </w:rPr>
            </w:pPr>
            <w:r w:rsidRPr="00312974">
              <w:rPr>
                <w:lang w:val="uk-UA"/>
                <w:rPrChange w:id="8536" w:author="Rodion" w:date="2019-12-09T02:09:00Z">
                  <w:rPr>
                    <w:lang w:val="uk-UA"/>
                  </w:rPr>
                </w:rPrChange>
              </w:rPr>
              <w:t>17</w:t>
            </w:r>
          </w:p>
        </w:tc>
        <w:tc>
          <w:tcPr>
            <w:tcW w:w="627" w:type="dxa"/>
          </w:tcPr>
          <w:p w14:paraId="46482F04" w14:textId="77777777" w:rsidR="006029A2" w:rsidRPr="00312974" w:rsidRDefault="006029A2" w:rsidP="006029A2">
            <w:pPr>
              <w:pStyle w:val="NoSpacing"/>
              <w:jc w:val="left"/>
              <w:rPr>
                <w:lang w:val="uk-UA"/>
                <w:rPrChange w:id="8537" w:author="Rodion" w:date="2019-12-09T02:09:00Z">
                  <w:rPr>
                    <w:lang w:val="uk-UA"/>
                  </w:rPr>
                </w:rPrChange>
              </w:rPr>
            </w:pPr>
          </w:p>
        </w:tc>
        <w:tc>
          <w:tcPr>
            <w:tcW w:w="628" w:type="dxa"/>
          </w:tcPr>
          <w:p w14:paraId="5A40931B" w14:textId="77777777" w:rsidR="006029A2" w:rsidRPr="00312974" w:rsidRDefault="006029A2" w:rsidP="006029A2">
            <w:pPr>
              <w:pStyle w:val="NoSpacing"/>
              <w:jc w:val="left"/>
              <w:rPr>
                <w:lang w:val="uk-UA"/>
                <w:rPrChange w:id="8538" w:author="Rodion" w:date="2019-12-09T02:09:00Z">
                  <w:rPr>
                    <w:lang w:val="uk-UA"/>
                  </w:rPr>
                </w:rPrChange>
              </w:rPr>
            </w:pPr>
          </w:p>
        </w:tc>
        <w:tc>
          <w:tcPr>
            <w:tcW w:w="628" w:type="dxa"/>
          </w:tcPr>
          <w:p w14:paraId="7A585DCE" w14:textId="77777777" w:rsidR="006029A2" w:rsidRPr="00312974" w:rsidRDefault="006029A2" w:rsidP="006029A2">
            <w:pPr>
              <w:pStyle w:val="NoSpacing"/>
              <w:jc w:val="left"/>
              <w:rPr>
                <w:lang w:val="uk-UA"/>
                <w:rPrChange w:id="8539" w:author="Rodion" w:date="2019-12-09T02:09:00Z">
                  <w:rPr>
                    <w:lang w:val="uk-UA"/>
                  </w:rPr>
                </w:rPrChange>
              </w:rPr>
            </w:pPr>
            <w:r w:rsidRPr="00312974">
              <w:rPr>
                <w:lang w:val="uk-UA"/>
                <w:rPrChange w:id="8540" w:author="Rodion" w:date="2019-12-09T02:09:00Z">
                  <w:rPr>
                    <w:lang w:val="uk-UA"/>
                  </w:rPr>
                </w:rPrChange>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Change w:id="8541" w:author="Rodion" w:date="2019-12-09T02:09:00Z">
                  <w:rPr>
                    <w:lang w:val="uk-UA"/>
                  </w:rPr>
                </w:rPrChange>
              </w:rPr>
            </w:pPr>
          </w:p>
        </w:tc>
        <w:tc>
          <w:tcPr>
            <w:tcW w:w="628" w:type="dxa"/>
          </w:tcPr>
          <w:p w14:paraId="28960240" w14:textId="77777777" w:rsidR="006029A2" w:rsidRPr="00312974" w:rsidRDefault="006029A2" w:rsidP="006029A2">
            <w:pPr>
              <w:pStyle w:val="NoSpacing"/>
              <w:jc w:val="left"/>
              <w:rPr>
                <w:lang w:val="uk-UA"/>
                <w:rPrChange w:id="8542" w:author="Rodion" w:date="2019-12-09T02:09:00Z">
                  <w:rPr>
                    <w:lang w:val="uk-UA"/>
                  </w:rPr>
                </w:rPrChange>
              </w:rPr>
            </w:pPr>
          </w:p>
        </w:tc>
        <w:tc>
          <w:tcPr>
            <w:tcW w:w="628" w:type="dxa"/>
          </w:tcPr>
          <w:p w14:paraId="1DE10926" w14:textId="77777777" w:rsidR="006029A2" w:rsidRPr="00312974" w:rsidRDefault="006029A2" w:rsidP="006029A2">
            <w:pPr>
              <w:pStyle w:val="NoSpacing"/>
              <w:jc w:val="left"/>
              <w:rPr>
                <w:lang w:val="uk-UA"/>
                <w:rPrChange w:id="8543" w:author="Rodion" w:date="2019-12-09T02:09:00Z">
                  <w:rPr>
                    <w:lang w:val="uk-UA"/>
                  </w:rPr>
                </w:rPrChange>
              </w:rPr>
            </w:pPr>
          </w:p>
        </w:tc>
        <w:tc>
          <w:tcPr>
            <w:tcW w:w="616" w:type="dxa"/>
          </w:tcPr>
          <w:p w14:paraId="5D28BD9C" w14:textId="77777777" w:rsidR="006029A2" w:rsidRPr="00312974" w:rsidRDefault="006029A2" w:rsidP="006029A2">
            <w:pPr>
              <w:pStyle w:val="NoSpacing"/>
              <w:jc w:val="left"/>
              <w:rPr>
                <w:lang w:val="uk-UA"/>
                <w:rPrChange w:id="8544" w:author="Rodion" w:date="2019-12-09T02:09:00Z">
                  <w:rPr>
                    <w:lang w:val="uk-UA"/>
                  </w:rPr>
                </w:rPrChange>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Change w:id="8545" w:author="Rodion" w:date="2019-12-09T02:09:00Z">
                  <w:rPr>
                    <w:lang w:val="uk-UA"/>
                  </w:rPr>
                </w:rPrChange>
              </w:rPr>
            </w:pPr>
            <w:r w:rsidRPr="00312974">
              <w:rPr>
                <w:lang w:val="uk-UA"/>
                <w:rPrChange w:id="8546" w:author="Rodion" w:date="2019-12-09T02:09:00Z">
                  <w:rPr>
                    <w:lang w:val="uk-UA"/>
                  </w:rPr>
                </w:rPrChange>
              </w:rPr>
              <w:t>3.</w:t>
            </w:r>
          </w:p>
        </w:tc>
        <w:tc>
          <w:tcPr>
            <w:tcW w:w="4649" w:type="dxa"/>
          </w:tcPr>
          <w:p w14:paraId="7941A364" w14:textId="77777777" w:rsidR="006029A2" w:rsidRPr="00312974" w:rsidRDefault="006029A2" w:rsidP="006029A2">
            <w:pPr>
              <w:pStyle w:val="NoSpacing"/>
              <w:jc w:val="left"/>
              <w:rPr>
                <w:lang w:val="uk-UA"/>
                <w:rPrChange w:id="8547" w:author="Rodion" w:date="2019-12-09T02:09:00Z">
                  <w:rPr>
                    <w:lang w:val="uk-UA"/>
                  </w:rPr>
                </w:rPrChange>
              </w:rPr>
            </w:pPr>
            <w:r w:rsidRPr="00312974">
              <w:rPr>
                <w:lang w:val="uk-UA"/>
                <w:rPrChange w:id="8548" w:author="Rodion" w:date="2019-12-09T02:09:00Z">
                  <w:rPr>
                    <w:lang w:val="uk-UA"/>
                  </w:rPr>
                </w:rPrChange>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Change w:id="8549" w:author="Rodion" w:date="2019-12-09T02:09:00Z">
                  <w:rPr>
                    <w:lang w:val="uk-UA"/>
                  </w:rPr>
                </w:rPrChange>
              </w:rPr>
            </w:pPr>
            <w:r w:rsidRPr="00312974">
              <w:rPr>
                <w:lang w:val="uk-UA"/>
                <w:rPrChange w:id="8550" w:author="Rodion" w:date="2019-12-09T02:09:00Z">
                  <w:rPr>
                    <w:lang w:val="uk-UA"/>
                  </w:rPr>
                </w:rPrChange>
              </w:rPr>
              <w:t>15</w:t>
            </w:r>
          </w:p>
        </w:tc>
        <w:tc>
          <w:tcPr>
            <w:tcW w:w="627" w:type="dxa"/>
          </w:tcPr>
          <w:p w14:paraId="63545190" w14:textId="77777777" w:rsidR="006029A2" w:rsidRPr="00312974" w:rsidRDefault="006029A2" w:rsidP="006029A2">
            <w:pPr>
              <w:pStyle w:val="NoSpacing"/>
              <w:jc w:val="left"/>
              <w:rPr>
                <w:lang w:val="uk-UA"/>
                <w:rPrChange w:id="8551" w:author="Rodion" w:date="2019-12-09T02:09:00Z">
                  <w:rPr>
                    <w:lang w:val="uk-UA"/>
                  </w:rPr>
                </w:rPrChange>
              </w:rPr>
            </w:pPr>
          </w:p>
        </w:tc>
        <w:tc>
          <w:tcPr>
            <w:tcW w:w="628" w:type="dxa"/>
          </w:tcPr>
          <w:p w14:paraId="34C9E112" w14:textId="77777777" w:rsidR="006029A2" w:rsidRPr="00312974" w:rsidRDefault="006029A2" w:rsidP="006029A2">
            <w:pPr>
              <w:pStyle w:val="NoSpacing"/>
              <w:jc w:val="left"/>
              <w:rPr>
                <w:lang w:val="uk-UA"/>
                <w:rPrChange w:id="8552" w:author="Rodion" w:date="2019-12-09T02:09:00Z">
                  <w:rPr>
                    <w:lang w:val="uk-UA"/>
                  </w:rPr>
                </w:rPrChange>
              </w:rPr>
            </w:pPr>
          </w:p>
        </w:tc>
        <w:tc>
          <w:tcPr>
            <w:tcW w:w="628" w:type="dxa"/>
          </w:tcPr>
          <w:p w14:paraId="3FCC4EA0" w14:textId="77777777" w:rsidR="006029A2" w:rsidRPr="00312974" w:rsidRDefault="006029A2" w:rsidP="006029A2">
            <w:pPr>
              <w:pStyle w:val="NoSpacing"/>
              <w:jc w:val="left"/>
              <w:rPr>
                <w:lang w:val="uk-UA"/>
                <w:rPrChange w:id="8553" w:author="Rodion" w:date="2019-12-09T02:09:00Z">
                  <w:rPr>
                    <w:lang w:val="uk-UA"/>
                  </w:rPr>
                </w:rPrChange>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Change w:id="8554" w:author="Rodion" w:date="2019-12-09T02:09:00Z">
                  <w:rPr>
                    <w:lang w:val="uk-UA"/>
                  </w:rPr>
                </w:rPrChange>
              </w:rPr>
            </w:pPr>
            <w:r w:rsidRPr="00312974">
              <w:rPr>
                <w:lang w:val="uk-UA"/>
                <w:rPrChange w:id="8555" w:author="Rodion" w:date="2019-12-09T02:09:00Z">
                  <w:rPr>
                    <w:lang w:val="uk-UA"/>
                  </w:rPr>
                </w:rPrChange>
              </w:rPr>
              <w:t>+</w:t>
            </w:r>
          </w:p>
        </w:tc>
        <w:tc>
          <w:tcPr>
            <w:tcW w:w="628" w:type="dxa"/>
          </w:tcPr>
          <w:p w14:paraId="0B06BB62" w14:textId="77777777" w:rsidR="006029A2" w:rsidRPr="00312974" w:rsidRDefault="006029A2" w:rsidP="006029A2">
            <w:pPr>
              <w:pStyle w:val="NoSpacing"/>
              <w:jc w:val="left"/>
              <w:rPr>
                <w:lang w:val="uk-UA"/>
                <w:rPrChange w:id="8556" w:author="Rodion" w:date="2019-12-09T02:09:00Z">
                  <w:rPr>
                    <w:lang w:val="uk-UA"/>
                  </w:rPr>
                </w:rPrChange>
              </w:rPr>
            </w:pPr>
          </w:p>
        </w:tc>
        <w:tc>
          <w:tcPr>
            <w:tcW w:w="628" w:type="dxa"/>
          </w:tcPr>
          <w:p w14:paraId="1C4F60B1" w14:textId="77777777" w:rsidR="006029A2" w:rsidRPr="00312974" w:rsidRDefault="006029A2" w:rsidP="006029A2">
            <w:pPr>
              <w:pStyle w:val="NoSpacing"/>
              <w:jc w:val="left"/>
              <w:rPr>
                <w:lang w:val="uk-UA"/>
                <w:rPrChange w:id="8557" w:author="Rodion" w:date="2019-12-09T02:09:00Z">
                  <w:rPr>
                    <w:lang w:val="uk-UA"/>
                  </w:rPr>
                </w:rPrChange>
              </w:rPr>
            </w:pPr>
          </w:p>
        </w:tc>
        <w:tc>
          <w:tcPr>
            <w:tcW w:w="616" w:type="dxa"/>
          </w:tcPr>
          <w:p w14:paraId="2C3D21B8" w14:textId="77777777" w:rsidR="006029A2" w:rsidRPr="00312974" w:rsidRDefault="006029A2" w:rsidP="006029A2">
            <w:pPr>
              <w:pStyle w:val="NoSpacing"/>
              <w:jc w:val="left"/>
              <w:rPr>
                <w:lang w:val="uk-UA"/>
                <w:rPrChange w:id="8558" w:author="Rodion" w:date="2019-12-09T02:09:00Z">
                  <w:rPr>
                    <w:lang w:val="uk-UA"/>
                  </w:rPr>
                </w:rPrChange>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Change w:id="8559" w:author="Rodion" w:date="2019-12-09T02:09:00Z">
                  <w:rPr>
                    <w:lang w:val="uk-UA"/>
                  </w:rPr>
                </w:rPrChange>
              </w:rPr>
            </w:pPr>
            <w:r w:rsidRPr="00312974">
              <w:rPr>
                <w:lang w:val="uk-UA"/>
                <w:rPrChange w:id="8560" w:author="Rodion" w:date="2019-12-09T02:09:00Z">
                  <w:rPr>
                    <w:lang w:val="uk-UA"/>
                  </w:rPr>
                </w:rPrChange>
              </w:rPr>
              <w:t>4.</w:t>
            </w:r>
          </w:p>
        </w:tc>
        <w:tc>
          <w:tcPr>
            <w:tcW w:w="4649" w:type="dxa"/>
          </w:tcPr>
          <w:p w14:paraId="602069FA" w14:textId="77777777" w:rsidR="006029A2" w:rsidRPr="00312974" w:rsidRDefault="006029A2" w:rsidP="006029A2">
            <w:pPr>
              <w:pStyle w:val="NoSpacing"/>
              <w:jc w:val="left"/>
              <w:rPr>
                <w:lang w:val="uk-UA"/>
                <w:rPrChange w:id="8561" w:author="Rodion" w:date="2019-12-09T02:09:00Z">
                  <w:rPr>
                    <w:lang w:val="uk-UA"/>
                  </w:rPr>
                </w:rPrChange>
              </w:rPr>
            </w:pPr>
            <w:r w:rsidRPr="00312974">
              <w:rPr>
                <w:lang w:val="uk-UA"/>
                <w:rPrChange w:id="8562" w:author="Rodion" w:date="2019-12-09T02:09:00Z">
                  <w:rPr>
                    <w:lang w:val="uk-UA"/>
                  </w:rPr>
                </w:rPrChange>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Change w:id="8563" w:author="Rodion" w:date="2019-12-09T02:09:00Z">
                  <w:rPr>
                    <w:lang w:val="uk-UA"/>
                  </w:rPr>
                </w:rPrChange>
              </w:rPr>
            </w:pPr>
            <w:r w:rsidRPr="00312974">
              <w:rPr>
                <w:lang w:val="uk-UA"/>
                <w:rPrChange w:id="8564" w:author="Rodion" w:date="2019-12-09T02:09:00Z">
                  <w:rPr>
                    <w:lang w:val="uk-UA"/>
                  </w:rPr>
                </w:rPrChange>
              </w:rPr>
              <w:t>10</w:t>
            </w:r>
          </w:p>
        </w:tc>
        <w:tc>
          <w:tcPr>
            <w:tcW w:w="627" w:type="dxa"/>
          </w:tcPr>
          <w:p w14:paraId="377A6A0F" w14:textId="77777777" w:rsidR="006029A2" w:rsidRPr="00312974" w:rsidRDefault="006029A2" w:rsidP="006029A2">
            <w:pPr>
              <w:pStyle w:val="NoSpacing"/>
              <w:jc w:val="left"/>
              <w:rPr>
                <w:lang w:val="uk-UA"/>
                <w:rPrChange w:id="8565" w:author="Rodion" w:date="2019-12-09T02:09:00Z">
                  <w:rPr>
                    <w:lang w:val="uk-UA"/>
                  </w:rPr>
                </w:rPrChange>
              </w:rPr>
            </w:pPr>
          </w:p>
        </w:tc>
        <w:tc>
          <w:tcPr>
            <w:tcW w:w="628" w:type="dxa"/>
          </w:tcPr>
          <w:p w14:paraId="6E43A0D5" w14:textId="77777777" w:rsidR="006029A2" w:rsidRPr="00312974" w:rsidRDefault="006029A2" w:rsidP="006029A2">
            <w:pPr>
              <w:pStyle w:val="NoSpacing"/>
              <w:jc w:val="left"/>
              <w:rPr>
                <w:lang w:val="uk-UA"/>
                <w:rPrChange w:id="8566" w:author="Rodion" w:date="2019-12-09T02:09:00Z">
                  <w:rPr>
                    <w:lang w:val="uk-UA"/>
                  </w:rPr>
                </w:rPrChange>
              </w:rPr>
            </w:pPr>
          </w:p>
        </w:tc>
        <w:tc>
          <w:tcPr>
            <w:tcW w:w="628" w:type="dxa"/>
          </w:tcPr>
          <w:p w14:paraId="337DEDFC" w14:textId="77777777" w:rsidR="006029A2" w:rsidRPr="00312974" w:rsidRDefault="006029A2" w:rsidP="006029A2">
            <w:pPr>
              <w:pStyle w:val="NoSpacing"/>
              <w:jc w:val="left"/>
              <w:rPr>
                <w:lang w:val="uk-UA"/>
                <w:rPrChange w:id="8567" w:author="Rodion" w:date="2019-12-09T02:09:00Z">
                  <w:rPr>
                    <w:lang w:val="uk-UA"/>
                  </w:rPr>
                </w:rPrChange>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Change w:id="8568" w:author="Rodion" w:date="2019-12-09T02:09:00Z">
                  <w:rPr>
                    <w:lang w:val="uk-UA"/>
                  </w:rPr>
                </w:rPrChange>
              </w:rPr>
            </w:pPr>
          </w:p>
        </w:tc>
        <w:tc>
          <w:tcPr>
            <w:tcW w:w="628" w:type="dxa"/>
          </w:tcPr>
          <w:p w14:paraId="38DE430D" w14:textId="77777777" w:rsidR="006029A2" w:rsidRPr="00312974" w:rsidRDefault="006029A2" w:rsidP="006029A2">
            <w:pPr>
              <w:pStyle w:val="NoSpacing"/>
              <w:jc w:val="left"/>
              <w:rPr>
                <w:lang w:val="uk-UA"/>
                <w:rPrChange w:id="8569" w:author="Rodion" w:date="2019-12-09T02:09:00Z">
                  <w:rPr>
                    <w:lang w:val="uk-UA"/>
                  </w:rPr>
                </w:rPrChange>
              </w:rPr>
            </w:pPr>
          </w:p>
        </w:tc>
        <w:tc>
          <w:tcPr>
            <w:tcW w:w="628" w:type="dxa"/>
          </w:tcPr>
          <w:p w14:paraId="41BF1D6B" w14:textId="77777777" w:rsidR="006029A2" w:rsidRPr="00312974" w:rsidRDefault="006029A2" w:rsidP="006029A2">
            <w:pPr>
              <w:pStyle w:val="NoSpacing"/>
              <w:jc w:val="left"/>
              <w:rPr>
                <w:lang w:val="uk-UA"/>
                <w:rPrChange w:id="8570" w:author="Rodion" w:date="2019-12-09T02:09:00Z">
                  <w:rPr>
                    <w:lang w:val="uk-UA"/>
                  </w:rPr>
                </w:rPrChange>
              </w:rPr>
            </w:pPr>
            <w:r w:rsidRPr="00312974">
              <w:rPr>
                <w:lang w:val="uk-UA"/>
                <w:rPrChange w:id="8571" w:author="Rodion" w:date="2019-12-09T02:09:00Z">
                  <w:rPr>
                    <w:lang w:val="uk-UA"/>
                  </w:rPr>
                </w:rPrChange>
              </w:rPr>
              <w:t>+</w:t>
            </w:r>
          </w:p>
        </w:tc>
        <w:tc>
          <w:tcPr>
            <w:tcW w:w="616" w:type="dxa"/>
          </w:tcPr>
          <w:p w14:paraId="5BD8730D" w14:textId="77777777" w:rsidR="006029A2" w:rsidRPr="00312974" w:rsidRDefault="006029A2" w:rsidP="006029A2">
            <w:pPr>
              <w:pStyle w:val="NoSpacing"/>
              <w:jc w:val="left"/>
              <w:rPr>
                <w:lang w:val="uk-UA"/>
                <w:rPrChange w:id="8572" w:author="Rodion" w:date="2019-12-09T02:09:00Z">
                  <w:rPr>
                    <w:lang w:val="uk-UA"/>
                  </w:rPr>
                </w:rPrChange>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Change w:id="8573" w:author="Rodion" w:date="2019-12-09T02:09:00Z">
                  <w:rPr>
                    <w:lang w:val="uk-UA"/>
                  </w:rPr>
                </w:rPrChange>
              </w:rPr>
            </w:pPr>
            <w:r w:rsidRPr="00312974">
              <w:rPr>
                <w:lang w:val="uk-UA"/>
                <w:rPrChange w:id="8574" w:author="Rodion" w:date="2019-12-09T02:09:00Z">
                  <w:rPr>
                    <w:lang w:val="uk-UA"/>
                  </w:rPr>
                </w:rPrChange>
              </w:rPr>
              <w:t>5.</w:t>
            </w:r>
          </w:p>
        </w:tc>
        <w:tc>
          <w:tcPr>
            <w:tcW w:w="4649" w:type="dxa"/>
          </w:tcPr>
          <w:p w14:paraId="47C63A07" w14:textId="77777777" w:rsidR="006029A2" w:rsidRPr="00312974" w:rsidRDefault="006029A2" w:rsidP="006029A2">
            <w:pPr>
              <w:pStyle w:val="NoSpacing"/>
              <w:jc w:val="left"/>
              <w:rPr>
                <w:lang w:val="uk-UA"/>
                <w:rPrChange w:id="8575" w:author="Rodion" w:date="2019-12-09T02:09:00Z">
                  <w:rPr>
                    <w:lang w:val="uk-UA"/>
                  </w:rPr>
                </w:rPrChange>
              </w:rPr>
            </w:pPr>
            <w:r w:rsidRPr="00312974">
              <w:rPr>
                <w:lang w:val="uk-UA"/>
                <w:rPrChange w:id="8576" w:author="Rodion" w:date="2019-12-09T02:09:00Z">
                  <w:rPr>
                    <w:lang w:val="uk-UA"/>
                  </w:rPr>
                </w:rPrChange>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Change w:id="8577" w:author="Rodion" w:date="2019-12-09T02:09:00Z">
                  <w:rPr>
                    <w:lang w:val="uk-UA"/>
                  </w:rPr>
                </w:rPrChange>
              </w:rPr>
            </w:pPr>
            <w:r w:rsidRPr="00312974">
              <w:rPr>
                <w:lang w:val="uk-UA"/>
                <w:rPrChange w:id="8578" w:author="Rodion" w:date="2019-12-09T02:09:00Z">
                  <w:rPr>
                    <w:lang w:val="uk-UA"/>
                  </w:rPr>
                </w:rPrChange>
              </w:rPr>
              <w:t>10</w:t>
            </w:r>
          </w:p>
        </w:tc>
        <w:tc>
          <w:tcPr>
            <w:tcW w:w="627" w:type="dxa"/>
          </w:tcPr>
          <w:p w14:paraId="76AAF153" w14:textId="77777777" w:rsidR="006029A2" w:rsidRPr="00312974" w:rsidRDefault="006029A2" w:rsidP="006029A2">
            <w:pPr>
              <w:pStyle w:val="NoSpacing"/>
              <w:jc w:val="left"/>
              <w:rPr>
                <w:lang w:val="uk-UA"/>
                <w:rPrChange w:id="8579" w:author="Rodion" w:date="2019-12-09T02:09:00Z">
                  <w:rPr>
                    <w:lang w:val="uk-UA"/>
                  </w:rPr>
                </w:rPrChange>
              </w:rPr>
            </w:pPr>
          </w:p>
        </w:tc>
        <w:tc>
          <w:tcPr>
            <w:tcW w:w="628" w:type="dxa"/>
          </w:tcPr>
          <w:p w14:paraId="16F8FC29" w14:textId="77777777" w:rsidR="006029A2" w:rsidRPr="00312974" w:rsidRDefault="006029A2" w:rsidP="006029A2">
            <w:pPr>
              <w:pStyle w:val="NoSpacing"/>
              <w:jc w:val="left"/>
              <w:rPr>
                <w:lang w:val="uk-UA"/>
                <w:rPrChange w:id="8580" w:author="Rodion" w:date="2019-12-09T02:09:00Z">
                  <w:rPr>
                    <w:lang w:val="uk-UA"/>
                  </w:rPr>
                </w:rPrChange>
              </w:rPr>
            </w:pPr>
          </w:p>
        </w:tc>
        <w:tc>
          <w:tcPr>
            <w:tcW w:w="628" w:type="dxa"/>
          </w:tcPr>
          <w:p w14:paraId="68EE5FDF" w14:textId="77777777" w:rsidR="006029A2" w:rsidRPr="00312974" w:rsidRDefault="006029A2" w:rsidP="006029A2">
            <w:pPr>
              <w:pStyle w:val="NoSpacing"/>
              <w:jc w:val="left"/>
              <w:rPr>
                <w:lang w:val="uk-UA"/>
                <w:rPrChange w:id="8581" w:author="Rodion" w:date="2019-12-09T02:09:00Z">
                  <w:rPr>
                    <w:lang w:val="uk-UA"/>
                  </w:rPr>
                </w:rPrChange>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Change w:id="8582" w:author="Rodion" w:date="2019-12-09T02:09:00Z">
                  <w:rPr>
                    <w:lang w:val="uk-UA"/>
                  </w:rPr>
                </w:rPrChange>
              </w:rPr>
            </w:pPr>
          </w:p>
        </w:tc>
        <w:tc>
          <w:tcPr>
            <w:tcW w:w="628" w:type="dxa"/>
          </w:tcPr>
          <w:p w14:paraId="1E7BAD07" w14:textId="77777777" w:rsidR="006029A2" w:rsidRPr="00312974" w:rsidRDefault="006029A2" w:rsidP="006029A2">
            <w:pPr>
              <w:pStyle w:val="NoSpacing"/>
              <w:jc w:val="left"/>
              <w:rPr>
                <w:lang w:val="uk-UA"/>
                <w:rPrChange w:id="8583" w:author="Rodion" w:date="2019-12-09T02:09:00Z">
                  <w:rPr>
                    <w:lang w:val="uk-UA"/>
                  </w:rPr>
                </w:rPrChange>
              </w:rPr>
            </w:pPr>
            <w:r w:rsidRPr="00312974">
              <w:rPr>
                <w:lang w:val="uk-UA"/>
                <w:rPrChange w:id="8584" w:author="Rodion" w:date="2019-12-09T02:09:00Z">
                  <w:rPr>
                    <w:lang w:val="uk-UA"/>
                  </w:rPr>
                </w:rPrChange>
              </w:rPr>
              <w:t>+</w:t>
            </w:r>
          </w:p>
        </w:tc>
        <w:tc>
          <w:tcPr>
            <w:tcW w:w="628" w:type="dxa"/>
          </w:tcPr>
          <w:p w14:paraId="09A99D4B" w14:textId="77777777" w:rsidR="006029A2" w:rsidRPr="00312974" w:rsidRDefault="006029A2" w:rsidP="006029A2">
            <w:pPr>
              <w:pStyle w:val="NoSpacing"/>
              <w:jc w:val="left"/>
              <w:rPr>
                <w:lang w:val="uk-UA"/>
                <w:rPrChange w:id="8585" w:author="Rodion" w:date="2019-12-09T02:09:00Z">
                  <w:rPr>
                    <w:lang w:val="uk-UA"/>
                  </w:rPr>
                </w:rPrChange>
              </w:rPr>
            </w:pPr>
          </w:p>
        </w:tc>
        <w:tc>
          <w:tcPr>
            <w:tcW w:w="616" w:type="dxa"/>
          </w:tcPr>
          <w:p w14:paraId="4B03FF1E" w14:textId="77777777" w:rsidR="006029A2" w:rsidRPr="00312974" w:rsidRDefault="006029A2" w:rsidP="006029A2">
            <w:pPr>
              <w:pStyle w:val="NoSpacing"/>
              <w:jc w:val="left"/>
              <w:rPr>
                <w:lang w:val="uk-UA"/>
                <w:rPrChange w:id="8586" w:author="Rodion" w:date="2019-12-09T02:09:00Z">
                  <w:rPr>
                    <w:lang w:val="uk-UA"/>
                  </w:rPr>
                </w:rPrChange>
              </w:rPr>
            </w:pPr>
          </w:p>
        </w:tc>
      </w:tr>
    </w:tbl>
    <w:p w14:paraId="1D25FC42" w14:textId="77777777" w:rsidR="006029A2" w:rsidRPr="00312974" w:rsidRDefault="006029A2" w:rsidP="006029A2">
      <w:pPr>
        <w:ind w:right="-143" w:firstLine="708"/>
        <w:rPr>
          <w:rPrChange w:id="8587" w:author="Rodion" w:date="2019-12-09T02:09:00Z">
            <w:rPr/>
          </w:rPrChange>
        </w:rPr>
      </w:pPr>
      <w:r w:rsidRPr="00312974">
        <w:rPr>
          <w:rPrChange w:id="8588" w:author="Rodion" w:date="2019-12-09T02:09:00Z">
            <w:rPr/>
          </w:rPrChange>
        </w:rPr>
        <w:t xml:space="preserve"> </w:t>
      </w:r>
    </w:p>
    <w:p w14:paraId="554B32E3" w14:textId="623BEB7B" w:rsidR="006029A2" w:rsidRPr="00312974" w:rsidRDefault="006029A2" w:rsidP="006029A2">
      <w:pPr>
        <w:rPr>
          <w:rPrChange w:id="8589" w:author="Rodion" w:date="2019-12-09T02:09:00Z">
            <w:rPr/>
          </w:rPrChange>
        </w:rPr>
      </w:pPr>
      <w:r w:rsidRPr="00312974">
        <w:rPr>
          <w:rPrChange w:id="8590" w:author="Rodion" w:date="2019-12-09T02:09:00Z">
            <w:rPr/>
          </w:rPrChange>
        </w:rPr>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del w:id="8591" w:author="Rodion Kharabet" w:date="2019-12-06T03:54:00Z">
        <w:r w:rsidRPr="00312974" w:rsidDel="003969F0">
          <w:rPr>
            <w:rPrChange w:id="8592" w:author="Rodion" w:date="2019-12-09T02:09:00Z">
              <w:rPr/>
            </w:rPrChange>
          </w:rPr>
          <w:delText>таблиці 5.</w:delText>
        </w:r>
      </w:del>
      <w:ins w:id="8593" w:author="Rodion Kharabet" w:date="2019-12-06T03:54:00Z">
        <w:r w:rsidR="003969F0" w:rsidRPr="00312974">
          <w:rPr>
            <w:rPrChange w:id="8594" w:author="Rodion" w:date="2019-12-09T02:09:00Z">
              <w:rPr/>
            </w:rPrChange>
          </w:rPr>
          <w:t>таблиці 4.</w:t>
        </w:r>
      </w:ins>
      <w:r w:rsidRPr="00312974">
        <w:rPr>
          <w:rPrChange w:id="8595" w:author="Rodion" w:date="2019-12-09T02:09:00Z">
            <w:rPr/>
          </w:rPrChange>
        </w:rPr>
        <w:t>12.</w:t>
      </w:r>
    </w:p>
    <w:p w14:paraId="40EC102C" w14:textId="77777777" w:rsidR="006029A2" w:rsidRPr="00312974" w:rsidRDefault="006029A2" w:rsidP="006029A2">
      <w:pPr>
        <w:ind w:right="-143"/>
        <w:rPr>
          <w:rPrChange w:id="8596" w:author="Rodion" w:date="2019-12-09T02:09:00Z">
            <w:rPr/>
          </w:rPrChange>
        </w:rPr>
      </w:pPr>
    </w:p>
    <w:p w14:paraId="3B353C6E" w14:textId="66EDBA87" w:rsidR="006029A2" w:rsidRPr="00312974" w:rsidRDefault="006029A2" w:rsidP="006029A2">
      <w:pPr>
        <w:ind w:right="-143"/>
        <w:rPr>
          <w:rPrChange w:id="8597" w:author="Rodion" w:date="2019-12-09T02:09:00Z">
            <w:rPr/>
          </w:rPrChange>
        </w:rPr>
      </w:pPr>
      <w:r w:rsidRPr="00312974">
        <w:rPr>
          <w:rPrChange w:id="8598" w:author="Rodion" w:date="2019-12-09T02:09:00Z">
            <w:rPr/>
          </w:rPrChange>
        </w:rPr>
        <w:tab/>
      </w:r>
      <w:del w:id="8599" w:author="Rodion Kharabet" w:date="2019-12-06T03:54:00Z">
        <w:r w:rsidRPr="00312974" w:rsidDel="003969F0">
          <w:rPr>
            <w:rPrChange w:id="8600" w:author="Rodion" w:date="2019-12-09T02:09:00Z">
              <w:rPr/>
            </w:rPrChange>
          </w:rPr>
          <w:delText>Таблиця 5.</w:delText>
        </w:r>
      </w:del>
      <w:ins w:id="8601" w:author="Rodion Kharabet" w:date="2019-12-06T03:54:00Z">
        <w:r w:rsidR="003969F0" w:rsidRPr="00312974">
          <w:rPr>
            <w:rPrChange w:id="8602" w:author="Rodion" w:date="2019-12-09T02:09:00Z">
              <w:rPr/>
            </w:rPrChange>
          </w:rPr>
          <w:t>Таблиця 4.</w:t>
        </w:r>
      </w:ins>
      <w:r w:rsidRPr="00312974">
        <w:rPr>
          <w:rPrChange w:id="8603" w:author="Rodion" w:date="2019-12-09T02:09:00Z">
            <w:rPr/>
          </w:rPrChange>
        </w:rPr>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Change w:id="8604" w:author="Rodion" w:date="2019-12-09T02:09:00Z">
                  <w:rPr>
                    <w:lang w:val="uk-UA"/>
                  </w:rPr>
                </w:rPrChange>
              </w:rPr>
            </w:pPr>
            <w:r w:rsidRPr="00312974">
              <w:rPr>
                <w:lang w:val="uk-UA"/>
                <w:rPrChange w:id="8605" w:author="Rodion" w:date="2019-12-09T02:09:00Z">
                  <w:rPr>
                    <w:lang w:val="uk-UA"/>
                  </w:rPr>
                </w:rPrChange>
              </w:rPr>
              <w:t>Сильні сторони:</w:t>
            </w:r>
          </w:p>
          <w:p w14:paraId="5BDD3A6A" w14:textId="77777777" w:rsidR="006029A2" w:rsidRPr="00312974" w:rsidRDefault="006029A2" w:rsidP="006029A2">
            <w:pPr>
              <w:pStyle w:val="NoSpacing"/>
              <w:rPr>
                <w:lang w:val="uk-UA"/>
                <w:rPrChange w:id="8606" w:author="Rodion" w:date="2019-12-09T02:09:00Z">
                  <w:rPr>
                    <w:lang w:val="uk-UA"/>
                  </w:rPr>
                </w:rPrChange>
              </w:rPr>
            </w:pPr>
            <w:r w:rsidRPr="00312974">
              <w:rPr>
                <w:lang w:val="uk-UA"/>
                <w:rPrChange w:id="8607" w:author="Rodion" w:date="2019-12-09T02:09:00Z">
                  <w:rPr>
                    <w:lang w:val="uk-UA"/>
                  </w:rPr>
                </w:rPrChange>
              </w:rPr>
              <w:t>Альтернативні засоби ідентифікації</w:t>
            </w:r>
          </w:p>
          <w:p w14:paraId="5116CE1F" w14:textId="77777777" w:rsidR="006029A2" w:rsidRPr="00312974" w:rsidRDefault="006029A2" w:rsidP="006029A2">
            <w:pPr>
              <w:pStyle w:val="NoSpacing"/>
              <w:rPr>
                <w:lang w:val="uk-UA"/>
                <w:rPrChange w:id="8608" w:author="Rodion" w:date="2019-12-09T02:09:00Z">
                  <w:rPr>
                    <w:lang w:val="uk-UA"/>
                  </w:rPr>
                </w:rPrChange>
              </w:rPr>
            </w:pPr>
            <w:r w:rsidRPr="00312974">
              <w:rPr>
                <w:lang w:val="uk-UA"/>
                <w:rPrChange w:id="8609" w:author="Rodion" w:date="2019-12-09T02:09:00Z">
                  <w:rPr>
                    <w:lang w:val="uk-UA"/>
                  </w:rPr>
                </w:rPrChange>
              </w:rPr>
              <w:t>Зручний інтерфейс з користувачем</w:t>
            </w:r>
          </w:p>
          <w:p w14:paraId="72EE5E64" w14:textId="77777777" w:rsidR="006029A2" w:rsidRPr="00312974" w:rsidRDefault="006029A2" w:rsidP="006029A2">
            <w:pPr>
              <w:pStyle w:val="NoSpacing"/>
              <w:rPr>
                <w:lang w:val="uk-UA"/>
                <w:rPrChange w:id="8610" w:author="Rodion" w:date="2019-12-09T02:09:00Z">
                  <w:rPr>
                    <w:lang w:val="uk-UA"/>
                  </w:rPr>
                </w:rPrChange>
              </w:rPr>
            </w:pPr>
            <w:r w:rsidRPr="00312974">
              <w:rPr>
                <w:lang w:val="uk-UA"/>
                <w:rPrChange w:id="8611" w:author="Rodion" w:date="2019-12-09T02:09:00Z">
                  <w:rPr>
                    <w:lang w:val="uk-UA"/>
                  </w:rPr>
                </w:rPrChange>
              </w:rPr>
              <w:t>Нижча вартість продукту</w:t>
            </w:r>
          </w:p>
        </w:tc>
        <w:tc>
          <w:tcPr>
            <w:tcW w:w="5387" w:type="dxa"/>
          </w:tcPr>
          <w:p w14:paraId="3DA80815" w14:textId="77777777" w:rsidR="006029A2" w:rsidRPr="00312974" w:rsidRDefault="006029A2" w:rsidP="006029A2">
            <w:pPr>
              <w:pStyle w:val="NoSpacing"/>
              <w:rPr>
                <w:lang w:val="uk-UA"/>
                <w:rPrChange w:id="8612" w:author="Rodion" w:date="2019-12-09T02:09:00Z">
                  <w:rPr>
                    <w:lang w:val="uk-UA"/>
                  </w:rPr>
                </w:rPrChange>
              </w:rPr>
            </w:pPr>
            <w:r w:rsidRPr="00312974">
              <w:rPr>
                <w:lang w:val="uk-UA"/>
                <w:rPrChange w:id="8613" w:author="Rodion" w:date="2019-12-09T02:09:00Z">
                  <w:rPr>
                    <w:lang w:val="uk-UA"/>
                  </w:rPr>
                </w:rPrChange>
              </w:rPr>
              <w:t>Слабкі сторони:</w:t>
            </w:r>
          </w:p>
          <w:p w14:paraId="724ADAE1" w14:textId="77777777" w:rsidR="006029A2" w:rsidRPr="00312974" w:rsidRDefault="006029A2" w:rsidP="006029A2">
            <w:pPr>
              <w:pStyle w:val="NoSpacing"/>
              <w:rPr>
                <w:lang w:val="uk-UA"/>
                <w:rPrChange w:id="8614" w:author="Rodion" w:date="2019-12-09T02:09:00Z">
                  <w:rPr>
                    <w:lang w:val="uk-UA"/>
                  </w:rPr>
                </w:rPrChange>
              </w:rPr>
            </w:pPr>
            <w:r w:rsidRPr="00312974">
              <w:rPr>
                <w:lang w:val="uk-UA"/>
                <w:rPrChange w:id="8615" w:author="Rodion" w:date="2019-12-09T02:09:00Z">
                  <w:rPr>
                    <w:lang w:val="uk-UA"/>
                  </w:rPr>
                </w:rPrChange>
              </w:rPr>
              <w:t>Відсутність визначеної бази даних</w:t>
            </w:r>
          </w:p>
          <w:p w14:paraId="3CBBCDFE" w14:textId="77777777" w:rsidR="006029A2" w:rsidRPr="00312974" w:rsidRDefault="006029A2" w:rsidP="006029A2">
            <w:pPr>
              <w:pStyle w:val="NoSpacing"/>
              <w:rPr>
                <w:lang w:val="uk-UA"/>
                <w:rPrChange w:id="8616" w:author="Rodion" w:date="2019-12-09T02:09:00Z">
                  <w:rPr>
                    <w:lang w:val="uk-UA"/>
                  </w:rPr>
                </w:rPrChange>
              </w:rPr>
            </w:pPr>
            <w:r w:rsidRPr="00312974">
              <w:rPr>
                <w:lang w:val="uk-UA"/>
                <w:rPrChange w:id="8617" w:author="Rodion" w:date="2019-12-09T02:09:00Z">
                  <w:rPr>
                    <w:lang w:val="uk-UA"/>
                  </w:rPr>
                </w:rPrChange>
              </w:rPr>
              <w:t>Більша кількість апаратних пристроїв</w:t>
            </w:r>
          </w:p>
        </w:tc>
      </w:tr>
    </w:tbl>
    <w:p w14:paraId="54529E9F" w14:textId="77777777" w:rsidR="006029A2" w:rsidRPr="00312974" w:rsidRDefault="006029A2" w:rsidP="006029A2">
      <w:pPr>
        <w:rPr>
          <w:rPrChange w:id="8618" w:author="Rodion" w:date="2019-12-09T02:09:00Z">
            <w:rPr/>
          </w:rPrChange>
        </w:rPr>
      </w:pPr>
    </w:p>
    <w:p w14:paraId="009C0D76" w14:textId="77777777" w:rsidR="006029A2" w:rsidRPr="00312974" w:rsidRDefault="006029A2" w:rsidP="006029A2">
      <w:pPr>
        <w:spacing w:after="160" w:line="259" w:lineRule="auto"/>
        <w:ind w:firstLine="0"/>
        <w:jc w:val="left"/>
        <w:rPr>
          <w:rPrChange w:id="8619" w:author="Rodion" w:date="2019-12-09T02:09:00Z">
            <w:rPr/>
          </w:rPrChange>
        </w:rPr>
      </w:pPr>
      <w:r w:rsidRPr="00312974">
        <w:rPr>
          <w:rPrChange w:id="8620" w:author="Rodion" w:date="2019-12-09T02:09:00Z">
            <w:rPr/>
          </w:rPrChange>
        </w:rPr>
        <w:br w:type="page"/>
      </w:r>
    </w:p>
    <w:p w14:paraId="7DBD1738" w14:textId="2FC5C1E6" w:rsidR="006029A2" w:rsidRPr="00312974" w:rsidRDefault="006029A2" w:rsidP="006029A2">
      <w:pPr>
        <w:rPr>
          <w:rPrChange w:id="8621" w:author="Rodion" w:date="2019-12-09T02:09:00Z">
            <w:rPr/>
          </w:rPrChange>
        </w:rPr>
      </w:pPr>
      <w:r w:rsidRPr="00312974">
        <w:rPr>
          <w:rPrChange w:id="8622" w:author="Rodion" w:date="2019-12-09T02:09:00Z">
            <w:rPr/>
          </w:rPrChange>
        </w:rPr>
        <w:lastRenderedPageBreak/>
        <w:t xml:space="preserve">Продовження </w:t>
      </w:r>
      <w:del w:id="8623" w:author="Rodion Kharabet" w:date="2019-12-06T03:54:00Z">
        <w:r w:rsidRPr="00312974" w:rsidDel="003969F0">
          <w:rPr>
            <w:rPrChange w:id="8624" w:author="Rodion" w:date="2019-12-09T02:09:00Z">
              <w:rPr/>
            </w:rPrChange>
          </w:rPr>
          <w:delText>таблиці 5.</w:delText>
        </w:r>
      </w:del>
      <w:ins w:id="8625" w:author="Rodion Kharabet" w:date="2019-12-06T03:54:00Z">
        <w:r w:rsidR="003969F0" w:rsidRPr="00312974">
          <w:rPr>
            <w:rPrChange w:id="8626" w:author="Rodion" w:date="2019-12-09T02:09:00Z">
              <w:rPr/>
            </w:rPrChange>
          </w:rPr>
          <w:t>таблиці 4.</w:t>
        </w:r>
      </w:ins>
      <w:r w:rsidRPr="00312974">
        <w:rPr>
          <w:rPrChange w:id="8627" w:author="Rodion" w:date="2019-12-09T02:09:00Z">
            <w:rPr/>
          </w:rPrChange>
        </w:rPr>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Change w:id="8628" w:author="Rodion" w:date="2019-12-09T02:09:00Z">
                  <w:rPr>
                    <w:lang w:val="uk-UA"/>
                  </w:rPr>
                </w:rPrChange>
              </w:rPr>
            </w:pPr>
            <w:r w:rsidRPr="00312974">
              <w:rPr>
                <w:lang w:val="uk-UA"/>
                <w:rPrChange w:id="8629" w:author="Rodion" w:date="2019-12-09T02:09:00Z">
                  <w:rPr>
                    <w:lang w:val="uk-UA"/>
                  </w:rPr>
                </w:rPrChange>
              </w:rPr>
              <w:t>Можливості:</w:t>
            </w:r>
          </w:p>
          <w:p w14:paraId="1A064899" w14:textId="77777777" w:rsidR="006029A2" w:rsidRPr="00312974" w:rsidRDefault="006029A2" w:rsidP="006029A2">
            <w:pPr>
              <w:pStyle w:val="NoSpacing"/>
              <w:rPr>
                <w:lang w:val="uk-UA"/>
                <w:rPrChange w:id="8630" w:author="Rodion" w:date="2019-12-09T02:09:00Z">
                  <w:rPr>
                    <w:lang w:val="uk-UA"/>
                  </w:rPr>
                </w:rPrChange>
              </w:rPr>
            </w:pPr>
            <w:r w:rsidRPr="00312974">
              <w:rPr>
                <w:lang w:val="uk-UA"/>
                <w:rPrChange w:id="8631" w:author="Rodion" w:date="2019-12-09T02:09:00Z">
                  <w:rPr>
                    <w:lang w:val="uk-UA"/>
                  </w:rPr>
                </w:rPrChange>
              </w:rPr>
              <w:t>Інтеграція з мережами роздрібної торгівлі</w:t>
            </w:r>
          </w:p>
          <w:p w14:paraId="7E1BD51E" w14:textId="77777777" w:rsidR="006029A2" w:rsidRPr="00312974" w:rsidRDefault="006029A2" w:rsidP="006029A2">
            <w:pPr>
              <w:pStyle w:val="NoSpacing"/>
              <w:rPr>
                <w:lang w:val="uk-UA"/>
                <w:rPrChange w:id="8632" w:author="Rodion" w:date="2019-12-09T02:09:00Z">
                  <w:rPr>
                    <w:lang w:val="uk-UA"/>
                  </w:rPr>
                </w:rPrChange>
              </w:rPr>
            </w:pPr>
            <w:r w:rsidRPr="00312974">
              <w:rPr>
                <w:lang w:val="uk-UA"/>
                <w:rPrChange w:id="8633" w:author="Rodion" w:date="2019-12-09T02:09:00Z">
                  <w:rPr>
                    <w:lang w:val="uk-UA"/>
                  </w:rPr>
                </w:rPrChange>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Change w:id="8634" w:author="Rodion" w:date="2019-12-09T02:09:00Z">
                  <w:rPr>
                    <w:lang w:val="uk-UA"/>
                  </w:rPr>
                </w:rPrChange>
              </w:rPr>
            </w:pPr>
            <w:r w:rsidRPr="00312974">
              <w:rPr>
                <w:lang w:val="uk-UA"/>
                <w:rPrChange w:id="8635" w:author="Rodion" w:date="2019-12-09T02:09:00Z">
                  <w:rPr>
                    <w:lang w:val="uk-UA"/>
                  </w:rPr>
                </w:rPrChange>
              </w:rPr>
              <w:t>Загрози:</w:t>
            </w:r>
          </w:p>
          <w:p w14:paraId="048F1520" w14:textId="77777777" w:rsidR="006029A2" w:rsidRPr="00312974" w:rsidRDefault="006029A2" w:rsidP="006029A2">
            <w:pPr>
              <w:pStyle w:val="NoSpacing"/>
              <w:rPr>
                <w:lang w:val="uk-UA"/>
                <w:rPrChange w:id="8636" w:author="Rodion" w:date="2019-12-09T02:09:00Z">
                  <w:rPr>
                    <w:lang w:val="uk-UA"/>
                  </w:rPr>
                </w:rPrChange>
              </w:rPr>
            </w:pPr>
            <w:r w:rsidRPr="00312974">
              <w:rPr>
                <w:lang w:val="uk-UA"/>
                <w:rPrChange w:id="8637" w:author="Rodion" w:date="2019-12-09T02:09:00Z">
                  <w:rPr>
                    <w:lang w:val="uk-UA"/>
                  </w:rPr>
                </w:rPrChange>
              </w:rPr>
              <w:t>Розробка власних проектів мережами роздрібної торгівлі</w:t>
            </w:r>
          </w:p>
          <w:p w14:paraId="002A316A" w14:textId="77777777" w:rsidR="006029A2" w:rsidRPr="00312974" w:rsidRDefault="006029A2" w:rsidP="006029A2">
            <w:pPr>
              <w:pStyle w:val="NoSpacing"/>
              <w:rPr>
                <w:lang w:val="uk-UA"/>
                <w:rPrChange w:id="8638" w:author="Rodion" w:date="2019-12-09T02:09:00Z">
                  <w:rPr>
                    <w:lang w:val="uk-UA"/>
                  </w:rPr>
                </w:rPrChange>
              </w:rPr>
            </w:pPr>
            <w:r w:rsidRPr="00312974">
              <w:rPr>
                <w:lang w:val="uk-UA"/>
                <w:rPrChange w:id="8639" w:author="Rodion" w:date="2019-12-09T02:09:00Z">
                  <w:rPr>
                    <w:lang w:val="uk-UA"/>
                  </w:rPr>
                </w:rPrChange>
              </w:rPr>
              <w:t>Конфлікт із власниками торгівельних марок</w:t>
            </w:r>
          </w:p>
        </w:tc>
      </w:tr>
    </w:tbl>
    <w:p w14:paraId="078A8009" w14:textId="77777777" w:rsidR="006029A2" w:rsidRPr="00312974" w:rsidRDefault="006029A2" w:rsidP="006029A2">
      <w:pPr>
        <w:ind w:right="-143"/>
        <w:rPr>
          <w:rPrChange w:id="8640" w:author="Rodion" w:date="2019-12-09T02:09:00Z">
            <w:rPr/>
          </w:rPrChange>
        </w:rPr>
      </w:pPr>
    </w:p>
    <w:p w14:paraId="675E9955" w14:textId="314F925E" w:rsidR="006029A2" w:rsidRPr="00312974" w:rsidRDefault="006029A2" w:rsidP="00AF59C0">
      <w:pPr>
        <w:rPr>
          <w:rPrChange w:id="8641" w:author="Rodion" w:date="2019-12-09T02:09:00Z">
            <w:rPr/>
          </w:rPrChange>
        </w:rPr>
      </w:pPr>
      <w:del w:id="8642" w:author="Rodion" w:date="2019-12-08T22:51:00Z">
        <w:r w:rsidRPr="00312974" w:rsidDel="007D62E2">
          <w:rPr>
            <w:rPrChange w:id="8643" w:author="Rodion" w:date="2019-12-09T02:09:00Z">
              <w:rPr/>
            </w:rPrChange>
          </w:rPr>
          <w:tab/>
        </w:r>
      </w:del>
      <w:r w:rsidRPr="00312974">
        <w:rPr>
          <w:rPrChange w:id="8644" w:author="Rodion" w:date="2019-12-09T02:09:00Z">
            <w:rPr/>
          </w:rPrChange>
        </w:rPr>
        <w:t xml:space="preserve">На основі SWOT-аналізу, у </w:t>
      </w:r>
      <w:del w:id="8645" w:author="Rodion Kharabet" w:date="2019-12-06T03:54:00Z">
        <w:r w:rsidRPr="00312974" w:rsidDel="003969F0">
          <w:rPr>
            <w:rPrChange w:id="8646" w:author="Rodion" w:date="2019-12-09T02:09:00Z">
              <w:rPr/>
            </w:rPrChange>
          </w:rPr>
          <w:delText>таблиці 5.</w:delText>
        </w:r>
      </w:del>
      <w:ins w:id="8647" w:author="Rodion Kharabet" w:date="2019-12-06T03:54:00Z">
        <w:r w:rsidR="003969F0" w:rsidRPr="00312974">
          <w:rPr>
            <w:rPrChange w:id="8648" w:author="Rodion" w:date="2019-12-09T02:09:00Z">
              <w:rPr/>
            </w:rPrChange>
          </w:rPr>
          <w:t>таблиці 4.</w:t>
        </w:r>
      </w:ins>
      <w:r w:rsidRPr="00312974">
        <w:rPr>
          <w:rPrChange w:id="8649" w:author="Rodion" w:date="2019-12-09T02:09:00Z">
            <w:rPr/>
          </w:rPrChange>
        </w:rPr>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rPr>
          <w:rPrChange w:id="8650" w:author="Rodion" w:date="2019-12-09T02:09:00Z">
            <w:rPr/>
          </w:rPrChange>
        </w:rPr>
      </w:pPr>
    </w:p>
    <w:p w14:paraId="68B08F78" w14:textId="4919C1C8" w:rsidR="006029A2" w:rsidRPr="00312974" w:rsidRDefault="006029A2" w:rsidP="006029A2">
      <w:pPr>
        <w:ind w:right="-143"/>
        <w:rPr>
          <w:rPrChange w:id="8651" w:author="Rodion" w:date="2019-12-09T02:09:00Z">
            <w:rPr/>
          </w:rPrChange>
        </w:rPr>
      </w:pPr>
      <w:del w:id="8652" w:author="Rodion" w:date="2019-12-08T22:50:00Z">
        <w:r w:rsidRPr="00312974" w:rsidDel="007D62E2">
          <w:rPr>
            <w:rPrChange w:id="8653" w:author="Rodion" w:date="2019-12-09T02:09:00Z">
              <w:rPr/>
            </w:rPrChange>
          </w:rPr>
          <w:tab/>
        </w:r>
      </w:del>
      <w:del w:id="8654" w:author="Rodion Kharabet" w:date="2019-12-06T03:54:00Z">
        <w:r w:rsidRPr="00312974" w:rsidDel="003969F0">
          <w:rPr>
            <w:rPrChange w:id="8655" w:author="Rodion" w:date="2019-12-09T02:09:00Z">
              <w:rPr/>
            </w:rPrChange>
          </w:rPr>
          <w:delText>Таблиця 5.</w:delText>
        </w:r>
      </w:del>
      <w:ins w:id="8656" w:author="Rodion Kharabet" w:date="2019-12-06T03:54:00Z">
        <w:r w:rsidR="003969F0" w:rsidRPr="00312974">
          <w:rPr>
            <w:rPrChange w:id="8657" w:author="Rodion" w:date="2019-12-09T02:09:00Z">
              <w:rPr/>
            </w:rPrChange>
          </w:rPr>
          <w:t>Таблиця 4.</w:t>
        </w:r>
      </w:ins>
      <w:r w:rsidRPr="00312974">
        <w:rPr>
          <w:rPrChange w:id="8658" w:author="Rodion" w:date="2019-12-09T02:09:00Z">
            <w:rPr/>
          </w:rPrChange>
        </w:rPr>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Change w:id="8659" w:author="Rodion" w:date="2019-12-09T02:09:00Z">
                  <w:rPr>
                    <w:lang w:val="uk-UA"/>
                  </w:rPr>
                </w:rPrChange>
              </w:rPr>
            </w:pPr>
            <w:r w:rsidRPr="00312974">
              <w:rPr>
                <w:lang w:val="uk-UA"/>
                <w:rPrChange w:id="8660" w:author="Rodion" w:date="2019-12-09T02:09:00Z">
                  <w:rPr>
                    <w:lang w:val="uk-UA"/>
                  </w:rPr>
                </w:rPrChange>
              </w:rPr>
              <w:t>№ п/п</w:t>
            </w:r>
          </w:p>
        </w:tc>
        <w:tc>
          <w:tcPr>
            <w:tcW w:w="4788" w:type="dxa"/>
          </w:tcPr>
          <w:p w14:paraId="4813659F" w14:textId="77777777" w:rsidR="006029A2" w:rsidRPr="00312974" w:rsidRDefault="006029A2" w:rsidP="006029A2">
            <w:pPr>
              <w:pStyle w:val="NoSpacing"/>
              <w:jc w:val="left"/>
              <w:rPr>
                <w:lang w:val="uk-UA"/>
                <w:rPrChange w:id="8661" w:author="Rodion" w:date="2019-12-09T02:09:00Z">
                  <w:rPr>
                    <w:lang w:val="uk-UA"/>
                  </w:rPr>
                </w:rPrChange>
              </w:rPr>
            </w:pPr>
            <w:r w:rsidRPr="00312974">
              <w:rPr>
                <w:lang w:val="uk-UA"/>
                <w:rPrChange w:id="8662" w:author="Rodion" w:date="2019-12-09T02:09:00Z">
                  <w:rPr>
                    <w:lang w:val="uk-UA"/>
                  </w:rPr>
                </w:rPrChange>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Change w:id="8663" w:author="Rodion" w:date="2019-12-09T02:09:00Z">
                  <w:rPr>
                    <w:lang w:val="uk-UA"/>
                  </w:rPr>
                </w:rPrChange>
              </w:rPr>
            </w:pPr>
            <w:r w:rsidRPr="00312974">
              <w:rPr>
                <w:lang w:val="uk-UA"/>
                <w:rPrChange w:id="8664" w:author="Rodion" w:date="2019-12-09T02:09:00Z">
                  <w:rPr>
                    <w:lang w:val="uk-UA"/>
                  </w:rPr>
                </w:rPrChange>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Change w:id="8665" w:author="Rodion" w:date="2019-12-09T02:09:00Z">
                  <w:rPr>
                    <w:lang w:val="uk-UA"/>
                  </w:rPr>
                </w:rPrChange>
              </w:rPr>
            </w:pPr>
            <w:r w:rsidRPr="00312974">
              <w:rPr>
                <w:lang w:val="uk-UA"/>
                <w:rPrChange w:id="8666" w:author="Rodion" w:date="2019-12-09T02:09:00Z">
                  <w:rPr>
                    <w:lang w:val="uk-UA"/>
                  </w:rPr>
                </w:rPrChange>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Change w:id="8667" w:author="Rodion" w:date="2019-12-09T02:09:00Z">
                  <w:rPr>
                    <w:lang w:val="uk-UA"/>
                  </w:rPr>
                </w:rPrChange>
              </w:rPr>
            </w:pPr>
            <w:r w:rsidRPr="00312974">
              <w:rPr>
                <w:lang w:val="uk-UA"/>
                <w:rPrChange w:id="8668" w:author="Rodion" w:date="2019-12-09T02:09:00Z">
                  <w:rPr>
                    <w:lang w:val="uk-UA"/>
                  </w:rPr>
                </w:rPrChange>
              </w:rPr>
              <w:t>1.</w:t>
            </w:r>
          </w:p>
        </w:tc>
        <w:tc>
          <w:tcPr>
            <w:tcW w:w="4788" w:type="dxa"/>
          </w:tcPr>
          <w:p w14:paraId="758DA5CE" w14:textId="77777777" w:rsidR="006029A2" w:rsidRPr="00312974" w:rsidRDefault="006029A2" w:rsidP="006029A2">
            <w:pPr>
              <w:pStyle w:val="NoSpacing"/>
              <w:jc w:val="left"/>
              <w:rPr>
                <w:lang w:val="uk-UA"/>
                <w:rPrChange w:id="8669" w:author="Rodion" w:date="2019-12-09T02:09:00Z">
                  <w:rPr>
                    <w:lang w:val="uk-UA"/>
                  </w:rPr>
                </w:rPrChange>
              </w:rPr>
            </w:pPr>
            <w:r w:rsidRPr="00312974">
              <w:rPr>
                <w:lang w:val="uk-UA"/>
                <w:rPrChange w:id="8670" w:author="Rodion" w:date="2019-12-09T02:09:00Z">
                  <w:rPr>
                    <w:lang w:val="uk-UA"/>
                  </w:rPr>
                </w:rPrChange>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Change w:id="8671" w:author="Rodion" w:date="2019-12-09T02:09:00Z">
                  <w:rPr>
                    <w:lang w:val="uk-UA"/>
                  </w:rPr>
                </w:rPrChange>
              </w:rPr>
            </w:pPr>
            <w:r w:rsidRPr="00312974">
              <w:rPr>
                <w:lang w:val="uk-UA"/>
                <w:rPrChange w:id="8672" w:author="Rodion" w:date="2019-12-09T02:09:00Z">
                  <w:rPr>
                    <w:lang w:val="uk-UA"/>
                  </w:rPr>
                </w:rPrChange>
              </w:rPr>
              <w:t>Малоймовірно</w:t>
            </w:r>
          </w:p>
        </w:tc>
        <w:tc>
          <w:tcPr>
            <w:tcW w:w="2410" w:type="dxa"/>
          </w:tcPr>
          <w:p w14:paraId="7400C554" w14:textId="77777777" w:rsidR="006029A2" w:rsidRPr="00312974" w:rsidRDefault="006029A2" w:rsidP="006029A2">
            <w:pPr>
              <w:pStyle w:val="NoSpacing"/>
              <w:jc w:val="left"/>
              <w:rPr>
                <w:lang w:val="uk-UA"/>
                <w:rPrChange w:id="8673" w:author="Rodion" w:date="2019-12-09T02:09:00Z">
                  <w:rPr>
                    <w:lang w:val="uk-UA"/>
                  </w:rPr>
                </w:rPrChange>
              </w:rPr>
            </w:pPr>
            <w:r w:rsidRPr="00312974">
              <w:rPr>
                <w:lang w:val="uk-UA"/>
                <w:rPrChange w:id="8674" w:author="Rodion" w:date="2019-12-09T02:09:00Z">
                  <w:rPr>
                    <w:lang w:val="uk-UA"/>
                  </w:rPr>
                </w:rPrChange>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Change w:id="8675" w:author="Rodion" w:date="2019-12-09T02:09:00Z">
                  <w:rPr>
                    <w:lang w:val="uk-UA"/>
                  </w:rPr>
                </w:rPrChange>
              </w:rPr>
            </w:pPr>
            <w:r w:rsidRPr="00312974">
              <w:rPr>
                <w:lang w:val="uk-UA"/>
                <w:rPrChange w:id="8676" w:author="Rodion" w:date="2019-12-09T02:09:00Z">
                  <w:rPr>
                    <w:lang w:val="uk-UA"/>
                  </w:rPr>
                </w:rPrChange>
              </w:rPr>
              <w:t xml:space="preserve">2. </w:t>
            </w:r>
          </w:p>
        </w:tc>
        <w:tc>
          <w:tcPr>
            <w:tcW w:w="4788" w:type="dxa"/>
          </w:tcPr>
          <w:p w14:paraId="1C129C7D" w14:textId="77777777" w:rsidR="006029A2" w:rsidRPr="00312974" w:rsidRDefault="006029A2" w:rsidP="006029A2">
            <w:pPr>
              <w:pStyle w:val="NoSpacing"/>
              <w:jc w:val="left"/>
              <w:rPr>
                <w:lang w:val="uk-UA"/>
                <w:rPrChange w:id="8677" w:author="Rodion" w:date="2019-12-09T02:09:00Z">
                  <w:rPr>
                    <w:lang w:val="uk-UA"/>
                  </w:rPr>
                </w:rPrChange>
              </w:rPr>
            </w:pPr>
            <w:r w:rsidRPr="00312974">
              <w:rPr>
                <w:lang w:val="uk-UA"/>
                <w:rPrChange w:id="8678" w:author="Rodion" w:date="2019-12-09T02:09:00Z">
                  <w:rPr>
                    <w:lang w:val="uk-UA"/>
                  </w:rPr>
                </w:rPrChange>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Change w:id="8679" w:author="Rodion" w:date="2019-12-09T02:09:00Z">
                  <w:rPr>
                    <w:lang w:val="uk-UA"/>
                  </w:rPr>
                </w:rPrChange>
              </w:rPr>
            </w:pPr>
            <w:r w:rsidRPr="00312974">
              <w:rPr>
                <w:lang w:val="uk-UA"/>
                <w:rPrChange w:id="8680" w:author="Rodion" w:date="2019-12-09T02:09:00Z">
                  <w:rPr>
                    <w:lang w:val="uk-UA"/>
                  </w:rPr>
                </w:rPrChange>
              </w:rPr>
              <w:t>Ймовірно</w:t>
            </w:r>
          </w:p>
        </w:tc>
        <w:tc>
          <w:tcPr>
            <w:tcW w:w="2410" w:type="dxa"/>
          </w:tcPr>
          <w:p w14:paraId="4AED1130" w14:textId="77777777" w:rsidR="006029A2" w:rsidRPr="00312974" w:rsidRDefault="006029A2" w:rsidP="006029A2">
            <w:pPr>
              <w:pStyle w:val="NoSpacing"/>
              <w:jc w:val="left"/>
              <w:rPr>
                <w:lang w:val="uk-UA"/>
                <w:rPrChange w:id="8681" w:author="Rodion" w:date="2019-12-09T02:09:00Z">
                  <w:rPr>
                    <w:lang w:val="uk-UA"/>
                  </w:rPr>
                </w:rPrChange>
              </w:rPr>
            </w:pPr>
            <w:r w:rsidRPr="00312974">
              <w:rPr>
                <w:lang w:val="uk-UA"/>
                <w:rPrChange w:id="8682" w:author="Rodion" w:date="2019-12-09T02:09:00Z">
                  <w:rPr>
                    <w:lang w:val="uk-UA"/>
                  </w:rPr>
                </w:rPrChange>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Change w:id="8683" w:author="Rodion" w:date="2019-12-09T02:09:00Z">
                  <w:rPr>
                    <w:lang w:val="uk-UA"/>
                  </w:rPr>
                </w:rPrChange>
              </w:rPr>
            </w:pPr>
            <w:r w:rsidRPr="00312974">
              <w:rPr>
                <w:lang w:val="uk-UA"/>
                <w:rPrChange w:id="8684" w:author="Rodion" w:date="2019-12-09T02:09:00Z">
                  <w:rPr>
                    <w:lang w:val="uk-UA"/>
                  </w:rPr>
                </w:rPrChange>
              </w:rPr>
              <w:t>3.</w:t>
            </w:r>
          </w:p>
        </w:tc>
        <w:tc>
          <w:tcPr>
            <w:tcW w:w="4788" w:type="dxa"/>
          </w:tcPr>
          <w:p w14:paraId="604AB331" w14:textId="77777777" w:rsidR="006029A2" w:rsidRPr="00312974" w:rsidRDefault="006029A2" w:rsidP="006029A2">
            <w:pPr>
              <w:pStyle w:val="NoSpacing"/>
              <w:jc w:val="left"/>
              <w:rPr>
                <w:lang w:val="uk-UA"/>
                <w:rPrChange w:id="8685" w:author="Rodion" w:date="2019-12-09T02:09:00Z">
                  <w:rPr>
                    <w:lang w:val="uk-UA"/>
                  </w:rPr>
                </w:rPrChange>
              </w:rPr>
            </w:pPr>
            <w:r w:rsidRPr="00312974">
              <w:rPr>
                <w:lang w:val="uk-UA"/>
                <w:rPrChange w:id="8686"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Change w:id="8687" w:author="Rodion" w:date="2019-12-09T02:09:00Z">
                  <w:rPr>
                    <w:lang w:val="uk-UA"/>
                  </w:rPr>
                </w:rPrChange>
              </w:rPr>
            </w:pPr>
            <w:r w:rsidRPr="00312974">
              <w:rPr>
                <w:lang w:val="uk-UA"/>
                <w:rPrChange w:id="8688" w:author="Rodion" w:date="2019-12-09T02:09:00Z">
                  <w:rPr>
                    <w:lang w:val="uk-UA"/>
                  </w:rPr>
                </w:rPrChange>
              </w:rPr>
              <w:t>Малоймовірно</w:t>
            </w:r>
          </w:p>
        </w:tc>
        <w:tc>
          <w:tcPr>
            <w:tcW w:w="2410" w:type="dxa"/>
          </w:tcPr>
          <w:p w14:paraId="3FED6D79" w14:textId="77777777" w:rsidR="006029A2" w:rsidRPr="00312974" w:rsidRDefault="006029A2" w:rsidP="006029A2">
            <w:pPr>
              <w:pStyle w:val="NoSpacing"/>
              <w:jc w:val="left"/>
              <w:rPr>
                <w:lang w:val="uk-UA"/>
                <w:rPrChange w:id="8689" w:author="Rodion" w:date="2019-12-09T02:09:00Z">
                  <w:rPr>
                    <w:lang w:val="uk-UA"/>
                  </w:rPr>
                </w:rPrChange>
              </w:rPr>
            </w:pPr>
            <w:r w:rsidRPr="00312974">
              <w:rPr>
                <w:lang w:val="uk-UA"/>
                <w:rPrChange w:id="8690" w:author="Rodion" w:date="2019-12-09T02:09:00Z">
                  <w:rPr>
                    <w:lang w:val="uk-UA"/>
                  </w:rPr>
                </w:rPrChange>
              </w:rPr>
              <w:t>6 місяців</w:t>
            </w:r>
          </w:p>
        </w:tc>
      </w:tr>
    </w:tbl>
    <w:p w14:paraId="5BE5AF8A" w14:textId="77777777" w:rsidR="006029A2" w:rsidRPr="00312974" w:rsidRDefault="006029A2" w:rsidP="006029A2">
      <w:pPr>
        <w:ind w:right="-143"/>
        <w:rPr>
          <w:rPrChange w:id="8691" w:author="Rodion" w:date="2019-12-09T02:09:00Z">
            <w:rPr/>
          </w:rPrChange>
        </w:rPr>
      </w:pPr>
    </w:p>
    <w:p w14:paraId="158C2B9C" w14:textId="76F3F3A8" w:rsidR="006029A2" w:rsidRPr="00312974" w:rsidRDefault="006029A2" w:rsidP="006029A2">
      <w:pPr>
        <w:rPr>
          <w:rPrChange w:id="8692" w:author="Rodion" w:date="2019-12-09T02:09:00Z">
            <w:rPr/>
          </w:rPrChange>
        </w:rPr>
      </w:pPr>
      <w:r w:rsidRPr="00312974">
        <w:rPr>
          <w:rPrChange w:id="8693" w:author="Rodion" w:date="2019-12-09T02:09:00Z">
            <w:rPr/>
          </w:rPrChange>
        </w:rPr>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rPr>
          <w:rPrChange w:id="8694" w:author="Rodion" w:date="2019-12-09T02:09:00Z">
            <w:rPr/>
          </w:rPrChange>
        </w:rPr>
        <w:t>завдяки</w:t>
      </w:r>
      <w:r w:rsidRPr="00312974">
        <w:rPr>
          <w:rPrChange w:id="8695" w:author="Rodion" w:date="2019-12-09T02:09:00Z">
            <w:rPr/>
          </w:rPrChange>
        </w:rPr>
        <w:t xml:space="preserve"> існуючій клієнтській базі. </w:t>
      </w:r>
    </w:p>
    <w:p w14:paraId="3D71B76B" w14:textId="6AAFA410" w:rsidR="00A87B77" w:rsidRDefault="00A87B77">
      <w:pPr>
        <w:spacing w:after="160" w:line="259" w:lineRule="auto"/>
        <w:ind w:firstLine="0"/>
        <w:jc w:val="left"/>
        <w:rPr>
          <w:ins w:id="8696" w:author="Rodion" w:date="2019-12-09T04:04:00Z"/>
        </w:rPr>
      </w:pPr>
      <w:ins w:id="8697" w:author="Rodion" w:date="2019-12-09T04:04:00Z">
        <w:r>
          <w:br w:type="page"/>
        </w:r>
      </w:ins>
    </w:p>
    <w:p w14:paraId="6F35D8BE" w14:textId="77777777" w:rsidR="006029A2" w:rsidRPr="00030B2B" w:rsidDel="00A87B77" w:rsidRDefault="006029A2" w:rsidP="006029A2">
      <w:pPr>
        <w:ind w:right="-143"/>
        <w:rPr>
          <w:del w:id="8698" w:author="Rodion" w:date="2019-12-09T04:04:00Z"/>
        </w:rPr>
      </w:pPr>
    </w:p>
    <w:p w14:paraId="4E96631B" w14:textId="7F43A469" w:rsidR="006029A2" w:rsidRPr="00312974" w:rsidRDefault="006029A2" w:rsidP="006029A2">
      <w:pPr>
        <w:pStyle w:val="Heading2"/>
        <w:rPr>
          <w:rPrChange w:id="8699" w:author="Rodion" w:date="2019-12-09T02:09:00Z">
            <w:rPr/>
          </w:rPrChange>
        </w:rPr>
      </w:pPr>
      <w:del w:id="8700" w:author="Rodion Kharabet" w:date="2019-12-06T03:55:00Z">
        <w:r w:rsidRPr="00312974" w:rsidDel="003969F0">
          <w:rPr>
            <w:rPrChange w:id="8701" w:author="Rodion" w:date="2019-12-09T02:09:00Z">
              <w:rPr/>
            </w:rPrChange>
          </w:rPr>
          <w:tab/>
          <w:delText>5</w:delText>
        </w:r>
      </w:del>
      <w:bookmarkStart w:id="8702" w:name="_Toc26763232"/>
      <w:ins w:id="8703" w:author="Rodion Kharabet" w:date="2019-12-06T03:55:00Z">
        <w:r w:rsidR="003969F0" w:rsidRPr="00312974">
          <w:rPr>
            <w:rPrChange w:id="8704" w:author="Rodion" w:date="2019-12-09T02:09:00Z">
              <w:rPr/>
            </w:rPrChange>
          </w:rPr>
          <w:t>4</w:t>
        </w:r>
      </w:ins>
      <w:r w:rsidRPr="00312974">
        <w:rPr>
          <w:rPrChange w:id="8705" w:author="Rodion" w:date="2019-12-09T02:09:00Z">
            <w:rPr/>
          </w:rPrChange>
        </w:rPr>
        <w:t>.4 Розроблення ринкової стратегії проекту</w:t>
      </w:r>
      <w:bookmarkEnd w:id="8702"/>
    </w:p>
    <w:p w14:paraId="7A64D779" w14:textId="77777777" w:rsidR="006029A2" w:rsidRPr="00312974" w:rsidRDefault="006029A2" w:rsidP="006029A2">
      <w:pPr>
        <w:ind w:right="-143"/>
        <w:rPr>
          <w:rPrChange w:id="8706" w:author="Rodion" w:date="2019-12-09T02:09:00Z">
            <w:rPr/>
          </w:rPrChange>
        </w:rPr>
      </w:pPr>
    </w:p>
    <w:p w14:paraId="09AB46E7" w14:textId="007E9C9A" w:rsidR="006029A2" w:rsidRPr="00312974" w:rsidRDefault="006029A2" w:rsidP="006029A2">
      <w:pPr>
        <w:rPr>
          <w:rPrChange w:id="8707" w:author="Rodion" w:date="2019-12-09T02:09:00Z">
            <w:rPr/>
          </w:rPrChange>
        </w:rPr>
      </w:pPr>
      <w:r w:rsidRPr="00312974">
        <w:rPr>
          <w:rPrChange w:id="8708" w:author="Rodion" w:date="2019-12-09T02:09:00Z">
            <w:rPr/>
          </w:rPrChange>
        </w:rPr>
        <w:tab/>
        <w:t xml:space="preserve">Було визначено стратегії охоплення ринку, а саме опис цільових груп, що представлено у </w:t>
      </w:r>
      <w:del w:id="8709" w:author="Rodion Kharabet" w:date="2019-12-06T03:54:00Z">
        <w:r w:rsidRPr="00312974" w:rsidDel="003969F0">
          <w:rPr>
            <w:rPrChange w:id="8710" w:author="Rodion" w:date="2019-12-09T02:09:00Z">
              <w:rPr/>
            </w:rPrChange>
          </w:rPr>
          <w:delText>таблиці 5.</w:delText>
        </w:r>
      </w:del>
      <w:ins w:id="8711" w:author="Rodion Kharabet" w:date="2019-12-06T03:54:00Z">
        <w:r w:rsidR="003969F0" w:rsidRPr="00312974">
          <w:rPr>
            <w:rPrChange w:id="8712" w:author="Rodion" w:date="2019-12-09T02:09:00Z">
              <w:rPr/>
            </w:rPrChange>
          </w:rPr>
          <w:t>таблиці 4.</w:t>
        </w:r>
      </w:ins>
      <w:r w:rsidRPr="00312974">
        <w:rPr>
          <w:rPrChange w:id="8713" w:author="Rodion" w:date="2019-12-09T02:09:00Z">
            <w:rPr/>
          </w:rPrChange>
        </w:rPr>
        <w:t>14</w:t>
      </w:r>
    </w:p>
    <w:p w14:paraId="0ACBCED5" w14:textId="77777777" w:rsidR="006029A2" w:rsidRPr="00312974" w:rsidRDefault="006029A2" w:rsidP="006029A2">
      <w:pPr>
        <w:ind w:right="-143"/>
        <w:rPr>
          <w:rPrChange w:id="8714" w:author="Rodion" w:date="2019-12-09T02:09:00Z">
            <w:rPr/>
          </w:rPrChange>
        </w:rPr>
      </w:pPr>
    </w:p>
    <w:p w14:paraId="47CA7CB9" w14:textId="7C2BEF58" w:rsidR="006029A2" w:rsidRPr="00312974" w:rsidRDefault="006029A2" w:rsidP="006029A2">
      <w:pPr>
        <w:ind w:right="-143" w:firstLine="708"/>
        <w:rPr>
          <w:rPrChange w:id="8715" w:author="Rodion" w:date="2019-12-09T02:09:00Z">
            <w:rPr/>
          </w:rPrChange>
        </w:rPr>
      </w:pPr>
      <w:del w:id="8716" w:author="Rodion Kharabet" w:date="2019-12-06T03:54:00Z">
        <w:r w:rsidRPr="00312974" w:rsidDel="003969F0">
          <w:rPr>
            <w:rPrChange w:id="8717" w:author="Rodion" w:date="2019-12-09T02:09:00Z">
              <w:rPr/>
            </w:rPrChange>
          </w:rPr>
          <w:delText>Таблиця 5.</w:delText>
        </w:r>
      </w:del>
      <w:ins w:id="8718" w:author="Rodion Kharabet" w:date="2019-12-06T03:54:00Z">
        <w:r w:rsidR="003969F0" w:rsidRPr="00312974">
          <w:rPr>
            <w:rPrChange w:id="8719" w:author="Rodion" w:date="2019-12-09T02:09:00Z">
              <w:rPr/>
            </w:rPrChange>
          </w:rPr>
          <w:t>Таблиця 4.</w:t>
        </w:r>
      </w:ins>
      <w:r w:rsidRPr="00312974">
        <w:rPr>
          <w:rPrChange w:id="8720" w:author="Rodion" w:date="2019-12-09T02:09:00Z">
            <w:rPr/>
          </w:rPrChange>
        </w:rPr>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8"/>
        <w:gridCol w:w="1581"/>
        <w:gridCol w:w="1834"/>
        <w:gridCol w:w="1870"/>
        <w:gridCol w:w="1704"/>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Change w:id="8721" w:author="Rodion" w:date="2019-12-09T02:09:00Z">
                  <w:rPr>
                    <w:lang w:val="uk-UA"/>
                  </w:rPr>
                </w:rPrChange>
              </w:rPr>
            </w:pPr>
            <w:r w:rsidRPr="00312974">
              <w:rPr>
                <w:lang w:val="uk-UA"/>
                <w:rPrChange w:id="8722" w:author="Rodion" w:date="2019-12-09T02:09:00Z">
                  <w:rPr>
                    <w:lang w:val="uk-UA"/>
                  </w:rPr>
                </w:rPrChange>
              </w:rPr>
              <w:t>№ п/п</w:t>
            </w:r>
          </w:p>
        </w:tc>
        <w:tc>
          <w:tcPr>
            <w:tcW w:w="2916" w:type="dxa"/>
          </w:tcPr>
          <w:p w14:paraId="5D566A57" w14:textId="77777777" w:rsidR="006029A2" w:rsidRPr="00312974" w:rsidRDefault="006029A2" w:rsidP="006029A2">
            <w:pPr>
              <w:pStyle w:val="NoSpacing"/>
              <w:jc w:val="left"/>
              <w:rPr>
                <w:lang w:val="uk-UA"/>
                <w:rPrChange w:id="8723" w:author="Rodion" w:date="2019-12-09T02:09:00Z">
                  <w:rPr>
                    <w:lang w:val="uk-UA"/>
                  </w:rPr>
                </w:rPrChange>
              </w:rPr>
            </w:pPr>
            <w:r w:rsidRPr="00312974">
              <w:rPr>
                <w:lang w:val="uk-UA"/>
                <w:rPrChange w:id="8724" w:author="Rodion" w:date="2019-12-09T02:09:00Z">
                  <w:rPr>
                    <w:lang w:val="uk-UA"/>
                  </w:rPr>
                </w:rPrChange>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Change w:id="8725" w:author="Rodion" w:date="2019-12-09T02:09:00Z">
                  <w:rPr>
                    <w:lang w:val="uk-UA"/>
                  </w:rPr>
                </w:rPrChange>
              </w:rPr>
            </w:pPr>
            <w:r w:rsidRPr="00312974">
              <w:rPr>
                <w:lang w:val="uk-UA"/>
                <w:rPrChange w:id="8726" w:author="Rodion" w:date="2019-12-09T02:09:00Z">
                  <w:rPr>
                    <w:lang w:val="uk-UA"/>
                  </w:rPr>
                </w:rPrChange>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Change w:id="8727" w:author="Rodion" w:date="2019-12-09T02:09:00Z">
                  <w:rPr>
                    <w:lang w:val="uk-UA"/>
                  </w:rPr>
                </w:rPrChange>
              </w:rPr>
            </w:pPr>
            <w:r w:rsidRPr="00312974">
              <w:rPr>
                <w:lang w:val="uk-UA"/>
                <w:rPrChange w:id="8728" w:author="Rodion" w:date="2019-12-09T02:09:00Z">
                  <w:rPr>
                    <w:lang w:val="uk-UA"/>
                  </w:rPr>
                </w:rPrChange>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Change w:id="8729" w:author="Rodion" w:date="2019-12-09T02:09:00Z">
                  <w:rPr>
                    <w:lang w:val="uk-UA"/>
                  </w:rPr>
                </w:rPrChange>
              </w:rPr>
            </w:pPr>
            <w:r w:rsidRPr="00312974">
              <w:rPr>
                <w:lang w:val="uk-UA"/>
                <w:rPrChange w:id="8730" w:author="Rodion" w:date="2019-12-09T02:09:00Z">
                  <w:rPr>
                    <w:lang w:val="uk-UA"/>
                  </w:rPr>
                </w:rPrChange>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Change w:id="8731" w:author="Rodion" w:date="2019-12-09T02:09:00Z">
                  <w:rPr>
                    <w:lang w:val="uk-UA"/>
                  </w:rPr>
                </w:rPrChange>
              </w:rPr>
            </w:pPr>
            <w:r w:rsidRPr="00312974">
              <w:rPr>
                <w:lang w:val="uk-UA"/>
                <w:rPrChange w:id="8732" w:author="Rodion" w:date="2019-12-09T02:09:00Z">
                  <w:rPr>
                    <w:lang w:val="uk-UA"/>
                  </w:rPr>
                </w:rPrChange>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Change w:id="8733" w:author="Rodion" w:date="2019-12-09T02:09:00Z">
                  <w:rPr>
                    <w:lang w:val="uk-UA"/>
                  </w:rPr>
                </w:rPrChange>
              </w:rPr>
            </w:pPr>
            <w:r w:rsidRPr="00312974">
              <w:rPr>
                <w:lang w:val="uk-UA"/>
                <w:rPrChange w:id="8734" w:author="Rodion" w:date="2019-12-09T02:09:00Z">
                  <w:rPr>
                    <w:lang w:val="uk-UA"/>
                  </w:rPr>
                </w:rPrChange>
              </w:rPr>
              <w:t>1.</w:t>
            </w:r>
          </w:p>
        </w:tc>
        <w:tc>
          <w:tcPr>
            <w:tcW w:w="2916" w:type="dxa"/>
          </w:tcPr>
          <w:p w14:paraId="167799BC" w14:textId="77777777" w:rsidR="006029A2" w:rsidRPr="00312974" w:rsidRDefault="006029A2" w:rsidP="006029A2">
            <w:pPr>
              <w:pStyle w:val="NoSpacing"/>
              <w:jc w:val="left"/>
              <w:rPr>
                <w:lang w:val="uk-UA"/>
                <w:rPrChange w:id="8735" w:author="Rodion" w:date="2019-12-09T02:09:00Z">
                  <w:rPr>
                    <w:lang w:val="uk-UA"/>
                  </w:rPr>
                </w:rPrChange>
              </w:rPr>
            </w:pPr>
            <w:r w:rsidRPr="00312974">
              <w:rPr>
                <w:lang w:val="uk-UA"/>
                <w:rPrChange w:id="8736" w:author="Rodion" w:date="2019-12-09T02:09:00Z">
                  <w:rPr>
                    <w:lang w:val="uk-UA"/>
                  </w:rPr>
                </w:rPrChange>
              </w:rPr>
              <w:t>Власники малого бізнесу</w:t>
            </w:r>
          </w:p>
        </w:tc>
        <w:tc>
          <w:tcPr>
            <w:tcW w:w="1581" w:type="dxa"/>
          </w:tcPr>
          <w:p w14:paraId="05517E38" w14:textId="77777777" w:rsidR="006029A2" w:rsidRPr="00312974" w:rsidRDefault="006029A2" w:rsidP="006029A2">
            <w:pPr>
              <w:pStyle w:val="NoSpacing"/>
              <w:jc w:val="left"/>
              <w:rPr>
                <w:lang w:val="uk-UA"/>
                <w:rPrChange w:id="8737" w:author="Rodion" w:date="2019-12-09T02:09:00Z">
                  <w:rPr>
                    <w:lang w:val="uk-UA"/>
                  </w:rPr>
                </w:rPrChange>
              </w:rPr>
            </w:pPr>
            <w:r w:rsidRPr="00312974">
              <w:rPr>
                <w:lang w:val="uk-UA"/>
                <w:rPrChange w:id="8738" w:author="Rodion" w:date="2019-12-09T02:09:00Z">
                  <w:rPr>
                    <w:lang w:val="uk-UA"/>
                  </w:rPr>
                </w:rPrChange>
              </w:rPr>
              <w:t>Низька</w:t>
            </w:r>
          </w:p>
        </w:tc>
        <w:tc>
          <w:tcPr>
            <w:tcW w:w="1836" w:type="dxa"/>
          </w:tcPr>
          <w:p w14:paraId="2263D14F" w14:textId="77777777" w:rsidR="006029A2" w:rsidRPr="00312974" w:rsidRDefault="006029A2" w:rsidP="006029A2">
            <w:pPr>
              <w:pStyle w:val="NoSpacing"/>
              <w:jc w:val="left"/>
              <w:rPr>
                <w:lang w:val="uk-UA"/>
                <w:rPrChange w:id="8739" w:author="Rodion" w:date="2019-12-09T02:09:00Z">
                  <w:rPr>
                    <w:lang w:val="uk-UA"/>
                  </w:rPr>
                </w:rPrChange>
              </w:rPr>
            </w:pPr>
            <w:r w:rsidRPr="00312974">
              <w:rPr>
                <w:lang w:val="uk-UA"/>
                <w:rPrChange w:id="8740" w:author="Rodion" w:date="2019-12-09T02:09:00Z">
                  <w:rPr>
                    <w:lang w:val="uk-UA"/>
                  </w:rPr>
                </w:rPrChange>
              </w:rPr>
              <w:t>40%</w:t>
            </w:r>
          </w:p>
        </w:tc>
        <w:tc>
          <w:tcPr>
            <w:tcW w:w="1870" w:type="dxa"/>
          </w:tcPr>
          <w:p w14:paraId="6A61888E" w14:textId="77777777" w:rsidR="006029A2" w:rsidRPr="00312974" w:rsidRDefault="006029A2" w:rsidP="006029A2">
            <w:pPr>
              <w:pStyle w:val="NoSpacing"/>
              <w:jc w:val="left"/>
              <w:rPr>
                <w:lang w:val="uk-UA"/>
                <w:rPrChange w:id="8741" w:author="Rodion" w:date="2019-12-09T02:09:00Z">
                  <w:rPr>
                    <w:lang w:val="uk-UA"/>
                  </w:rPr>
                </w:rPrChange>
              </w:rPr>
            </w:pPr>
            <w:r w:rsidRPr="00312974">
              <w:rPr>
                <w:lang w:val="uk-UA"/>
                <w:rPrChange w:id="8742" w:author="Rodion" w:date="2019-12-09T02:09:00Z">
                  <w:rPr>
                    <w:lang w:val="uk-UA"/>
                  </w:rPr>
                </w:rPrChange>
              </w:rPr>
              <w:t>Висока</w:t>
            </w:r>
          </w:p>
        </w:tc>
        <w:tc>
          <w:tcPr>
            <w:tcW w:w="1711" w:type="dxa"/>
          </w:tcPr>
          <w:p w14:paraId="3AC0AD04" w14:textId="77777777" w:rsidR="006029A2" w:rsidRPr="00312974" w:rsidRDefault="006029A2" w:rsidP="006029A2">
            <w:pPr>
              <w:pStyle w:val="NoSpacing"/>
              <w:jc w:val="left"/>
              <w:rPr>
                <w:lang w:val="uk-UA"/>
                <w:rPrChange w:id="8743" w:author="Rodion" w:date="2019-12-09T02:09:00Z">
                  <w:rPr>
                    <w:lang w:val="uk-UA"/>
                  </w:rPr>
                </w:rPrChange>
              </w:rPr>
            </w:pPr>
            <w:r w:rsidRPr="00312974">
              <w:rPr>
                <w:lang w:val="uk-UA"/>
                <w:rPrChange w:id="8744" w:author="Rodion" w:date="2019-12-09T02:09:00Z">
                  <w:rPr>
                    <w:lang w:val="uk-UA"/>
                  </w:rPr>
                </w:rPrChange>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Change w:id="8745" w:author="Rodion" w:date="2019-12-09T02:09:00Z">
                  <w:rPr>
                    <w:lang w:val="uk-UA"/>
                  </w:rPr>
                </w:rPrChange>
              </w:rPr>
            </w:pPr>
            <w:r w:rsidRPr="00312974">
              <w:rPr>
                <w:lang w:val="uk-UA"/>
                <w:rPrChange w:id="8746" w:author="Rodion" w:date="2019-12-09T02:09:00Z">
                  <w:rPr>
                    <w:lang w:val="uk-UA"/>
                  </w:rPr>
                </w:rPrChange>
              </w:rPr>
              <w:t>2.</w:t>
            </w:r>
          </w:p>
        </w:tc>
        <w:tc>
          <w:tcPr>
            <w:tcW w:w="2916" w:type="dxa"/>
          </w:tcPr>
          <w:p w14:paraId="66BCE30B" w14:textId="77777777" w:rsidR="006029A2" w:rsidRPr="00312974" w:rsidRDefault="006029A2" w:rsidP="006029A2">
            <w:pPr>
              <w:pStyle w:val="NoSpacing"/>
              <w:jc w:val="left"/>
              <w:rPr>
                <w:lang w:val="uk-UA"/>
                <w:rPrChange w:id="8747" w:author="Rodion" w:date="2019-12-09T02:09:00Z">
                  <w:rPr>
                    <w:lang w:val="uk-UA"/>
                  </w:rPr>
                </w:rPrChange>
              </w:rPr>
            </w:pPr>
            <w:r w:rsidRPr="00312974">
              <w:rPr>
                <w:lang w:val="uk-UA"/>
                <w:rPrChange w:id="8748" w:author="Rodion" w:date="2019-12-09T02:09:00Z">
                  <w:rPr>
                    <w:lang w:val="uk-UA"/>
                  </w:rPr>
                </w:rPrChange>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Change w:id="8749" w:author="Rodion" w:date="2019-12-09T02:09:00Z">
                  <w:rPr>
                    <w:lang w:val="uk-UA"/>
                  </w:rPr>
                </w:rPrChange>
              </w:rPr>
            </w:pPr>
            <w:r w:rsidRPr="00312974">
              <w:rPr>
                <w:lang w:val="uk-UA"/>
                <w:rPrChange w:id="8750" w:author="Rodion" w:date="2019-12-09T02:09:00Z">
                  <w:rPr>
                    <w:lang w:val="uk-UA"/>
                  </w:rPr>
                </w:rPrChange>
              </w:rPr>
              <w:t>Висока</w:t>
            </w:r>
          </w:p>
        </w:tc>
        <w:tc>
          <w:tcPr>
            <w:tcW w:w="1836" w:type="dxa"/>
          </w:tcPr>
          <w:p w14:paraId="115B5F7A" w14:textId="77777777" w:rsidR="006029A2" w:rsidRPr="00312974" w:rsidRDefault="006029A2" w:rsidP="006029A2">
            <w:pPr>
              <w:pStyle w:val="NoSpacing"/>
              <w:jc w:val="left"/>
              <w:rPr>
                <w:lang w:val="uk-UA"/>
                <w:rPrChange w:id="8751" w:author="Rodion" w:date="2019-12-09T02:09:00Z">
                  <w:rPr>
                    <w:lang w:val="uk-UA"/>
                  </w:rPr>
                </w:rPrChange>
              </w:rPr>
            </w:pPr>
            <w:r w:rsidRPr="00312974">
              <w:rPr>
                <w:lang w:val="uk-UA"/>
                <w:rPrChange w:id="8752" w:author="Rodion" w:date="2019-12-09T02:09:00Z">
                  <w:rPr>
                    <w:lang w:val="uk-UA"/>
                  </w:rPr>
                </w:rPrChange>
              </w:rPr>
              <w:t>85%</w:t>
            </w:r>
          </w:p>
        </w:tc>
        <w:tc>
          <w:tcPr>
            <w:tcW w:w="1870" w:type="dxa"/>
          </w:tcPr>
          <w:p w14:paraId="796A8D54" w14:textId="77777777" w:rsidR="006029A2" w:rsidRPr="00312974" w:rsidRDefault="006029A2" w:rsidP="006029A2">
            <w:pPr>
              <w:pStyle w:val="NoSpacing"/>
              <w:jc w:val="left"/>
              <w:rPr>
                <w:lang w:val="uk-UA"/>
                <w:rPrChange w:id="8753" w:author="Rodion" w:date="2019-12-09T02:09:00Z">
                  <w:rPr>
                    <w:lang w:val="uk-UA"/>
                  </w:rPr>
                </w:rPrChange>
              </w:rPr>
            </w:pPr>
            <w:r w:rsidRPr="00312974">
              <w:rPr>
                <w:lang w:val="uk-UA"/>
                <w:rPrChange w:id="8754" w:author="Rodion" w:date="2019-12-09T02:09:00Z">
                  <w:rPr>
                    <w:lang w:val="uk-UA"/>
                  </w:rPr>
                </w:rPrChange>
              </w:rPr>
              <w:t>Низька</w:t>
            </w:r>
          </w:p>
        </w:tc>
        <w:tc>
          <w:tcPr>
            <w:tcW w:w="1711" w:type="dxa"/>
          </w:tcPr>
          <w:p w14:paraId="07BCD0B2" w14:textId="77777777" w:rsidR="006029A2" w:rsidRPr="00312974" w:rsidRDefault="006029A2" w:rsidP="006029A2">
            <w:pPr>
              <w:pStyle w:val="NoSpacing"/>
              <w:jc w:val="left"/>
              <w:rPr>
                <w:lang w:val="uk-UA"/>
                <w:rPrChange w:id="8755" w:author="Rodion" w:date="2019-12-09T02:09:00Z">
                  <w:rPr>
                    <w:lang w:val="uk-UA"/>
                  </w:rPr>
                </w:rPrChange>
              </w:rPr>
            </w:pPr>
            <w:r w:rsidRPr="00312974">
              <w:rPr>
                <w:lang w:val="uk-UA"/>
                <w:rPrChange w:id="8756" w:author="Rodion" w:date="2019-12-09T02:09:00Z">
                  <w:rPr>
                    <w:lang w:val="uk-UA"/>
                  </w:rPr>
                </w:rPrChange>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Change w:id="8757" w:author="Rodion" w:date="2019-12-09T02:09:00Z">
                  <w:rPr>
                    <w:lang w:val="uk-UA"/>
                  </w:rPr>
                </w:rPrChange>
              </w:rPr>
            </w:pPr>
            <w:r w:rsidRPr="00312974">
              <w:rPr>
                <w:lang w:val="uk-UA"/>
                <w:rPrChange w:id="8758" w:author="Rodion" w:date="2019-12-09T02:09:00Z">
                  <w:rPr>
                    <w:lang w:val="uk-UA"/>
                  </w:rPr>
                </w:rPrChange>
              </w:rPr>
              <w:t xml:space="preserve">3. </w:t>
            </w:r>
          </w:p>
        </w:tc>
        <w:tc>
          <w:tcPr>
            <w:tcW w:w="2916" w:type="dxa"/>
          </w:tcPr>
          <w:p w14:paraId="7EAD1CFA" w14:textId="77777777" w:rsidR="006029A2" w:rsidRPr="00312974" w:rsidRDefault="006029A2" w:rsidP="006029A2">
            <w:pPr>
              <w:pStyle w:val="NoSpacing"/>
              <w:jc w:val="left"/>
              <w:rPr>
                <w:lang w:val="uk-UA"/>
                <w:rPrChange w:id="8759" w:author="Rodion" w:date="2019-12-09T02:09:00Z">
                  <w:rPr>
                    <w:lang w:val="uk-UA"/>
                  </w:rPr>
                </w:rPrChange>
              </w:rPr>
            </w:pPr>
            <w:r w:rsidRPr="00312974">
              <w:rPr>
                <w:lang w:val="uk-UA"/>
                <w:rPrChange w:id="8760" w:author="Rodion" w:date="2019-12-09T02:09:00Z">
                  <w:rPr>
                    <w:lang w:val="uk-UA"/>
                  </w:rPr>
                </w:rPrChange>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Change w:id="8761" w:author="Rodion" w:date="2019-12-09T02:09:00Z">
                  <w:rPr>
                    <w:lang w:val="uk-UA"/>
                  </w:rPr>
                </w:rPrChange>
              </w:rPr>
            </w:pPr>
            <w:r w:rsidRPr="00312974">
              <w:rPr>
                <w:lang w:val="uk-UA"/>
                <w:rPrChange w:id="8762" w:author="Rodion" w:date="2019-12-09T02:09:00Z">
                  <w:rPr>
                    <w:lang w:val="uk-UA"/>
                  </w:rPr>
                </w:rPrChange>
              </w:rPr>
              <w:t>Середня</w:t>
            </w:r>
          </w:p>
        </w:tc>
        <w:tc>
          <w:tcPr>
            <w:tcW w:w="1836" w:type="dxa"/>
          </w:tcPr>
          <w:p w14:paraId="20847BDC" w14:textId="77777777" w:rsidR="006029A2" w:rsidRPr="00312974" w:rsidRDefault="006029A2" w:rsidP="006029A2">
            <w:pPr>
              <w:pStyle w:val="NoSpacing"/>
              <w:jc w:val="left"/>
              <w:rPr>
                <w:lang w:val="uk-UA"/>
                <w:rPrChange w:id="8763" w:author="Rodion" w:date="2019-12-09T02:09:00Z">
                  <w:rPr>
                    <w:lang w:val="uk-UA"/>
                  </w:rPr>
                </w:rPrChange>
              </w:rPr>
            </w:pPr>
            <w:r w:rsidRPr="00312974">
              <w:rPr>
                <w:lang w:val="uk-UA"/>
                <w:rPrChange w:id="8764" w:author="Rodion" w:date="2019-12-09T02:09:00Z">
                  <w:rPr>
                    <w:lang w:val="uk-UA"/>
                  </w:rPr>
                </w:rPrChange>
              </w:rPr>
              <w:t>70%</w:t>
            </w:r>
          </w:p>
        </w:tc>
        <w:tc>
          <w:tcPr>
            <w:tcW w:w="1870" w:type="dxa"/>
          </w:tcPr>
          <w:p w14:paraId="15907D64" w14:textId="77777777" w:rsidR="006029A2" w:rsidRPr="00312974" w:rsidRDefault="006029A2" w:rsidP="006029A2">
            <w:pPr>
              <w:pStyle w:val="NoSpacing"/>
              <w:jc w:val="left"/>
              <w:rPr>
                <w:lang w:val="uk-UA"/>
                <w:rPrChange w:id="8765" w:author="Rodion" w:date="2019-12-09T02:09:00Z">
                  <w:rPr>
                    <w:lang w:val="uk-UA"/>
                  </w:rPr>
                </w:rPrChange>
              </w:rPr>
            </w:pPr>
            <w:r w:rsidRPr="00312974">
              <w:rPr>
                <w:lang w:val="uk-UA"/>
                <w:rPrChange w:id="8766" w:author="Rodion" w:date="2019-12-09T02:09:00Z">
                  <w:rPr>
                    <w:lang w:val="uk-UA"/>
                  </w:rPr>
                </w:rPrChange>
              </w:rPr>
              <w:t>Середня</w:t>
            </w:r>
          </w:p>
        </w:tc>
        <w:tc>
          <w:tcPr>
            <w:tcW w:w="1711" w:type="dxa"/>
          </w:tcPr>
          <w:p w14:paraId="63273054" w14:textId="77777777" w:rsidR="006029A2" w:rsidRPr="00312974" w:rsidRDefault="006029A2" w:rsidP="006029A2">
            <w:pPr>
              <w:pStyle w:val="NoSpacing"/>
              <w:jc w:val="left"/>
              <w:rPr>
                <w:lang w:val="uk-UA"/>
                <w:rPrChange w:id="8767" w:author="Rodion" w:date="2019-12-09T02:09:00Z">
                  <w:rPr>
                    <w:lang w:val="uk-UA"/>
                  </w:rPr>
                </w:rPrChange>
              </w:rPr>
            </w:pPr>
            <w:r w:rsidRPr="00312974">
              <w:rPr>
                <w:lang w:val="uk-UA"/>
                <w:rPrChange w:id="8768" w:author="Rodion" w:date="2019-12-09T02:09:00Z">
                  <w:rPr>
                    <w:lang w:val="uk-UA"/>
                  </w:rPr>
                </w:rPrChange>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Change w:id="8769" w:author="Rodion" w:date="2019-12-09T02:09:00Z">
                  <w:rPr>
                    <w:lang w:val="uk-UA"/>
                  </w:rPr>
                </w:rPrChange>
              </w:rPr>
            </w:pPr>
            <w:r w:rsidRPr="00312974">
              <w:rPr>
                <w:lang w:val="uk-UA"/>
                <w:rPrChange w:id="8770" w:author="Rodion" w:date="2019-12-09T02:09:00Z">
                  <w:rPr>
                    <w:lang w:val="uk-UA"/>
                  </w:rPr>
                </w:rPrChange>
              </w:rPr>
              <w:t>4.</w:t>
            </w:r>
          </w:p>
        </w:tc>
        <w:tc>
          <w:tcPr>
            <w:tcW w:w="2916" w:type="dxa"/>
          </w:tcPr>
          <w:p w14:paraId="76B6075D" w14:textId="77777777" w:rsidR="006029A2" w:rsidRPr="00312974" w:rsidRDefault="006029A2" w:rsidP="006029A2">
            <w:pPr>
              <w:pStyle w:val="NoSpacing"/>
              <w:jc w:val="left"/>
              <w:rPr>
                <w:lang w:val="uk-UA"/>
                <w:rPrChange w:id="8771" w:author="Rodion" w:date="2019-12-09T02:09:00Z">
                  <w:rPr>
                    <w:lang w:val="uk-UA"/>
                  </w:rPr>
                </w:rPrChange>
              </w:rPr>
            </w:pPr>
            <w:r w:rsidRPr="00312974">
              <w:rPr>
                <w:lang w:val="uk-UA"/>
                <w:rPrChange w:id="8772" w:author="Rodion" w:date="2019-12-09T02:09:00Z">
                  <w:rPr>
                    <w:lang w:val="uk-UA"/>
                  </w:rPr>
                </w:rPrChange>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Change w:id="8773" w:author="Rodion" w:date="2019-12-09T02:09:00Z">
                  <w:rPr>
                    <w:lang w:val="uk-UA"/>
                  </w:rPr>
                </w:rPrChange>
              </w:rPr>
            </w:pPr>
            <w:r w:rsidRPr="00312974">
              <w:rPr>
                <w:lang w:val="uk-UA"/>
                <w:rPrChange w:id="8774" w:author="Rodion" w:date="2019-12-09T02:09:00Z">
                  <w:rPr>
                    <w:lang w:val="uk-UA"/>
                  </w:rPr>
                </w:rPrChange>
              </w:rPr>
              <w:t>Середня</w:t>
            </w:r>
          </w:p>
        </w:tc>
        <w:tc>
          <w:tcPr>
            <w:tcW w:w="1836" w:type="dxa"/>
          </w:tcPr>
          <w:p w14:paraId="447DAE61" w14:textId="77777777" w:rsidR="006029A2" w:rsidRPr="00312974" w:rsidRDefault="006029A2" w:rsidP="006029A2">
            <w:pPr>
              <w:pStyle w:val="NoSpacing"/>
              <w:jc w:val="left"/>
              <w:rPr>
                <w:lang w:val="uk-UA"/>
                <w:rPrChange w:id="8775" w:author="Rodion" w:date="2019-12-09T02:09:00Z">
                  <w:rPr>
                    <w:lang w:val="uk-UA"/>
                  </w:rPr>
                </w:rPrChange>
              </w:rPr>
            </w:pPr>
            <w:r w:rsidRPr="00312974">
              <w:rPr>
                <w:lang w:val="uk-UA"/>
                <w:rPrChange w:id="8776" w:author="Rodion" w:date="2019-12-09T02:09:00Z">
                  <w:rPr>
                    <w:lang w:val="uk-UA"/>
                  </w:rPr>
                </w:rPrChange>
              </w:rPr>
              <w:t>60%</w:t>
            </w:r>
          </w:p>
        </w:tc>
        <w:tc>
          <w:tcPr>
            <w:tcW w:w="1870" w:type="dxa"/>
          </w:tcPr>
          <w:p w14:paraId="249794CF" w14:textId="77777777" w:rsidR="006029A2" w:rsidRPr="00312974" w:rsidRDefault="006029A2" w:rsidP="006029A2">
            <w:pPr>
              <w:pStyle w:val="NoSpacing"/>
              <w:jc w:val="left"/>
              <w:rPr>
                <w:lang w:val="uk-UA"/>
                <w:rPrChange w:id="8777" w:author="Rodion" w:date="2019-12-09T02:09:00Z">
                  <w:rPr>
                    <w:lang w:val="uk-UA"/>
                  </w:rPr>
                </w:rPrChange>
              </w:rPr>
            </w:pPr>
            <w:r w:rsidRPr="00312974">
              <w:rPr>
                <w:lang w:val="uk-UA"/>
                <w:rPrChange w:id="8778" w:author="Rodion" w:date="2019-12-09T02:09:00Z">
                  <w:rPr>
                    <w:lang w:val="uk-UA"/>
                  </w:rPr>
                </w:rPrChange>
              </w:rPr>
              <w:t>Середня</w:t>
            </w:r>
          </w:p>
        </w:tc>
        <w:tc>
          <w:tcPr>
            <w:tcW w:w="1711" w:type="dxa"/>
          </w:tcPr>
          <w:p w14:paraId="66348D4F" w14:textId="77777777" w:rsidR="006029A2" w:rsidRPr="00312974" w:rsidRDefault="006029A2" w:rsidP="006029A2">
            <w:pPr>
              <w:pStyle w:val="NoSpacing"/>
              <w:jc w:val="left"/>
              <w:rPr>
                <w:lang w:val="uk-UA"/>
                <w:rPrChange w:id="8779" w:author="Rodion" w:date="2019-12-09T02:09:00Z">
                  <w:rPr>
                    <w:lang w:val="uk-UA"/>
                  </w:rPr>
                </w:rPrChange>
              </w:rPr>
            </w:pPr>
            <w:r w:rsidRPr="00312974">
              <w:rPr>
                <w:lang w:val="uk-UA"/>
                <w:rPrChange w:id="8780" w:author="Rodion" w:date="2019-12-09T02:09:00Z">
                  <w:rPr>
                    <w:lang w:val="uk-UA"/>
                  </w:rPr>
                </w:rPrChange>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Change w:id="8781" w:author="Rodion" w:date="2019-12-09T02:09:00Z">
                  <w:rPr>
                    <w:lang w:val="uk-UA"/>
                  </w:rPr>
                </w:rPrChange>
              </w:rPr>
            </w:pPr>
            <w:r w:rsidRPr="00312974">
              <w:rPr>
                <w:lang w:val="uk-UA"/>
                <w:rPrChange w:id="8782" w:author="Rodion" w:date="2019-12-09T02:09:00Z">
                  <w:rPr>
                    <w:lang w:val="uk-UA"/>
                  </w:rPr>
                </w:rPrChange>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rPr>
          <w:ins w:id="8783" w:author="Rodion" w:date="2019-12-09T04:04:00Z"/>
        </w:rPr>
      </w:pPr>
    </w:p>
    <w:p w14:paraId="207EE0E5" w14:textId="77777777" w:rsidR="00A87B77" w:rsidRDefault="00A87B77">
      <w:pPr>
        <w:spacing w:after="160" w:line="259" w:lineRule="auto"/>
        <w:ind w:firstLine="0"/>
        <w:jc w:val="left"/>
        <w:rPr>
          <w:ins w:id="8784" w:author="Rodion" w:date="2019-12-09T04:04:00Z"/>
        </w:rPr>
      </w:pPr>
      <w:ins w:id="8785" w:author="Rodion" w:date="2019-12-09T04:04:00Z">
        <w:r>
          <w:br w:type="page"/>
        </w:r>
      </w:ins>
    </w:p>
    <w:p w14:paraId="39CE475F" w14:textId="3E866FAF" w:rsidR="006029A2" w:rsidRPr="00030B2B" w:rsidDel="00A87B77" w:rsidRDefault="006029A2" w:rsidP="006029A2">
      <w:pPr>
        <w:ind w:right="-143"/>
        <w:rPr>
          <w:del w:id="8786" w:author="Rodion" w:date="2019-12-09T04:04:00Z"/>
        </w:rPr>
      </w:pPr>
    </w:p>
    <w:p w14:paraId="7AC67264" w14:textId="77777777" w:rsidR="006029A2" w:rsidRPr="00312974" w:rsidRDefault="006029A2" w:rsidP="006029A2">
      <w:pPr>
        <w:rPr>
          <w:rPrChange w:id="8787" w:author="Rodion" w:date="2019-12-09T02:09:00Z">
            <w:rPr/>
          </w:rPrChange>
        </w:rPr>
      </w:pPr>
      <w:r w:rsidRPr="00312974">
        <w:rPr>
          <w:rPrChange w:id="8788" w:author="Rodion" w:date="2019-12-09T02:09:00Z">
            <w:rPr/>
          </w:rPrChange>
        </w:rPr>
        <w:t>За результатами досліджень було обрано стратегію диференційованого маркетингу.</w:t>
      </w:r>
    </w:p>
    <w:p w14:paraId="2A1F676E" w14:textId="144A7898" w:rsidR="006029A2" w:rsidRPr="00312974" w:rsidRDefault="006029A2" w:rsidP="006029A2">
      <w:pPr>
        <w:rPr>
          <w:rPrChange w:id="8789" w:author="Rodion" w:date="2019-12-09T02:09:00Z">
            <w:rPr/>
          </w:rPrChange>
        </w:rPr>
      </w:pPr>
      <w:r w:rsidRPr="00312974">
        <w:rPr>
          <w:rPrChange w:id="8790" w:author="Rodion" w:date="2019-12-09T02:09:00Z">
            <w:rPr/>
          </w:rPrChange>
        </w:rPr>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del w:id="8791" w:author="Rodion Kharabet" w:date="2019-12-06T03:54:00Z">
        <w:r w:rsidRPr="00312974" w:rsidDel="003969F0">
          <w:rPr>
            <w:rPrChange w:id="8792" w:author="Rodion" w:date="2019-12-09T02:09:00Z">
              <w:rPr/>
            </w:rPrChange>
          </w:rPr>
          <w:delText>таблиці 5.</w:delText>
        </w:r>
      </w:del>
      <w:ins w:id="8793" w:author="Rodion Kharabet" w:date="2019-12-06T03:54:00Z">
        <w:r w:rsidR="003969F0" w:rsidRPr="00312974">
          <w:rPr>
            <w:rPrChange w:id="8794" w:author="Rodion" w:date="2019-12-09T02:09:00Z">
              <w:rPr/>
            </w:rPrChange>
          </w:rPr>
          <w:t>таблиці 4.</w:t>
        </w:r>
      </w:ins>
      <w:r w:rsidRPr="00312974">
        <w:rPr>
          <w:rPrChange w:id="8795" w:author="Rodion" w:date="2019-12-09T02:09:00Z">
            <w:rPr/>
          </w:rPrChange>
        </w:rPr>
        <w:t>15.</w:t>
      </w:r>
    </w:p>
    <w:p w14:paraId="11CFBF9B" w14:textId="496BDEDD" w:rsidR="006029A2" w:rsidRPr="00312974" w:rsidDel="00236C42" w:rsidRDefault="006029A2" w:rsidP="006029A2">
      <w:pPr>
        <w:ind w:right="-143"/>
        <w:rPr>
          <w:del w:id="8796" w:author="Rodion" w:date="2019-12-08T22:13:00Z"/>
          <w:rPrChange w:id="8797" w:author="Rodion" w:date="2019-12-09T02:09:00Z">
            <w:rPr>
              <w:del w:id="8798" w:author="Rodion" w:date="2019-12-08T22:13:00Z"/>
            </w:rPr>
          </w:rPrChange>
        </w:rPr>
      </w:pPr>
    </w:p>
    <w:p w14:paraId="3831C30A" w14:textId="77777777" w:rsidR="00236C42" w:rsidRPr="00312974" w:rsidRDefault="00236C42" w:rsidP="006029A2">
      <w:pPr>
        <w:ind w:right="-143"/>
        <w:rPr>
          <w:ins w:id="8799" w:author="Rodion" w:date="2019-12-08T22:13:00Z"/>
          <w:rPrChange w:id="8800" w:author="Rodion" w:date="2019-12-09T02:09:00Z">
            <w:rPr>
              <w:ins w:id="8801" w:author="Rodion" w:date="2019-12-08T22:13:00Z"/>
            </w:rPr>
          </w:rPrChange>
        </w:rPr>
      </w:pPr>
    </w:p>
    <w:p w14:paraId="69F64C36" w14:textId="3AAC2BEB" w:rsidR="006029A2" w:rsidRPr="00312974" w:rsidRDefault="006029A2" w:rsidP="006029A2">
      <w:pPr>
        <w:ind w:right="-143"/>
        <w:rPr>
          <w:rPrChange w:id="8802" w:author="Rodion" w:date="2019-12-09T02:09:00Z">
            <w:rPr/>
          </w:rPrChange>
        </w:rPr>
      </w:pPr>
      <w:del w:id="8803" w:author="Rodion" w:date="2019-12-08T22:14:00Z">
        <w:r w:rsidRPr="00312974" w:rsidDel="00553A34">
          <w:rPr>
            <w:rPrChange w:id="8804" w:author="Rodion" w:date="2019-12-09T02:09:00Z">
              <w:rPr/>
            </w:rPrChange>
          </w:rPr>
          <w:tab/>
        </w:r>
      </w:del>
      <w:del w:id="8805" w:author="Rodion Kharabet" w:date="2019-12-06T03:54:00Z">
        <w:r w:rsidRPr="00312974" w:rsidDel="003969F0">
          <w:rPr>
            <w:rPrChange w:id="8806" w:author="Rodion" w:date="2019-12-09T02:09:00Z">
              <w:rPr/>
            </w:rPrChange>
          </w:rPr>
          <w:delText>Таблиця 5.</w:delText>
        </w:r>
      </w:del>
      <w:ins w:id="8807" w:author="Rodion Kharabet" w:date="2019-12-06T03:54:00Z">
        <w:r w:rsidR="003969F0" w:rsidRPr="00312974">
          <w:rPr>
            <w:rPrChange w:id="8808" w:author="Rodion" w:date="2019-12-09T02:09:00Z">
              <w:rPr/>
            </w:rPrChange>
          </w:rPr>
          <w:t>Таблиця 4.</w:t>
        </w:r>
      </w:ins>
      <w:r w:rsidRPr="00312974">
        <w:rPr>
          <w:rPrChange w:id="8809" w:author="Rodion" w:date="2019-12-09T02:09:00Z">
            <w:rPr/>
          </w:rPrChange>
        </w:rPr>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Change w:id="8810" w:author="Rodion" w:date="2019-12-08T22:13:00Z">
          <w:tblPr>
            <w:tblStyle w:val="TableGrid"/>
            <w:tblW w:w="10490" w:type="dxa"/>
            <w:tblInd w:w="-5" w:type="dxa"/>
            <w:tblLayout w:type="fixed"/>
            <w:tblLook w:val="00A0" w:firstRow="1" w:lastRow="0" w:firstColumn="1" w:lastColumn="0" w:noHBand="0" w:noVBand="0"/>
          </w:tblPr>
        </w:tblPrChange>
      </w:tblPr>
      <w:tblGrid>
        <w:gridCol w:w="596"/>
        <w:gridCol w:w="3090"/>
        <w:gridCol w:w="1701"/>
        <w:gridCol w:w="3544"/>
        <w:gridCol w:w="1559"/>
        <w:tblGridChange w:id="8811">
          <w:tblGrid>
            <w:gridCol w:w="596"/>
            <w:gridCol w:w="2665"/>
            <w:gridCol w:w="1701"/>
            <w:gridCol w:w="3260"/>
            <w:gridCol w:w="2268"/>
          </w:tblGrid>
        </w:tblGridChange>
      </w:tblGrid>
      <w:tr w:rsidR="006029A2" w:rsidRPr="00312974" w14:paraId="76FF7286" w14:textId="77777777" w:rsidTr="00236C42">
        <w:tc>
          <w:tcPr>
            <w:tcW w:w="596" w:type="dxa"/>
            <w:tcPrChange w:id="8812" w:author="Rodion" w:date="2019-12-08T22:13:00Z">
              <w:tcPr>
                <w:tcW w:w="596" w:type="dxa"/>
              </w:tcPr>
            </w:tcPrChange>
          </w:tcPr>
          <w:p w14:paraId="28D6A895" w14:textId="77777777" w:rsidR="006029A2" w:rsidRPr="00312974" w:rsidRDefault="006029A2" w:rsidP="006029A2">
            <w:pPr>
              <w:pStyle w:val="NoSpacing"/>
              <w:jc w:val="left"/>
              <w:rPr>
                <w:lang w:val="uk-UA"/>
                <w:rPrChange w:id="8813" w:author="Rodion" w:date="2019-12-09T02:09:00Z">
                  <w:rPr>
                    <w:lang w:val="uk-UA"/>
                  </w:rPr>
                </w:rPrChange>
              </w:rPr>
            </w:pPr>
            <w:r w:rsidRPr="00312974">
              <w:rPr>
                <w:lang w:val="uk-UA"/>
                <w:rPrChange w:id="8814" w:author="Rodion" w:date="2019-12-09T02:09:00Z">
                  <w:rPr>
                    <w:lang w:val="uk-UA"/>
                  </w:rPr>
                </w:rPrChange>
              </w:rPr>
              <w:t>№ п/п</w:t>
            </w:r>
          </w:p>
        </w:tc>
        <w:tc>
          <w:tcPr>
            <w:tcW w:w="3090" w:type="dxa"/>
            <w:tcPrChange w:id="8815" w:author="Rodion" w:date="2019-12-08T22:13:00Z">
              <w:tcPr>
                <w:tcW w:w="2665" w:type="dxa"/>
              </w:tcPr>
            </w:tcPrChange>
          </w:tcPr>
          <w:p w14:paraId="4E0E245C" w14:textId="77777777" w:rsidR="006029A2" w:rsidRPr="00312974" w:rsidRDefault="006029A2" w:rsidP="006029A2">
            <w:pPr>
              <w:pStyle w:val="NoSpacing"/>
              <w:jc w:val="left"/>
              <w:rPr>
                <w:lang w:val="uk-UA"/>
                <w:rPrChange w:id="8816" w:author="Rodion" w:date="2019-12-09T02:09:00Z">
                  <w:rPr>
                    <w:lang w:val="uk-UA"/>
                  </w:rPr>
                </w:rPrChange>
              </w:rPr>
            </w:pPr>
            <w:r w:rsidRPr="00312974">
              <w:rPr>
                <w:lang w:val="uk-UA"/>
                <w:rPrChange w:id="8817" w:author="Rodion" w:date="2019-12-09T02:09:00Z">
                  <w:rPr>
                    <w:lang w:val="uk-UA"/>
                  </w:rPr>
                </w:rPrChange>
              </w:rPr>
              <w:t>Обрана альтернатива розвитку проекту</w:t>
            </w:r>
          </w:p>
        </w:tc>
        <w:tc>
          <w:tcPr>
            <w:tcW w:w="1701" w:type="dxa"/>
            <w:tcPrChange w:id="8818" w:author="Rodion" w:date="2019-12-08T22:13:00Z">
              <w:tcPr>
                <w:tcW w:w="1701" w:type="dxa"/>
              </w:tcPr>
            </w:tcPrChange>
          </w:tcPr>
          <w:p w14:paraId="0F95BB29" w14:textId="77777777" w:rsidR="006029A2" w:rsidRPr="00312974" w:rsidRDefault="006029A2" w:rsidP="006029A2">
            <w:pPr>
              <w:pStyle w:val="NoSpacing"/>
              <w:jc w:val="left"/>
              <w:rPr>
                <w:lang w:val="uk-UA"/>
                <w:rPrChange w:id="8819" w:author="Rodion" w:date="2019-12-09T02:09:00Z">
                  <w:rPr>
                    <w:lang w:val="uk-UA"/>
                  </w:rPr>
                </w:rPrChange>
              </w:rPr>
            </w:pPr>
            <w:r w:rsidRPr="00312974">
              <w:rPr>
                <w:lang w:val="uk-UA"/>
                <w:rPrChange w:id="8820" w:author="Rodion" w:date="2019-12-09T02:09:00Z">
                  <w:rPr>
                    <w:lang w:val="uk-UA"/>
                  </w:rPr>
                </w:rPrChange>
              </w:rPr>
              <w:t>Стратегія охоплення ринку</w:t>
            </w:r>
          </w:p>
        </w:tc>
        <w:tc>
          <w:tcPr>
            <w:tcW w:w="3544" w:type="dxa"/>
            <w:tcPrChange w:id="8821" w:author="Rodion" w:date="2019-12-08T22:13:00Z">
              <w:tcPr>
                <w:tcW w:w="3260" w:type="dxa"/>
              </w:tcPr>
            </w:tcPrChange>
          </w:tcPr>
          <w:p w14:paraId="7E39D049" w14:textId="77777777" w:rsidR="006029A2" w:rsidRPr="00312974" w:rsidRDefault="006029A2" w:rsidP="006029A2">
            <w:pPr>
              <w:pStyle w:val="NoSpacing"/>
              <w:jc w:val="left"/>
              <w:rPr>
                <w:lang w:val="uk-UA"/>
                <w:rPrChange w:id="8822" w:author="Rodion" w:date="2019-12-09T02:09:00Z">
                  <w:rPr>
                    <w:lang w:val="uk-UA"/>
                  </w:rPr>
                </w:rPrChange>
              </w:rPr>
            </w:pPr>
            <w:r w:rsidRPr="00312974">
              <w:rPr>
                <w:lang w:val="uk-UA"/>
                <w:rPrChange w:id="8823" w:author="Rodion" w:date="2019-12-09T02:09:00Z">
                  <w:rPr>
                    <w:lang w:val="uk-UA"/>
                  </w:rPr>
                </w:rPrChange>
              </w:rPr>
              <w:t>Ключові конкурентоспроможні позиції відповідно до обраної альтернативи</w:t>
            </w:r>
          </w:p>
        </w:tc>
        <w:tc>
          <w:tcPr>
            <w:tcW w:w="1559" w:type="dxa"/>
            <w:tcPrChange w:id="8824" w:author="Rodion" w:date="2019-12-08T22:13:00Z">
              <w:tcPr>
                <w:tcW w:w="2268" w:type="dxa"/>
              </w:tcPr>
            </w:tcPrChange>
          </w:tcPr>
          <w:p w14:paraId="0AF869CC" w14:textId="77777777" w:rsidR="006029A2" w:rsidRPr="00312974" w:rsidRDefault="006029A2" w:rsidP="006029A2">
            <w:pPr>
              <w:pStyle w:val="NoSpacing"/>
              <w:jc w:val="left"/>
              <w:rPr>
                <w:lang w:val="uk-UA"/>
                <w:rPrChange w:id="8825" w:author="Rodion" w:date="2019-12-09T02:09:00Z">
                  <w:rPr>
                    <w:lang w:val="uk-UA"/>
                  </w:rPr>
                </w:rPrChange>
              </w:rPr>
            </w:pPr>
            <w:r w:rsidRPr="00312974">
              <w:rPr>
                <w:lang w:val="uk-UA"/>
                <w:rPrChange w:id="8826" w:author="Rodion" w:date="2019-12-09T02:09:00Z">
                  <w:rPr>
                    <w:lang w:val="uk-UA"/>
                  </w:rPr>
                </w:rPrChange>
              </w:rPr>
              <w:t>Базова стратегія розвитку*</w:t>
            </w:r>
          </w:p>
        </w:tc>
      </w:tr>
      <w:tr w:rsidR="006029A2" w:rsidRPr="00312974" w14:paraId="0C7394FF" w14:textId="77777777" w:rsidTr="00236C42">
        <w:tc>
          <w:tcPr>
            <w:tcW w:w="596" w:type="dxa"/>
            <w:tcPrChange w:id="8827" w:author="Rodion" w:date="2019-12-08T22:13:00Z">
              <w:tcPr>
                <w:tcW w:w="596" w:type="dxa"/>
              </w:tcPr>
            </w:tcPrChange>
          </w:tcPr>
          <w:p w14:paraId="40D98075" w14:textId="77777777" w:rsidR="006029A2" w:rsidRPr="00312974" w:rsidRDefault="006029A2" w:rsidP="006029A2">
            <w:pPr>
              <w:pStyle w:val="NoSpacing"/>
              <w:jc w:val="left"/>
              <w:rPr>
                <w:lang w:val="uk-UA"/>
                <w:rPrChange w:id="8828" w:author="Rodion" w:date="2019-12-09T02:09:00Z">
                  <w:rPr>
                    <w:lang w:val="uk-UA"/>
                  </w:rPr>
                </w:rPrChange>
              </w:rPr>
            </w:pPr>
            <w:r w:rsidRPr="00312974">
              <w:rPr>
                <w:lang w:val="uk-UA"/>
                <w:rPrChange w:id="8829" w:author="Rodion" w:date="2019-12-09T02:09:00Z">
                  <w:rPr>
                    <w:lang w:val="uk-UA"/>
                  </w:rPr>
                </w:rPrChange>
              </w:rPr>
              <w:t>1.</w:t>
            </w:r>
          </w:p>
        </w:tc>
        <w:tc>
          <w:tcPr>
            <w:tcW w:w="3090" w:type="dxa"/>
            <w:tcPrChange w:id="8830" w:author="Rodion" w:date="2019-12-08T22:13:00Z">
              <w:tcPr>
                <w:tcW w:w="2665" w:type="dxa"/>
              </w:tcPr>
            </w:tcPrChange>
          </w:tcPr>
          <w:p w14:paraId="7321D30E" w14:textId="77777777" w:rsidR="006029A2" w:rsidRPr="00312974" w:rsidRDefault="006029A2" w:rsidP="006029A2">
            <w:pPr>
              <w:pStyle w:val="NoSpacing"/>
              <w:jc w:val="left"/>
              <w:rPr>
                <w:lang w:val="uk-UA"/>
                <w:rPrChange w:id="8831" w:author="Rodion" w:date="2019-12-09T02:09:00Z">
                  <w:rPr>
                    <w:lang w:val="uk-UA"/>
                  </w:rPr>
                </w:rPrChange>
              </w:rPr>
            </w:pPr>
            <w:r w:rsidRPr="00312974">
              <w:rPr>
                <w:lang w:val="uk-UA"/>
                <w:rPrChange w:id="8832"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1701" w:type="dxa"/>
            <w:tcPrChange w:id="8833" w:author="Rodion" w:date="2019-12-08T22:13:00Z">
              <w:tcPr>
                <w:tcW w:w="1701" w:type="dxa"/>
              </w:tcPr>
            </w:tcPrChange>
          </w:tcPr>
          <w:p w14:paraId="73AAB605" w14:textId="77777777" w:rsidR="006029A2" w:rsidRPr="00312974" w:rsidRDefault="006029A2" w:rsidP="006029A2">
            <w:pPr>
              <w:pStyle w:val="NoSpacing"/>
              <w:jc w:val="left"/>
              <w:rPr>
                <w:lang w:val="uk-UA"/>
                <w:rPrChange w:id="8834" w:author="Rodion" w:date="2019-12-09T02:09:00Z">
                  <w:rPr>
                    <w:lang w:val="uk-UA"/>
                  </w:rPr>
                </w:rPrChange>
              </w:rPr>
            </w:pPr>
            <w:r w:rsidRPr="00312974">
              <w:rPr>
                <w:lang w:val="uk-UA"/>
                <w:rPrChange w:id="8835" w:author="Rodion" w:date="2019-12-09T02:09:00Z">
                  <w:rPr>
                    <w:lang w:val="uk-UA"/>
                  </w:rPr>
                </w:rPrChange>
              </w:rPr>
              <w:t>Стратегія диференційованого маркетингу</w:t>
            </w:r>
          </w:p>
        </w:tc>
        <w:tc>
          <w:tcPr>
            <w:tcW w:w="3544" w:type="dxa"/>
            <w:tcPrChange w:id="8836" w:author="Rodion" w:date="2019-12-08T22:13:00Z">
              <w:tcPr>
                <w:tcW w:w="3260" w:type="dxa"/>
              </w:tcPr>
            </w:tcPrChange>
          </w:tcPr>
          <w:p w14:paraId="7715DA6B" w14:textId="77777777" w:rsidR="006029A2" w:rsidRPr="00312974" w:rsidRDefault="006029A2" w:rsidP="006029A2">
            <w:pPr>
              <w:pStyle w:val="NoSpacing"/>
              <w:jc w:val="left"/>
              <w:rPr>
                <w:lang w:val="uk-UA"/>
                <w:rPrChange w:id="8837" w:author="Rodion" w:date="2019-12-09T02:09:00Z">
                  <w:rPr>
                    <w:lang w:val="uk-UA"/>
                  </w:rPr>
                </w:rPrChange>
              </w:rPr>
            </w:pPr>
            <w:r w:rsidRPr="00312974">
              <w:rPr>
                <w:lang w:val="uk-UA"/>
                <w:rPrChange w:id="8838" w:author="Rodion" w:date="2019-12-09T02:09:00Z">
                  <w:rPr>
                    <w:lang w:val="uk-UA"/>
                  </w:rPr>
                </w:rPrChange>
              </w:rPr>
              <w:t>Можливість виходу на ринок за більш стислий період, наявність повноцінної бази товарів та початкової бази клієнтів</w:t>
            </w:r>
          </w:p>
        </w:tc>
        <w:tc>
          <w:tcPr>
            <w:tcW w:w="1559" w:type="dxa"/>
            <w:tcPrChange w:id="8839" w:author="Rodion" w:date="2019-12-08T22:13:00Z">
              <w:tcPr>
                <w:tcW w:w="2268" w:type="dxa"/>
              </w:tcPr>
            </w:tcPrChange>
          </w:tcPr>
          <w:p w14:paraId="1C693DC6" w14:textId="52F32CFC" w:rsidR="006029A2" w:rsidRPr="00312974" w:rsidRDefault="006029A2" w:rsidP="006029A2">
            <w:pPr>
              <w:pStyle w:val="NoSpacing"/>
              <w:jc w:val="left"/>
              <w:rPr>
                <w:lang w:val="uk-UA"/>
                <w:rPrChange w:id="8840" w:author="Rodion" w:date="2019-12-09T02:09:00Z">
                  <w:rPr>
                    <w:lang w:val="uk-UA"/>
                  </w:rPr>
                </w:rPrChange>
              </w:rPr>
            </w:pPr>
            <w:r w:rsidRPr="00312974">
              <w:rPr>
                <w:lang w:val="uk-UA"/>
                <w:rPrChange w:id="8841" w:author="Rodion" w:date="2019-12-09T02:09:00Z">
                  <w:rPr>
                    <w:lang w:val="uk-UA"/>
                  </w:rPr>
                </w:rPrChange>
              </w:rPr>
              <w:t>Стратегія диферен</w:t>
            </w:r>
            <w:ins w:id="8842" w:author="Rodion" w:date="2019-12-08T22:43:00Z">
              <w:r w:rsidR="005915F0" w:rsidRPr="00312974">
                <w:rPr>
                  <w:lang w:val="uk-UA"/>
                  <w:rPrChange w:id="8843" w:author="Rodion" w:date="2019-12-09T02:09:00Z">
                    <w:rPr>
                      <w:lang w:val="uk-UA"/>
                    </w:rPr>
                  </w:rPrChange>
                </w:rPr>
                <w:t>-</w:t>
              </w:r>
            </w:ins>
            <w:r w:rsidRPr="00312974">
              <w:rPr>
                <w:lang w:val="uk-UA"/>
                <w:rPrChange w:id="8844" w:author="Rodion" w:date="2019-12-09T02:09:00Z">
                  <w:rPr>
                    <w:lang w:val="uk-UA"/>
                  </w:rPr>
                </w:rPrChange>
              </w:rPr>
              <w:t>ціації</w:t>
            </w:r>
          </w:p>
        </w:tc>
      </w:tr>
    </w:tbl>
    <w:p w14:paraId="4927B9BA" w14:textId="77777777" w:rsidR="006029A2" w:rsidRPr="00312974" w:rsidRDefault="006029A2" w:rsidP="006029A2">
      <w:pPr>
        <w:ind w:right="-143"/>
        <w:rPr>
          <w:rPrChange w:id="8845" w:author="Rodion" w:date="2019-12-09T02:09:00Z">
            <w:rPr/>
          </w:rPrChange>
        </w:rPr>
      </w:pPr>
    </w:p>
    <w:p w14:paraId="140CEC2A" w14:textId="0A399B45" w:rsidR="006029A2" w:rsidRPr="00312974" w:rsidRDefault="006029A2" w:rsidP="006029A2">
      <w:pPr>
        <w:rPr>
          <w:ins w:id="8846" w:author="Rodion" w:date="2019-12-08T22:18:00Z"/>
          <w:rPrChange w:id="8847" w:author="Rodion" w:date="2019-12-09T02:09:00Z">
            <w:rPr>
              <w:ins w:id="8848" w:author="Rodion" w:date="2019-12-08T22:18:00Z"/>
            </w:rPr>
          </w:rPrChange>
        </w:rPr>
      </w:pPr>
      <w:del w:id="8849" w:author="Rodion" w:date="2019-12-08T22:16:00Z">
        <w:r w:rsidRPr="00312974" w:rsidDel="00553A34">
          <w:rPr>
            <w:rPrChange w:id="8850" w:author="Rodion" w:date="2019-12-09T02:09:00Z">
              <w:rPr/>
            </w:rPrChange>
          </w:rPr>
          <w:tab/>
        </w:r>
      </w:del>
      <w:r w:rsidRPr="00312974">
        <w:rPr>
          <w:rPrChange w:id="8851" w:author="Rodion" w:date="2019-12-09T02:09:00Z">
            <w:rPr/>
          </w:rPrChange>
        </w:rPr>
        <w:t xml:space="preserve">У </w:t>
      </w:r>
      <w:del w:id="8852" w:author="Rodion Kharabet" w:date="2019-12-06T03:54:00Z">
        <w:r w:rsidRPr="00312974" w:rsidDel="003969F0">
          <w:rPr>
            <w:rPrChange w:id="8853" w:author="Rodion" w:date="2019-12-09T02:09:00Z">
              <w:rPr/>
            </w:rPrChange>
          </w:rPr>
          <w:delText>таблиці 5.</w:delText>
        </w:r>
      </w:del>
      <w:ins w:id="8854" w:author="Rodion Kharabet" w:date="2019-12-06T03:54:00Z">
        <w:r w:rsidR="003969F0" w:rsidRPr="00312974">
          <w:rPr>
            <w:rPrChange w:id="8855" w:author="Rodion" w:date="2019-12-09T02:09:00Z">
              <w:rPr/>
            </w:rPrChange>
          </w:rPr>
          <w:t>таблиці 4.</w:t>
        </w:r>
      </w:ins>
      <w:r w:rsidRPr="00312974">
        <w:rPr>
          <w:rPrChange w:id="8856" w:author="Rodion" w:date="2019-12-09T02:09:00Z">
            <w:rPr/>
          </w:rPrChange>
        </w:rPr>
        <w:t xml:space="preserve">16 представлено визначення базової стратегії конкурентної поведінки. </w:t>
      </w:r>
    </w:p>
    <w:p w14:paraId="5F06695A" w14:textId="77777777" w:rsidR="00553A34" w:rsidRPr="00312974" w:rsidRDefault="00553A34" w:rsidP="006029A2">
      <w:pPr>
        <w:rPr>
          <w:rPrChange w:id="8857" w:author="Rodion" w:date="2019-12-09T02:09:00Z">
            <w:rPr/>
          </w:rPrChange>
        </w:rPr>
      </w:pPr>
    </w:p>
    <w:p w14:paraId="4ECCC7B2" w14:textId="46DB8215" w:rsidR="006029A2" w:rsidRPr="00312974" w:rsidDel="00236C42" w:rsidRDefault="006029A2" w:rsidP="006029A2">
      <w:pPr>
        <w:spacing w:after="160" w:line="259" w:lineRule="auto"/>
        <w:ind w:firstLine="0"/>
        <w:jc w:val="left"/>
        <w:rPr>
          <w:del w:id="8858" w:author="Rodion" w:date="2019-12-08T22:11:00Z"/>
          <w:rPrChange w:id="8859" w:author="Rodion" w:date="2019-12-09T02:09:00Z">
            <w:rPr>
              <w:del w:id="8860" w:author="Rodion" w:date="2019-12-08T22:11:00Z"/>
            </w:rPr>
          </w:rPrChange>
        </w:rPr>
      </w:pPr>
      <w:del w:id="8861" w:author="Rodion" w:date="2019-12-08T22:12:00Z">
        <w:r w:rsidRPr="00312974" w:rsidDel="00236C42">
          <w:rPr>
            <w:rPrChange w:id="8862" w:author="Rodion" w:date="2019-12-09T02:09:00Z">
              <w:rPr/>
            </w:rPrChange>
          </w:rPr>
          <w:br w:type="page"/>
        </w:r>
      </w:del>
    </w:p>
    <w:p w14:paraId="2115D999" w14:textId="125886CF" w:rsidR="006029A2" w:rsidRPr="00312974" w:rsidRDefault="006029A2" w:rsidP="00236C42">
      <w:pPr>
        <w:spacing w:after="160" w:line="259" w:lineRule="auto"/>
        <w:ind w:firstLine="0"/>
        <w:jc w:val="left"/>
        <w:rPr>
          <w:rPrChange w:id="8863" w:author="Rodion" w:date="2019-12-09T02:09:00Z">
            <w:rPr/>
          </w:rPrChange>
        </w:rPr>
        <w:pPrChange w:id="8864" w:author="Rodion" w:date="2019-12-08T22:11:00Z">
          <w:pPr>
            <w:ind w:right="-143"/>
          </w:pPr>
        </w:pPrChange>
      </w:pPr>
      <w:r w:rsidRPr="00312974">
        <w:rPr>
          <w:rPrChange w:id="8865" w:author="Rodion" w:date="2019-12-09T02:09:00Z">
            <w:rPr/>
          </w:rPrChange>
        </w:rPr>
        <w:tab/>
      </w:r>
      <w:del w:id="8866" w:author="Rodion Kharabet" w:date="2019-12-06T03:54:00Z">
        <w:r w:rsidRPr="00312974" w:rsidDel="003969F0">
          <w:rPr>
            <w:rPrChange w:id="8867" w:author="Rodion" w:date="2019-12-09T02:09:00Z">
              <w:rPr/>
            </w:rPrChange>
          </w:rPr>
          <w:delText>Таблиця 5.</w:delText>
        </w:r>
      </w:del>
      <w:ins w:id="8868" w:author="Rodion Kharabet" w:date="2019-12-06T03:54:00Z">
        <w:r w:rsidR="003969F0" w:rsidRPr="00312974">
          <w:rPr>
            <w:rPrChange w:id="8869" w:author="Rodion" w:date="2019-12-09T02:09:00Z">
              <w:rPr/>
            </w:rPrChange>
          </w:rPr>
          <w:t>Таблиця 4.</w:t>
        </w:r>
      </w:ins>
      <w:r w:rsidRPr="00312974">
        <w:rPr>
          <w:rPrChange w:id="8870" w:author="Rodion" w:date="2019-12-09T02:09:00Z">
            <w:rPr/>
          </w:rPrChange>
        </w:rPr>
        <w:t>16 – Визначення базової стратегії конкурентної поведінки</w:t>
      </w:r>
    </w:p>
    <w:tbl>
      <w:tblPr>
        <w:tblStyle w:val="TableGrid"/>
        <w:tblW w:w="10490" w:type="dxa"/>
        <w:tblLook w:val="00A0" w:firstRow="1" w:lastRow="0" w:firstColumn="1" w:lastColumn="0" w:noHBand="0" w:noVBand="0"/>
        <w:tblPrChange w:id="8871" w:author="Rodion" w:date="2019-12-08T22:20:00Z">
          <w:tblPr>
            <w:tblStyle w:val="TableGrid"/>
            <w:tblW w:w="10490" w:type="dxa"/>
            <w:tblLook w:val="00A0" w:firstRow="1" w:lastRow="0" w:firstColumn="1" w:lastColumn="0" w:noHBand="0" w:noVBand="0"/>
          </w:tblPr>
        </w:tblPrChange>
      </w:tblPr>
      <w:tblGrid>
        <w:gridCol w:w="594"/>
        <w:gridCol w:w="1649"/>
        <w:gridCol w:w="2855"/>
        <w:gridCol w:w="2835"/>
        <w:gridCol w:w="2557"/>
        <w:tblGridChange w:id="8872">
          <w:tblGrid>
            <w:gridCol w:w="594"/>
            <w:gridCol w:w="2508"/>
            <w:gridCol w:w="2563"/>
            <w:gridCol w:w="2977"/>
            <w:gridCol w:w="1848"/>
          </w:tblGrid>
        </w:tblGridChange>
      </w:tblGrid>
      <w:tr w:rsidR="00553A34" w:rsidRPr="00312974" w14:paraId="31F35E87" w14:textId="77777777" w:rsidTr="00660E7A">
        <w:trPr>
          <w:trHeight w:val="2448"/>
          <w:trPrChange w:id="8873" w:author="Rodion" w:date="2019-12-08T22:20:00Z">
            <w:trPr>
              <w:trHeight w:val="2448"/>
            </w:trPr>
          </w:trPrChange>
        </w:trPr>
        <w:tc>
          <w:tcPr>
            <w:tcW w:w="594" w:type="dxa"/>
            <w:tcPrChange w:id="8874" w:author="Rodion" w:date="2019-12-08T22:20:00Z">
              <w:tcPr>
                <w:tcW w:w="594" w:type="dxa"/>
              </w:tcPr>
            </w:tcPrChange>
          </w:tcPr>
          <w:p w14:paraId="5E498591" w14:textId="77777777" w:rsidR="006029A2" w:rsidRPr="00312974" w:rsidRDefault="006029A2" w:rsidP="006029A2">
            <w:pPr>
              <w:pStyle w:val="NoSpacing"/>
              <w:jc w:val="left"/>
              <w:rPr>
                <w:lang w:val="uk-UA"/>
                <w:rPrChange w:id="8875" w:author="Rodion" w:date="2019-12-09T02:09:00Z">
                  <w:rPr>
                    <w:lang w:val="uk-UA"/>
                  </w:rPr>
                </w:rPrChange>
              </w:rPr>
            </w:pPr>
            <w:r w:rsidRPr="00312974">
              <w:rPr>
                <w:lang w:val="uk-UA"/>
                <w:rPrChange w:id="8876" w:author="Rodion" w:date="2019-12-09T02:09:00Z">
                  <w:rPr>
                    <w:lang w:val="uk-UA"/>
                  </w:rPr>
                </w:rPrChange>
              </w:rPr>
              <w:t>№ п/п</w:t>
            </w:r>
          </w:p>
        </w:tc>
        <w:tc>
          <w:tcPr>
            <w:tcW w:w="1649" w:type="dxa"/>
            <w:tcPrChange w:id="8877" w:author="Rodion" w:date="2019-12-08T22:20:00Z">
              <w:tcPr>
                <w:tcW w:w="2508" w:type="dxa"/>
              </w:tcPr>
            </w:tcPrChange>
          </w:tcPr>
          <w:p w14:paraId="4595F45A" w14:textId="66696B4C" w:rsidR="006029A2" w:rsidRPr="00312974" w:rsidRDefault="006029A2" w:rsidP="006029A2">
            <w:pPr>
              <w:pStyle w:val="NoSpacing"/>
              <w:jc w:val="left"/>
              <w:rPr>
                <w:lang w:val="uk-UA"/>
                <w:rPrChange w:id="8878" w:author="Rodion" w:date="2019-12-09T02:09:00Z">
                  <w:rPr>
                    <w:lang w:val="uk-UA"/>
                  </w:rPr>
                </w:rPrChange>
              </w:rPr>
            </w:pPr>
            <w:r w:rsidRPr="00312974">
              <w:rPr>
                <w:lang w:val="uk-UA"/>
                <w:rPrChange w:id="8879" w:author="Rodion" w:date="2019-12-09T02:09:00Z">
                  <w:rPr>
                    <w:lang w:val="uk-UA"/>
                  </w:rPr>
                </w:rPrChange>
              </w:rPr>
              <w:t>Чи є проект «першопро</w:t>
            </w:r>
            <w:ins w:id="8880" w:author="Rodion" w:date="2019-12-08T22:20:00Z">
              <w:r w:rsidR="00660E7A" w:rsidRPr="00312974">
                <w:rPr>
                  <w:lang w:val="uk-UA"/>
                  <w:rPrChange w:id="8881" w:author="Rodion" w:date="2019-12-09T02:09:00Z">
                    <w:rPr>
                      <w:lang w:val="uk-UA"/>
                    </w:rPr>
                  </w:rPrChange>
                </w:rPr>
                <w:t>-</w:t>
              </w:r>
            </w:ins>
            <w:r w:rsidRPr="00312974">
              <w:rPr>
                <w:lang w:val="uk-UA"/>
                <w:rPrChange w:id="8882" w:author="Rodion" w:date="2019-12-09T02:09:00Z">
                  <w:rPr>
                    <w:lang w:val="uk-UA"/>
                  </w:rPr>
                </w:rPrChange>
              </w:rPr>
              <w:t>хідцем» на ринку?</w:t>
            </w:r>
          </w:p>
        </w:tc>
        <w:tc>
          <w:tcPr>
            <w:tcW w:w="2855" w:type="dxa"/>
            <w:tcPrChange w:id="8883" w:author="Rodion" w:date="2019-12-08T22:20:00Z">
              <w:tcPr>
                <w:tcW w:w="2563" w:type="dxa"/>
              </w:tcPr>
            </w:tcPrChange>
          </w:tcPr>
          <w:p w14:paraId="24CBF105" w14:textId="77777777" w:rsidR="006029A2" w:rsidRPr="00312974" w:rsidRDefault="006029A2" w:rsidP="006029A2">
            <w:pPr>
              <w:pStyle w:val="NoSpacing"/>
              <w:jc w:val="left"/>
              <w:rPr>
                <w:lang w:val="uk-UA"/>
                <w:rPrChange w:id="8884" w:author="Rodion" w:date="2019-12-09T02:09:00Z">
                  <w:rPr>
                    <w:lang w:val="uk-UA"/>
                  </w:rPr>
                </w:rPrChange>
              </w:rPr>
            </w:pPr>
            <w:r w:rsidRPr="00312974">
              <w:rPr>
                <w:lang w:val="uk-UA"/>
                <w:rPrChange w:id="8885" w:author="Rodion" w:date="2019-12-09T02:09:00Z">
                  <w:rPr>
                    <w:lang w:val="uk-UA"/>
                  </w:rPr>
                </w:rPrChange>
              </w:rPr>
              <w:t>Чи буде компанія шукати нових споживачів, або забирати існуючих у конкурентів?</w:t>
            </w:r>
          </w:p>
        </w:tc>
        <w:tc>
          <w:tcPr>
            <w:tcW w:w="2835" w:type="dxa"/>
            <w:tcPrChange w:id="8886" w:author="Rodion" w:date="2019-12-08T22:20:00Z">
              <w:tcPr>
                <w:tcW w:w="2977" w:type="dxa"/>
              </w:tcPr>
            </w:tcPrChange>
          </w:tcPr>
          <w:p w14:paraId="3EEA1BDE" w14:textId="77777777" w:rsidR="006029A2" w:rsidRPr="00312974" w:rsidRDefault="006029A2" w:rsidP="006029A2">
            <w:pPr>
              <w:pStyle w:val="NoSpacing"/>
              <w:jc w:val="left"/>
              <w:rPr>
                <w:lang w:val="uk-UA"/>
                <w:rPrChange w:id="8887" w:author="Rodion" w:date="2019-12-09T02:09:00Z">
                  <w:rPr>
                    <w:lang w:val="uk-UA"/>
                  </w:rPr>
                </w:rPrChange>
              </w:rPr>
            </w:pPr>
            <w:r w:rsidRPr="00312974">
              <w:rPr>
                <w:lang w:val="uk-UA"/>
                <w:rPrChange w:id="8888" w:author="Rodion" w:date="2019-12-09T02:09:00Z">
                  <w:rPr>
                    <w:lang w:val="uk-UA"/>
                  </w:rPr>
                </w:rPrChange>
              </w:rPr>
              <w:t>Чи буде компанія копіювати основні характеристики товару конкурента, і які?</w:t>
            </w:r>
          </w:p>
        </w:tc>
        <w:tc>
          <w:tcPr>
            <w:tcW w:w="2557" w:type="dxa"/>
            <w:tcPrChange w:id="8889" w:author="Rodion" w:date="2019-12-08T22:20:00Z">
              <w:tcPr>
                <w:tcW w:w="1848" w:type="dxa"/>
              </w:tcPr>
            </w:tcPrChange>
          </w:tcPr>
          <w:p w14:paraId="363BDF54" w14:textId="77777777" w:rsidR="006029A2" w:rsidRPr="00312974" w:rsidRDefault="006029A2" w:rsidP="006029A2">
            <w:pPr>
              <w:pStyle w:val="NoSpacing"/>
              <w:jc w:val="left"/>
              <w:rPr>
                <w:lang w:val="uk-UA"/>
                <w:rPrChange w:id="8890" w:author="Rodion" w:date="2019-12-09T02:09:00Z">
                  <w:rPr>
                    <w:lang w:val="uk-UA"/>
                  </w:rPr>
                </w:rPrChange>
              </w:rPr>
            </w:pPr>
            <w:r w:rsidRPr="00312974">
              <w:rPr>
                <w:lang w:val="uk-UA"/>
                <w:rPrChange w:id="8891" w:author="Rodion" w:date="2019-12-09T02:09:00Z">
                  <w:rPr>
                    <w:lang w:val="uk-UA"/>
                  </w:rPr>
                </w:rPrChange>
              </w:rPr>
              <w:t>Стратегія конкурентної поведінки*</w:t>
            </w:r>
          </w:p>
        </w:tc>
      </w:tr>
      <w:tr w:rsidR="00553A34" w:rsidRPr="00312974" w14:paraId="24119132" w14:textId="77777777" w:rsidTr="00660E7A">
        <w:tc>
          <w:tcPr>
            <w:tcW w:w="594" w:type="dxa"/>
            <w:tcPrChange w:id="8892" w:author="Rodion" w:date="2019-12-08T22:20:00Z">
              <w:tcPr>
                <w:tcW w:w="594" w:type="dxa"/>
              </w:tcPr>
            </w:tcPrChange>
          </w:tcPr>
          <w:p w14:paraId="607E1FAE" w14:textId="77777777" w:rsidR="006029A2" w:rsidRPr="00312974" w:rsidRDefault="006029A2" w:rsidP="006029A2">
            <w:pPr>
              <w:pStyle w:val="NoSpacing"/>
              <w:jc w:val="left"/>
              <w:rPr>
                <w:lang w:val="uk-UA"/>
                <w:rPrChange w:id="8893" w:author="Rodion" w:date="2019-12-09T02:09:00Z">
                  <w:rPr>
                    <w:lang w:val="uk-UA"/>
                  </w:rPr>
                </w:rPrChange>
              </w:rPr>
            </w:pPr>
            <w:r w:rsidRPr="00312974">
              <w:rPr>
                <w:lang w:val="uk-UA"/>
                <w:rPrChange w:id="8894" w:author="Rodion" w:date="2019-12-09T02:09:00Z">
                  <w:rPr>
                    <w:lang w:val="uk-UA"/>
                  </w:rPr>
                </w:rPrChange>
              </w:rPr>
              <w:t>1.</w:t>
            </w:r>
          </w:p>
        </w:tc>
        <w:tc>
          <w:tcPr>
            <w:tcW w:w="1649" w:type="dxa"/>
            <w:tcPrChange w:id="8895" w:author="Rodion" w:date="2019-12-08T22:20:00Z">
              <w:tcPr>
                <w:tcW w:w="2508" w:type="dxa"/>
              </w:tcPr>
            </w:tcPrChange>
          </w:tcPr>
          <w:p w14:paraId="619250B8" w14:textId="77777777" w:rsidR="006029A2" w:rsidRPr="00312974" w:rsidRDefault="006029A2" w:rsidP="006029A2">
            <w:pPr>
              <w:pStyle w:val="NoSpacing"/>
              <w:jc w:val="left"/>
              <w:rPr>
                <w:lang w:val="uk-UA"/>
                <w:rPrChange w:id="8896" w:author="Rodion" w:date="2019-12-09T02:09:00Z">
                  <w:rPr>
                    <w:lang w:val="uk-UA"/>
                  </w:rPr>
                </w:rPrChange>
              </w:rPr>
            </w:pPr>
            <w:r w:rsidRPr="00312974">
              <w:rPr>
                <w:lang w:val="uk-UA"/>
                <w:rPrChange w:id="8897" w:author="Rodion" w:date="2019-12-09T02:09:00Z">
                  <w:rPr>
                    <w:lang w:val="uk-UA"/>
                  </w:rPr>
                </w:rPrChange>
              </w:rPr>
              <w:t>Так</w:t>
            </w:r>
          </w:p>
        </w:tc>
        <w:tc>
          <w:tcPr>
            <w:tcW w:w="2855" w:type="dxa"/>
            <w:tcPrChange w:id="8898" w:author="Rodion" w:date="2019-12-08T22:20:00Z">
              <w:tcPr>
                <w:tcW w:w="2563" w:type="dxa"/>
              </w:tcPr>
            </w:tcPrChange>
          </w:tcPr>
          <w:p w14:paraId="452F7C02" w14:textId="77777777" w:rsidR="006029A2" w:rsidRPr="00312974" w:rsidRDefault="006029A2" w:rsidP="006029A2">
            <w:pPr>
              <w:pStyle w:val="NoSpacing"/>
              <w:jc w:val="left"/>
              <w:rPr>
                <w:lang w:val="uk-UA"/>
                <w:rPrChange w:id="8899" w:author="Rodion" w:date="2019-12-09T02:09:00Z">
                  <w:rPr>
                    <w:lang w:val="uk-UA"/>
                  </w:rPr>
                </w:rPrChange>
              </w:rPr>
            </w:pPr>
            <w:r w:rsidRPr="00312974">
              <w:rPr>
                <w:lang w:val="uk-UA"/>
                <w:rPrChange w:id="8900" w:author="Rodion" w:date="2019-12-09T02:09:00Z">
                  <w:rPr>
                    <w:lang w:val="uk-UA"/>
                  </w:rPr>
                </w:rPrChange>
              </w:rPr>
              <w:t>Шукати нових</w:t>
            </w:r>
          </w:p>
        </w:tc>
        <w:tc>
          <w:tcPr>
            <w:tcW w:w="2835" w:type="dxa"/>
            <w:tcPrChange w:id="8901" w:author="Rodion" w:date="2019-12-08T22:20:00Z">
              <w:tcPr>
                <w:tcW w:w="2977" w:type="dxa"/>
              </w:tcPr>
            </w:tcPrChange>
          </w:tcPr>
          <w:p w14:paraId="49B53869" w14:textId="77777777" w:rsidR="006029A2" w:rsidRPr="00312974" w:rsidRDefault="006029A2" w:rsidP="006029A2">
            <w:pPr>
              <w:pStyle w:val="NoSpacing"/>
              <w:jc w:val="left"/>
              <w:rPr>
                <w:lang w:val="uk-UA"/>
                <w:rPrChange w:id="8902" w:author="Rodion" w:date="2019-12-09T02:09:00Z">
                  <w:rPr>
                    <w:lang w:val="uk-UA"/>
                  </w:rPr>
                </w:rPrChange>
              </w:rPr>
            </w:pPr>
            <w:r w:rsidRPr="00312974">
              <w:rPr>
                <w:lang w:val="uk-UA"/>
                <w:rPrChange w:id="8903" w:author="Rodion" w:date="2019-12-09T02:09:00Z">
                  <w:rPr>
                    <w:lang w:val="uk-UA"/>
                  </w:rPr>
                </w:rPrChange>
              </w:rPr>
              <w:t>Ні</w:t>
            </w:r>
          </w:p>
        </w:tc>
        <w:tc>
          <w:tcPr>
            <w:tcW w:w="2557" w:type="dxa"/>
            <w:tcPrChange w:id="8904" w:author="Rodion" w:date="2019-12-08T22:20:00Z">
              <w:tcPr>
                <w:tcW w:w="1848" w:type="dxa"/>
              </w:tcPr>
            </w:tcPrChange>
          </w:tcPr>
          <w:p w14:paraId="4841EC43" w14:textId="77777777" w:rsidR="006029A2" w:rsidRPr="00312974" w:rsidRDefault="006029A2" w:rsidP="006029A2">
            <w:pPr>
              <w:pStyle w:val="NoSpacing"/>
              <w:jc w:val="left"/>
              <w:rPr>
                <w:lang w:val="uk-UA"/>
                <w:rPrChange w:id="8905" w:author="Rodion" w:date="2019-12-09T02:09:00Z">
                  <w:rPr>
                    <w:lang w:val="uk-UA"/>
                  </w:rPr>
                </w:rPrChange>
              </w:rPr>
            </w:pPr>
            <w:r w:rsidRPr="00312974">
              <w:rPr>
                <w:lang w:val="uk-UA"/>
                <w:rPrChange w:id="8906" w:author="Rodion" w:date="2019-12-09T02:09:00Z">
                  <w:rPr>
                    <w:lang w:val="uk-UA"/>
                  </w:rPr>
                </w:rPrChange>
              </w:rPr>
              <w:t>Стратегія розширення первинного попиту</w:t>
            </w:r>
          </w:p>
        </w:tc>
      </w:tr>
    </w:tbl>
    <w:p w14:paraId="50FBF03F" w14:textId="4B07FE46" w:rsidR="006029A2" w:rsidRPr="00312974" w:rsidDel="00553A34" w:rsidRDefault="006029A2" w:rsidP="00D0153D">
      <w:pPr>
        <w:ind w:firstLine="0"/>
        <w:rPr>
          <w:del w:id="8907" w:author="Rodion" w:date="2019-12-08T22:16:00Z"/>
          <w:rPrChange w:id="8908" w:author="Rodion" w:date="2019-12-09T02:09:00Z">
            <w:rPr>
              <w:del w:id="8909" w:author="Rodion" w:date="2019-12-08T22:16:00Z"/>
            </w:rPr>
          </w:rPrChange>
        </w:rPr>
        <w:pPrChange w:id="8910" w:author="Rodion" w:date="2019-12-09T04:03:00Z">
          <w:pPr/>
        </w:pPrChange>
      </w:pPr>
    </w:p>
    <w:p w14:paraId="6C3C8CDB" w14:textId="37DC2E5E" w:rsidR="006029A2" w:rsidRPr="00312974" w:rsidRDefault="006029A2" w:rsidP="00030B2B">
      <w:pPr>
        <w:rPr>
          <w:rPrChange w:id="8911" w:author="Rodion" w:date="2019-12-09T02:09:00Z">
            <w:rPr/>
          </w:rPrChange>
        </w:rPr>
      </w:pPr>
      <w:del w:id="8912" w:author="Rodion" w:date="2019-12-09T04:03:00Z">
        <w:r w:rsidRPr="00312974" w:rsidDel="00D0153D">
          <w:rPr>
            <w:rPrChange w:id="8913" w:author="Rodion" w:date="2019-12-09T02:09:00Z">
              <w:rPr/>
            </w:rPrChange>
          </w:rPr>
          <w:tab/>
        </w:r>
      </w:del>
      <w:r w:rsidRPr="00312974">
        <w:rPr>
          <w:rPrChange w:id="8914" w:author="Rodion" w:date="2019-12-09T02:09:00Z">
            <w:rPr/>
          </w:rPrChange>
        </w:rPr>
        <w:t xml:space="preserve">Наступним кроком було визначено стратегії позиціювання, їх представлено у </w:t>
      </w:r>
      <w:del w:id="8915" w:author="Rodion Kharabet" w:date="2019-12-06T03:54:00Z">
        <w:r w:rsidRPr="00312974" w:rsidDel="003969F0">
          <w:rPr>
            <w:rPrChange w:id="8916" w:author="Rodion" w:date="2019-12-09T02:09:00Z">
              <w:rPr/>
            </w:rPrChange>
          </w:rPr>
          <w:delText>таблиці 5.</w:delText>
        </w:r>
      </w:del>
      <w:ins w:id="8917" w:author="Rodion Kharabet" w:date="2019-12-06T03:54:00Z">
        <w:r w:rsidR="003969F0" w:rsidRPr="00312974">
          <w:rPr>
            <w:rPrChange w:id="8918" w:author="Rodion" w:date="2019-12-09T02:09:00Z">
              <w:rPr/>
            </w:rPrChange>
          </w:rPr>
          <w:t>таблиці 4.</w:t>
        </w:r>
      </w:ins>
      <w:r w:rsidRPr="00312974">
        <w:rPr>
          <w:rPrChange w:id="8919" w:author="Rodion" w:date="2019-12-09T02:09:00Z">
            <w:rPr/>
          </w:rPrChange>
        </w:rPr>
        <w:t>17.</w:t>
      </w:r>
    </w:p>
    <w:p w14:paraId="69F4A3F1" w14:textId="77777777" w:rsidR="006029A2" w:rsidRPr="00312974" w:rsidRDefault="006029A2" w:rsidP="006029A2">
      <w:pPr>
        <w:rPr>
          <w:rPrChange w:id="8920" w:author="Rodion" w:date="2019-12-09T02:09:00Z">
            <w:rPr/>
          </w:rPrChange>
        </w:rPr>
      </w:pPr>
      <w:r w:rsidRPr="00312974">
        <w:rPr>
          <w:rPrChange w:id="8921" w:author="Rodion" w:date="2019-12-09T02:09:00Z">
            <w:rPr/>
          </w:rPrChange>
        </w:rPr>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rPr>
          <w:rPrChange w:id="8922" w:author="Rodion" w:date="2019-12-09T02:09:00Z">
            <w:rPr/>
          </w:rPrChange>
        </w:rPr>
      </w:pPr>
    </w:p>
    <w:p w14:paraId="30AEC24E" w14:textId="31F6E3F7" w:rsidR="006029A2" w:rsidRPr="00312974" w:rsidRDefault="006029A2" w:rsidP="006029A2">
      <w:pPr>
        <w:pStyle w:val="Heading2"/>
        <w:rPr>
          <w:rPrChange w:id="8923" w:author="Rodion" w:date="2019-12-09T02:09:00Z">
            <w:rPr/>
          </w:rPrChange>
        </w:rPr>
      </w:pPr>
      <w:del w:id="8924" w:author="Rodion Kharabet" w:date="2019-12-06T03:55:00Z">
        <w:r w:rsidRPr="00312974" w:rsidDel="003969F0">
          <w:rPr>
            <w:rPrChange w:id="8925" w:author="Rodion" w:date="2019-12-09T02:09:00Z">
              <w:rPr/>
            </w:rPrChange>
          </w:rPr>
          <w:delText>5</w:delText>
        </w:r>
      </w:del>
      <w:bookmarkStart w:id="8926" w:name="_Toc26763233"/>
      <w:ins w:id="8927" w:author="Rodion Kharabet" w:date="2019-12-06T03:55:00Z">
        <w:r w:rsidR="003969F0" w:rsidRPr="00312974">
          <w:rPr>
            <w:rPrChange w:id="8928" w:author="Rodion" w:date="2019-12-09T02:09:00Z">
              <w:rPr/>
            </w:rPrChange>
          </w:rPr>
          <w:t>4.</w:t>
        </w:r>
      </w:ins>
      <w:del w:id="8929" w:author="Rodion Kharabet" w:date="2019-12-06T03:55:00Z">
        <w:r w:rsidRPr="00312974" w:rsidDel="003969F0">
          <w:rPr>
            <w:rPrChange w:id="8930" w:author="Rodion" w:date="2019-12-09T02:09:00Z">
              <w:rPr/>
            </w:rPrChange>
          </w:rPr>
          <w:delText>.</w:delText>
        </w:r>
      </w:del>
      <w:r w:rsidRPr="00312974">
        <w:rPr>
          <w:rPrChange w:id="8931" w:author="Rodion" w:date="2019-12-09T02:09:00Z">
            <w:rPr/>
          </w:rPrChange>
        </w:rPr>
        <w:t>5 Розроблення маркетингової програми стартап – проекту</w:t>
      </w:r>
      <w:bookmarkEnd w:id="8926"/>
    </w:p>
    <w:p w14:paraId="3B60EDD9" w14:textId="481E1F44" w:rsidR="006029A2" w:rsidRPr="00312974" w:rsidRDefault="006029A2" w:rsidP="006029A2">
      <w:pPr>
        <w:ind w:right="-143"/>
        <w:rPr>
          <w:rPrChange w:id="8932" w:author="Rodion" w:date="2019-12-09T02:09:00Z">
            <w:rPr/>
          </w:rPrChange>
        </w:rPr>
      </w:pPr>
      <w:del w:id="8933" w:author="Rodion Kharabet" w:date="2019-12-06T03:55:00Z">
        <w:r w:rsidRPr="00312974" w:rsidDel="003969F0">
          <w:rPr>
            <w:rPrChange w:id="8934" w:author="Rodion" w:date="2019-12-09T02:09:00Z">
              <w:rPr/>
            </w:rPrChange>
          </w:rPr>
          <w:tab/>
        </w:r>
      </w:del>
    </w:p>
    <w:p w14:paraId="10916A90" w14:textId="5671001C" w:rsidR="006029A2" w:rsidRPr="00312974" w:rsidRDefault="006029A2" w:rsidP="006029A2">
      <w:pPr>
        <w:rPr>
          <w:rPrChange w:id="8935" w:author="Rodion" w:date="2019-12-09T02:09:00Z">
            <w:rPr/>
          </w:rPrChange>
        </w:rPr>
      </w:pPr>
      <w:del w:id="8936" w:author="Rodion Kharabet" w:date="2019-12-06T03:55:00Z">
        <w:r w:rsidRPr="00312974" w:rsidDel="003969F0">
          <w:rPr>
            <w:rPrChange w:id="8937" w:author="Rodion" w:date="2019-12-09T02:09:00Z">
              <w:rPr/>
            </w:rPrChange>
          </w:rPr>
          <w:tab/>
        </w:r>
      </w:del>
      <w:r w:rsidRPr="00312974">
        <w:rPr>
          <w:rPrChange w:id="8938" w:author="Rodion" w:date="2019-12-09T02:09:00Z">
            <w:rPr/>
          </w:rPrChange>
        </w:rPr>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del w:id="8939" w:author="Rodion Kharabet" w:date="2019-12-06T03:54:00Z">
        <w:r w:rsidRPr="00312974" w:rsidDel="003969F0">
          <w:rPr>
            <w:rPrChange w:id="8940" w:author="Rodion" w:date="2019-12-09T02:09:00Z">
              <w:rPr/>
            </w:rPrChange>
          </w:rPr>
          <w:delText>таблиці 5.</w:delText>
        </w:r>
      </w:del>
      <w:ins w:id="8941" w:author="Rodion Kharabet" w:date="2019-12-06T03:54:00Z">
        <w:r w:rsidR="003969F0" w:rsidRPr="00312974">
          <w:rPr>
            <w:rPrChange w:id="8942" w:author="Rodion" w:date="2019-12-09T02:09:00Z">
              <w:rPr/>
            </w:rPrChange>
          </w:rPr>
          <w:t>таблиці 4.</w:t>
        </w:r>
      </w:ins>
      <w:r w:rsidRPr="00312974">
        <w:rPr>
          <w:rPrChange w:id="8943" w:author="Rodion" w:date="2019-12-09T02:09:00Z">
            <w:rPr/>
          </w:rPrChange>
        </w:rPr>
        <w:t>18.</w:t>
      </w:r>
    </w:p>
    <w:p w14:paraId="35B1C9CA" w14:textId="6B392DE2" w:rsidR="00236C42" w:rsidRPr="00312974" w:rsidRDefault="00236C42">
      <w:pPr>
        <w:spacing w:after="160" w:line="259" w:lineRule="auto"/>
        <w:ind w:firstLine="0"/>
        <w:jc w:val="left"/>
        <w:rPr>
          <w:ins w:id="8944" w:author="Rodion" w:date="2019-12-08T22:10:00Z"/>
          <w:rPrChange w:id="8945" w:author="Rodion" w:date="2019-12-09T02:09:00Z">
            <w:rPr>
              <w:ins w:id="8946" w:author="Rodion" w:date="2019-12-08T22:10:00Z"/>
            </w:rPr>
          </w:rPrChange>
        </w:rPr>
      </w:pPr>
    </w:p>
    <w:p w14:paraId="26DB2C7D" w14:textId="77777777" w:rsidR="006029A2" w:rsidRPr="00312974" w:rsidDel="00236C42" w:rsidRDefault="006029A2" w:rsidP="006029A2">
      <w:pPr>
        <w:rPr>
          <w:del w:id="8947" w:author="Rodion" w:date="2019-12-08T22:10:00Z"/>
          <w:rPrChange w:id="8948" w:author="Rodion" w:date="2019-12-09T02:09:00Z">
            <w:rPr>
              <w:del w:id="8949" w:author="Rodion" w:date="2019-12-08T22:10:00Z"/>
            </w:rPr>
          </w:rPrChange>
        </w:rPr>
      </w:pPr>
    </w:p>
    <w:p w14:paraId="00971C0F" w14:textId="187F4783" w:rsidR="006029A2" w:rsidRPr="00312974" w:rsidDel="00236C42" w:rsidRDefault="006029A2" w:rsidP="006029A2">
      <w:pPr>
        <w:rPr>
          <w:del w:id="8950" w:author="Rodion" w:date="2019-12-08T22:10:00Z"/>
          <w:rPrChange w:id="8951" w:author="Rodion" w:date="2019-12-09T02:09:00Z">
            <w:rPr>
              <w:del w:id="8952" w:author="Rodion" w:date="2019-12-08T22:10:00Z"/>
            </w:rPr>
          </w:rPrChange>
        </w:rPr>
      </w:pPr>
    </w:p>
    <w:p w14:paraId="401C1E7A" w14:textId="65E72F20" w:rsidR="006029A2" w:rsidRPr="00312974" w:rsidDel="00236C42" w:rsidRDefault="006029A2" w:rsidP="006029A2">
      <w:pPr>
        <w:rPr>
          <w:del w:id="8953" w:author="Rodion" w:date="2019-12-08T22:10:00Z"/>
          <w:rPrChange w:id="8954" w:author="Rodion" w:date="2019-12-09T02:09:00Z">
            <w:rPr>
              <w:del w:id="8955" w:author="Rodion" w:date="2019-12-08T22:10:00Z"/>
            </w:rPr>
          </w:rPrChange>
        </w:rPr>
      </w:pPr>
    </w:p>
    <w:p w14:paraId="11C9FC8D" w14:textId="7107C3DA" w:rsidR="006029A2" w:rsidRPr="00312974" w:rsidDel="00236C42" w:rsidRDefault="006029A2" w:rsidP="006029A2">
      <w:pPr>
        <w:rPr>
          <w:del w:id="8956" w:author="Rodion" w:date="2019-12-08T22:10:00Z"/>
          <w:rPrChange w:id="8957" w:author="Rodion" w:date="2019-12-09T02:09:00Z">
            <w:rPr>
              <w:del w:id="8958" w:author="Rodion" w:date="2019-12-08T22:10:00Z"/>
            </w:rPr>
          </w:rPrChange>
        </w:rPr>
      </w:pPr>
    </w:p>
    <w:p w14:paraId="0CEA5E14" w14:textId="51F16B3E" w:rsidR="006029A2" w:rsidRPr="00312974" w:rsidDel="00236C42" w:rsidRDefault="006029A2" w:rsidP="006029A2">
      <w:pPr>
        <w:rPr>
          <w:del w:id="8959" w:author="Rodion" w:date="2019-12-08T22:10:00Z"/>
          <w:rPrChange w:id="8960" w:author="Rodion" w:date="2019-12-09T02:09:00Z">
            <w:rPr>
              <w:del w:id="8961" w:author="Rodion" w:date="2019-12-08T22:10:00Z"/>
            </w:rPr>
          </w:rPrChange>
        </w:rPr>
      </w:pPr>
    </w:p>
    <w:p w14:paraId="1627E93A" w14:textId="41467CB8" w:rsidR="006029A2" w:rsidRPr="00312974" w:rsidDel="00236C42" w:rsidRDefault="006029A2" w:rsidP="006029A2">
      <w:pPr>
        <w:ind w:right="-143"/>
        <w:rPr>
          <w:del w:id="8962" w:author="Rodion" w:date="2019-12-08T22:10:00Z"/>
          <w:rPrChange w:id="8963" w:author="Rodion" w:date="2019-12-09T02:09:00Z">
            <w:rPr>
              <w:del w:id="8964" w:author="Rodion" w:date="2019-12-08T22:10:00Z"/>
            </w:rPr>
          </w:rPrChange>
        </w:rPr>
      </w:pPr>
    </w:p>
    <w:p w14:paraId="142B263F" w14:textId="693880AC" w:rsidR="006029A2" w:rsidRPr="00312974" w:rsidRDefault="006029A2" w:rsidP="006029A2">
      <w:pPr>
        <w:ind w:right="-143"/>
        <w:rPr>
          <w:rPrChange w:id="8965" w:author="Rodion" w:date="2019-12-09T02:09:00Z">
            <w:rPr/>
          </w:rPrChange>
        </w:rPr>
      </w:pPr>
      <w:r w:rsidRPr="00312974">
        <w:rPr>
          <w:rPrChange w:id="8966" w:author="Rodion" w:date="2019-12-09T02:09:00Z">
            <w:rPr/>
          </w:rPrChange>
        </w:rPr>
        <w:tab/>
      </w:r>
      <w:del w:id="8967" w:author="Rodion Kharabet" w:date="2019-12-06T03:54:00Z">
        <w:r w:rsidRPr="00312974" w:rsidDel="003969F0">
          <w:rPr>
            <w:rPrChange w:id="8968" w:author="Rodion" w:date="2019-12-09T02:09:00Z">
              <w:rPr/>
            </w:rPrChange>
          </w:rPr>
          <w:delText>Таблиця 5.</w:delText>
        </w:r>
      </w:del>
      <w:ins w:id="8969" w:author="Rodion Kharabet" w:date="2019-12-06T03:54:00Z">
        <w:r w:rsidR="003969F0" w:rsidRPr="00312974">
          <w:rPr>
            <w:rPrChange w:id="8970" w:author="Rodion" w:date="2019-12-09T02:09:00Z">
              <w:rPr/>
            </w:rPrChange>
          </w:rPr>
          <w:t>Таблиця 4.</w:t>
        </w:r>
      </w:ins>
      <w:r w:rsidRPr="00312974">
        <w:rPr>
          <w:rPrChange w:id="8971" w:author="Rodion" w:date="2019-12-09T02:09:00Z">
            <w:rPr/>
          </w:rPrChange>
        </w:rPr>
        <w:t>17 – Визначення стратегії позиціювання</w:t>
      </w:r>
    </w:p>
    <w:tbl>
      <w:tblPr>
        <w:tblStyle w:val="TableGrid"/>
        <w:tblW w:w="10490" w:type="dxa"/>
        <w:tblInd w:w="-5" w:type="dxa"/>
        <w:tblLayout w:type="fixed"/>
        <w:tblLook w:val="00A0" w:firstRow="1" w:lastRow="0" w:firstColumn="1" w:lastColumn="0" w:noHBand="0" w:noVBand="0"/>
        <w:tblPrChange w:id="8972" w:author="Rodion" w:date="2019-12-08T22:31:00Z">
          <w:tblPr>
            <w:tblStyle w:val="TableGrid"/>
            <w:tblW w:w="10490" w:type="dxa"/>
            <w:tblInd w:w="-5" w:type="dxa"/>
            <w:tblLayout w:type="fixed"/>
            <w:tblLook w:val="00A0" w:firstRow="1" w:lastRow="0" w:firstColumn="1" w:lastColumn="0" w:noHBand="0" w:noVBand="0"/>
          </w:tblPr>
        </w:tblPrChange>
      </w:tblPr>
      <w:tblGrid>
        <w:gridCol w:w="709"/>
        <w:gridCol w:w="2835"/>
        <w:gridCol w:w="1559"/>
        <w:gridCol w:w="2694"/>
        <w:gridCol w:w="2693"/>
        <w:tblGridChange w:id="8973">
          <w:tblGrid>
            <w:gridCol w:w="709"/>
            <w:gridCol w:w="2552"/>
            <w:gridCol w:w="1559"/>
            <w:gridCol w:w="2977"/>
            <w:gridCol w:w="2693"/>
          </w:tblGrid>
        </w:tblGridChange>
      </w:tblGrid>
      <w:tr w:rsidR="006029A2" w:rsidRPr="00312974" w14:paraId="45903213" w14:textId="77777777" w:rsidTr="005A1CEA">
        <w:tc>
          <w:tcPr>
            <w:tcW w:w="709" w:type="dxa"/>
            <w:tcPrChange w:id="8974" w:author="Rodion" w:date="2019-12-08T22:31:00Z">
              <w:tcPr>
                <w:tcW w:w="709" w:type="dxa"/>
              </w:tcPr>
            </w:tcPrChange>
          </w:tcPr>
          <w:p w14:paraId="56670000" w14:textId="77777777" w:rsidR="006029A2" w:rsidRPr="00312974" w:rsidRDefault="006029A2" w:rsidP="006029A2">
            <w:pPr>
              <w:pStyle w:val="NoSpacing"/>
              <w:jc w:val="left"/>
              <w:rPr>
                <w:lang w:val="uk-UA"/>
                <w:rPrChange w:id="8975" w:author="Rodion" w:date="2019-12-09T02:09:00Z">
                  <w:rPr>
                    <w:lang w:val="uk-UA"/>
                  </w:rPr>
                </w:rPrChange>
              </w:rPr>
            </w:pPr>
            <w:r w:rsidRPr="00312974">
              <w:rPr>
                <w:lang w:val="uk-UA"/>
                <w:rPrChange w:id="8976" w:author="Rodion" w:date="2019-12-09T02:09:00Z">
                  <w:rPr>
                    <w:lang w:val="uk-UA"/>
                  </w:rPr>
                </w:rPrChange>
              </w:rPr>
              <w:t>№ п/п</w:t>
            </w:r>
          </w:p>
        </w:tc>
        <w:tc>
          <w:tcPr>
            <w:tcW w:w="2835" w:type="dxa"/>
            <w:tcPrChange w:id="8977" w:author="Rodion" w:date="2019-12-08T22:31:00Z">
              <w:tcPr>
                <w:tcW w:w="2552" w:type="dxa"/>
              </w:tcPr>
            </w:tcPrChange>
          </w:tcPr>
          <w:p w14:paraId="4877D3EB" w14:textId="77777777" w:rsidR="006029A2" w:rsidRPr="00312974" w:rsidRDefault="006029A2" w:rsidP="006029A2">
            <w:pPr>
              <w:pStyle w:val="NoSpacing"/>
              <w:jc w:val="left"/>
              <w:rPr>
                <w:lang w:val="uk-UA"/>
                <w:rPrChange w:id="8978" w:author="Rodion" w:date="2019-12-09T02:09:00Z">
                  <w:rPr>
                    <w:lang w:val="uk-UA"/>
                  </w:rPr>
                </w:rPrChange>
              </w:rPr>
            </w:pPr>
            <w:r w:rsidRPr="00312974">
              <w:rPr>
                <w:lang w:val="uk-UA"/>
                <w:rPrChange w:id="8979" w:author="Rodion" w:date="2019-12-09T02:09:00Z">
                  <w:rPr>
                    <w:lang w:val="uk-UA"/>
                  </w:rPr>
                </w:rPrChange>
              </w:rPr>
              <w:t>Вимоги до товару цільової аудиторії</w:t>
            </w:r>
          </w:p>
        </w:tc>
        <w:tc>
          <w:tcPr>
            <w:tcW w:w="1559" w:type="dxa"/>
            <w:tcPrChange w:id="8980" w:author="Rodion" w:date="2019-12-08T22:31:00Z">
              <w:tcPr>
                <w:tcW w:w="1559" w:type="dxa"/>
              </w:tcPr>
            </w:tcPrChange>
          </w:tcPr>
          <w:p w14:paraId="3809C8FF" w14:textId="77777777" w:rsidR="006029A2" w:rsidRPr="00312974" w:rsidRDefault="006029A2" w:rsidP="006029A2">
            <w:pPr>
              <w:pStyle w:val="NoSpacing"/>
              <w:jc w:val="left"/>
              <w:rPr>
                <w:lang w:val="uk-UA"/>
                <w:rPrChange w:id="8981" w:author="Rodion" w:date="2019-12-09T02:09:00Z">
                  <w:rPr>
                    <w:lang w:val="uk-UA"/>
                  </w:rPr>
                </w:rPrChange>
              </w:rPr>
            </w:pPr>
            <w:r w:rsidRPr="00312974">
              <w:rPr>
                <w:lang w:val="uk-UA"/>
                <w:rPrChange w:id="8982" w:author="Rodion" w:date="2019-12-09T02:09:00Z">
                  <w:rPr>
                    <w:lang w:val="uk-UA"/>
                  </w:rPr>
                </w:rPrChange>
              </w:rPr>
              <w:t>Базова стратегія розвитку</w:t>
            </w:r>
          </w:p>
        </w:tc>
        <w:tc>
          <w:tcPr>
            <w:tcW w:w="2694" w:type="dxa"/>
            <w:tcPrChange w:id="8983" w:author="Rodion" w:date="2019-12-08T22:31:00Z">
              <w:tcPr>
                <w:tcW w:w="2977" w:type="dxa"/>
              </w:tcPr>
            </w:tcPrChange>
          </w:tcPr>
          <w:p w14:paraId="6A70A451" w14:textId="0046CDD3" w:rsidR="006029A2" w:rsidRPr="00312974" w:rsidRDefault="006029A2" w:rsidP="006029A2">
            <w:pPr>
              <w:pStyle w:val="NoSpacing"/>
              <w:jc w:val="left"/>
              <w:rPr>
                <w:lang w:val="uk-UA"/>
                <w:rPrChange w:id="8984" w:author="Rodion" w:date="2019-12-09T02:09:00Z">
                  <w:rPr>
                    <w:lang w:val="uk-UA"/>
                  </w:rPr>
                </w:rPrChange>
              </w:rPr>
            </w:pPr>
            <w:r w:rsidRPr="00312974">
              <w:rPr>
                <w:lang w:val="uk-UA"/>
                <w:rPrChange w:id="8985" w:author="Rodion" w:date="2019-12-09T02:09:00Z">
                  <w:rPr>
                    <w:lang w:val="uk-UA"/>
                  </w:rPr>
                </w:rPrChange>
              </w:rPr>
              <w:t>Ключові конкурентоспро</w:t>
            </w:r>
            <w:ins w:id="8986" w:author="Rodion" w:date="2019-12-08T22:44:00Z">
              <w:r w:rsidR="005915F0" w:rsidRPr="00312974">
                <w:rPr>
                  <w:lang w:val="uk-UA"/>
                  <w:rPrChange w:id="8987" w:author="Rodion" w:date="2019-12-09T02:09:00Z">
                    <w:rPr>
                      <w:lang w:val="uk-UA"/>
                    </w:rPr>
                  </w:rPrChange>
                </w:rPr>
                <w:t>-</w:t>
              </w:r>
            </w:ins>
            <w:r w:rsidRPr="00312974">
              <w:rPr>
                <w:lang w:val="uk-UA"/>
                <w:rPrChange w:id="8988" w:author="Rodion" w:date="2019-12-09T02:09:00Z">
                  <w:rPr>
                    <w:lang w:val="uk-UA"/>
                  </w:rPr>
                </w:rPrChange>
              </w:rPr>
              <w:t>можні позиції власного стартап-проекту</w:t>
            </w:r>
          </w:p>
        </w:tc>
        <w:tc>
          <w:tcPr>
            <w:tcW w:w="2693" w:type="dxa"/>
            <w:tcPrChange w:id="8989" w:author="Rodion" w:date="2019-12-08T22:31:00Z">
              <w:tcPr>
                <w:tcW w:w="2693" w:type="dxa"/>
              </w:tcPr>
            </w:tcPrChange>
          </w:tcPr>
          <w:p w14:paraId="7E5CB4C7" w14:textId="77777777" w:rsidR="006029A2" w:rsidRPr="00312974" w:rsidRDefault="006029A2" w:rsidP="006029A2">
            <w:pPr>
              <w:pStyle w:val="NoSpacing"/>
              <w:jc w:val="left"/>
              <w:rPr>
                <w:lang w:val="uk-UA"/>
                <w:rPrChange w:id="8990" w:author="Rodion" w:date="2019-12-09T02:09:00Z">
                  <w:rPr>
                    <w:lang w:val="uk-UA"/>
                  </w:rPr>
                </w:rPrChange>
              </w:rPr>
            </w:pPr>
            <w:r w:rsidRPr="00312974">
              <w:rPr>
                <w:lang w:val="uk-UA"/>
                <w:rPrChange w:id="8991" w:author="Rodion" w:date="2019-12-09T02:09:00Z">
                  <w:rPr>
                    <w:lang w:val="uk-UA"/>
                  </w:rPr>
                </w:rPrChange>
              </w:rPr>
              <w:t>Вибір асоціацій, які мають сформувати комплексну позицію власного проекту (три ключових)</w:t>
            </w:r>
          </w:p>
        </w:tc>
      </w:tr>
      <w:tr w:rsidR="006029A2" w:rsidRPr="00312974" w14:paraId="7FF138A2" w14:textId="77777777" w:rsidTr="005A1CEA">
        <w:tc>
          <w:tcPr>
            <w:tcW w:w="709" w:type="dxa"/>
            <w:tcPrChange w:id="8992" w:author="Rodion" w:date="2019-12-08T22:31:00Z">
              <w:tcPr>
                <w:tcW w:w="709" w:type="dxa"/>
              </w:tcPr>
            </w:tcPrChange>
          </w:tcPr>
          <w:p w14:paraId="47DDDF70" w14:textId="77777777" w:rsidR="006029A2" w:rsidRPr="00312974" w:rsidRDefault="006029A2" w:rsidP="006029A2">
            <w:pPr>
              <w:pStyle w:val="NoSpacing"/>
              <w:jc w:val="left"/>
              <w:rPr>
                <w:lang w:val="uk-UA"/>
                <w:rPrChange w:id="8993" w:author="Rodion" w:date="2019-12-09T02:09:00Z">
                  <w:rPr>
                    <w:lang w:val="uk-UA"/>
                  </w:rPr>
                </w:rPrChange>
              </w:rPr>
            </w:pPr>
            <w:r w:rsidRPr="00312974">
              <w:rPr>
                <w:lang w:val="uk-UA"/>
                <w:rPrChange w:id="8994" w:author="Rodion" w:date="2019-12-09T02:09:00Z">
                  <w:rPr>
                    <w:lang w:val="uk-UA"/>
                  </w:rPr>
                </w:rPrChange>
              </w:rPr>
              <w:t>1.</w:t>
            </w:r>
          </w:p>
        </w:tc>
        <w:tc>
          <w:tcPr>
            <w:tcW w:w="2835" w:type="dxa"/>
            <w:tcPrChange w:id="8995" w:author="Rodion" w:date="2019-12-08T22:31:00Z">
              <w:tcPr>
                <w:tcW w:w="2552" w:type="dxa"/>
              </w:tcPr>
            </w:tcPrChange>
          </w:tcPr>
          <w:p w14:paraId="25D1B20B" w14:textId="53719872" w:rsidR="006029A2" w:rsidRPr="00312974" w:rsidRDefault="006029A2" w:rsidP="006029A2">
            <w:pPr>
              <w:pStyle w:val="NoSpacing"/>
              <w:jc w:val="left"/>
              <w:rPr>
                <w:lang w:val="uk-UA"/>
                <w:rPrChange w:id="8996" w:author="Rodion" w:date="2019-12-09T02:09:00Z">
                  <w:rPr>
                    <w:lang w:val="uk-UA"/>
                  </w:rPr>
                </w:rPrChange>
              </w:rPr>
            </w:pPr>
            <w:r w:rsidRPr="00312974">
              <w:rPr>
                <w:lang w:val="uk-UA"/>
                <w:rPrChange w:id="8997" w:author="Rodion" w:date="2019-12-09T02:09:00Z">
                  <w:rPr>
                    <w:lang w:val="uk-UA"/>
                  </w:rPr>
                </w:rPrChange>
              </w:rPr>
              <w:t xml:space="preserve">Виправдання очікувань від заявленої функціональності продукту. Своєчасна реакція на зворотній </w:t>
            </w:r>
            <w:r w:rsidR="005050B7" w:rsidRPr="00312974">
              <w:rPr>
                <w:lang w:val="uk-UA"/>
                <w:rPrChange w:id="8998" w:author="Rodion" w:date="2019-12-09T02:09:00Z">
                  <w:rPr>
                    <w:lang w:val="uk-UA"/>
                  </w:rPr>
                </w:rPrChange>
              </w:rPr>
              <w:t>зв’язок</w:t>
            </w:r>
            <w:r w:rsidRPr="00312974">
              <w:rPr>
                <w:lang w:val="uk-UA"/>
                <w:rPrChange w:id="8999" w:author="Rodion" w:date="2019-12-09T02:09:00Z">
                  <w:rPr>
                    <w:lang w:val="uk-UA"/>
                  </w:rPr>
                </w:rPrChange>
              </w:rPr>
              <w:t xml:space="preserve"> та відповідне покращення якості роботи системи.</w:t>
            </w:r>
          </w:p>
        </w:tc>
        <w:tc>
          <w:tcPr>
            <w:tcW w:w="1559" w:type="dxa"/>
            <w:tcPrChange w:id="9000" w:author="Rodion" w:date="2019-12-08T22:31:00Z">
              <w:tcPr>
                <w:tcW w:w="1559" w:type="dxa"/>
              </w:tcPr>
            </w:tcPrChange>
          </w:tcPr>
          <w:p w14:paraId="78A8081D" w14:textId="5611B482" w:rsidR="006029A2" w:rsidRPr="00312974" w:rsidRDefault="006029A2" w:rsidP="006029A2">
            <w:pPr>
              <w:pStyle w:val="NoSpacing"/>
              <w:jc w:val="left"/>
              <w:rPr>
                <w:lang w:val="uk-UA"/>
                <w:rPrChange w:id="9001" w:author="Rodion" w:date="2019-12-09T02:09:00Z">
                  <w:rPr>
                    <w:lang w:val="uk-UA"/>
                  </w:rPr>
                </w:rPrChange>
              </w:rPr>
            </w:pPr>
            <w:r w:rsidRPr="00312974">
              <w:rPr>
                <w:lang w:val="uk-UA"/>
                <w:rPrChange w:id="9002" w:author="Rodion" w:date="2019-12-09T02:09:00Z">
                  <w:rPr>
                    <w:lang w:val="uk-UA"/>
                  </w:rPr>
                </w:rPrChange>
              </w:rPr>
              <w:t>Стратегія диферен</w:t>
            </w:r>
            <w:ins w:id="9003" w:author="Rodion" w:date="2019-12-08T22:44:00Z">
              <w:r w:rsidR="005915F0" w:rsidRPr="00312974">
                <w:rPr>
                  <w:lang w:val="uk-UA"/>
                  <w:rPrChange w:id="9004" w:author="Rodion" w:date="2019-12-09T02:09:00Z">
                    <w:rPr>
                      <w:lang w:val="uk-UA"/>
                    </w:rPr>
                  </w:rPrChange>
                </w:rPr>
                <w:t>-</w:t>
              </w:r>
            </w:ins>
            <w:r w:rsidRPr="00312974">
              <w:rPr>
                <w:lang w:val="uk-UA"/>
                <w:rPrChange w:id="9005" w:author="Rodion" w:date="2019-12-09T02:09:00Z">
                  <w:rPr>
                    <w:lang w:val="uk-UA"/>
                  </w:rPr>
                </w:rPrChange>
              </w:rPr>
              <w:t>ціації</w:t>
            </w:r>
          </w:p>
        </w:tc>
        <w:tc>
          <w:tcPr>
            <w:tcW w:w="2694" w:type="dxa"/>
            <w:tcPrChange w:id="9006" w:author="Rodion" w:date="2019-12-08T22:31:00Z">
              <w:tcPr>
                <w:tcW w:w="2977" w:type="dxa"/>
              </w:tcPr>
            </w:tcPrChange>
          </w:tcPr>
          <w:p w14:paraId="614C429C" w14:textId="77777777" w:rsidR="006029A2" w:rsidRPr="00312974" w:rsidRDefault="006029A2" w:rsidP="006029A2">
            <w:pPr>
              <w:pStyle w:val="NoSpacing"/>
              <w:jc w:val="left"/>
              <w:rPr>
                <w:lang w:val="uk-UA"/>
                <w:rPrChange w:id="9007" w:author="Rodion" w:date="2019-12-09T02:09:00Z">
                  <w:rPr>
                    <w:lang w:val="uk-UA"/>
                  </w:rPr>
                </w:rPrChange>
              </w:rPr>
            </w:pPr>
            <w:r w:rsidRPr="00312974">
              <w:rPr>
                <w:lang w:val="uk-UA"/>
                <w:rPrChange w:id="9008" w:author="Rodion" w:date="2019-12-09T02:09:00Z">
                  <w:rPr>
                    <w:lang w:val="uk-UA"/>
                  </w:rPr>
                </w:rPrChange>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Change w:id="9009" w:author="Rodion" w:date="2019-12-09T02:09:00Z">
                  <w:rPr>
                    <w:lang w:val="uk-UA"/>
                  </w:rPr>
                </w:rPrChange>
              </w:rPr>
            </w:pPr>
            <w:r w:rsidRPr="00312974">
              <w:rPr>
                <w:lang w:val="uk-UA"/>
                <w:rPrChange w:id="9010" w:author="Rodion" w:date="2019-12-09T02:09:00Z">
                  <w:rPr>
                    <w:lang w:val="uk-UA"/>
                  </w:rPr>
                </w:rPrChange>
              </w:rPr>
              <w:t>Універсальний інтерфейс взаємодії.</w:t>
            </w:r>
          </w:p>
          <w:p w14:paraId="49624189" w14:textId="77777777" w:rsidR="006029A2" w:rsidRPr="00312974" w:rsidRDefault="006029A2" w:rsidP="006029A2">
            <w:pPr>
              <w:pStyle w:val="NoSpacing"/>
              <w:jc w:val="left"/>
              <w:rPr>
                <w:lang w:val="uk-UA"/>
                <w:rPrChange w:id="9011" w:author="Rodion" w:date="2019-12-09T02:09:00Z">
                  <w:rPr>
                    <w:lang w:val="uk-UA"/>
                  </w:rPr>
                </w:rPrChange>
              </w:rPr>
            </w:pPr>
            <w:r w:rsidRPr="00312974">
              <w:rPr>
                <w:lang w:val="uk-UA"/>
                <w:rPrChange w:id="9012" w:author="Rodion" w:date="2019-12-09T02:09:00Z">
                  <w:rPr>
                    <w:lang w:val="uk-UA"/>
                  </w:rPr>
                </w:rPrChange>
              </w:rPr>
              <w:t>Низька вартість продукту.</w:t>
            </w:r>
          </w:p>
          <w:p w14:paraId="5978FC5C" w14:textId="77777777" w:rsidR="006029A2" w:rsidRPr="00312974" w:rsidRDefault="006029A2" w:rsidP="006029A2">
            <w:pPr>
              <w:pStyle w:val="NoSpacing"/>
              <w:jc w:val="left"/>
              <w:rPr>
                <w:lang w:val="uk-UA"/>
                <w:rPrChange w:id="9013" w:author="Rodion" w:date="2019-12-09T02:09:00Z">
                  <w:rPr>
                    <w:lang w:val="uk-UA"/>
                  </w:rPr>
                </w:rPrChange>
              </w:rPr>
            </w:pPr>
          </w:p>
        </w:tc>
        <w:tc>
          <w:tcPr>
            <w:tcW w:w="2693" w:type="dxa"/>
            <w:tcPrChange w:id="9014" w:author="Rodion" w:date="2019-12-08T22:31:00Z">
              <w:tcPr>
                <w:tcW w:w="2693" w:type="dxa"/>
              </w:tcPr>
            </w:tcPrChange>
          </w:tcPr>
          <w:p w14:paraId="11763C3A" w14:textId="77777777" w:rsidR="006029A2" w:rsidRPr="00312974" w:rsidRDefault="006029A2" w:rsidP="006029A2">
            <w:pPr>
              <w:pStyle w:val="NoSpacing"/>
              <w:jc w:val="left"/>
              <w:rPr>
                <w:lang w:val="uk-UA"/>
                <w:rPrChange w:id="9015" w:author="Rodion" w:date="2019-12-09T02:09:00Z">
                  <w:rPr>
                    <w:lang w:val="uk-UA"/>
                  </w:rPr>
                </w:rPrChange>
              </w:rPr>
            </w:pPr>
            <w:r w:rsidRPr="00312974">
              <w:rPr>
                <w:lang w:val="uk-UA"/>
                <w:rPrChange w:id="9016" w:author="Rodion" w:date="2019-12-09T02:09:00Z">
                  <w:rPr>
                    <w:lang w:val="uk-UA"/>
                  </w:rPr>
                </w:rPrChange>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rPr>
          <w:ins w:id="9017" w:author="Rodion" w:date="2019-12-09T04:03:00Z"/>
        </w:rPr>
      </w:pPr>
      <w:ins w:id="9018" w:author="Rodion" w:date="2019-12-09T04:03:00Z">
        <w:r>
          <w:br w:type="page"/>
        </w:r>
      </w:ins>
    </w:p>
    <w:p w14:paraId="311456A5" w14:textId="30368D6C" w:rsidR="006029A2" w:rsidRPr="00030B2B" w:rsidDel="00D0153D" w:rsidRDefault="006029A2" w:rsidP="006029A2">
      <w:pPr>
        <w:ind w:right="-143"/>
        <w:rPr>
          <w:del w:id="9019" w:author="Rodion" w:date="2019-12-09T04:03:00Z"/>
        </w:rPr>
      </w:pPr>
    </w:p>
    <w:p w14:paraId="5533B323" w14:textId="37AD3FA5" w:rsidR="006029A2" w:rsidRPr="00312974" w:rsidRDefault="006029A2" w:rsidP="006029A2">
      <w:pPr>
        <w:ind w:right="-143"/>
        <w:rPr>
          <w:rPrChange w:id="9020" w:author="Rodion" w:date="2019-12-09T02:09:00Z">
            <w:rPr/>
          </w:rPrChange>
        </w:rPr>
      </w:pPr>
      <w:r w:rsidRPr="00312974">
        <w:rPr>
          <w:rPrChange w:id="9021" w:author="Rodion" w:date="2019-12-09T02:09:00Z">
            <w:rPr/>
          </w:rPrChange>
        </w:rPr>
        <w:tab/>
      </w:r>
      <w:del w:id="9022" w:author="Rodion Kharabet" w:date="2019-12-06T03:54:00Z">
        <w:r w:rsidRPr="00312974" w:rsidDel="003969F0">
          <w:rPr>
            <w:rPrChange w:id="9023" w:author="Rodion" w:date="2019-12-09T02:09:00Z">
              <w:rPr/>
            </w:rPrChange>
          </w:rPr>
          <w:delText>Таблиця 5.</w:delText>
        </w:r>
      </w:del>
      <w:ins w:id="9024" w:author="Rodion Kharabet" w:date="2019-12-06T03:54:00Z">
        <w:r w:rsidR="003969F0" w:rsidRPr="00312974">
          <w:rPr>
            <w:rPrChange w:id="9025" w:author="Rodion" w:date="2019-12-09T02:09:00Z">
              <w:rPr/>
            </w:rPrChange>
          </w:rPr>
          <w:t>Таблиця 4.</w:t>
        </w:r>
      </w:ins>
      <w:r w:rsidRPr="00312974">
        <w:rPr>
          <w:rPrChange w:id="9026" w:author="Rodion" w:date="2019-12-09T02:09:00Z">
            <w:rPr/>
          </w:rPrChange>
        </w:rPr>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Change w:id="9027" w:author="Rodion" w:date="2019-12-09T02:09:00Z">
                  <w:rPr>
                    <w:lang w:val="uk-UA"/>
                  </w:rPr>
                </w:rPrChange>
              </w:rPr>
            </w:pPr>
            <w:r w:rsidRPr="00312974">
              <w:rPr>
                <w:lang w:val="uk-UA"/>
                <w:rPrChange w:id="9028" w:author="Rodion" w:date="2019-12-09T02:09:00Z">
                  <w:rPr>
                    <w:lang w:val="uk-UA"/>
                  </w:rPr>
                </w:rPrChange>
              </w:rPr>
              <w:t>№ п/п</w:t>
            </w:r>
          </w:p>
        </w:tc>
        <w:tc>
          <w:tcPr>
            <w:tcW w:w="1978" w:type="dxa"/>
          </w:tcPr>
          <w:p w14:paraId="3EACF4A1" w14:textId="77777777" w:rsidR="006029A2" w:rsidRPr="00312974" w:rsidRDefault="006029A2" w:rsidP="006029A2">
            <w:pPr>
              <w:pStyle w:val="NoSpacing"/>
              <w:jc w:val="left"/>
              <w:rPr>
                <w:lang w:val="uk-UA"/>
                <w:rPrChange w:id="9029" w:author="Rodion" w:date="2019-12-09T02:09:00Z">
                  <w:rPr>
                    <w:lang w:val="uk-UA"/>
                  </w:rPr>
                </w:rPrChange>
              </w:rPr>
            </w:pPr>
            <w:r w:rsidRPr="00312974">
              <w:rPr>
                <w:lang w:val="uk-UA"/>
                <w:rPrChange w:id="9030" w:author="Rodion" w:date="2019-12-09T02:09:00Z">
                  <w:rPr>
                    <w:lang w:val="uk-UA"/>
                  </w:rPr>
                </w:rPrChange>
              </w:rPr>
              <w:t>Потреба</w:t>
            </w:r>
          </w:p>
        </w:tc>
        <w:tc>
          <w:tcPr>
            <w:tcW w:w="2126" w:type="dxa"/>
          </w:tcPr>
          <w:p w14:paraId="0C3190EB" w14:textId="77777777" w:rsidR="006029A2" w:rsidRPr="00312974" w:rsidRDefault="006029A2" w:rsidP="006029A2">
            <w:pPr>
              <w:pStyle w:val="NoSpacing"/>
              <w:jc w:val="left"/>
              <w:rPr>
                <w:lang w:val="uk-UA"/>
                <w:rPrChange w:id="9031" w:author="Rodion" w:date="2019-12-09T02:09:00Z">
                  <w:rPr>
                    <w:lang w:val="uk-UA"/>
                  </w:rPr>
                </w:rPrChange>
              </w:rPr>
            </w:pPr>
            <w:r w:rsidRPr="00312974">
              <w:rPr>
                <w:lang w:val="uk-UA"/>
                <w:rPrChange w:id="9032" w:author="Rodion" w:date="2019-12-09T02:09:00Z">
                  <w:rPr>
                    <w:lang w:val="uk-UA"/>
                  </w:rPr>
                </w:rPrChange>
              </w:rPr>
              <w:t>Вигода, яку пропонує товар</w:t>
            </w:r>
          </w:p>
        </w:tc>
        <w:tc>
          <w:tcPr>
            <w:tcW w:w="5676" w:type="dxa"/>
          </w:tcPr>
          <w:p w14:paraId="64914556" w14:textId="77777777" w:rsidR="006029A2" w:rsidRPr="00312974" w:rsidRDefault="006029A2" w:rsidP="006029A2">
            <w:pPr>
              <w:pStyle w:val="NoSpacing"/>
              <w:jc w:val="left"/>
              <w:rPr>
                <w:lang w:val="uk-UA"/>
                <w:rPrChange w:id="9033" w:author="Rodion" w:date="2019-12-09T02:09:00Z">
                  <w:rPr>
                    <w:lang w:val="uk-UA"/>
                  </w:rPr>
                </w:rPrChange>
              </w:rPr>
            </w:pPr>
            <w:r w:rsidRPr="00312974">
              <w:rPr>
                <w:lang w:val="uk-UA"/>
                <w:rPrChange w:id="9034" w:author="Rodion" w:date="2019-12-09T02:09:00Z">
                  <w:rPr>
                    <w:lang w:val="uk-UA"/>
                  </w:rPr>
                </w:rPrChange>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Change w:id="9035" w:author="Rodion" w:date="2019-12-09T02:09:00Z">
                  <w:rPr>
                    <w:lang w:val="uk-UA"/>
                  </w:rPr>
                </w:rPrChange>
              </w:rPr>
            </w:pPr>
            <w:r w:rsidRPr="00312974">
              <w:rPr>
                <w:lang w:val="uk-UA"/>
                <w:rPrChange w:id="9036" w:author="Rodion" w:date="2019-12-09T02:09:00Z">
                  <w:rPr>
                    <w:lang w:val="uk-UA"/>
                  </w:rPr>
                </w:rPrChange>
              </w:rPr>
              <w:t>1.</w:t>
            </w:r>
          </w:p>
        </w:tc>
        <w:tc>
          <w:tcPr>
            <w:tcW w:w="1978" w:type="dxa"/>
          </w:tcPr>
          <w:p w14:paraId="3D93C63A" w14:textId="77777777" w:rsidR="006029A2" w:rsidRPr="00312974" w:rsidRDefault="006029A2" w:rsidP="006029A2">
            <w:pPr>
              <w:pStyle w:val="NoSpacing"/>
              <w:jc w:val="left"/>
              <w:rPr>
                <w:lang w:val="uk-UA"/>
                <w:rPrChange w:id="9037" w:author="Rodion" w:date="2019-12-09T02:09:00Z">
                  <w:rPr>
                    <w:lang w:val="uk-UA"/>
                  </w:rPr>
                </w:rPrChange>
              </w:rPr>
            </w:pPr>
            <w:r w:rsidRPr="00312974">
              <w:rPr>
                <w:lang w:val="uk-UA"/>
                <w:rPrChange w:id="9038" w:author="Rodion" w:date="2019-12-09T02:09:00Z">
                  <w:rPr>
                    <w:lang w:val="uk-UA"/>
                  </w:rPr>
                </w:rPrChange>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Change w:id="9039" w:author="Rodion" w:date="2019-12-09T02:09:00Z">
                  <w:rPr>
                    <w:lang w:val="uk-UA"/>
                  </w:rPr>
                </w:rPrChange>
              </w:rPr>
            </w:pPr>
            <w:r w:rsidRPr="00312974">
              <w:rPr>
                <w:lang w:val="uk-UA"/>
                <w:rPrChange w:id="9040" w:author="Rodion" w:date="2019-12-09T02:09:00Z">
                  <w:rPr>
                    <w:lang w:val="uk-UA"/>
                  </w:rPr>
                </w:rPrChange>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Change w:id="9041" w:author="Rodion" w:date="2019-12-09T02:09:00Z">
                  <w:rPr>
                    <w:lang w:val="uk-UA"/>
                  </w:rPr>
                </w:rPrChange>
              </w:rPr>
            </w:pPr>
            <w:r w:rsidRPr="00312974">
              <w:rPr>
                <w:lang w:val="uk-UA"/>
                <w:rPrChange w:id="9042" w:author="Rodion" w:date="2019-12-09T02:09:00Z">
                  <w:rPr>
                    <w:lang w:val="uk-UA"/>
                  </w:rPr>
                </w:rPrChange>
              </w:rPr>
              <w:t xml:space="preserve">Описаний метод ідентифікації товарів майже не потребує спеціальних дій з боку користувача </w:t>
            </w:r>
            <w:r w:rsidR="005050B7" w:rsidRPr="00312974">
              <w:rPr>
                <w:lang w:val="uk-UA"/>
                <w:rPrChange w:id="9043" w:author="Rodion" w:date="2019-12-09T02:09:00Z">
                  <w:rPr>
                    <w:lang w:val="uk-UA"/>
                  </w:rPr>
                </w:rPrChange>
              </w:rPr>
              <w:t>на відміну</w:t>
            </w:r>
            <w:r w:rsidRPr="00312974">
              <w:rPr>
                <w:lang w:val="uk-UA"/>
                <w:rPrChange w:id="9044" w:author="Rodion" w:date="2019-12-09T02:09:00Z">
                  <w:rPr>
                    <w:lang w:val="uk-UA"/>
                  </w:rPr>
                </w:rPrChange>
              </w:rPr>
              <w:t xml:space="preserve"> від тих, що є у конкурентів.</w:t>
            </w:r>
          </w:p>
        </w:tc>
      </w:tr>
      <w:tr w:rsidR="005A1CEA" w:rsidRPr="00312974" w14:paraId="6E9AB548" w14:textId="77777777" w:rsidTr="006029A2">
        <w:trPr>
          <w:ins w:id="9045" w:author="Rodion" w:date="2019-12-08T22:33:00Z"/>
        </w:trPr>
        <w:tc>
          <w:tcPr>
            <w:tcW w:w="710" w:type="dxa"/>
          </w:tcPr>
          <w:p w14:paraId="78E6C884" w14:textId="672EA2A8" w:rsidR="005A1CEA" w:rsidRPr="00312974" w:rsidRDefault="005A1CEA" w:rsidP="005A1CEA">
            <w:pPr>
              <w:pStyle w:val="NoSpacing"/>
              <w:jc w:val="left"/>
              <w:rPr>
                <w:ins w:id="9046" w:author="Rodion" w:date="2019-12-08T22:33:00Z"/>
                <w:lang w:val="uk-UA"/>
                <w:rPrChange w:id="9047" w:author="Rodion" w:date="2019-12-09T02:09:00Z">
                  <w:rPr>
                    <w:ins w:id="9048" w:author="Rodion" w:date="2019-12-08T22:33:00Z"/>
                    <w:lang w:val="uk-UA"/>
                  </w:rPr>
                </w:rPrChange>
              </w:rPr>
            </w:pPr>
            <w:ins w:id="9049" w:author="Rodion" w:date="2019-12-08T22:33:00Z">
              <w:r w:rsidRPr="00312974">
                <w:rPr>
                  <w:lang w:val="uk-UA"/>
                  <w:rPrChange w:id="9050" w:author="Rodion" w:date="2019-12-09T02:09:00Z">
                    <w:rPr>
                      <w:lang w:val="uk-UA"/>
                    </w:rPr>
                  </w:rPrChange>
                </w:rPr>
                <w:t>2.</w:t>
              </w:r>
            </w:ins>
          </w:p>
        </w:tc>
        <w:tc>
          <w:tcPr>
            <w:tcW w:w="1978" w:type="dxa"/>
          </w:tcPr>
          <w:p w14:paraId="48A76D88" w14:textId="0322E392" w:rsidR="005A1CEA" w:rsidRPr="00312974" w:rsidRDefault="005A1CEA" w:rsidP="005A1CEA">
            <w:pPr>
              <w:pStyle w:val="NoSpacing"/>
              <w:jc w:val="left"/>
              <w:rPr>
                <w:ins w:id="9051" w:author="Rodion" w:date="2019-12-08T22:33:00Z"/>
                <w:lang w:val="uk-UA"/>
                <w:rPrChange w:id="9052" w:author="Rodion" w:date="2019-12-09T02:09:00Z">
                  <w:rPr>
                    <w:ins w:id="9053" w:author="Rodion" w:date="2019-12-08T22:33:00Z"/>
                    <w:lang w:val="uk-UA"/>
                  </w:rPr>
                </w:rPrChange>
              </w:rPr>
            </w:pPr>
            <w:ins w:id="9054" w:author="Rodion" w:date="2019-12-08T22:33:00Z">
              <w:r w:rsidRPr="00312974">
                <w:rPr>
                  <w:lang w:val="uk-UA"/>
                  <w:rPrChange w:id="9055" w:author="Rodion" w:date="2019-12-09T02:09:00Z">
                    <w:rPr>
                      <w:lang w:val="uk-UA"/>
                    </w:rPr>
                  </w:rPrChange>
                </w:rPr>
                <w:t>Зручність у користуванні</w:t>
              </w:r>
            </w:ins>
          </w:p>
        </w:tc>
        <w:tc>
          <w:tcPr>
            <w:tcW w:w="2126" w:type="dxa"/>
          </w:tcPr>
          <w:p w14:paraId="5A21E4BA" w14:textId="6C811807" w:rsidR="005A1CEA" w:rsidRPr="00312974" w:rsidRDefault="005A1CEA" w:rsidP="005A1CEA">
            <w:pPr>
              <w:pStyle w:val="NoSpacing"/>
              <w:jc w:val="left"/>
              <w:rPr>
                <w:ins w:id="9056" w:author="Rodion" w:date="2019-12-08T22:33:00Z"/>
                <w:lang w:val="uk-UA"/>
                <w:rPrChange w:id="9057" w:author="Rodion" w:date="2019-12-09T02:09:00Z">
                  <w:rPr>
                    <w:ins w:id="9058" w:author="Rodion" w:date="2019-12-08T22:33:00Z"/>
                    <w:lang w:val="uk-UA"/>
                  </w:rPr>
                </w:rPrChange>
              </w:rPr>
            </w:pPr>
            <w:ins w:id="9059" w:author="Rodion" w:date="2019-12-08T22:33:00Z">
              <w:r w:rsidRPr="00312974">
                <w:rPr>
                  <w:lang w:val="uk-UA"/>
                  <w:rPrChange w:id="9060" w:author="Rodion" w:date="2019-12-09T02:09:00Z">
                    <w:rPr>
                      <w:lang w:val="uk-UA"/>
                    </w:rPr>
                  </w:rPrChange>
                </w:rPr>
                <w:t>Використання веб-застосунку як засобу взаємодії з користувачем</w:t>
              </w:r>
            </w:ins>
          </w:p>
        </w:tc>
        <w:tc>
          <w:tcPr>
            <w:tcW w:w="5676" w:type="dxa"/>
          </w:tcPr>
          <w:p w14:paraId="6150AA1B" w14:textId="2F83A308" w:rsidR="005A1CEA" w:rsidRPr="00312974" w:rsidRDefault="005A1CEA" w:rsidP="005A1CEA">
            <w:pPr>
              <w:pStyle w:val="NoSpacing"/>
              <w:jc w:val="left"/>
              <w:rPr>
                <w:ins w:id="9061" w:author="Rodion" w:date="2019-12-08T22:33:00Z"/>
                <w:lang w:val="uk-UA"/>
                <w:rPrChange w:id="9062" w:author="Rodion" w:date="2019-12-09T02:09:00Z">
                  <w:rPr>
                    <w:ins w:id="9063" w:author="Rodion" w:date="2019-12-08T22:33:00Z"/>
                    <w:lang w:val="uk-UA"/>
                  </w:rPr>
                </w:rPrChange>
              </w:rPr>
            </w:pPr>
            <w:ins w:id="9064" w:author="Rodion" w:date="2019-12-08T22:33:00Z">
              <w:r w:rsidRPr="00312974">
                <w:rPr>
                  <w:lang w:val="uk-UA"/>
                  <w:rPrChange w:id="9065" w:author="Rodion" w:date="2019-12-09T02:09:00Z">
                    <w:rPr>
                      <w:lang w:val="uk-UA"/>
                    </w:rPr>
                  </w:rPrChange>
                </w:rPr>
                <w:t>Веб-застосунок є незалежним від платформи видом взаємодії між користувачем та інформаційною системою</w:t>
              </w:r>
            </w:ins>
          </w:p>
        </w:tc>
      </w:tr>
      <w:tr w:rsidR="005A1CEA" w:rsidRPr="00312974" w14:paraId="57C5F3EF" w14:textId="77777777" w:rsidTr="006029A2">
        <w:trPr>
          <w:ins w:id="9066" w:author="Rodion" w:date="2019-12-08T22:33:00Z"/>
        </w:trPr>
        <w:tc>
          <w:tcPr>
            <w:tcW w:w="710" w:type="dxa"/>
          </w:tcPr>
          <w:p w14:paraId="06C80837" w14:textId="22C95453" w:rsidR="005A1CEA" w:rsidRPr="00312974" w:rsidRDefault="005A1CEA" w:rsidP="005A1CEA">
            <w:pPr>
              <w:pStyle w:val="NoSpacing"/>
              <w:jc w:val="left"/>
              <w:rPr>
                <w:ins w:id="9067" w:author="Rodion" w:date="2019-12-08T22:33:00Z"/>
                <w:lang w:val="uk-UA"/>
                <w:rPrChange w:id="9068" w:author="Rodion" w:date="2019-12-09T02:09:00Z">
                  <w:rPr>
                    <w:ins w:id="9069" w:author="Rodion" w:date="2019-12-08T22:33:00Z"/>
                    <w:lang w:val="uk-UA"/>
                  </w:rPr>
                </w:rPrChange>
              </w:rPr>
            </w:pPr>
            <w:ins w:id="9070" w:author="Rodion" w:date="2019-12-08T22:33:00Z">
              <w:r w:rsidRPr="00312974">
                <w:rPr>
                  <w:lang w:val="uk-UA"/>
                  <w:rPrChange w:id="9071" w:author="Rodion" w:date="2019-12-09T02:09:00Z">
                    <w:rPr>
                      <w:lang w:val="uk-UA"/>
                    </w:rPr>
                  </w:rPrChange>
                </w:rPr>
                <w:t xml:space="preserve">3. </w:t>
              </w:r>
            </w:ins>
          </w:p>
        </w:tc>
        <w:tc>
          <w:tcPr>
            <w:tcW w:w="1978" w:type="dxa"/>
          </w:tcPr>
          <w:p w14:paraId="42EFE5AB" w14:textId="20B4C873" w:rsidR="005A1CEA" w:rsidRPr="00312974" w:rsidRDefault="005A1CEA" w:rsidP="005A1CEA">
            <w:pPr>
              <w:pStyle w:val="NoSpacing"/>
              <w:jc w:val="left"/>
              <w:rPr>
                <w:ins w:id="9072" w:author="Rodion" w:date="2019-12-08T22:33:00Z"/>
                <w:lang w:val="uk-UA"/>
                <w:rPrChange w:id="9073" w:author="Rodion" w:date="2019-12-09T02:09:00Z">
                  <w:rPr>
                    <w:ins w:id="9074" w:author="Rodion" w:date="2019-12-08T22:33:00Z"/>
                    <w:lang w:val="uk-UA"/>
                  </w:rPr>
                </w:rPrChange>
              </w:rPr>
            </w:pPr>
            <w:ins w:id="9075" w:author="Rodion" w:date="2019-12-08T22:33:00Z">
              <w:r w:rsidRPr="00312974">
                <w:rPr>
                  <w:lang w:val="uk-UA"/>
                  <w:rPrChange w:id="9076" w:author="Rodion" w:date="2019-12-09T02:09:00Z">
                    <w:rPr>
                      <w:lang w:val="uk-UA"/>
                    </w:rPr>
                  </w:rPrChange>
                </w:rPr>
                <w:t>Невисока ціна товару</w:t>
              </w:r>
            </w:ins>
          </w:p>
        </w:tc>
        <w:tc>
          <w:tcPr>
            <w:tcW w:w="2126" w:type="dxa"/>
          </w:tcPr>
          <w:p w14:paraId="084ABA19" w14:textId="527AA484" w:rsidR="005A1CEA" w:rsidRPr="00312974" w:rsidRDefault="005A1CEA" w:rsidP="005A1CEA">
            <w:pPr>
              <w:pStyle w:val="NoSpacing"/>
              <w:jc w:val="left"/>
              <w:rPr>
                <w:ins w:id="9077" w:author="Rodion" w:date="2019-12-08T22:33:00Z"/>
                <w:lang w:val="uk-UA"/>
                <w:rPrChange w:id="9078" w:author="Rodion" w:date="2019-12-09T02:09:00Z">
                  <w:rPr>
                    <w:ins w:id="9079" w:author="Rodion" w:date="2019-12-08T22:33:00Z"/>
                    <w:lang w:val="uk-UA"/>
                  </w:rPr>
                </w:rPrChange>
              </w:rPr>
            </w:pPr>
            <w:ins w:id="9080" w:author="Rodion" w:date="2019-12-08T22:33:00Z">
              <w:r w:rsidRPr="00312974">
                <w:rPr>
                  <w:lang w:val="uk-UA"/>
                  <w:rPrChange w:id="9081" w:author="Rodion" w:date="2019-12-09T02:09:00Z">
                    <w:rPr>
                      <w:lang w:val="uk-UA"/>
                    </w:rPr>
                  </w:rPrChange>
                </w:rPr>
                <w:t xml:space="preserve">Використання дешевших комплектуючих </w:t>
              </w:r>
            </w:ins>
          </w:p>
        </w:tc>
        <w:tc>
          <w:tcPr>
            <w:tcW w:w="5676" w:type="dxa"/>
          </w:tcPr>
          <w:p w14:paraId="35D216EB" w14:textId="46063365" w:rsidR="005A1CEA" w:rsidRPr="00312974" w:rsidRDefault="005A1CEA" w:rsidP="005A1CEA">
            <w:pPr>
              <w:pStyle w:val="NoSpacing"/>
              <w:jc w:val="left"/>
              <w:rPr>
                <w:ins w:id="9082" w:author="Rodion" w:date="2019-12-08T22:33:00Z"/>
                <w:lang w:val="uk-UA"/>
                <w:rPrChange w:id="9083" w:author="Rodion" w:date="2019-12-09T02:09:00Z">
                  <w:rPr>
                    <w:ins w:id="9084" w:author="Rodion" w:date="2019-12-08T22:33:00Z"/>
                    <w:lang w:val="uk-UA"/>
                  </w:rPr>
                </w:rPrChange>
              </w:rPr>
            </w:pPr>
            <w:ins w:id="9085" w:author="Rodion" w:date="2019-12-08T22:33:00Z">
              <w:r w:rsidRPr="00312974">
                <w:rPr>
                  <w:lang w:val="uk-UA"/>
                  <w:rPrChange w:id="9086" w:author="Rodion" w:date="2019-12-09T02:09:00Z">
                    <w:rPr>
                      <w:lang w:val="uk-UA"/>
                    </w:rPr>
                  </w:rPrChange>
                </w:rPr>
                <w:t xml:space="preserve">Кінцевий продукт коштує має вдвічі дешевше найближчого аналога. </w:t>
              </w:r>
            </w:ins>
          </w:p>
        </w:tc>
      </w:tr>
      <w:tr w:rsidR="005A1CEA" w:rsidRPr="00312974" w14:paraId="3C2714FF" w14:textId="77777777" w:rsidTr="006029A2">
        <w:trPr>
          <w:ins w:id="9087" w:author="Rodion" w:date="2019-12-08T22:33:00Z"/>
        </w:trPr>
        <w:tc>
          <w:tcPr>
            <w:tcW w:w="710" w:type="dxa"/>
          </w:tcPr>
          <w:p w14:paraId="2E30900E" w14:textId="76EE828E" w:rsidR="005A1CEA" w:rsidRPr="00312974" w:rsidRDefault="005A1CEA" w:rsidP="005A1CEA">
            <w:pPr>
              <w:pStyle w:val="NoSpacing"/>
              <w:jc w:val="left"/>
              <w:rPr>
                <w:ins w:id="9088" w:author="Rodion" w:date="2019-12-08T22:33:00Z"/>
                <w:lang w:val="uk-UA"/>
                <w:rPrChange w:id="9089" w:author="Rodion" w:date="2019-12-09T02:09:00Z">
                  <w:rPr>
                    <w:ins w:id="9090" w:author="Rodion" w:date="2019-12-08T22:33:00Z"/>
                    <w:lang w:val="uk-UA"/>
                  </w:rPr>
                </w:rPrChange>
              </w:rPr>
            </w:pPr>
            <w:ins w:id="9091" w:author="Rodion" w:date="2019-12-08T22:33:00Z">
              <w:r w:rsidRPr="00312974">
                <w:rPr>
                  <w:lang w:val="uk-UA"/>
                  <w:rPrChange w:id="9092" w:author="Rodion" w:date="2019-12-09T02:09:00Z">
                    <w:rPr>
                      <w:lang w:val="uk-UA"/>
                    </w:rPr>
                  </w:rPrChange>
                </w:rPr>
                <w:t>4.</w:t>
              </w:r>
            </w:ins>
          </w:p>
        </w:tc>
        <w:tc>
          <w:tcPr>
            <w:tcW w:w="1978" w:type="dxa"/>
          </w:tcPr>
          <w:p w14:paraId="18132C4D" w14:textId="37136BC3" w:rsidR="005A1CEA" w:rsidRPr="00312974" w:rsidRDefault="005A1CEA" w:rsidP="005A1CEA">
            <w:pPr>
              <w:pStyle w:val="NoSpacing"/>
              <w:jc w:val="left"/>
              <w:rPr>
                <w:ins w:id="9093" w:author="Rodion" w:date="2019-12-08T22:33:00Z"/>
                <w:lang w:val="uk-UA"/>
                <w:rPrChange w:id="9094" w:author="Rodion" w:date="2019-12-09T02:09:00Z">
                  <w:rPr>
                    <w:ins w:id="9095" w:author="Rodion" w:date="2019-12-08T22:33:00Z"/>
                    <w:lang w:val="uk-UA"/>
                  </w:rPr>
                </w:rPrChange>
              </w:rPr>
            </w:pPr>
            <w:ins w:id="9096" w:author="Rodion" w:date="2019-12-08T22:33:00Z">
              <w:r w:rsidRPr="00312974">
                <w:rPr>
                  <w:lang w:val="uk-UA"/>
                  <w:rPrChange w:id="9097" w:author="Rodion" w:date="2019-12-09T02:09:00Z">
                    <w:rPr>
                      <w:lang w:val="uk-UA"/>
                    </w:rPr>
                  </w:rPrChange>
                </w:rPr>
                <w:t>Автоматизація моніторингу товарів у домі</w:t>
              </w:r>
            </w:ins>
          </w:p>
        </w:tc>
        <w:tc>
          <w:tcPr>
            <w:tcW w:w="2126" w:type="dxa"/>
          </w:tcPr>
          <w:p w14:paraId="329736D4" w14:textId="7F19DA26" w:rsidR="005A1CEA" w:rsidRPr="00312974" w:rsidRDefault="005A1CEA" w:rsidP="005A1CEA">
            <w:pPr>
              <w:pStyle w:val="NoSpacing"/>
              <w:jc w:val="left"/>
              <w:rPr>
                <w:ins w:id="9098" w:author="Rodion" w:date="2019-12-08T22:33:00Z"/>
                <w:lang w:val="uk-UA"/>
                <w:rPrChange w:id="9099" w:author="Rodion" w:date="2019-12-09T02:09:00Z">
                  <w:rPr>
                    <w:ins w:id="9100" w:author="Rodion" w:date="2019-12-08T22:33:00Z"/>
                    <w:lang w:val="uk-UA"/>
                  </w:rPr>
                </w:rPrChange>
              </w:rPr>
            </w:pPr>
            <w:ins w:id="9101" w:author="Rodion" w:date="2019-12-08T22:33:00Z">
              <w:r w:rsidRPr="00312974">
                <w:rPr>
                  <w:lang w:val="uk-UA"/>
                  <w:rPrChange w:id="9102" w:author="Rodion" w:date="2019-12-09T02:09:00Z">
                    <w:rPr>
                      <w:lang w:val="uk-UA"/>
                    </w:rPr>
                  </w:rPrChange>
                </w:rPr>
                <w:t>Наявність спеціальних апаратних пристроїв</w:t>
              </w:r>
            </w:ins>
          </w:p>
        </w:tc>
        <w:tc>
          <w:tcPr>
            <w:tcW w:w="5676" w:type="dxa"/>
          </w:tcPr>
          <w:p w14:paraId="6E1F26F9" w14:textId="1DD2DA7E" w:rsidR="005A1CEA" w:rsidRPr="00312974" w:rsidRDefault="005A1CEA" w:rsidP="005A1CEA">
            <w:pPr>
              <w:pStyle w:val="NoSpacing"/>
              <w:jc w:val="left"/>
              <w:rPr>
                <w:ins w:id="9103" w:author="Rodion" w:date="2019-12-08T22:33:00Z"/>
                <w:lang w:val="uk-UA"/>
                <w:rPrChange w:id="9104" w:author="Rodion" w:date="2019-12-09T02:09:00Z">
                  <w:rPr>
                    <w:ins w:id="9105" w:author="Rodion" w:date="2019-12-08T22:33:00Z"/>
                    <w:lang w:val="uk-UA"/>
                  </w:rPr>
                </w:rPrChange>
              </w:rPr>
            </w:pPr>
            <w:ins w:id="9106" w:author="Rodion" w:date="2019-12-08T22:33:00Z">
              <w:r w:rsidRPr="00312974">
                <w:rPr>
                  <w:lang w:val="uk-UA"/>
                  <w:rPrChange w:id="9107" w:author="Rodion" w:date="2019-12-09T02:09:00Z">
                    <w:rPr>
                      <w:lang w:val="uk-UA"/>
                    </w:rPr>
                  </w:rPrChange>
                </w:rPr>
                <w:t>Система автоматизації настільки гармонічно інтегрується в життя людини, що її окремі дії майже непомітні для спостерігача</w:t>
              </w:r>
            </w:ins>
          </w:p>
        </w:tc>
      </w:tr>
    </w:tbl>
    <w:p w14:paraId="25158971" w14:textId="30734395" w:rsidR="006029A2" w:rsidRPr="00312974" w:rsidDel="005A1CEA" w:rsidRDefault="006029A2" w:rsidP="006029A2">
      <w:pPr>
        <w:rPr>
          <w:del w:id="9108" w:author="Rodion" w:date="2019-12-08T22:31:00Z"/>
          <w:rPrChange w:id="9109" w:author="Rodion" w:date="2019-12-09T02:09:00Z">
            <w:rPr>
              <w:del w:id="9110" w:author="Rodion" w:date="2019-12-08T22:31:00Z"/>
            </w:rPr>
          </w:rPrChange>
        </w:rPr>
      </w:pPr>
    </w:p>
    <w:p w14:paraId="46468A98" w14:textId="498DA84A" w:rsidR="006029A2" w:rsidRPr="00312974" w:rsidDel="005A1CEA" w:rsidRDefault="006029A2" w:rsidP="006029A2">
      <w:pPr>
        <w:spacing w:after="160" w:line="259" w:lineRule="auto"/>
        <w:ind w:firstLine="0"/>
        <w:jc w:val="left"/>
        <w:rPr>
          <w:del w:id="9111" w:author="Rodion" w:date="2019-12-08T22:31:00Z"/>
          <w:rPrChange w:id="9112" w:author="Rodion" w:date="2019-12-09T02:09:00Z">
            <w:rPr>
              <w:del w:id="9113" w:author="Rodion" w:date="2019-12-08T22:31:00Z"/>
            </w:rPr>
          </w:rPrChange>
        </w:rPr>
      </w:pPr>
      <w:del w:id="9114" w:author="Rodion" w:date="2019-12-08T22:31:00Z">
        <w:r w:rsidRPr="00312974" w:rsidDel="005A1CEA">
          <w:rPr>
            <w:rPrChange w:id="9115" w:author="Rodion" w:date="2019-12-09T02:09:00Z">
              <w:rPr/>
            </w:rPrChange>
          </w:rPr>
          <w:br w:type="page"/>
        </w:r>
      </w:del>
    </w:p>
    <w:p w14:paraId="1B3FBB31" w14:textId="1E0C53A3" w:rsidR="006029A2" w:rsidRPr="00312974" w:rsidRDefault="006029A2" w:rsidP="00AF59C0">
      <w:pPr>
        <w:rPr>
          <w:rPrChange w:id="9116" w:author="Rodion" w:date="2019-12-09T02:09:00Z">
            <w:rPr/>
          </w:rPrChange>
        </w:rPr>
      </w:pPr>
      <w:del w:id="9117" w:author="Rodion" w:date="2019-12-08T22:31:00Z">
        <w:r w:rsidRPr="00312974" w:rsidDel="005A1CEA">
          <w:rPr>
            <w:rPrChange w:id="9118" w:author="Rodion" w:date="2019-12-09T02:09:00Z">
              <w:rPr/>
            </w:rPrChange>
          </w:rPr>
          <w:delText>Продовження таблиці 5.</w:delText>
        </w:r>
      </w:del>
      <w:ins w:id="9119" w:author="Rodion Kharabet" w:date="2019-12-06T03:54:00Z">
        <w:del w:id="9120" w:author="Rodion" w:date="2019-12-08T22:31:00Z">
          <w:r w:rsidR="003969F0" w:rsidRPr="00312974" w:rsidDel="005A1CEA">
            <w:rPr>
              <w:rPrChange w:id="9121" w:author="Rodion" w:date="2019-12-09T02:09:00Z">
                <w:rPr/>
              </w:rPrChange>
            </w:rPr>
            <w:delText>таблиці 4.</w:delText>
          </w:r>
        </w:del>
      </w:ins>
      <w:del w:id="9122" w:author="Rodion" w:date="2019-12-08T22:31:00Z">
        <w:r w:rsidRPr="00312974" w:rsidDel="005A1CEA">
          <w:rPr>
            <w:rPrChange w:id="9123" w:author="Rodion" w:date="2019-12-09T02:09:00Z">
              <w:rPr/>
            </w:rPrChange>
          </w:rPr>
          <w:delText>18</w:delText>
        </w:r>
      </w:del>
    </w:p>
    <w:tbl>
      <w:tblPr>
        <w:tblStyle w:val="TableGrid"/>
        <w:tblW w:w="10490" w:type="dxa"/>
        <w:tblInd w:w="-5" w:type="dxa"/>
        <w:tblLook w:val="04A0" w:firstRow="1" w:lastRow="0" w:firstColumn="1" w:lastColumn="0" w:noHBand="0" w:noVBand="1"/>
      </w:tblPr>
      <w:tblGrid>
        <w:gridCol w:w="710"/>
        <w:gridCol w:w="1978"/>
        <w:gridCol w:w="2126"/>
        <w:gridCol w:w="5676"/>
      </w:tblGrid>
      <w:tr w:rsidR="006029A2" w:rsidRPr="00312974" w:rsidDel="005A1CEA" w14:paraId="1BE31CB8" w14:textId="4CB64372" w:rsidTr="006029A2">
        <w:trPr>
          <w:del w:id="9124" w:author="Rodion" w:date="2019-12-08T22:32:00Z"/>
        </w:trPr>
        <w:tc>
          <w:tcPr>
            <w:tcW w:w="710" w:type="dxa"/>
          </w:tcPr>
          <w:p w14:paraId="76FD15B2" w14:textId="5DBDF218" w:rsidR="006029A2" w:rsidRPr="00312974" w:rsidDel="005A1CEA" w:rsidRDefault="006029A2" w:rsidP="006029A2">
            <w:pPr>
              <w:pStyle w:val="NoSpacing"/>
              <w:jc w:val="left"/>
              <w:rPr>
                <w:del w:id="9125" w:author="Rodion" w:date="2019-12-08T22:32:00Z"/>
                <w:lang w:val="uk-UA"/>
                <w:rPrChange w:id="9126" w:author="Rodion" w:date="2019-12-09T02:09:00Z">
                  <w:rPr>
                    <w:del w:id="9127" w:author="Rodion" w:date="2019-12-08T22:32:00Z"/>
                    <w:lang w:val="uk-UA"/>
                  </w:rPr>
                </w:rPrChange>
              </w:rPr>
            </w:pPr>
            <w:del w:id="9128" w:author="Rodion" w:date="2019-12-08T22:32:00Z">
              <w:r w:rsidRPr="00312974" w:rsidDel="005A1CEA">
                <w:rPr>
                  <w:lang w:val="uk-UA"/>
                  <w:rPrChange w:id="9129" w:author="Rodion" w:date="2019-12-09T02:09:00Z">
                    <w:rPr>
                      <w:lang w:val="uk-UA"/>
                    </w:rPr>
                  </w:rPrChange>
                </w:rPr>
                <w:delText>№ п/п</w:delText>
              </w:r>
            </w:del>
          </w:p>
        </w:tc>
        <w:tc>
          <w:tcPr>
            <w:tcW w:w="1978" w:type="dxa"/>
          </w:tcPr>
          <w:p w14:paraId="66365821" w14:textId="44EBAA96" w:rsidR="006029A2" w:rsidRPr="00312974" w:rsidDel="005A1CEA" w:rsidRDefault="006029A2" w:rsidP="006029A2">
            <w:pPr>
              <w:pStyle w:val="NoSpacing"/>
              <w:jc w:val="left"/>
              <w:rPr>
                <w:del w:id="9130" w:author="Rodion" w:date="2019-12-08T22:32:00Z"/>
                <w:lang w:val="uk-UA"/>
                <w:rPrChange w:id="9131" w:author="Rodion" w:date="2019-12-09T02:09:00Z">
                  <w:rPr>
                    <w:del w:id="9132" w:author="Rodion" w:date="2019-12-08T22:32:00Z"/>
                    <w:lang w:val="uk-UA"/>
                  </w:rPr>
                </w:rPrChange>
              </w:rPr>
            </w:pPr>
            <w:del w:id="9133" w:author="Rodion" w:date="2019-12-08T22:32:00Z">
              <w:r w:rsidRPr="00312974" w:rsidDel="005A1CEA">
                <w:rPr>
                  <w:lang w:val="uk-UA"/>
                  <w:rPrChange w:id="9134" w:author="Rodion" w:date="2019-12-09T02:09:00Z">
                    <w:rPr>
                      <w:lang w:val="uk-UA"/>
                    </w:rPr>
                  </w:rPrChange>
                </w:rPr>
                <w:delText>Потреба</w:delText>
              </w:r>
            </w:del>
          </w:p>
        </w:tc>
        <w:tc>
          <w:tcPr>
            <w:tcW w:w="2126" w:type="dxa"/>
          </w:tcPr>
          <w:p w14:paraId="4DDFDD9A" w14:textId="25AF4404" w:rsidR="006029A2" w:rsidRPr="00312974" w:rsidDel="005A1CEA" w:rsidRDefault="006029A2" w:rsidP="006029A2">
            <w:pPr>
              <w:pStyle w:val="NoSpacing"/>
              <w:jc w:val="left"/>
              <w:rPr>
                <w:del w:id="9135" w:author="Rodion" w:date="2019-12-08T22:32:00Z"/>
                <w:lang w:val="uk-UA"/>
                <w:rPrChange w:id="9136" w:author="Rodion" w:date="2019-12-09T02:09:00Z">
                  <w:rPr>
                    <w:del w:id="9137" w:author="Rodion" w:date="2019-12-08T22:32:00Z"/>
                    <w:lang w:val="uk-UA"/>
                  </w:rPr>
                </w:rPrChange>
              </w:rPr>
            </w:pPr>
            <w:del w:id="9138" w:author="Rodion" w:date="2019-12-08T22:32:00Z">
              <w:r w:rsidRPr="00312974" w:rsidDel="005A1CEA">
                <w:rPr>
                  <w:lang w:val="uk-UA"/>
                  <w:rPrChange w:id="9139" w:author="Rodion" w:date="2019-12-09T02:09:00Z">
                    <w:rPr>
                      <w:lang w:val="uk-UA"/>
                    </w:rPr>
                  </w:rPrChange>
                </w:rPr>
                <w:delText>Вигода, яку пропонує товар</w:delText>
              </w:r>
            </w:del>
          </w:p>
        </w:tc>
        <w:tc>
          <w:tcPr>
            <w:tcW w:w="5676" w:type="dxa"/>
          </w:tcPr>
          <w:p w14:paraId="20454134" w14:textId="2547C0A5" w:rsidR="006029A2" w:rsidRPr="00312974" w:rsidDel="005A1CEA" w:rsidRDefault="006029A2" w:rsidP="006029A2">
            <w:pPr>
              <w:pStyle w:val="NoSpacing"/>
              <w:jc w:val="left"/>
              <w:rPr>
                <w:del w:id="9140" w:author="Rodion" w:date="2019-12-08T22:32:00Z"/>
                <w:lang w:val="uk-UA"/>
                <w:rPrChange w:id="9141" w:author="Rodion" w:date="2019-12-09T02:09:00Z">
                  <w:rPr>
                    <w:del w:id="9142" w:author="Rodion" w:date="2019-12-08T22:32:00Z"/>
                    <w:lang w:val="uk-UA"/>
                  </w:rPr>
                </w:rPrChange>
              </w:rPr>
            </w:pPr>
            <w:del w:id="9143" w:author="Rodion" w:date="2019-12-08T22:32:00Z">
              <w:r w:rsidRPr="00312974" w:rsidDel="005A1CEA">
                <w:rPr>
                  <w:lang w:val="uk-UA"/>
                  <w:rPrChange w:id="9144" w:author="Rodion" w:date="2019-12-09T02:09:00Z">
                    <w:rPr>
                      <w:lang w:val="uk-UA"/>
                    </w:rPr>
                  </w:rPrChange>
                </w:rPr>
                <w:delText>Ключові переваги перед конкурентами (існуючі або такі, що потрібно створити)</w:delText>
              </w:r>
            </w:del>
          </w:p>
        </w:tc>
      </w:tr>
      <w:tr w:rsidR="006029A2" w:rsidRPr="00312974" w:rsidDel="005A1CEA" w14:paraId="7410713C" w14:textId="7CAD7070" w:rsidTr="006029A2">
        <w:tblPrEx>
          <w:tblLook w:val="00A0" w:firstRow="1" w:lastRow="0" w:firstColumn="1" w:lastColumn="0" w:noHBand="0" w:noVBand="0"/>
        </w:tblPrEx>
        <w:trPr>
          <w:del w:id="9145" w:author="Rodion" w:date="2019-12-08T22:33:00Z"/>
        </w:trPr>
        <w:tc>
          <w:tcPr>
            <w:tcW w:w="710" w:type="dxa"/>
          </w:tcPr>
          <w:p w14:paraId="72D1747D" w14:textId="654E8454" w:rsidR="006029A2" w:rsidRPr="00312974" w:rsidDel="005A1CEA" w:rsidRDefault="006029A2" w:rsidP="006029A2">
            <w:pPr>
              <w:pStyle w:val="NoSpacing"/>
              <w:jc w:val="left"/>
              <w:rPr>
                <w:del w:id="9146" w:author="Rodion" w:date="2019-12-08T22:33:00Z"/>
                <w:lang w:val="uk-UA"/>
                <w:rPrChange w:id="9147" w:author="Rodion" w:date="2019-12-09T02:09:00Z">
                  <w:rPr>
                    <w:del w:id="9148" w:author="Rodion" w:date="2019-12-08T22:33:00Z"/>
                    <w:lang w:val="uk-UA"/>
                  </w:rPr>
                </w:rPrChange>
              </w:rPr>
            </w:pPr>
            <w:del w:id="9149" w:author="Rodion" w:date="2019-12-08T22:33:00Z">
              <w:r w:rsidRPr="00312974" w:rsidDel="005A1CEA">
                <w:rPr>
                  <w:lang w:val="uk-UA"/>
                  <w:rPrChange w:id="9150" w:author="Rodion" w:date="2019-12-09T02:09:00Z">
                    <w:rPr>
                      <w:lang w:val="uk-UA"/>
                    </w:rPr>
                  </w:rPrChange>
                </w:rPr>
                <w:delText>2.</w:delText>
              </w:r>
            </w:del>
          </w:p>
        </w:tc>
        <w:tc>
          <w:tcPr>
            <w:tcW w:w="1978" w:type="dxa"/>
          </w:tcPr>
          <w:p w14:paraId="686EE1B5" w14:textId="69AB51BC" w:rsidR="006029A2" w:rsidRPr="00312974" w:rsidDel="005A1CEA" w:rsidRDefault="006029A2" w:rsidP="006029A2">
            <w:pPr>
              <w:pStyle w:val="NoSpacing"/>
              <w:jc w:val="left"/>
              <w:rPr>
                <w:del w:id="9151" w:author="Rodion" w:date="2019-12-08T22:33:00Z"/>
                <w:lang w:val="uk-UA"/>
                <w:rPrChange w:id="9152" w:author="Rodion" w:date="2019-12-09T02:09:00Z">
                  <w:rPr>
                    <w:del w:id="9153" w:author="Rodion" w:date="2019-12-08T22:33:00Z"/>
                    <w:lang w:val="uk-UA"/>
                  </w:rPr>
                </w:rPrChange>
              </w:rPr>
            </w:pPr>
            <w:del w:id="9154" w:author="Rodion" w:date="2019-12-08T22:33:00Z">
              <w:r w:rsidRPr="00312974" w:rsidDel="005A1CEA">
                <w:rPr>
                  <w:lang w:val="uk-UA"/>
                  <w:rPrChange w:id="9155" w:author="Rodion" w:date="2019-12-09T02:09:00Z">
                    <w:rPr>
                      <w:lang w:val="uk-UA"/>
                    </w:rPr>
                  </w:rPrChange>
                </w:rPr>
                <w:delText>Зручність у користуванні</w:delText>
              </w:r>
            </w:del>
          </w:p>
        </w:tc>
        <w:tc>
          <w:tcPr>
            <w:tcW w:w="2126" w:type="dxa"/>
          </w:tcPr>
          <w:p w14:paraId="00D5D82A" w14:textId="0CA9D970" w:rsidR="006029A2" w:rsidRPr="00312974" w:rsidDel="005A1CEA" w:rsidRDefault="006029A2" w:rsidP="006029A2">
            <w:pPr>
              <w:pStyle w:val="NoSpacing"/>
              <w:jc w:val="left"/>
              <w:rPr>
                <w:del w:id="9156" w:author="Rodion" w:date="2019-12-08T22:33:00Z"/>
                <w:lang w:val="uk-UA"/>
                <w:rPrChange w:id="9157" w:author="Rodion" w:date="2019-12-09T02:09:00Z">
                  <w:rPr>
                    <w:del w:id="9158" w:author="Rodion" w:date="2019-12-08T22:33:00Z"/>
                    <w:lang w:val="uk-UA"/>
                  </w:rPr>
                </w:rPrChange>
              </w:rPr>
            </w:pPr>
            <w:del w:id="9159" w:author="Rodion" w:date="2019-12-08T22:33:00Z">
              <w:r w:rsidRPr="00312974" w:rsidDel="005A1CEA">
                <w:rPr>
                  <w:lang w:val="uk-UA"/>
                  <w:rPrChange w:id="9160" w:author="Rodion" w:date="2019-12-09T02:09:00Z">
                    <w:rPr>
                      <w:lang w:val="uk-UA"/>
                    </w:rPr>
                  </w:rPrChange>
                </w:rPr>
                <w:delText>Використання веб-застосунку як засобу взаємодії з користувачем</w:delText>
              </w:r>
            </w:del>
          </w:p>
        </w:tc>
        <w:tc>
          <w:tcPr>
            <w:tcW w:w="5676" w:type="dxa"/>
          </w:tcPr>
          <w:p w14:paraId="26D27CF4" w14:textId="1190D7A4" w:rsidR="006029A2" w:rsidRPr="00312974" w:rsidDel="005A1CEA" w:rsidRDefault="006029A2" w:rsidP="006029A2">
            <w:pPr>
              <w:pStyle w:val="NoSpacing"/>
              <w:jc w:val="left"/>
              <w:rPr>
                <w:del w:id="9161" w:author="Rodion" w:date="2019-12-08T22:33:00Z"/>
                <w:lang w:val="uk-UA"/>
                <w:rPrChange w:id="9162" w:author="Rodion" w:date="2019-12-09T02:09:00Z">
                  <w:rPr>
                    <w:del w:id="9163" w:author="Rodion" w:date="2019-12-08T22:33:00Z"/>
                    <w:lang w:val="uk-UA"/>
                  </w:rPr>
                </w:rPrChange>
              </w:rPr>
            </w:pPr>
            <w:del w:id="9164" w:author="Rodion" w:date="2019-12-08T22:33:00Z">
              <w:r w:rsidRPr="00312974" w:rsidDel="005A1CEA">
                <w:rPr>
                  <w:lang w:val="uk-UA"/>
                  <w:rPrChange w:id="9165" w:author="Rodion" w:date="2019-12-09T02:09:00Z">
                    <w:rPr>
                      <w:lang w:val="uk-UA"/>
                    </w:rPr>
                  </w:rPrChange>
                </w:rPr>
                <w:delText>Веб-застосунок є незалежним від платформи видом взаємодії між користувачем та інформаційною системою</w:delText>
              </w:r>
            </w:del>
          </w:p>
        </w:tc>
      </w:tr>
      <w:tr w:rsidR="006029A2" w:rsidRPr="00312974" w:rsidDel="005A1CEA" w14:paraId="1956F8AB" w14:textId="3C50BF3E" w:rsidTr="006029A2">
        <w:tblPrEx>
          <w:tblLook w:val="00A0" w:firstRow="1" w:lastRow="0" w:firstColumn="1" w:lastColumn="0" w:noHBand="0" w:noVBand="0"/>
        </w:tblPrEx>
        <w:trPr>
          <w:del w:id="9166" w:author="Rodion" w:date="2019-12-08T22:33:00Z"/>
        </w:trPr>
        <w:tc>
          <w:tcPr>
            <w:tcW w:w="710" w:type="dxa"/>
          </w:tcPr>
          <w:p w14:paraId="35D4F2E9" w14:textId="5E9C4B06" w:rsidR="006029A2" w:rsidRPr="00312974" w:rsidDel="005A1CEA" w:rsidRDefault="006029A2" w:rsidP="006029A2">
            <w:pPr>
              <w:pStyle w:val="NoSpacing"/>
              <w:jc w:val="left"/>
              <w:rPr>
                <w:del w:id="9167" w:author="Rodion" w:date="2019-12-08T22:33:00Z"/>
                <w:lang w:val="uk-UA"/>
                <w:rPrChange w:id="9168" w:author="Rodion" w:date="2019-12-09T02:09:00Z">
                  <w:rPr>
                    <w:del w:id="9169" w:author="Rodion" w:date="2019-12-08T22:33:00Z"/>
                    <w:lang w:val="uk-UA"/>
                  </w:rPr>
                </w:rPrChange>
              </w:rPr>
            </w:pPr>
            <w:del w:id="9170" w:author="Rodion" w:date="2019-12-08T22:33:00Z">
              <w:r w:rsidRPr="00312974" w:rsidDel="005A1CEA">
                <w:rPr>
                  <w:lang w:val="uk-UA"/>
                  <w:rPrChange w:id="9171" w:author="Rodion" w:date="2019-12-09T02:09:00Z">
                    <w:rPr>
                      <w:lang w:val="uk-UA"/>
                    </w:rPr>
                  </w:rPrChange>
                </w:rPr>
                <w:delText xml:space="preserve">3. </w:delText>
              </w:r>
            </w:del>
          </w:p>
        </w:tc>
        <w:tc>
          <w:tcPr>
            <w:tcW w:w="1978" w:type="dxa"/>
          </w:tcPr>
          <w:p w14:paraId="4577AA4A" w14:textId="1A4358C2" w:rsidR="006029A2" w:rsidRPr="00312974" w:rsidDel="005A1CEA" w:rsidRDefault="006029A2" w:rsidP="006029A2">
            <w:pPr>
              <w:pStyle w:val="NoSpacing"/>
              <w:jc w:val="left"/>
              <w:rPr>
                <w:del w:id="9172" w:author="Rodion" w:date="2019-12-08T22:33:00Z"/>
                <w:lang w:val="uk-UA"/>
                <w:rPrChange w:id="9173" w:author="Rodion" w:date="2019-12-09T02:09:00Z">
                  <w:rPr>
                    <w:del w:id="9174" w:author="Rodion" w:date="2019-12-08T22:33:00Z"/>
                    <w:lang w:val="uk-UA"/>
                  </w:rPr>
                </w:rPrChange>
              </w:rPr>
            </w:pPr>
            <w:del w:id="9175" w:author="Rodion" w:date="2019-12-08T22:33:00Z">
              <w:r w:rsidRPr="00312974" w:rsidDel="005A1CEA">
                <w:rPr>
                  <w:lang w:val="uk-UA"/>
                  <w:rPrChange w:id="9176" w:author="Rodion" w:date="2019-12-09T02:09:00Z">
                    <w:rPr>
                      <w:lang w:val="uk-UA"/>
                    </w:rPr>
                  </w:rPrChange>
                </w:rPr>
                <w:delText>Невисока ціна товару</w:delText>
              </w:r>
            </w:del>
          </w:p>
        </w:tc>
        <w:tc>
          <w:tcPr>
            <w:tcW w:w="2126" w:type="dxa"/>
          </w:tcPr>
          <w:p w14:paraId="1ACCA3F7" w14:textId="2E84C802" w:rsidR="006029A2" w:rsidRPr="00312974" w:rsidDel="005A1CEA" w:rsidRDefault="006029A2" w:rsidP="006029A2">
            <w:pPr>
              <w:pStyle w:val="NoSpacing"/>
              <w:jc w:val="left"/>
              <w:rPr>
                <w:del w:id="9177" w:author="Rodion" w:date="2019-12-08T22:33:00Z"/>
                <w:lang w:val="uk-UA"/>
                <w:rPrChange w:id="9178" w:author="Rodion" w:date="2019-12-09T02:09:00Z">
                  <w:rPr>
                    <w:del w:id="9179" w:author="Rodion" w:date="2019-12-08T22:33:00Z"/>
                    <w:lang w:val="uk-UA"/>
                  </w:rPr>
                </w:rPrChange>
              </w:rPr>
            </w:pPr>
            <w:del w:id="9180" w:author="Rodion" w:date="2019-12-08T22:33:00Z">
              <w:r w:rsidRPr="00312974" w:rsidDel="005A1CEA">
                <w:rPr>
                  <w:lang w:val="uk-UA"/>
                  <w:rPrChange w:id="9181" w:author="Rodion" w:date="2019-12-09T02:09:00Z">
                    <w:rPr>
                      <w:lang w:val="uk-UA"/>
                    </w:rPr>
                  </w:rPrChange>
                </w:rPr>
                <w:delText xml:space="preserve">Використання дешевших комплектуючих </w:delText>
              </w:r>
            </w:del>
          </w:p>
        </w:tc>
        <w:tc>
          <w:tcPr>
            <w:tcW w:w="5676" w:type="dxa"/>
          </w:tcPr>
          <w:p w14:paraId="37BAEE5B" w14:textId="6560595A" w:rsidR="006029A2" w:rsidRPr="00312974" w:rsidDel="005A1CEA" w:rsidRDefault="006029A2" w:rsidP="006029A2">
            <w:pPr>
              <w:pStyle w:val="NoSpacing"/>
              <w:jc w:val="left"/>
              <w:rPr>
                <w:del w:id="9182" w:author="Rodion" w:date="2019-12-08T22:33:00Z"/>
                <w:lang w:val="uk-UA"/>
                <w:rPrChange w:id="9183" w:author="Rodion" w:date="2019-12-09T02:09:00Z">
                  <w:rPr>
                    <w:del w:id="9184" w:author="Rodion" w:date="2019-12-08T22:33:00Z"/>
                    <w:lang w:val="uk-UA"/>
                  </w:rPr>
                </w:rPrChange>
              </w:rPr>
            </w:pPr>
            <w:del w:id="9185" w:author="Rodion" w:date="2019-12-08T22:33:00Z">
              <w:r w:rsidRPr="00312974" w:rsidDel="005A1CEA">
                <w:rPr>
                  <w:lang w:val="uk-UA"/>
                  <w:rPrChange w:id="9186" w:author="Rodion" w:date="2019-12-09T02:09:00Z">
                    <w:rPr>
                      <w:lang w:val="uk-UA"/>
                    </w:rPr>
                  </w:rPrChange>
                </w:rPr>
                <w:delText xml:space="preserve">Кінцевий продукт коштує має вдвічі дешевше найближчого аналога. </w:delText>
              </w:r>
            </w:del>
          </w:p>
        </w:tc>
      </w:tr>
      <w:tr w:rsidR="006029A2" w:rsidRPr="00312974" w:rsidDel="005A1CEA" w14:paraId="7251DBBA" w14:textId="3FF00BAE" w:rsidTr="006029A2">
        <w:tblPrEx>
          <w:tblLook w:val="00A0" w:firstRow="1" w:lastRow="0" w:firstColumn="1" w:lastColumn="0" w:noHBand="0" w:noVBand="0"/>
        </w:tblPrEx>
        <w:trPr>
          <w:del w:id="9187" w:author="Rodion" w:date="2019-12-08T22:33:00Z"/>
        </w:trPr>
        <w:tc>
          <w:tcPr>
            <w:tcW w:w="710" w:type="dxa"/>
          </w:tcPr>
          <w:p w14:paraId="388E8945" w14:textId="325D29B0" w:rsidR="006029A2" w:rsidRPr="00312974" w:rsidDel="005A1CEA" w:rsidRDefault="006029A2" w:rsidP="006029A2">
            <w:pPr>
              <w:pStyle w:val="NoSpacing"/>
              <w:jc w:val="left"/>
              <w:rPr>
                <w:del w:id="9188" w:author="Rodion" w:date="2019-12-08T22:33:00Z"/>
                <w:lang w:val="uk-UA"/>
                <w:rPrChange w:id="9189" w:author="Rodion" w:date="2019-12-09T02:09:00Z">
                  <w:rPr>
                    <w:del w:id="9190" w:author="Rodion" w:date="2019-12-08T22:33:00Z"/>
                    <w:lang w:val="uk-UA"/>
                  </w:rPr>
                </w:rPrChange>
              </w:rPr>
            </w:pPr>
            <w:del w:id="9191" w:author="Rodion" w:date="2019-12-08T22:33:00Z">
              <w:r w:rsidRPr="00312974" w:rsidDel="005A1CEA">
                <w:rPr>
                  <w:lang w:val="uk-UA"/>
                  <w:rPrChange w:id="9192" w:author="Rodion" w:date="2019-12-09T02:09:00Z">
                    <w:rPr>
                      <w:lang w:val="uk-UA"/>
                    </w:rPr>
                  </w:rPrChange>
                </w:rPr>
                <w:delText>4.</w:delText>
              </w:r>
            </w:del>
          </w:p>
        </w:tc>
        <w:tc>
          <w:tcPr>
            <w:tcW w:w="1978" w:type="dxa"/>
          </w:tcPr>
          <w:p w14:paraId="4F34EB0A" w14:textId="3011C618" w:rsidR="006029A2" w:rsidRPr="00312974" w:rsidDel="005A1CEA" w:rsidRDefault="006029A2" w:rsidP="006029A2">
            <w:pPr>
              <w:pStyle w:val="NoSpacing"/>
              <w:jc w:val="left"/>
              <w:rPr>
                <w:del w:id="9193" w:author="Rodion" w:date="2019-12-08T22:33:00Z"/>
                <w:lang w:val="uk-UA"/>
                <w:rPrChange w:id="9194" w:author="Rodion" w:date="2019-12-09T02:09:00Z">
                  <w:rPr>
                    <w:del w:id="9195" w:author="Rodion" w:date="2019-12-08T22:33:00Z"/>
                    <w:lang w:val="uk-UA"/>
                  </w:rPr>
                </w:rPrChange>
              </w:rPr>
            </w:pPr>
            <w:del w:id="9196" w:author="Rodion" w:date="2019-12-08T22:33:00Z">
              <w:r w:rsidRPr="00312974" w:rsidDel="005A1CEA">
                <w:rPr>
                  <w:lang w:val="uk-UA"/>
                  <w:rPrChange w:id="9197" w:author="Rodion" w:date="2019-12-09T02:09:00Z">
                    <w:rPr>
                      <w:lang w:val="uk-UA"/>
                    </w:rPr>
                  </w:rPrChange>
                </w:rPr>
                <w:delText>Автоматизація моніторингу товарів у домі</w:delText>
              </w:r>
            </w:del>
          </w:p>
        </w:tc>
        <w:tc>
          <w:tcPr>
            <w:tcW w:w="2126" w:type="dxa"/>
          </w:tcPr>
          <w:p w14:paraId="3C29C9B5" w14:textId="76C88F86" w:rsidR="006029A2" w:rsidRPr="00312974" w:rsidDel="005A1CEA" w:rsidRDefault="006029A2" w:rsidP="006029A2">
            <w:pPr>
              <w:pStyle w:val="NoSpacing"/>
              <w:jc w:val="left"/>
              <w:rPr>
                <w:del w:id="9198" w:author="Rodion" w:date="2019-12-08T22:33:00Z"/>
                <w:lang w:val="uk-UA"/>
                <w:rPrChange w:id="9199" w:author="Rodion" w:date="2019-12-09T02:09:00Z">
                  <w:rPr>
                    <w:del w:id="9200" w:author="Rodion" w:date="2019-12-08T22:33:00Z"/>
                    <w:lang w:val="uk-UA"/>
                  </w:rPr>
                </w:rPrChange>
              </w:rPr>
            </w:pPr>
            <w:del w:id="9201" w:author="Rodion" w:date="2019-12-08T22:33:00Z">
              <w:r w:rsidRPr="00312974" w:rsidDel="005A1CEA">
                <w:rPr>
                  <w:lang w:val="uk-UA"/>
                  <w:rPrChange w:id="9202" w:author="Rodion" w:date="2019-12-09T02:09:00Z">
                    <w:rPr>
                      <w:lang w:val="uk-UA"/>
                    </w:rPr>
                  </w:rPrChange>
                </w:rPr>
                <w:delText>Наявність спеціальних апаратних пристроїв</w:delText>
              </w:r>
            </w:del>
          </w:p>
        </w:tc>
        <w:tc>
          <w:tcPr>
            <w:tcW w:w="5676" w:type="dxa"/>
          </w:tcPr>
          <w:p w14:paraId="2A2BEDE3" w14:textId="4AD3F1CC" w:rsidR="006029A2" w:rsidRPr="00312974" w:rsidDel="005A1CEA" w:rsidRDefault="006029A2" w:rsidP="006029A2">
            <w:pPr>
              <w:pStyle w:val="NoSpacing"/>
              <w:jc w:val="left"/>
              <w:rPr>
                <w:del w:id="9203" w:author="Rodion" w:date="2019-12-08T22:33:00Z"/>
                <w:lang w:val="uk-UA"/>
                <w:rPrChange w:id="9204" w:author="Rodion" w:date="2019-12-09T02:09:00Z">
                  <w:rPr>
                    <w:del w:id="9205" w:author="Rodion" w:date="2019-12-08T22:33:00Z"/>
                    <w:lang w:val="uk-UA"/>
                  </w:rPr>
                </w:rPrChange>
              </w:rPr>
            </w:pPr>
            <w:del w:id="9206" w:author="Rodion" w:date="2019-12-08T22:33:00Z">
              <w:r w:rsidRPr="00312974" w:rsidDel="005A1CEA">
                <w:rPr>
                  <w:lang w:val="uk-UA"/>
                  <w:rPrChange w:id="9207" w:author="Rodion" w:date="2019-12-09T02:09:00Z">
                    <w:rPr>
                      <w:lang w:val="uk-UA"/>
                    </w:rPr>
                  </w:rPrChange>
                </w:rPr>
                <w:delText>Система автоматизації настільки гармонічно інтегрується в життя людини, що її окремі дії майже непомітні для спостерігача</w:delText>
              </w:r>
            </w:del>
          </w:p>
        </w:tc>
      </w:tr>
    </w:tbl>
    <w:p w14:paraId="49676C99" w14:textId="76FCF39D" w:rsidR="006029A2" w:rsidRPr="00312974" w:rsidDel="005A1CEA" w:rsidRDefault="006029A2" w:rsidP="005A1CEA">
      <w:pPr>
        <w:ind w:right="-143" w:firstLine="0"/>
        <w:rPr>
          <w:del w:id="9208" w:author="Rodion" w:date="2019-12-08T22:33:00Z"/>
          <w:rPrChange w:id="9209" w:author="Rodion" w:date="2019-12-09T02:09:00Z">
            <w:rPr>
              <w:del w:id="9210" w:author="Rodion" w:date="2019-12-08T22:33:00Z"/>
            </w:rPr>
          </w:rPrChange>
        </w:rPr>
        <w:pPrChange w:id="9211" w:author="Rodion" w:date="2019-12-08T22:33:00Z">
          <w:pPr>
            <w:ind w:right="-143"/>
          </w:pPr>
        </w:pPrChange>
      </w:pPr>
    </w:p>
    <w:p w14:paraId="1FBE1781" w14:textId="611AD355" w:rsidR="006029A2" w:rsidRPr="00312974" w:rsidRDefault="006029A2" w:rsidP="006029A2">
      <w:pPr>
        <w:rPr>
          <w:rPrChange w:id="9212" w:author="Rodion" w:date="2019-12-09T02:09:00Z">
            <w:rPr/>
          </w:rPrChange>
        </w:rPr>
      </w:pPr>
      <w:del w:id="9213" w:author="Rodion" w:date="2019-12-08T22:33:00Z">
        <w:r w:rsidRPr="00312974" w:rsidDel="005A1CEA">
          <w:rPr>
            <w:rPrChange w:id="9214" w:author="Rodion" w:date="2019-12-09T02:09:00Z">
              <w:rPr/>
            </w:rPrChange>
          </w:rPr>
          <w:tab/>
        </w:r>
      </w:del>
      <w:r w:rsidRPr="00312974">
        <w:rPr>
          <w:rPrChange w:id="9215" w:author="Rodion" w:date="2019-12-09T02:09:00Z">
            <w:rPr/>
          </w:rPrChange>
        </w:rPr>
        <w:t xml:space="preserve">У </w:t>
      </w:r>
      <w:del w:id="9216" w:author="Rodion Kharabet" w:date="2019-12-06T03:54:00Z">
        <w:r w:rsidRPr="00312974" w:rsidDel="003969F0">
          <w:rPr>
            <w:rPrChange w:id="9217" w:author="Rodion" w:date="2019-12-09T02:09:00Z">
              <w:rPr/>
            </w:rPrChange>
          </w:rPr>
          <w:delText>таблиці 5.</w:delText>
        </w:r>
      </w:del>
      <w:ins w:id="9218" w:author="Rodion Kharabet" w:date="2019-12-06T03:54:00Z">
        <w:r w:rsidR="003969F0" w:rsidRPr="00312974">
          <w:rPr>
            <w:rPrChange w:id="9219" w:author="Rodion" w:date="2019-12-09T02:09:00Z">
              <w:rPr/>
            </w:rPrChange>
          </w:rPr>
          <w:t>таблиці 4.</w:t>
        </w:r>
      </w:ins>
      <w:r w:rsidRPr="00312974">
        <w:rPr>
          <w:rPrChange w:id="9220" w:author="Rodion" w:date="2019-12-09T02:09:00Z">
            <w:rPr/>
          </w:rPrChange>
        </w:rPr>
        <w:t>19 наведено трирівневу маркетингову модель товару, що складається з ідеї продуктута його фізичної складової.</w:t>
      </w:r>
    </w:p>
    <w:p w14:paraId="5A98753F" w14:textId="65869A55" w:rsidR="005A1CEA" w:rsidRPr="00312974" w:rsidRDefault="005A1CEA">
      <w:pPr>
        <w:spacing w:after="160" w:line="259" w:lineRule="auto"/>
        <w:ind w:firstLine="0"/>
        <w:jc w:val="left"/>
        <w:rPr>
          <w:ins w:id="9221" w:author="Rodion" w:date="2019-12-08T22:34:00Z"/>
          <w:rPrChange w:id="9222" w:author="Rodion" w:date="2019-12-09T02:09:00Z">
            <w:rPr>
              <w:ins w:id="9223" w:author="Rodion" w:date="2019-12-08T22:34:00Z"/>
            </w:rPr>
          </w:rPrChange>
        </w:rPr>
      </w:pPr>
      <w:ins w:id="9224" w:author="Rodion" w:date="2019-12-08T22:34:00Z">
        <w:r w:rsidRPr="00312974">
          <w:rPr>
            <w:rPrChange w:id="9225" w:author="Rodion" w:date="2019-12-09T02:09:00Z">
              <w:rPr/>
            </w:rPrChange>
          </w:rPr>
          <w:br w:type="page"/>
        </w:r>
      </w:ins>
    </w:p>
    <w:p w14:paraId="77DBA7F6" w14:textId="40C77696" w:rsidR="006029A2" w:rsidRPr="00312974" w:rsidDel="005A1CEA" w:rsidRDefault="006029A2" w:rsidP="006029A2">
      <w:pPr>
        <w:ind w:right="-143" w:firstLine="0"/>
        <w:rPr>
          <w:del w:id="9226" w:author="Rodion" w:date="2019-12-08T22:34:00Z"/>
          <w:rPrChange w:id="9227" w:author="Rodion" w:date="2019-12-09T02:09:00Z">
            <w:rPr>
              <w:del w:id="9228" w:author="Rodion" w:date="2019-12-08T22:34:00Z"/>
            </w:rPr>
          </w:rPrChange>
        </w:rPr>
      </w:pPr>
    </w:p>
    <w:p w14:paraId="25D6D35F" w14:textId="3F1D39D3" w:rsidR="006029A2" w:rsidRPr="00312974" w:rsidRDefault="006029A2" w:rsidP="006029A2">
      <w:pPr>
        <w:ind w:right="-143"/>
        <w:rPr>
          <w:rPrChange w:id="9229" w:author="Rodion" w:date="2019-12-09T02:09:00Z">
            <w:rPr/>
          </w:rPrChange>
        </w:rPr>
      </w:pPr>
      <w:del w:id="9230" w:author="Rodion" w:date="2019-12-08T22:34:00Z">
        <w:r w:rsidRPr="00312974" w:rsidDel="005A1CEA">
          <w:rPr>
            <w:rPrChange w:id="9231" w:author="Rodion" w:date="2019-12-09T02:09:00Z">
              <w:rPr/>
            </w:rPrChange>
          </w:rPr>
          <w:tab/>
        </w:r>
      </w:del>
      <w:del w:id="9232" w:author="Rodion Kharabet" w:date="2019-12-06T03:54:00Z">
        <w:r w:rsidRPr="00312974" w:rsidDel="003969F0">
          <w:rPr>
            <w:rPrChange w:id="9233" w:author="Rodion" w:date="2019-12-09T02:09:00Z">
              <w:rPr/>
            </w:rPrChange>
          </w:rPr>
          <w:delText>Таблиця 5.</w:delText>
        </w:r>
      </w:del>
      <w:ins w:id="9234" w:author="Rodion Kharabet" w:date="2019-12-06T03:54:00Z">
        <w:r w:rsidR="003969F0" w:rsidRPr="00312974">
          <w:rPr>
            <w:rPrChange w:id="9235" w:author="Rodion" w:date="2019-12-09T02:09:00Z">
              <w:rPr/>
            </w:rPrChange>
          </w:rPr>
          <w:t>Таблиця 4.</w:t>
        </w:r>
      </w:ins>
      <w:r w:rsidRPr="00312974">
        <w:rPr>
          <w:rPrChange w:id="9236" w:author="Rodion" w:date="2019-12-09T02:09:00Z">
            <w:rPr/>
          </w:rPrChange>
        </w:rPr>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8363"/>
      </w:tblGrid>
      <w:tr w:rsidR="006029A2" w:rsidRPr="00312974" w:rsidDel="0081785F" w14:paraId="553E7AEA" w14:textId="36C06A04" w:rsidTr="006029A2">
        <w:trPr>
          <w:del w:id="9237" w:author="Rodion" w:date="2019-12-08T22:38:00Z"/>
        </w:trPr>
        <w:tc>
          <w:tcPr>
            <w:tcW w:w="2127" w:type="dxa"/>
          </w:tcPr>
          <w:p w14:paraId="3D77A30D" w14:textId="05075C74" w:rsidR="006029A2" w:rsidRPr="00312974" w:rsidDel="0081785F" w:rsidRDefault="006029A2" w:rsidP="006029A2">
            <w:pPr>
              <w:pStyle w:val="NoSpacing"/>
              <w:jc w:val="left"/>
              <w:rPr>
                <w:del w:id="9238" w:author="Rodion" w:date="2019-12-08T22:38:00Z"/>
                <w:lang w:val="uk-UA"/>
                <w:rPrChange w:id="9239" w:author="Rodion" w:date="2019-12-09T02:09:00Z">
                  <w:rPr>
                    <w:del w:id="9240" w:author="Rodion" w:date="2019-12-08T22:38:00Z"/>
                    <w:lang w:val="uk-UA"/>
                  </w:rPr>
                </w:rPrChange>
              </w:rPr>
            </w:pPr>
            <w:del w:id="9241" w:author="Rodion" w:date="2019-12-08T22:38:00Z">
              <w:r w:rsidRPr="00312974" w:rsidDel="0081785F">
                <w:rPr>
                  <w:lang w:val="uk-UA"/>
                  <w:rPrChange w:id="9242" w:author="Rodion" w:date="2019-12-09T02:09:00Z">
                    <w:rPr>
                      <w:lang w:val="uk-UA"/>
                    </w:rPr>
                  </w:rPrChange>
                </w:rPr>
                <w:delText>Рівні товару</w:delText>
              </w:r>
            </w:del>
          </w:p>
        </w:tc>
        <w:tc>
          <w:tcPr>
            <w:tcW w:w="8363" w:type="dxa"/>
          </w:tcPr>
          <w:p w14:paraId="31B704C3" w14:textId="6F9EB631" w:rsidR="006029A2" w:rsidRPr="00312974" w:rsidDel="0081785F" w:rsidRDefault="006029A2" w:rsidP="006029A2">
            <w:pPr>
              <w:pStyle w:val="NoSpacing"/>
              <w:jc w:val="left"/>
              <w:rPr>
                <w:del w:id="9243" w:author="Rodion" w:date="2019-12-08T22:38:00Z"/>
                <w:lang w:val="uk-UA"/>
                <w:rPrChange w:id="9244" w:author="Rodion" w:date="2019-12-09T02:09:00Z">
                  <w:rPr>
                    <w:del w:id="9245" w:author="Rodion" w:date="2019-12-08T22:38:00Z"/>
                    <w:lang w:val="uk-UA"/>
                  </w:rPr>
                </w:rPrChange>
              </w:rPr>
            </w:pPr>
            <w:del w:id="9246" w:author="Rodion" w:date="2019-12-08T22:38:00Z">
              <w:r w:rsidRPr="00312974" w:rsidDel="0081785F">
                <w:rPr>
                  <w:lang w:val="uk-UA"/>
                  <w:rPrChange w:id="9247" w:author="Rodion" w:date="2019-12-09T02:09:00Z">
                    <w:rPr>
                      <w:lang w:val="uk-UA"/>
                    </w:rPr>
                  </w:rPrChange>
                </w:rPr>
                <w:delText>Сутність та складові</w:delText>
              </w:r>
            </w:del>
          </w:p>
        </w:tc>
      </w:tr>
      <w:tr w:rsidR="006029A2" w:rsidRPr="00312974" w:rsidDel="0081785F" w14:paraId="7D3A9D29" w14:textId="76EFB6D0" w:rsidTr="006029A2">
        <w:trPr>
          <w:del w:id="9248" w:author="Rodion" w:date="2019-12-08T22:38:00Z"/>
        </w:trPr>
        <w:tc>
          <w:tcPr>
            <w:tcW w:w="2127" w:type="dxa"/>
          </w:tcPr>
          <w:p w14:paraId="58FE4730" w14:textId="71879B11" w:rsidR="006029A2" w:rsidRPr="00312974" w:rsidDel="0081785F" w:rsidRDefault="006029A2" w:rsidP="006029A2">
            <w:pPr>
              <w:pStyle w:val="NoSpacing"/>
              <w:jc w:val="left"/>
              <w:rPr>
                <w:del w:id="9249" w:author="Rodion" w:date="2019-12-08T22:38:00Z"/>
                <w:lang w:val="uk-UA"/>
                <w:rPrChange w:id="9250" w:author="Rodion" w:date="2019-12-09T02:09:00Z">
                  <w:rPr>
                    <w:del w:id="9251" w:author="Rodion" w:date="2019-12-08T22:38:00Z"/>
                    <w:lang w:val="uk-UA"/>
                  </w:rPr>
                </w:rPrChange>
              </w:rPr>
            </w:pPr>
            <w:del w:id="9252" w:author="Rodion" w:date="2019-12-08T22:38:00Z">
              <w:r w:rsidRPr="00312974" w:rsidDel="0081785F">
                <w:rPr>
                  <w:lang w:val="uk-UA"/>
                  <w:rPrChange w:id="9253" w:author="Rodion" w:date="2019-12-09T02:09:00Z">
                    <w:rPr>
                      <w:lang w:val="uk-UA"/>
                    </w:rPr>
                  </w:rPrChange>
                </w:rPr>
                <w:delText>І. Товар за задумом</w:delText>
              </w:r>
            </w:del>
          </w:p>
        </w:tc>
        <w:tc>
          <w:tcPr>
            <w:tcW w:w="8363" w:type="dxa"/>
          </w:tcPr>
          <w:p w14:paraId="2DFDD0A9" w14:textId="5A72889C" w:rsidR="006029A2" w:rsidRPr="00312974" w:rsidDel="0081785F" w:rsidRDefault="006029A2" w:rsidP="006029A2">
            <w:pPr>
              <w:pStyle w:val="NoSpacing"/>
              <w:jc w:val="left"/>
              <w:rPr>
                <w:del w:id="9254" w:author="Rodion" w:date="2019-12-08T22:38:00Z"/>
                <w:lang w:val="uk-UA"/>
                <w:rPrChange w:id="9255" w:author="Rodion" w:date="2019-12-09T02:09:00Z">
                  <w:rPr>
                    <w:del w:id="9256" w:author="Rodion" w:date="2019-12-08T22:38:00Z"/>
                    <w:lang w:val="uk-UA"/>
                  </w:rPr>
                </w:rPrChange>
              </w:rPr>
            </w:pPr>
            <w:del w:id="9257" w:author="Rodion" w:date="2019-12-08T22:38:00Z">
              <w:r w:rsidRPr="00312974" w:rsidDel="0081785F">
                <w:rPr>
                  <w:lang w:val="uk-UA"/>
                  <w:rPrChange w:id="9258" w:author="Rodion" w:date="2019-12-09T02:09:00Z">
                    <w:rPr>
                      <w:lang w:val="uk-UA"/>
                    </w:rPr>
                  </w:rPrChange>
                </w:rPr>
                <w:delText xml:space="preserve">Програмно-апаратний комплекс автоматизації ведення домашнього господарства з використанням радіочастотної ідентифікації </w:delText>
              </w:r>
            </w:del>
          </w:p>
        </w:tc>
      </w:tr>
    </w:tbl>
    <w:p w14:paraId="4CAC2FD2" w14:textId="5F402B9E" w:rsidR="006029A2" w:rsidRPr="00312974" w:rsidDel="005A1CEA" w:rsidRDefault="006029A2" w:rsidP="006029A2">
      <w:pPr>
        <w:rPr>
          <w:del w:id="9259" w:author="Rodion" w:date="2019-12-08T22:34:00Z"/>
          <w:rPrChange w:id="9260" w:author="Rodion" w:date="2019-12-09T02:09:00Z">
            <w:rPr>
              <w:del w:id="9261" w:author="Rodion" w:date="2019-12-08T22:34:00Z"/>
            </w:rPr>
          </w:rPrChange>
        </w:rPr>
      </w:pPr>
    </w:p>
    <w:p w14:paraId="04B363EF" w14:textId="3BD62FAE" w:rsidR="006029A2" w:rsidRPr="00312974" w:rsidDel="005A1CEA" w:rsidRDefault="006029A2" w:rsidP="006029A2">
      <w:pPr>
        <w:spacing w:after="160" w:line="259" w:lineRule="auto"/>
        <w:ind w:firstLine="0"/>
        <w:jc w:val="left"/>
        <w:rPr>
          <w:del w:id="9262" w:author="Rodion" w:date="2019-12-08T22:34:00Z"/>
          <w:rPrChange w:id="9263" w:author="Rodion" w:date="2019-12-09T02:09:00Z">
            <w:rPr>
              <w:del w:id="9264" w:author="Rodion" w:date="2019-12-08T22:34:00Z"/>
            </w:rPr>
          </w:rPrChange>
        </w:rPr>
      </w:pPr>
      <w:del w:id="9265" w:author="Rodion" w:date="2019-12-08T22:34:00Z">
        <w:r w:rsidRPr="00312974" w:rsidDel="005A1CEA">
          <w:rPr>
            <w:rPrChange w:id="9266" w:author="Rodion" w:date="2019-12-09T02:09:00Z">
              <w:rPr/>
            </w:rPrChange>
          </w:rPr>
          <w:br w:type="page"/>
        </w:r>
      </w:del>
    </w:p>
    <w:p w14:paraId="710D76BA" w14:textId="65454A36" w:rsidR="006029A2" w:rsidRPr="00312974" w:rsidDel="0081785F" w:rsidRDefault="006029A2" w:rsidP="006029A2">
      <w:pPr>
        <w:rPr>
          <w:del w:id="9267" w:author="Rodion" w:date="2019-12-08T22:38:00Z"/>
          <w:rPrChange w:id="9268" w:author="Rodion" w:date="2019-12-09T02:09:00Z">
            <w:rPr>
              <w:del w:id="9269" w:author="Rodion" w:date="2019-12-08T22:38:00Z"/>
            </w:rPr>
          </w:rPrChange>
        </w:rPr>
      </w:pPr>
      <w:del w:id="9270" w:author="Rodion" w:date="2019-12-08T22:34:00Z">
        <w:r w:rsidRPr="00312974" w:rsidDel="005A1CEA">
          <w:rPr>
            <w:rPrChange w:id="9271" w:author="Rodion" w:date="2019-12-09T02:09:00Z">
              <w:rPr/>
            </w:rPrChange>
          </w:rPr>
          <w:delText>Продовження таблиці 5.</w:delText>
        </w:r>
      </w:del>
      <w:ins w:id="9272" w:author="Rodion Kharabet" w:date="2019-12-06T03:54:00Z">
        <w:del w:id="9273" w:author="Rodion" w:date="2019-12-08T22:34:00Z">
          <w:r w:rsidR="003969F0" w:rsidRPr="00312974" w:rsidDel="005A1CEA">
            <w:rPr>
              <w:rPrChange w:id="9274" w:author="Rodion" w:date="2019-12-09T02:09:00Z">
                <w:rPr/>
              </w:rPrChange>
            </w:rPr>
            <w:delText>таблиці 4.</w:delText>
          </w:r>
        </w:del>
      </w:ins>
      <w:del w:id="9275" w:author="Rodion" w:date="2019-12-08T22:34:00Z">
        <w:r w:rsidRPr="00312974" w:rsidDel="005A1CEA">
          <w:rPr>
            <w:rPrChange w:id="9276" w:author="Rodion" w:date="2019-12-09T02:09:00Z">
              <w:rPr/>
            </w:rPrChange>
          </w:rPr>
          <w:delText>19</w:delText>
        </w:r>
      </w:del>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6029A2" w:rsidRPr="00312974" w:rsidDel="0081785F" w14:paraId="070F8F9C" w14:textId="6BD7C2A3" w:rsidTr="006029A2">
        <w:trPr>
          <w:del w:id="9277" w:author="Rodion" w:date="2019-12-08T22:35:00Z"/>
        </w:trPr>
        <w:tc>
          <w:tcPr>
            <w:tcW w:w="2127" w:type="dxa"/>
          </w:tcPr>
          <w:p w14:paraId="2C90B289" w14:textId="49660766" w:rsidR="006029A2" w:rsidRPr="00312974" w:rsidDel="0081785F" w:rsidRDefault="006029A2" w:rsidP="006029A2">
            <w:pPr>
              <w:pStyle w:val="NoSpacing"/>
              <w:jc w:val="left"/>
              <w:rPr>
                <w:del w:id="9278" w:author="Rodion" w:date="2019-12-08T22:35:00Z"/>
                <w:lang w:val="uk-UA"/>
                <w:rPrChange w:id="9279" w:author="Rodion" w:date="2019-12-09T02:09:00Z">
                  <w:rPr>
                    <w:del w:id="9280" w:author="Rodion" w:date="2019-12-08T22:35:00Z"/>
                    <w:lang w:val="uk-UA"/>
                  </w:rPr>
                </w:rPrChange>
              </w:rPr>
            </w:pPr>
            <w:del w:id="9281" w:author="Rodion" w:date="2019-12-08T22:35:00Z">
              <w:r w:rsidRPr="00312974" w:rsidDel="0081785F">
                <w:rPr>
                  <w:lang w:val="uk-UA"/>
                  <w:rPrChange w:id="9282" w:author="Rodion" w:date="2019-12-09T02:09:00Z">
                    <w:rPr>
                      <w:lang w:val="uk-UA"/>
                    </w:rPr>
                  </w:rPrChange>
                </w:rPr>
                <w:delText>Рівні товару</w:delText>
              </w:r>
            </w:del>
          </w:p>
        </w:tc>
        <w:tc>
          <w:tcPr>
            <w:tcW w:w="8363" w:type="dxa"/>
            <w:gridSpan w:val="3"/>
          </w:tcPr>
          <w:p w14:paraId="461DFA13" w14:textId="4D164EBF" w:rsidR="006029A2" w:rsidRPr="00312974" w:rsidDel="0081785F" w:rsidRDefault="006029A2" w:rsidP="006029A2">
            <w:pPr>
              <w:pStyle w:val="NoSpacing"/>
              <w:jc w:val="left"/>
              <w:rPr>
                <w:del w:id="9283" w:author="Rodion" w:date="2019-12-08T22:35:00Z"/>
                <w:lang w:val="uk-UA"/>
                <w:rPrChange w:id="9284" w:author="Rodion" w:date="2019-12-09T02:09:00Z">
                  <w:rPr>
                    <w:del w:id="9285" w:author="Rodion" w:date="2019-12-08T22:35:00Z"/>
                    <w:lang w:val="uk-UA"/>
                  </w:rPr>
                </w:rPrChange>
              </w:rPr>
            </w:pPr>
            <w:del w:id="9286" w:author="Rodion" w:date="2019-12-08T22:35:00Z">
              <w:r w:rsidRPr="00312974" w:rsidDel="0081785F">
                <w:rPr>
                  <w:lang w:val="uk-UA"/>
                  <w:rPrChange w:id="9287" w:author="Rodion" w:date="2019-12-09T02:09:00Z">
                    <w:rPr>
                      <w:lang w:val="uk-UA"/>
                    </w:rPr>
                  </w:rPrChange>
                </w:rPr>
                <w:delText>Сутність та складові</w:delText>
              </w:r>
            </w:del>
          </w:p>
        </w:tc>
      </w:tr>
      <w:tr w:rsidR="0081785F" w:rsidRPr="00312974" w14:paraId="419D9342" w14:textId="77777777" w:rsidTr="00F36CB1">
        <w:trPr>
          <w:ins w:id="9288" w:author="Rodion" w:date="2019-12-08T22:37:00Z"/>
        </w:trPr>
        <w:tc>
          <w:tcPr>
            <w:tcW w:w="2127" w:type="dxa"/>
          </w:tcPr>
          <w:p w14:paraId="53944936" w14:textId="5D6C6475" w:rsidR="0081785F" w:rsidRPr="00312974" w:rsidRDefault="0081785F" w:rsidP="0081785F">
            <w:pPr>
              <w:pStyle w:val="NoSpacing"/>
              <w:jc w:val="left"/>
              <w:rPr>
                <w:ins w:id="9289" w:author="Rodion" w:date="2019-12-08T22:37:00Z"/>
                <w:lang w:val="uk-UA"/>
                <w:rPrChange w:id="9290" w:author="Rodion" w:date="2019-12-09T02:09:00Z">
                  <w:rPr>
                    <w:ins w:id="9291" w:author="Rodion" w:date="2019-12-08T22:37:00Z"/>
                    <w:lang w:val="uk-UA"/>
                  </w:rPr>
                </w:rPrChange>
              </w:rPr>
            </w:pPr>
            <w:ins w:id="9292" w:author="Rodion" w:date="2019-12-08T22:38:00Z">
              <w:r w:rsidRPr="00312974">
                <w:rPr>
                  <w:lang w:val="uk-UA"/>
                  <w:rPrChange w:id="9293" w:author="Rodion" w:date="2019-12-09T02:09:00Z">
                    <w:rPr>
                      <w:lang w:val="uk-UA"/>
                    </w:rPr>
                  </w:rPrChange>
                </w:rPr>
                <w:t>Рівні товару</w:t>
              </w:r>
            </w:ins>
          </w:p>
        </w:tc>
        <w:tc>
          <w:tcPr>
            <w:tcW w:w="8363" w:type="dxa"/>
            <w:gridSpan w:val="3"/>
          </w:tcPr>
          <w:p w14:paraId="57AA76D4" w14:textId="2256C58E" w:rsidR="0081785F" w:rsidRPr="00312974" w:rsidRDefault="0081785F" w:rsidP="0081785F">
            <w:pPr>
              <w:pStyle w:val="NoSpacing"/>
              <w:jc w:val="left"/>
              <w:rPr>
                <w:ins w:id="9294" w:author="Rodion" w:date="2019-12-08T22:37:00Z"/>
                <w:lang w:val="uk-UA"/>
                <w:rPrChange w:id="9295" w:author="Rodion" w:date="2019-12-09T02:09:00Z">
                  <w:rPr>
                    <w:ins w:id="9296" w:author="Rodion" w:date="2019-12-08T22:37:00Z"/>
                    <w:lang w:val="uk-UA"/>
                  </w:rPr>
                </w:rPrChange>
              </w:rPr>
            </w:pPr>
            <w:ins w:id="9297" w:author="Rodion" w:date="2019-12-08T22:38:00Z">
              <w:r w:rsidRPr="00312974">
                <w:rPr>
                  <w:lang w:val="uk-UA"/>
                  <w:rPrChange w:id="9298" w:author="Rodion" w:date="2019-12-09T02:09:00Z">
                    <w:rPr>
                      <w:lang w:val="uk-UA"/>
                    </w:rPr>
                  </w:rPrChange>
                </w:rPr>
                <w:t>Сутність та складові</w:t>
              </w:r>
            </w:ins>
          </w:p>
        </w:tc>
      </w:tr>
      <w:tr w:rsidR="0081785F" w:rsidRPr="00312974" w14:paraId="775AF59E" w14:textId="77777777" w:rsidTr="00F36CB1">
        <w:trPr>
          <w:ins w:id="9299" w:author="Rodion" w:date="2019-12-08T22:37:00Z"/>
        </w:trPr>
        <w:tc>
          <w:tcPr>
            <w:tcW w:w="2127" w:type="dxa"/>
          </w:tcPr>
          <w:p w14:paraId="2F92D746" w14:textId="75E5A562" w:rsidR="0081785F" w:rsidRPr="00312974" w:rsidRDefault="0081785F" w:rsidP="0081785F">
            <w:pPr>
              <w:pStyle w:val="NoSpacing"/>
              <w:jc w:val="left"/>
              <w:rPr>
                <w:ins w:id="9300" w:author="Rodion" w:date="2019-12-08T22:37:00Z"/>
                <w:lang w:val="uk-UA"/>
                <w:rPrChange w:id="9301" w:author="Rodion" w:date="2019-12-09T02:09:00Z">
                  <w:rPr>
                    <w:ins w:id="9302" w:author="Rodion" w:date="2019-12-08T22:37:00Z"/>
                    <w:lang w:val="uk-UA"/>
                  </w:rPr>
                </w:rPrChange>
              </w:rPr>
            </w:pPr>
            <w:ins w:id="9303" w:author="Rodion" w:date="2019-12-08T22:38:00Z">
              <w:r w:rsidRPr="00312974">
                <w:rPr>
                  <w:lang w:val="uk-UA"/>
                  <w:rPrChange w:id="9304" w:author="Rodion" w:date="2019-12-09T02:09:00Z">
                    <w:rPr>
                      <w:lang w:val="uk-UA"/>
                    </w:rPr>
                  </w:rPrChange>
                </w:rPr>
                <w:t>І. Товар за задумом</w:t>
              </w:r>
            </w:ins>
          </w:p>
        </w:tc>
        <w:tc>
          <w:tcPr>
            <w:tcW w:w="8363" w:type="dxa"/>
            <w:gridSpan w:val="3"/>
          </w:tcPr>
          <w:p w14:paraId="56402F14" w14:textId="0606A7C7" w:rsidR="0081785F" w:rsidRPr="00312974" w:rsidRDefault="0081785F" w:rsidP="0081785F">
            <w:pPr>
              <w:pStyle w:val="NoSpacing"/>
              <w:jc w:val="left"/>
              <w:rPr>
                <w:ins w:id="9305" w:author="Rodion" w:date="2019-12-08T22:37:00Z"/>
                <w:lang w:val="uk-UA"/>
                <w:rPrChange w:id="9306" w:author="Rodion" w:date="2019-12-09T02:09:00Z">
                  <w:rPr>
                    <w:ins w:id="9307" w:author="Rodion" w:date="2019-12-08T22:37:00Z"/>
                    <w:lang w:val="uk-UA"/>
                  </w:rPr>
                </w:rPrChange>
              </w:rPr>
            </w:pPr>
            <w:ins w:id="9308" w:author="Rodion" w:date="2019-12-08T22:38:00Z">
              <w:r w:rsidRPr="00312974">
                <w:rPr>
                  <w:lang w:val="uk-UA"/>
                  <w:rPrChange w:id="9309" w:author="Rodion" w:date="2019-12-09T02:09:00Z">
                    <w:rPr>
                      <w:lang w:val="uk-UA"/>
                    </w:rPr>
                  </w:rPrChange>
                </w:rPr>
                <w:t xml:space="preserve">Програмно-апаратний комплекс автоматизації ведення домашнього господарства з використанням радіочастотної ідентифікації </w:t>
              </w:r>
            </w:ins>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Change w:id="9310" w:author="Rodion" w:date="2019-12-09T02:09:00Z">
                  <w:rPr>
                    <w:lang w:val="uk-UA"/>
                  </w:rPr>
                </w:rPrChange>
              </w:rPr>
            </w:pPr>
            <w:r w:rsidRPr="00312974">
              <w:rPr>
                <w:lang w:val="uk-UA"/>
                <w:rPrChange w:id="9311" w:author="Rodion" w:date="2019-12-09T02:09:00Z">
                  <w:rPr>
                    <w:lang w:val="uk-UA"/>
                  </w:rPr>
                </w:rPrChange>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Change w:id="9312" w:author="Rodion" w:date="2019-12-09T02:09:00Z">
                  <w:rPr>
                    <w:lang w:val="uk-UA"/>
                  </w:rPr>
                </w:rPrChange>
              </w:rPr>
            </w:pPr>
            <w:r w:rsidRPr="00312974">
              <w:rPr>
                <w:lang w:val="uk-UA"/>
                <w:rPrChange w:id="9313" w:author="Rodion" w:date="2019-12-09T02:09:00Z">
                  <w:rPr>
                    <w:lang w:val="uk-UA"/>
                  </w:rPr>
                </w:rPrChange>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Change w:id="9314" w:author="Rodion" w:date="2019-12-09T02:09:00Z">
                  <w:rPr>
                    <w:lang w:val="uk-UA"/>
                  </w:rPr>
                </w:rPrChange>
              </w:rPr>
            </w:pPr>
            <w:r w:rsidRPr="00312974">
              <w:rPr>
                <w:lang w:val="uk-UA"/>
                <w:rPrChange w:id="9315" w:author="Rodion" w:date="2019-12-09T02:09:00Z">
                  <w:rPr>
                    <w:lang w:val="uk-UA"/>
                  </w:rPr>
                </w:rPrChange>
              </w:rPr>
              <w:t>М/Нм</w:t>
            </w:r>
          </w:p>
        </w:tc>
        <w:tc>
          <w:tcPr>
            <w:tcW w:w="2862" w:type="dxa"/>
          </w:tcPr>
          <w:p w14:paraId="2A47DC10" w14:textId="77777777" w:rsidR="0081785F" w:rsidRPr="00312974" w:rsidRDefault="0081785F" w:rsidP="0081785F">
            <w:pPr>
              <w:pStyle w:val="NoSpacing"/>
              <w:jc w:val="left"/>
              <w:rPr>
                <w:lang w:val="uk-UA"/>
                <w:rPrChange w:id="9316" w:author="Rodion" w:date="2019-12-09T02:09:00Z">
                  <w:rPr>
                    <w:lang w:val="uk-UA"/>
                  </w:rPr>
                </w:rPrChange>
              </w:rPr>
            </w:pPr>
            <w:r w:rsidRPr="00312974">
              <w:rPr>
                <w:lang w:val="uk-UA"/>
                <w:rPrChange w:id="9317" w:author="Rodion" w:date="2019-12-09T02:09:00Z">
                  <w:rPr>
                    <w:lang w:val="uk-UA"/>
                  </w:rPr>
                </w:rPrChange>
              </w:rPr>
              <w:t>Вр/Тх /Тл/Е/Ор</w:t>
            </w:r>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Change w:id="9318" w:author="Rodion" w:date="2019-12-09T02:09:00Z">
                  <w:rPr>
                    <w:lang w:val="uk-UA"/>
                  </w:rPr>
                </w:rPrChange>
              </w:rPr>
            </w:pPr>
          </w:p>
        </w:tc>
        <w:tc>
          <w:tcPr>
            <w:tcW w:w="4071" w:type="dxa"/>
          </w:tcPr>
          <w:p w14:paraId="164F5395" w14:textId="77777777" w:rsidR="0081785F" w:rsidRPr="00312974" w:rsidRDefault="0081785F" w:rsidP="0081785F">
            <w:pPr>
              <w:pStyle w:val="NoSpacing"/>
              <w:jc w:val="left"/>
              <w:rPr>
                <w:lang w:val="uk-UA"/>
                <w:rPrChange w:id="9319" w:author="Rodion" w:date="2019-12-09T02:09:00Z">
                  <w:rPr>
                    <w:lang w:val="uk-UA"/>
                  </w:rPr>
                </w:rPrChange>
              </w:rPr>
            </w:pPr>
            <w:r w:rsidRPr="00312974">
              <w:rPr>
                <w:lang w:val="uk-UA"/>
                <w:rPrChange w:id="9320" w:author="Rodion" w:date="2019-12-09T02:09:00Z">
                  <w:rPr>
                    <w:lang w:val="uk-UA"/>
                  </w:rPr>
                </w:rPrChange>
              </w:rPr>
              <w:t>1. Спосіб підключення – Wi-Fi</w:t>
            </w:r>
          </w:p>
          <w:p w14:paraId="7C463E69" w14:textId="77777777" w:rsidR="0081785F" w:rsidRPr="00312974" w:rsidRDefault="0081785F" w:rsidP="0081785F">
            <w:pPr>
              <w:pStyle w:val="NoSpacing"/>
              <w:jc w:val="left"/>
              <w:rPr>
                <w:lang w:val="uk-UA"/>
                <w:rPrChange w:id="9321" w:author="Rodion" w:date="2019-12-09T02:09:00Z">
                  <w:rPr>
                    <w:lang w:val="uk-UA"/>
                  </w:rPr>
                </w:rPrChange>
              </w:rPr>
            </w:pPr>
            <w:r w:rsidRPr="00312974">
              <w:rPr>
                <w:lang w:val="uk-UA"/>
                <w:rPrChange w:id="9322" w:author="Rodion" w:date="2019-12-09T02:09:00Z">
                  <w:rPr>
                    <w:lang w:val="uk-UA"/>
                  </w:rPr>
                </w:rPrChange>
              </w:rPr>
              <w:t>2. Компактний корпус.</w:t>
            </w:r>
          </w:p>
          <w:p w14:paraId="2DD546B2" w14:textId="77777777" w:rsidR="0081785F" w:rsidRPr="00312974" w:rsidRDefault="0081785F" w:rsidP="0081785F">
            <w:pPr>
              <w:pStyle w:val="NoSpacing"/>
              <w:jc w:val="left"/>
              <w:rPr>
                <w:lang w:val="uk-UA"/>
                <w:rPrChange w:id="9323" w:author="Rodion" w:date="2019-12-09T02:09:00Z">
                  <w:rPr>
                    <w:lang w:val="uk-UA"/>
                  </w:rPr>
                </w:rPrChange>
              </w:rPr>
            </w:pPr>
            <w:r w:rsidRPr="00312974">
              <w:rPr>
                <w:lang w:val="uk-UA"/>
                <w:rPrChange w:id="9324" w:author="Rodion" w:date="2019-12-09T02:09:00Z">
                  <w:rPr>
                    <w:lang w:val="uk-UA"/>
                  </w:rPr>
                </w:rPrChange>
              </w:rPr>
              <w:t>3. Зручний веб-застосунок</w:t>
            </w:r>
          </w:p>
        </w:tc>
        <w:tc>
          <w:tcPr>
            <w:tcW w:w="1430" w:type="dxa"/>
          </w:tcPr>
          <w:p w14:paraId="6A05DA93" w14:textId="77777777" w:rsidR="0081785F" w:rsidRPr="00312974" w:rsidRDefault="0081785F" w:rsidP="0081785F">
            <w:pPr>
              <w:pStyle w:val="NoSpacing"/>
              <w:jc w:val="left"/>
              <w:rPr>
                <w:lang w:val="uk-UA"/>
                <w:rPrChange w:id="9325" w:author="Rodion" w:date="2019-12-09T02:09:00Z">
                  <w:rPr>
                    <w:lang w:val="uk-UA"/>
                  </w:rPr>
                </w:rPrChange>
              </w:rPr>
            </w:pPr>
          </w:p>
        </w:tc>
        <w:tc>
          <w:tcPr>
            <w:tcW w:w="2862" w:type="dxa"/>
          </w:tcPr>
          <w:p w14:paraId="7D9F3747" w14:textId="77777777" w:rsidR="0081785F" w:rsidRPr="00312974" w:rsidRDefault="0081785F" w:rsidP="0081785F">
            <w:pPr>
              <w:pStyle w:val="NoSpacing"/>
              <w:jc w:val="left"/>
              <w:rPr>
                <w:lang w:val="uk-UA"/>
                <w:rPrChange w:id="9326" w:author="Rodion" w:date="2019-12-09T02:09:00Z">
                  <w:rPr>
                    <w:lang w:val="uk-UA"/>
                  </w:rPr>
                </w:rPrChange>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Change w:id="9327" w:author="Rodion" w:date="2019-12-09T02:09:00Z">
                  <w:rPr>
                    <w:lang w:val="uk-UA"/>
                  </w:rPr>
                </w:rPrChange>
              </w:rPr>
            </w:pPr>
          </w:p>
        </w:tc>
        <w:tc>
          <w:tcPr>
            <w:tcW w:w="8363" w:type="dxa"/>
            <w:gridSpan w:val="3"/>
          </w:tcPr>
          <w:p w14:paraId="07D09D37" w14:textId="77777777" w:rsidR="0081785F" w:rsidRPr="00312974" w:rsidRDefault="0081785F" w:rsidP="0081785F">
            <w:pPr>
              <w:pStyle w:val="NoSpacing"/>
              <w:jc w:val="left"/>
              <w:rPr>
                <w:lang w:val="uk-UA"/>
                <w:rPrChange w:id="9328" w:author="Rodion" w:date="2019-12-09T02:09:00Z">
                  <w:rPr>
                    <w:lang w:val="uk-UA"/>
                  </w:rPr>
                </w:rPrChange>
              </w:rPr>
            </w:pPr>
            <w:r w:rsidRPr="00312974">
              <w:rPr>
                <w:lang w:val="uk-UA"/>
                <w:rPrChange w:id="9329" w:author="Rodion" w:date="2019-12-09T02:09:00Z">
                  <w:rPr>
                    <w:lang w:val="uk-UA"/>
                  </w:rPr>
                </w:rPrChange>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Change w:id="9330" w:author="Rodion" w:date="2019-12-09T02:09:00Z">
                  <w:rPr>
                    <w:lang w:val="uk-UA"/>
                  </w:rPr>
                </w:rPrChange>
              </w:rPr>
            </w:pPr>
          </w:p>
        </w:tc>
        <w:tc>
          <w:tcPr>
            <w:tcW w:w="8363" w:type="dxa"/>
            <w:gridSpan w:val="3"/>
          </w:tcPr>
          <w:p w14:paraId="5FD22AF6" w14:textId="77777777" w:rsidR="0081785F" w:rsidRPr="00312974" w:rsidRDefault="0081785F" w:rsidP="0081785F">
            <w:pPr>
              <w:pStyle w:val="NoSpacing"/>
              <w:jc w:val="left"/>
              <w:rPr>
                <w:lang w:val="uk-UA"/>
                <w:rPrChange w:id="9331" w:author="Rodion" w:date="2019-12-09T02:09:00Z">
                  <w:rPr>
                    <w:lang w:val="uk-UA"/>
                  </w:rPr>
                </w:rPrChange>
              </w:rPr>
            </w:pPr>
            <w:r w:rsidRPr="00312974">
              <w:rPr>
                <w:lang w:val="uk-UA"/>
                <w:rPrChange w:id="9332" w:author="Rodion" w:date="2019-12-09T02:09:00Z">
                  <w:rPr>
                    <w:lang w:val="uk-UA"/>
                  </w:rPr>
                </w:rPrChange>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Change w:id="9333" w:author="Rodion" w:date="2019-12-09T02:09:00Z">
                  <w:rPr>
                    <w:lang w:val="uk-UA"/>
                  </w:rPr>
                </w:rPrChange>
              </w:rPr>
            </w:pPr>
          </w:p>
        </w:tc>
        <w:tc>
          <w:tcPr>
            <w:tcW w:w="8363" w:type="dxa"/>
            <w:gridSpan w:val="3"/>
          </w:tcPr>
          <w:p w14:paraId="336C678C" w14:textId="77777777" w:rsidR="0081785F" w:rsidRPr="00312974" w:rsidRDefault="0081785F" w:rsidP="0081785F">
            <w:pPr>
              <w:pStyle w:val="NoSpacing"/>
              <w:jc w:val="left"/>
              <w:rPr>
                <w:lang w:val="uk-UA"/>
                <w:rPrChange w:id="9334" w:author="Rodion" w:date="2019-12-09T02:09:00Z">
                  <w:rPr>
                    <w:lang w:val="uk-UA"/>
                  </w:rPr>
                </w:rPrChange>
              </w:rPr>
            </w:pPr>
            <w:r w:rsidRPr="00312974">
              <w:rPr>
                <w:lang w:val="uk-UA"/>
                <w:rPrChange w:id="9335" w:author="Rodion" w:date="2019-12-09T02:09:00Z">
                  <w:rPr>
                    <w:lang w:val="uk-UA"/>
                  </w:rPr>
                </w:rPrChange>
              </w:rPr>
              <w:t>Марка: ESP-smartlist</w:t>
            </w:r>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Change w:id="9336" w:author="Rodion" w:date="2019-12-09T02:09:00Z">
                  <w:rPr>
                    <w:lang w:val="uk-UA"/>
                  </w:rPr>
                </w:rPrChange>
              </w:rPr>
            </w:pPr>
            <w:r w:rsidRPr="00312974">
              <w:rPr>
                <w:lang w:val="uk-UA"/>
                <w:rPrChange w:id="9337" w:author="Rodion" w:date="2019-12-09T02:09:00Z">
                  <w:rPr>
                    <w:lang w:val="uk-UA"/>
                  </w:rPr>
                </w:rPrChange>
              </w:rPr>
              <w:t>ІІІ. Товар із підкріпленням</w:t>
            </w:r>
          </w:p>
        </w:tc>
        <w:tc>
          <w:tcPr>
            <w:tcW w:w="8363" w:type="dxa"/>
            <w:gridSpan w:val="3"/>
          </w:tcPr>
          <w:p w14:paraId="00A58D99" w14:textId="436D6E28" w:rsidR="0081785F" w:rsidRPr="00312974" w:rsidRDefault="0081785F" w:rsidP="0081785F">
            <w:pPr>
              <w:pStyle w:val="NoSpacing"/>
              <w:jc w:val="left"/>
              <w:rPr>
                <w:lang w:val="uk-UA"/>
                <w:rPrChange w:id="9338" w:author="Rodion" w:date="2019-12-09T02:09:00Z">
                  <w:rPr>
                    <w:lang w:val="uk-UA"/>
                  </w:rPr>
                </w:rPrChange>
              </w:rPr>
            </w:pPr>
            <w:r w:rsidRPr="00312974">
              <w:rPr>
                <w:lang w:val="uk-UA"/>
                <w:rPrChange w:id="9339" w:author="Rodion" w:date="2019-12-09T02:09:00Z">
                  <w:rPr>
                    <w:lang w:val="uk-UA"/>
                  </w:rPr>
                </w:rPrChange>
              </w:rPr>
              <w:t xml:space="preserve">Набір </w:t>
            </w:r>
            <w:del w:id="9340" w:author="Rodion Kharabet" w:date="2019-12-06T02:37:00Z">
              <w:r w:rsidRPr="00312974" w:rsidDel="005A2358">
                <w:rPr>
                  <w:lang w:val="uk-UA"/>
                  <w:rPrChange w:id="9341" w:author="Rodion" w:date="2019-12-09T02:09:00Z">
                    <w:rPr>
                      <w:lang w:val="uk-UA"/>
                    </w:rPr>
                  </w:rPrChange>
                </w:rPr>
                <w:delText>RFID міток</w:delText>
              </w:r>
            </w:del>
            <w:ins w:id="9342" w:author="Rodion Kharabet" w:date="2019-12-06T02:37:00Z">
              <w:r w:rsidRPr="00312974">
                <w:rPr>
                  <w:lang w:val="uk-UA"/>
                  <w:rPrChange w:id="9343" w:author="Rodion" w:date="2019-12-09T02:09:00Z">
                    <w:rPr>
                      <w:lang w:val="uk-UA"/>
                    </w:rPr>
                  </w:rPrChange>
                </w:rPr>
                <w:t>RFID-міток</w:t>
              </w:r>
            </w:ins>
            <w:r w:rsidRPr="00312974">
              <w:rPr>
                <w:lang w:val="uk-UA"/>
                <w:rPrChange w:id="9344" w:author="Rodion" w:date="2019-12-09T02:09:00Z">
                  <w:rPr>
                    <w:lang w:val="uk-UA"/>
                  </w:rPr>
                </w:rPrChange>
              </w:rPr>
              <w:t xml:space="preserve"> на клейовій основі</w:t>
            </w:r>
          </w:p>
          <w:p w14:paraId="6A35DA21" w14:textId="77777777" w:rsidR="0081785F" w:rsidRPr="00312974" w:rsidRDefault="0081785F" w:rsidP="0081785F">
            <w:pPr>
              <w:pStyle w:val="NoSpacing"/>
              <w:jc w:val="left"/>
              <w:rPr>
                <w:lang w:val="uk-UA"/>
                <w:rPrChange w:id="9345" w:author="Rodion" w:date="2019-12-09T02:09:00Z">
                  <w:rPr>
                    <w:lang w:val="uk-UA"/>
                  </w:rPr>
                </w:rPrChange>
              </w:rPr>
            </w:pPr>
            <w:r w:rsidRPr="00312974">
              <w:rPr>
                <w:lang w:val="uk-UA"/>
                <w:rPrChange w:id="9346" w:author="Rodion" w:date="2019-12-09T02:09:00Z">
                  <w:rPr>
                    <w:lang w:val="uk-UA"/>
                  </w:rPr>
                </w:rPrChange>
              </w:rPr>
              <w:t>Кабель живлення micro-USB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Change w:id="9347" w:author="Rodion" w:date="2019-12-09T02:09:00Z">
                  <w:rPr>
                    <w:lang w:val="uk-UA"/>
                  </w:rPr>
                </w:rPrChange>
              </w:rPr>
            </w:pPr>
            <w:r w:rsidRPr="00312974">
              <w:rPr>
                <w:lang w:val="uk-UA"/>
                <w:rPrChange w:id="9348" w:author="Rodion" w:date="2019-12-09T02:09:00Z">
                  <w:rPr>
                    <w:lang w:val="uk-UA"/>
                  </w:rPr>
                </w:rPrChange>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rPr>
          <w:rPrChange w:id="9349" w:author="Rodion" w:date="2019-12-09T02:09:00Z">
            <w:rPr/>
          </w:rPrChange>
        </w:rPr>
      </w:pPr>
    </w:p>
    <w:p w14:paraId="038E0AE6" w14:textId="5B57E831" w:rsidR="006029A2" w:rsidRPr="00312974" w:rsidRDefault="006029A2" w:rsidP="006029A2">
      <w:pPr>
        <w:rPr>
          <w:rPrChange w:id="9350" w:author="Rodion" w:date="2019-12-09T02:09:00Z">
            <w:rPr/>
          </w:rPrChange>
        </w:rPr>
      </w:pPr>
      <w:r w:rsidRPr="00312974">
        <w:rPr>
          <w:rPrChange w:id="9351" w:author="Rodion" w:date="2019-12-09T02:09:00Z">
            <w:rPr/>
          </w:rPrChange>
        </w:rPr>
        <w:tab/>
        <w:t xml:space="preserve">У </w:t>
      </w:r>
      <w:del w:id="9352" w:author="Rodion Kharabet" w:date="2019-12-06T03:54:00Z">
        <w:r w:rsidRPr="00312974" w:rsidDel="003969F0">
          <w:rPr>
            <w:rPrChange w:id="9353" w:author="Rodion" w:date="2019-12-09T02:09:00Z">
              <w:rPr/>
            </w:rPrChange>
          </w:rPr>
          <w:delText>таблиці 5.</w:delText>
        </w:r>
      </w:del>
      <w:ins w:id="9354" w:author="Rodion Kharabet" w:date="2019-12-06T03:54:00Z">
        <w:r w:rsidR="003969F0" w:rsidRPr="00312974">
          <w:rPr>
            <w:rPrChange w:id="9355" w:author="Rodion" w:date="2019-12-09T02:09:00Z">
              <w:rPr/>
            </w:rPrChange>
          </w:rPr>
          <w:t>таблиці 4.</w:t>
        </w:r>
      </w:ins>
      <w:r w:rsidRPr="00312974">
        <w:rPr>
          <w:rPrChange w:id="9356" w:author="Rodion" w:date="2019-12-09T02:09:00Z">
            <w:rPr/>
          </w:rPrChange>
        </w:rPr>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rPr>
          <w:rPrChange w:id="9357" w:author="Rodion" w:date="2019-12-09T02:09:00Z">
            <w:rPr/>
          </w:rPrChange>
        </w:rPr>
      </w:pPr>
    </w:p>
    <w:p w14:paraId="1B99C523" w14:textId="29861B57" w:rsidR="006029A2" w:rsidRPr="00312974" w:rsidRDefault="006029A2" w:rsidP="006029A2">
      <w:pPr>
        <w:ind w:right="-143"/>
        <w:rPr>
          <w:rPrChange w:id="9358" w:author="Rodion" w:date="2019-12-09T02:09:00Z">
            <w:rPr/>
          </w:rPrChange>
        </w:rPr>
      </w:pPr>
      <w:r w:rsidRPr="00312974">
        <w:rPr>
          <w:rPrChange w:id="9359" w:author="Rodion" w:date="2019-12-09T02:09:00Z">
            <w:rPr/>
          </w:rPrChange>
        </w:rPr>
        <w:tab/>
      </w:r>
      <w:del w:id="9360" w:author="Rodion Kharabet" w:date="2019-12-06T03:54:00Z">
        <w:r w:rsidRPr="00312974" w:rsidDel="003969F0">
          <w:rPr>
            <w:rPrChange w:id="9361" w:author="Rodion" w:date="2019-12-09T02:09:00Z">
              <w:rPr/>
            </w:rPrChange>
          </w:rPr>
          <w:delText>Таблиця 5.</w:delText>
        </w:r>
      </w:del>
      <w:ins w:id="9362" w:author="Rodion Kharabet" w:date="2019-12-06T03:54:00Z">
        <w:r w:rsidR="003969F0" w:rsidRPr="00312974">
          <w:rPr>
            <w:rPrChange w:id="9363" w:author="Rodion" w:date="2019-12-09T02:09:00Z">
              <w:rPr/>
            </w:rPrChange>
          </w:rPr>
          <w:t>Таблиця 4.</w:t>
        </w:r>
      </w:ins>
      <w:r w:rsidRPr="00312974">
        <w:rPr>
          <w:rPrChange w:id="9364" w:author="Rodion" w:date="2019-12-09T02:09:00Z">
            <w:rPr/>
          </w:rPrChange>
        </w:rPr>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Change w:id="9365" w:author="Rodion" w:date="2019-12-09T02:09:00Z">
                  <w:rPr>
                    <w:lang w:val="uk-UA"/>
                  </w:rPr>
                </w:rPrChange>
              </w:rPr>
            </w:pPr>
            <w:r w:rsidRPr="00312974">
              <w:rPr>
                <w:lang w:val="uk-UA"/>
                <w:rPrChange w:id="9366" w:author="Rodion" w:date="2019-12-09T02:09:00Z">
                  <w:rPr>
                    <w:lang w:val="uk-UA"/>
                  </w:rPr>
                </w:rPrChange>
              </w:rPr>
              <w:t>№ п/п</w:t>
            </w:r>
          </w:p>
        </w:tc>
        <w:tc>
          <w:tcPr>
            <w:tcW w:w="1890" w:type="dxa"/>
          </w:tcPr>
          <w:p w14:paraId="4BA592F3" w14:textId="77777777" w:rsidR="006029A2" w:rsidRPr="00312974" w:rsidRDefault="006029A2" w:rsidP="006029A2">
            <w:pPr>
              <w:pStyle w:val="NoSpacing"/>
              <w:jc w:val="left"/>
              <w:rPr>
                <w:lang w:val="uk-UA"/>
                <w:rPrChange w:id="9367" w:author="Rodion" w:date="2019-12-09T02:09:00Z">
                  <w:rPr>
                    <w:lang w:val="uk-UA"/>
                  </w:rPr>
                </w:rPrChange>
              </w:rPr>
            </w:pPr>
            <w:r w:rsidRPr="00312974">
              <w:rPr>
                <w:lang w:val="uk-UA"/>
                <w:rPrChange w:id="9368" w:author="Rodion" w:date="2019-12-09T02:09:00Z">
                  <w:rPr>
                    <w:lang w:val="uk-UA"/>
                  </w:rPr>
                </w:rPrChange>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Change w:id="9369" w:author="Rodion" w:date="2019-12-09T02:09:00Z">
                  <w:rPr>
                    <w:lang w:val="uk-UA"/>
                  </w:rPr>
                </w:rPrChange>
              </w:rPr>
            </w:pPr>
            <w:r w:rsidRPr="00312974">
              <w:rPr>
                <w:lang w:val="uk-UA"/>
                <w:rPrChange w:id="9370" w:author="Rodion" w:date="2019-12-09T02:09:00Z">
                  <w:rPr>
                    <w:lang w:val="uk-UA"/>
                  </w:rPr>
                </w:rPrChange>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Change w:id="9371" w:author="Rodion" w:date="2019-12-09T02:09:00Z">
                  <w:rPr>
                    <w:lang w:val="uk-UA"/>
                  </w:rPr>
                </w:rPrChange>
              </w:rPr>
            </w:pPr>
            <w:r w:rsidRPr="00312974">
              <w:rPr>
                <w:lang w:val="uk-UA"/>
                <w:rPrChange w:id="9372" w:author="Rodion" w:date="2019-12-09T02:09:00Z">
                  <w:rPr>
                    <w:lang w:val="uk-UA"/>
                  </w:rPr>
                </w:rPrChange>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Change w:id="9373" w:author="Rodion" w:date="2019-12-09T02:09:00Z">
                  <w:rPr>
                    <w:lang w:val="uk-UA"/>
                  </w:rPr>
                </w:rPrChange>
              </w:rPr>
            </w:pPr>
            <w:r w:rsidRPr="00312974">
              <w:rPr>
                <w:lang w:val="uk-UA"/>
                <w:rPrChange w:id="9374" w:author="Rodion" w:date="2019-12-09T02:09:00Z">
                  <w:rPr>
                    <w:lang w:val="uk-UA"/>
                  </w:rPr>
                </w:rPrChange>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Change w:id="9375" w:author="Rodion" w:date="2019-12-09T02:09:00Z">
                  <w:rPr>
                    <w:lang w:val="uk-UA"/>
                  </w:rPr>
                </w:rPrChange>
              </w:rPr>
            </w:pPr>
            <w:r w:rsidRPr="00312974">
              <w:rPr>
                <w:lang w:val="uk-UA"/>
                <w:rPrChange w:id="9376" w:author="Rodion" w:date="2019-12-09T02:09:00Z">
                  <w:rPr>
                    <w:lang w:val="uk-UA"/>
                  </w:rPr>
                </w:rPrChange>
              </w:rPr>
              <w:t>1.</w:t>
            </w:r>
          </w:p>
        </w:tc>
        <w:tc>
          <w:tcPr>
            <w:tcW w:w="1890" w:type="dxa"/>
          </w:tcPr>
          <w:p w14:paraId="6AED5A2B" w14:textId="77777777" w:rsidR="006029A2" w:rsidRPr="00312974" w:rsidRDefault="006029A2" w:rsidP="006029A2">
            <w:pPr>
              <w:pStyle w:val="NoSpacing"/>
              <w:jc w:val="left"/>
              <w:rPr>
                <w:lang w:val="uk-UA"/>
                <w:rPrChange w:id="9377" w:author="Rodion" w:date="2019-12-09T02:09:00Z">
                  <w:rPr>
                    <w:lang w:val="uk-UA"/>
                  </w:rPr>
                </w:rPrChange>
              </w:rPr>
            </w:pPr>
            <w:r w:rsidRPr="00312974">
              <w:rPr>
                <w:lang w:val="uk-UA"/>
                <w:rPrChange w:id="9378" w:author="Rodion" w:date="2019-12-09T02:09:00Z">
                  <w:rPr>
                    <w:lang w:val="uk-UA"/>
                  </w:rPr>
                </w:rPrChange>
              </w:rPr>
              <w:t>Відсутні</w:t>
            </w:r>
          </w:p>
        </w:tc>
        <w:tc>
          <w:tcPr>
            <w:tcW w:w="1695" w:type="dxa"/>
          </w:tcPr>
          <w:p w14:paraId="2EA91763" w14:textId="77777777" w:rsidR="006029A2" w:rsidRPr="00312974" w:rsidRDefault="006029A2" w:rsidP="006029A2">
            <w:pPr>
              <w:pStyle w:val="NoSpacing"/>
              <w:jc w:val="left"/>
              <w:rPr>
                <w:lang w:val="uk-UA"/>
                <w:rPrChange w:id="9379" w:author="Rodion" w:date="2019-12-09T02:09:00Z">
                  <w:rPr>
                    <w:lang w:val="uk-UA"/>
                  </w:rPr>
                </w:rPrChange>
              </w:rPr>
            </w:pPr>
            <w:r w:rsidRPr="00312974">
              <w:rPr>
                <w:lang w:val="uk-UA"/>
                <w:rPrChange w:id="9380" w:author="Rodion" w:date="2019-12-09T02:09:00Z">
                  <w:rPr>
                    <w:lang w:val="uk-UA"/>
                  </w:rPr>
                </w:rPrChange>
              </w:rPr>
              <w:t>59-149$</w:t>
            </w:r>
          </w:p>
        </w:tc>
        <w:tc>
          <w:tcPr>
            <w:tcW w:w="2542" w:type="dxa"/>
          </w:tcPr>
          <w:p w14:paraId="27F2FCDE" w14:textId="77777777" w:rsidR="006029A2" w:rsidRPr="00312974" w:rsidRDefault="006029A2" w:rsidP="006029A2">
            <w:pPr>
              <w:pStyle w:val="NoSpacing"/>
              <w:jc w:val="left"/>
              <w:rPr>
                <w:lang w:val="uk-UA"/>
                <w:rPrChange w:id="9381" w:author="Rodion" w:date="2019-12-09T02:09:00Z">
                  <w:rPr>
                    <w:lang w:val="uk-UA"/>
                  </w:rPr>
                </w:rPrChange>
              </w:rPr>
            </w:pPr>
            <w:r w:rsidRPr="00312974">
              <w:rPr>
                <w:lang w:val="uk-UA"/>
                <w:rPrChange w:id="9382" w:author="Rodion" w:date="2019-12-09T02:09:00Z">
                  <w:rPr>
                    <w:lang w:val="uk-UA"/>
                  </w:rPr>
                </w:rPrChange>
              </w:rPr>
              <w:t>1 000 $/місяць</w:t>
            </w:r>
          </w:p>
        </w:tc>
        <w:tc>
          <w:tcPr>
            <w:tcW w:w="3512" w:type="dxa"/>
          </w:tcPr>
          <w:p w14:paraId="2FDBAA90" w14:textId="77777777" w:rsidR="006029A2" w:rsidRPr="00312974" w:rsidRDefault="006029A2" w:rsidP="006029A2">
            <w:pPr>
              <w:pStyle w:val="NoSpacing"/>
              <w:jc w:val="left"/>
              <w:rPr>
                <w:lang w:val="uk-UA"/>
                <w:rPrChange w:id="9383" w:author="Rodion" w:date="2019-12-09T02:09:00Z">
                  <w:rPr>
                    <w:lang w:val="uk-UA"/>
                  </w:rPr>
                </w:rPrChange>
              </w:rPr>
            </w:pPr>
            <w:r w:rsidRPr="00312974">
              <w:rPr>
                <w:lang w:val="uk-UA"/>
                <w:rPrChange w:id="9384" w:author="Rodion" w:date="2019-12-09T02:09:00Z">
                  <w:rPr>
                    <w:lang w:val="uk-UA"/>
                  </w:rPr>
                </w:rPrChange>
              </w:rPr>
              <w:t>20 – 50 $</w:t>
            </w:r>
          </w:p>
        </w:tc>
      </w:tr>
    </w:tbl>
    <w:p w14:paraId="28B51BE9" w14:textId="77777777" w:rsidR="006029A2" w:rsidRPr="00312974" w:rsidRDefault="006029A2" w:rsidP="006029A2">
      <w:pPr>
        <w:ind w:right="-143"/>
        <w:jc w:val="center"/>
        <w:rPr>
          <w:rPrChange w:id="9385" w:author="Rodion" w:date="2019-12-09T02:09:00Z">
            <w:rPr/>
          </w:rPrChange>
        </w:rPr>
      </w:pPr>
    </w:p>
    <w:p w14:paraId="38B418D5" w14:textId="28EC2297" w:rsidR="005915F0" w:rsidRPr="00312974" w:rsidRDefault="00174094" w:rsidP="00174094">
      <w:pPr>
        <w:spacing w:after="160" w:line="259" w:lineRule="auto"/>
        <w:ind w:firstLine="0"/>
        <w:jc w:val="left"/>
        <w:rPr>
          <w:ins w:id="9386" w:author="Rodion" w:date="2019-12-08T22:45:00Z"/>
          <w:rPrChange w:id="9387" w:author="Rodion" w:date="2019-12-09T02:09:00Z">
            <w:rPr>
              <w:ins w:id="9388" w:author="Rodion" w:date="2019-12-08T22:45:00Z"/>
            </w:rPr>
          </w:rPrChange>
        </w:rPr>
        <w:pPrChange w:id="9389" w:author="Rodion" w:date="2019-12-08T22:45:00Z">
          <w:pPr/>
        </w:pPrChange>
      </w:pPr>
      <w:ins w:id="9390" w:author="Rodion" w:date="2019-12-08T22:45:00Z">
        <w:r w:rsidRPr="00312974">
          <w:rPr>
            <w:rPrChange w:id="9391" w:author="Rodion" w:date="2019-12-09T02:09:00Z">
              <w:rPr/>
            </w:rPrChange>
          </w:rPr>
          <w:br w:type="page"/>
        </w:r>
      </w:ins>
      <w:del w:id="9392" w:author="Rodion" w:date="2019-12-08T22:39:00Z">
        <w:r w:rsidR="006029A2" w:rsidRPr="00312974" w:rsidDel="0081785F">
          <w:rPr>
            <w:rPrChange w:id="9393" w:author="Rodion" w:date="2019-12-09T02:09:00Z">
              <w:rPr/>
            </w:rPrChange>
          </w:rPr>
          <w:tab/>
        </w:r>
      </w:del>
    </w:p>
    <w:p w14:paraId="46FC883F" w14:textId="79DD452F" w:rsidR="006029A2" w:rsidRPr="00312974" w:rsidRDefault="006029A2" w:rsidP="00AF59C0">
      <w:pPr>
        <w:rPr>
          <w:rPrChange w:id="9394" w:author="Rodion" w:date="2019-12-09T02:09:00Z">
            <w:rPr/>
          </w:rPrChange>
        </w:rPr>
      </w:pPr>
      <w:r w:rsidRPr="00312974">
        <w:rPr>
          <w:rPrChange w:id="9395" w:author="Rodion" w:date="2019-12-09T02:09:00Z">
            <w:rPr/>
          </w:rPrChange>
        </w:rPr>
        <w:lastRenderedPageBreak/>
        <w:t xml:space="preserve">У </w:t>
      </w:r>
      <w:del w:id="9396" w:author="Rodion Kharabet" w:date="2019-12-06T03:54:00Z">
        <w:r w:rsidRPr="00312974" w:rsidDel="003969F0">
          <w:rPr>
            <w:rPrChange w:id="9397" w:author="Rodion" w:date="2019-12-09T02:09:00Z">
              <w:rPr/>
            </w:rPrChange>
          </w:rPr>
          <w:delText>таблиці 5.</w:delText>
        </w:r>
      </w:del>
      <w:ins w:id="9398" w:author="Rodion Kharabet" w:date="2019-12-06T03:54:00Z">
        <w:r w:rsidR="003969F0" w:rsidRPr="00312974">
          <w:rPr>
            <w:rPrChange w:id="9399" w:author="Rodion" w:date="2019-12-09T02:09:00Z">
              <w:rPr/>
            </w:rPrChange>
          </w:rPr>
          <w:t>таблиці 4.</w:t>
        </w:r>
      </w:ins>
      <w:r w:rsidRPr="00312974">
        <w:rPr>
          <w:rPrChange w:id="9400" w:author="Rodion" w:date="2019-12-09T02:09:00Z">
            <w:rPr/>
          </w:rPrChange>
        </w:rPr>
        <w:t>21 наведено визначену оптимальну систему збуту.</w:t>
      </w:r>
    </w:p>
    <w:p w14:paraId="6103A11E" w14:textId="77777777" w:rsidR="006029A2" w:rsidRPr="00312974" w:rsidRDefault="006029A2" w:rsidP="005915F0">
      <w:pPr>
        <w:rPr>
          <w:rPrChange w:id="9401" w:author="Rodion" w:date="2019-12-09T02:09:00Z">
            <w:rPr/>
          </w:rPrChange>
        </w:rPr>
        <w:pPrChange w:id="9402" w:author="Rodion" w:date="2019-12-08T22:45:00Z">
          <w:pPr>
            <w:spacing w:after="160" w:line="259" w:lineRule="auto"/>
            <w:ind w:firstLine="0"/>
            <w:jc w:val="left"/>
          </w:pPr>
        </w:pPrChange>
      </w:pPr>
      <w:del w:id="9403" w:author="Rodion" w:date="2019-12-08T22:39:00Z">
        <w:r w:rsidRPr="00312974" w:rsidDel="0081785F">
          <w:rPr>
            <w:rPrChange w:id="9404" w:author="Rodion" w:date="2019-12-09T02:09:00Z">
              <w:rPr/>
            </w:rPrChange>
          </w:rPr>
          <w:br w:type="page"/>
        </w:r>
      </w:del>
    </w:p>
    <w:p w14:paraId="6348D9A2" w14:textId="18D3A9FB" w:rsidR="006029A2" w:rsidRPr="00312974" w:rsidRDefault="006029A2" w:rsidP="006029A2">
      <w:pPr>
        <w:ind w:right="-143"/>
        <w:rPr>
          <w:rPrChange w:id="9405" w:author="Rodion" w:date="2019-12-09T02:09:00Z">
            <w:rPr/>
          </w:rPrChange>
        </w:rPr>
      </w:pPr>
      <w:del w:id="9406" w:author="Rodion" w:date="2019-12-08T22:45:00Z">
        <w:r w:rsidRPr="00312974" w:rsidDel="00174094">
          <w:rPr>
            <w:rPrChange w:id="9407" w:author="Rodion" w:date="2019-12-09T02:09:00Z">
              <w:rPr/>
            </w:rPrChange>
          </w:rPr>
          <w:tab/>
        </w:r>
      </w:del>
      <w:del w:id="9408" w:author="Rodion Kharabet" w:date="2019-12-06T03:54:00Z">
        <w:r w:rsidRPr="00312974" w:rsidDel="003969F0">
          <w:rPr>
            <w:rPrChange w:id="9409" w:author="Rodion" w:date="2019-12-09T02:09:00Z">
              <w:rPr/>
            </w:rPrChange>
          </w:rPr>
          <w:delText>Таблиця 5.</w:delText>
        </w:r>
      </w:del>
      <w:ins w:id="9410" w:author="Rodion Kharabet" w:date="2019-12-06T03:54:00Z">
        <w:r w:rsidR="003969F0" w:rsidRPr="00312974">
          <w:rPr>
            <w:rPrChange w:id="9411" w:author="Rodion" w:date="2019-12-09T02:09:00Z">
              <w:rPr/>
            </w:rPrChange>
          </w:rPr>
          <w:t>Таблиця 4.</w:t>
        </w:r>
      </w:ins>
      <w:r w:rsidRPr="00312974">
        <w:rPr>
          <w:rPrChange w:id="9412" w:author="Rodion" w:date="2019-12-09T02:09:00Z">
            <w:rPr/>
          </w:rPrChange>
        </w:rPr>
        <w:t>21 – Формування системи збуту</w:t>
      </w:r>
    </w:p>
    <w:tbl>
      <w:tblPr>
        <w:tblStyle w:val="TableGrid"/>
        <w:tblW w:w="10490" w:type="dxa"/>
        <w:tblInd w:w="-5" w:type="dxa"/>
        <w:tblLayout w:type="fixed"/>
        <w:tblLook w:val="00A0" w:firstRow="1" w:lastRow="0" w:firstColumn="1" w:lastColumn="0" w:noHBand="0" w:noVBand="0"/>
        <w:tblPrChange w:id="9413" w:author="Rodion" w:date="2019-12-08T22:39:00Z">
          <w:tblPr>
            <w:tblStyle w:val="TableGrid"/>
            <w:tblW w:w="10490" w:type="dxa"/>
            <w:tblInd w:w="-5" w:type="dxa"/>
            <w:tblLayout w:type="fixed"/>
            <w:tblLook w:val="00A0" w:firstRow="1" w:lastRow="0" w:firstColumn="1" w:lastColumn="0" w:noHBand="0" w:noVBand="0"/>
          </w:tblPr>
        </w:tblPrChange>
      </w:tblPr>
      <w:tblGrid>
        <w:gridCol w:w="707"/>
        <w:gridCol w:w="2664"/>
        <w:gridCol w:w="2441"/>
        <w:gridCol w:w="3402"/>
        <w:gridCol w:w="1276"/>
        <w:tblGridChange w:id="9414">
          <w:tblGrid>
            <w:gridCol w:w="707"/>
            <w:gridCol w:w="2664"/>
            <w:gridCol w:w="2441"/>
            <w:gridCol w:w="3402"/>
            <w:gridCol w:w="1276"/>
          </w:tblGrid>
        </w:tblGridChange>
      </w:tblGrid>
      <w:tr w:rsidR="006029A2" w:rsidRPr="00312974" w14:paraId="364DCFF0" w14:textId="77777777" w:rsidTr="0081785F">
        <w:tc>
          <w:tcPr>
            <w:tcW w:w="707" w:type="dxa"/>
            <w:tcPrChange w:id="9415" w:author="Rodion" w:date="2019-12-08T22:39:00Z">
              <w:tcPr>
                <w:tcW w:w="707" w:type="dxa"/>
              </w:tcPr>
            </w:tcPrChange>
          </w:tcPr>
          <w:p w14:paraId="7CD1FE9B" w14:textId="77777777" w:rsidR="006029A2" w:rsidRPr="00312974" w:rsidRDefault="006029A2" w:rsidP="006029A2">
            <w:pPr>
              <w:pStyle w:val="NoSpacing"/>
              <w:jc w:val="left"/>
              <w:rPr>
                <w:lang w:val="uk-UA"/>
                <w:rPrChange w:id="9416" w:author="Rodion" w:date="2019-12-09T02:09:00Z">
                  <w:rPr>
                    <w:lang w:val="uk-UA"/>
                  </w:rPr>
                </w:rPrChange>
              </w:rPr>
            </w:pPr>
            <w:r w:rsidRPr="00312974">
              <w:rPr>
                <w:lang w:val="uk-UA"/>
                <w:rPrChange w:id="9417" w:author="Rodion" w:date="2019-12-09T02:09:00Z">
                  <w:rPr>
                    <w:lang w:val="uk-UA"/>
                  </w:rPr>
                </w:rPrChange>
              </w:rPr>
              <w:t>№ п/п</w:t>
            </w:r>
          </w:p>
        </w:tc>
        <w:tc>
          <w:tcPr>
            <w:tcW w:w="2664" w:type="dxa"/>
            <w:tcPrChange w:id="9418" w:author="Rodion" w:date="2019-12-08T22:39:00Z">
              <w:tcPr>
                <w:tcW w:w="2664" w:type="dxa"/>
              </w:tcPr>
            </w:tcPrChange>
          </w:tcPr>
          <w:p w14:paraId="1F216996" w14:textId="77777777" w:rsidR="006029A2" w:rsidRPr="00312974" w:rsidRDefault="006029A2" w:rsidP="006029A2">
            <w:pPr>
              <w:pStyle w:val="NoSpacing"/>
              <w:jc w:val="left"/>
              <w:rPr>
                <w:lang w:val="uk-UA"/>
                <w:rPrChange w:id="9419" w:author="Rodion" w:date="2019-12-09T02:09:00Z">
                  <w:rPr>
                    <w:lang w:val="uk-UA"/>
                  </w:rPr>
                </w:rPrChange>
              </w:rPr>
            </w:pPr>
            <w:r w:rsidRPr="00312974">
              <w:rPr>
                <w:lang w:val="uk-UA"/>
                <w:rPrChange w:id="9420" w:author="Rodion" w:date="2019-12-09T02:09:00Z">
                  <w:rPr>
                    <w:lang w:val="uk-UA"/>
                  </w:rPr>
                </w:rPrChange>
              </w:rPr>
              <w:t>Специфіка закупівельної поведінки цільових клієнтів</w:t>
            </w:r>
          </w:p>
        </w:tc>
        <w:tc>
          <w:tcPr>
            <w:tcW w:w="2441" w:type="dxa"/>
            <w:tcPrChange w:id="9421" w:author="Rodion" w:date="2019-12-08T22:39:00Z">
              <w:tcPr>
                <w:tcW w:w="2441" w:type="dxa"/>
              </w:tcPr>
            </w:tcPrChange>
          </w:tcPr>
          <w:p w14:paraId="5FDC5AE9" w14:textId="77777777" w:rsidR="006029A2" w:rsidRPr="00312974" w:rsidRDefault="006029A2" w:rsidP="006029A2">
            <w:pPr>
              <w:pStyle w:val="NoSpacing"/>
              <w:jc w:val="left"/>
              <w:rPr>
                <w:lang w:val="uk-UA"/>
                <w:rPrChange w:id="9422" w:author="Rodion" w:date="2019-12-09T02:09:00Z">
                  <w:rPr>
                    <w:lang w:val="uk-UA"/>
                  </w:rPr>
                </w:rPrChange>
              </w:rPr>
            </w:pPr>
            <w:r w:rsidRPr="00312974">
              <w:rPr>
                <w:lang w:val="uk-UA"/>
                <w:rPrChange w:id="9423" w:author="Rodion" w:date="2019-12-09T02:09:00Z">
                  <w:rPr>
                    <w:lang w:val="uk-UA"/>
                  </w:rPr>
                </w:rPrChange>
              </w:rPr>
              <w:t>Функції збуту, які має виконувати постачальник товару</w:t>
            </w:r>
          </w:p>
        </w:tc>
        <w:tc>
          <w:tcPr>
            <w:tcW w:w="3402" w:type="dxa"/>
            <w:tcPrChange w:id="9424" w:author="Rodion" w:date="2019-12-08T22:39:00Z">
              <w:tcPr>
                <w:tcW w:w="3402" w:type="dxa"/>
              </w:tcPr>
            </w:tcPrChange>
          </w:tcPr>
          <w:p w14:paraId="2398780F" w14:textId="77777777" w:rsidR="006029A2" w:rsidRPr="00312974" w:rsidRDefault="006029A2" w:rsidP="006029A2">
            <w:pPr>
              <w:pStyle w:val="NoSpacing"/>
              <w:jc w:val="left"/>
              <w:rPr>
                <w:lang w:val="uk-UA"/>
                <w:rPrChange w:id="9425" w:author="Rodion" w:date="2019-12-09T02:09:00Z">
                  <w:rPr>
                    <w:lang w:val="uk-UA"/>
                  </w:rPr>
                </w:rPrChange>
              </w:rPr>
            </w:pPr>
            <w:r w:rsidRPr="00312974">
              <w:rPr>
                <w:lang w:val="uk-UA"/>
                <w:rPrChange w:id="9426" w:author="Rodion" w:date="2019-12-09T02:09:00Z">
                  <w:rPr>
                    <w:lang w:val="uk-UA"/>
                  </w:rPr>
                </w:rPrChange>
              </w:rPr>
              <w:t>Глибина каналу збуту</w:t>
            </w:r>
          </w:p>
        </w:tc>
        <w:tc>
          <w:tcPr>
            <w:tcW w:w="1276" w:type="dxa"/>
            <w:tcPrChange w:id="9427" w:author="Rodion" w:date="2019-12-08T22:39:00Z">
              <w:tcPr>
                <w:tcW w:w="1276" w:type="dxa"/>
              </w:tcPr>
            </w:tcPrChange>
          </w:tcPr>
          <w:p w14:paraId="2B42A201" w14:textId="05F7CCD5" w:rsidR="006029A2" w:rsidRPr="00312974" w:rsidRDefault="006029A2" w:rsidP="006029A2">
            <w:pPr>
              <w:pStyle w:val="NoSpacing"/>
              <w:jc w:val="left"/>
              <w:rPr>
                <w:lang w:val="uk-UA"/>
                <w:rPrChange w:id="9428" w:author="Rodion" w:date="2019-12-09T02:09:00Z">
                  <w:rPr>
                    <w:lang w:val="uk-UA"/>
                  </w:rPr>
                </w:rPrChange>
              </w:rPr>
            </w:pPr>
            <w:r w:rsidRPr="00312974">
              <w:rPr>
                <w:lang w:val="uk-UA"/>
                <w:rPrChange w:id="9429" w:author="Rodion" w:date="2019-12-09T02:09:00Z">
                  <w:rPr>
                    <w:lang w:val="uk-UA"/>
                  </w:rPr>
                </w:rPrChange>
              </w:rPr>
              <w:t>Опти</w:t>
            </w:r>
            <w:ins w:id="9430" w:author="Rodion" w:date="2019-12-08T22:46:00Z">
              <w:r w:rsidR="00174094" w:rsidRPr="00312974">
                <w:rPr>
                  <w:lang w:val="uk-UA"/>
                  <w:rPrChange w:id="9431" w:author="Rodion" w:date="2019-12-09T02:09:00Z">
                    <w:rPr>
                      <w:lang w:val="uk-UA"/>
                    </w:rPr>
                  </w:rPrChange>
                </w:rPr>
                <w:t>-</w:t>
              </w:r>
            </w:ins>
            <w:r w:rsidRPr="00312974">
              <w:rPr>
                <w:lang w:val="uk-UA"/>
                <w:rPrChange w:id="9432" w:author="Rodion" w:date="2019-12-09T02:09:00Z">
                  <w:rPr>
                    <w:lang w:val="uk-UA"/>
                  </w:rPr>
                </w:rPrChange>
              </w:rPr>
              <w:t>мальна система збуту</w:t>
            </w:r>
          </w:p>
        </w:tc>
      </w:tr>
      <w:tr w:rsidR="006029A2" w:rsidRPr="00312974" w14:paraId="29A0C23D" w14:textId="77777777" w:rsidTr="0081785F">
        <w:tc>
          <w:tcPr>
            <w:tcW w:w="707" w:type="dxa"/>
            <w:tcPrChange w:id="9433" w:author="Rodion" w:date="2019-12-08T22:39:00Z">
              <w:tcPr>
                <w:tcW w:w="707" w:type="dxa"/>
              </w:tcPr>
            </w:tcPrChange>
          </w:tcPr>
          <w:p w14:paraId="622F0047" w14:textId="77777777" w:rsidR="006029A2" w:rsidRPr="00312974" w:rsidRDefault="006029A2" w:rsidP="006029A2">
            <w:pPr>
              <w:pStyle w:val="NoSpacing"/>
              <w:jc w:val="left"/>
              <w:rPr>
                <w:lang w:val="uk-UA"/>
                <w:rPrChange w:id="9434" w:author="Rodion" w:date="2019-12-09T02:09:00Z">
                  <w:rPr>
                    <w:lang w:val="uk-UA"/>
                  </w:rPr>
                </w:rPrChange>
              </w:rPr>
            </w:pPr>
            <w:r w:rsidRPr="00312974">
              <w:rPr>
                <w:lang w:val="uk-UA"/>
                <w:rPrChange w:id="9435" w:author="Rodion" w:date="2019-12-09T02:09:00Z">
                  <w:rPr>
                    <w:lang w:val="uk-UA"/>
                  </w:rPr>
                </w:rPrChange>
              </w:rPr>
              <w:t xml:space="preserve">1. </w:t>
            </w:r>
          </w:p>
        </w:tc>
        <w:tc>
          <w:tcPr>
            <w:tcW w:w="2664" w:type="dxa"/>
            <w:tcPrChange w:id="9436" w:author="Rodion" w:date="2019-12-08T22:39:00Z">
              <w:tcPr>
                <w:tcW w:w="2664" w:type="dxa"/>
              </w:tcPr>
            </w:tcPrChange>
          </w:tcPr>
          <w:p w14:paraId="402A98AE" w14:textId="77777777" w:rsidR="006029A2" w:rsidRPr="00312974" w:rsidRDefault="006029A2" w:rsidP="006029A2">
            <w:pPr>
              <w:pStyle w:val="NoSpacing"/>
              <w:jc w:val="left"/>
              <w:rPr>
                <w:lang w:val="uk-UA"/>
                <w:rPrChange w:id="9437" w:author="Rodion" w:date="2019-12-09T02:09:00Z">
                  <w:rPr>
                    <w:lang w:val="uk-UA"/>
                  </w:rPr>
                </w:rPrChange>
              </w:rPr>
            </w:pPr>
            <w:r w:rsidRPr="00312974">
              <w:rPr>
                <w:lang w:val="uk-UA"/>
                <w:rPrChange w:id="9438" w:author="Rodion" w:date="2019-12-09T02:09:00Z">
                  <w:rPr>
                    <w:lang w:val="uk-UA"/>
                  </w:rPr>
                </w:rPrChange>
              </w:rPr>
              <w:t>Замовлення через інтернет-магазини</w:t>
            </w:r>
          </w:p>
        </w:tc>
        <w:tc>
          <w:tcPr>
            <w:tcW w:w="2441" w:type="dxa"/>
            <w:tcPrChange w:id="9439" w:author="Rodion" w:date="2019-12-08T22:39:00Z">
              <w:tcPr>
                <w:tcW w:w="2441" w:type="dxa"/>
              </w:tcPr>
            </w:tcPrChange>
          </w:tcPr>
          <w:p w14:paraId="3D3032D6" w14:textId="77777777" w:rsidR="006029A2" w:rsidRPr="00312974" w:rsidRDefault="006029A2" w:rsidP="006029A2">
            <w:pPr>
              <w:pStyle w:val="NoSpacing"/>
              <w:jc w:val="left"/>
              <w:rPr>
                <w:lang w:val="uk-UA"/>
                <w:rPrChange w:id="9440" w:author="Rodion" w:date="2019-12-09T02:09:00Z">
                  <w:rPr>
                    <w:lang w:val="uk-UA"/>
                  </w:rPr>
                </w:rPrChange>
              </w:rPr>
            </w:pPr>
            <w:r w:rsidRPr="00312974">
              <w:rPr>
                <w:lang w:val="uk-UA"/>
                <w:rPrChange w:id="9441" w:author="Rodion" w:date="2019-12-09T02:09:00Z">
                  <w:rPr>
                    <w:lang w:val="uk-UA"/>
                  </w:rPr>
                </w:rPrChange>
              </w:rPr>
              <w:t>Надання портрету середньостатистичного покупця</w:t>
            </w:r>
          </w:p>
        </w:tc>
        <w:tc>
          <w:tcPr>
            <w:tcW w:w="3402" w:type="dxa"/>
            <w:tcPrChange w:id="9442" w:author="Rodion" w:date="2019-12-08T22:39:00Z">
              <w:tcPr>
                <w:tcW w:w="3402" w:type="dxa"/>
              </w:tcPr>
            </w:tcPrChange>
          </w:tcPr>
          <w:p w14:paraId="7D1B1D98" w14:textId="77777777" w:rsidR="006029A2" w:rsidRPr="00312974" w:rsidRDefault="006029A2" w:rsidP="006029A2">
            <w:pPr>
              <w:pStyle w:val="NoSpacing"/>
              <w:jc w:val="left"/>
              <w:rPr>
                <w:lang w:val="uk-UA"/>
                <w:rPrChange w:id="9443" w:author="Rodion" w:date="2019-12-09T02:09:00Z">
                  <w:rPr>
                    <w:lang w:val="uk-UA"/>
                  </w:rPr>
                </w:rPrChange>
              </w:rPr>
            </w:pPr>
            <w:r w:rsidRPr="00312974">
              <w:rPr>
                <w:lang w:val="uk-UA"/>
                <w:rPrChange w:id="9444" w:author="Rodion" w:date="2019-12-09T02:09:00Z">
                  <w:rPr>
                    <w:lang w:val="uk-UA"/>
                  </w:rPr>
                </w:rPrChange>
              </w:rPr>
              <w:t xml:space="preserve">Один рівень. Дистрибуція здійснюється самостійно через Інтернет </w:t>
            </w:r>
          </w:p>
        </w:tc>
        <w:tc>
          <w:tcPr>
            <w:tcW w:w="1276" w:type="dxa"/>
            <w:tcPrChange w:id="9445" w:author="Rodion" w:date="2019-12-08T22:39:00Z">
              <w:tcPr>
                <w:tcW w:w="1276" w:type="dxa"/>
              </w:tcPr>
            </w:tcPrChange>
          </w:tcPr>
          <w:p w14:paraId="144B58F7" w14:textId="77777777" w:rsidR="006029A2" w:rsidRPr="00312974" w:rsidRDefault="006029A2" w:rsidP="006029A2">
            <w:pPr>
              <w:pStyle w:val="NoSpacing"/>
              <w:jc w:val="left"/>
              <w:rPr>
                <w:lang w:val="uk-UA"/>
                <w:rPrChange w:id="9446" w:author="Rodion" w:date="2019-12-09T02:09:00Z">
                  <w:rPr>
                    <w:lang w:val="uk-UA"/>
                  </w:rPr>
                </w:rPrChange>
              </w:rPr>
            </w:pPr>
            <w:r w:rsidRPr="00312974">
              <w:rPr>
                <w:lang w:val="uk-UA"/>
                <w:rPrChange w:id="9447" w:author="Rodion" w:date="2019-12-09T02:09:00Z">
                  <w:rPr>
                    <w:lang w:val="uk-UA"/>
                  </w:rPr>
                </w:rPrChange>
              </w:rPr>
              <w:t>Власна</w:t>
            </w:r>
          </w:p>
        </w:tc>
      </w:tr>
    </w:tbl>
    <w:p w14:paraId="17487514" w14:textId="77777777" w:rsidR="006029A2" w:rsidRPr="00312974" w:rsidRDefault="006029A2" w:rsidP="006029A2">
      <w:pPr>
        <w:ind w:right="-143"/>
        <w:rPr>
          <w:rPrChange w:id="9448" w:author="Rodion" w:date="2019-12-09T02:09:00Z">
            <w:rPr/>
          </w:rPrChange>
        </w:rPr>
      </w:pPr>
    </w:p>
    <w:p w14:paraId="51C04EB7" w14:textId="29A65C61" w:rsidR="006029A2" w:rsidRPr="00312974" w:rsidRDefault="006029A2" w:rsidP="006029A2">
      <w:pPr>
        <w:rPr>
          <w:rPrChange w:id="9449" w:author="Rodion" w:date="2019-12-09T02:09:00Z">
            <w:rPr/>
          </w:rPrChange>
        </w:rPr>
      </w:pPr>
      <w:del w:id="9450" w:author="Rodion" w:date="2019-12-08T22:39:00Z">
        <w:r w:rsidRPr="00312974" w:rsidDel="0081785F">
          <w:rPr>
            <w:rPrChange w:id="9451" w:author="Rodion" w:date="2019-12-09T02:09:00Z">
              <w:rPr/>
            </w:rPrChange>
          </w:rPr>
          <w:tab/>
        </w:r>
      </w:del>
      <w:r w:rsidRPr="00312974">
        <w:rPr>
          <w:rPrChange w:id="9452" w:author="Rodion" w:date="2019-12-09T02:09:00Z">
            <w:rPr/>
          </w:rPrChange>
        </w:rPr>
        <w:t xml:space="preserve">Також було розроблено концепцію маркетингової комунікації, спираючись на всі попередні дослідження. Концепцію </w:t>
      </w:r>
      <w:r w:rsidR="00C91726" w:rsidRPr="00312974">
        <w:rPr>
          <w:rPrChange w:id="9453" w:author="Rodion" w:date="2019-12-09T02:09:00Z">
            <w:rPr/>
          </w:rPrChange>
        </w:rPr>
        <w:t>маркетингової</w:t>
      </w:r>
      <w:r w:rsidRPr="00312974">
        <w:rPr>
          <w:rPrChange w:id="9454" w:author="Rodion" w:date="2019-12-09T02:09:00Z">
            <w:rPr/>
          </w:rPrChange>
        </w:rPr>
        <w:t xml:space="preserve"> комунікації наведено у </w:t>
      </w:r>
      <w:del w:id="9455" w:author="Rodion Kharabet" w:date="2019-12-06T03:54:00Z">
        <w:r w:rsidRPr="00312974" w:rsidDel="003969F0">
          <w:rPr>
            <w:rPrChange w:id="9456" w:author="Rodion" w:date="2019-12-09T02:09:00Z">
              <w:rPr/>
            </w:rPrChange>
          </w:rPr>
          <w:delText>таблиці 5.</w:delText>
        </w:r>
      </w:del>
      <w:ins w:id="9457" w:author="Rodion Kharabet" w:date="2019-12-06T03:54:00Z">
        <w:r w:rsidR="003969F0" w:rsidRPr="00312974">
          <w:rPr>
            <w:rPrChange w:id="9458" w:author="Rodion" w:date="2019-12-09T02:09:00Z">
              <w:rPr/>
            </w:rPrChange>
          </w:rPr>
          <w:t>таблиці 4.</w:t>
        </w:r>
      </w:ins>
      <w:r w:rsidRPr="00312974">
        <w:rPr>
          <w:rPrChange w:id="9459" w:author="Rodion" w:date="2019-12-09T02:09:00Z">
            <w:rPr/>
          </w:rPrChange>
        </w:rPr>
        <w:t>22</w:t>
      </w:r>
    </w:p>
    <w:p w14:paraId="5998A323" w14:textId="77777777" w:rsidR="006029A2" w:rsidRPr="00312974" w:rsidRDefault="006029A2" w:rsidP="006029A2">
      <w:pPr>
        <w:ind w:right="-143"/>
        <w:rPr>
          <w:rPrChange w:id="9460" w:author="Rodion" w:date="2019-12-09T02:09:00Z">
            <w:rPr/>
          </w:rPrChange>
        </w:rPr>
      </w:pPr>
    </w:p>
    <w:p w14:paraId="4FB75BB1" w14:textId="0B2CBFB4" w:rsidR="006029A2" w:rsidRPr="00312974" w:rsidRDefault="006029A2" w:rsidP="006029A2">
      <w:pPr>
        <w:ind w:right="-143"/>
        <w:rPr>
          <w:rPrChange w:id="9461" w:author="Rodion" w:date="2019-12-09T02:09:00Z">
            <w:rPr/>
          </w:rPrChange>
        </w:rPr>
      </w:pPr>
      <w:r w:rsidRPr="00312974">
        <w:rPr>
          <w:rPrChange w:id="9462" w:author="Rodion" w:date="2019-12-09T02:09:00Z">
            <w:rPr/>
          </w:rPrChange>
        </w:rPr>
        <w:tab/>
      </w:r>
      <w:del w:id="9463" w:author="Rodion Kharabet" w:date="2019-12-06T03:54:00Z">
        <w:r w:rsidRPr="00312974" w:rsidDel="003969F0">
          <w:rPr>
            <w:rPrChange w:id="9464" w:author="Rodion" w:date="2019-12-09T02:09:00Z">
              <w:rPr/>
            </w:rPrChange>
          </w:rPr>
          <w:delText>Таблиця 5.</w:delText>
        </w:r>
      </w:del>
      <w:ins w:id="9465" w:author="Rodion Kharabet" w:date="2019-12-06T03:54:00Z">
        <w:r w:rsidR="003969F0" w:rsidRPr="00312974">
          <w:rPr>
            <w:rPrChange w:id="9466" w:author="Rodion" w:date="2019-12-09T02:09:00Z">
              <w:rPr/>
            </w:rPrChange>
          </w:rPr>
          <w:t>Таблиця 4.</w:t>
        </w:r>
      </w:ins>
      <w:r w:rsidRPr="00312974">
        <w:rPr>
          <w:rPrChange w:id="9467" w:author="Rodion" w:date="2019-12-09T02:09:00Z">
            <w:rPr/>
          </w:rPrChange>
        </w:rPr>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Change w:id="9468">
          <w:tblGrid>
            <w:gridCol w:w="704"/>
            <w:gridCol w:w="1985"/>
            <w:gridCol w:w="1701"/>
            <w:gridCol w:w="2126"/>
            <w:gridCol w:w="2551"/>
            <w:gridCol w:w="1418"/>
          </w:tblGrid>
        </w:tblGridChange>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Change w:id="9469" w:author="Rodion" w:date="2019-12-09T02:09:00Z">
                  <w:rPr>
                    <w:lang w:val="uk-UA"/>
                  </w:rPr>
                </w:rPrChange>
              </w:rPr>
            </w:pPr>
            <w:r w:rsidRPr="00312974">
              <w:rPr>
                <w:lang w:val="uk-UA"/>
                <w:rPrChange w:id="9470" w:author="Rodion" w:date="2019-12-09T02:09:00Z">
                  <w:rPr>
                    <w:lang w:val="uk-UA"/>
                  </w:rPr>
                </w:rPrChange>
              </w:rPr>
              <w:t>№ п/п</w:t>
            </w:r>
          </w:p>
        </w:tc>
        <w:tc>
          <w:tcPr>
            <w:tcW w:w="1985" w:type="dxa"/>
          </w:tcPr>
          <w:p w14:paraId="2BFEDBA8" w14:textId="77777777" w:rsidR="006029A2" w:rsidRPr="00312974" w:rsidRDefault="006029A2" w:rsidP="006029A2">
            <w:pPr>
              <w:pStyle w:val="NoSpacing"/>
              <w:jc w:val="left"/>
              <w:rPr>
                <w:lang w:val="uk-UA"/>
                <w:rPrChange w:id="9471" w:author="Rodion" w:date="2019-12-09T02:09:00Z">
                  <w:rPr>
                    <w:lang w:val="uk-UA"/>
                  </w:rPr>
                </w:rPrChange>
              </w:rPr>
            </w:pPr>
            <w:r w:rsidRPr="00312974">
              <w:rPr>
                <w:lang w:val="uk-UA"/>
                <w:rPrChange w:id="9472" w:author="Rodion" w:date="2019-12-09T02:09:00Z">
                  <w:rPr>
                    <w:lang w:val="uk-UA"/>
                  </w:rPr>
                </w:rPrChange>
              </w:rPr>
              <w:t>Специфіка поведінки цільових клієнтів</w:t>
            </w:r>
          </w:p>
        </w:tc>
        <w:tc>
          <w:tcPr>
            <w:tcW w:w="1701" w:type="dxa"/>
          </w:tcPr>
          <w:p w14:paraId="6B3D7A38" w14:textId="4680F772" w:rsidR="006029A2" w:rsidRPr="00312974" w:rsidRDefault="006029A2" w:rsidP="006029A2">
            <w:pPr>
              <w:pStyle w:val="NoSpacing"/>
              <w:jc w:val="left"/>
              <w:rPr>
                <w:lang w:val="uk-UA"/>
                <w:rPrChange w:id="9473" w:author="Rodion" w:date="2019-12-09T02:09:00Z">
                  <w:rPr>
                    <w:lang w:val="uk-UA"/>
                  </w:rPr>
                </w:rPrChange>
              </w:rPr>
            </w:pPr>
            <w:r w:rsidRPr="00312974">
              <w:rPr>
                <w:lang w:val="uk-UA"/>
                <w:rPrChange w:id="9474" w:author="Rodion" w:date="2019-12-09T02:09:00Z">
                  <w:rPr>
                    <w:lang w:val="uk-UA"/>
                  </w:rPr>
                </w:rPrChange>
              </w:rPr>
              <w:t>Канали комунікацій</w:t>
            </w:r>
            <w:del w:id="9475" w:author="Rodion" w:date="2019-12-08T22:47:00Z">
              <w:r w:rsidRPr="00312974" w:rsidDel="00174094">
                <w:rPr>
                  <w:lang w:val="uk-UA"/>
                  <w:rPrChange w:id="9476" w:author="Rodion" w:date="2019-12-09T02:09:00Z">
                    <w:rPr>
                      <w:lang w:val="uk-UA"/>
                    </w:rPr>
                  </w:rPrChange>
                </w:rPr>
                <w:delText>,</w:delText>
              </w:r>
            </w:del>
            <w:r w:rsidRPr="00312974">
              <w:rPr>
                <w:lang w:val="uk-UA"/>
                <w:rPrChange w:id="9477" w:author="Rodion" w:date="2019-12-09T02:09:00Z">
                  <w:rPr>
                    <w:lang w:val="uk-UA"/>
                  </w:rPr>
                </w:rPrChange>
              </w:rPr>
              <w:t xml:space="preserve"> якими кори</w:t>
            </w:r>
            <w:ins w:id="9478" w:author="Rodion" w:date="2019-12-08T22:48:00Z">
              <w:r w:rsidR="00174094" w:rsidRPr="00312974">
                <w:rPr>
                  <w:lang w:val="uk-UA"/>
                  <w:rPrChange w:id="9479" w:author="Rodion" w:date="2019-12-09T02:09:00Z">
                    <w:rPr>
                      <w:lang w:val="uk-UA"/>
                    </w:rPr>
                  </w:rPrChange>
                </w:rPr>
                <w:t>-</w:t>
              </w:r>
            </w:ins>
            <w:r w:rsidRPr="00312974">
              <w:rPr>
                <w:lang w:val="uk-UA"/>
                <w:rPrChange w:id="9480" w:author="Rodion" w:date="2019-12-09T02:09:00Z">
                  <w:rPr>
                    <w:lang w:val="uk-UA"/>
                  </w:rPr>
                </w:rPrChange>
              </w:rPr>
              <w:t>стуються цільові клієнти</w:t>
            </w:r>
          </w:p>
        </w:tc>
        <w:tc>
          <w:tcPr>
            <w:tcW w:w="2126" w:type="dxa"/>
          </w:tcPr>
          <w:p w14:paraId="3086AD68" w14:textId="77777777" w:rsidR="006029A2" w:rsidRPr="00312974" w:rsidRDefault="006029A2" w:rsidP="006029A2">
            <w:pPr>
              <w:pStyle w:val="NoSpacing"/>
              <w:jc w:val="left"/>
              <w:rPr>
                <w:lang w:val="uk-UA"/>
                <w:rPrChange w:id="9481" w:author="Rodion" w:date="2019-12-09T02:09:00Z">
                  <w:rPr>
                    <w:lang w:val="uk-UA"/>
                  </w:rPr>
                </w:rPrChange>
              </w:rPr>
            </w:pPr>
            <w:r w:rsidRPr="00312974">
              <w:rPr>
                <w:lang w:val="uk-UA"/>
                <w:rPrChange w:id="9482" w:author="Rodion" w:date="2019-12-09T02:09:00Z">
                  <w:rPr>
                    <w:lang w:val="uk-UA"/>
                  </w:rPr>
                </w:rPrChange>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Change w:id="9483" w:author="Rodion" w:date="2019-12-09T02:09:00Z">
                  <w:rPr>
                    <w:lang w:val="uk-UA"/>
                  </w:rPr>
                </w:rPrChange>
              </w:rPr>
            </w:pPr>
            <w:r w:rsidRPr="00312974">
              <w:rPr>
                <w:lang w:val="uk-UA"/>
                <w:rPrChange w:id="9484" w:author="Rodion" w:date="2019-12-09T02:09:00Z">
                  <w:rPr>
                    <w:lang w:val="uk-UA"/>
                  </w:rPr>
                </w:rPrChange>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Change w:id="9485" w:author="Rodion" w:date="2019-12-09T02:09:00Z">
                  <w:rPr>
                    <w:lang w:val="uk-UA"/>
                  </w:rPr>
                </w:rPrChange>
              </w:rPr>
            </w:pPr>
            <w:r w:rsidRPr="00312974">
              <w:rPr>
                <w:lang w:val="uk-UA"/>
                <w:rPrChange w:id="9486" w:author="Rodion" w:date="2019-12-09T02:09:00Z">
                  <w:rPr>
                    <w:lang w:val="uk-UA"/>
                  </w:rPr>
                </w:rPrChange>
              </w:rPr>
              <w:t>Концеп</w:t>
            </w:r>
            <w:ins w:id="9487" w:author="Rodion" w:date="2019-12-08T22:42:00Z">
              <w:r w:rsidR="005915F0" w:rsidRPr="00312974">
                <w:rPr>
                  <w:lang w:val="uk-UA"/>
                  <w:rPrChange w:id="9488" w:author="Rodion" w:date="2019-12-09T02:09:00Z">
                    <w:rPr>
                      <w:lang w:val="uk-UA"/>
                    </w:rPr>
                  </w:rPrChange>
                </w:rPr>
                <w:t>-</w:t>
              </w:r>
            </w:ins>
            <w:r w:rsidRPr="00312974">
              <w:rPr>
                <w:lang w:val="uk-UA"/>
                <w:rPrChange w:id="9489" w:author="Rodion" w:date="2019-12-09T02:09:00Z">
                  <w:rPr>
                    <w:lang w:val="uk-UA"/>
                  </w:rPr>
                </w:rPrChange>
              </w:rPr>
              <w:t>ція реклам</w:t>
            </w:r>
            <w:ins w:id="9490" w:author="Rodion" w:date="2019-12-08T22:42:00Z">
              <w:r w:rsidR="005915F0" w:rsidRPr="00312974">
                <w:rPr>
                  <w:lang w:val="uk-UA"/>
                  <w:rPrChange w:id="9491" w:author="Rodion" w:date="2019-12-09T02:09:00Z">
                    <w:rPr>
                      <w:lang w:val="uk-UA"/>
                    </w:rPr>
                  </w:rPrChange>
                </w:rPr>
                <w:t>-</w:t>
              </w:r>
            </w:ins>
            <w:r w:rsidRPr="00312974">
              <w:rPr>
                <w:lang w:val="uk-UA"/>
                <w:rPrChange w:id="9492" w:author="Rodion" w:date="2019-12-09T02:09:00Z">
                  <w:rPr>
                    <w:lang w:val="uk-UA"/>
                  </w:rPr>
                </w:rPrChange>
              </w:rPr>
              <w:t>ного звернен</w:t>
            </w:r>
            <w:ins w:id="9493" w:author="Rodion" w:date="2019-12-08T22:42:00Z">
              <w:r w:rsidR="005915F0" w:rsidRPr="00312974">
                <w:rPr>
                  <w:lang w:val="uk-UA"/>
                  <w:rPrChange w:id="9494" w:author="Rodion" w:date="2019-12-09T02:09:00Z">
                    <w:rPr>
                      <w:lang w:val="uk-UA"/>
                    </w:rPr>
                  </w:rPrChange>
                </w:rPr>
                <w:t>-</w:t>
              </w:r>
            </w:ins>
            <w:r w:rsidRPr="00312974">
              <w:rPr>
                <w:lang w:val="uk-UA"/>
                <w:rPrChange w:id="9495" w:author="Rodion" w:date="2019-12-09T02:09:00Z">
                  <w:rPr>
                    <w:lang w:val="uk-UA"/>
                  </w:rPr>
                </w:rPrChange>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Change w:id="9496" w:author="Rodion" w:date="2019-12-09T02:09:00Z">
                  <w:rPr>
                    <w:lang w:val="uk-UA"/>
                  </w:rPr>
                </w:rPrChange>
              </w:rPr>
            </w:pPr>
            <w:r w:rsidRPr="00312974">
              <w:rPr>
                <w:lang w:val="uk-UA"/>
                <w:rPrChange w:id="9497" w:author="Rodion" w:date="2019-12-09T02:09:00Z">
                  <w:rPr>
                    <w:lang w:val="uk-UA"/>
                  </w:rPr>
                </w:rPrChange>
              </w:rPr>
              <w:t>1.</w:t>
            </w:r>
          </w:p>
        </w:tc>
        <w:tc>
          <w:tcPr>
            <w:tcW w:w="1985" w:type="dxa"/>
          </w:tcPr>
          <w:p w14:paraId="5D2EB965" w14:textId="59293CF2" w:rsidR="006029A2" w:rsidRPr="00312974" w:rsidRDefault="006029A2" w:rsidP="006029A2">
            <w:pPr>
              <w:pStyle w:val="NoSpacing"/>
              <w:jc w:val="left"/>
              <w:rPr>
                <w:lang w:val="uk-UA"/>
                <w:rPrChange w:id="9498" w:author="Rodion" w:date="2019-12-09T02:09:00Z">
                  <w:rPr>
                    <w:lang w:val="uk-UA"/>
                  </w:rPr>
                </w:rPrChange>
              </w:rPr>
            </w:pPr>
            <w:r w:rsidRPr="00312974">
              <w:rPr>
                <w:lang w:val="uk-UA"/>
                <w:rPrChange w:id="9499" w:author="Rodion" w:date="2019-12-09T02:09:00Z">
                  <w:rPr>
                    <w:lang w:val="uk-UA"/>
                  </w:rPr>
                </w:rPrChange>
              </w:rPr>
              <w:t>Цільові клієнти актив</w:t>
            </w:r>
            <w:ins w:id="9500" w:author="Rodion" w:date="2019-12-08T22:47:00Z">
              <w:r w:rsidR="00174094" w:rsidRPr="00312974">
                <w:rPr>
                  <w:lang w:val="uk-UA"/>
                  <w:rPrChange w:id="9501" w:author="Rodion" w:date="2019-12-09T02:09:00Z">
                    <w:rPr>
                      <w:lang w:val="uk-UA"/>
                    </w:rPr>
                  </w:rPrChange>
                </w:rPr>
                <w:t>-</w:t>
              </w:r>
            </w:ins>
            <w:r w:rsidRPr="00312974">
              <w:rPr>
                <w:lang w:val="uk-UA"/>
                <w:rPrChange w:id="9502" w:author="Rodion" w:date="2019-12-09T02:09:00Z">
                  <w:rPr>
                    <w:lang w:val="uk-UA"/>
                  </w:rPr>
                </w:rPrChange>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Change w:id="9503" w:author="Rodion" w:date="2019-12-09T02:09:00Z">
                  <w:rPr>
                    <w:lang w:val="uk-UA"/>
                  </w:rPr>
                </w:rPrChange>
              </w:rPr>
            </w:pPr>
            <w:r w:rsidRPr="00312974">
              <w:rPr>
                <w:lang w:val="uk-UA"/>
                <w:rPrChange w:id="9504" w:author="Rodion" w:date="2019-12-09T02:09:00Z">
                  <w:rPr>
                    <w:lang w:val="uk-UA"/>
                  </w:rPr>
                </w:rPrChange>
              </w:rPr>
              <w:t>Соціальні мережі, месенджери тощо</w:t>
            </w:r>
          </w:p>
          <w:p w14:paraId="4EEEB26D" w14:textId="77777777" w:rsidR="006029A2" w:rsidRPr="00312974" w:rsidRDefault="006029A2" w:rsidP="006029A2">
            <w:pPr>
              <w:pStyle w:val="NoSpacing"/>
              <w:jc w:val="left"/>
              <w:rPr>
                <w:lang w:val="uk-UA" w:eastAsia="ru-RU"/>
                <w:rPrChange w:id="9505" w:author="Rodion" w:date="2019-12-09T02:09:00Z">
                  <w:rPr>
                    <w:lang w:val="uk-UA" w:eastAsia="ru-RU"/>
                  </w:rPr>
                </w:rPrChange>
              </w:rPr>
            </w:pPr>
          </w:p>
        </w:tc>
        <w:tc>
          <w:tcPr>
            <w:tcW w:w="2126" w:type="dxa"/>
          </w:tcPr>
          <w:p w14:paraId="363FDC0F" w14:textId="7E79CE07" w:rsidR="006029A2" w:rsidRPr="00312974" w:rsidDel="005915F0" w:rsidRDefault="006029A2" w:rsidP="006029A2">
            <w:pPr>
              <w:pStyle w:val="NoSpacing"/>
              <w:jc w:val="left"/>
              <w:rPr>
                <w:del w:id="9506" w:author="Rodion" w:date="2019-12-08T22:42:00Z"/>
                <w:lang w:val="uk-UA"/>
                <w:rPrChange w:id="9507" w:author="Rodion" w:date="2019-12-09T02:09:00Z">
                  <w:rPr>
                    <w:del w:id="9508" w:author="Rodion" w:date="2019-12-08T22:42:00Z"/>
                    <w:lang w:val="uk-UA"/>
                  </w:rPr>
                </w:rPrChange>
              </w:rPr>
            </w:pPr>
            <w:r w:rsidRPr="00312974">
              <w:rPr>
                <w:lang w:val="uk-UA"/>
                <w:rPrChange w:id="9509" w:author="Rodion" w:date="2019-12-09T02:09:00Z">
                  <w:rPr>
                    <w:lang w:val="uk-UA"/>
                  </w:rPr>
                </w:rPrChange>
              </w:rPr>
              <w:t>Рішення</w:t>
            </w:r>
            <w:ins w:id="9510" w:author="Rodion" w:date="2019-12-08T22:40:00Z">
              <w:r w:rsidR="005915F0" w:rsidRPr="00312974">
                <w:rPr>
                  <w:lang w:val="uk-UA"/>
                  <w:rPrChange w:id="9511" w:author="Rodion" w:date="2019-12-09T02:09:00Z">
                    <w:rPr>
                      <w:lang w:val="uk-UA"/>
                    </w:rPr>
                  </w:rPrChange>
                </w:rPr>
                <w:t>,</w:t>
              </w:r>
            </w:ins>
            <w:r w:rsidRPr="00312974">
              <w:rPr>
                <w:lang w:val="uk-UA"/>
                <w:rPrChange w:id="9512" w:author="Rodion" w:date="2019-12-09T02:09:00Z">
                  <w:rPr>
                    <w:lang w:val="uk-UA"/>
                  </w:rPr>
                </w:rPrChange>
              </w:rPr>
              <w:t xml:space="preserve"> що не має повних аналогів в світі</w:t>
            </w:r>
            <w:del w:id="9513" w:author="Rodion" w:date="2019-12-08T22:41:00Z">
              <w:r w:rsidRPr="00312974" w:rsidDel="005915F0">
                <w:rPr>
                  <w:lang w:val="uk-UA"/>
                  <w:rPrChange w:id="9514" w:author="Rodion" w:date="2019-12-09T02:09:00Z">
                    <w:rPr>
                      <w:lang w:val="uk-UA"/>
                    </w:rPr>
                  </w:rPrChange>
                </w:rPr>
                <w:delText>,</w:delText>
              </w:r>
            </w:del>
            <w:ins w:id="9515" w:author="Rodion" w:date="2019-12-08T22:41:00Z">
              <w:r w:rsidR="005915F0" w:rsidRPr="00312974">
                <w:rPr>
                  <w:lang w:val="uk-UA"/>
                  <w:rPrChange w:id="9516" w:author="Rodion" w:date="2019-12-09T02:09:00Z">
                    <w:rPr>
                      <w:lang w:val="uk-UA"/>
                    </w:rPr>
                  </w:rPrChange>
                </w:rPr>
                <w:t>;</w:t>
              </w:r>
            </w:ins>
            <w:ins w:id="9517" w:author="Rodion" w:date="2019-12-08T22:42:00Z">
              <w:r w:rsidR="005915F0" w:rsidRPr="00312974">
                <w:rPr>
                  <w:lang w:val="uk-UA"/>
                  <w:rPrChange w:id="9518" w:author="Rodion" w:date="2019-12-09T02:09:00Z">
                    <w:rPr>
                      <w:lang w:val="uk-UA"/>
                    </w:rPr>
                  </w:rPrChange>
                </w:rPr>
                <w:t xml:space="preserve"> </w:t>
              </w:r>
            </w:ins>
          </w:p>
          <w:p w14:paraId="4AEA0AD5" w14:textId="21E1D051" w:rsidR="006029A2" w:rsidRPr="00312974" w:rsidDel="005915F0" w:rsidRDefault="006029A2" w:rsidP="00AF59C0">
            <w:pPr>
              <w:pStyle w:val="NoSpacing"/>
              <w:jc w:val="left"/>
              <w:rPr>
                <w:del w:id="9519" w:author="Rodion" w:date="2019-12-08T22:42:00Z"/>
                <w:lang w:val="uk-UA"/>
                <w:rPrChange w:id="9520" w:author="Rodion" w:date="2019-12-09T02:09:00Z">
                  <w:rPr>
                    <w:del w:id="9521" w:author="Rodion" w:date="2019-12-08T22:42:00Z"/>
                    <w:lang w:val="uk-UA"/>
                  </w:rPr>
                </w:rPrChange>
              </w:rPr>
            </w:pPr>
            <w:del w:id="9522" w:author="Rodion" w:date="2019-12-08T22:41:00Z">
              <w:r w:rsidRPr="00312974" w:rsidDel="005915F0">
                <w:rPr>
                  <w:lang w:val="uk-UA"/>
                  <w:rPrChange w:id="9523" w:author="Rodion" w:date="2019-12-09T02:09:00Z">
                    <w:rPr>
                      <w:lang w:val="uk-UA"/>
                    </w:rPr>
                  </w:rPrChange>
                </w:rPr>
                <w:delText>Н</w:delText>
              </w:r>
            </w:del>
            <w:ins w:id="9524" w:author="Rodion" w:date="2019-12-08T22:41:00Z">
              <w:r w:rsidR="005915F0" w:rsidRPr="00312974">
                <w:rPr>
                  <w:lang w:val="uk-UA"/>
                  <w:rPrChange w:id="9525" w:author="Rodion" w:date="2019-12-09T02:09:00Z">
                    <w:rPr>
                      <w:lang w:val="uk-UA"/>
                    </w:rPr>
                  </w:rPrChange>
                </w:rPr>
                <w:t>н</w:t>
              </w:r>
            </w:ins>
            <w:r w:rsidRPr="00312974">
              <w:rPr>
                <w:lang w:val="uk-UA"/>
                <w:rPrChange w:id="9526" w:author="Rodion" w:date="2019-12-09T02:09:00Z">
                  <w:rPr>
                    <w:lang w:val="uk-UA"/>
                  </w:rPr>
                </w:rPrChange>
              </w:rPr>
              <w:t>евелика ціна</w:t>
            </w:r>
            <w:ins w:id="9527" w:author="Rodion" w:date="2019-12-08T22:41:00Z">
              <w:r w:rsidR="005915F0" w:rsidRPr="00312974">
                <w:rPr>
                  <w:lang w:val="uk-UA"/>
                  <w:rPrChange w:id="9528" w:author="Rodion" w:date="2019-12-09T02:09:00Z">
                    <w:rPr>
                      <w:lang w:val="uk-UA"/>
                    </w:rPr>
                  </w:rPrChange>
                </w:rPr>
                <w:t>;</w:t>
              </w:r>
            </w:ins>
            <w:del w:id="9529" w:author="Rodion" w:date="2019-12-08T22:41:00Z">
              <w:r w:rsidRPr="00312974" w:rsidDel="005915F0">
                <w:rPr>
                  <w:lang w:val="uk-UA"/>
                  <w:rPrChange w:id="9530" w:author="Rodion" w:date="2019-12-09T02:09:00Z">
                    <w:rPr>
                      <w:lang w:val="uk-UA"/>
                    </w:rPr>
                  </w:rPrChange>
                </w:rPr>
                <w:delText>,</w:delText>
              </w:r>
            </w:del>
          </w:p>
          <w:p w14:paraId="0FAE6FFD" w14:textId="6F016AF2" w:rsidR="006029A2" w:rsidRPr="00312974" w:rsidRDefault="005915F0" w:rsidP="00F22988">
            <w:pPr>
              <w:pStyle w:val="NoSpacing"/>
              <w:jc w:val="left"/>
              <w:rPr>
                <w:lang w:val="uk-UA"/>
                <w:rPrChange w:id="9531" w:author="Rodion" w:date="2019-12-09T02:09:00Z">
                  <w:rPr>
                    <w:lang w:val="uk-UA"/>
                  </w:rPr>
                </w:rPrChange>
              </w:rPr>
            </w:pPr>
            <w:ins w:id="9532" w:author="Rodion" w:date="2019-12-08T22:42:00Z">
              <w:r w:rsidRPr="00312974">
                <w:rPr>
                  <w:lang w:val="uk-UA"/>
                  <w:rPrChange w:id="9533" w:author="Rodion" w:date="2019-12-09T02:09:00Z">
                    <w:rPr>
                      <w:lang w:val="uk-UA"/>
                    </w:rPr>
                  </w:rPrChange>
                </w:rPr>
                <w:t xml:space="preserve"> </w:t>
              </w:r>
            </w:ins>
            <w:ins w:id="9534" w:author="Rodion" w:date="2019-12-08T22:41:00Z">
              <w:r w:rsidRPr="00312974">
                <w:rPr>
                  <w:lang w:val="uk-UA"/>
                  <w:rPrChange w:id="9535" w:author="Rodion" w:date="2019-12-09T02:09:00Z">
                    <w:rPr>
                      <w:lang w:val="uk-UA"/>
                    </w:rPr>
                  </w:rPrChange>
                </w:rPr>
                <w:t>з</w:t>
              </w:r>
            </w:ins>
            <w:del w:id="9536" w:author="Rodion" w:date="2019-12-08T22:41:00Z">
              <w:r w:rsidR="006029A2" w:rsidRPr="00312974" w:rsidDel="005915F0">
                <w:rPr>
                  <w:lang w:val="uk-UA"/>
                  <w:rPrChange w:id="9537" w:author="Rodion" w:date="2019-12-09T02:09:00Z">
                    <w:rPr>
                      <w:lang w:val="uk-UA"/>
                    </w:rPr>
                  </w:rPrChange>
                </w:rPr>
                <w:delText>З</w:delText>
              </w:r>
            </w:del>
            <w:r w:rsidR="006029A2" w:rsidRPr="00312974">
              <w:rPr>
                <w:lang w:val="uk-UA"/>
                <w:rPrChange w:id="9538" w:author="Rodion" w:date="2019-12-09T02:09:00Z">
                  <w:rPr>
                    <w:lang w:val="uk-UA"/>
                  </w:rPr>
                </w:rPrChange>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Change w:id="9539" w:author="Rodion" w:date="2019-12-09T02:09:00Z">
                  <w:rPr>
                    <w:lang w:val="uk-UA"/>
                  </w:rPr>
                </w:rPrChange>
              </w:rPr>
            </w:pPr>
            <w:r w:rsidRPr="00312974">
              <w:rPr>
                <w:lang w:val="uk-UA"/>
                <w:rPrChange w:id="9540" w:author="Rodion" w:date="2019-12-09T02:09:00Z">
                  <w:rPr>
                    <w:lang w:val="uk-UA"/>
                  </w:rPr>
                </w:rPrChange>
              </w:rPr>
              <w:t>Показати систему автоматизації, що дійсно економила час людини, виконуючі рутинні процеси</w:t>
            </w:r>
          </w:p>
        </w:tc>
        <w:tc>
          <w:tcPr>
            <w:tcW w:w="1418" w:type="dxa"/>
          </w:tcPr>
          <w:p w14:paraId="68EE550C" w14:textId="1B0839A1" w:rsidR="006029A2" w:rsidRPr="00312974" w:rsidRDefault="006029A2" w:rsidP="006029A2">
            <w:pPr>
              <w:pStyle w:val="NoSpacing"/>
              <w:jc w:val="left"/>
              <w:rPr>
                <w:lang w:val="uk-UA"/>
                <w:rPrChange w:id="9541" w:author="Rodion" w:date="2019-12-09T02:09:00Z">
                  <w:rPr>
                    <w:lang w:val="uk-UA"/>
                  </w:rPr>
                </w:rPrChange>
              </w:rPr>
            </w:pPr>
            <w:r w:rsidRPr="00312974">
              <w:rPr>
                <w:lang w:val="uk-UA"/>
                <w:rPrChange w:id="9542" w:author="Rodion" w:date="2019-12-09T02:09:00Z">
                  <w:rPr>
                    <w:lang w:val="uk-UA"/>
                  </w:rPr>
                </w:rPrChange>
              </w:rPr>
              <w:t>Пости у соціаль</w:t>
            </w:r>
            <w:ins w:id="9543" w:author="Rodion" w:date="2019-12-08T22:41:00Z">
              <w:r w:rsidR="005915F0" w:rsidRPr="00312974">
                <w:rPr>
                  <w:lang w:val="uk-UA"/>
                  <w:rPrChange w:id="9544" w:author="Rodion" w:date="2019-12-09T02:09:00Z">
                    <w:rPr>
                      <w:lang w:val="uk-UA"/>
                    </w:rPr>
                  </w:rPrChange>
                </w:rPr>
                <w:t>-</w:t>
              </w:r>
            </w:ins>
            <w:r w:rsidRPr="00312974">
              <w:rPr>
                <w:lang w:val="uk-UA"/>
                <w:rPrChange w:id="9545" w:author="Rodion" w:date="2019-12-09T02:09:00Z">
                  <w:rPr>
                    <w:lang w:val="uk-UA"/>
                  </w:rPr>
                </w:rPrChange>
              </w:rPr>
              <w:t xml:space="preserve">них мережах </w:t>
            </w:r>
            <w:del w:id="9546" w:author="Rodion" w:date="2019-12-08T22:41:00Z">
              <w:r w:rsidRPr="00312974" w:rsidDel="005915F0">
                <w:rPr>
                  <w:lang w:val="uk-UA"/>
                  <w:rPrChange w:id="9547" w:author="Rodion" w:date="2019-12-09T02:09:00Z">
                    <w:rPr>
                      <w:lang w:val="uk-UA"/>
                    </w:rPr>
                  </w:rPrChange>
                </w:rPr>
                <w:delText>типу Instagram, Facebook, Twitter тощо</w:delText>
              </w:r>
            </w:del>
          </w:p>
        </w:tc>
      </w:tr>
    </w:tbl>
    <w:p w14:paraId="1DB00B7F" w14:textId="77777777" w:rsidR="00D43E96" w:rsidRDefault="00D43E96">
      <w:pPr>
        <w:spacing w:after="160" w:line="259" w:lineRule="auto"/>
        <w:ind w:firstLine="0"/>
        <w:jc w:val="left"/>
        <w:rPr>
          <w:ins w:id="9548" w:author="Rodion" w:date="2019-12-09T05:55:00Z"/>
        </w:rPr>
      </w:pPr>
      <w:ins w:id="9549" w:author="Rodion" w:date="2019-12-09T05:55:00Z">
        <w:r>
          <w:br w:type="page"/>
        </w:r>
      </w:ins>
    </w:p>
    <w:p w14:paraId="17677E6F" w14:textId="77777777" w:rsidR="006029A2" w:rsidRPr="00312974" w:rsidDel="00D43E96" w:rsidRDefault="006029A2" w:rsidP="006029A2">
      <w:pPr>
        <w:ind w:right="-143"/>
        <w:rPr>
          <w:del w:id="9550" w:author="Rodion" w:date="2019-12-09T05:55:00Z"/>
          <w:rPrChange w:id="9551" w:author="Rodion" w:date="2019-12-09T02:09:00Z">
            <w:rPr>
              <w:del w:id="9552" w:author="Rodion" w:date="2019-12-09T05:55:00Z"/>
            </w:rPr>
          </w:rPrChange>
        </w:rPr>
      </w:pPr>
    </w:p>
    <w:p w14:paraId="6C6B37E6" w14:textId="137DA6B4" w:rsidR="006029A2" w:rsidRPr="00312974" w:rsidRDefault="006029A2" w:rsidP="006029A2">
      <w:pPr>
        <w:pStyle w:val="Heading2"/>
        <w:rPr>
          <w:rPrChange w:id="9553" w:author="Rodion" w:date="2019-12-09T02:09:00Z">
            <w:rPr/>
          </w:rPrChange>
        </w:rPr>
      </w:pPr>
      <w:del w:id="9554" w:author="Rodion Kharabet" w:date="2019-12-06T03:55:00Z">
        <w:r w:rsidRPr="00312974" w:rsidDel="003969F0">
          <w:rPr>
            <w:rPrChange w:id="9555" w:author="Rodion" w:date="2019-12-09T02:09:00Z">
              <w:rPr/>
            </w:rPrChange>
          </w:rPr>
          <w:tab/>
        </w:r>
      </w:del>
      <w:bookmarkStart w:id="9556" w:name="_Toc26763234"/>
      <w:ins w:id="9557" w:author="Rodion Kharabet" w:date="2019-12-06T03:55:00Z">
        <w:r w:rsidR="003969F0" w:rsidRPr="00312974">
          <w:rPr>
            <w:rPrChange w:id="9558" w:author="Rodion" w:date="2019-12-09T02:09:00Z">
              <w:rPr/>
            </w:rPrChange>
          </w:rPr>
          <w:t>4</w:t>
        </w:r>
      </w:ins>
      <w:del w:id="9559" w:author="Rodion Kharabet" w:date="2019-12-06T03:55:00Z">
        <w:r w:rsidRPr="00312974" w:rsidDel="003969F0">
          <w:rPr>
            <w:rPrChange w:id="9560" w:author="Rodion" w:date="2019-12-09T02:09:00Z">
              <w:rPr/>
            </w:rPrChange>
          </w:rPr>
          <w:delText>5</w:delText>
        </w:r>
      </w:del>
      <w:r w:rsidRPr="00312974">
        <w:rPr>
          <w:rPrChange w:id="9561" w:author="Rodion" w:date="2019-12-09T02:09:00Z">
            <w:rPr/>
          </w:rPrChange>
        </w:rPr>
        <w:t>.6 Висновки</w:t>
      </w:r>
      <w:bookmarkEnd w:id="9556"/>
    </w:p>
    <w:p w14:paraId="684C6EC9" w14:textId="77777777" w:rsidR="006029A2" w:rsidRPr="00312974" w:rsidRDefault="006029A2" w:rsidP="006029A2">
      <w:pPr>
        <w:rPr>
          <w:rPrChange w:id="9562" w:author="Rodion" w:date="2019-12-09T02:09:00Z">
            <w:rPr/>
          </w:rPrChange>
        </w:rPr>
      </w:pPr>
    </w:p>
    <w:p w14:paraId="5742F527" w14:textId="77777777" w:rsidR="006029A2" w:rsidRPr="00312974" w:rsidRDefault="006029A2" w:rsidP="006029A2">
      <w:pPr>
        <w:rPr>
          <w:rPrChange w:id="9563" w:author="Rodion" w:date="2019-12-09T02:09:00Z">
            <w:rPr/>
          </w:rPrChange>
        </w:rPr>
      </w:pPr>
      <w:r w:rsidRPr="00312974">
        <w:rPr>
          <w:rPrChange w:id="9564" w:author="Rodion" w:date="2019-12-09T02:09:00Z">
            <w:rPr/>
          </w:rPrChange>
        </w:rPr>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pPr>
        <w:rPr>
          <w:rPrChange w:id="9565" w:author="Rodion" w:date="2019-12-09T02:09:00Z">
            <w:rPr/>
          </w:rPrChange>
        </w:rPr>
      </w:pPr>
      <w:r w:rsidRPr="00312974">
        <w:rPr>
          <w:rPrChange w:id="9566" w:author="Rodion" w:date="2019-12-09T02:09:00Z">
            <w:rPr/>
          </w:rPrChange>
        </w:rPr>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pPr>
        <w:rPr>
          <w:rPrChange w:id="9567" w:author="Rodion" w:date="2019-12-09T02:09:00Z">
            <w:rPr/>
          </w:rPrChange>
        </w:rPr>
      </w:pPr>
      <w:r w:rsidRPr="00312974">
        <w:rPr>
          <w:rPrChange w:id="9568" w:author="Rodion" w:date="2019-12-09T02:09:00Z">
            <w:rPr/>
          </w:rPrChange>
        </w:rPr>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pPr>
        <w:rPr>
          <w:rPrChange w:id="9569" w:author="Rodion" w:date="2019-12-09T02:09:00Z">
            <w:rPr/>
          </w:rPrChange>
        </w:rPr>
      </w:pPr>
      <w:r w:rsidRPr="00312974">
        <w:rPr>
          <w:rPrChange w:id="9570" w:author="Rodion" w:date="2019-12-09T02:09:00Z">
            <w:rPr/>
          </w:rPrChange>
        </w:rPr>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pPr>
        <w:rPr>
          <w:rPrChange w:id="9571" w:author="Rodion" w:date="2019-12-09T02:09:00Z">
            <w:rPr/>
          </w:rPrChange>
        </w:rPr>
      </w:pPr>
      <w:r w:rsidRPr="00312974">
        <w:rPr>
          <w:rPrChange w:id="9572" w:author="Rodion" w:date="2019-12-09T02:09:00Z">
            <w:rPr/>
          </w:rPrChange>
        </w:rPr>
        <w:t xml:space="preserve">При сценарії виході проекту на ринок, було розглянуто можливості, що </w:t>
      </w:r>
      <w:r w:rsidR="00C91726" w:rsidRPr="00312974">
        <w:rPr>
          <w:rPrChange w:id="9573" w:author="Rodion" w:date="2019-12-09T02:09:00Z">
            <w:rPr/>
          </w:rPrChange>
        </w:rPr>
        <w:t>відкриваються</w:t>
      </w:r>
      <w:r w:rsidRPr="00312974">
        <w:rPr>
          <w:rPrChange w:id="9574" w:author="Rodion" w:date="2019-12-09T02:09:00Z">
            <w:rPr/>
          </w:rPrChange>
        </w:rPr>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pPr>
        <w:rPr>
          <w:rPrChange w:id="9575" w:author="Rodion" w:date="2019-12-09T02:09:00Z">
            <w:rPr/>
          </w:rPrChange>
        </w:rPr>
      </w:pPr>
      <w:r w:rsidRPr="00312974">
        <w:rPr>
          <w:rPrChange w:id="9576" w:author="Rodion" w:date="2019-12-09T02:09:00Z">
            <w:rPr/>
          </w:rPrChange>
        </w:rPr>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rPr>
          <w:rPrChange w:id="9577" w:author="Rodion" w:date="2019-12-09T02:09:00Z">
            <w:rPr/>
          </w:rPrChange>
        </w:rPr>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pPr>
        <w:rPr>
          <w:rPrChange w:id="9578" w:author="Rodion" w:date="2019-12-09T02:09:00Z">
            <w:rPr/>
          </w:rPrChange>
        </w:rPr>
      </w:pPr>
      <w:r w:rsidRPr="00312974">
        <w:rPr>
          <w:rPrChange w:id="9579" w:author="Rodion" w:date="2019-12-09T02:09:00Z">
            <w:rPr/>
          </w:rPrChange>
        </w:rPr>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rPr>
          <w:rPrChange w:id="9580" w:author="Rodion" w:date="2019-12-09T02:09:00Z">
            <w:rPr/>
          </w:rPrChange>
        </w:rPr>
      </w:pPr>
      <w:r w:rsidRPr="00312974">
        <w:rPr>
          <w:rPrChange w:id="9581" w:author="Rodion" w:date="2019-12-09T02:09:00Z">
            <w:rPr/>
          </w:rPrChange>
        </w:rPr>
        <w:br w:type="page"/>
      </w:r>
    </w:p>
    <w:p w14:paraId="2F20B586" w14:textId="57758B3F" w:rsidR="00E84730" w:rsidRPr="00312974" w:rsidRDefault="00C5720A" w:rsidP="00B91B49">
      <w:pPr>
        <w:pStyle w:val="Heading1"/>
        <w:rPr>
          <w:rPrChange w:id="9582" w:author="Rodion" w:date="2019-12-09T02:09:00Z">
            <w:rPr/>
          </w:rPrChange>
        </w:rPr>
      </w:pPr>
      <w:bookmarkStart w:id="9583" w:name="_Toc26763235"/>
      <w:r w:rsidRPr="00312974">
        <w:rPr>
          <w:caps w:val="0"/>
          <w:rPrChange w:id="9584" w:author="Rodion" w:date="2019-12-09T02:09:00Z">
            <w:rPr>
              <w:caps w:val="0"/>
            </w:rPr>
          </w:rPrChange>
        </w:rPr>
        <w:lastRenderedPageBreak/>
        <w:t>ВИСНОВКИ</w:t>
      </w:r>
      <w:bookmarkEnd w:id="9583"/>
    </w:p>
    <w:p w14:paraId="1B497FC5" w14:textId="2249E375" w:rsidR="00B91B49" w:rsidRPr="00312974" w:rsidRDefault="00B91B49" w:rsidP="00B91B49">
      <w:pPr>
        <w:rPr>
          <w:rPrChange w:id="9585" w:author="Rodion" w:date="2019-12-09T02:09:00Z">
            <w:rPr/>
          </w:rPrChange>
        </w:rPr>
      </w:pPr>
    </w:p>
    <w:p w14:paraId="17FDB7D4" w14:textId="4D4B97BB" w:rsidR="00D620A0" w:rsidRPr="00312974" w:rsidRDefault="0039060F" w:rsidP="00D620A0">
      <w:pPr>
        <w:rPr>
          <w:rPrChange w:id="9586" w:author="Rodion" w:date="2019-12-09T02:09:00Z">
            <w:rPr/>
          </w:rPrChange>
        </w:rPr>
      </w:pPr>
      <w:r w:rsidRPr="00312974">
        <w:rPr>
          <w:rPrChange w:id="9587" w:author="Rodion" w:date="2019-12-09T02:09:00Z">
            <w:rPr/>
          </w:rPrChange>
        </w:rPr>
        <w:t xml:space="preserve">В </w:t>
      </w:r>
      <w:r w:rsidR="00EC3542" w:rsidRPr="00312974">
        <w:rPr>
          <w:rPrChange w:id="9588" w:author="Rodion" w:date="2019-12-09T02:09:00Z">
            <w:rPr/>
          </w:rPrChange>
        </w:rPr>
        <w:t xml:space="preserve">магістерській </w:t>
      </w:r>
      <w:r w:rsidR="003607E5" w:rsidRPr="00312974">
        <w:rPr>
          <w:rPrChange w:id="9589" w:author="Rodion" w:date="2019-12-09T02:09:00Z">
            <w:rPr/>
          </w:rPrChange>
        </w:rPr>
        <w:t xml:space="preserve">дисертації було розглянуто </w:t>
      </w:r>
      <w:del w:id="9590" w:author="Rodion Kharabet" w:date="2019-12-06T03:50:00Z">
        <w:r w:rsidR="003607E5" w:rsidRPr="00312974" w:rsidDel="00F0256A">
          <w:rPr>
            <w:rPrChange w:id="9591" w:author="Rodion" w:date="2019-12-09T02:09:00Z">
              <w:rPr/>
            </w:rPrChange>
          </w:rPr>
          <w:delText xml:space="preserve">проблему </w:delText>
        </w:r>
      </w:del>
      <w:ins w:id="9592" w:author="Rodion Kharabet" w:date="2019-12-06T03:50:00Z">
        <w:r w:rsidR="00F0256A" w:rsidRPr="00312974">
          <w:rPr>
            <w:rPrChange w:id="9593" w:author="Rodion" w:date="2019-12-09T02:09:00Z">
              <w:rPr/>
            </w:rPrChange>
          </w:rPr>
          <w:t xml:space="preserve">задачу </w:t>
        </w:r>
      </w:ins>
      <w:r w:rsidR="003607E5" w:rsidRPr="00312974">
        <w:rPr>
          <w:rPrChange w:id="9594" w:author="Rodion" w:date="2019-12-09T02:09:00Z">
            <w:rPr/>
          </w:rPrChange>
        </w:rPr>
        <w:t>автоматизації ведення домашнього господарства</w:t>
      </w:r>
      <w:r w:rsidR="003224E3" w:rsidRPr="00312974">
        <w:rPr>
          <w:rPrChange w:id="9595" w:author="Rodion" w:date="2019-12-09T02:09:00Z">
            <w:rPr/>
          </w:rPrChange>
        </w:rPr>
        <w:t xml:space="preserve">. </w:t>
      </w:r>
      <w:r w:rsidR="003B1BA1" w:rsidRPr="00312974">
        <w:rPr>
          <w:rPrChange w:id="9596" w:author="Rodion" w:date="2019-12-09T02:09:00Z">
            <w:rPr/>
          </w:rPrChange>
        </w:rPr>
        <w:t xml:space="preserve">Оскільки автоматизація в повсякденне життя людей інтегрувалась не так давно, то ще не всі потреби людей були </w:t>
      </w:r>
      <w:del w:id="9597" w:author="Rodion Kharabet" w:date="2019-12-06T03:51:00Z">
        <w:r w:rsidR="003B1BA1" w:rsidRPr="00312974" w:rsidDel="00143CAE">
          <w:rPr>
            <w:rPrChange w:id="9598" w:author="Rodion" w:date="2019-12-09T02:09:00Z">
              <w:rPr/>
            </w:rPrChange>
          </w:rPr>
          <w:delText>задовільнені</w:delText>
        </w:r>
      </w:del>
      <w:ins w:id="9599" w:author="Rodion Kharabet" w:date="2019-12-06T03:51:00Z">
        <w:r w:rsidR="00143CAE" w:rsidRPr="00312974">
          <w:rPr>
            <w:rPrChange w:id="9600" w:author="Rodion" w:date="2019-12-09T02:09:00Z">
              <w:rPr/>
            </w:rPrChange>
          </w:rPr>
          <w:t>задоволені</w:t>
        </w:r>
      </w:ins>
      <w:r w:rsidR="003B1BA1" w:rsidRPr="00312974">
        <w:rPr>
          <w:rPrChange w:id="9601" w:author="Rodion" w:date="2019-12-09T02:09:00Z">
            <w:rPr/>
          </w:rPrChange>
        </w:rPr>
        <w:t>. Обговорюючи автоматизаці</w:t>
      </w:r>
      <w:ins w:id="9602" w:author="Rodion Kharabet" w:date="2019-12-06T03:51:00Z">
        <w:r w:rsidR="00143CAE" w:rsidRPr="00312974">
          <w:rPr>
            <w:rPrChange w:id="9603" w:author="Rodion" w:date="2019-12-09T02:09:00Z">
              <w:rPr/>
            </w:rPrChange>
          </w:rPr>
          <w:t>ю</w:t>
        </w:r>
      </w:ins>
      <w:del w:id="9604" w:author="Rodion Kharabet" w:date="2019-12-06T03:51:00Z">
        <w:r w:rsidR="003B1BA1" w:rsidRPr="00312974" w:rsidDel="00143CAE">
          <w:rPr>
            <w:rPrChange w:id="9605" w:author="Rodion" w:date="2019-12-09T02:09:00Z">
              <w:rPr/>
            </w:rPrChange>
          </w:rPr>
          <w:delText>ї</w:delText>
        </w:r>
      </w:del>
      <w:r w:rsidR="003B1BA1" w:rsidRPr="00312974">
        <w:rPr>
          <w:rPrChange w:id="9606" w:author="Rodion" w:date="2019-12-09T02:09:00Z">
            <w:rPr/>
          </w:rPrChange>
        </w:rPr>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rPr>
          <w:rPrChange w:id="9607" w:author="Rodion" w:date="2019-12-09T02:09:00Z">
            <w:rPr/>
          </w:rPrChange>
        </w:rPr>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rPr>
          <w:rPrChange w:id="9608" w:author="Rodion" w:date="2019-12-09T02:09:00Z">
            <w:rPr/>
          </w:rPrChange>
        </w:rPr>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rPr>
          <w:rPrChange w:id="9609" w:author="Rodion" w:date="2019-12-09T02:09:00Z">
            <w:rPr/>
          </w:rPrChange>
        </w:rPr>
        <w:t>н</w:t>
      </w:r>
      <w:r w:rsidR="002C1BCC" w:rsidRPr="00312974">
        <w:rPr>
          <w:rPrChange w:id="9610" w:author="Rodion" w:date="2019-12-09T02:09:00Z">
            <w:rPr/>
          </w:rPrChange>
        </w:rPr>
        <w:t>і домашнього господарства є досить простими, щоб доручити їх виконання машина</w:t>
      </w:r>
      <w:r w:rsidR="00D620A0" w:rsidRPr="00312974">
        <w:rPr>
          <w:rPrChange w:id="9611" w:author="Rodion" w:date="2019-12-09T02:09:00Z">
            <w:rPr/>
          </w:rPrChange>
        </w:rPr>
        <w:t>м</w:t>
      </w:r>
      <w:r w:rsidR="002C1BCC" w:rsidRPr="00312974">
        <w:rPr>
          <w:rPrChange w:id="9612" w:author="Rodion" w:date="2019-12-09T02:09:00Z">
            <w:rPr/>
          </w:rPrChange>
        </w:rPr>
        <w:t xml:space="preserve">, тим самим звільнивши </w:t>
      </w:r>
      <w:r w:rsidR="00D620A0" w:rsidRPr="00312974">
        <w:rPr>
          <w:rPrChange w:id="9613" w:author="Rodion" w:date="2019-12-09T02:09:00Z">
            <w:rPr/>
          </w:rPrChange>
        </w:rPr>
        <w:t xml:space="preserve">додатковий </w:t>
      </w:r>
      <w:r w:rsidR="002C1BCC" w:rsidRPr="00312974">
        <w:rPr>
          <w:rPrChange w:id="9614" w:author="Rodion" w:date="2019-12-09T02:09:00Z">
            <w:rPr/>
          </w:rPrChange>
        </w:rPr>
        <w:t>вільний час</w:t>
      </w:r>
      <w:r w:rsidR="00D620A0" w:rsidRPr="00312974">
        <w:rPr>
          <w:rPrChange w:id="9615" w:author="Rodion" w:date="2019-12-09T02:09:00Z">
            <w:rPr/>
          </w:rPrChange>
        </w:rPr>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rPr>
          <w:rPrChange w:id="9616" w:author="Rodion" w:date="2019-12-09T02:09:00Z">
            <w:rPr/>
          </w:rPrChange>
        </w:rPr>
        <w:t>.</w:t>
      </w:r>
      <w:r w:rsidR="00D620A0" w:rsidRPr="00312974">
        <w:rPr>
          <w:rPrChange w:id="9617" w:author="Rodion" w:date="2019-12-09T02:09:00Z">
            <w:rPr/>
          </w:rPrChange>
        </w:rPr>
        <w:t xml:space="preserve"> Одним за таких процесів, що доцільно було б </w:t>
      </w:r>
      <w:r w:rsidR="0018574E" w:rsidRPr="00312974">
        <w:rPr>
          <w:rPrChange w:id="9618" w:author="Rodion" w:date="2019-12-09T02:09:00Z">
            <w:rPr/>
          </w:rPrChange>
        </w:rPr>
        <w:t>автоматизувати</w:t>
      </w:r>
      <w:r w:rsidR="00D620A0" w:rsidRPr="00312974">
        <w:rPr>
          <w:rPrChange w:id="9619" w:author="Rodion" w:date="2019-12-09T02:09:00Z">
            <w:rPr/>
          </w:rPrChange>
        </w:rPr>
        <w:t>, було обрано складання списку покупок. Адже</w:t>
      </w:r>
      <w:r w:rsidR="003D6263" w:rsidRPr="00312974">
        <w:rPr>
          <w:rPrChange w:id="9620" w:author="Rodion" w:date="2019-12-09T02:09:00Z">
            <w:rPr/>
          </w:rPrChange>
        </w:rPr>
        <w:t xml:space="preserve"> </w:t>
      </w:r>
      <w:r w:rsidR="00D620A0" w:rsidRPr="00312974">
        <w:rPr>
          <w:rPrChange w:id="9621" w:author="Rodion" w:date="2019-12-09T02:09:00Z">
            <w:rPr/>
          </w:rPrChange>
        </w:rPr>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pPr>
        <w:rPr>
          <w:rPrChange w:id="9622" w:author="Rodion" w:date="2019-12-09T02:09:00Z">
            <w:rPr/>
          </w:rPrChange>
        </w:rPr>
      </w:pPr>
      <w:r w:rsidRPr="00312974">
        <w:rPr>
          <w:rPrChange w:id="9623" w:author="Rodion" w:date="2019-12-09T02:09:00Z">
            <w:rPr/>
          </w:rPrChange>
        </w:rPr>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pPr>
        <w:rPr>
          <w:rPrChange w:id="9624" w:author="Rodion" w:date="2019-12-09T02:09:00Z">
            <w:rPr/>
          </w:rPrChange>
        </w:rPr>
      </w:pPr>
      <w:r w:rsidRPr="00312974">
        <w:rPr>
          <w:rPrChange w:id="9625" w:author="Rodion" w:date="2019-12-09T02:09:00Z">
            <w:rPr/>
          </w:rPrChange>
        </w:rPr>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rPr>
          <w:rPrChange w:id="9626" w:author="Rodion" w:date="2019-12-09T02:09:00Z">
            <w:rPr/>
          </w:rPrChange>
        </w:rPr>
        <w:t>Зокрема</w:t>
      </w:r>
      <w:r w:rsidRPr="00312974">
        <w:rPr>
          <w:rPrChange w:id="9627" w:author="Rodion" w:date="2019-12-09T02:09:00Z">
            <w:rPr/>
          </w:rPrChange>
        </w:rPr>
        <w:t>, щоб використовувати такий метод ідентифікації товарів</w:t>
      </w:r>
      <w:r w:rsidR="00C659B1" w:rsidRPr="00312974">
        <w:rPr>
          <w:rPrChange w:id="9628" w:author="Rodion" w:date="2019-12-09T02:09:00Z">
            <w:rPr/>
          </w:rPrChange>
        </w:rPr>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pPr>
        <w:rPr>
          <w:rPrChange w:id="9629" w:author="Rodion" w:date="2019-12-09T02:09:00Z">
            <w:rPr/>
          </w:rPrChange>
        </w:rPr>
      </w:pPr>
      <w:r w:rsidRPr="00312974">
        <w:rPr>
          <w:rPrChange w:id="9630" w:author="Rodion" w:date="2019-12-09T02:09:00Z">
            <w:rPr/>
          </w:rPrChange>
        </w:rPr>
        <w:t xml:space="preserve">За результатом досліджень було визначено задачі та вимоги до </w:t>
      </w:r>
      <w:r w:rsidR="00B13238" w:rsidRPr="00312974">
        <w:rPr>
          <w:rPrChange w:id="9631" w:author="Rodion" w:date="2019-12-09T02:09:00Z">
            <w:rPr/>
          </w:rPrChange>
        </w:rPr>
        <w:t>розроблювано</w:t>
      </w:r>
      <w:r w:rsidR="00862504" w:rsidRPr="00312974">
        <w:rPr>
          <w:rPrChange w:id="9632" w:author="Rodion" w:date="2019-12-09T02:09:00Z">
            <w:rPr/>
          </w:rPrChange>
        </w:rPr>
        <w:t>ї</w:t>
      </w:r>
      <w:r w:rsidR="00B13238" w:rsidRPr="00312974">
        <w:rPr>
          <w:rPrChange w:id="9633" w:author="Rodion" w:date="2019-12-09T02:09:00Z">
            <w:rPr/>
          </w:rPrChange>
        </w:rPr>
        <w:t xml:space="preserve"> </w:t>
      </w:r>
      <w:r w:rsidRPr="00312974">
        <w:rPr>
          <w:rPrChange w:id="9634" w:author="Rodion" w:date="2019-12-09T02:09:00Z">
            <w:rPr/>
          </w:rPrChange>
        </w:rPr>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rPr>
          <w:rPrChange w:id="9635" w:author="Rodion" w:date="2019-12-09T02:09:00Z">
            <w:rPr/>
          </w:rPrChange>
        </w:rPr>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rPr>
          <w:rPrChange w:id="9636" w:author="Rodion" w:date="2019-12-09T02:09:00Z">
            <w:rPr/>
          </w:rPrChange>
        </w:rPr>
        <w:t>.</w:t>
      </w:r>
    </w:p>
    <w:p w14:paraId="3D623B7F" w14:textId="428765FB" w:rsidR="00BA5EDF" w:rsidRPr="00312974" w:rsidRDefault="00FC54A9" w:rsidP="00BA5EDF">
      <w:pPr>
        <w:rPr>
          <w:rPrChange w:id="9637" w:author="Rodion" w:date="2019-12-09T02:09:00Z">
            <w:rPr/>
          </w:rPrChange>
        </w:rPr>
      </w:pPr>
      <w:r w:rsidRPr="00312974">
        <w:rPr>
          <w:rPrChange w:id="9638" w:author="Rodion" w:date="2019-12-09T02:09:00Z">
            <w:rPr/>
          </w:rPrChange>
        </w:rPr>
        <w:t xml:space="preserve">В результаті розробки було </w:t>
      </w:r>
      <w:del w:id="9639" w:author="Rodion Kharabet" w:date="2019-12-06T03:51:00Z">
        <w:r w:rsidRPr="00312974" w:rsidDel="00143CAE">
          <w:rPr>
            <w:rPrChange w:id="9640" w:author="Rodion" w:date="2019-12-09T02:09:00Z">
              <w:rPr/>
            </w:rPrChange>
          </w:rPr>
          <w:delText xml:space="preserve">отримано </w:delText>
        </w:r>
      </w:del>
      <w:ins w:id="9641" w:author="Rodion Kharabet" w:date="2019-12-06T03:51:00Z">
        <w:r w:rsidR="00143CAE" w:rsidRPr="00312974">
          <w:rPr>
            <w:rPrChange w:id="9642" w:author="Rodion" w:date="2019-12-09T02:09:00Z">
              <w:rPr/>
            </w:rPrChange>
          </w:rPr>
          <w:t xml:space="preserve">розроблено </w:t>
        </w:r>
      </w:ins>
      <w:r w:rsidRPr="00312974">
        <w:rPr>
          <w:rPrChange w:id="9643" w:author="Rodion" w:date="2019-12-09T02:09:00Z">
            <w:rPr/>
          </w:rPrChange>
        </w:rPr>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rPr>
          <w:rPrChange w:id="9644" w:author="Rodion" w:date="2019-12-09T02:09:00Z">
            <w:rPr/>
          </w:rPrChange>
        </w:rPr>
        <w:t>у</w:t>
      </w:r>
      <w:r w:rsidRPr="00312974">
        <w:rPr>
          <w:rPrChange w:id="9645" w:author="Rodion" w:date="2019-12-09T02:09:00Z">
            <w:rPr/>
          </w:rPrChange>
        </w:rPr>
        <w:t xml:space="preserve"> моніторингу наявних в домі товарів</w:t>
      </w:r>
      <w:r w:rsidR="000C00F5" w:rsidRPr="00312974">
        <w:rPr>
          <w:rPrChange w:id="9646" w:author="Rodion" w:date="2019-12-09T02:09:00Z">
            <w:rPr/>
          </w:rPrChange>
        </w:rPr>
        <w:t>, р</w:t>
      </w:r>
      <w:r w:rsidRPr="00312974">
        <w:rPr>
          <w:rPrChange w:id="9647" w:author="Rodion" w:date="2019-12-09T02:09:00Z">
            <w:rPr/>
          </w:rPrChange>
        </w:rPr>
        <w:t>озмістивши пристрої біля кошику для сміття</w:t>
      </w:r>
      <w:r w:rsidR="000C00F5" w:rsidRPr="00312974">
        <w:rPr>
          <w:rPrChange w:id="9648" w:author="Rodion" w:date="2019-12-09T02:09:00Z">
            <w:rPr/>
          </w:rPrChange>
        </w:rPr>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rPr>
          <w:rPrChange w:id="9649" w:author="Rodion" w:date="2019-12-09T02:09:00Z">
            <w:rPr/>
          </w:rPrChange>
        </w:rPr>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rPr>
          <w:rPrChange w:id="9650" w:author="Rodion" w:date="2019-12-09T02:09:00Z">
            <w:rPr/>
          </w:rPrChange>
        </w:rPr>
        <w:t xml:space="preserve">Розроблений макет системи </w:t>
      </w:r>
      <w:r w:rsidR="00626FAE" w:rsidRPr="00312974">
        <w:rPr>
          <w:rPrChange w:id="9651" w:author="Rodion" w:date="2019-12-09T02:09:00Z">
            <w:rPr/>
          </w:rPrChange>
        </w:rPr>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rPr>
          <w:rPrChange w:id="9652" w:author="Rodion" w:date="2019-12-09T02:09:00Z">
            <w:rPr/>
          </w:rPrChange>
        </w:rPr>
      </w:pPr>
      <w:r w:rsidRPr="00312974">
        <w:rPr>
          <w:rPrChange w:id="9653" w:author="Rodion" w:date="2019-12-09T02:09:00Z">
            <w:rPr/>
          </w:rPrChange>
        </w:rPr>
        <w:br w:type="page"/>
      </w:r>
    </w:p>
    <w:p w14:paraId="61D9FBE7" w14:textId="3AF3A538" w:rsidR="005447A5" w:rsidRPr="00312974" w:rsidRDefault="00BA5EDF" w:rsidP="00BA5EDF">
      <w:pPr>
        <w:pStyle w:val="Heading1"/>
        <w:rPr>
          <w:caps w:val="0"/>
          <w:rPrChange w:id="9654" w:author="Rodion" w:date="2019-12-09T02:09:00Z">
            <w:rPr>
              <w:caps w:val="0"/>
            </w:rPr>
          </w:rPrChange>
        </w:rPr>
      </w:pPr>
      <w:bookmarkStart w:id="9655" w:name="_Toc26763236"/>
      <w:r w:rsidRPr="00312974">
        <w:rPr>
          <w:caps w:val="0"/>
          <w:rPrChange w:id="9656" w:author="Rodion" w:date="2019-12-09T02:09:00Z">
            <w:rPr>
              <w:caps w:val="0"/>
            </w:rPr>
          </w:rPrChange>
        </w:rPr>
        <w:lastRenderedPageBreak/>
        <w:t>СПИСОК ВИКОРИСТАНОЇ ЛІТЕРАТУРИ</w:t>
      </w:r>
      <w:bookmarkEnd w:id="9655"/>
    </w:p>
    <w:p w14:paraId="30163B66" w14:textId="5FF17AAA" w:rsidR="00BA5EDF" w:rsidRPr="00312974" w:rsidRDefault="00BA5EDF" w:rsidP="00BA5EDF">
      <w:pPr>
        <w:rPr>
          <w:rPrChange w:id="9657" w:author="Rodion" w:date="2019-12-09T02:09:00Z">
            <w:rPr/>
          </w:rPrChange>
        </w:rPr>
      </w:pPr>
    </w:p>
    <w:p w14:paraId="4DFBB7F4" w14:textId="61190F21" w:rsidR="00BA5EDF" w:rsidRPr="00B36DD3" w:rsidRDefault="00BA5EDF" w:rsidP="00F534C2">
      <w:pPr>
        <w:pStyle w:val="ListParagraph"/>
        <w:numPr>
          <w:ilvl w:val="0"/>
          <w:numId w:val="4"/>
        </w:numPr>
        <w:rPr>
          <w:rPrChange w:id="9658" w:author="Rodion" w:date="2019-12-09T03:58:00Z">
            <w:rPr/>
          </w:rPrChange>
        </w:rPr>
      </w:pPr>
      <w:r w:rsidRPr="00B36DD3">
        <w:rPr>
          <w:rPrChange w:id="9659" w:author="Rodion" w:date="2019-12-09T03:58:00Z">
            <w:rPr/>
          </w:rPrChange>
        </w:rPr>
        <w:t xml:space="preserve">Automated Grocery List Maker [Електронний ресурс] – Режим доступу до ресурсу: </w:t>
      </w:r>
      <w:r w:rsidR="00236C42" w:rsidRPr="00030B2B">
        <w:fldChar w:fldCharType="begin"/>
      </w:r>
      <w:r w:rsidR="00236C42" w:rsidRPr="00B36DD3">
        <w:rPr>
          <w:rPrChange w:id="9660" w:author="Rodion" w:date="2019-12-09T03:58:00Z">
            <w:rPr/>
          </w:rPrChange>
        </w:rPr>
        <w:instrText xml:space="preserve"> HYPERLINK "https://www.plantoeat.com/tour/automated-grocery-list-maker/" </w:instrText>
      </w:r>
      <w:r w:rsidR="00236C42" w:rsidRPr="00B36DD3">
        <w:rPr>
          <w:rPrChange w:id="9661" w:author="Rodion" w:date="2019-12-09T03:58:00Z">
            <w:rPr/>
          </w:rPrChange>
        </w:rPr>
        <w:fldChar w:fldCharType="separate"/>
      </w:r>
      <w:r w:rsidRPr="00B36DD3">
        <w:rPr>
          <w:rStyle w:val="Hyperlink"/>
          <w:color w:val="auto"/>
          <w:u w:val="none"/>
          <w:rPrChange w:id="9662" w:author="Rodion" w:date="2019-12-09T03:58:00Z">
            <w:rPr>
              <w:rStyle w:val="Hyperlink"/>
              <w:color w:val="auto"/>
              <w:u w:val="none"/>
            </w:rPr>
          </w:rPrChange>
        </w:rPr>
        <w:t>https://www.plantoeat.com/tour/automated-grocery-list-maker/</w:t>
      </w:r>
      <w:r w:rsidR="00236C42" w:rsidRPr="00B36DD3">
        <w:rPr>
          <w:rStyle w:val="Hyperlink"/>
          <w:color w:val="auto"/>
          <w:u w:val="none"/>
          <w:rPrChange w:id="9663" w:author="Rodion" w:date="2019-12-09T03:58:00Z">
            <w:rPr>
              <w:rStyle w:val="Hyperlink"/>
              <w:color w:val="auto"/>
              <w:u w:val="none"/>
            </w:rPr>
          </w:rPrChange>
        </w:rPr>
        <w:fldChar w:fldCharType="end"/>
      </w:r>
      <w:r w:rsidRPr="00030B2B">
        <w:t>.</w:t>
      </w:r>
      <w:r w:rsidR="00D51F07" w:rsidRPr="00B36DD3">
        <w:rPr>
          <w:rPrChange w:id="9664" w:author="Rodion" w:date="2019-12-09T03:58:00Z">
            <w:rPr/>
          </w:rPrChange>
        </w:rPr>
        <w:t xml:space="preserve"> – 26.11.2019.</w:t>
      </w:r>
    </w:p>
    <w:p w14:paraId="03E0ED87" w14:textId="67118F34" w:rsidR="00BA5EDF" w:rsidRPr="00B36DD3" w:rsidRDefault="00BA5EDF" w:rsidP="00F534C2">
      <w:pPr>
        <w:pStyle w:val="ListParagraph"/>
        <w:numPr>
          <w:ilvl w:val="0"/>
          <w:numId w:val="4"/>
        </w:numPr>
        <w:rPr>
          <w:rPrChange w:id="9665" w:author="Rodion" w:date="2019-12-09T03:58:00Z">
            <w:rPr/>
          </w:rPrChange>
        </w:rPr>
      </w:pPr>
      <w:r w:rsidRPr="00B36DD3">
        <w:rPr>
          <w:rPrChange w:id="9666" w:author="Rodion" w:date="2019-12-09T03:58:00Z">
            <w:rPr/>
          </w:rPrChange>
        </w:rPr>
        <w:t xml:space="preserve">A Smart Trash Can To Automate Your Grocery Lists [Електронний ресурс]. – Режим доступу до ресурсу: </w:t>
      </w:r>
      <w:r w:rsidR="00236C42" w:rsidRPr="00030B2B">
        <w:fldChar w:fldCharType="begin"/>
      </w:r>
      <w:r w:rsidR="00236C42" w:rsidRPr="00B36DD3">
        <w:rPr>
          <w:rPrChange w:id="9667" w:author="Rodion" w:date="2019-12-09T03:58:00Z">
            <w:rPr/>
          </w:rPrChange>
        </w:rPr>
        <w:instrText xml:space="preserve"> HYPERLINK "https://www.entrepreneur.com/article/288561" </w:instrText>
      </w:r>
      <w:r w:rsidR="00236C42" w:rsidRPr="00B36DD3">
        <w:rPr>
          <w:rPrChange w:id="9668" w:author="Rodion" w:date="2019-12-09T03:58:00Z">
            <w:rPr/>
          </w:rPrChange>
        </w:rPr>
        <w:fldChar w:fldCharType="separate"/>
      </w:r>
      <w:r w:rsidR="001B67DC" w:rsidRPr="00B36DD3">
        <w:rPr>
          <w:rStyle w:val="Hyperlink"/>
          <w:color w:val="auto"/>
          <w:u w:val="none"/>
          <w:rPrChange w:id="9669" w:author="Rodion" w:date="2019-12-09T03:58:00Z">
            <w:rPr>
              <w:rStyle w:val="Hyperlink"/>
              <w:color w:val="auto"/>
              <w:u w:val="none"/>
            </w:rPr>
          </w:rPrChange>
        </w:rPr>
        <w:t>https://www.entrepreneur.com/article/288561</w:t>
      </w:r>
      <w:r w:rsidR="00236C42" w:rsidRPr="00B36DD3">
        <w:rPr>
          <w:rStyle w:val="Hyperlink"/>
          <w:color w:val="auto"/>
          <w:u w:val="none"/>
          <w:rPrChange w:id="9670" w:author="Rodion" w:date="2019-12-09T03:58:00Z">
            <w:rPr>
              <w:rStyle w:val="Hyperlink"/>
              <w:color w:val="auto"/>
              <w:u w:val="none"/>
            </w:rPr>
          </w:rPrChange>
        </w:rPr>
        <w:fldChar w:fldCharType="end"/>
      </w:r>
      <w:r w:rsidRPr="00030B2B">
        <w:t>.</w:t>
      </w:r>
      <w:r w:rsidR="00D51F07" w:rsidRPr="00B36DD3">
        <w:rPr>
          <w:rPrChange w:id="9671" w:author="Rodion" w:date="2019-12-09T03:58:00Z">
            <w:rPr/>
          </w:rPrChange>
        </w:rPr>
        <w:t xml:space="preserve"> – 26.11.2019.</w:t>
      </w:r>
    </w:p>
    <w:p w14:paraId="69AEEE04" w14:textId="27AFA11A" w:rsidR="001B67DC" w:rsidRPr="00B36DD3" w:rsidRDefault="001B67DC" w:rsidP="00F534C2">
      <w:pPr>
        <w:pStyle w:val="ListParagraph"/>
        <w:numPr>
          <w:ilvl w:val="0"/>
          <w:numId w:val="4"/>
        </w:numPr>
        <w:rPr>
          <w:rPrChange w:id="9672" w:author="Rodion" w:date="2019-12-09T03:58:00Z">
            <w:rPr/>
          </w:rPrChange>
        </w:rPr>
      </w:pPr>
      <w:r w:rsidRPr="00B36DD3">
        <w:rPr>
          <w:rPrChange w:id="9673" w:author="Rodion" w:date="2019-12-09T03:58:00Z">
            <w:rPr/>
          </w:rPrChange>
        </w:rPr>
        <w:t>Groover M. Fundamentals of Modern Manufacturing: Materials, Processes, and Systems. / Mikell Groover., 2014.</w:t>
      </w:r>
      <w:r w:rsidR="00D51F07" w:rsidRPr="00B36DD3">
        <w:rPr>
          <w:rPrChange w:id="9674" w:author="Rodion" w:date="2019-12-09T03:58:00Z">
            <w:rPr/>
          </w:rPrChange>
        </w:rPr>
        <w:t xml:space="preserve"> – 26.11.2019.</w:t>
      </w:r>
    </w:p>
    <w:p w14:paraId="2B5E825B" w14:textId="17C41972" w:rsidR="001B67DC" w:rsidRPr="00B36DD3" w:rsidRDefault="001B67DC" w:rsidP="00F534C2">
      <w:pPr>
        <w:pStyle w:val="ListParagraph"/>
        <w:numPr>
          <w:ilvl w:val="0"/>
          <w:numId w:val="4"/>
        </w:numPr>
        <w:rPr>
          <w:rPrChange w:id="9675" w:author="Rodion" w:date="2019-12-09T03:58:00Z">
            <w:rPr/>
          </w:rPrChange>
        </w:rPr>
      </w:pPr>
      <w:r w:rsidRPr="00B36DD3">
        <w:rPr>
          <w:rPrChange w:id="9676" w:author="Rodion" w:date="2019-12-09T03:58:00Z">
            <w:rPr/>
          </w:rPrChange>
        </w:rPr>
        <w:t xml:space="preserve">Automatic Identification and Data Capture (Barcodes, Magnetic Stripe Cards, Smart Cards, OCR Systems, RFID Products &amp; Biometric Systems) Market - Global Forecast to 2023 [Електронний ресурс] – Режим доступу до ресурсу: </w:t>
      </w:r>
      <w:r w:rsidR="00236C42" w:rsidRPr="00030B2B">
        <w:fldChar w:fldCharType="begin"/>
      </w:r>
      <w:r w:rsidR="00236C42" w:rsidRPr="00B36DD3">
        <w:rPr>
          <w:rPrChange w:id="9677" w:author="Rodion" w:date="2019-12-09T03:58:00Z">
            <w:rPr/>
          </w:rPrChange>
        </w:rPr>
        <w:instrText xml:space="preserve"> HYPERLINK "https://apnews.com/61904f62798e4065a041dc9f17759ea4" </w:instrText>
      </w:r>
      <w:r w:rsidR="00236C42" w:rsidRPr="00B36DD3">
        <w:rPr>
          <w:rPrChange w:id="9678" w:author="Rodion" w:date="2019-12-09T03:58:00Z">
            <w:rPr/>
          </w:rPrChange>
        </w:rPr>
        <w:fldChar w:fldCharType="separate"/>
      </w:r>
      <w:r w:rsidRPr="00B36DD3">
        <w:rPr>
          <w:rStyle w:val="Hyperlink"/>
          <w:color w:val="auto"/>
          <w:u w:val="none"/>
          <w:rPrChange w:id="9679" w:author="Rodion" w:date="2019-12-09T03:58:00Z">
            <w:rPr>
              <w:rStyle w:val="Hyperlink"/>
              <w:color w:val="auto"/>
              <w:u w:val="none"/>
            </w:rPr>
          </w:rPrChange>
        </w:rPr>
        <w:t>https://apnews.com/61904f62798e4065a041dc9f17759ea4</w:t>
      </w:r>
      <w:r w:rsidR="00236C42" w:rsidRPr="00B36DD3">
        <w:rPr>
          <w:rStyle w:val="Hyperlink"/>
          <w:color w:val="auto"/>
          <w:u w:val="none"/>
          <w:rPrChange w:id="9680" w:author="Rodion" w:date="2019-12-09T03:58:00Z">
            <w:rPr>
              <w:rStyle w:val="Hyperlink"/>
              <w:color w:val="auto"/>
              <w:u w:val="none"/>
            </w:rPr>
          </w:rPrChange>
        </w:rPr>
        <w:fldChar w:fldCharType="end"/>
      </w:r>
      <w:r w:rsidRPr="00030B2B">
        <w:t>.</w:t>
      </w:r>
      <w:r w:rsidR="00D51F07" w:rsidRPr="00B36DD3">
        <w:rPr>
          <w:rPrChange w:id="9681" w:author="Rodion" w:date="2019-12-09T03:58:00Z">
            <w:rPr/>
          </w:rPrChange>
        </w:rPr>
        <w:t xml:space="preserve"> – 26.11.2019.</w:t>
      </w:r>
    </w:p>
    <w:p w14:paraId="638DCA2A" w14:textId="5910EA54" w:rsidR="001B67DC" w:rsidRPr="00B36DD3" w:rsidRDefault="001B67DC" w:rsidP="00F534C2">
      <w:pPr>
        <w:pStyle w:val="ListParagraph"/>
        <w:numPr>
          <w:ilvl w:val="0"/>
          <w:numId w:val="4"/>
        </w:numPr>
        <w:rPr>
          <w:rPrChange w:id="9682" w:author="Rodion" w:date="2019-12-09T03:58:00Z">
            <w:rPr/>
          </w:rPrChange>
        </w:rPr>
      </w:pPr>
      <w:r w:rsidRPr="00B36DD3">
        <w:rPr>
          <w:rPrChange w:id="9683" w:author="Rodion" w:date="2019-12-09T03:58:00Z">
            <w:rPr/>
          </w:rPrChange>
        </w:rPr>
        <w:t xml:space="preserve">A Short History Of Bar Code [Електронний ресурс] // Adams Communications – Режим доступу до ресурсу: </w:t>
      </w:r>
      <w:r w:rsidR="00236C42" w:rsidRPr="00030B2B">
        <w:fldChar w:fldCharType="begin"/>
      </w:r>
      <w:r w:rsidR="00236C42" w:rsidRPr="00B36DD3">
        <w:rPr>
          <w:rPrChange w:id="9684" w:author="Rodion" w:date="2019-12-09T03:58:00Z">
            <w:rPr/>
          </w:rPrChange>
        </w:rPr>
        <w:instrText xml:space="preserve"> HYPERLINK "http://www.adams1.com/history.html" </w:instrText>
      </w:r>
      <w:r w:rsidR="00236C42" w:rsidRPr="00B36DD3">
        <w:rPr>
          <w:rPrChange w:id="9685" w:author="Rodion" w:date="2019-12-09T03:58:00Z">
            <w:rPr/>
          </w:rPrChange>
        </w:rPr>
        <w:fldChar w:fldCharType="separate"/>
      </w:r>
      <w:r w:rsidRPr="00B36DD3">
        <w:rPr>
          <w:rStyle w:val="Hyperlink"/>
          <w:color w:val="auto"/>
          <w:u w:val="none"/>
          <w:rPrChange w:id="9686" w:author="Rodion" w:date="2019-12-09T03:58:00Z">
            <w:rPr>
              <w:rStyle w:val="Hyperlink"/>
              <w:color w:val="auto"/>
              <w:u w:val="none"/>
            </w:rPr>
          </w:rPrChange>
        </w:rPr>
        <w:t>http://www.adams1.com/history.html</w:t>
      </w:r>
      <w:r w:rsidR="00236C42" w:rsidRPr="00B36DD3">
        <w:rPr>
          <w:rStyle w:val="Hyperlink"/>
          <w:color w:val="auto"/>
          <w:u w:val="none"/>
          <w:rPrChange w:id="9687" w:author="Rodion" w:date="2019-12-09T03:58:00Z">
            <w:rPr>
              <w:rStyle w:val="Hyperlink"/>
              <w:color w:val="auto"/>
              <w:u w:val="none"/>
            </w:rPr>
          </w:rPrChange>
        </w:rPr>
        <w:fldChar w:fldCharType="end"/>
      </w:r>
      <w:r w:rsidRPr="00030B2B">
        <w:t>.</w:t>
      </w:r>
      <w:r w:rsidR="00D51F07" w:rsidRPr="00B36DD3">
        <w:rPr>
          <w:rPrChange w:id="9688" w:author="Rodion" w:date="2019-12-09T03:58:00Z">
            <w:rPr/>
          </w:rPrChange>
        </w:rPr>
        <w:t xml:space="preserve"> – 26.11.2019.</w:t>
      </w:r>
    </w:p>
    <w:p w14:paraId="2C030043" w14:textId="78FA7007" w:rsidR="00F534C2" w:rsidRPr="00B36DD3" w:rsidRDefault="00F534C2" w:rsidP="00F534C2">
      <w:pPr>
        <w:pStyle w:val="ListParagraph"/>
        <w:numPr>
          <w:ilvl w:val="0"/>
          <w:numId w:val="4"/>
        </w:numPr>
        <w:rPr>
          <w:rPrChange w:id="9689" w:author="Rodion" w:date="2019-12-09T03:58:00Z">
            <w:rPr/>
          </w:rPrChange>
        </w:rPr>
      </w:pPr>
      <w:r w:rsidRPr="00B36DD3">
        <w:rPr>
          <w:rPrChange w:id="9690" w:author="Rodion" w:date="2019-12-09T03:58:00Z">
            <w:rPr/>
          </w:rPrChange>
        </w:rPr>
        <w:t xml:space="preserve">2D Barcodes. Do You Know What This Is? [Електронний ресурс] – Режим доступу до ресурсу: </w:t>
      </w:r>
      <w:r w:rsidR="00236C42" w:rsidRPr="00030B2B">
        <w:fldChar w:fldCharType="begin"/>
      </w:r>
      <w:r w:rsidR="00236C42" w:rsidRPr="00B36DD3">
        <w:rPr>
          <w:rPrChange w:id="9691" w:author="Rodion" w:date="2019-12-09T03:58:00Z">
            <w:rPr/>
          </w:rPrChange>
        </w:rPr>
        <w:instrText xml:space="preserve"> HYPERLINK "https://barcode-labels.com/technical-support/barcode-white-papers/2d-barcodes/" </w:instrText>
      </w:r>
      <w:r w:rsidR="00236C42" w:rsidRPr="00B36DD3">
        <w:rPr>
          <w:rPrChange w:id="9692" w:author="Rodion" w:date="2019-12-09T03:58:00Z">
            <w:rPr/>
          </w:rPrChange>
        </w:rPr>
        <w:fldChar w:fldCharType="separate"/>
      </w:r>
      <w:r w:rsidRPr="00B36DD3">
        <w:rPr>
          <w:rStyle w:val="Hyperlink"/>
          <w:rPrChange w:id="9693" w:author="Rodion" w:date="2019-12-09T03:58:00Z">
            <w:rPr>
              <w:rStyle w:val="Hyperlink"/>
            </w:rPr>
          </w:rPrChange>
        </w:rPr>
        <w:t>https://barcode-labels.com/technical-support/barcode-white-papers/2d-barcodes/</w:t>
      </w:r>
      <w:r w:rsidR="00236C42" w:rsidRPr="00B36DD3">
        <w:rPr>
          <w:rStyle w:val="Hyperlink"/>
          <w:rPrChange w:id="9694" w:author="Rodion" w:date="2019-12-09T03:58:00Z">
            <w:rPr>
              <w:rStyle w:val="Hyperlink"/>
            </w:rPr>
          </w:rPrChange>
        </w:rPr>
        <w:fldChar w:fldCharType="end"/>
      </w:r>
      <w:r w:rsidRPr="00030B2B">
        <w:t>.</w:t>
      </w:r>
      <w:r w:rsidR="00D51F07" w:rsidRPr="00B36DD3">
        <w:rPr>
          <w:rPrChange w:id="9695" w:author="Rodion" w:date="2019-12-09T03:58:00Z">
            <w:rPr/>
          </w:rPrChange>
        </w:rPr>
        <w:t xml:space="preserve"> – 26.11.2019.</w:t>
      </w:r>
    </w:p>
    <w:p w14:paraId="25F3B051" w14:textId="3AA8C2BD" w:rsidR="00F534C2" w:rsidRPr="00B36DD3" w:rsidRDefault="00F534C2" w:rsidP="00F534C2">
      <w:pPr>
        <w:pStyle w:val="ListParagraph"/>
        <w:numPr>
          <w:ilvl w:val="0"/>
          <w:numId w:val="4"/>
        </w:numPr>
        <w:rPr>
          <w:rPrChange w:id="9696" w:author="Rodion" w:date="2019-12-09T03:58:00Z">
            <w:rPr/>
          </w:rPrChange>
        </w:rPr>
      </w:pPr>
      <w:r w:rsidRPr="00B36DD3">
        <w:rPr>
          <w:rPrChange w:id="9697" w:author="Rodion" w:date="2019-12-09T03:58:00Z">
            <w:rPr/>
          </w:rPrChange>
        </w:rPr>
        <w:t xml:space="preserve">QR Code features [Електронний ресурс] // Denso-Wave – Режим доступу до ресурсу: </w:t>
      </w:r>
      <w:r w:rsidR="00236C42" w:rsidRPr="00030B2B">
        <w:fldChar w:fldCharType="begin"/>
      </w:r>
      <w:r w:rsidR="00236C42" w:rsidRPr="00B36DD3">
        <w:rPr>
          <w:rPrChange w:id="9698" w:author="Rodion" w:date="2019-12-09T03:58:00Z">
            <w:rPr/>
          </w:rPrChange>
        </w:rPr>
        <w:instrText xml:space="preserve"> HYPERLINK "https://web.archive.org/web/20130129064920/http://www.qrcode.com/en/qrfeature.html" </w:instrText>
      </w:r>
      <w:r w:rsidR="00236C42" w:rsidRPr="00B36DD3">
        <w:rPr>
          <w:rPrChange w:id="9699" w:author="Rodion" w:date="2019-12-09T03:58:00Z">
            <w:rPr/>
          </w:rPrChange>
        </w:rPr>
        <w:fldChar w:fldCharType="separate"/>
      </w:r>
      <w:r w:rsidRPr="00B36DD3">
        <w:rPr>
          <w:rStyle w:val="Hyperlink"/>
          <w:rPrChange w:id="9700" w:author="Rodion" w:date="2019-12-09T03:58:00Z">
            <w:rPr>
              <w:rStyle w:val="Hyperlink"/>
            </w:rPr>
          </w:rPrChange>
        </w:rPr>
        <w:t>https://web.archive.org/web/20130129064920/http://www.qrcode.com/en/qrfeature.html</w:t>
      </w:r>
      <w:r w:rsidR="00236C42" w:rsidRPr="00B36DD3">
        <w:rPr>
          <w:rStyle w:val="Hyperlink"/>
          <w:rPrChange w:id="9701" w:author="Rodion" w:date="2019-12-09T03:58:00Z">
            <w:rPr>
              <w:rStyle w:val="Hyperlink"/>
            </w:rPr>
          </w:rPrChange>
        </w:rPr>
        <w:fldChar w:fldCharType="end"/>
      </w:r>
      <w:r w:rsidR="00D51F07" w:rsidRPr="00030B2B">
        <w:t xml:space="preserve"> – 26.11.2019.</w:t>
      </w:r>
    </w:p>
    <w:p w14:paraId="5C1D6876" w14:textId="7743B2C9" w:rsidR="00F534C2" w:rsidRPr="00B36DD3" w:rsidRDefault="00F534C2" w:rsidP="00F534C2">
      <w:pPr>
        <w:pStyle w:val="ListParagraph"/>
        <w:numPr>
          <w:ilvl w:val="0"/>
          <w:numId w:val="4"/>
        </w:numPr>
        <w:rPr>
          <w:rPrChange w:id="9702" w:author="Rodion" w:date="2019-12-09T03:58:00Z">
            <w:rPr/>
          </w:rPrChange>
        </w:rPr>
      </w:pPr>
      <w:r w:rsidRPr="00B36DD3">
        <w:rPr>
          <w:rPrChange w:id="9703" w:author="Rodion" w:date="2019-12-09T03:58:00Z">
            <w:rPr/>
          </w:rPrChange>
        </w:rPr>
        <w:t xml:space="preserve">Pen-type barcode reader [Електронний ресурс] – Режим доступу до ресурсу: </w:t>
      </w:r>
      <w:r w:rsidR="00236C42" w:rsidRPr="00030B2B">
        <w:fldChar w:fldCharType="begin"/>
      </w:r>
      <w:r w:rsidR="00236C42" w:rsidRPr="00B36DD3">
        <w:rPr>
          <w:rPrChange w:id="9704" w:author="Rodion" w:date="2019-12-09T03:58:00Z">
            <w:rPr/>
          </w:rPrChange>
        </w:rPr>
        <w:instrText xml:space="preserve"> HYPERLINK "https://www.bournetocode.com/projects/AQA_AS_Theory/pages/img/pen-type-reader.jpg" </w:instrText>
      </w:r>
      <w:r w:rsidR="00236C42" w:rsidRPr="00B36DD3">
        <w:rPr>
          <w:rPrChange w:id="9705" w:author="Rodion" w:date="2019-12-09T03:58:00Z">
            <w:rPr/>
          </w:rPrChange>
        </w:rPr>
        <w:fldChar w:fldCharType="separate"/>
      </w:r>
      <w:r w:rsidRPr="00B36DD3">
        <w:rPr>
          <w:rStyle w:val="Hyperlink"/>
          <w:rPrChange w:id="9706" w:author="Rodion" w:date="2019-12-09T03:58:00Z">
            <w:rPr>
              <w:rStyle w:val="Hyperlink"/>
            </w:rPr>
          </w:rPrChange>
        </w:rPr>
        <w:t>https://www.bournetocode.com/projects/AQA_AS_Theory/pages/img/pen-type-reader.jpg</w:t>
      </w:r>
      <w:r w:rsidR="00236C42" w:rsidRPr="00B36DD3">
        <w:rPr>
          <w:rStyle w:val="Hyperlink"/>
          <w:rPrChange w:id="9707" w:author="Rodion" w:date="2019-12-09T03:58:00Z">
            <w:rPr>
              <w:rStyle w:val="Hyperlink"/>
            </w:rPr>
          </w:rPrChange>
        </w:rPr>
        <w:fldChar w:fldCharType="end"/>
      </w:r>
      <w:r w:rsidRPr="00030B2B">
        <w:t>.</w:t>
      </w:r>
      <w:r w:rsidR="00D51F07" w:rsidRPr="00B36DD3">
        <w:rPr>
          <w:rPrChange w:id="9708" w:author="Rodion" w:date="2019-12-09T03:58:00Z">
            <w:rPr/>
          </w:rPrChange>
        </w:rPr>
        <w:t xml:space="preserve"> – 26.11.2019.</w:t>
      </w:r>
    </w:p>
    <w:p w14:paraId="7DC09B76" w14:textId="3E6D5175" w:rsidR="00F534C2" w:rsidRPr="00B36DD3" w:rsidRDefault="007233D1" w:rsidP="00F534C2">
      <w:pPr>
        <w:pStyle w:val="ListParagraph"/>
        <w:numPr>
          <w:ilvl w:val="0"/>
          <w:numId w:val="4"/>
        </w:numPr>
        <w:rPr>
          <w:rPrChange w:id="9709" w:author="Rodion" w:date="2019-12-09T03:58:00Z">
            <w:rPr/>
          </w:rPrChange>
        </w:rPr>
      </w:pPr>
      <w:ins w:id="9710" w:author="Rodion" w:date="2019-12-09T02:25:00Z">
        <w:r w:rsidRPr="00B36DD3">
          <w:rPr>
            <w:rPrChange w:id="9711" w:author="Rodion" w:date="2019-12-09T03:58:00Z">
              <w:rPr/>
            </w:rPrChange>
          </w:rPr>
          <w:t>Сканер-ручка штрих-коду</w:t>
        </w:r>
      </w:ins>
      <w:del w:id="9712" w:author="Rodion" w:date="2019-12-09T02:25:00Z">
        <w:r w:rsidR="00F534C2" w:rsidRPr="00B36DD3" w:rsidDel="007233D1">
          <w:rPr>
            <w:rPrChange w:id="9713" w:author="Rodion" w:date="2019-12-09T03:58:00Z">
              <w:rPr/>
            </w:rPrChange>
          </w:rPr>
          <w:delText>CCD barcode</w:delText>
        </w:r>
      </w:del>
      <w:r w:rsidR="00F534C2" w:rsidRPr="00B36DD3">
        <w:rPr>
          <w:rPrChange w:id="9714" w:author="Rodion" w:date="2019-12-09T03:58:00Z">
            <w:rPr/>
          </w:rPrChange>
        </w:rPr>
        <w:t xml:space="preserve"> [Електронний ресурс] // Denso Wave – Режим доступу до ресурсу: https://www.denso-wave.com/fsys/en/adcd/fundamental/barcode/scan/img_03__271x207.gif.</w:t>
      </w:r>
      <w:r w:rsidR="00D51F07" w:rsidRPr="00B36DD3">
        <w:rPr>
          <w:rPrChange w:id="9715" w:author="Rodion" w:date="2019-12-09T03:58:00Z">
            <w:rPr/>
          </w:rPrChange>
        </w:rPr>
        <w:t xml:space="preserve"> – 26.11.2019.</w:t>
      </w:r>
    </w:p>
    <w:p w14:paraId="2CE65A89" w14:textId="63FA895B" w:rsidR="001B67DC" w:rsidRPr="00B36DD3" w:rsidRDefault="007233D1" w:rsidP="00030B2B">
      <w:pPr>
        <w:pStyle w:val="ListParagraph"/>
        <w:numPr>
          <w:ilvl w:val="0"/>
          <w:numId w:val="4"/>
        </w:numPr>
        <w:rPr>
          <w:ins w:id="9716" w:author="Rodion" w:date="2019-12-09T02:27:00Z"/>
          <w:rPrChange w:id="9717" w:author="Rodion" w:date="2019-12-09T03:58:00Z">
            <w:rPr>
              <w:ins w:id="9718" w:author="Rodion" w:date="2019-12-09T02:27:00Z"/>
              <w:color w:val="000000"/>
              <w:sz w:val="21"/>
              <w:szCs w:val="21"/>
              <w:shd w:val="clear" w:color="auto" w:fill="FFFFFF"/>
            </w:rPr>
          </w:rPrChange>
        </w:rPr>
      </w:pPr>
      <w:ins w:id="9719" w:author="Rodion" w:date="2019-12-09T02:27:00Z">
        <w:r w:rsidRPr="00B36DD3">
          <w:rPr>
            <w:shd w:val="clear" w:color="auto" w:fill="FFFFFF"/>
            <w:rPrChange w:id="9720" w:author="Rodion" w:date="2019-12-09T03:58:00Z">
              <w:rPr>
                <w:shd w:val="clear" w:color="auto" w:fill="FFFFFF"/>
              </w:rPr>
            </w:rPrChange>
          </w:rPr>
          <w:lastRenderedPageBreak/>
          <w:t xml:space="preserve">Зовнішній вигляд світлодіодного сканеру [Електронний ресурс] // Denso-Wave – Режим доступу до ресурсу: </w:t>
        </w:r>
        <w:r w:rsidRPr="00030B2B">
          <w:rPr>
            <w:shd w:val="clear" w:color="auto" w:fill="FFFFFF"/>
          </w:rPr>
          <w:fldChar w:fldCharType="begin"/>
        </w:r>
        <w:r w:rsidRPr="00B36DD3">
          <w:rPr>
            <w:shd w:val="clear" w:color="auto" w:fill="FFFFFF"/>
            <w:rPrChange w:id="9721" w:author="Rodion" w:date="2019-12-09T03:58:00Z">
              <w:rPr>
                <w:shd w:val="clear" w:color="auto" w:fill="FFFFFF"/>
              </w:rPr>
            </w:rPrChange>
          </w:rPr>
          <w:instrText xml:space="preserve"> HYPERLINK "https://www.denso-wave.com/fsys/en/adcd/fundamental/barcode/scan/img_03__271x207.gif" </w:instrText>
        </w:r>
        <w:r w:rsidRPr="00B36DD3">
          <w:rPr>
            <w:shd w:val="clear" w:color="auto" w:fill="FFFFFF"/>
            <w:rPrChange w:id="9722" w:author="Rodion" w:date="2019-12-09T03:58:00Z">
              <w:rPr>
                <w:shd w:val="clear" w:color="auto" w:fill="FFFFFF"/>
              </w:rPr>
            </w:rPrChange>
          </w:rPr>
          <w:fldChar w:fldCharType="separate"/>
        </w:r>
        <w:r w:rsidRPr="00B36DD3">
          <w:rPr>
            <w:rStyle w:val="Hyperlink"/>
            <w:shd w:val="clear" w:color="auto" w:fill="FFFFFF"/>
            <w:rPrChange w:id="9723" w:author="Rodion" w:date="2019-12-09T03:58:00Z">
              <w:rPr>
                <w:rStyle w:val="Hyperlink"/>
                <w:sz w:val="21"/>
                <w:szCs w:val="21"/>
                <w:shd w:val="clear" w:color="auto" w:fill="FFFFFF"/>
              </w:rPr>
            </w:rPrChange>
          </w:rPr>
          <w:t>https://www.denso-wave.com/fsys/en/adcd/fundamental/barcode/scan/img_03__271x207.gif</w:t>
        </w:r>
        <w:r w:rsidRPr="00B36DD3">
          <w:rPr>
            <w:shd w:val="clear" w:color="auto" w:fill="FFFFFF"/>
            <w:rPrChange w:id="9724" w:author="Rodion" w:date="2019-12-09T03:58:00Z">
              <w:rPr>
                <w:shd w:val="clear" w:color="auto" w:fill="FFFFFF"/>
              </w:rPr>
            </w:rPrChange>
          </w:rPr>
          <w:fldChar w:fldCharType="end"/>
        </w:r>
        <w:r w:rsidRPr="00030B2B">
          <w:rPr>
            <w:shd w:val="clear" w:color="auto" w:fill="FFFFFF"/>
          </w:rPr>
          <w:t>.</w:t>
        </w:r>
      </w:ins>
      <w:ins w:id="9725" w:author="Rodion" w:date="2019-12-09T03:58:00Z">
        <w:r w:rsidR="00B36DD3" w:rsidRPr="00D14CEF">
          <w:t xml:space="preserve"> – 26.11.2019.</w:t>
        </w:r>
      </w:ins>
    </w:p>
    <w:p w14:paraId="4FF20C3E" w14:textId="1D746245" w:rsidR="007233D1" w:rsidRPr="00B36DD3" w:rsidRDefault="007233D1" w:rsidP="00A33D82">
      <w:pPr>
        <w:pStyle w:val="ListParagraph"/>
        <w:numPr>
          <w:ilvl w:val="0"/>
          <w:numId w:val="4"/>
        </w:numPr>
        <w:rPr>
          <w:ins w:id="9726" w:author="Rodion" w:date="2019-12-09T02:28:00Z"/>
          <w:rPrChange w:id="9727" w:author="Rodion" w:date="2019-12-09T03:58:00Z">
            <w:rPr>
              <w:ins w:id="9728" w:author="Rodion" w:date="2019-12-09T02:28:00Z"/>
              <w:color w:val="000000"/>
              <w:sz w:val="21"/>
              <w:szCs w:val="21"/>
              <w:shd w:val="clear" w:color="auto" w:fill="FFFFFF"/>
            </w:rPr>
          </w:rPrChange>
        </w:rPr>
        <w:pPrChange w:id="9729" w:author="Rodion" w:date="2019-12-09T03:56:00Z">
          <w:pPr>
            <w:pStyle w:val="ListParagraph"/>
            <w:numPr>
              <w:numId w:val="4"/>
            </w:numPr>
          </w:pPr>
        </w:pPrChange>
      </w:pPr>
      <w:ins w:id="9730" w:author="Rodion" w:date="2019-12-09T02:28:00Z">
        <w:r w:rsidRPr="00030B2B">
          <w:rPr>
            <w:shd w:val="clear" w:color="auto" w:fill="FFFFFF"/>
          </w:rPr>
          <w:t xml:space="preserve">Розсіювання променів багатонаправленого сканеру Motorola LS9208 [Електронний ресурс] – Режим доступу до ресурсу: </w:t>
        </w:r>
        <w:r w:rsidRPr="00030B2B">
          <w:rPr>
            <w:shd w:val="clear" w:color="auto" w:fill="FFFFFF"/>
          </w:rPr>
          <w:fldChar w:fldCharType="begin"/>
        </w:r>
        <w:r w:rsidRPr="00B36DD3">
          <w:rPr>
            <w:shd w:val="clear" w:color="auto" w:fill="FFFFFF"/>
            <w:rPrChange w:id="9731" w:author="Rodion" w:date="2019-12-09T03:58:00Z">
              <w:rPr>
                <w:shd w:val="clear" w:color="auto" w:fill="FFFFFF"/>
              </w:rPr>
            </w:rPrChange>
          </w:rPr>
          <w:instrText xml:space="preserve"> HYPERLINK "http://www.barcodedatalink.com/media/bakery/images/scan%20omnidirectional%20good%20scan.jpg" </w:instrText>
        </w:r>
        <w:r w:rsidRPr="00B36DD3">
          <w:rPr>
            <w:shd w:val="clear" w:color="auto" w:fill="FFFFFF"/>
            <w:rPrChange w:id="9732" w:author="Rodion" w:date="2019-12-09T03:58:00Z">
              <w:rPr>
                <w:shd w:val="clear" w:color="auto" w:fill="FFFFFF"/>
              </w:rPr>
            </w:rPrChange>
          </w:rPr>
          <w:fldChar w:fldCharType="separate"/>
        </w:r>
        <w:r w:rsidRPr="00B36DD3">
          <w:rPr>
            <w:rStyle w:val="Hyperlink"/>
            <w:shd w:val="clear" w:color="auto" w:fill="FFFFFF"/>
            <w:rPrChange w:id="9733" w:author="Rodion" w:date="2019-12-09T03:58:00Z">
              <w:rPr>
                <w:rStyle w:val="Hyperlink"/>
                <w:sz w:val="21"/>
                <w:szCs w:val="21"/>
                <w:shd w:val="clear" w:color="auto" w:fill="FFFFFF"/>
              </w:rPr>
            </w:rPrChange>
          </w:rPr>
          <w:t>http://www.barcodedatalink.com/media/bakery/images/scan%20omnidirectional%20good%20scan.jpg</w:t>
        </w:r>
        <w:r w:rsidRPr="00B36DD3">
          <w:rPr>
            <w:shd w:val="clear" w:color="auto" w:fill="FFFFFF"/>
            <w:rPrChange w:id="9734" w:author="Rodion" w:date="2019-12-09T03:58:00Z">
              <w:rPr>
                <w:shd w:val="clear" w:color="auto" w:fill="FFFFFF"/>
              </w:rPr>
            </w:rPrChange>
          </w:rPr>
          <w:fldChar w:fldCharType="end"/>
        </w:r>
        <w:r w:rsidRPr="00030B2B">
          <w:rPr>
            <w:shd w:val="clear" w:color="auto" w:fill="FFFFFF"/>
          </w:rPr>
          <w:t>.</w:t>
        </w:r>
      </w:ins>
      <w:ins w:id="9735" w:author="Rodion" w:date="2019-12-09T03:59:00Z">
        <w:r w:rsidR="00B36DD3" w:rsidRPr="00D14CEF">
          <w:t xml:space="preserve"> – 26.11.2019.</w:t>
        </w:r>
      </w:ins>
    </w:p>
    <w:p w14:paraId="7D8E4185" w14:textId="14EAAE5C" w:rsidR="007233D1" w:rsidRPr="00B36DD3" w:rsidRDefault="007233D1" w:rsidP="00A33D82">
      <w:pPr>
        <w:pStyle w:val="ListParagraph"/>
        <w:numPr>
          <w:ilvl w:val="0"/>
          <w:numId w:val="4"/>
        </w:numPr>
        <w:rPr>
          <w:ins w:id="9736" w:author="Rodion" w:date="2019-12-09T02:31:00Z"/>
          <w:rPrChange w:id="9737" w:author="Rodion" w:date="2019-12-09T03:58:00Z">
            <w:rPr>
              <w:ins w:id="9738" w:author="Rodion" w:date="2019-12-09T02:31:00Z"/>
              <w:color w:val="000000"/>
              <w:sz w:val="21"/>
              <w:szCs w:val="21"/>
              <w:shd w:val="clear" w:color="auto" w:fill="FFFFFF"/>
            </w:rPr>
          </w:rPrChange>
        </w:rPr>
        <w:pPrChange w:id="9739" w:author="Rodion" w:date="2019-12-09T03:56:00Z">
          <w:pPr>
            <w:pStyle w:val="ListParagraph"/>
            <w:numPr>
              <w:numId w:val="4"/>
            </w:numPr>
          </w:pPr>
        </w:pPrChange>
      </w:pPr>
      <w:ins w:id="9740" w:author="Rodion" w:date="2019-12-09T02:31:00Z">
        <w:r w:rsidRPr="00030B2B">
          <w:rPr>
            <w:shd w:val="clear" w:color="auto" w:fill="FFFFFF"/>
          </w:rPr>
          <w:t>Automatic Identification and Data Collection (AI</w:t>
        </w:r>
        <w:r w:rsidRPr="00B36DD3">
          <w:rPr>
            <w:shd w:val="clear" w:color="auto" w:fill="FFFFFF"/>
            <w:rPrChange w:id="9741" w:author="Rodion" w:date="2019-12-09T03:58:00Z">
              <w:rPr>
                <w:shd w:val="clear" w:color="auto" w:fill="FFFFFF"/>
              </w:rPr>
            </w:rPrChange>
          </w:rPr>
          <w:t xml:space="preserve">DC) [Електронний ресурс] // Wayback Machine. – 2016. – Режим доступу до ресурсу: </w:t>
        </w:r>
        <w:r w:rsidRPr="00030B2B">
          <w:rPr>
            <w:shd w:val="clear" w:color="auto" w:fill="FFFFFF"/>
          </w:rPr>
          <w:fldChar w:fldCharType="begin"/>
        </w:r>
        <w:r w:rsidRPr="00B36DD3">
          <w:rPr>
            <w:shd w:val="clear" w:color="auto" w:fill="FFFFFF"/>
            <w:rPrChange w:id="9742" w:author="Rodion" w:date="2019-12-09T03:58:00Z">
              <w:rPr>
                <w:shd w:val="clear" w:color="auto" w:fill="FFFFFF"/>
              </w:rPr>
            </w:rPrChange>
          </w:rPr>
          <w:instrText xml:space="preserve"> HYPERLINK "http://www.mhi.org/fundamentals/automatic-identification" </w:instrText>
        </w:r>
        <w:r w:rsidRPr="00B36DD3">
          <w:rPr>
            <w:shd w:val="clear" w:color="auto" w:fill="FFFFFF"/>
            <w:rPrChange w:id="9743" w:author="Rodion" w:date="2019-12-09T03:58:00Z">
              <w:rPr>
                <w:shd w:val="clear" w:color="auto" w:fill="FFFFFF"/>
              </w:rPr>
            </w:rPrChange>
          </w:rPr>
          <w:fldChar w:fldCharType="separate"/>
        </w:r>
        <w:r w:rsidRPr="00B36DD3">
          <w:rPr>
            <w:rStyle w:val="Hyperlink"/>
            <w:shd w:val="clear" w:color="auto" w:fill="FFFFFF"/>
            <w:rPrChange w:id="9744" w:author="Rodion" w:date="2019-12-09T03:58:00Z">
              <w:rPr>
                <w:rStyle w:val="Hyperlink"/>
                <w:sz w:val="21"/>
                <w:szCs w:val="21"/>
                <w:shd w:val="clear" w:color="auto" w:fill="FFFFFF"/>
              </w:rPr>
            </w:rPrChange>
          </w:rPr>
          <w:t>http://www.mhi.org/fundamentals/automatic-identification</w:t>
        </w:r>
        <w:r w:rsidRPr="00B36DD3">
          <w:rPr>
            <w:shd w:val="clear" w:color="auto" w:fill="FFFFFF"/>
            <w:rPrChange w:id="9745" w:author="Rodion" w:date="2019-12-09T03:58:00Z">
              <w:rPr>
                <w:shd w:val="clear" w:color="auto" w:fill="FFFFFF"/>
              </w:rPr>
            </w:rPrChange>
          </w:rPr>
          <w:fldChar w:fldCharType="end"/>
        </w:r>
        <w:r w:rsidRPr="00030B2B">
          <w:rPr>
            <w:shd w:val="clear" w:color="auto" w:fill="FFFFFF"/>
          </w:rPr>
          <w:t>.</w:t>
        </w:r>
      </w:ins>
      <w:ins w:id="9746" w:author="Rodion" w:date="2019-12-09T03:59:00Z">
        <w:r w:rsidR="00B36DD3" w:rsidRPr="00D14CEF">
          <w:t xml:space="preserve"> – 26.11.2019.</w:t>
        </w:r>
      </w:ins>
    </w:p>
    <w:p w14:paraId="6E6CCD46" w14:textId="0A2FC93B" w:rsidR="007233D1" w:rsidRPr="00B36DD3" w:rsidRDefault="007233D1" w:rsidP="00A33D82">
      <w:pPr>
        <w:pStyle w:val="ListParagraph"/>
        <w:numPr>
          <w:ilvl w:val="0"/>
          <w:numId w:val="4"/>
        </w:numPr>
        <w:rPr>
          <w:ins w:id="9747" w:author="Rodion" w:date="2019-12-09T02:31:00Z"/>
          <w:rPrChange w:id="9748" w:author="Rodion" w:date="2019-12-09T03:58:00Z">
            <w:rPr>
              <w:ins w:id="9749" w:author="Rodion" w:date="2019-12-09T02:31:00Z"/>
              <w:color w:val="000000"/>
              <w:sz w:val="21"/>
              <w:szCs w:val="21"/>
              <w:shd w:val="clear" w:color="auto" w:fill="FFFFFF"/>
            </w:rPr>
          </w:rPrChange>
        </w:rPr>
        <w:pPrChange w:id="9750" w:author="Rodion" w:date="2019-12-09T03:56:00Z">
          <w:pPr>
            <w:pStyle w:val="ListParagraph"/>
            <w:numPr>
              <w:numId w:val="4"/>
            </w:numPr>
          </w:pPr>
        </w:pPrChange>
      </w:pPr>
      <w:ins w:id="9751" w:author="Rodion" w:date="2019-12-09T02:31:00Z">
        <w:r w:rsidRPr="00030B2B">
          <w:rPr>
            <w:shd w:val="clear" w:color="auto" w:fill="FFFFFF"/>
          </w:rPr>
          <w:t xml:space="preserve">Various Systems Using RAIN RFID Technology [Електронний ресурс] – Режим доступу до ресурсу: </w:t>
        </w:r>
        <w:r w:rsidRPr="00030B2B">
          <w:rPr>
            <w:shd w:val="clear" w:color="auto" w:fill="FFFFFF"/>
          </w:rPr>
          <w:fldChar w:fldCharType="begin"/>
        </w:r>
        <w:r w:rsidRPr="00B36DD3">
          <w:rPr>
            <w:shd w:val="clear" w:color="auto" w:fill="FFFFFF"/>
            <w:rPrChange w:id="9752" w:author="Rodion" w:date="2019-12-09T03:58:00Z">
              <w:rPr>
                <w:shd w:val="clear" w:color="auto" w:fill="FFFFFF"/>
              </w:rPr>
            </w:rPrChange>
          </w:rPr>
          <w:instrText xml:space="preserve"> HYPERLINK "https://www.impinj.com/about-rfid/types-of-rfid-systems/" </w:instrText>
        </w:r>
        <w:r w:rsidRPr="00B36DD3">
          <w:rPr>
            <w:shd w:val="clear" w:color="auto" w:fill="FFFFFF"/>
            <w:rPrChange w:id="9753" w:author="Rodion" w:date="2019-12-09T03:58:00Z">
              <w:rPr>
                <w:shd w:val="clear" w:color="auto" w:fill="FFFFFF"/>
              </w:rPr>
            </w:rPrChange>
          </w:rPr>
          <w:fldChar w:fldCharType="separate"/>
        </w:r>
        <w:r w:rsidRPr="00B36DD3">
          <w:rPr>
            <w:rStyle w:val="Hyperlink"/>
            <w:shd w:val="clear" w:color="auto" w:fill="FFFFFF"/>
            <w:rPrChange w:id="9754" w:author="Rodion" w:date="2019-12-09T03:58:00Z">
              <w:rPr>
                <w:rStyle w:val="Hyperlink"/>
                <w:sz w:val="21"/>
                <w:szCs w:val="21"/>
                <w:shd w:val="clear" w:color="auto" w:fill="FFFFFF"/>
              </w:rPr>
            </w:rPrChange>
          </w:rPr>
          <w:t>https://www.impinj.com/about-rfid/types-of-rfid-systems/</w:t>
        </w:r>
        <w:r w:rsidRPr="00B36DD3">
          <w:rPr>
            <w:shd w:val="clear" w:color="auto" w:fill="FFFFFF"/>
            <w:rPrChange w:id="9755" w:author="Rodion" w:date="2019-12-09T03:58:00Z">
              <w:rPr>
                <w:shd w:val="clear" w:color="auto" w:fill="FFFFFF"/>
              </w:rPr>
            </w:rPrChange>
          </w:rPr>
          <w:fldChar w:fldCharType="end"/>
        </w:r>
        <w:r w:rsidRPr="00030B2B">
          <w:rPr>
            <w:shd w:val="clear" w:color="auto" w:fill="FFFFFF"/>
          </w:rPr>
          <w:t>.</w:t>
        </w:r>
      </w:ins>
      <w:ins w:id="9756" w:author="Rodion" w:date="2019-12-09T03:59:00Z">
        <w:r w:rsidR="00B36DD3" w:rsidRPr="00D14CEF">
          <w:t xml:space="preserve"> – 26.11.2019.</w:t>
        </w:r>
      </w:ins>
    </w:p>
    <w:p w14:paraId="1DDCFD88" w14:textId="66478CAF" w:rsidR="007233D1" w:rsidRPr="00B36DD3" w:rsidRDefault="007233D1" w:rsidP="00A33D82">
      <w:pPr>
        <w:pStyle w:val="ListParagraph"/>
        <w:numPr>
          <w:ilvl w:val="0"/>
          <w:numId w:val="4"/>
        </w:numPr>
        <w:rPr>
          <w:ins w:id="9757" w:author="Rodion" w:date="2019-12-09T02:32:00Z"/>
          <w:rPrChange w:id="9758" w:author="Rodion" w:date="2019-12-09T03:58:00Z">
            <w:rPr>
              <w:ins w:id="9759" w:author="Rodion" w:date="2019-12-09T02:32:00Z"/>
              <w:color w:val="000000"/>
              <w:sz w:val="21"/>
              <w:szCs w:val="21"/>
              <w:shd w:val="clear" w:color="auto" w:fill="FFFFFF"/>
            </w:rPr>
          </w:rPrChange>
        </w:rPr>
        <w:pPrChange w:id="9760" w:author="Rodion" w:date="2019-12-09T03:56:00Z">
          <w:pPr>
            <w:pStyle w:val="ListParagraph"/>
            <w:numPr>
              <w:numId w:val="4"/>
            </w:numPr>
          </w:pPr>
        </w:pPrChange>
      </w:pPr>
      <w:ins w:id="9761" w:author="Rodion" w:date="2019-12-09T02:32:00Z">
        <w:r w:rsidRPr="00030B2B">
          <w:rPr>
            <w:shd w:val="clear" w:color="auto" w:fill="FFFFFF"/>
          </w:rPr>
          <w:t xml:space="preserve">Hesseldahl A. A Hacker's Guide To RFID. [Електронний ресурс] / Arik Hesseldahl. – 2004. – Режим доступу до ресурсу: </w:t>
        </w:r>
        <w:r w:rsidRPr="00030B2B">
          <w:rPr>
            <w:shd w:val="clear" w:color="auto" w:fill="FFFFFF"/>
          </w:rPr>
          <w:fldChar w:fldCharType="begin"/>
        </w:r>
        <w:r w:rsidRPr="00B36DD3">
          <w:rPr>
            <w:shd w:val="clear" w:color="auto" w:fill="FFFFFF"/>
            <w:rPrChange w:id="9762" w:author="Rodion" w:date="2019-12-09T03:58:00Z">
              <w:rPr>
                <w:shd w:val="clear" w:color="auto" w:fill="FFFFFF"/>
              </w:rPr>
            </w:rPrChange>
          </w:rPr>
          <w:instrText xml:space="preserve"> HYPERLINK "http://www.forbes.com/commerce/2004/07/29/cx_ah_0729rfid.html" </w:instrText>
        </w:r>
        <w:r w:rsidRPr="00B36DD3">
          <w:rPr>
            <w:shd w:val="clear" w:color="auto" w:fill="FFFFFF"/>
            <w:rPrChange w:id="9763" w:author="Rodion" w:date="2019-12-09T03:58:00Z">
              <w:rPr>
                <w:shd w:val="clear" w:color="auto" w:fill="FFFFFF"/>
              </w:rPr>
            </w:rPrChange>
          </w:rPr>
          <w:fldChar w:fldCharType="separate"/>
        </w:r>
        <w:r w:rsidRPr="00B36DD3">
          <w:rPr>
            <w:rStyle w:val="Hyperlink"/>
            <w:shd w:val="clear" w:color="auto" w:fill="FFFFFF"/>
            <w:rPrChange w:id="9764" w:author="Rodion" w:date="2019-12-09T03:58:00Z">
              <w:rPr>
                <w:rStyle w:val="Hyperlink"/>
                <w:sz w:val="21"/>
                <w:szCs w:val="21"/>
                <w:shd w:val="clear" w:color="auto" w:fill="FFFFFF"/>
              </w:rPr>
            </w:rPrChange>
          </w:rPr>
          <w:t>http://www.forbes.com/commerce/2004/07/29/cx_ah_0729rfid.html</w:t>
        </w:r>
        <w:r w:rsidRPr="00B36DD3">
          <w:rPr>
            <w:shd w:val="clear" w:color="auto" w:fill="FFFFFF"/>
            <w:rPrChange w:id="9765" w:author="Rodion" w:date="2019-12-09T03:58:00Z">
              <w:rPr>
                <w:shd w:val="clear" w:color="auto" w:fill="FFFFFF"/>
              </w:rPr>
            </w:rPrChange>
          </w:rPr>
          <w:fldChar w:fldCharType="end"/>
        </w:r>
        <w:r w:rsidRPr="00030B2B">
          <w:rPr>
            <w:shd w:val="clear" w:color="auto" w:fill="FFFFFF"/>
          </w:rPr>
          <w:t>.</w:t>
        </w:r>
      </w:ins>
      <w:ins w:id="9766" w:author="Rodion" w:date="2019-12-09T03:59:00Z">
        <w:r w:rsidR="00B36DD3" w:rsidRPr="00D14CEF">
          <w:t xml:space="preserve"> – 26.11.2019.</w:t>
        </w:r>
      </w:ins>
    </w:p>
    <w:p w14:paraId="4EA96AEF" w14:textId="61ED14E0" w:rsidR="007233D1" w:rsidRPr="00B36DD3" w:rsidRDefault="007233D1" w:rsidP="00A33D82">
      <w:pPr>
        <w:pStyle w:val="ListParagraph"/>
        <w:numPr>
          <w:ilvl w:val="0"/>
          <w:numId w:val="4"/>
        </w:numPr>
        <w:rPr>
          <w:ins w:id="9767" w:author="Rodion" w:date="2019-12-09T02:33:00Z"/>
          <w:rPrChange w:id="9768" w:author="Rodion" w:date="2019-12-09T03:58:00Z">
            <w:rPr>
              <w:ins w:id="9769" w:author="Rodion" w:date="2019-12-09T02:33:00Z"/>
              <w:color w:val="000000"/>
              <w:sz w:val="21"/>
              <w:szCs w:val="21"/>
              <w:shd w:val="clear" w:color="auto" w:fill="FFFFFF"/>
            </w:rPr>
          </w:rPrChange>
        </w:rPr>
        <w:pPrChange w:id="9770" w:author="Rodion" w:date="2019-12-09T03:56:00Z">
          <w:pPr>
            <w:pStyle w:val="ListParagraph"/>
            <w:numPr>
              <w:numId w:val="4"/>
            </w:numPr>
          </w:pPr>
        </w:pPrChange>
      </w:pPr>
      <w:ins w:id="9771" w:author="Rodion" w:date="2019-12-09T02:33:00Z">
        <w:r w:rsidRPr="00030B2B">
          <w:rPr>
            <w:shd w:val="clear" w:color="auto" w:fill="FFFFFF"/>
          </w:rPr>
          <w:t>Формат Electronic Product Code (EPC) [</w:t>
        </w:r>
        <w:r w:rsidRPr="00B36DD3">
          <w:rPr>
            <w:shd w:val="clear" w:color="auto" w:fill="FFFFFF"/>
            <w:rPrChange w:id="9772" w:author="Rodion" w:date="2019-12-09T03:58:00Z">
              <w:rPr>
                <w:shd w:val="clear" w:color="auto" w:fill="FFFFFF"/>
              </w:rPr>
            </w:rPrChange>
          </w:rPr>
          <w:t xml:space="preserve">Електронний ресурс] – Режим доступу до ресурсу: </w:t>
        </w:r>
        <w:r w:rsidRPr="00030B2B">
          <w:rPr>
            <w:shd w:val="clear" w:color="auto" w:fill="FFFFFF"/>
          </w:rPr>
          <w:fldChar w:fldCharType="begin"/>
        </w:r>
        <w:r w:rsidRPr="00B36DD3">
          <w:rPr>
            <w:shd w:val="clear" w:color="auto" w:fill="FFFFFF"/>
            <w:rPrChange w:id="9773" w:author="Rodion" w:date="2019-12-09T03:58:00Z">
              <w:rPr>
                <w:shd w:val="clear" w:color="auto" w:fill="FFFFFF"/>
              </w:rPr>
            </w:rPrChange>
          </w:rPr>
          <w:instrText xml:space="preserve"> HYPERLINK "https://www.impinj.com/media/2544/sgtin-96-epc-data-fields.png" </w:instrText>
        </w:r>
        <w:r w:rsidRPr="00B36DD3">
          <w:rPr>
            <w:shd w:val="clear" w:color="auto" w:fill="FFFFFF"/>
            <w:rPrChange w:id="9774" w:author="Rodion" w:date="2019-12-09T03:58:00Z">
              <w:rPr>
                <w:shd w:val="clear" w:color="auto" w:fill="FFFFFF"/>
              </w:rPr>
            </w:rPrChange>
          </w:rPr>
          <w:fldChar w:fldCharType="separate"/>
        </w:r>
        <w:r w:rsidRPr="00B36DD3">
          <w:rPr>
            <w:rStyle w:val="Hyperlink"/>
            <w:shd w:val="clear" w:color="auto" w:fill="FFFFFF"/>
            <w:rPrChange w:id="9775" w:author="Rodion" w:date="2019-12-09T03:58:00Z">
              <w:rPr>
                <w:rStyle w:val="Hyperlink"/>
                <w:sz w:val="21"/>
                <w:szCs w:val="21"/>
                <w:shd w:val="clear" w:color="auto" w:fill="FFFFFF"/>
              </w:rPr>
            </w:rPrChange>
          </w:rPr>
          <w:t>https://www.impinj.com/media/2544/sgtin-96-epc-data-fields.png</w:t>
        </w:r>
        <w:r w:rsidRPr="00B36DD3">
          <w:rPr>
            <w:shd w:val="clear" w:color="auto" w:fill="FFFFFF"/>
            <w:rPrChange w:id="9776" w:author="Rodion" w:date="2019-12-09T03:58:00Z">
              <w:rPr>
                <w:shd w:val="clear" w:color="auto" w:fill="FFFFFF"/>
              </w:rPr>
            </w:rPrChange>
          </w:rPr>
          <w:fldChar w:fldCharType="end"/>
        </w:r>
        <w:r w:rsidRPr="00030B2B">
          <w:rPr>
            <w:shd w:val="clear" w:color="auto" w:fill="FFFFFF"/>
          </w:rPr>
          <w:t>.</w:t>
        </w:r>
      </w:ins>
      <w:ins w:id="9777" w:author="Rodion" w:date="2019-12-09T03:59:00Z">
        <w:r w:rsidR="00B36DD3" w:rsidRPr="00D14CEF">
          <w:t xml:space="preserve"> – 26.11.2019.</w:t>
        </w:r>
      </w:ins>
    </w:p>
    <w:p w14:paraId="2CD73549" w14:textId="5F46C684" w:rsidR="007233D1" w:rsidRPr="00B36DD3" w:rsidRDefault="007233D1" w:rsidP="00A33D82">
      <w:pPr>
        <w:pStyle w:val="ListParagraph"/>
        <w:numPr>
          <w:ilvl w:val="0"/>
          <w:numId w:val="4"/>
        </w:numPr>
        <w:rPr>
          <w:ins w:id="9778" w:author="Rodion" w:date="2019-12-09T02:34:00Z"/>
          <w:rPrChange w:id="9779" w:author="Rodion" w:date="2019-12-09T03:58:00Z">
            <w:rPr>
              <w:ins w:id="9780" w:author="Rodion" w:date="2019-12-09T02:34:00Z"/>
              <w:color w:val="000000"/>
              <w:sz w:val="21"/>
              <w:szCs w:val="21"/>
              <w:shd w:val="clear" w:color="auto" w:fill="FFFFFF"/>
            </w:rPr>
          </w:rPrChange>
        </w:rPr>
        <w:pPrChange w:id="9781" w:author="Rodion" w:date="2019-12-09T03:56:00Z">
          <w:pPr>
            <w:pStyle w:val="ListParagraph"/>
            <w:numPr>
              <w:numId w:val="4"/>
            </w:numPr>
          </w:pPr>
        </w:pPrChange>
      </w:pPr>
      <w:ins w:id="9782" w:author="Rodion" w:date="2019-12-09T02:34:00Z">
        <w:r w:rsidRPr="00030B2B">
          <w:rPr>
            <w:shd w:val="clear" w:color="auto" w:fill="FFFFFF"/>
          </w:rPr>
          <w:t>Hulme G. RFID's Security Challenge [Електронний ресурс] / G. Hulme, T. Claburn. – 2004. – Режим доступу до ресурсу: http://www.informationweek</w:t>
        </w:r>
        <w:r w:rsidRPr="00B36DD3">
          <w:rPr>
            <w:shd w:val="clear" w:color="auto" w:fill="FFFFFF"/>
            <w:rPrChange w:id="9783" w:author="Rodion" w:date="2019-12-09T03:58:00Z">
              <w:rPr>
                <w:shd w:val="clear" w:color="auto" w:fill="FFFFFF"/>
              </w:rPr>
            </w:rPrChange>
          </w:rPr>
          <w:t>.com/story/showArticle.jhtml?articleID=52601030&amp;tid=1 3690.</w:t>
        </w:r>
      </w:ins>
      <w:ins w:id="9784" w:author="Rodion" w:date="2019-12-09T03:59:00Z">
        <w:r w:rsidR="00B36DD3" w:rsidRPr="00D14CEF">
          <w:t xml:space="preserve"> – 26.11.2019.</w:t>
        </w:r>
      </w:ins>
    </w:p>
    <w:p w14:paraId="7EA6D570" w14:textId="393A9A6F" w:rsidR="007233D1" w:rsidRPr="00B36DD3" w:rsidRDefault="007233D1" w:rsidP="00A33D82">
      <w:pPr>
        <w:pStyle w:val="ListParagraph"/>
        <w:numPr>
          <w:ilvl w:val="0"/>
          <w:numId w:val="4"/>
        </w:numPr>
        <w:rPr>
          <w:ins w:id="9785" w:author="Rodion" w:date="2019-12-09T02:35:00Z"/>
          <w:rPrChange w:id="9786" w:author="Rodion" w:date="2019-12-09T03:58:00Z">
            <w:rPr>
              <w:ins w:id="9787" w:author="Rodion" w:date="2019-12-09T02:35:00Z"/>
              <w:color w:val="000000"/>
              <w:sz w:val="21"/>
              <w:szCs w:val="21"/>
              <w:shd w:val="clear" w:color="auto" w:fill="FFFFFF"/>
            </w:rPr>
          </w:rPrChange>
        </w:rPr>
        <w:pPrChange w:id="9788" w:author="Rodion" w:date="2019-12-09T03:56:00Z">
          <w:pPr>
            <w:pStyle w:val="ListParagraph"/>
            <w:numPr>
              <w:numId w:val="4"/>
            </w:numPr>
          </w:pPr>
        </w:pPrChange>
      </w:pPr>
      <w:ins w:id="9789" w:author="Rodion" w:date="2019-12-09T02:35:00Z">
        <w:r w:rsidRPr="00030B2B">
          <w:rPr>
            <w:shd w:val="clear" w:color="auto" w:fill="FFFFFF"/>
          </w:rPr>
          <w:t>Сигнали різних типів антен [Електро</w:t>
        </w:r>
        <w:r w:rsidRPr="00B36DD3">
          <w:rPr>
            <w:shd w:val="clear" w:color="auto" w:fill="FFFFFF"/>
            <w:rPrChange w:id="9790" w:author="Rodion" w:date="2019-12-09T03:58:00Z">
              <w:rPr>
                <w:shd w:val="clear" w:color="auto" w:fill="FFFFFF"/>
              </w:rPr>
            </w:rPrChange>
          </w:rPr>
          <w:t xml:space="preserve">нний ресурс] – Режим доступу до ресурсу: </w:t>
        </w:r>
        <w:r w:rsidRPr="00030B2B">
          <w:rPr>
            <w:shd w:val="clear" w:color="auto" w:fill="FFFFFF"/>
          </w:rPr>
          <w:fldChar w:fldCharType="begin"/>
        </w:r>
        <w:r w:rsidRPr="00B36DD3">
          <w:rPr>
            <w:shd w:val="clear" w:color="auto" w:fill="FFFFFF"/>
            <w:rPrChange w:id="9791" w:author="Rodion" w:date="2019-12-09T03:58:00Z">
              <w:rPr>
                <w:shd w:val="clear" w:color="auto" w:fill="FFFFFF"/>
              </w:rPr>
            </w:rPrChange>
          </w:rPr>
          <w:instrText xml:space="preserve"> HYPERLINK "https://www.impinj.com/media/2209/polarization-graphics_ch2.png" </w:instrText>
        </w:r>
        <w:r w:rsidRPr="00B36DD3">
          <w:rPr>
            <w:shd w:val="clear" w:color="auto" w:fill="FFFFFF"/>
            <w:rPrChange w:id="9792" w:author="Rodion" w:date="2019-12-09T03:58:00Z">
              <w:rPr>
                <w:shd w:val="clear" w:color="auto" w:fill="FFFFFF"/>
              </w:rPr>
            </w:rPrChange>
          </w:rPr>
          <w:fldChar w:fldCharType="separate"/>
        </w:r>
        <w:r w:rsidRPr="00B36DD3">
          <w:rPr>
            <w:rStyle w:val="Hyperlink"/>
            <w:shd w:val="clear" w:color="auto" w:fill="FFFFFF"/>
            <w:rPrChange w:id="9793" w:author="Rodion" w:date="2019-12-09T03:58:00Z">
              <w:rPr>
                <w:rStyle w:val="Hyperlink"/>
                <w:sz w:val="21"/>
                <w:szCs w:val="21"/>
                <w:shd w:val="clear" w:color="auto" w:fill="FFFFFF"/>
              </w:rPr>
            </w:rPrChange>
          </w:rPr>
          <w:t>https://www.impinj.com/media/2209/polarization-graphics_ch2.png</w:t>
        </w:r>
        <w:r w:rsidRPr="00B36DD3">
          <w:rPr>
            <w:shd w:val="clear" w:color="auto" w:fill="FFFFFF"/>
            <w:rPrChange w:id="9794" w:author="Rodion" w:date="2019-12-09T03:58:00Z">
              <w:rPr>
                <w:shd w:val="clear" w:color="auto" w:fill="FFFFFF"/>
              </w:rPr>
            </w:rPrChange>
          </w:rPr>
          <w:fldChar w:fldCharType="end"/>
        </w:r>
        <w:r w:rsidRPr="00030B2B">
          <w:rPr>
            <w:shd w:val="clear" w:color="auto" w:fill="FFFFFF"/>
          </w:rPr>
          <w:t>.</w:t>
        </w:r>
      </w:ins>
      <w:ins w:id="9795" w:author="Rodion" w:date="2019-12-09T03:59:00Z">
        <w:r w:rsidR="00B36DD3" w:rsidRPr="00D14CEF">
          <w:t xml:space="preserve"> – 26.11.2019.</w:t>
        </w:r>
      </w:ins>
    </w:p>
    <w:p w14:paraId="1EFEF8F6" w14:textId="18435E0E" w:rsidR="007233D1" w:rsidRPr="00B36DD3" w:rsidRDefault="00465150" w:rsidP="00A33D82">
      <w:pPr>
        <w:pStyle w:val="ListParagraph"/>
        <w:numPr>
          <w:ilvl w:val="0"/>
          <w:numId w:val="4"/>
        </w:numPr>
        <w:rPr>
          <w:ins w:id="9796" w:author="Rodion" w:date="2019-12-09T02:35:00Z"/>
          <w:rPrChange w:id="9797" w:author="Rodion" w:date="2019-12-09T03:58:00Z">
            <w:rPr>
              <w:ins w:id="9798" w:author="Rodion" w:date="2019-12-09T02:35:00Z"/>
              <w:color w:val="000000"/>
              <w:sz w:val="21"/>
              <w:szCs w:val="21"/>
              <w:shd w:val="clear" w:color="auto" w:fill="FFFFFF"/>
            </w:rPr>
          </w:rPrChange>
        </w:rPr>
        <w:pPrChange w:id="9799" w:author="Rodion" w:date="2019-12-09T03:56:00Z">
          <w:pPr>
            <w:pStyle w:val="ListParagraph"/>
            <w:numPr>
              <w:numId w:val="4"/>
            </w:numPr>
          </w:pPr>
        </w:pPrChange>
      </w:pPr>
      <w:ins w:id="9800" w:author="Rodion" w:date="2019-12-09T02:35:00Z">
        <w:r w:rsidRPr="00030B2B">
          <w:rPr>
            <w:shd w:val="clear" w:color="auto" w:fill="FFFFFF"/>
          </w:rPr>
          <w:t>RFID Card Maximum Read Distance [Електронний ресурс</w:t>
        </w:r>
        <w:r w:rsidRPr="00B36DD3">
          <w:rPr>
            <w:shd w:val="clear" w:color="auto" w:fill="FFFFFF"/>
            <w:rPrChange w:id="9801" w:author="Rodion" w:date="2019-12-09T03:58:00Z">
              <w:rPr>
                <w:shd w:val="clear" w:color="auto" w:fill="FFFFFF"/>
              </w:rPr>
            </w:rPrChange>
          </w:rPr>
          <w:t xml:space="preserve">] – Режим доступу до ресурсу: </w:t>
        </w:r>
        <w:r w:rsidRPr="00030B2B">
          <w:rPr>
            <w:shd w:val="clear" w:color="auto" w:fill="FFFFFF"/>
          </w:rPr>
          <w:lastRenderedPageBreak/>
          <w:fldChar w:fldCharType="begin"/>
        </w:r>
        <w:r w:rsidRPr="00B36DD3">
          <w:rPr>
            <w:shd w:val="clear" w:color="auto" w:fill="FFFFFF"/>
            <w:rPrChange w:id="9802" w:author="Rodion" w:date="2019-12-09T03:58:00Z">
              <w:rPr>
                <w:shd w:val="clear" w:color="auto" w:fill="FFFFFF"/>
              </w:rPr>
            </w:rPrChange>
          </w:rPr>
          <w:instrText xml:space="preserve"> HYPERLINK "https://www.uinta6.k12.wy.us/site/handlers/filedownload.ashx?moduleinstanceid=610&amp;dataid=2363&amp;FileName=Card%20Info.pdf" </w:instrText>
        </w:r>
        <w:r w:rsidRPr="00B36DD3">
          <w:rPr>
            <w:shd w:val="clear" w:color="auto" w:fill="FFFFFF"/>
            <w:rPrChange w:id="9803" w:author="Rodion" w:date="2019-12-09T03:58:00Z">
              <w:rPr>
                <w:shd w:val="clear" w:color="auto" w:fill="FFFFFF"/>
              </w:rPr>
            </w:rPrChange>
          </w:rPr>
          <w:fldChar w:fldCharType="separate"/>
        </w:r>
        <w:r w:rsidRPr="00B36DD3">
          <w:rPr>
            <w:rStyle w:val="Hyperlink"/>
            <w:shd w:val="clear" w:color="auto" w:fill="FFFFFF"/>
            <w:rPrChange w:id="9804" w:author="Rodion" w:date="2019-12-09T03:58:00Z">
              <w:rPr>
                <w:rStyle w:val="Hyperlink"/>
                <w:sz w:val="21"/>
                <w:szCs w:val="21"/>
                <w:shd w:val="clear" w:color="auto" w:fill="FFFFFF"/>
              </w:rPr>
            </w:rPrChange>
          </w:rPr>
          <w:t>https://www.uinta6.k12.wy.us/site/handlers/filedownload.ashx?moduleinstanceid=610&amp;dataid=2363&amp;FileName=Card%20Info.pdf</w:t>
        </w:r>
        <w:r w:rsidRPr="00B36DD3">
          <w:rPr>
            <w:shd w:val="clear" w:color="auto" w:fill="FFFFFF"/>
            <w:rPrChange w:id="9805" w:author="Rodion" w:date="2019-12-09T03:58:00Z">
              <w:rPr>
                <w:shd w:val="clear" w:color="auto" w:fill="FFFFFF"/>
              </w:rPr>
            </w:rPrChange>
          </w:rPr>
          <w:fldChar w:fldCharType="end"/>
        </w:r>
        <w:r w:rsidRPr="00030B2B">
          <w:rPr>
            <w:shd w:val="clear" w:color="auto" w:fill="FFFFFF"/>
          </w:rPr>
          <w:t>.</w:t>
        </w:r>
      </w:ins>
      <w:ins w:id="9806" w:author="Rodion" w:date="2019-12-09T03:59:00Z">
        <w:r w:rsidR="00B36DD3" w:rsidRPr="00D14CEF">
          <w:t xml:space="preserve"> – 26.11.2019.</w:t>
        </w:r>
      </w:ins>
    </w:p>
    <w:p w14:paraId="676CB45A" w14:textId="6B7C0EBB" w:rsidR="00465150" w:rsidRPr="00B36DD3" w:rsidRDefault="00465150" w:rsidP="00A33D82">
      <w:pPr>
        <w:pStyle w:val="ListParagraph"/>
        <w:numPr>
          <w:ilvl w:val="0"/>
          <w:numId w:val="4"/>
        </w:numPr>
        <w:rPr>
          <w:ins w:id="9807" w:author="Rodion" w:date="2019-12-09T02:36:00Z"/>
          <w:rPrChange w:id="9808" w:author="Rodion" w:date="2019-12-09T03:58:00Z">
            <w:rPr>
              <w:ins w:id="9809" w:author="Rodion" w:date="2019-12-09T02:36:00Z"/>
              <w:color w:val="000000"/>
              <w:sz w:val="21"/>
              <w:szCs w:val="21"/>
              <w:shd w:val="clear" w:color="auto" w:fill="FFFFFF"/>
            </w:rPr>
          </w:rPrChange>
        </w:rPr>
        <w:pPrChange w:id="9810" w:author="Rodion" w:date="2019-12-09T03:56:00Z">
          <w:pPr>
            <w:pStyle w:val="ListParagraph"/>
            <w:numPr>
              <w:numId w:val="4"/>
            </w:numPr>
          </w:pPr>
        </w:pPrChange>
      </w:pPr>
      <w:ins w:id="9811" w:author="Rodion" w:date="2019-12-09T02:36:00Z">
        <w:r w:rsidRPr="00030B2B">
          <w:rPr>
            <w:shd w:val="clear" w:color="auto" w:fill="FFFFFF"/>
          </w:rPr>
          <w:t>Gerber A. Connecting all the things in the Internet of Things [Електронний ресурс] / Anna Gerber // IBM.</w:t>
        </w:r>
        <w:r w:rsidRPr="00B36DD3">
          <w:rPr>
            <w:shd w:val="clear" w:color="auto" w:fill="FFFFFF"/>
            <w:rPrChange w:id="9812"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9813" w:author="Rodion" w:date="2019-12-09T03:58:00Z">
              <w:rPr>
                <w:shd w:val="clear" w:color="auto" w:fill="FFFFFF"/>
              </w:rPr>
            </w:rPrChange>
          </w:rPr>
          <w:instrText xml:space="preserve"> HYPERLINK "https://developer.ibm.com/articles/iot-lp101-connectivity-network-protocols/" </w:instrText>
        </w:r>
        <w:r w:rsidRPr="00B36DD3">
          <w:rPr>
            <w:shd w:val="clear" w:color="auto" w:fill="FFFFFF"/>
            <w:rPrChange w:id="9814" w:author="Rodion" w:date="2019-12-09T03:58:00Z">
              <w:rPr>
                <w:shd w:val="clear" w:color="auto" w:fill="FFFFFF"/>
              </w:rPr>
            </w:rPrChange>
          </w:rPr>
          <w:fldChar w:fldCharType="separate"/>
        </w:r>
        <w:r w:rsidRPr="00B36DD3">
          <w:rPr>
            <w:rStyle w:val="Hyperlink"/>
            <w:shd w:val="clear" w:color="auto" w:fill="FFFFFF"/>
            <w:rPrChange w:id="9815" w:author="Rodion" w:date="2019-12-09T03:58:00Z">
              <w:rPr>
                <w:rStyle w:val="Hyperlink"/>
                <w:sz w:val="21"/>
                <w:szCs w:val="21"/>
                <w:shd w:val="clear" w:color="auto" w:fill="FFFFFF"/>
              </w:rPr>
            </w:rPrChange>
          </w:rPr>
          <w:t>https://developer.ibm.com/articles/iot-lp101-connectivity-network-protocols/</w:t>
        </w:r>
        <w:r w:rsidRPr="00B36DD3">
          <w:rPr>
            <w:shd w:val="clear" w:color="auto" w:fill="FFFFFF"/>
            <w:rPrChange w:id="9816" w:author="Rodion" w:date="2019-12-09T03:58:00Z">
              <w:rPr>
                <w:shd w:val="clear" w:color="auto" w:fill="FFFFFF"/>
              </w:rPr>
            </w:rPrChange>
          </w:rPr>
          <w:fldChar w:fldCharType="end"/>
        </w:r>
        <w:r w:rsidRPr="00030B2B">
          <w:rPr>
            <w:shd w:val="clear" w:color="auto" w:fill="FFFFFF"/>
          </w:rPr>
          <w:t>.</w:t>
        </w:r>
      </w:ins>
      <w:ins w:id="9817" w:author="Rodion" w:date="2019-12-09T03:59:00Z">
        <w:r w:rsidR="00B36DD3" w:rsidRPr="00D14CEF">
          <w:t xml:space="preserve"> – 26.11.2019.</w:t>
        </w:r>
      </w:ins>
    </w:p>
    <w:p w14:paraId="1BC6AFC4" w14:textId="114E1F5C" w:rsidR="00465150" w:rsidRPr="00B36DD3" w:rsidRDefault="00465150" w:rsidP="00A33D82">
      <w:pPr>
        <w:pStyle w:val="ListParagraph"/>
        <w:numPr>
          <w:ilvl w:val="0"/>
          <w:numId w:val="4"/>
        </w:numPr>
        <w:rPr>
          <w:ins w:id="9818" w:author="Rodion" w:date="2019-12-09T02:37:00Z"/>
          <w:rPrChange w:id="9819" w:author="Rodion" w:date="2019-12-09T03:58:00Z">
            <w:rPr>
              <w:ins w:id="9820" w:author="Rodion" w:date="2019-12-09T02:37:00Z"/>
              <w:color w:val="000000"/>
              <w:sz w:val="21"/>
              <w:szCs w:val="21"/>
              <w:shd w:val="clear" w:color="auto" w:fill="FFFFFF"/>
            </w:rPr>
          </w:rPrChange>
        </w:rPr>
        <w:pPrChange w:id="9821" w:author="Rodion" w:date="2019-12-09T03:56:00Z">
          <w:pPr>
            <w:pStyle w:val="ListParagraph"/>
            <w:numPr>
              <w:numId w:val="4"/>
            </w:numPr>
          </w:pPr>
        </w:pPrChange>
      </w:pPr>
      <w:ins w:id="9822" w:author="Rodion" w:date="2019-12-09T02:37:00Z">
        <w:r w:rsidRPr="00030B2B">
          <w:rPr>
            <w:shd w:val="clear" w:color="auto" w:fill="FFFFFF"/>
          </w:rPr>
          <w:t xml:space="preserve">IoT Standards and Protocols Guide—Protocols of the Internet of Things [Електронний ресурс]. – 2019. – Режим доступу до ресурсу: </w:t>
        </w:r>
        <w:r w:rsidRPr="00030B2B">
          <w:rPr>
            <w:shd w:val="clear" w:color="auto" w:fill="FFFFFF"/>
          </w:rPr>
          <w:fldChar w:fldCharType="begin"/>
        </w:r>
        <w:r w:rsidRPr="00B36DD3">
          <w:rPr>
            <w:shd w:val="clear" w:color="auto" w:fill="FFFFFF"/>
            <w:rPrChange w:id="9823" w:author="Rodion" w:date="2019-12-09T03:58:00Z">
              <w:rPr>
                <w:shd w:val="clear" w:color="auto" w:fill="FFFFFF"/>
              </w:rPr>
            </w:rPrChange>
          </w:rPr>
          <w:instrText xml:space="preserve"> HYPERLINK "https://www.avsystem.com/blog/iot-protocols-and-standards/" </w:instrText>
        </w:r>
        <w:r w:rsidRPr="00B36DD3">
          <w:rPr>
            <w:shd w:val="clear" w:color="auto" w:fill="FFFFFF"/>
            <w:rPrChange w:id="9824" w:author="Rodion" w:date="2019-12-09T03:58:00Z">
              <w:rPr>
                <w:shd w:val="clear" w:color="auto" w:fill="FFFFFF"/>
              </w:rPr>
            </w:rPrChange>
          </w:rPr>
          <w:fldChar w:fldCharType="separate"/>
        </w:r>
        <w:r w:rsidRPr="00B36DD3">
          <w:rPr>
            <w:rStyle w:val="Hyperlink"/>
            <w:shd w:val="clear" w:color="auto" w:fill="FFFFFF"/>
            <w:rPrChange w:id="9825" w:author="Rodion" w:date="2019-12-09T03:58:00Z">
              <w:rPr>
                <w:rStyle w:val="Hyperlink"/>
                <w:sz w:val="21"/>
                <w:szCs w:val="21"/>
                <w:shd w:val="clear" w:color="auto" w:fill="FFFFFF"/>
              </w:rPr>
            </w:rPrChange>
          </w:rPr>
          <w:t>https://www.avsystem.com/blog/iot-protocols-and-standards/</w:t>
        </w:r>
        <w:r w:rsidRPr="00B36DD3">
          <w:rPr>
            <w:shd w:val="clear" w:color="auto" w:fill="FFFFFF"/>
            <w:rPrChange w:id="9826" w:author="Rodion" w:date="2019-12-09T03:58:00Z">
              <w:rPr>
                <w:shd w:val="clear" w:color="auto" w:fill="FFFFFF"/>
              </w:rPr>
            </w:rPrChange>
          </w:rPr>
          <w:fldChar w:fldCharType="end"/>
        </w:r>
        <w:r w:rsidRPr="00030B2B">
          <w:rPr>
            <w:shd w:val="clear" w:color="auto" w:fill="FFFFFF"/>
          </w:rPr>
          <w:t>.</w:t>
        </w:r>
      </w:ins>
      <w:ins w:id="9827" w:author="Rodion" w:date="2019-12-09T03:59:00Z">
        <w:r w:rsidR="00B36DD3" w:rsidRPr="00D14CEF">
          <w:t xml:space="preserve"> – 26.11.2019.</w:t>
        </w:r>
      </w:ins>
    </w:p>
    <w:p w14:paraId="0EF7F052" w14:textId="7D15D6F9" w:rsidR="00465150" w:rsidRPr="00B36DD3" w:rsidRDefault="00465150" w:rsidP="00A33D82">
      <w:pPr>
        <w:pStyle w:val="ListParagraph"/>
        <w:numPr>
          <w:ilvl w:val="0"/>
          <w:numId w:val="4"/>
        </w:numPr>
        <w:rPr>
          <w:ins w:id="9828" w:author="Rodion" w:date="2019-12-09T02:38:00Z"/>
          <w:rPrChange w:id="9829" w:author="Rodion" w:date="2019-12-09T03:58:00Z">
            <w:rPr>
              <w:ins w:id="9830" w:author="Rodion" w:date="2019-12-09T02:38:00Z"/>
              <w:color w:val="000000"/>
              <w:sz w:val="21"/>
              <w:szCs w:val="21"/>
              <w:shd w:val="clear" w:color="auto" w:fill="FFFFFF"/>
            </w:rPr>
          </w:rPrChange>
        </w:rPr>
        <w:pPrChange w:id="9831" w:author="Rodion" w:date="2019-12-09T03:56:00Z">
          <w:pPr>
            <w:pStyle w:val="ListParagraph"/>
            <w:numPr>
              <w:numId w:val="4"/>
            </w:numPr>
          </w:pPr>
        </w:pPrChange>
      </w:pPr>
      <w:ins w:id="9832" w:author="Rodion" w:date="2019-12-09T02:38:00Z">
        <w:r w:rsidRPr="00030B2B">
          <w:rPr>
            <w:shd w:val="clear" w:color="auto" w:fill="FFFFFF"/>
          </w:rPr>
          <w:t>11 Internet of Things (IoT) Protocols You Need to Know About [Елек</w:t>
        </w:r>
        <w:r w:rsidRPr="00B36DD3">
          <w:rPr>
            <w:shd w:val="clear" w:color="auto" w:fill="FFFFFF"/>
            <w:rPrChange w:id="9833" w:author="Rodion" w:date="2019-12-09T03:58:00Z">
              <w:rPr>
                <w:shd w:val="clear" w:color="auto" w:fill="FFFFFF"/>
              </w:rPr>
            </w:rPrChange>
          </w:rPr>
          <w:t xml:space="preserve">тронний ресурс]. – 2015. – Режим доступу до ресурсу: </w:t>
        </w:r>
        <w:r w:rsidRPr="00030B2B">
          <w:rPr>
            <w:shd w:val="clear" w:color="auto" w:fill="FFFFFF"/>
          </w:rPr>
          <w:fldChar w:fldCharType="begin"/>
        </w:r>
        <w:r w:rsidRPr="00B36DD3">
          <w:rPr>
            <w:shd w:val="clear" w:color="auto" w:fill="FFFFFF"/>
            <w:rPrChange w:id="9834" w:author="Rodion" w:date="2019-12-09T03:58:00Z">
              <w:rPr>
                <w:shd w:val="clear" w:color="auto" w:fill="FFFFFF"/>
              </w:rPr>
            </w:rPrChange>
          </w:rPr>
          <w:instrText xml:space="preserve"> HYPERLINK "https://www.rs-online.com/designspark/eleven-internet-of-things-iot-protocols-you-need-to-know-about" </w:instrText>
        </w:r>
        <w:r w:rsidRPr="00B36DD3">
          <w:rPr>
            <w:shd w:val="clear" w:color="auto" w:fill="FFFFFF"/>
            <w:rPrChange w:id="9835" w:author="Rodion" w:date="2019-12-09T03:58:00Z">
              <w:rPr>
                <w:shd w:val="clear" w:color="auto" w:fill="FFFFFF"/>
              </w:rPr>
            </w:rPrChange>
          </w:rPr>
          <w:fldChar w:fldCharType="separate"/>
        </w:r>
        <w:r w:rsidRPr="00B36DD3">
          <w:rPr>
            <w:rStyle w:val="Hyperlink"/>
            <w:shd w:val="clear" w:color="auto" w:fill="FFFFFF"/>
            <w:rPrChange w:id="9836" w:author="Rodion" w:date="2019-12-09T03:58:00Z">
              <w:rPr>
                <w:rStyle w:val="Hyperlink"/>
                <w:sz w:val="21"/>
                <w:szCs w:val="21"/>
                <w:shd w:val="clear" w:color="auto" w:fill="FFFFFF"/>
              </w:rPr>
            </w:rPrChange>
          </w:rPr>
          <w:t>https://www.rs-online.com/designspark/eleven-internet-of-things-iot-protocols-you-need-to-know-about</w:t>
        </w:r>
        <w:r w:rsidRPr="00B36DD3">
          <w:rPr>
            <w:shd w:val="clear" w:color="auto" w:fill="FFFFFF"/>
            <w:rPrChange w:id="9837" w:author="Rodion" w:date="2019-12-09T03:58:00Z">
              <w:rPr>
                <w:shd w:val="clear" w:color="auto" w:fill="FFFFFF"/>
              </w:rPr>
            </w:rPrChange>
          </w:rPr>
          <w:fldChar w:fldCharType="end"/>
        </w:r>
        <w:r w:rsidRPr="00030B2B">
          <w:rPr>
            <w:shd w:val="clear" w:color="auto" w:fill="FFFFFF"/>
          </w:rPr>
          <w:t>.</w:t>
        </w:r>
      </w:ins>
      <w:ins w:id="9838" w:author="Rodion" w:date="2019-12-09T03:59:00Z">
        <w:r w:rsidR="00B36DD3" w:rsidRPr="00D14CEF">
          <w:t xml:space="preserve"> – 26.11.2019.</w:t>
        </w:r>
      </w:ins>
    </w:p>
    <w:p w14:paraId="0B84CC72" w14:textId="49E50465" w:rsidR="00465150" w:rsidRPr="00B36DD3" w:rsidRDefault="00465150" w:rsidP="00A33D82">
      <w:pPr>
        <w:pStyle w:val="ListParagraph"/>
        <w:numPr>
          <w:ilvl w:val="0"/>
          <w:numId w:val="4"/>
        </w:numPr>
        <w:rPr>
          <w:ins w:id="9839" w:author="Rodion" w:date="2019-12-09T02:39:00Z"/>
          <w:rPrChange w:id="9840" w:author="Rodion" w:date="2019-12-09T03:58:00Z">
            <w:rPr>
              <w:ins w:id="9841" w:author="Rodion" w:date="2019-12-09T02:39:00Z"/>
              <w:color w:val="000000"/>
              <w:sz w:val="21"/>
              <w:szCs w:val="21"/>
              <w:shd w:val="clear" w:color="auto" w:fill="FFFFFF"/>
            </w:rPr>
          </w:rPrChange>
        </w:rPr>
        <w:pPrChange w:id="9842" w:author="Rodion" w:date="2019-12-09T03:56:00Z">
          <w:pPr>
            <w:pStyle w:val="ListParagraph"/>
            <w:numPr>
              <w:numId w:val="4"/>
            </w:numPr>
          </w:pPr>
        </w:pPrChange>
      </w:pPr>
      <w:ins w:id="9843" w:author="Rodion" w:date="2019-12-09T02:39:00Z">
        <w:r w:rsidRPr="00030B2B">
          <w:rPr>
            <w:shd w:val="clear" w:color="auto" w:fill="FFFFFF"/>
          </w:rPr>
          <w:t>Heetae Y. IoT Smart Home Adoption: The Importance of Proper Level Automation [Електронний ресурс] /</w:t>
        </w:r>
        <w:r w:rsidRPr="00B36DD3">
          <w:rPr>
            <w:shd w:val="clear" w:color="auto" w:fill="FFFFFF"/>
            <w:rPrChange w:id="9844" w:author="Rodion" w:date="2019-12-09T03:58:00Z">
              <w:rPr>
                <w:shd w:val="clear" w:color="auto" w:fill="FFFFFF"/>
              </w:rPr>
            </w:rPrChange>
          </w:rPr>
          <w:t xml:space="preserve"> Y. Heetae, L. Wonji, L. Hwansoo // Journal of Sensors. – 2018. – Режим доступу до ресурсу: </w:t>
        </w:r>
        <w:r w:rsidRPr="00030B2B">
          <w:rPr>
            <w:shd w:val="clear" w:color="auto" w:fill="FFFFFF"/>
          </w:rPr>
          <w:fldChar w:fldCharType="begin"/>
        </w:r>
        <w:r w:rsidRPr="00B36DD3">
          <w:rPr>
            <w:shd w:val="clear" w:color="auto" w:fill="FFFFFF"/>
            <w:rPrChange w:id="9845" w:author="Rodion" w:date="2019-12-09T03:58:00Z">
              <w:rPr>
                <w:shd w:val="clear" w:color="auto" w:fill="FFFFFF"/>
              </w:rPr>
            </w:rPrChange>
          </w:rPr>
          <w:instrText xml:space="preserve"> HYPERLINK "https://www.hindawi.com/journals/js/2018/6464036/" </w:instrText>
        </w:r>
        <w:r w:rsidRPr="00B36DD3">
          <w:rPr>
            <w:shd w:val="clear" w:color="auto" w:fill="FFFFFF"/>
            <w:rPrChange w:id="9846" w:author="Rodion" w:date="2019-12-09T03:58:00Z">
              <w:rPr>
                <w:shd w:val="clear" w:color="auto" w:fill="FFFFFF"/>
              </w:rPr>
            </w:rPrChange>
          </w:rPr>
          <w:fldChar w:fldCharType="separate"/>
        </w:r>
        <w:r w:rsidRPr="00B36DD3">
          <w:rPr>
            <w:rStyle w:val="Hyperlink"/>
            <w:shd w:val="clear" w:color="auto" w:fill="FFFFFF"/>
            <w:rPrChange w:id="9847" w:author="Rodion" w:date="2019-12-09T03:58:00Z">
              <w:rPr>
                <w:rStyle w:val="Hyperlink"/>
                <w:sz w:val="21"/>
                <w:szCs w:val="21"/>
                <w:shd w:val="clear" w:color="auto" w:fill="FFFFFF"/>
              </w:rPr>
            </w:rPrChange>
          </w:rPr>
          <w:t>https://www.hindawi.com/journals/js/2018/6464036/</w:t>
        </w:r>
        <w:r w:rsidRPr="00B36DD3">
          <w:rPr>
            <w:shd w:val="clear" w:color="auto" w:fill="FFFFFF"/>
            <w:rPrChange w:id="9848" w:author="Rodion" w:date="2019-12-09T03:58:00Z">
              <w:rPr>
                <w:shd w:val="clear" w:color="auto" w:fill="FFFFFF"/>
              </w:rPr>
            </w:rPrChange>
          </w:rPr>
          <w:fldChar w:fldCharType="end"/>
        </w:r>
        <w:r w:rsidRPr="00030B2B">
          <w:rPr>
            <w:shd w:val="clear" w:color="auto" w:fill="FFFFFF"/>
          </w:rPr>
          <w:t>.</w:t>
        </w:r>
      </w:ins>
      <w:ins w:id="9849" w:author="Rodion" w:date="2019-12-09T03:59:00Z">
        <w:r w:rsidR="00B36DD3" w:rsidRPr="00D14CEF">
          <w:t xml:space="preserve"> – 26.11.2019.</w:t>
        </w:r>
      </w:ins>
    </w:p>
    <w:p w14:paraId="24FA8206" w14:textId="71E66CEE" w:rsidR="00465150" w:rsidRPr="00B36DD3" w:rsidRDefault="00465150" w:rsidP="00A33D82">
      <w:pPr>
        <w:pStyle w:val="ListParagraph"/>
        <w:numPr>
          <w:ilvl w:val="0"/>
          <w:numId w:val="4"/>
        </w:numPr>
        <w:rPr>
          <w:ins w:id="9850" w:author="Rodion" w:date="2019-12-09T02:40:00Z"/>
          <w:rPrChange w:id="9851" w:author="Rodion" w:date="2019-12-09T03:58:00Z">
            <w:rPr>
              <w:ins w:id="9852" w:author="Rodion" w:date="2019-12-09T02:40:00Z"/>
              <w:color w:val="000000"/>
              <w:sz w:val="21"/>
              <w:szCs w:val="21"/>
              <w:shd w:val="clear" w:color="auto" w:fill="FFFFFF"/>
              <w:lang w:val="en-US"/>
            </w:rPr>
          </w:rPrChange>
        </w:rPr>
        <w:pPrChange w:id="9853" w:author="Rodion" w:date="2019-12-09T03:56:00Z">
          <w:pPr>
            <w:pStyle w:val="ListParagraph"/>
            <w:numPr>
              <w:numId w:val="4"/>
            </w:numPr>
          </w:pPr>
        </w:pPrChange>
      </w:pPr>
      <w:ins w:id="9854" w:author="Rodion" w:date="2019-12-09T02:40:00Z">
        <w:r w:rsidRPr="00B36DD3">
          <w:rPr>
            <w:shd w:val="clear" w:color="auto" w:fill="FFFFFF"/>
            <w:rPrChange w:id="9855" w:author="Rodion" w:date="2019-12-09T03:58:00Z">
              <w:rPr>
                <w:color w:val="000000"/>
                <w:sz w:val="21"/>
                <w:szCs w:val="21"/>
                <w:shd w:val="clear" w:color="auto" w:fill="FFFFFF"/>
              </w:rPr>
            </w:rPrChange>
          </w:rPr>
          <w:t xml:space="preserve">Bluetooth 5: Go Faster, Go Further [Електронний ресурс] – Режим доступу до ресурсу: </w:t>
        </w:r>
        <w:r w:rsidRPr="00B36DD3">
          <w:rPr>
            <w:shd w:val="clear" w:color="auto" w:fill="FFFFFF"/>
            <w:rPrChange w:id="9856" w:author="Rodion" w:date="2019-12-09T03:58:00Z">
              <w:rPr>
                <w:color w:val="000000"/>
                <w:sz w:val="21"/>
                <w:szCs w:val="21"/>
                <w:shd w:val="clear" w:color="auto" w:fill="FFFFFF"/>
              </w:rPr>
            </w:rPrChange>
          </w:rPr>
          <w:fldChar w:fldCharType="begin"/>
        </w:r>
        <w:r w:rsidRPr="00B36DD3">
          <w:rPr>
            <w:shd w:val="clear" w:color="auto" w:fill="FFFFFF"/>
            <w:rPrChange w:id="9857" w:author="Rodion" w:date="2019-12-09T03:58:00Z">
              <w:rPr>
                <w:color w:val="000000"/>
                <w:sz w:val="21"/>
                <w:szCs w:val="21"/>
                <w:shd w:val="clear" w:color="auto" w:fill="FFFFFF"/>
              </w:rPr>
            </w:rPrChange>
          </w:rPr>
          <w:instrText xml:space="preserve"> HYPERLINK "https://www.bluetooth.com/specifications/bluetooth-core-specification/bluetooth5" </w:instrText>
        </w:r>
        <w:r w:rsidRPr="00B36DD3">
          <w:rPr>
            <w:shd w:val="clear" w:color="auto" w:fill="FFFFFF"/>
            <w:rPrChange w:id="9858" w:author="Rodion" w:date="2019-12-09T03:58:00Z">
              <w:rPr>
                <w:color w:val="000000"/>
                <w:sz w:val="21"/>
                <w:szCs w:val="21"/>
                <w:shd w:val="clear" w:color="auto" w:fill="FFFFFF"/>
              </w:rPr>
            </w:rPrChange>
          </w:rPr>
          <w:fldChar w:fldCharType="separate"/>
        </w:r>
        <w:r w:rsidRPr="00B36DD3">
          <w:rPr>
            <w:rStyle w:val="Hyperlink"/>
            <w:shd w:val="clear" w:color="auto" w:fill="FFFFFF"/>
            <w:rPrChange w:id="9859" w:author="Rodion" w:date="2019-12-09T03:58:00Z">
              <w:rPr>
                <w:rStyle w:val="Hyperlink"/>
                <w:sz w:val="21"/>
                <w:szCs w:val="21"/>
                <w:shd w:val="clear" w:color="auto" w:fill="FFFFFF"/>
              </w:rPr>
            </w:rPrChange>
          </w:rPr>
          <w:t>https://www.bluetooth.com/specifications/bluetooth-core-specification/bluetooth5</w:t>
        </w:r>
        <w:r w:rsidRPr="00B36DD3">
          <w:rPr>
            <w:shd w:val="clear" w:color="auto" w:fill="FFFFFF"/>
            <w:rPrChange w:id="9860" w:author="Rodion" w:date="2019-12-09T03:58:00Z">
              <w:rPr>
                <w:color w:val="000000"/>
                <w:sz w:val="21"/>
                <w:szCs w:val="21"/>
                <w:shd w:val="clear" w:color="auto" w:fill="FFFFFF"/>
              </w:rPr>
            </w:rPrChange>
          </w:rPr>
          <w:fldChar w:fldCharType="end"/>
        </w:r>
        <w:r w:rsidRPr="00B36DD3">
          <w:rPr>
            <w:shd w:val="clear" w:color="auto" w:fill="FFFFFF"/>
            <w:rPrChange w:id="9861" w:author="Rodion" w:date="2019-12-09T03:58:00Z">
              <w:rPr>
                <w:color w:val="000000"/>
                <w:sz w:val="21"/>
                <w:szCs w:val="21"/>
                <w:shd w:val="clear" w:color="auto" w:fill="FFFFFF"/>
              </w:rPr>
            </w:rPrChange>
          </w:rPr>
          <w:t>.</w:t>
        </w:r>
      </w:ins>
      <w:ins w:id="9862" w:author="Rodion" w:date="2019-12-09T03:59:00Z">
        <w:r w:rsidR="00B36DD3" w:rsidRPr="00D14CEF">
          <w:t xml:space="preserve"> – 26.11.2019.</w:t>
        </w:r>
      </w:ins>
    </w:p>
    <w:p w14:paraId="5FC7702C" w14:textId="6F42A26D" w:rsidR="00465150" w:rsidRPr="00B36DD3" w:rsidRDefault="00465150" w:rsidP="00A33D82">
      <w:pPr>
        <w:pStyle w:val="ListParagraph"/>
        <w:numPr>
          <w:ilvl w:val="0"/>
          <w:numId w:val="4"/>
        </w:numPr>
        <w:rPr>
          <w:ins w:id="9863" w:author="Rodion" w:date="2019-12-09T02:42:00Z"/>
          <w:rPrChange w:id="9864" w:author="Rodion" w:date="2019-12-09T03:58:00Z">
            <w:rPr>
              <w:ins w:id="9865" w:author="Rodion" w:date="2019-12-09T02:42:00Z"/>
              <w:color w:val="000000"/>
              <w:sz w:val="21"/>
              <w:szCs w:val="21"/>
              <w:shd w:val="clear" w:color="auto" w:fill="FFFFFF"/>
            </w:rPr>
          </w:rPrChange>
        </w:rPr>
        <w:pPrChange w:id="9866" w:author="Rodion" w:date="2019-12-09T03:56:00Z">
          <w:pPr>
            <w:pStyle w:val="ListParagraph"/>
            <w:numPr>
              <w:numId w:val="4"/>
            </w:numPr>
          </w:pPr>
        </w:pPrChange>
      </w:pPr>
      <w:ins w:id="9867" w:author="Rodion" w:date="2019-12-09T02:42:00Z">
        <w:r w:rsidRPr="00030B2B">
          <w:rPr>
            <w:shd w:val="clear" w:color="auto" w:fill="FFFFFF"/>
          </w:rPr>
          <w:t>Lahart J. Taking an Open-Source Approach t</w:t>
        </w:r>
        <w:r w:rsidRPr="00B36DD3">
          <w:rPr>
            <w:shd w:val="clear" w:color="auto" w:fill="FFFFFF"/>
            <w:rPrChange w:id="9868" w:author="Rodion" w:date="2019-12-09T03:58:00Z">
              <w:rPr>
                <w:shd w:val="clear" w:color="auto" w:fill="FFFFFF"/>
              </w:rPr>
            </w:rPrChange>
          </w:rPr>
          <w:t>o Hardware / Justin Lahart., 2009</w:t>
        </w:r>
      </w:ins>
      <w:ins w:id="9869" w:author="Rodion" w:date="2019-12-09T04:00:00Z">
        <w:r w:rsidR="00B36DD3">
          <w:rPr>
            <w:shd w:val="clear" w:color="auto" w:fill="FFFFFF"/>
            <w:lang w:val="en-US"/>
          </w:rPr>
          <w:t>.</w:t>
        </w:r>
      </w:ins>
    </w:p>
    <w:p w14:paraId="7FC0CB53" w14:textId="19666445" w:rsidR="00465150" w:rsidRPr="00B36DD3" w:rsidRDefault="00D412EC" w:rsidP="00A33D82">
      <w:pPr>
        <w:pStyle w:val="ListParagraph"/>
        <w:numPr>
          <w:ilvl w:val="0"/>
          <w:numId w:val="4"/>
        </w:numPr>
        <w:rPr>
          <w:ins w:id="9870" w:author="Rodion" w:date="2019-12-09T02:46:00Z"/>
          <w:rPrChange w:id="9871" w:author="Rodion" w:date="2019-12-09T03:58:00Z">
            <w:rPr>
              <w:ins w:id="9872" w:author="Rodion" w:date="2019-12-09T02:46:00Z"/>
              <w:color w:val="000000"/>
              <w:sz w:val="21"/>
              <w:szCs w:val="21"/>
              <w:shd w:val="clear" w:color="auto" w:fill="FFFFFF"/>
            </w:rPr>
          </w:rPrChange>
        </w:rPr>
        <w:pPrChange w:id="9873" w:author="Rodion" w:date="2019-12-09T03:56:00Z">
          <w:pPr>
            <w:pStyle w:val="ListParagraph"/>
            <w:numPr>
              <w:numId w:val="4"/>
            </w:numPr>
          </w:pPr>
        </w:pPrChange>
      </w:pPr>
      <w:ins w:id="9874" w:author="Rodion" w:date="2019-12-09T02:46:00Z">
        <w:r w:rsidRPr="00030B2B">
          <w:rPr>
            <w:shd w:val="clear" w:color="auto" w:fill="FFFFFF"/>
          </w:rPr>
          <w:t xml:space="preserve">Martinsen P. </w:t>
        </w:r>
        <w:r w:rsidRPr="00B36DD3">
          <w:rPr>
            <w:shd w:val="clear" w:color="auto" w:fill="FFFFFF"/>
            <w:rPrChange w:id="9875" w:author="Rodion" w:date="2019-12-09T03:58:00Z">
              <w:rPr>
                <w:shd w:val="clear" w:color="auto" w:fill="FFFFFF"/>
              </w:rPr>
            </w:rPrChange>
          </w:rPr>
          <w:t xml:space="preserve">Visual Micro: Arduino </w:t>
        </w:r>
        <w:r w:rsidRPr="00B36DD3">
          <w:rPr>
            <w:shd w:val="clear" w:color="auto" w:fill="FFFFFF"/>
            <w:lang w:val="en-US"/>
            <w:rPrChange w:id="9876" w:author="Rodion" w:date="2019-12-09T03:58:00Z">
              <w:rPr>
                <w:shd w:val="clear" w:color="auto" w:fill="FFFFFF"/>
                <w:lang w:val="en-US"/>
              </w:rPr>
            </w:rPrChange>
          </w:rPr>
          <w:t>p</w:t>
        </w:r>
        <w:r w:rsidRPr="00B36DD3">
          <w:rPr>
            <w:shd w:val="clear" w:color="auto" w:fill="FFFFFF"/>
            <w:rPrChange w:id="9877" w:author="Rodion" w:date="2019-12-09T03:58:00Z">
              <w:rPr>
                <w:shd w:val="clear" w:color="auto" w:fill="FFFFFF"/>
              </w:rPr>
            </w:rPrChange>
          </w:rPr>
          <w:t xml:space="preserve">rogramming </w:t>
        </w:r>
        <w:r w:rsidRPr="00B36DD3">
          <w:rPr>
            <w:shd w:val="clear" w:color="auto" w:fill="FFFFFF"/>
            <w:lang w:val="en-US"/>
            <w:rPrChange w:id="9878" w:author="Rodion" w:date="2019-12-09T03:58:00Z">
              <w:rPr>
                <w:shd w:val="clear" w:color="auto" w:fill="FFFFFF"/>
                <w:lang w:val="en-US"/>
              </w:rPr>
            </w:rPrChange>
          </w:rPr>
          <w:t>w</w:t>
        </w:r>
        <w:r w:rsidRPr="00B36DD3">
          <w:rPr>
            <w:shd w:val="clear" w:color="auto" w:fill="FFFFFF"/>
            <w:rPrChange w:id="9879" w:author="Rodion" w:date="2019-12-09T03:58:00Z">
              <w:rPr>
                <w:shd w:val="clear" w:color="auto" w:fill="FFFFFF"/>
              </w:rPr>
            </w:rPrChange>
          </w:rPr>
          <w:t xml:space="preserve">ith Visual Studio [Електронний ресурс] / Paul Martinsen. – 2018. – Режим доступу до ресурсу: </w:t>
        </w:r>
        <w:r w:rsidRPr="00030B2B">
          <w:rPr>
            <w:shd w:val="clear" w:color="auto" w:fill="FFFFFF"/>
          </w:rPr>
          <w:fldChar w:fldCharType="begin"/>
        </w:r>
        <w:r w:rsidRPr="00B36DD3">
          <w:rPr>
            <w:shd w:val="clear" w:color="auto" w:fill="FFFFFF"/>
            <w:rPrChange w:id="9880" w:author="Rodion" w:date="2019-12-09T03:58:00Z">
              <w:rPr>
                <w:shd w:val="clear" w:color="auto" w:fill="FFFFFF"/>
              </w:rPr>
            </w:rPrChange>
          </w:rPr>
          <w:instrText xml:space="preserve"> HYPERLINK "https://www.megunolink.com/articles/coding/visual-micro-arduino-visual-studio/" </w:instrText>
        </w:r>
        <w:r w:rsidRPr="00B36DD3">
          <w:rPr>
            <w:shd w:val="clear" w:color="auto" w:fill="FFFFFF"/>
            <w:rPrChange w:id="9881" w:author="Rodion" w:date="2019-12-09T03:58:00Z">
              <w:rPr>
                <w:shd w:val="clear" w:color="auto" w:fill="FFFFFF"/>
              </w:rPr>
            </w:rPrChange>
          </w:rPr>
          <w:fldChar w:fldCharType="separate"/>
        </w:r>
        <w:r w:rsidRPr="00B36DD3">
          <w:rPr>
            <w:rStyle w:val="Hyperlink"/>
            <w:shd w:val="clear" w:color="auto" w:fill="FFFFFF"/>
            <w:rPrChange w:id="9882" w:author="Rodion" w:date="2019-12-09T03:58:00Z">
              <w:rPr>
                <w:rStyle w:val="Hyperlink"/>
                <w:sz w:val="21"/>
                <w:szCs w:val="21"/>
                <w:shd w:val="clear" w:color="auto" w:fill="FFFFFF"/>
              </w:rPr>
            </w:rPrChange>
          </w:rPr>
          <w:t>https://www.megunolink.com/articles/coding/visual-micro-arduino-visual-studio/</w:t>
        </w:r>
        <w:r w:rsidRPr="00B36DD3">
          <w:rPr>
            <w:shd w:val="clear" w:color="auto" w:fill="FFFFFF"/>
            <w:rPrChange w:id="9883" w:author="Rodion" w:date="2019-12-09T03:58:00Z">
              <w:rPr>
                <w:shd w:val="clear" w:color="auto" w:fill="FFFFFF"/>
              </w:rPr>
            </w:rPrChange>
          </w:rPr>
          <w:fldChar w:fldCharType="end"/>
        </w:r>
      </w:ins>
      <w:ins w:id="9884" w:author="Rodion" w:date="2019-12-09T03:59:00Z">
        <w:r w:rsidR="00B36DD3">
          <w:rPr>
            <w:shd w:val="clear" w:color="auto" w:fill="FFFFFF"/>
            <w:lang w:val="en-US"/>
          </w:rPr>
          <w:t>.</w:t>
        </w:r>
        <w:r w:rsidR="00B36DD3" w:rsidRPr="00D14CEF">
          <w:t xml:space="preserve"> – 26.11.2019.</w:t>
        </w:r>
      </w:ins>
    </w:p>
    <w:p w14:paraId="7C2FADBA" w14:textId="082157CD" w:rsidR="00D412EC" w:rsidRPr="00B36DD3" w:rsidRDefault="00D412EC" w:rsidP="00A33D82">
      <w:pPr>
        <w:pStyle w:val="ListParagraph"/>
        <w:numPr>
          <w:ilvl w:val="0"/>
          <w:numId w:val="4"/>
        </w:numPr>
        <w:rPr>
          <w:ins w:id="9885" w:author="Rodion" w:date="2019-12-09T02:47:00Z"/>
          <w:rPrChange w:id="9886" w:author="Rodion" w:date="2019-12-09T03:58:00Z">
            <w:rPr>
              <w:ins w:id="9887" w:author="Rodion" w:date="2019-12-09T02:47:00Z"/>
              <w:color w:val="000000"/>
              <w:sz w:val="21"/>
              <w:szCs w:val="21"/>
              <w:shd w:val="clear" w:color="auto" w:fill="FFFFFF"/>
            </w:rPr>
          </w:rPrChange>
        </w:rPr>
        <w:pPrChange w:id="9888" w:author="Rodion" w:date="2019-12-09T03:56:00Z">
          <w:pPr>
            <w:pStyle w:val="ListParagraph"/>
            <w:numPr>
              <w:numId w:val="4"/>
            </w:numPr>
          </w:pPr>
        </w:pPrChange>
      </w:pPr>
      <w:ins w:id="9889" w:author="Rodion" w:date="2019-12-09T02:47:00Z">
        <w:r w:rsidRPr="00030B2B">
          <w:rPr>
            <w:shd w:val="clear" w:color="auto" w:fill="FFFFFF"/>
          </w:rPr>
          <w:t xml:space="preserve">Зовнішній вигляд Hiku [Електронний ресурс] – Режим доступу до ресурсу: </w:t>
        </w:r>
        <w:r w:rsidRPr="00030B2B">
          <w:rPr>
            <w:shd w:val="clear" w:color="auto" w:fill="FFFFFF"/>
          </w:rPr>
          <w:fldChar w:fldCharType="begin"/>
        </w:r>
        <w:r w:rsidRPr="00B36DD3">
          <w:rPr>
            <w:shd w:val="clear" w:color="auto" w:fill="FFFFFF"/>
            <w:rPrChange w:id="9890" w:author="Rodion" w:date="2019-12-09T03:58:00Z">
              <w:rPr>
                <w:shd w:val="clear" w:color="auto" w:fill="FFFFFF"/>
              </w:rPr>
            </w:rPrChange>
          </w:rPr>
          <w:instrText xml:space="preserve"> HYPERLINK "https://cnet2.cbsistatic.com/img/oZ_T1w-udySmCPnHU7SkmPBW3r0=/756x425/2013/10/14/5af5ae66-6788-11e3-846b-14feb5ca9861/2Z9A5312_copy.jpg" </w:instrText>
        </w:r>
        <w:r w:rsidRPr="00B36DD3">
          <w:rPr>
            <w:shd w:val="clear" w:color="auto" w:fill="FFFFFF"/>
            <w:rPrChange w:id="9891" w:author="Rodion" w:date="2019-12-09T03:58:00Z">
              <w:rPr>
                <w:shd w:val="clear" w:color="auto" w:fill="FFFFFF"/>
              </w:rPr>
            </w:rPrChange>
          </w:rPr>
          <w:fldChar w:fldCharType="separate"/>
        </w:r>
        <w:r w:rsidRPr="00B36DD3">
          <w:rPr>
            <w:rStyle w:val="Hyperlink"/>
            <w:shd w:val="clear" w:color="auto" w:fill="FFFFFF"/>
            <w:rPrChange w:id="9892" w:author="Rodion" w:date="2019-12-09T03:58:00Z">
              <w:rPr>
                <w:rStyle w:val="Hyperlink"/>
                <w:sz w:val="21"/>
                <w:szCs w:val="21"/>
                <w:shd w:val="clear" w:color="auto" w:fill="FFFFFF"/>
              </w:rPr>
            </w:rPrChange>
          </w:rPr>
          <w:t>https://cnet2.cbsistatic.com/img/oZ_T1w-udySmCPnHU7SkmPBW3r0=/756x425/2013/10/14/5af5ae66-6788-11e3-846b-14feb5ca9861/2Z9A5312_copy.jpg</w:t>
        </w:r>
        <w:r w:rsidRPr="00B36DD3">
          <w:rPr>
            <w:shd w:val="clear" w:color="auto" w:fill="FFFFFF"/>
            <w:rPrChange w:id="9893" w:author="Rodion" w:date="2019-12-09T03:58:00Z">
              <w:rPr>
                <w:shd w:val="clear" w:color="auto" w:fill="FFFFFF"/>
              </w:rPr>
            </w:rPrChange>
          </w:rPr>
          <w:fldChar w:fldCharType="end"/>
        </w:r>
        <w:r w:rsidRPr="00030B2B">
          <w:rPr>
            <w:shd w:val="clear" w:color="auto" w:fill="FFFFFF"/>
          </w:rPr>
          <w:t>.</w:t>
        </w:r>
      </w:ins>
      <w:ins w:id="9894" w:author="Rodion" w:date="2019-12-09T03:59:00Z">
        <w:r w:rsidR="00B36DD3" w:rsidRPr="00D14CEF">
          <w:t xml:space="preserve"> – 26.11.2019.</w:t>
        </w:r>
      </w:ins>
    </w:p>
    <w:p w14:paraId="1DB415C4" w14:textId="023217D0" w:rsidR="00D412EC" w:rsidRPr="00B36DD3" w:rsidRDefault="00D412EC" w:rsidP="00A33D82">
      <w:pPr>
        <w:pStyle w:val="ListParagraph"/>
        <w:numPr>
          <w:ilvl w:val="0"/>
          <w:numId w:val="4"/>
        </w:numPr>
        <w:rPr>
          <w:ins w:id="9895" w:author="Rodion" w:date="2019-12-09T02:48:00Z"/>
          <w:rPrChange w:id="9896" w:author="Rodion" w:date="2019-12-09T03:58:00Z">
            <w:rPr>
              <w:ins w:id="9897" w:author="Rodion" w:date="2019-12-09T02:48:00Z"/>
              <w:color w:val="000000"/>
              <w:sz w:val="21"/>
              <w:szCs w:val="21"/>
              <w:shd w:val="clear" w:color="auto" w:fill="FFFFFF"/>
            </w:rPr>
          </w:rPrChange>
        </w:rPr>
        <w:pPrChange w:id="9898" w:author="Rodion" w:date="2019-12-09T03:56:00Z">
          <w:pPr>
            <w:pStyle w:val="ListParagraph"/>
            <w:numPr>
              <w:numId w:val="4"/>
            </w:numPr>
          </w:pPr>
        </w:pPrChange>
      </w:pPr>
      <w:ins w:id="9899" w:author="Rodion" w:date="2019-12-09T02:48:00Z">
        <w:r w:rsidRPr="00030B2B">
          <w:rPr>
            <w:shd w:val="clear" w:color="auto" w:fill="FFFFFF"/>
          </w:rPr>
          <w:lastRenderedPageBreak/>
          <w:t>Зовнішній вигляд GeniCan [Електронний ресурс] – Режим дост</w:t>
        </w:r>
        <w:r w:rsidRPr="00B36DD3">
          <w:rPr>
            <w:shd w:val="clear" w:color="auto" w:fill="FFFFFF"/>
            <w:rPrChange w:id="9900"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9901" w:author="Rodion" w:date="2019-12-09T03:58:00Z">
              <w:rPr>
                <w:shd w:val="clear" w:color="auto" w:fill="FFFFFF"/>
              </w:rPr>
            </w:rPrChange>
          </w:rPr>
          <w:instrText xml:space="preserve"> HYPERLINK "https://cdn.vox-cdn.com/thumbor/KhgbkJPF9GOZWHUsWEUHjvHhzmA=/0x0:1000x615/1400x1050/filters:focal(420x228:580x388):format(jpeg)/cdn.vox-cdn.com/uploads/chorus_image/image/52577167/red_w_alum_1024x1024.0.jpeg" </w:instrText>
        </w:r>
        <w:r w:rsidRPr="00B36DD3">
          <w:rPr>
            <w:shd w:val="clear" w:color="auto" w:fill="FFFFFF"/>
            <w:rPrChange w:id="9902" w:author="Rodion" w:date="2019-12-09T03:58:00Z">
              <w:rPr>
                <w:shd w:val="clear" w:color="auto" w:fill="FFFFFF"/>
              </w:rPr>
            </w:rPrChange>
          </w:rPr>
          <w:fldChar w:fldCharType="separate"/>
        </w:r>
        <w:r w:rsidRPr="00B36DD3">
          <w:rPr>
            <w:rStyle w:val="Hyperlink"/>
            <w:shd w:val="clear" w:color="auto" w:fill="FFFFFF"/>
            <w:rPrChange w:id="9903" w:author="Rodion" w:date="2019-12-09T03:58:00Z">
              <w:rPr>
                <w:rStyle w:val="Hyperlink"/>
                <w:sz w:val="21"/>
                <w:szCs w:val="21"/>
                <w:shd w:val="clear" w:color="auto" w:fill="FFFFFF"/>
              </w:rPr>
            </w:rPrChange>
          </w:rPr>
          <w:t>https://cdn.vox-cdn.com/thumbor/KhgbkJPF9GOZWHUsWEUHjvHhzmA=/0x0:1000x615/1400x1050/filters:focal(420x228:580x388):format(jpeg)/cdn.vox-cdn.com/uploads/chorus_image/image/52577167/red_w_alum_1024x1024.0.jpeg</w:t>
        </w:r>
        <w:r w:rsidRPr="00B36DD3">
          <w:rPr>
            <w:shd w:val="clear" w:color="auto" w:fill="FFFFFF"/>
            <w:rPrChange w:id="9904" w:author="Rodion" w:date="2019-12-09T03:58:00Z">
              <w:rPr>
                <w:shd w:val="clear" w:color="auto" w:fill="FFFFFF"/>
              </w:rPr>
            </w:rPrChange>
          </w:rPr>
          <w:fldChar w:fldCharType="end"/>
        </w:r>
        <w:r w:rsidRPr="00030B2B">
          <w:rPr>
            <w:shd w:val="clear" w:color="auto" w:fill="FFFFFF"/>
          </w:rPr>
          <w:t>.</w:t>
        </w:r>
      </w:ins>
      <w:ins w:id="9905" w:author="Rodion" w:date="2019-12-09T03:59:00Z">
        <w:r w:rsidR="00B36DD3" w:rsidRPr="00D14CEF">
          <w:t xml:space="preserve"> – 26.11.2019.</w:t>
        </w:r>
      </w:ins>
    </w:p>
    <w:p w14:paraId="7F75AECE" w14:textId="0031EF24" w:rsidR="00D412EC" w:rsidRPr="00B36DD3" w:rsidRDefault="00D412EC" w:rsidP="00A33D82">
      <w:pPr>
        <w:pStyle w:val="ListParagraph"/>
        <w:numPr>
          <w:ilvl w:val="0"/>
          <w:numId w:val="4"/>
        </w:numPr>
        <w:rPr>
          <w:ins w:id="9906" w:author="Rodion" w:date="2019-12-09T02:49:00Z"/>
          <w:rPrChange w:id="9907" w:author="Rodion" w:date="2019-12-09T03:58:00Z">
            <w:rPr>
              <w:ins w:id="9908" w:author="Rodion" w:date="2019-12-09T02:49:00Z"/>
              <w:color w:val="000000"/>
              <w:sz w:val="21"/>
              <w:szCs w:val="21"/>
              <w:shd w:val="clear" w:color="auto" w:fill="FFFFFF"/>
            </w:rPr>
          </w:rPrChange>
        </w:rPr>
        <w:pPrChange w:id="9909" w:author="Rodion" w:date="2019-12-09T03:56:00Z">
          <w:pPr>
            <w:pStyle w:val="ListParagraph"/>
            <w:numPr>
              <w:numId w:val="4"/>
            </w:numPr>
          </w:pPr>
        </w:pPrChange>
      </w:pPr>
      <w:ins w:id="9910" w:author="Rodion" w:date="2019-12-09T02:49:00Z">
        <w:r w:rsidRPr="00030B2B">
          <w:rPr>
            <w:shd w:val="clear" w:color="auto" w:fill="FFFFFF"/>
          </w:rPr>
          <w:t>Oxer J. Arduino Shield list / Jonathan Oxer., 2013</w:t>
        </w:r>
        <w:r w:rsidRPr="00B36DD3">
          <w:rPr>
            <w:shd w:val="clear" w:color="auto" w:fill="FFFFFF"/>
            <w:rPrChange w:id="9911" w:author="Rodion" w:date="2019-12-09T03:58:00Z">
              <w:rPr>
                <w:shd w:val="clear" w:color="auto" w:fill="FFFFFF"/>
              </w:rPr>
            </w:rPrChange>
          </w:rPr>
          <w:t>.</w:t>
        </w:r>
      </w:ins>
    </w:p>
    <w:p w14:paraId="16AFEBDB" w14:textId="56C82CDA" w:rsidR="00D412EC" w:rsidRPr="00B36DD3" w:rsidRDefault="00453820" w:rsidP="00A33D82">
      <w:pPr>
        <w:pStyle w:val="ListParagraph"/>
        <w:numPr>
          <w:ilvl w:val="0"/>
          <w:numId w:val="4"/>
        </w:numPr>
        <w:rPr>
          <w:ins w:id="9912" w:author="Rodion" w:date="2019-12-09T02:50:00Z"/>
          <w:rPrChange w:id="9913" w:author="Rodion" w:date="2019-12-09T03:58:00Z">
            <w:rPr>
              <w:ins w:id="9914" w:author="Rodion" w:date="2019-12-09T02:50:00Z"/>
              <w:color w:val="000000"/>
              <w:sz w:val="21"/>
              <w:szCs w:val="21"/>
              <w:shd w:val="clear" w:color="auto" w:fill="FFFFFF"/>
            </w:rPr>
          </w:rPrChange>
        </w:rPr>
        <w:pPrChange w:id="9915" w:author="Rodion" w:date="2019-12-09T03:56:00Z">
          <w:pPr>
            <w:pStyle w:val="ListParagraph"/>
            <w:numPr>
              <w:numId w:val="4"/>
            </w:numPr>
          </w:pPr>
        </w:pPrChange>
      </w:pPr>
      <w:ins w:id="9916" w:author="Rodion" w:date="2019-12-09T02:50:00Z">
        <w:r w:rsidRPr="00030B2B">
          <w:rPr>
            <w:shd w:val="clear" w:color="auto" w:fill="FFFFFF"/>
          </w:rPr>
          <w:t>Faris S. In</w:t>
        </w:r>
        <w:r w:rsidRPr="00B36DD3">
          <w:rPr>
            <w:shd w:val="clear" w:color="auto" w:fill="FFFFFF"/>
            <w:rPrChange w:id="9917" w:author="Rodion" w:date="2019-12-09T03:58:00Z">
              <w:rPr>
                <w:shd w:val="clear" w:color="auto" w:fill="FFFFFF"/>
              </w:rPr>
            </w:rPrChange>
          </w:rPr>
          <w:t>troducing New Arduino Pro Ide With Advanced Features</w:t>
        </w:r>
        <w:r w:rsidR="00D412EC" w:rsidRPr="00B36DD3">
          <w:rPr>
            <w:shd w:val="clear" w:color="auto" w:fill="FFFFFF"/>
            <w:rPrChange w:id="9918" w:author="Rodion" w:date="2019-12-09T03:58:00Z">
              <w:rPr>
                <w:shd w:val="clear" w:color="auto" w:fill="FFFFFF"/>
              </w:rPr>
            </w:rPrChange>
          </w:rPr>
          <w:t xml:space="preserve"> [Електронний </w:t>
        </w:r>
      </w:ins>
      <w:ins w:id="9919" w:author="Rodion" w:date="2019-12-09T02:51:00Z">
        <w:r w:rsidR="00D412EC" w:rsidRPr="00B36DD3">
          <w:rPr>
            <w:shd w:val="clear" w:color="auto" w:fill="FFFFFF"/>
            <w:rPrChange w:id="9920" w:author="Rodion" w:date="2019-12-09T03:58:00Z">
              <w:rPr>
                <w:shd w:val="clear" w:color="auto" w:fill="FFFFFF"/>
              </w:rPr>
            </w:rPrChange>
          </w:rPr>
          <w:t>р</w:t>
        </w:r>
      </w:ins>
      <w:ins w:id="9921" w:author="Rodion" w:date="2019-12-09T02:50:00Z">
        <w:r w:rsidR="00D412EC" w:rsidRPr="00B36DD3">
          <w:rPr>
            <w:shd w:val="clear" w:color="auto" w:fill="FFFFFF"/>
            <w:rPrChange w:id="9922" w:author="Rodion" w:date="2019-12-09T03:58:00Z">
              <w:rPr>
                <w:shd w:val="clear" w:color="auto" w:fill="FFFFFF"/>
              </w:rPr>
            </w:rPrChange>
          </w:rPr>
          <w:t xml:space="preserve">есурс] / </w:t>
        </w:r>
        <w:r w:rsidRPr="00B36DD3">
          <w:rPr>
            <w:shd w:val="clear" w:color="auto" w:fill="FFFFFF"/>
            <w:rPrChange w:id="9923" w:author="Rodion" w:date="2019-12-09T03:58:00Z">
              <w:rPr>
                <w:shd w:val="clear" w:color="auto" w:fill="FFFFFF"/>
              </w:rPr>
            </w:rPrChange>
          </w:rPr>
          <w:t>Salman Faris</w:t>
        </w:r>
        <w:r w:rsidR="00D412EC" w:rsidRPr="00B36DD3">
          <w:rPr>
            <w:shd w:val="clear" w:color="auto" w:fill="FFFFFF"/>
            <w:rPrChange w:id="9924" w:author="Rodion" w:date="2019-12-09T03:58:00Z">
              <w:rPr>
                <w:shd w:val="clear" w:color="auto" w:fill="FFFFFF"/>
              </w:rPr>
            </w:rPrChange>
          </w:rPr>
          <w:t xml:space="preserve">. – 2019. – Режим доступу до ресурсу: </w:t>
        </w:r>
        <w:r w:rsidR="00D412EC" w:rsidRPr="00030B2B">
          <w:rPr>
            <w:shd w:val="clear" w:color="auto" w:fill="FFFFFF"/>
          </w:rPr>
          <w:fldChar w:fldCharType="begin"/>
        </w:r>
        <w:r w:rsidR="00D412EC" w:rsidRPr="00B36DD3">
          <w:rPr>
            <w:shd w:val="clear" w:color="auto" w:fill="FFFFFF"/>
            <w:rPrChange w:id="9925" w:author="Rodion" w:date="2019-12-09T03:58:00Z">
              <w:rPr>
                <w:shd w:val="clear" w:color="auto" w:fill="FFFFFF"/>
              </w:rPr>
            </w:rPrChange>
          </w:rPr>
          <w:instrText xml:space="preserve"> HYPERLINK "https://en.wikipedia.org/wiki/Arduino_IDE" </w:instrText>
        </w:r>
        <w:r w:rsidR="00D412EC" w:rsidRPr="00B36DD3">
          <w:rPr>
            <w:shd w:val="clear" w:color="auto" w:fill="FFFFFF"/>
            <w:rPrChange w:id="9926" w:author="Rodion" w:date="2019-12-09T03:58:00Z">
              <w:rPr>
                <w:shd w:val="clear" w:color="auto" w:fill="FFFFFF"/>
              </w:rPr>
            </w:rPrChange>
          </w:rPr>
          <w:fldChar w:fldCharType="separate"/>
        </w:r>
        <w:r w:rsidR="00D412EC" w:rsidRPr="00B36DD3">
          <w:rPr>
            <w:rStyle w:val="Hyperlink"/>
            <w:shd w:val="clear" w:color="auto" w:fill="FFFFFF"/>
            <w:rPrChange w:id="9927" w:author="Rodion" w:date="2019-12-09T03:58:00Z">
              <w:rPr>
                <w:rStyle w:val="Hyperlink"/>
                <w:sz w:val="21"/>
                <w:szCs w:val="21"/>
                <w:shd w:val="clear" w:color="auto" w:fill="FFFFFF"/>
              </w:rPr>
            </w:rPrChange>
          </w:rPr>
          <w:t>https://en.wikipedia.org/wiki/Arduino_IDE</w:t>
        </w:r>
        <w:r w:rsidR="00D412EC" w:rsidRPr="00B36DD3">
          <w:rPr>
            <w:shd w:val="clear" w:color="auto" w:fill="FFFFFF"/>
            <w:rPrChange w:id="9928" w:author="Rodion" w:date="2019-12-09T03:58:00Z">
              <w:rPr>
                <w:shd w:val="clear" w:color="auto" w:fill="FFFFFF"/>
              </w:rPr>
            </w:rPrChange>
          </w:rPr>
          <w:fldChar w:fldCharType="end"/>
        </w:r>
        <w:r w:rsidR="00D412EC" w:rsidRPr="00030B2B">
          <w:rPr>
            <w:shd w:val="clear" w:color="auto" w:fill="FFFFFF"/>
          </w:rPr>
          <w:t>.</w:t>
        </w:r>
      </w:ins>
      <w:ins w:id="9929" w:author="Rodion" w:date="2019-12-09T04:00:00Z">
        <w:r w:rsidR="00B36DD3" w:rsidRPr="00D14CEF">
          <w:t xml:space="preserve"> – 26.11.2019.</w:t>
        </w:r>
      </w:ins>
    </w:p>
    <w:p w14:paraId="68D66FC0" w14:textId="6A5E16D9" w:rsidR="00D412EC" w:rsidRPr="00B36DD3" w:rsidRDefault="00453820" w:rsidP="00A33D82">
      <w:pPr>
        <w:pStyle w:val="ListParagraph"/>
        <w:numPr>
          <w:ilvl w:val="0"/>
          <w:numId w:val="4"/>
        </w:numPr>
        <w:rPr>
          <w:ins w:id="9930" w:author="Rodion" w:date="2019-12-09T02:52:00Z"/>
          <w:rPrChange w:id="9931" w:author="Rodion" w:date="2019-12-09T03:58:00Z">
            <w:rPr>
              <w:ins w:id="9932" w:author="Rodion" w:date="2019-12-09T02:52:00Z"/>
              <w:color w:val="000000"/>
              <w:sz w:val="21"/>
              <w:szCs w:val="21"/>
              <w:shd w:val="clear" w:color="auto" w:fill="FFFFFF"/>
            </w:rPr>
          </w:rPrChange>
        </w:rPr>
        <w:pPrChange w:id="9933" w:author="Rodion" w:date="2019-12-09T03:56:00Z">
          <w:pPr>
            <w:pStyle w:val="ListParagraph"/>
            <w:numPr>
              <w:numId w:val="4"/>
            </w:numPr>
          </w:pPr>
        </w:pPrChange>
      </w:pPr>
      <w:ins w:id="9934" w:author="Rodion" w:date="2019-12-09T02:52:00Z">
        <w:r w:rsidRPr="00030B2B">
          <w:rPr>
            <w:shd w:val="clear" w:color="auto" w:fill="FFFFFF"/>
          </w:rPr>
          <w:t>Arduino Mega - overview [Елек</w:t>
        </w:r>
        <w:r w:rsidRPr="00B36DD3">
          <w:rPr>
            <w:shd w:val="clear" w:color="auto" w:fill="FFFFFF"/>
            <w:rPrChange w:id="9935" w:author="Rodion" w:date="2019-12-09T03:58:00Z">
              <w:rPr>
                <w:shd w:val="clear" w:color="auto" w:fill="FFFFFF"/>
              </w:rPr>
            </w:rPrChange>
          </w:rPr>
          <w:t xml:space="preserve">тронний ресурс] – Режим доступу до ресурсу: </w:t>
        </w:r>
        <w:r w:rsidRPr="00030B2B">
          <w:rPr>
            <w:shd w:val="clear" w:color="auto" w:fill="FFFFFF"/>
          </w:rPr>
          <w:fldChar w:fldCharType="begin"/>
        </w:r>
        <w:r w:rsidRPr="00B36DD3">
          <w:rPr>
            <w:shd w:val="clear" w:color="auto" w:fill="FFFFFF"/>
            <w:rPrChange w:id="9936" w:author="Rodion" w:date="2019-12-09T03:58:00Z">
              <w:rPr>
                <w:shd w:val="clear" w:color="auto" w:fill="FFFFFF"/>
              </w:rPr>
            </w:rPrChange>
          </w:rPr>
          <w:instrText xml:space="preserve"> HYPERLINK "https://www.arduino.cc/en/Main/arduinoBoardMega/" </w:instrText>
        </w:r>
        <w:r w:rsidRPr="00B36DD3">
          <w:rPr>
            <w:shd w:val="clear" w:color="auto" w:fill="FFFFFF"/>
            <w:rPrChange w:id="9937" w:author="Rodion" w:date="2019-12-09T03:58:00Z">
              <w:rPr>
                <w:shd w:val="clear" w:color="auto" w:fill="FFFFFF"/>
              </w:rPr>
            </w:rPrChange>
          </w:rPr>
          <w:fldChar w:fldCharType="separate"/>
        </w:r>
        <w:r w:rsidRPr="00B36DD3">
          <w:rPr>
            <w:rStyle w:val="Hyperlink"/>
            <w:shd w:val="clear" w:color="auto" w:fill="FFFFFF"/>
            <w:rPrChange w:id="9938" w:author="Rodion" w:date="2019-12-09T03:58:00Z">
              <w:rPr>
                <w:rStyle w:val="Hyperlink"/>
                <w:sz w:val="21"/>
                <w:szCs w:val="21"/>
                <w:shd w:val="clear" w:color="auto" w:fill="FFFFFF"/>
              </w:rPr>
            </w:rPrChange>
          </w:rPr>
          <w:t>https://www.arduino.cc/en/Main/arduinoBoardMega/</w:t>
        </w:r>
        <w:r w:rsidRPr="00B36DD3">
          <w:rPr>
            <w:shd w:val="clear" w:color="auto" w:fill="FFFFFF"/>
            <w:rPrChange w:id="9939" w:author="Rodion" w:date="2019-12-09T03:58:00Z">
              <w:rPr>
                <w:shd w:val="clear" w:color="auto" w:fill="FFFFFF"/>
              </w:rPr>
            </w:rPrChange>
          </w:rPr>
          <w:fldChar w:fldCharType="end"/>
        </w:r>
        <w:r w:rsidRPr="00030B2B">
          <w:rPr>
            <w:shd w:val="clear" w:color="auto" w:fill="FFFFFF"/>
          </w:rPr>
          <w:t>.</w:t>
        </w:r>
      </w:ins>
      <w:ins w:id="9940" w:author="Rodion" w:date="2019-12-09T04:00:00Z">
        <w:r w:rsidR="00B36DD3" w:rsidRPr="00D14CEF">
          <w:t xml:space="preserve"> – 26.11.2019.</w:t>
        </w:r>
      </w:ins>
    </w:p>
    <w:p w14:paraId="62A606A1" w14:textId="369F7F4A" w:rsidR="00453820" w:rsidRPr="00B36DD3" w:rsidRDefault="00453820" w:rsidP="00A33D82">
      <w:pPr>
        <w:pStyle w:val="ListParagraph"/>
        <w:numPr>
          <w:ilvl w:val="0"/>
          <w:numId w:val="4"/>
        </w:numPr>
        <w:rPr>
          <w:ins w:id="9941" w:author="Rodion" w:date="2019-12-09T02:53:00Z"/>
          <w:rPrChange w:id="9942" w:author="Rodion" w:date="2019-12-09T03:58:00Z">
            <w:rPr>
              <w:ins w:id="9943" w:author="Rodion" w:date="2019-12-09T02:53:00Z"/>
              <w:color w:val="000000"/>
              <w:sz w:val="21"/>
              <w:szCs w:val="21"/>
              <w:shd w:val="clear" w:color="auto" w:fill="FFFFFF"/>
            </w:rPr>
          </w:rPrChange>
        </w:rPr>
        <w:pPrChange w:id="9944" w:author="Rodion" w:date="2019-12-09T03:56:00Z">
          <w:pPr>
            <w:pStyle w:val="ListParagraph"/>
            <w:numPr>
              <w:numId w:val="4"/>
            </w:numPr>
          </w:pPr>
        </w:pPrChange>
      </w:pPr>
      <w:ins w:id="9945" w:author="Rodion" w:date="2019-12-09T02:53:00Z">
        <w:r w:rsidRPr="00030B2B">
          <w:rPr>
            <w:shd w:val="clear" w:color="auto" w:fill="FFFFFF"/>
          </w:rPr>
          <w:t xml:space="preserve">About Hiku [Електронний ресурс] – Режим доступу до ресурсу: </w:t>
        </w:r>
        <w:r w:rsidRPr="00030B2B">
          <w:rPr>
            <w:shd w:val="clear" w:color="auto" w:fill="FFFFFF"/>
          </w:rPr>
          <w:fldChar w:fldCharType="begin"/>
        </w:r>
        <w:r w:rsidRPr="00B36DD3">
          <w:rPr>
            <w:shd w:val="clear" w:color="auto" w:fill="FFFFFF"/>
            <w:rPrChange w:id="9946" w:author="Rodion" w:date="2019-12-09T03:58:00Z">
              <w:rPr>
                <w:shd w:val="clear" w:color="auto" w:fill="FFFFFF"/>
              </w:rPr>
            </w:rPrChange>
          </w:rPr>
          <w:instrText xml:space="preserve"> HYPERLINK "http://hiku.us/aboutus" </w:instrText>
        </w:r>
        <w:r w:rsidRPr="00B36DD3">
          <w:rPr>
            <w:shd w:val="clear" w:color="auto" w:fill="FFFFFF"/>
            <w:rPrChange w:id="9947" w:author="Rodion" w:date="2019-12-09T03:58:00Z">
              <w:rPr>
                <w:shd w:val="clear" w:color="auto" w:fill="FFFFFF"/>
              </w:rPr>
            </w:rPrChange>
          </w:rPr>
          <w:fldChar w:fldCharType="separate"/>
        </w:r>
        <w:r w:rsidRPr="00B36DD3">
          <w:rPr>
            <w:rStyle w:val="Hyperlink"/>
            <w:shd w:val="clear" w:color="auto" w:fill="FFFFFF"/>
            <w:rPrChange w:id="9948" w:author="Rodion" w:date="2019-12-09T03:58:00Z">
              <w:rPr>
                <w:rStyle w:val="Hyperlink"/>
                <w:sz w:val="21"/>
                <w:szCs w:val="21"/>
                <w:shd w:val="clear" w:color="auto" w:fill="FFFFFF"/>
              </w:rPr>
            </w:rPrChange>
          </w:rPr>
          <w:t>http://hiku.us/aboutus</w:t>
        </w:r>
        <w:r w:rsidRPr="00B36DD3">
          <w:rPr>
            <w:shd w:val="clear" w:color="auto" w:fill="FFFFFF"/>
            <w:rPrChange w:id="9949" w:author="Rodion" w:date="2019-12-09T03:58:00Z">
              <w:rPr>
                <w:shd w:val="clear" w:color="auto" w:fill="FFFFFF"/>
              </w:rPr>
            </w:rPrChange>
          </w:rPr>
          <w:fldChar w:fldCharType="end"/>
        </w:r>
        <w:r w:rsidRPr="00030B2B">
          <w:rPr>
            <w:shd w:val="clear" w:color="auto" w:fill="FFFFFF"/>
          </w:rPr>
          <w:t>.</w:t>
        </w:r>
      </w:ins>
      <w:ins w:id="9950" w:author="Rodion" w:date="2019-12-09T04:00:00Z">
        <w:r w:rsidR="00B36DD3" w:rsidRPr="00D14CEF">
          <w:t xml:space="preserve"> – 26.11.2019.</w:t>
        </w:r>
      </w:ins>
    </w:p>
    <w:p w14:paraId="5FE42B20" w14:textId="1FE30869" w:rsidR="00453820" w:rsidRPr="00B36DD3" w:rsidRDefault="00453820" w:rsidP="00A33D82">
      <w:pPr>
        <w:pStyle w:val="ListParagraph"/>
        <w:numPr>
          <w:ilvl w:val="0"/>
          <w:numId w:val="4"/>
        </w:numPr>
        <w:rPr>
          <w:ins w:id="9951" w:author="Rodion" w:date="2019-12-09T02:54:00Z"/>
          <w:rPrChange w:id="9952" w:author="Rodion" w:date="2019-12-09T03:58:00Z">
            <w:rPr>
              <w:ins w:id="9953" w:author="Rodion" w:date="2019-12-09T02:54:00Z"/>
              <w:color w:val="000000"/>
              <w:sz w:val="21"/>
              <w:szCs w:val="21"/>
              <w:shd w:val="clear" w:color="auto" w:fill="FFFFFF"/>
            </w:rPr>
          </w:rPrChange>
        </w:rPr>
        <w:pPrChange w:id="9954" w:author="Rodion" w:date="2019-12-09T03:56:00Z">
          <w:pPr>
            <w:pStyle w:val="ListParagraph"/>
            <w:numPr>
              <w:numId w:val="4"/>
            </w:numPr>
          </w:pPr>
        </w:pPrChange>
      </w:pPr>
      <w:ins w:id="9955" w:author="Rodion" w:date="2019-12-09T02:54:00Z">
        <w:r w:rsidRPr="00030B2B">
          <w:rPr>
            <w:shd w:val="clear" w:color="auto" w:fill="FFFFFF"/>
          </w:rPr>
          <w:t xml:space="preserve">Review: Hiku, the smart tool for today’s smart kitchen [Електронний ресурс]. – 2018. – Режим доступу до ресурсу: </w:t>
        </w:r>
        <w:r w:rsidRPr="00030B2B">
          <w:rPr>
            <w:shd w:val="clear" w:color="auto" w:fill="FFFFFF"/>
          </w:rPr>
          <w:fldChar w:fldCharType="begin"/>
        </w:r>
        <w:r w:rsidRPr="00B36DD3">
          <w:rPr>
            <w:shd w:val="clear" w:color="auto" w:fill="FFFFFF"/>
            <w:rPrChange w:id="9956" w:author="Rodion" w:date="2019-12-09T03:58:00Z">
              <w:rPr>
                <w:shd w:val="clear" w:color="auto" w:fill="FFFFFF"/>
              </w:rPr>
            </w:rPrChange>
          </w:rPr>
          <w:instrText xml:space="preserve"> HYPERLINK "https://mediafeed.org/review-hiku-the-smart-tool-for-todays-smart-kitchen/" </w:instrText>
        </w:r>
        <w:r w:rsidRPr="00B36DD3">
          <w:rPr>
            <w:shd w:val="clear" w:color="auto" w:fill="FFFFFF"/>
            <w:rPrChange w:id="9957" w:author="Rodion" w:date="2019-12-09T03:58:00Z">
              <w:rPr>
                <w:shd w:val="clear" w:color="auto" w:fill="FFFFFF"/>
              </w:rPr>
            </w:rPrChange>
          </w:rPr>
          <w:fldChar w:fldCharType="separate"/>
        </w:r>
        <w:r w:rsidRPr="00B36DD3">
          <w:rPr>
            <w:rStyle w:val="Hyperlink"/>
            <w:shd w:val="clear" w:color="auto" w:fill="FFFFFF"/>
            <w:rPrChange w:id="9958" w:author="Rodion" w:date="2019-12-09T03:58:00Z">
              <w:rPr>
                <w:rStyle w:val="Hyperlink"/>
                <w:sz w:val="21"/>
                <w:szCs w:val="21"/>
                <w:shd w:val="clear" w:color="auto" w:fill="FFFFFF"/>
              </w:rPr>
            </w:rPrChange>
          </w:rPr>
          <w:t>https://mediafeed.org/review-hiku-the-smart-tool-for-todays-smart-kitchen/</w:t>
        </w:r>
        <w:r w:rsidRPr="00B36DD3">
          <w:rPr>
            <w:shd w:val="clear" w:color="auto" w:fill="FFFFFF"/>
            <w:rPrChange w:id="9959" w:author="Rodion" w:date="2019-12-09T03:58:00Z">
              <w:rPr>
                <w:shd w:val="clear" w:color="auto" w:fill="FFFFFF"/>
              </w:rPr>
            </w:rPrChange>
          </w:rPr>
          <w:fldChar w:fldCharType="end"/>
        </w:r>
        <w:r w:rsidRPr="00030B2B">
          <w:rPr>
            <w:shd w:val="clear" w:color="auto" w:fill="FFFFFF"/>
          </w:rPr>
          <w:t>.</w:t>
        </w:r>
      </w:ins>
      <w:ins w:id="9960" w:author="Rodion" w:date="2019-12-09T04:00:00Z">
        <w:r w:rsidR="00B36DD3" w:rsidRPr="00D14CEF">
          <w:t xml:space="preserve"> – 26.11.2019.</w:t>
        </w:r>
      </w:ins>
    </w:p>
    <w:p w14:paraId="5873A809" w14:textId="63C66568" w:rsidR="00453820" w:rsidRPr="00B36DD3" w:rsidRDefault="00453820" w:rsidP="00A33D82">
      <w:pPr>
        <w:pStyle w:val="ListParagraph"/>
        <w:numPr>
          <w:ilvl w:val="0"/>
          <w:numId w:val="4"/>
        </w:numPr>
        <w:rPr>
          <w:ins w:id="9961" w:author="Rodion" w:date="2019-12-09T02:55:00Z"/>
          <w:rPrChange w:id="9962" w:author="Rodion" w:date="2019-12-09T03:58:00Z">
            <w:rPr>
              <w:ins w:id="9963" w:author="Rodion" w:date="2019-12-09T02:55:00Z"/>
              <w:color w:val="000000"/>
              <w:sz w:val="21"/>
              <w:szCs w:val="21"/>
              <w:shd w:val="clear" w:color="auto" w:fill="FFFFFF"/>
            </w:rPr>
          </w:rPrChange>
        </w:rPr>
        <w:pPrChange w:id="9964" w:author="Rodion" w:date="2019-12-09T03:56:00Z">
          <w:pPr>
            <w:pStyle w:val="ListParagraph"/>
            <w:numPr>
              <w:numId w:val="4"/>
            </w:numPr>
          </w:pPr>
        </w:pPrChange>
      </w:pPr>
      <w:ins w:id="9965" w:author="Rodion" w:date="2019-12-09T02:55:00Z">
        <w:r w:rsidRPr="00030B2B">
          <w:rPr>
            <w:shd w:val="clear" w:color="auto" w:fill="FFFFFF"/>
          </w:rPr>
          <w:t xml:space="preserve">Piltch A. GeniCan is an Amazon Dash for Your </w:t>
        </w:r>
        <w:r w:rsidRPr="00B36DD3">
          <w:rPr>
            <w:shd w:val="clear" w:color="auto" w:fill="FFFFFF"/>
            <w:rPrChange w:id="9966" w:author="Rodion" w:date="2019-12-09T03:58:00Z">
              <w:rPr>
                <w:shd w:val="clear" w:color="auto" w:fill="FFFFFF"/>
              </w:rPr>
            </w:rPrChange>
          </w:rPr>
          <w:t xml:space="preserve">Trash [Електронний ресурс] / Avram Piltch. – 2017. – Режим доступу до ресурсу: </w:t>
        </w:r>
        <w:r w:rsidRPr="00030B2B">
          <w:rPr>
            <w:shd w:val="clear" w:color="auto" w:fill="FFFFFF"/>
          </w:rPr>
          <w:fldChar w:fldCharType="begin"/>
        </w:r>
        <w:r w:rsidRPr="00B36DD3">
          <w:rPr>
            <w:shd w:val="clear" w:color="auto" w:fill="FFFFFF"/>
            <w:rPrChange w:id="9967" w:author="Rodion" w:date="2019-12-09T03:58:00Z">
              <w:rPr>
                <w:shd w:val="clear" w:color="auto" w:fill="FFFFFF"/>
              </w:rPr>
            </w:rPrChange>
          </w:rPr>
          <w:instrText xml:space="preserve"> HYPERLINK "https://www.tomsguide.com/us/genican-trash-scanner,news-24214.html" </w:instrText>
        </w:r>
        <w:r w:rsidRPr="00B36DD3">
          <w:rPr>
            <w:shd w:val="clear" w:color="auto" w:fill="FFFFFF"/>
            <w:rPrChange w:id="9968" w:author="Rodion" w:date="2019-12-09T03:58:00Z">
              <w:rPr>
                <w:shd w:val="clear" w:color="auto" w:fill="FFFFFF"/>
              </w:rPr>
            </w:rPrChange>
          </w:rPr>
          <w:fldChar w:fldCharType="separate"/>
        </w:r>
        <w:r w:rsidRPr="00B36DD3">
          <w:rPr>
            <w:rStyle w:val="Hyperlink"/>
            <w:shd w:val="clear" w:color="auto" w:fill="FFFFFF"/>
            <w:rPrChange w:id="9969" w:author="Rodion" w:date="2019-12-09T03:58:00Z">
              <w:rPr>
                <w:rStyle w:val="Hyperlink"/>
                <w:sz w:val="21"/>
                <w:szCs w:val="21"/>
                <w:shd w:val="clear" w:color="auto" w:fill="FFFFFF"/>
              </w:rPr>
            </w:rPrChange>
          </w:rPr>
          <w:t>https://www.tomsguide.com/us/genican-trash-scanner,news-24214.html</w:t>
        </w:r>
        <w:r w:rsidRPr="00B36DD3">
          <w:rPr>
            <w:shd w:val="clear" w:color="auto" w:fill="FFFFFF"/>
            <w:rPrChange w:id="9970" w:author="Rodion" w:date="2019-12-09T03:58:00Z">
              <w:rPr>
                <w:shd w:val="clear" w:color="auto" w:fill="FFFFFF"/>
              </w:rPr>
            </w:rPrChange>
          </w:rPr>
          <w:fldChar w:fldCharType="end"/>
        </w:r>
        <w:r w:rsidRPr="00030B2B">
          <w:rPr>
            <w:shd w:val="clear" w:color="auto" w:fill="FFFFFF"/>
          </w:rPr>
          <w:t>.</w:t>
        </w:r>
      </w:ins>
      <w:ins w:id="9971" w:author="Rodion" w:date="2019-12-09T04:00:00Z">
        <w:r w:rsidR="00B36DD3" w:rsidRPr="00D14CEF">
          <w:t xml:space="preserve"> – 26.11.2019.</w:t>
        </w:r>
      </w:ins>
    </w:p>
    <w:p w14:paraId="782872DD" w14:textId="4D2D28A3" w:rsidR="00453820" w:rsidRPr="00B36DD3" w:rsidRDefault="00453820" w:rsidP="00A33D82">
      <w:pPr>
        <w:pStyle w:val="ListParagraph"/>
        <w:numPr>
          <w:ilvl w:val="0"/>
          <w:numId w:val="4"/>
        </w:numPr>
        <w:rPr>
          <w:ins w:id="9972" w:author="Rodion" w:date="2019-12-09T02:56:00Z"/>
          <w:rPrChange w:id="9973" w:author="Rodion" w:date="2019-12-09T03:58:00Z">
            <w:rPr>
              <w:ins w:id="9974" w:author="Rodion" w:date="2019-12-09T02:56:00Z"/>
              <w:color w:val="000000"/>
              <w:sz w:val="21"/>
              <w:szCs w:val="21"/>
              <w:shd w:val="clear" w:color="auto" w:fill="FFFFFF"/>
            </w:rPr>
          </w:rPrChange>
        </w:rPr>
        <w:pPrChange w:id="9975" w:author="Rodion" w:date="2019-12-09T03:56:00Z">
          <w:pPr>
            <w:pStyle w:val="ListParagraph"/>
            <w:numPr>
              <w:numId w:val="4"/>
            </w:numPr>
          </w:pPr>
        </w:pPrChange>
      </w:pPr>
      <w:ins w:id="9976" w:author="Rodion" w:date="2019-12-09T02:56:00Z">
        <w:r w:rsidRPr="00030B2B">
          <w:rPr>
            <w:shd w:val="clear" w:color="auto" w:fill="FFFFFF"/>
          </w:rPr>
          <w:t xml:space="preserve">Brown B. GeniCan makes any trash can smart enough to create updated grocery lists [Електронний ресурс] / Bruce Brown. – 2017. – Режим доступу до ресурсу: </w:t>
        </w:r>
        <w:r w:rsidRPr="00030B2B">
          <w:rPr>
            <w:shd w:val="clear" w:color="auto" w:fill="FFFFFF"/>
          </w:rPr>
          <w:fldChar w:fldCharType="begin"/>
        </w:r>
        <w:r w:rsidRPr="00B36DD3">
          <w:rPr>
            <w:shd w:val="clear" w:color="auto" w:fill="FFFFFF"/>
            <w:rPrChange w:id="9977" w:author="Rodion" w:date="2019-12-09T03:58:00Z">
              <w:rPr>
                <w:shd w:val="clear" w:color="auto" w:fill="FFFFFF"/>
              </w:rPr>
            </w:rPrChange>
          </w:rPr>
          <w:instrText xml:space="preserve"> HYPERLINK "https://www.digitaltrends.com/home/genican-grocery-list-smart-home-amazon-dash-replenishment-ces-2017/" </w:instrText>
        </w:r>
        <w:r w:rsidRPr="00B36DD3">
          <w:rPr>
            <w:shd w:val="clear" w:color="auto" w:fill="FFFFFF"/>
            <w:rPrChange w:id="9978" w:author="Rodion" w:date="2019-12-09T03:58:00Z">
              <w:rPr>
                <w:shd w:val="clear" w:color="auto" w:fill="FFFFFF"/>
              </w:rPr>
            </w:rPrChange>
          </w:rPr>
          <w:fldChar w:fldCharType="separate"/>
        </w:r>
        <w:r w:rsidRPr="00B36DD3">
          <w:rPr>
            <w:rStyle w:val="Hyperlink"/>
            <w:shd w:val="clear" w:color="auto" w:fill="FFFFFF"/>
            <w:rPrChange w:id="9979" w:author="Rodion" w:date="2019-12-09T03:58:00Z">
              <w:rPr>
                <w:rStyle w:val="Hyperlink"/>
                <w:sz w:val="21"/>
                <w:szCs w:val="21"/>
                <w:shd w:val="clear" w:color="auto" w:fill="FFFFFF"/>
              </w:rPr>
            </w:rPrChange>
          </w:rPr>
          <w:t>https://www.digitaltrends.com/home/genican-grocery-list-smart-home-amazon-dash-replenishment-ces-2017/</w:t>
        </w:r>
        <w:r w:rsidRPr="00B36DD3">
          <w:rPr>
            <w:shd w:val="clear" w:color="auto" w:fill="FFFFFF"/>
            <w:rPrChange w:id="9980" w:author="Rodion" w:date="2019-12-09T03:58:00Z">
              <w:rPr>
                <w:shd w:val="clear" w:color="auto" w:fill="FFFFFF"/>
              </w:rPr>
            </w:rPrChange>
          </w:rPr>
          <w:fldChar w:fldCharType="end"/>
        </w:r>
        <w:r w:rsidRPr="00030B2B">
          <w:rPr>
            <w:shd w:val="clear" w:color="auto" w:fill="FFFFFF"/>
          </w:rPr>
          <w:t>.</w:t>
        </w:r>
      </w:ins>
      <w:ins w:id="9981" w:author="Rodion" w:date="2019-12-09T04:00:00Z">
        <w:r w:rsidR="00B36DD3" w:rsidRPr="00D14CEF">
          <w:t xml:space="preserve"> – 26.11.2019.</w:t>
        </w:r>
      </w:ins>
    </w:p>
    <w:p w14:paraId="1B307AF9" w14:textId="587CD798" w:rsidR="00453820" w:rsidRPr="00B36DD3" w:rsidRDefault="00453820" w:rsidP="00A33D82">
      <w:pPr>
        <w:pStyle w:val="ListParagraph"/>
        <w:numPr>
          <w:ilvl w:val="0"/>
          <w:numId w:val="4"/>
        </w:numPr>
        <w:rPr>
          <w:ins w:id="9982" w:author="Rodion" w:date="2019-12-09T02:58:00Z"/>
          <w:rPrChange w:id="9983" w:author="Rodion" w:date="2019-12-09T03:58:00Z">
            <w:rPr>
              <w:ins w:id="9984" w:author="Rodion" w:date="2019-12-09T02:58:00Z"/>
              <w:color w:val="000000"/>
              <w:sz w:val="21"/>
              <w:szCs w:val="21"/>
              <w:shd w:val="clear" w:color="auto" w:fill="FFFFFF"/>
            </w:rPr>
          </w:rPrChange>
        </w:rPr>
        <w:pPrChange w:id="9985" w:author="Rodion" w:date="2019-12-09T03:56:00Z">
          <w:pPr>
            <w:pStyle w:val="ListParagraph"/>
            <w:numPr>
              <w:numId w:val="4"/>
            </w:numPr>
          </w:pPr>
        </w:pPrChange>
      </w:pPr>
      <w:ins w:id="9986" w:author="Rodion" w:date="2019-12-09T02:57:00Z">
        <w:r w:rsidRPr="00030B2B">
          <w:rPr>
            <w:shd w:val="clear" w:color="auto" w:fill="FFFFFF"/>
          </w:rPr>
          <w:t xml:space="preserve">GeniCan </w:t>
        </w:r>
        <w:r w:rsidRPr="00B36DD3">
          <w:rPr>
            <w:shd w:val="clear" w:color="auto" w:fill="FFFFFF"/>
            <w:rPrChange w:id="9987" w:author="Rodion" w:date="2019-12-09T03:58:00Z">
              <w:rPr>
                <w:shd w:val="clear" w:color="auto" w:fill="FFFFFF"/>
              </w:rPr>
            </w:rPrChange>
          </w:rPr>
          <w:t xml:space="preserve">– FAQ [Електронний ресурс] – Режим доступу до ресурсу: </w:t>
        </w:r>
      </w:ins>
      <w:ins w:id="9988" w:author="Rodion" w:date="2019-12-09T02:58:00Z">
        <w:r w:rsidR="004A7D93" w:rsidRPr="00030B2B">
          <w:rPr>
            <w:shd w:val="clear" w:color="auto" w:fill="FFFFFF"/>
          </w:rPr>
          <w:fldChar w:fldCharType="begin"/>
        </w:r>
        <w:r w:rsidR="004A7D93" w:rsidRPr="00B36DD3">
          <w:rPr>
            <w:shd w:val="clear" w:color="auto" w:fill="FFFFFF"/>
            <w:rPrChange w:id="9989" w:author="Rodion" w:date="2019-12-09T03:58:00Z">
              <w:rPr>
                <w:shd w:val="clear" w:color="auto" w:fill="FFFFFF"/>
              </w:rPr>
            </w:rPrChange>
          </w:rPr>
          <w:instrText xml:space="preserve"> HYPERLINK "</w:instrText>
        </w:r>
      </w:ins>
      <w:ins w:id="9990" w:author="Rodion" w:date="2019-12-09T02:57:00Z">
        <w:r w:rsidR="004A7D93" w:rsidRPr="00B36DD3">
          <w:rPr>
            <w:shd w:val="clear" w:color="auto" w:fill="FFFFFF"/>
            <w:rPrChange w:id="9991" w:author="Rodion" w:date="2019-12-09T03:58:00Z">
              <w:rPr>
                <w:shd w:val="clear" w:color="auto" w:fill="FFFFFF"/>
              </w:rPr>
            </w:rPrChange>
          </w:rPr>
          <w:instrText>https://www.genican.com/pages/faq</w:instrText>
        </w:r>
      </w:ins>
      <w:ins w:id="9992" w:author="Rodion" w:date="2019-12-09T02:58:00Z">
        <w:r w:rsidR="004A7D93" w:rsidRPr="00B36DD3">
          <w:rPr>
            <w:shd w:val="clear" w:color="auto" w:fill="FFFFFF"/>
            <w:rPrChange w:id="9993" w:author="Rodion" w:date="2019-12-09T03:58:00Z">
              <w:rPr>
                <w:shd w:val="clear" w:color="auto" w:fill="FFFFFF"/>
              </w:rPr>
            </w:rPrChange>
          </w:rPr>
          <w:instrText xml:space="preserve">" </w:instrText>
        </w:r>
        <w:r w:rsidR="004A7D93" w:rsidRPr="00B36DD3">
          <w:rPr>
            <w:shd w:val="clear" w:color="auto" w:fill="FFFFFF"/>
            <w:rPrChange w:id="9994" w:author="Rodion" w:date="2019-12-09T03:58:00Z">
              <w:rPr>
                <w:shd w:val="clear" w:color="auto" w:fill="FFFFFF"/>
              </w:rPr>
            </w:rPrChange>
          </w:rPr>
          <w:fldChar w:fldCharType="separate"/>
        </w:r>
      </w:ins>
      <w:ins w:id="9995" w:author="Rodion" w:date="2019-12-09T02:57:00Z">
        <w:r w:rsidR="004A7D93" w:rsidRPr="00B36DD3">
          <w:rPr>
            <w:rStyle w:val="Hyperlink"/>
            <w:shd w:val="clear" w:color="auto" w:fill="FFFFFF"/>
            <w:rPrChange w:id="9996" w:author="Rodion" w:date="2019-12-09T03:58:00Z">
              <w:rPr>
                <w:rStyle w:val="Hyperlink"/>
                <w:sz w:val="21"/>
                <w:szCs w:val="21"/>
                <w:shd w:val="clear" w:color="auto" w:fill="FFFFFF"/>
              </w:rPr>
            </w:rPrChange>
          </w:rPr>
          <w:t>https://www.genican.com/pages/faq</w:t>
        </w:r>
      </w:ins>
      <w:ins w:id="9997" w:author="Rodion" w:date="2019-12-09T02:58:00Z">
        <w:r w:rsidR="004A7D93" w:rsidRPr="00B36DD3">
          <w:rPr>
            <w:shd w:val="clear" w:color="auto" w:fill="FFFFFF"/>
            <w:rPrChange w:id="9998" w:author="Rodion" w:date="2019-12-09T03:58:00Z">
              <w:rPr>
                <w:shd w:val="clear" w:color="auto" w:fill="FFFFFF"/>
              </w:rPr>
            </w:rPrChange>
          </w:rPr>
          <w:fldChar w:fldCharType="end"/>
        </w:r>
      </w:ins>
      <w:ins w:id="9999" w:author="Rodion" w:date="2019-12-09T02:57:00Z">
        <w:r w:rsidRPr="00030B2B">
          <w:rPr>
            <w:shd w:val="clear" w:color="auto" w:fill="FFFFFF"/>
          </w:rPr>
          <w:t>.</w:t>
        </w:r>
      </w:ins>
      <w:ins w:id="10000" w:author="Rodion" w:date="2019-12-09T04:01:00Z">
        <w:r w:rsidR="00B36DD3" w:rsidRPr="00D14CEF">
          <w:t xml:space="preserve"> – 26.11.2019.</w:t>
        </w:r>
      </w:ins>
    </w:p>
    <w:p w14:paraId="66AD3584" w14:textId="4867CF04" w:rsidR="004A7D93" w:rsidRPr="00B36DD3" w:rsidRDefault="004A7D93" w:rsidP="00A33D82">
      <w:pPr>
        <w:pStyle w:val="ListParagraph"/>
        <w:numPr>
          <w:ilvl w:val="0"/>
          <w:numId w:val="4"/>
        </w:numPr>
        <w:rPr>
          <w:ins w:id="10001" w:author="Rodion" w:date="2019-12-09T02:58:00Z"/>
          <w:rPrChange w:id="10002" w:author="Rodion" w:date="2019-12-09T03:58:00Z">
            <w:rPr>
              <w:ins w:id="10003" w:author="Rodion" w:date="2019-12-09T02:58:00Z"/>
              <w:color w:val="000000"/>
              <w:sz w:val="21"/>
              <w:szCs w:val="21"/>
              <w:shd w:val="clear" w:color="auto" w:fill="FFFFFF"/>
            </w:rPr>
          </w:rPrChange>
        </w:rPr>
        <w:pPrChange w:id="10004" w:author="Rodion" w:date="2019-12-09T03:56:00Z">
          <w:pPr>
            <w:pStyle w:val="ListParagraph"/>
            <w:numPr>
              <w:numId w:val="4"/>
            </w:numPr>
          </w:pPr>
        </w:pPrChange>
      </w:pPr>
      <w:ins w:id="10005" w:author="Rodion" w:date="2019-12-09T02:58:00Z">
        <w:r w:rsidRPr="00030B2B">
          <w:rPr>
            <w:shd w:val="clear" w:color="auto" w:fill="FFFFFF"/>
          </w:rPr>
          <w:t xml:space="preserve">New Grocery Technology Piloted by Kroger, Microsoft Shows the Store of the Future [Електронний ресурс]. – 2019. – Режим доступу до ресурсу: </w:t>
        </w:r>
        <w:r w:rsidRPr="00030B2B">
          <w:rPr>
            <w:shd w:val="clear" w:color="auto" w:fill="FFFFFF"/>
          </w:rPr>
          <w:lastRenderedPageBreak/>
          <w:fldChar w:fldCharType="begin"/>
        </w:r>
        <w:r w:rsidRPr="00B36DD3">
          <w:rPr>
            <w:shd w:val="clear" w:color="auto" w:fill="FFFFFF"/>
            <w:rPrChange w:id="10006" w:author="Rodion" w:date="2019-12-09T03:58:00Z">
              <w:rPr>
                <w:shd w:val="clear" w:color="auto" w:fill="FFFFFF"/>
              </w:rPr>
            </w:rPrChange>
          </w:rPr>
          <w:instrText xml:space="preserve"> HYPERLINK "https://progressivegrocer.com/new-grocery-technology-piloted-kroger-microsoft-shows-store-future" </w:instrText>
        </w:r>
        <w:r w:rsidRPr="00B36DD3">
          <w:rPr>
            <w:shd w:val="clear" w:color="auto" w:fill="FFFFFF"/>
            <w:rPrChange w:id="10007" w:author="Rodion" w:date="2019-12-09T03:58:00Z">
              <w:rPr>
                <w:shd w:val="clear" w:color="auto" w:fill="FFFFFF"/>
              </w:rPr>
            </w:rPrChange>
          </w:rPr>
          <w:fldChar w:fldCharType="separate"/>
        </w:r>
        <w:r w:rsidRPr="00B36DD3">
          <w:rPr>
            <w:rStyle w:val="Hyperlink"/>
            <w:shd w:val="clear" w:color="auto" w:fill="FFFFFF"/>
            <w:rPrChange w:id="10008" w:author="Rodion" w:date="2019-12-09T03:58:00Z">
              <w:rPr>
                <w:rStyle w:val="Hyperlink"/>
                <w:sz w:val="21"/>
                <w:szCs w:val="21"/>
                <w:shd w:val="clear" w:color="auto" w:fill="FFFFFF"/>
              </w:rPr>
            </w:rPrChange>
          </w:rPr>
          <w:t>https://progressivegrocer.com/new-grocery-technology-piloted-kroger-microsoft-shows-store-future</w:t>
        </w:r>
        <w:r w:rsidRPr="00B36DD3">
          <w:rPr>
            <w:shd w:val="clear" w:color="auto" w:fill="FFFFFF"/>
            <w:rPrChange w:id="10009" w:author="Rodion" w:date="2019-12-09T03:58:00Z">
              <w:rPr>
                <w:shd w:val="clear" w:color="auto" w:fill="FFFFFF"/>
              </w:rPr>
            </w:rPrChange>
          </w:rPr>
          <w:fldChar w:fldCharType="end"/>
        </w:r>
        <w:r w:rsidRPr="00030B2B">
          <w:rPr>
            <w:shd w:val="clear" w:color="auto" w:fill="FFFFFF"/>
          </w:rPr>
          <w:t>.</w:t>
        </w:r>
      </w:ins>
      <w:ins w:id="10010" w:author="Rodion" w:date="2019-12-09T04:01:00Z">
        <w:r w:rsidR="00B36DD3" w:rsidRPr="00D14CEF">
          <w:t xml:space="preserve"> – 26.11.2019.</w:t>
        </w:r>
      </w:ins>
    </w:p>
    <w:p w14:paraId="2616D985" w14:textId="517D9C67" w:rsidR="004A7D93" w:rsidRPr="00B36DD3" w:rsidRDefault="004A7D93" w:rsidP="00A33D82">
      <w:pPr>
        <w:pStyle w:val="ListParagraph"/>
        <w:numPr>
          <w:ilvl w:val="0"/>
          <w:numId w:val="4"/>
        </w:numPr>
        <w:rPr>
          <w:ins w:id="10011" w:author="Rodion" w:date="2019-12-09T02:59:00Z"/>
          <w:rPrChange w:id="10012" w:author="Rodion" w:date="2019-12-09T03:58:00Z">
            <w:rPr>
              <w:ins w:id="10013" w:author="Rodion" w:date="2019-12-09T02:59:00Z"/>
              <w:color w:val="000000"/>
              <w:sz w:val="21"/>
              <w:szCs w:val="21"/>
              <w:shd w:val="clear" w:color="auto" w:fill="FFFFFF"/>
            </w:rPr>
          </w:rPrChange>
        </w:rPr>
        <w:pPrChange w:id="10014" w:author="Rodion" w:date="2019-12-09T03:56:00Z">
          <w:pPr>
            <w:pStyle w:val="ListParagraph"/>
            <w:numPr>
              <w:numId w:val="4"/>
            </w:numPr>
          </w:pPr>
        </w:pPrChange>
      </w:pPr>
      <w:ins w:id="10015" w:author="Rodion" w:date="2019-12-09T02:59:00Z">
        <w:r w:rsidRPr="00030B2B">
          <w:rPr>
            <w:shd w:val="clear" w:color="auto" w:fill="FFFFFF"/>
          </w:rPr>
          <w:t xml:space="preserve">Carter P. .NET Goes Cross-Platform with .NET Core [Електронний ресурс] / Phill </w:t>
        </w:r>
        <w:r w:rsidRPr="00B36DD3">
          <w:rPr>
            <w:shd w:val="clear" w:color="auto" w:fill="FFFFFF"/>
            <w:rPrChange w:id="10016" w:author="Rodion" w:date="2019-12-09T03:58:00Z">
              <w:rPr>
                <w:shd w:val="clear" w:color="auto" w:fill="FFFFFF"/>
              </w:rPr>
            </w:rPrChange>
          </w:rPr>
          <w:t xml:space="preserve">Carter // Microsoft. – 2016. – Режим доступу до ресурсу: </w:t>
        </w:r>
        <w:r w:rsidRPr="00030B2B">
          <w:rPr>
            <w:shd w:val="clear" w:color="auto" w:fill="FFFFFF"/>
          </w:rPr>
          <w:fldChar w:fldCharType="begin"/>
        </w:r>
        <w:r w:rsidRPr="00B36DD3">
          <w:rPr>
            <w:shd w:val="clear" w:color="auto" w:fill="FFFFFF"/>
            <w:rPrChange w:id="10017" w:author="Rodion" w:date="2019-12-09T03:58:00Z">
              <w:rPr>
                <w:shd w:val="clear" w:color="auto" w:fill="FFFFFF"/>
              </w:rPr>
            </w:rPrChange>
          </w:rPr>
          <w:instrText xml:space="preserve"> HYPERLINK "https://docs.microsoft.com/en-us/archive/msdn-magazine/2016/april/net-core-net-goes-cross-platform-with-net-core" </w:instrText>
        </w:r>
        <w:r w:rsidRPr="00B36DD3">
          <w:rPr>
            <w:shd w:val="clear" w:color="auto" w:fill="FFFFFF"/>
            <w:rPrChange w:id="10018" w:author="Rodion" w:date="2019-12-09T03:58:00Z">
              <w:rPr>
                <w:shd w:val="clear" w:color="auto" w:fill="FFFFFF"/>
              </w:rPr>
            </w:rPrChange>
          </w:rPr>
          <w:fldChar w:fldCharType="separate"/>
        </w:r>
        <w:r w:rsidRPr="00B36DD3">
          <w:rPr>
            <w:rStyle w:val="Hyperlink"/>
            <w:shd w:val="clear" w:color="auto" w:fill="FFFFFF"/>
            <w:rPrChange w:id="10019" w:author="Rodion" w:date="2019-12-09T03:58:00Z">
              <w:rPr>
                <w:rStyle w:val="Hyperlink"/>
                <w:sz w:val="21"/>
                <w:szCs w:val="21"/>
                <w:shd w:val="clear" w:color="auto" w:fill="FFFFFF"/>
              </w:rPr>
            </w:rPrChange>
          </w:rPr>
          <w:t>https://docs.microsoft.com/en-us/archive/msdn-magazine/2016/april/net-core-net-goes-cross-platform-with-net-core</w:t>
        </w:r>
        <w:r w:rsidRPr="00B36DD3">
          <w:rPr>
            <w:shd w:val="clear" w:color="auto" w:fill="FFFFFF"/>
            <w:rPrChange w:id="10020" w:author="Rodion" w:date="2019-12-09T03:58:00Z">
              <w:rPr>
                <w:shd w:val="clear" w:color="auto" w:fill="FFFFFF"/>
              </w:rPr>
            </w:rPrChange>
          </w:rPr>
          <w:fldChar w:fldCharType="end"/>
        </w:r>
        <w:r w:rsidRPr="00030B2B">
          <w:rPr>
            <w:shd w:val="clear" w:color="auto" w:fill="FFFFFF"/>
          </w:rPr>
          <w:t>.</w:t>
        </w:r>
      </w:ins>
      <w:ins w:id="10021" w:author="Rodion" w:date="2019-12-09T04:01:00Z">
        <w:r w:rsidR="00B36DD3" w:rsidRPr="00D14CEF">
          <w:t xml:space="preserve"> – 26.11.2019.</w:t>
        </w:r>
      </w:ins>
    </w:p>
    <w:p w14:paraId="3041F43C" w14:textId="5AE5EDFD" w:rsidR="004A7D93" w:rsidRPr="00B36DD3" w:rsidRDefault="004A7D93" w:rsidP="00A33D82">
      <w:pPr>
        <w:pStyle w:val="ListParagraph"/>
        <w:numPr>
          <w:ilvl w:val="0"/>
          <w:numId w:val="4"/>
        </w:numPr>
        <w:rPr>
          <w:ins w:id="10022" w:author="Rodion" w:date="2019-12-09T03:01:00Z"/>
          <w:rPrChange w:id="10023" w:author="Rodion" w:date="2019-12-09T03:58:00Z">
            <w:rPr>
              <w:ins w:id="10024" w:author="Rodion" w:date="2019-12-09T03:01:00Z"/>
              <w:color w:val="000000"/>
              <w:sz w:val="21"/>
              <w:szCs w:val="21"/>
              <w:shd w:val="clear" w:color="auto" w:fill="FFFFFF"/>
            </w:rPr>
          </w:rPrChange>
        </w:rPr>
        <w:pPrChange w:id="10025" w:author="Rodion" w:date="2019-12-09T03:56:00Z">
          <w:pPr>
            <w:pStyle w:val="ListParagraph"/>
            <w:numPr>
              <w:numId w:val="4"/>
            </w:numPr>
          </w:pPr>
        </w:pPrChange>
      </w:pPr>
      <w:ins w:id="10026" w:author="Rodion" w:date="2019-12-09T03:01:00Z">
        <w:r w:rsidRPr="00030B2B">
          <w:rPr>
            <w:shd w:val="clear" w:color="auto" w:fill="FFFFFF"/>
          </w:rPr>
          <w:t xml:space="preserve">Schmelzer J. .NET 2015 Overview [Електронний ресурс] / Jay Schmelzer. – 2015. – Режим доступу до ресурсу: </w:t>
        </w:r>
        <w:r w:rsidRPr="00030B2B">
          <w:rPr>
            <w:shd w:val="clear" w:color="auto" w:fill="FFFFFF"/>
          </w:rPr>
          <w:fldChar w:fldCharType="begin"/>
        </w:r>
        <w:r w:rsidRPr="00B36DD3">
          <w:rPr>
            <w:shd w:val="clear" w:color="auto" w:fill="FFFFFF"/>
            <w:rPrChange w:id="10027" w:author="Rodion" w:date="2019-12-09T03:58:00Z">
              <w:rPr>
                <w:shd w:val="clear" w:color="auto" w:fill="FFFFFF"/>
              </w:rPr>
            </w:rPrChange>
          </w:rPr>
          <w:instrText xml:space="preserve"> HYPERLINK "https://channel9.msdn.com/Events/Visual-Studio/Connect-event-2015/NET-2015-Overview" </w:instrText>
        </w:r>
        <w:r w:rsidRPr="00B36DD3">
          <w:rPr>
            <w:shd w:val="clear" w:color="auto" w:fill="FFFFFF"/>
            <w:rPrChange w:id="10028" w:author="Rodion" w:date="2019-12-09T03:58:00Z">
              <w:rPr>
                <w:shd w:val="clear" w:color="auto" w:fill="FFFFFF"/>
              </w:rPr>
            </w:rPrChange>
          </w:rPr>
          <w:fldChar w:fldCharType="separate"/>
        </w:r>
        <w:r w:rsidRPr="00B36DD3">
          <w:rPr>
            <w:rStyle w:val="Hyperlink"/>
            <w:shd w:val="clear" w:color="auto" w:fill="FFFFFF"/>
            <w:rPrChange w:id="10029" w:author="Rodion" w:date="2019-12-09T03:58:00Z">
              <w:rPr>
                <w:rStyle w:val="Hyperlink"/>
                <w:sz w:val="21"/>
                <w:szCs w:val="21"/>
                <w:shd w:val="clear" w:color="auto" w:fill="FFFFFF"/>
              </w:rPr>
            </w:rPrChange>
          </w:rPr>
          <w:t>https://channel9.msdn.com/Events/Visual-Studio/Connect-event-2015/NET-2015-Overview</w:t>
        </w:r>
        <w:r w:rsidRPr="00B36DD3">
          <w:rPr>
            <w:shd w:val="clear" w:color="auto" w:fill="FFFFFF"/>
            <w:rPrChange w:id="10030" w:author="Rodion" w:date="2019-12-09T03:58:00Z">
              <w:rPr>
                <w:shd w:val="clear" w:color="auto" w:fill="FFFFFF"/>
              </w:rPr>
            </w:rPrChange>
          </w:rPr>
          <w:fldChar w:fldCharType="end"/>
        </w:r>
        <w:r w:rsidRPr="00030B2B">
          <w:rPr>
            <w:shd w:val="clear" w:color="auto" w:fill="FFFFFF"/>
          </w:rPr>
          <w:t>.</w:t>
        </w:r>
      </w:ins>
      <w:ins w:id="10031" w:author="Rodion" w:date="2019-12-09T04:01:00Z">
        <w:r w:rsidR="00B36DD3" w:rsidRPr="00D14CEF">
          <w:t xml:space="preserve"> – 26.11.2019.</w:t>
        </w:r>
      </w:ins>
    </w:p>
    <w:p w14:paraId="3DAB9185" w14:textId="41E7E331" w:rsidR="004A7D93" w:rsidRPr="00B36DD3" w:rsidRDefault="004A7D93" w:rsidP="00A33D82">
      <w:pPr>
        <w:pStyle w:val="ListParagraph"/>
        <w:numPr>
          <w:ilvl w:val="0"/>
          <w:numId w:val="4"/>
        </w:numPr>
        <w:rPr>
          <w:ins w:id="10032" w:author="Rodion" w:date="2019-12-09T03:03:00Z"/>
          <w:rPrChange w:id="10033" w:author="Rodion" w:date="2019-12-09T03:58:00Z">
            <w:rPr>
              <w:ins w:id="10034" w:author="Rodion" w:date="2019-12-09T03:03:00Z"/>
              <w:color w:val="000000"/>
              <w:sz w:val="21"/>
              <w:szCs w:val="21"/>
              <w:shd w:val="clear" w:color="auto" w:fill="FFFFFF"/>
            </w:rPr>
          </w:rPrChange>
        </w:rPr>
        <w:pPrChange w:id="10035" w:author="Rodion" w:date="2019-12-09T03:56:00Z">
          <w:pPr>
            <w:pStyle w:val="ListParagraph"/>
            <w:numPr>
              <w:numId w:val="4"/>
            </w:numPr>
          </w:pPr>
        </w:pPrChange>
      </w:pPr>
      <w:ins w:id="10036" w:author="Rodion" w:date="2019-12-09T03:03:00Z">
        <w:r w:rsidRPr="00030B2B">
          <w:rPr>
            <w:shd w:val="clear" w:color="auto" w:fill="FFFFFF"/>
          </w:rPr>
          <w:t xml:space="preserve">ASP.NET Core Application Architecture [Електронний ресурс] – Режим доступу до ресурсу: </w:t>
        </w:r>
        <w:r w:rsidRPr="00030B2B">
          <w:rPr>
            <w:shd w:val="clear" w:color="auto" w:fill="FFFFFF"/>
          </w:rPr>
          <w:fldChar w:fldCharType="begin"/>
        </w:r>
        <w:r w:rsidRPr="00B36DD3">
          <w:rPr>
            <w:shd w:val="clear" w:color="auto" w:fill="FFFFFF"/>
            <w:rPrChange w:id="10037" w:author="Rodion" w:date="2019-12-09T03:58:00Z">
              <w:rPr>
                <w:shd w:val="clear" w:color="auto" w:fill="FFFFFF"/>
              </w:rPr>
            </w:rPrChange>
          </w:rPr>
          <w:instrText xml:space="preserve"> HYPERLINK "https://dotnet.microsoft.com/learn/aspnet/architecture" </w:instrText>
        </w:r>
        <w:r w:rsidRPr="00B36DD3">
          <w:rPr>
            <w:shd w:val="clear" w:color="auto" w:fill="FFFFFF"/>
            <w:rPrChange w:id="10038" w:author="Rodion" w:date="2019-12-09T03:58:00Z">
              <w:rPr>
                <w:shd w:val="clear" w:color="auto" w:fill="FFFFFF"/>
              </w:rPr>
            </w:rPrChange>
          </w:rPr>
          <w:fldChar w:fldCharType="separate"/>
        </w:r>
        <w:r w:rsidRPr="00B36DD3">
          <w:rPr>
            <w:rStyle w:val="Hyperlink"/>
            <w:shd w:val="clear" w:color="auto" w:fill="FFFFFF"/>
            <w:rPrChange w:id="10039" w:author="Rodion" w:date="2019-12-09T03:58:00Z">
              <w:rPr>
                <w:rStyle w:val="Hyperlink"/>
                <w:sz w:val="21"/>
                <w:szCs w:val="21"/>
                <w:shd w:val="clear" w:color="auto" w:fill="FFFFFF"/>
              </w:rPr>
            </w:rPrChange>
          </w:rPr>
          <w:t>https://dotnet.microsoft.com/learn/aspnet/architecture</w:t>
        </w:r>
        <w:r w:rsidRPr="00B36DD3">
          <w:rPr>
            <w:shd w:val="clear" w:color="auto" w:fill="FFFFFF"/>
            <w:rPrChange w:id="10040" w:author="Rodion" w:date="2019-12-09T03:58:00Z">
              <w:rPr>
                <w:shd w:val="clear" w:color="auto" w:fill="FFFFFF"/>
              </w:rPr>
            </w:rPrChange>
          </w:rPr>
          <w:fldChar w:fldCharType="end"/>
        </w:r>
        <w:r w:rsidRPr="00030B2B">
          <w:rPr>
            <w:shd w:val="clear" w:color="auto" w:fill="FFFFFF"/>
          </w:rPr>
          <w:t>.</w:t>
        </w:r>
      </w:ins>
      <w:ins w:id="10041" w:author="Rodion" w:date="2019-12-09T04:01:00Z">
        <w:r w:rsidR="00B36DD3" w:rsidRPr="00D14CEF">
          <w:t xml:space="preserve"> – 26.11.2019.</w:t>
        </w:r>
      </w:ins>
    </w:p>
    <w:p w14:paraId="04EEB911" w14:textId="7803B84C" w:rsidR="004A7D93" w:rsidRPr="00B36DD3" w:rsidRDefault="004A7D93" w:rsidP="00A33D82">
      <w:pPr>
        <w:pStyle w:val="ListParagraph"/>
        <w:numPr>
          <w:ilvl w:val="0"/>
          <w:numId w:val="4"/>
        </w:numPr>
        <w:rPr>
          <w:ins w:id="10042" w:author="Rodion" w:date="2019-12-09T03:05:00Z"/>
          <w:rPrChange w:id="10043" w:author="Rodion" w:date="2019-12-09T03:58:00Z">
            <w:rPr>
              <w:ins w:id="10044" w:author="Rodion" w:date="2019-12-09T03:05:00Z"/>
              <w:color w:val="000000"/>
              <w:sz w:val="21"/>
              <w:szCs w:val="21"/>
              <w:shd w:val="clear" w:color="auto" w:fill="FFFFFF"/>
            </w:rPr>
          </w:rPrChange>
        </w:rPr>
        <w:pPrChange w:id="10045" w:author="Rodion" w:date="2019-12-09T03:56:00Z">
          <w:pPr>
            <w:pStyle w:val="ListParagraph"/>
            <w:numPr>
              <w:numId w:val="4"/>
            </w:numPr>
          </w:pPr>
        </w:pPrChange>
      </w:pPr>
      <w:ins w:id="10046" w:author="Rodion" w:date="2019-12-09T03:05:00Z">
        <w:r w:rsidRPr="00030B2B">
          <w:rPr>
            <w:shd w:val="clear" w:color="auto" w:fill="FFFFFF"/>
          </w:rPr>
          <w:t>Entity Framework Core [Електронний ресурс] // MSDN Magazine. – 2016. – Режим доступу до ре</w:t>
        </w:r>
        <w:r w:rsidRPr="00B36DD3">
          <w:rPr>
            <w:shd w:val="clear" w:color="auto" w:fill="FFFFFF"/>
            <w:rPrChange w:id="10047" w:author="Rodion" w:date="2019-12-09T03:58:00Z">
              <w:rPr>
                <w:shd w:val="clear" w:color="auto" w:fill="FFFFFF"/>
              </w:rPr>
            </w:rPrChange>
          </w:rPr>
          <w:t xml:space="preserve">сурсу: </w:t>
        </w:r>
        <w:r w:rsidRPr="00030B2B">
          <w:rPr>
            <w:shd w:val="clear" w:color="auto" w:fill="FFFFFF"/>
          </w:rPr>
          <w:fldChar w:fldCharType="begin"/>
        </w:r>
        <w:r w:rsidRPr="00B36DD3">
          <w:rPr>
            <w:shd w:val="clear" w:color="auto" w:fill="FFFFFF"/>
            <w:rPrChange w:id="10048" w:author="Rodion" w:date="2019-12-09T03:58:00Z">
              <w:rPr>
                <w:shd w:val="clear" w:color="auto" w:fill="FFFFFF"/>
              </w:rPr>
            </w:rPrChange>
          </w:rPr>
          <w:instrText xml:space="preserve"> HYPERLINK "https://docs.microsoft.com/en-us/ef/core/" </w:instrText>
        </w:r>
        <w:r w:rsidRPr="00B36DD3">
          <w:rPr>
            <w:shd w:val="clear" w:color="auto" w:fill="FFFFFF"/>
            <w:rPrChange w:id="10049" w:author="Rodion" w:date="2019-12-09T03:58:00Z">
              <w:rPr>
                <w:shd w:val="clear" w:color="auto" w:fill="FFFFFF"/>
              </w:rPr>
            </w:rPrChange>
          </w:rPr>
          <w:fldChar w:fldCharType="separate"/>
        </w:r>
        <w:r w:rsidRPr="00B36DD3">
          <w:rPr>
            <w:rStyle w:val="Hyperlink"/>
            <w:shd w:val="clear" w:color="auto" w:fill="FFFFFF"/>
            <w:rPrChange w:id="10050" w:author="Rodion" w:date="2019-12-09T03:58:00Z">
              <w:rPr>
                <w:rStyle w:val="Hyperlink"/>
                <w:sz w:val="21"/>
                <w:szCs w:val="21"/>
                <w:shd w:val="clear" w:color="auto" w:fill="FFFFFF"/>
              </w:rPr>
            </w:rPrChange>
          </w:rPr>
          <w:t>https://docs.microsoft.com/en-us/ef/core/</w:t>
        </w:r>
        <w:r w:rsidRPr="00B36DD3">
          <w:rPr>
            <w:shd w:val="clear" w:color="auto" w:fill="FFFFFF"/>
            <w:rPrChange w:id="10051" w:author="Rodion" w:date="2019-12-09T03:58:00Z">
              <w:rPr>
                <w:shd w:val="clear" w:color="auto" w:fill="FFFFFF"/>
              </w:rPr>
            </w:rPrChange>
          </w:rPr>
          <w:fldChar w:fldCharType="end"/>
        </w:r>
        <w:r w:rsidRPr="00030B2B">
          <w:rPr>
            <w:shd w:val="clear" w:color="auto" w:fill="FFFFFF"/>
          </w:rPr>
          <w:t>.</w:t>
        </w:r>
      </w:ins>
      <w:ins w:id="10052" w:author="Rodion" w:date="2019-12-09T04:01:00Z">
        <w:r w:rsidR="00B36DD3" w:rsidRPr="00D14CEF">
          <w:t xml:space="preserve"> – 26.11.2019.</w:t>
        </w:r>
      </w:ins>
    </w:p>
    <w:p w14:paraId="12833745" w14:textId="41C23239" w:rsidR="004A7D93" w:rsidRPr="00B36DD3" w:rsidRDefault="004A7D93" w:rsidP="00A33D82">
      <w:pPr>
        <w:pStyle w:val="ListParagraph"/>
        <w:numPr>
          <w:ilvl w:val="0"/>
          <w:numId w:val="4"/>
        </w:numPr>
        <w:rPr>
          <w:ins w:id="10053" w:author="Rodion" w:date="2019-12-09T03:06:00Z"/>
          <w:rPrChange w:id="10054" w:author="Rodion" w:date="2019-12-09T03:58:00Z">
            <w:rPr>
              <w:ins w:id="10055" w:author="Rodion" w:date="2019-12-09T03:06:00Z"/>
              <w:color w:val="000000"/>
              <w:sz w:val="21"/>
              <w:szCs w:val="21"/>
              <w:shd w:val="clear" w:color="auto" w:fill="FFFFFF"/>
            </w:rPr>
          </w:rPrChange>
        </w:rPr>
        <w:pPrChange w:id="10056" w:author="Rodion" w:date="2019-12-09T03:56:00Z">
          <w:pPr>
            <w:pStyle w:val="ListParagraph"/>
            <w:numPr>
              <w:numId w:val="4"/>
            </w:numPr>
          </w:pPr>
        </w:pPrChange>
      </w:pPr>
      <w:ins w:id="10057" w:author="Rodion" w:date="2019-12-09T03:06:00Z">
        <w:r w:rsidRPr="00030B2B">
          <w:rPr>
            <w:shd w:val="clear" w:color="auto" w:fill="FFFFFF"/>
          </w:rPr>
          <w:t xml:space="preserve">.NET implementations </w:t>
        </w:r>
        <w:r w:rsidRPr="00B36DD3">
          <w:rPr>
            <w:shd w:val="clear" w:color="auto" w:fill="FFFFFF"/>
            <w:rPrChange w:id="10058" w:author="Rodion" w:date="2019-12-09T03:58:00Z">
              <w:rPr>
                <w:shd w:val="clear" w:color="auto" w:fill="FFFFFF"/>
              </w:rPr>
            </w:rPrChange>
          </w:rPr>
          <w:t xml:space="preserve">supported by EF Core [Електронний ресурс] // MSDN Magazine. – 2017. – Режим доступу до ресурсу: </w:t>
        </w:r>
        <w:r w:rsidRPr="00030B2B">
          <w:rPr>
            <w:shd w:val="clear" w:color="auto" w:fill="FFFFFF"/>
          </w:rPr>
          <w:fldChar w:fldCharType="begin"/>
        </w:r>
        <w:r w:rsidRPr="00B36DD3">
          <w:rPr>
            <w:shd w:val="clear" w:color="auto" w:fill="FFFFFF"/>
            <w:rPrChange w:id="10059" w:author="Rodion" w:date="2019-12-09T03:58:00Z">
              <w:rPr>
                <w:shd w:val="clear" w:color="auto" w:fill="FFFFFF"/>
              </w:rPr>
            </w:rPrChange>
          </w:rPr>
          <w:instrText xml:space="preserve"> HYPERLINK "https://docs.microsoft.com/en-us/ef/core/platforms/" </w:instrText>
        </w:r>
        <w:r w:rsidRPr="00B36DD3">
          <w:rPr>
            <w:shd w:val="clear" w:color="auto" w:fill="FFFFFF"/>
            <w:rPrChange w:id="10060" w:author="Rodion" w:date="2019-12-09T03:58:00Z">
              <w:rPr>
                <w:shd w:val="clear" w:color="auto" w:fill="FFFFFF"/>
              </w:rPr>
            </w:rPrChange>
          </w:rPr>
          <w:fldChar w:fldCharType="separate"/>
        </w:r>
        <w:r w:rsidRPr="00B36DD3">
          <w:rPr>
            <w:rStyle w:val="Hyperlink"/>
            <w:shd w:val="clear" w:color="auto" w:fill="FFFFFF"/>
            <w:rPrChange w:id="10061" w:author="Rodion" w:date="2019-12-09T03:58:00Z">
              <w:rPr>
                <w:rStyle w:val="Hyperlink"/>
                <w:sz w:val="21"/>
                <w:szCs w:val="21"/>
                <w:shd w:val="clear" w:color="auto" w:fill="FFFFFF"/>
              </w:rPr>
            </w:rPrChange>
          </w:rPr>
          <w:t>https://docs.microsoft.com/en-us/ef/core/platforms/</w:t>
        </w:r>
        <w:r w:rsidRPr="00B36DD3">
          <w:rPr>
            <w:shd w:val="clear" w:color="auto" w:fill="FFFFFF"/>
            <w:rPrChange w:id="10062" w:author="Rodion" w:date="2019-12-09T03:58:00Z">
              <w:rPr>
                <w:shd w:val="clear" w:color="auto" w:fill="FFFFFF"/>
              </w:rPr>
            </w:rPrChange>
          </w:rPr>
          <w:fldChar w:fldCharType="end"/>
        </w:r>
        <w:r w:rsidRPr="00030B2B">
          <w:rPr>
            <w:shd w:val="clear" w:color="auto" w:fill="FFFFFF"/>
          </w:rPr>
          <w:t>.</w:t>
        </w:r>
      </w:ins>
      <w:ins w:id="10063" w:author="Rodion" w:date="2019-12-09T04:01:00Z">
        <w:r w:rsidR="00B36DD3" w:rsidRPr="00D14CEF">
          <w:t xml:space="preserve"> – 26.11.2019.</w:t>
        </w:r>
      </w:ins>
    </w:p>
    <w:p w14:paraId="3305BB50" w14:textId="520D7CDD" w:rsidR="004A7D93" w:rsidRPr="00B36DD3" w:rsidRDefault="00F6522F" w:rsidP="00A33D82">
      <w:pPr>
        <w:pStyle w:val="ListParagraph"/>
        <w:numPr>
          <w:ilvl w:val="0"/>
          <w:numId w:val="4"/>
        </w:numPr>
        <w:rPr>
          <w:ins w:id="10064" w:author="Rodion" w:date="2019-12-09T03:07:00Z"/>
          <w:rPrChange w:id="10065" w:author="Rodion" w:date="2019-12-09T03:58:00Z">
            <w:rPr>
              <w:ins w:id="10066" w:author="Rodion" w:date="2019-12-09T03:07:00Z"/>
              <w:color w:val="000000"/>
              <w:sz w:val="21"/>
              <w:szCs w:val="21"/>
              <w:shd w:val="clear" w:color="auto" w:fill="FFFFFF"/>
            </w:rPr>
          </w:rPrChange>
        </w:rPr>
        <w:pPrChange w:id="10067" w:author="Rodion" w:date="2019-12-09T03:56:00Z">
          <w:pPr>
            <w:pStyle w:val="ListParagraph"/>
            <w:numPr>
              <w:numId w:val="4"/>
            </w:numPr>
          </w:pPr>
        </w:pPrChange>
      </w:pPr>
      <w:ins w:id="10068" w:author="Rodion" w:date="2019-12-09T03:07:00Z">
        <w:r w:rsidRPr="00030B2B">
          <w:rPr>
            <w:shd w:val="clear" w:color="auto" w:fill="FFFFFF"/>
          </w:rPr>
          <w:t>Andreson R. Introduction to Identity on</w:t>
        </w:r>
        <w:r w:rsidRPr="00B36DD3">
          <w:rPr>
            <w:shd w:val="clear" w:color="auto" w:fill="FFFFFF"/>
            <w:rPrChange w:id="10069" w:author="Rodion" w:date="2019-12-09T03:58:00Z">
              <w:rPr>
                <w:shd w:val="clear" w:color="auto" w:fill="FFFFFF"/>
              </w:rPr>
            </w:rPrChange>
          </w:rPr>
          <w:t xml:space="preserve"> ASP.NET Core [Електронний ресурс] / Rick Andreson // MSDN Magazine. – 2019. – Режим доступу до ресурсу: </w:t>
        </w:r>
        <w:r w:rsidRPr="00030B2B">
          <w:rPr>
            <w:shd w:val="clear" w:color="auto" w:fill="FFFFFF"/>
          </w:rPr>
          <w:fldChar w:fldCharType="begin"/>
        </w:r>
        <w:r w:rsidRPr="00B36DD3">
          <w:rPr>
            <w:shd w:val="clear" w:color="auto" w:fill="FFFFFF"/>
            <w:rPrChange w:id="10070" w:author="Rodion" w:date="2019-12-09T03:58:00Z">
              <w:rPr>
                <w:shd w:val="clear" w:color="auto" w:fill="FFFFFF"/>
              </w:rPr>
            </w:rPrChange>
          </w:rPr>
          <w:instrText xml:space="preserve"> HYPERLINK "https://docs.microsoft.com/en-us/aspnet/core/security/authentication/identity?view=aspnetcore-3.0&amp;tabs=visual-studio" </w:instrText>
        </w:r>
        <w:r w:rsidRPr="00B36DD3">
          <w:rPr>
            <w:shd w:val="clear" w:color="auto" w:fill="FFFFFF"/>
            <w:rPrChange w:id="10071" w:author="Rodion" w:date="2019-12-09T03:58:00Z">
              <w:rPr>
                <w:shd w:val="clear" w:color="auto" w:fill="FFFFFF"/>
              </w:rPr>
            </w:rPrChange>
          </w:rPr>
          <w:fldChar w:fldCharType="separate"/>
        </w:r>
        <w:r w:rsidRPr="00B36DD3">
          <w:rPr>
            <w:rStyle w:val="Hyperlink"/>
            <w:shd w:val="clear" w:color="auto" w:fill="FFFFFF"/>
            <w:rPrChange w:id="10072" w:author="Rodion" w:date="2019-12-09T03:58:00Z">
              <w:rPr>
                <w:rStyle w:val="Hyperlink"/>
                <w:sz w:val="21"/>
                <w:szCs w:val="21"/>
                <w:shd w:val="clear" w:color="auto" w:fill="FFFFFF"/>
              </w:rPr>
            </w:rPrChange>
          </w:rPr>
          <w:t>https://docs.microsoft.com/en-us/aspnet/core/security/authentication/identity?view=aspnetcore-3.0&amp;tabs=visual-studio</w:t>
        </w:r>
        <w:r w:rsidRPr="00B36DD3">
          <w:rPr>
            <w:shd w:val="clear" w:color="auto" w:fill="FFFFFF"/>
            <w:rPrChange w:id="10073" w:author="Rodion" w:date="2019-12-09T03:58:00Z">
              <w:rPr>
                <w:shd w:val="clear" w:color="auto" w:fill="FFFFFF"/>
              </w:rPr>
            </w:rPrChange>
          </w:rPr>
          <w:fldChar w:fldCharType="end"/>
        </w:r>
        <w:r w:rsidRPr="00030B2B">
          <w:rPr>
            <w:shd w:val="clear" w:color="auto" w:fill="FFFFFF"/>
          </w:rPr>
          <w:t>.</w:t>
        </w:r>
      </w:ins>
      <w:ins w:id="10074" w:author="Rodion" w:date="2019-12-09T04:01:00Z">
        <w:r w:rsidR="00B36DD3" w:rsidRPr="00D14CEF">
          <w:t xml:space="preserve"> – 26.11.2019.</w:t>
        </w:r>
      </w:ins>
    </w:p>
    <w:p w14:paraId="683904B6" w14:textId="6A7C010D" w:rsidR="00F6522F" w:rsidRPr="00B36DD3" w:rsidRDefault="00F6522F" w:rsidP="00A33D82">
      <w:pPr>
        <w:pStyle w:val="ListParagraph"/>
        <w:numPr>
          <w:ilvl w:val="0"/>
          <w:numId w:val="4"/>
        </w:numPr>
        <w:rPr>
          <w:ins w:id="10075" w:author="Rodion" w:date="2019-12-09T03:14:00Z"/>
          <w:rPrChange w:id="10076" w:author="Rodion" w:date="2019-12-09T03:58:00Z">
            <w:rPr>
              <w:ins w:id="10077" w:author="Rodion" w:date="2019-12-09T03:14:00Z"/>
              <w:color w:val="000000"/>
              <w:sz w:val="21"/>
              <w:szCs w:val="21"/>
              <w:shd w:val="clear" w:color="auto" w:fill="FFFFFF"/>
            </w:rPr>
          </w:rPrChange>
        </w:rPr>
        <w:pPrChange w:id="10078" w:author="Rodion" w:date="2019-12-09T03:56:00Z">
          <w:pPr>
            <w:pStyle w:val="ListParagraph"/>
            <w:numPr>
              <w:numId w:val="4"/>
            </w:numPr>
          </w:pPr>
        </w:pPrChange>
      </w:pPr>
      <w:ins w:id="10079" w:author="Rodion" w:date="2019-12-09T03:08:00Z">
        <w:r w:rsidRPr="00030B2B">
          <w:rPr>
            <w:shd w:val="clear" w:color="auto" w:fill="FFFFFF"/>
          </w:rPr>
          <w:t>Vickers A. Identity model customization in ASP.NET Core [Електронний ресурс]</w:t>
        </w:r>
        <w:r w:rsidRPr="00B36DD3">
          <w:rPr>
            <w:shd w:val="clear" w:color="auto" w:fill="FFFFFF"/>
            <w:rPrChange w:id="10080" w:author="Rodion" w:date="2019-12-09T03:58:00Z">
              <w:rPr>
                <w:shd w:val="clear" w:color="auto" w:fill="FFFFFF"/>
              </w:rPr>
            </w:rPrChange>
          </w:rPr>
          <w:t xml:space="preserve"> / Arthur Vickers // MSDN Magazine. – 2019. – Режим доступу до ресурсу: </w:t>
        </w:r>
        <w:r w:rsidRPr="00030B2B">
          <w:rPr>
            <w:shd w:val="clear" w:color="auto" w:fill="FFFFFF"/>
          </w:rPr>
          <w:fldChar w:fldCharType="begin"/>
        </w:r>
        <w:r w:rsidRPr="00B36DD3">
          <w:rPr>
            <w:shd w:val="clear" w:color="auto" w:fill="FFFFFF"/>
            <w:rPrChange w:id="10081" w:author="Rodion" w:date="2019-12-09T03:58:00Z">
              <w:rPr>
                <w:shd w:val="clear" w:color="auto" w:fill="FFFFFF"/>
              </w:rPr>
            </w:rPrChange>
          </w:rPr>
          <w:instrText xml:space="preserve"> HYPERLINK "https://docs.microsoft.com/en-us/aspnet/core/security/authentication/customize-identity-model?view=aspnetcore-3.0" </w:instrText>
        </w:r>
        <w:r w:rsidRPr="00B36DD3">
          <w:rPr>
            <w:shd w:val="clear" w:color="auto" w:fill="FFFFFF"/>
            <w:rPrChange w:id="10082" w:author="Rodion" w:date="2019-12-09T03:58:00Z">
              <w:rPr>
                <w:shd w:val="clear" w:color="auto" w:fill="FFFFFF"/>
              </w:rPr>
            </w:rPrChange>
          </w:rPr>
          <w:fldChar w:fldCharType="separate"/>
        </w:r>
        <w:r w:rsidRPr="00B36DD3">
          <w:rPr>
            <w:rStyle w:val="Hyperlink"/>
            <w:shd w:val="clear" w:color="auto" w:fill="FFFFFF"/>
            <w:rPrChange w:id="10083" w:author="Rodion" w:date="2019-12-09T03:58:00Z">
              <w:rPr>
                <w:rStyle w:val="Hyperlink"/>
                <w:sz w:val="21"/>
                <w:szCs w:val="21"/>
                <w:shd w:val="clear" w:color="auto" w:fill="FFFFFF"/>
              </w:rPr>
            </w:rPrChange>
          </w:rPr>
          <w:t>https://docs.microsoft.com/en-us/aspnet/core/security/authentication/customize-identity-model?view=aspnetcore-3.0</w:t>
        </w:r>
        <w:r w:rsidRPr="00B36DD3">
          <w:rPr>
            <w:shd w:val="clear" w:color="auto" w:fill="FFFFFF"/>
            <w:rPrChange w:id="10084" w:author="Rodion" w:date="2019-12-09T03:58:00Z">
              <w:rPr>
                <w:shd w:val="clear" w:color="auto" w:fill="FFFFFF"/>
              </w:rPr>
            </w:rPrChange>
          </w:rPr>
          <w:fldChar w:fldCharType="end"/>
        </w:r>
        <w:r w:rsidRPr="00030B2B">
          <w:rPr>
            <w:shd w:val="clear" w:color="auto" w:fill="FFFFFF"/>
          </w:rPr>
          <w:t>.</w:t>
        </w:r>
      </w:ins>
      <w:ins w:id="10085" w:author="Rodion" w:date="2019-12-09T04:01:00Z">
        <w:r w:rsidR="00B36DD3" w:rsidRPr="00D14CEF">
          <w:t xml:space="preserve"> – 26.11.2019.</w:t>
        </w:r>
      </w:ins>
    </w:p>
    <w:p w14:paraId="000BA4A2" w14:textId="3241369A" w:rsidR="005B6DED" w:rsidRPr="00B36DD3" w:rsidRDefault="005B6DED" w:rsidP="00A33D82">
      <w:pPr>
        <w:pStyle w:val="ListParagraph"/>
        <w:numPr>
          <w:ilvl w:val="0"/>
          <w:numId w:val="4"/>
        </w:numPr>
        <w:rPr>
          <w:ins w:id="10086" w:author="Rodion" w:date="2019-12-09T03:08:00Z"/>
          <w:rPrChange w:id="10087" w:author="Rodion" w:date="2019-12-09T03:58:00Z">
            <w:rPr>
              <w:ins w:id="10088" w:author="Rodion" w:date="2019-12-09T03:08:00Z"/>
              <w:color w:val="000000"/>
              <w:sz w:val="21"/>
              <w:szCs w:val="21"/>
              <w:shd w:val="clear" w:color="auto" w:fill="FFFFFF"/>
            </w:rPr>
          </w:rPrChange>
        </w:rPr>
        <w:pPrChange w:id="10089" w:author="Rodion" w:date="2019-12-09T03:56:00Z">
          <w:pPr>
            <w:pStyle w:val="ListParagraph"/>
            <w:numPr>
              <w:numId w:val="4"/>
            </w:numPr>
          </w:pPr>
        </w:pPrChange>
      </w:pPr>
      <w:ins w:id="10090" w:author="Rodion" w:date="2019-12-09T03:14:00Z">
        <w:r w:rsidRPr="00030B2B">
          <w:rPr>
            <w:shd w:val="clear" w:color="auto" w:fill="FFFFFF"/>
          </w:rPr>
          <w:t>Davis I. What Are T</w:t>
        </w:r>
        <w:r w:rsidRPr="00B36DD3">
          <w:rPr>
            <w:shd w:val="clear" w:color="auto" w:fill="FFFFFF"/>
            <w:rPrChange w:id="10091" w:author="Rodion" w:date="2019-12-09T03:58:00Z">
              <w:rPr>
                <w:shd w:val="clear" w:color="auto" w:fill="FFFFFF"/>
              </w:rPr>
            </w:rPrChange>
          </w:rPr>
          <w:t>he Benefits of MVC? [Електронний ресурс] / Ian Davis. – 2008. – Режим доступу до ресурсу: https://blog.iandavis.com/2008/12/what-are-the-benefits-of-mvc/.</w:t>
        </w:r>
      </w:ins>
      <w:ins w:id="10092" w:author="Rodion" w:date="2019-12-09T04:01:00Z">
        <w:r w:rsidR="00B36DD3" w:rsidRPr="00D14CEF">
          <w:t xml:space="preserve"> – 26.11.2019.</w:t>
        </w:r>
      </w:ins>
    </w:p>
    <w:p w14:paraId="58D649C6" w14:textId="0AD8747C" w:rsidR="00F6522F" w:rsidRPr="00B36DD3" w:rsidRDefault="00F6522F" w:rsidP="00A33D82">
      <w:pPr>
        <w:pStyle w:val="ListParagraph"/>
        <w:numPr>
          <w:ilvl w:val="0"/>
          <w:numId w:val="4"/>
        </w:numPr>
        <w:rPr>
          <w:ins w:id="10093" w:author="Rodion" w:date="2019-12-09T03:09:00Z"/>
          <w:rPrChange w:id="10094" w:author="Rodion" w:date="2019-12-09T03:58:00Z">
            <w:rPr>
              <w:ins w:id="10095" w:author="Rodion" w:date="2019-12-09T03:09:00Z"/>
              <w:color w:val="000000"/>
              <w:sz w:val="21"/>
              <w:szCs w:val="21"/>
              <w:shd w:val="clear" w:color="auto" w:fill="FFFFFF"/>
            </w:rPr>
          </w:rPrChange>
        </w:rPr>
        <w:pPrChange w:id="10096" w:author="Rodion" w:date="2019-12-09T03:56:00Z">
          <w:pPr>
            <w:pStyle w:val="ListParagraph"/>
            <w:numPr>
              <w:numId w:val="4"/>
            </w:numPr>
          </w:pPr>
        </w:pPrChange>
      </w:pPr>
      <w:ins w:id="10097" w:author="Rodion" w:date="2019-12-09T03:09:00Z">
        <w:r w:rsidRPr="00030B2B">
          <w:rPr>
            <w:shd w:val="clear" w:color="auto" w:fill="FFFFFF"/>
          </w:rPr>
          <w:lastRenderedPageBreak/>
          <w:t>Anderson R. Introduction to Razor Pages in ASP.NET Core [Електронни</w:t>
        </w:r>
        <w:r w:rsidRPr="00B36DD3">
          <w:rPr>
            <w:shd w:val="clear" w:color="auto" w:fill="FFFFFF"/>
            <w:rPrChange w:id="10098" w:author="Rodion" w:date="2019-12-09T03:58:00Z">
              <w:rPr>
                <w:shd w:val="clear" w:color="auto" w:fill="FFFFFF"/>
              </w:rPr>
            </w:rPrChange>
          </w:rPr>
          <w:t xml:space="preserve">й ресурс] / R. Anderson, R. Nowak // MSDN Magazine. – 2019. – Режим доступу до ресурсу: </w:t>
        </w:r>
        <w:r w:rsidRPr="00030B2B">
          <w:rPr>
            <w:shd w:val="clear" w:color="auto" w:fill="FFFFFF"/>
          </w:rPr>
          <w:fldChar w:fldCharType="begin"/>
        </w:r>
        <w:r w:rsidRPr="00B36DD3">
          <w:rPr>
            <w:shd w:val="clear" w:color="auto" w:fill="FFFFFF"/>
            <w:rPrChange w:id="10099" w:author="Rodion" w:date="2019-12-09T03:58:00Z">
              <w:rPr>
                <w:shd w:val="clear" w:color="auto" w:fill="FFFFFF"/>
              </w:rPr>
            </w:rPrChange>
          </w:rPr>
          <w:instrText xml:space="preserve"> HYPERLINK "https://docs.microsoft.com/en-us/aspnet/core/razor-pages/?view=aspnetcore-3.0&amp;tabs=visual-studio-mac" </w:instrText>
        </w:r>
        <w:r w:rsidRPr="00B36DD3">
          <w:rPr>
            <w:shd w:val="clear" w:color="auto" w:fill="FFFFFF"/>
            <w:rPrChange w:id="10100" w:author="Rodion" w:date="2019-12-09T03:58:00Z">
              <w:rPr>
                <w:shd w:val="clear" w:color="auto" w:fill="FFFFFF"/>
              </w:rPr>
            </w:rPrChange>
          </w:rPr>
          <w:fldChar w:fldCharType="separate"/>
        </w:r>
        <w:r w:rsidRPr="00B36DD3">
          <w:rPr>
            <w:rStyle w:val="Hyperlink"/>
            <w:shd w:val="clear" w:color="auto" w:fill="FFFFFF"/>
            <w:rPrChange w:id="10101" w:author="Rodion" w:date="2019-12-09T03:58:00Z">
              <w:rPr>
                <w:rStyle w:val="Hyperlink"/>
                <w:sz w:val="21"/>
                <w:szCs w:val="21"/>
                <w:shd w:val="clear" w:color="auto" w:fill="FFFFFF"/>
              </w:rPr>
            </w:rPrChange>
          </w:rPr>
          <w:t>https://docs.microsoft.com/en-us/aspnet/core/razor-pages/?view=aspnetcore-3.0&amp;tabs=visual-studio-mac</w:t>
        </w:r>
        <w:r w:rsidRPr="00B36DD3">
          <w:rPr>
            <w:shd w:val="clear" w:color="auto" w:fill="FFFFFF"/>
            <w:rPrChange w:id="10102" w:author="Rodion" w:date="2019-12-09T03:58:00Z">
              <w:rPr>
                <w:shd w:val="clear" w:color="auto" w:fill="FFFFFF"/>
              </w:rPr>
            </w:rPrChange>
          </w:rPr>
          <w:fldChar w:fldCharType="end"/>
        </w:r>
        <w:r w:rsidRPr="00030B2B">
          <w:rPr>
            <w:shd w:val="clear" w:color="auto" w:fill="FFFFFF"/>
          </w:rPr>
          <w:t>.</w:t>
        </w:r>
      </w:ins>
      <w:ins w:id="10103" w:author="Rodion" w:date="2019-12-09T04:01:00Z">
        <w:r w:rsidR="00B36DD3" w:rsidRPr="00D14CEF">
          <w:t xml:space="preserve"> – 26.11.2019.</w:t>
        </w:r>
      </w:ins>
    </w:p>
    <w:p w14:paraId="0F67223B" w14:textId="2CF977EA" w:rsidR="00F6522F" w:rsidRPr="00B36DD3" w:rsidRDefault="00F6522F" w:rsidP="00A33D82">
      <w:pPr>
        <w:pStyle w:val="ListParagraph"/>
        <w:numPr>
          <w:ilvl w:val="0"/>
          <w:numId w:val="4"/>
        </w:numPr>
        <w:rPr>
          <w:ins w:id="10104" w:author="Rodion" w:date="2019-12-09T03:10:00Z"/>
          <w:rPrChange w:id="10105" w:author="Rodion" w:date="2019-12-09T03:58:00Z">
            <w:rPr>
              <w:ins w:id="10106" w:author="Rodion" w:date="2019-12-09T03:10:00Z"/>
              <w:color w:val="000000"/>
              <w:sz w:val="21"/>
              <w:szCs w:val="21"/>
              <w:shd w:val="clear" w:color="auto" w:fill="FFFFFF"/>
            </w:rPr>
          </w:rPrChange>
        </w:rPr>
        <w:pPrChange w:id="10107" w:author="Rodion" w:date="2019-12-09T03:56:00Z">
          <w:pPr>
            <w:pStyle w:val="ListParagraph"/>
            <w:numPr>
              <w:numId w:val="4"/>
            </w:numPr>
          </w:pPr>
        </w:pPrChange>
      </w:pPr>
      <w:ins w:id="10108" w:author="Rodion" w:date="2019-12-09T03:10:00Z">
        <w:r w:rsidRPr="00030B2B">
          <w:rPr>
            <w:shd w:val="clear" w:color="auto" w:fill="FFFFFF"/>
          </w:rPr>
          <w:t>SpeechSynthesis [Електронний ресурс] // MDN Web Docs – Режим дос</w:t>
        </w:r>
        <w:r w:rsidRPr="00B36DD3">
          <w:rPr>
            <w:shd w:val="clear" w:color="auto" w:fill="FFFFFF"/>
            <w:rPrChange w:id="10109" w:author="Rodion" w:date="2019-12-09T03:58:00Z">
              <w:rPr>
                <w:shd w:val="clear" w:color="auto" w:fill="FFFFFF"/>
              </w:rPr>
            </w:rPrChange>
          </w:rPr>
          <w:t xml:space="preserve">тупу до ресурсу: </w:t>
        </w:r>
        <w:r w:rsidRPr="00030B2B">
          <w:rPr>
            <w:shd w:val="clear" w:color="auto" w:fill="FFFFFF"/>
          </w:rPr>
          <w:fldChar w:fldCharType="begin"/>
        </w:r>
        <w:r w:rsidRPr="00B36DD3">
          <w:rPr>
            <w:shd w:val="clear" w:color="auto" w:fill="FFFFFF"/>
            <w:rPrChange w:id="10110" w:author="Rodion" w:date="2019-12-09T03:58:00Z">
              <w:rPr>
                <w:shd w:val="clear" w:color="auto" w:fill="FFFFFF"/>
              </w:rPr>
            </w:rPrChange>
          </w:rPr>
          <w:instrText xml:space="preserve"> HYPERLINK "https://developer.mozilla.org/en-US/docs/Web/API/SpeechSynthesis" </w:instrText>
        </w:r>
        <w:r w:rsidRPr="00B36DD3">
          <w:rPr>
            <w:shd w:val="clear" w:color="auto" w:fill="FFFFFF"/>
            <w:rPrChange w:id="10111" w:author="Rodion" w:date="2019-12-09T03:58:00Z">
              <w:rPr>
                <w:shd w:val="clear" w:color="auto" w:fill="FFFFFF"/>
              </w:rPr>
            </w:rPrChange>
          </w:rPr>
          <w:fldChar w:fldCharType="separate"/>
        </w:r>
        <w:r w:rsidRPr="00B36DD3">
          <w:rPr>
            <w:rStyle w:val="Hyperlink"/>
            <w:shd w:val="clear" w:color="auto" w:fill="FFFFFF"/>
            <w:rPrChange w:id="10112" w:author="Rodion" w:date="2019-12-09T03:58:00Z">
              <w:rPr>
                <w:rStyle w:val="Hyperlink"/>
                <w:sz w:val="21"/>
                <w:szCs w:val="21"/>
                <w:shd w:val="clear" w:color="auto" w:fill="FFFFFF"/>
              </w:rPr>
            </w:rPrChange>
          </w:rPr>
          <w:t>https://developer.mozilla.org/en-US/docs/Web/API/SpeechSynthesis</w:t>
        </w:r>
        <w:r w:rsidRPr="00B36DD3">
          <w:rPr>
            <w:shd w:val="clear" w:color="auto" w:fill="FFFFFF"/>
            <w:rPrChange w:id="10113" w:author="Rodion" w:date="2019-12-09T03:58:00Z">
              <w:rPr>
                <w:shd w:val="clear" w:color="auto" w:fill="FFFFFF"/>
              </w:rPr>
            </w:rPrChange>
          </w:rPr>
          <w:fldChar w:fldCharType="end"/>
        </w:r>
        <w:r w:rsidRPr="00030B2B">
          <w:rPr>
            <w:shd w:val="clear" w:color="auto" w:fill="FFFFFF"/>
          </w:rPr>
          <w:t>.</w:t>
        </w:r>
      </w:ins>
      <w:ins w:id="10114" w:author="Rodion" w:date="2019-12-09T04:01:00Z">
        <w:r w:rsidR="00B36DD3" w:rsidRPr="00D14CEF">
          <w:t xml:space="preserve"> – 26.11.2019.</w:t>
        </w:r>
      </w:ins>
    </w:p>
    <w:p w14:paraId="458A2DEA" w14:textId="797A0EB1" w:rsidR="00F6522F" w:rsidRPr="00B36DD3" w:rsidRDefault="00F6522F" w:rsidP="00A33D82">
      <w:pPr>
        <w:pStyle w:val="ListParagraph"/>
        <w:numPr>
          <w:ilvl w:val="0"/>
          <w:numId w:val="4"/>
        </w:numPr>
        <w:rPr>
          <w:ins w:id="10115" w:author="Rodion" w:date="2019-12-09T03:11:00Z"/>
          <w:rPrChange w:id="10116" w:author="Rodion" w:date="2019-12-09T03:58:00Z">
            <w:rPr>
              <w:ins w:id="10117" w:author="Rodion" w:date="2019-12-09T03:11:00Z"/>
              <w:color w:val="000000"/>
              <w:sz w:val="21"/>
              <w:szCs w:val="21"/>
              <w:shd w:val="clear" w:color="auto" w:fill="FFFFFF"/>
            </w:rPr>
          </w:rPrChange>
        </w:rPr>
        <w:pPrChange w:id="10118" w:author="Rodion" w:date="2019-12-09T03:56:00Z">
          <w:pPr>
            <w:pStyle w:val="ListParagraph"/>
            <w:numPr>
              <w:numId w:val="4"/>
            </w:numPr>
          </w:pPr>
        </w:pPrChange>
      </w:pPr>
      <w:ins w:id="10119" w:author="Rodion" w:date="2019-12-09T03:10:00Z">
        <w:r w:rsidRPr="00030B2B">
          <w:rPr>
            <w:shd w:val="clear" w:color="auto" w:fill="FFFFFF"/>
          </w:rPr>
          <w:t>SpeechRecog</w:t>
        </w:r>
        <w:r w:rsidRPr="00B36DD3">
          <w:rPr>
            <w:shd w:val="clear" w:color="auto" w:fill="FFFFFF"/>
            <w:rPrChange w:id="10120" w:author="Rodion" w:date="2019-12-09T03:58:00Z">
              <w:rPr>
                <w:shd w:val="clear" w:color="auto" w:fill="FFFFFF"/>
              </w:rPr>
            </w:rPrChange>
          </w:rPr>
          <w:t xml:space="preserve">nition [Електронний ресурс] // MDN Web Docs – Режим доступу до ресурсу: </w:t>
        </w:r>
      </w:ins>
      <w:ins w:id="10121" w:author="Rodion" w:date="2019-12-09T03:11:00Z">
        <w:r w:rsidRPr="00030B2B">
          <w:rPr>
            <w:shd w:val="clear" w:color="auto" w:fill="FFFFFF"/>
          </w:rPr>
          <w:fldChar w:fldCharType="begin"/>
        </w:r>
        <w:r w:rsidRPr="00B36DD3">
          <w:rPr>
            <w:shd w:val="clear" w:color="auto" w:fill="FFFFFF"/>
            <w:rPrChange w:id="10122" w:author="Rodion" w:date="2019-12-09T03:58:00Z">
              <w:rPr>
                <w:shd w:val="clear" w:color="auto" w:fill="FFFFFF"/>
              </w:rPr>
            </w:rPrChange>
          </w:rPr>
          <w:instrText xml:space="preserve"> HYPERLINK "</w:instrText>
        </w:r>
      </w:ins>
      <w:ins w:id="10123" w:author="Rodion" w:date="2019-12-09T03:10:00Z">
        <w:r w:rsidRPr="00B36DD3">
          <w:rPr>
            <w:shd w:val="clear" w:color="auto" w:fill="FFFFFF"/>
            <w:rPrChange w:id="10124" w:author="Rodion" w:date="2019-12-09T03:58:00Z">
              <w:rPr>
                <w:shd w:val="clear" w:color="auto" w:fill="FFFFFF"/>
              </w:rPr>
            </w:rPrChange>
          </w:rPr>
          <w:instrText>https://developer.mozilla.org/en-US/docs/Web/API/</w:instrText>
        </w:r>
      </w:ins>
      <w:ins w:id="10125" w:author="Rodion" w:date="2019-12-09T03:11:00Z">
        <w:r w:rsidRPr="00B36DD3">
          <w:rPr>
            <w:shd w:val="clear" w:color="auto" w:fill="FFFFFF"/>
            <w:rPrChange w:id="10126" w:author="Rodion" w:date="2019-12-09T03:58:00Z">
              <w:rPr>
                <w:shd w:val="clear" w:color="auto" w:fill="FFFFFF"/>
              </w:rPr>
            </w:rPrChange>
          </w:rPr>
          <w:instrText xml:space="preserve">SpeechRecognition" </w:instrText>
        </w:r>
        <w:r w:rsidRPr="00B36DD3">
          <w:rPr>
            <w:shd w:val="clear" w:color="auto" w:fill="FFFFFF"/>
            <w:rPrChange w:id="10127" w:author="Rodion" w:date="2019-12-09T03:58:00Z">
              <w:rPr>
                <w:shd w:val="clear" w:color="auto" w:fill="FFFFFF"/>
              </w:rPr>
            </w:rPrChange>
          </w:rPr>
          <w:fldChar w:fldCharType="separate"/>
        </w:r>
      </w:ins>
      <w:ins w:id="10128" w:author="Rodion" w:date="2019-12-09T03:10:00Z">
        <w:r w:rsidRPr="00B36DD3">
          <w:rPr>
            <w:rStyle w:val="Hyperlink"/>
            <w:shd w:val="clear" w:color="auto" w:fill="FFFFFF"/>
            <w:rPrChange w:id="10129" w:author="Rodion" w:date="2019-12-09T03:58:00Z">
              <w:rPr>
                <w:rStyle w:val="Hyperlink"/>
                <w:sz w:val="21"/>
                <w:szCs w:val="21"/>
                <w:shd w:val="clear" w:color="auto" w:fill="FFFFFF"/>
              </w:rPr>
            </w:rPrChange>
          </w:rPr>
          <w:t>https://developer.mozilla.org/en-US/docs/Web/API/</w:t>
        </w:r>
      </w:ins>
      <w:ins w:id="10130" w:author="Rodion" w:date="2019-12-09T03:11:00Z">
        <w:r w:rsidRPr="00B36DD3">
          <w:rPr>
            <w:rStyle w:val="Hyperlink"/>
            <w:shd w:val="clear" w:color="auto" w:fill="FFFFFF"/>
            <w:rPrChange w:id="10131" w:author="Rodion" w:date="2019-12-09T03:58:00Z">
              <w:rPr>
                <w:rStyle w:val="Hyperlink"/>
                <w:sz w:val="21"/>
                <w:szCs w:val="21"/>
                <w:shd w:val="clear" w:color="auto" w:fill="FFFFFF"/>
              </w:rPr>
            </w:rPrChange>
          </w:rPr>
          <w:t>SpeechRecognition</w:t>
        </w:r>
        <w:r w:rsidRPr="00B36DD3">
          <w:rPr>
            <w:shd w:val="clear" w:color="auto" w:fill="FFFFFF"/>
            <w:rPrChange w:id="10132" w:author="Rodion" w:date="2019-12-09T03:58:00Z">
              <w:rPr>
                <w:shd w:val="clear" w:color="auto" w:fill="FFFFFF"/>
              </w:rPr>
            </w:rPrChange>
          </w:rPr>
          <w:fldChar w:fldCharType="end"/>
        </w:r>
      </w:ins>
      <w:ins w:id="10133" w:author="Rodion" w:date="2019-12-09T03:10:00Z">
        <w:r w:rsidRPr="00030B2B">
          <w:rPr>
            <w:shd w:val="clear" w:color="auto" w:fill="FFFFFF"/>
          </w:rPr>
          <w:t>.</w:t>
        </w:r>
      </w:ins>
      <w:ins w:id="10134" w:author="Rodion" w:date="2019-12-09T04:01:00Z">
        <w:r w:rsidR="00B36DD3" w:rsidRPr="00D14CEF">
          <w:t xml:space="preserve"> – 26.11.2019.</w:t>
        </w:r>
      </w:ins>
    </w:p>
    <w:p w14:paraId="0E1B25BD" w14:textId="4A56EF8B" w:rsidR="00F6522F" w:rsidRPr="00B36DD3" w:rsidRDefault="005B6DED" w:rsidP="00A33D82">
      <w:pPr>
        <w:pStyle w:val="ListParagraph"/>
        <w:numPr>
          <w:ilvl w:val="0"/>
          <w:numId w:val="4"/>
        </w:numPr>
        <w:rPr>
          <w:ins w:id="10135" w:author="Rodion" w:date="2019-12-09T03:15:00Z"/>
          <w:rPrChange w:id="10136" w:author="Rodion" w:date="2019-12-09T03:58:00Z">
            <w:rPr>
              <w:ins w:id="10137" w:author="Rodion" w:date="2019-12-09T03:15:00Z"/>
              <w:color w:val="000000"/>
              <w:sz w:val="21"/>
              <w:szCs w:val="21"/>
              <w:shd w:val="clear" w:color="auto" w:fill="FFFFFF"/>
            </w:rPr>
          </w:rPrChange>
        </w:rPr>
        <w:pPrChange w:id="10138" w:author="Rodion" w:date="2019-12-09T03:56:00Z">
          <w:pPr>
            <w:pStyle w:val="ListParagraph"/>
            <w:numPr>
              <w:numId w:val="4"/>
            </w:numPr>
          </w:pPr>
        </w:pPrChange>
      </w:pPr>
      <w:ins w:id="10139" w:author="Rodion" w:date="2019-12-09T03:15:00Z">
        <w:r w:rsidRPr="00030B2B">
          <w:rPr>
            <w:shd w:val="clear" w:color="auto" w:fill="FFFFFF"/>
          </w:rPr>
          <w:t>Puneet K. Basics of Java Speech G</w:t>
        </w:r>
        <w:r w:rsidRPr="00B36DD3">
          <w:rPr>
            <w:shd w:val="clear" w:color="auto" w:fill="FFFFFF"/>
            <w:rPrChange w:id="10140" w:author="Rodion" w:date="2019-12-09T03:58:00Z">
              <w:rPr>
                <w:shd w:val="clear" w:color="auto" w:fill="FFFFFF"/>
              </w:rPr>
            </w:rPrChange>
          </w:rPr>
          <w:t xml:space="preserve">rammar Format ( JSGF ) [Електронний ресурс] / Kalra Puneet. – 2010. – Режим доступу до ресурсу: </w:t>
        </w:r>
        <w:r w:rsidRPr="00030B2B">
          <w:rPr>
            <w:shd w:val="clear" w:color="auto" w:fill="FFFFFF"/>
          </w:rPr>
          <w:fldChar w:fldCharType="begin"/>
        </w:r>
        <w:r w:rsidRPr="00B36DD3">
          <w:rPr>
            <w:shd w:val="clear" w:color="auto" w:fill="FFFFFF"/>
            <w:rPrChange w:id="10141" w:author="Rodion" w:date="2019-12-09T03:58:00Z">
              <w:rPr>
                <w:shd w:val="clear" w:color="auto" w:fill="FFFFFF"/>
              </w:rPr>
            </w:rPrChange>
          </w:rPr>
          <w:instrText xml:space="preserve"> HYPERLINK "https://puneetk.com/basics-of-java-speech-grammar-format-jsgf" </w:instrText>
        </w:r>
        <w:r w:rsidRPr="00B36DD3">
          <w:rPr>
            <w:shd w:val="clear" w:color="auto" w:fill="FFFFFF"/>
            <w:rPrChange w:id="10142" w:author="Rodion" w:date="2019-12-09T03:58:00Z">
              <w:rPr>
                <w:shd w:val="clear" w:color="auto" w:fill="FFFFFF"/>
              </w:rPr>
            </w:rPrChange>
          </w:rPr>
          <w:fldChar w:fldCharType="separate"/>
        </w:r>
        <w:r w:rsidRPr="00B36DD3">
          <w:rPr>
            <w:rStyle w:val="Hyperlink"/>
            <w:shd w:val="clear" w:color="auto" w:fill="FFFFFF"/>
            <w:rPrChange w:id="10143" w:author="Rodion" w:date="2019-12-09T03:58:00Z">
              <w:rPr>
                <w:rStyle w:val="Hyperlink"/>
                <w:sz w:val="21"/>
                <w:szCs w:val="21"/>
                <w:shd w:val="clear" w:color="auto" w:fill="FFFFFF"/>
              </w:rPr>
            </w:rPrChange>
          </w:rPr>
          <w:t>https://puneetk.com/basics-of-java-speech-grammar-format-jsgf</w:t>
        </w:r>
        <w:r w:rsidRPr="00B36DD3">
          <w:rPr>
            <w:shd w:val="clear" w:color="auto" w:fill="FFFFFF"/>
            <w:rPrChange w:id="10144" w:author="Rodion" w:date="2019-12-09T03:58:00Z">
              <w:rPr>
                <w:shd w:val="clear" w:color="auto" w:fill="FFFFFF"/>
              </w:rPr>
            </w:rPrChange>
          </w:rPr>
          <w:fldChar w:fldCharType="end"/>
        </w:r>
        <w:r w:rsidRPr="00030B2B">
          <w:rPr>
            <w:shd w:val="clear" w:color="auto" w:fill="FFFFFF"/>
          </w:rPr>
          <w:t>.</w:t>
        </w:r>
      </w:ins>
      <w:ins w:id="10145" w:author="Rodion" w:date="2019-12-09T04:01:00Z">
        <w:r w:rsidR="00B36DD3" w:rsidRPr="00D14CEF">
          <w:t xml:space="preserve"> – 26.11.2019.</w:t>
        </w:r>
      </w:ins>
    </w:p>
    <w:p w14:paraId="7EF213DC" w14:textId="043092F2" w:rsidR="005B6DED" w:rsidRPr="00B36DD3" w:rsidRDefault="005B6DED" w:rsidP="00A33D82">
      <w:pPr>
        <w:pStyle w:val="ListParagraph"/>
        <w:numPr>
          <w:ilvl w:val="0"/>
          <w:numId w:val="4"/>
        </w:numPr>
        <w:rPr>
          <w:ins w:id="10146" w:author="Rodion" w:date="2019-12-09T03:17:00Z"/>
          <w:rPrChange w:id="10147" w:author="Rodion" w:date="2019-12-09T03:58:00Z">
            <w:rPr>
              <w:ins w:id="10148" w:author="Rodion" w:date="2019-12-09T03:17:00Z"/>
              <w:color w:val="000000"/>
              <w:sz w:val="21"/>
              <w:szCs w:val="21"/>
              <w:shd w:val="clear" w:color="auto" w:fill="FFFFFF"/>
            </w:rPr>
          </w:rPrChange>
        </w:rPr>
        <w:pPrChange w:id="10149" w:author="Rodion" w:date="2019-12-09T03:56:00Z">
          <w:pPr>
            <w:pStyle w:val="ListParagraph"/>
            <w:numPr>
              <w:numId w:val="4"/>
            </w:numPr>
          </w:pPr>
        </w:pPrChange>
      </w:pPr>
      <w:ins w:id="10150" w:author="Rodion" w:date="2019-12-09T03:17:00Z">
        <w:r w:rsidRPr="00030B2B">
          <w:rPr>
            <w:shd w:val="clear" w:color="auto" w:fill="FFFFFF"/>
          </w:rPr>
          <w:t>Oberhofer C. Quagga</w:t>
        </w:r>
        <w:r w:rsidRPr="00B36DD3">
          <w:rPr>
            <w:shd w:val="clear" w:color="auto" w:fill="FFFFFF"/>
            <w:rPrChange w:id="10151" w:author="Rodion" w:date="2019-12-09T03:58:00Z">
              <w:rPr>
                <w:shd w:val="clear" w:color="auto" w:fill="FFFFFF"/>
              </w:rPr>
            </w:rPrChange>
          </w:rPr>
          <w:t xml:space="preserve">JS – An advanced barcode-reader written in JavaScript [Електронний ресурс] / Christoph Oberhofer – Режим доступу до ресурсу: </w:t>
        </w:r>
        <w:r w:rsidRPr="00030B2B">
          <w:rPr>
            <w:shd w:val="clear" w:color="auto" w:fill="FFFFFF"/>
          </w:rPr>
          <w:fldChar w:fldCharType="begin"/>
        </w:r>
        <w:r w:rsidRPr="00B36DD3">
          <w:rPr>
            <w:shd w:val="clear" w:color="auto" w:fill="FFFFFF"/>
            <w:rPrChange w:id="10152" w:author="Rodion" w:date="2019-12-09T03:58:00Z">
              <w:rPr>
                <w:shd w:val="clear" w:color="auto" w:fill="FFFFFF"/>
              </w:rPr>
            </w:rPrChange>
          </w:rPr>
          <w:instrText xml:space="preserve"> HYPERLINK "https://serratus.github.io/quaggaJS/" </w:instrText>
        </w:r>
        <w:r w:rsidRPr="00B36DD3">
          <w:rPr>
            <w:shd w:val="clear" w:color="auto" w:fill="FFFFFF"/>
            <w:rPrChange w:id="10153" w:author="Rodion" w:date="2019-12-09T03:58:00Z">
              <w:rPr>
                <w:shd w:val="clear" w:color="auto" w:fill="FFFFFF"/>
              </w:rPr>
            </w:rPrChange>
          </w:rPr>
          <w:fldChar w:fldCharType="separate"/>
        </w:r>
        <w:r w:rsidRPr="00B36DD3">
          <w:rPr>
            <w:rStyle w:val="Hyperlink"/>
            <w:shd w:val="clear" w:color="auto" w:fill="FFFFFF"/>
            <w:rPrChange w:id="10154" w:author="Rodion" w:date="2019-12-09T03:58:00Z">
              <w:rPr>
                <w:rStyle w:val="Hyperlink"/>
                <w:sz w:val="21"/>
                <w:szCs w:val="21"/>
                <w:shd w:val="clear" w:color="auto" w:fill="FFFFFF"/>
              </w:rPr>
            </w:rPrChange>
          </w:rPr>
          <w:t>https://serratus.github.io/quaggaJS/</w:t>
        </w:r>
        <w:r w:rsidRPr="00B36DD3">
          <w:rPr>
            <w:shd w:val="clear" w:color="auto" w:fill="FFFFFF"/>
            <w:rPrChange w:id="10155" w:author="Rodion" w:date="2019-12-09T03:58:00Z">
              <w:rPr>
                <w:shd w:val="clear" w:color="auto" w:fill="FFFFFF"/>
              </w:rPr>
            </w:rPrChange>
          </w:rPr>
          <w:fldChar w:fldCharType="end"/>
        </w:r>
        <w:r w:rsidRPr="00030B2B">
          <w:rPr>
            <w:shd w:val="clear" w:color="auto" w:fill="FFFFFF"/>
          </w:rPr>
          <w:t>.</w:t>
        </w:r>
      </w:ins>
      <w:ins w:id="10156" w:author="Rodion" w:date="2019-12-09T04:01:00Z">
        <w:r w:rsidR="00B36DD3" w:rsidRPr="00D14CEF">
          <w:t xml:space="preserve"> – 26.11.2019.</w:t>
        </w:r>
      </w:ins>
    </w:p>
    <w:p w14:paraId="689A8A77" w14:textId="56821385" w:rsidR="005B6DED" w:rsidRPr="00B36DD3" w:rsidRDefault="00A95007" w:rsidP="00A33D82">
      <w:pPr>
        <w:pStyle w:val="ListParagraph"/>
        <w:numPr>
          <w:ilvl w:val="0"/>
          <w:numId w:val="4"/>
        </w:numPr>
        <w:rPr>
          <w:ins w:id="10157" w:author="Rodion" w:date="2019-12-09T03:20:00Z"/>
          <w:rPrChange w:id="10158" w:author="Rodion" w:date="2019-12-09T03:58:00Z">
            <w:rPr>
              <w:ins w:id="10159" w:author="Rodion" w:date="2019-12-09T03:20:00Z"/>
              <w:color w:val="000000"/>
              <w:sz w:val="21"/>
              <w:szCs w:val="21"/>
              <w:shd w:val="clear" w:color="auto" w:fill="FFFFFF"/>
            </w:rPr>
          </w:rPrChange>
        </w:rPr>
        <w:pPrChange w:id="10160" w:author="Rodion" w:date="2019-12-09T03:56:00Z">
          <w:pPr>
            <w:pStyle w:val="ListParagraph"/>
            <w:numPr>
              <w:numId w:val="4"/>
            </w:numPr>
          </w:pPr>
        </w:pPrChange>
      </w:pPr>
      <w:ins w:id="10161" w:author="Rodion" w:date="2019-12-09T03:20:00Z">
        <w:r w:rsidRPr="00030B2B">
          <w:rPr>
            <w:shd w:val="clear" w:color="auto" w:fill="FFFFFF"/>
          </w:rPr>
          <w:t>PSA: Chrome M47 WebRTC Release Notes [Ел</w:t>
        </w:r>
        <w:r w:rsidRPr="00B36DD3">
          <w:rPr>
            <w:shd w:val="clear" w:color="auto" w:fill="FFFFFF"/>
            <w:rPrChange w:id="10162" w:author="Rodion" w:date="2019-12-09T03:58:00Z">
              <w:rPr>
                <w:shd w:val="clear" w:color="auto" w:fill="FFFFFF"/>
              </w:rPr>
            </w:rPrChange>
          </w:rPr>
          <w:t xml:space="preserve">ектронний ресурс] // Groups Google – Режим доступу до ресурсу: </w:t>
        </w:r>
        <w:r w:rsidRPr="00030B2B">
          <w:rPr>
            <w:shd w:val="clear" w:color="auto" w:fill="FFFFFF"/>
          </w:rPr>
          <w:fldChar w:fldCharType="begin"/>
        </w:r>
        <w:r w:rsidRPr="00B36DD3">
          <w:rPr>
            <w:shd w:val="clear" w:color="auto" w:fill="FFFFFF"/>
            <w:rPrChange w:id="10163" w:author="Rodion" w:date="2019-12-09T03:58:00Z">
              <w:rPr>
                <w:shd w:val="clear" w:color="auto" w:fill="FFFFFF"/>
              </w:rPr>
            </w:rPrChange>
          </w:rPr>
          <w:instrText xml:space="preserve"> HYPERLINK "https://groups.google.com/forum/#!topic/discuss-webrtc/sq5CVmY69sc" </w:instrText>
        </w:r>
        <w:r w:rsidRPr="00B36DD3">
          <w:rPr>
            <w:shd w:val="clear" w:color="auto" w:fill="FFFFFF"/>
            <w:rPrChange w:id="10164" w:author="Rodion" w:date="2019-12-09T03:58:00Z">
              <w:rPr>
                <w:shd w:val="clear" w:color="auto" w:fill="FFFFFF"/>
              </w:rPr>
            </w:rPrChange>
          </w:rPr>
          <w:fldChar w:fldCharType="separate"/>
        </w:r>
        <w:r w:rsidRPr="00B36DD3">
          <w:rPr>
            <w:rStyle w:val="Hyperlink"/>
            <w:shd w:val="clear" w:color="auto" w:fill="FFFFFF"/>
            <w:rPrChange w:id="10165" w:author="Rodion" w:date="2019-12-09T03:58:00Z">
              <w:rPr>
                <w:rStyle w:val="Hyperlink"/>
                <w:sz w:val="21"/>
                <w:szCs w:val="21"/>
                <w:shd w:val="clear" w:color="auto" w:fill="FFFFFF"/>
              </w:rPr>
            </w:rPrChange>
          </w:rPr>
          <w:t>https://groups.google.com/forum/#!topic/discuss-webrtc/sq5CVmY69sc</w:t>
        </w:r>
        <w:r w:rsidRPr="00B36DD3">
          <w:rPr>
            <w:shd w:val="clear" w:color="auto" w:fill="FFFFFF"/>
            <w:rPrChange w:id="10166" w:author="Rodion" w:date="2019-12-09T03:58:00Z">
              <w:rPr>
                <w:shd w:val="clear" w:color="auto" w:fill="FFFFFF"/>
              </w:rPr>
            </w:rPrChange>
          </w:rPr>
          <w:fldChar w:fldCharType="end"/>
        </w:r>
        <w:r w:rsidRPr="00030B2B">
          <w:rPr>
            <w:shd w:val="clear" w:color="auto" w:fill="FFFFFF"/>
          </w:rPr>
          <w:t>.</w:t>
        </w:r>
      </w:ins>
      <w:ins w:id="10167" w:author="Rodion" w:date="2019-12-09T04:01:00Z">
        <w:r w:rsidR="00B36DD3" w:rsidRPr="00D14CEF">
          <w:t xml:space="preserve"> – 26.11.2019.</w:t>
        </w:r>
      </w:ins>
    </w:p>
    <w:p w14:paraId="6AF3141A" w14:textId="5733CBB4" w:rsidR="00A95007" w:rsidRPr="00030B2B" w:rsidRDefault="00A95007" w:rsidP="00A33D82">
      <w:pPr>
        <w:pStyle w:val="ListParagraph"/>
        <w:numPr>
          <w:ilvl w:val="0"/>
          <w:numId w:val="4"/>
        </w:numPr>
        <w:rPr>
          <w:ins w:id="10168" w:author="Rodion" w:date="2019-12-09T03:20:00Z"/>
        </w:rPr>
        <w:pPrChange w:id="10169" w:author="Rodion" w:date="2019-12-09T03:56:00Z">
          <w:pPr>
            <w:pStyle w:val="ListParagraph"/>
            <w:numPr>
              <w:numId w:val="4"/>
            </w:numPr>
          </w:pPr>
        </w:pPrChange>
      </w:pPr>
      <w:ins w:id="10170" w:author="Rodion" w:date="2019-12-09T03:20:00Z">
        <w:r w:rsidRPr="00030B2B">
          <w:rPr>
            <w:shd w:val="clear" w:color="auto" w:fill="FFFFFF"/>
          </w:rPr>
          <w:t>getUserMedia</w:t>
        </w:r>
        <w:r w:rsidRPr="00B36DD3">
          <w:rPr>
            <w:shd w:val="clear" w:color="auto" w:fill="FFFFFF"/>
            <w:rPrChange w:id="10171" w:author="Rodion" w:date="2019-12-09T03:58:00Z">
              <w:rPr>
                <w:shd w:val="clear" w:color="auto" w:fill="FFFFFF"/>
              </w:rPr>
            </w:rPrChange>
          </w:rPr>
          <w:t xml:space="preserve"> [Електронний ресурс] // MDN Web Docs – Режим доступу до ресурсу: </w:t>
        </w:r>
      </w:ins>
      <w:ins w:id="10172" w:author="Rodion" w:date="2019-12-09T03:21:00Z">
        <w:r w:rsidRPr="00B36DD3">
          <w:rPr>
            <w:shd w:val="clear" w:color="auto" w:fill="FFFFFF"/>
            <w:rPrChange w:id="10173" w:author="Rodion" w:date="2019-12-09T03:58:00Z">
              <w:rPr>
                <w:shd w:val="clear" w:color="auto" w:fill="FFFFFF"/>
              </w:rPr>
            </w:rPrChange>
          </w:rPr>
          <w:t>https://developer.mozilla.org/en-US/docs/Web/API/MediaDevices/getUserMedia</w:t>
        </w:r>
        <w:r w:rsidRPr="00B36DD3">
          <w:rPr>
            <w:shd w:val="clear" w:color="auto" w:fill="FFFFFF"/>
            <w:lang w:val="en-US"/>
            <w:rPrChange w:id="10174" w:author="Rodion" w:date="2019-12-09T03:58:00Z">
              <w:rPr>
                <w:shd w:val="clear" w:color="auto" w:fill="FFFFFF"/>
                <w:lang w:val="en-US"/>
              </w:rPr>
            </w:rPrChange>
          </w:rPr>
          <w:t>.</w:t>
        </w:r>
      </w:ins>
      <w:ins w:id="10175" w:author="Rodion" w:date="2019-12-09T04:01:00Z">
        <w:r w:rsidR="00B36DD3" w:rsidRPr="00D14CEF">
          <w:t xml:space="preserve"> – 26.11.2019.</w:t>
        </w:r>
      </w:ins>
    </w:p>
    <w:p w14:paraId="600D037D" w14:textId="791A91ED" w:rsidR="00A95007" w:rsidRPr="00B36DD3" w:rsidRDefault="00A95007" w:rsidP="00A33D82">
      <w:pPr>
        <w:pStyle w:val="ListParagraph"/>
        <w:numPr>
          <w:ilvl w:val="0"/>
          <w:numId w:val="4"/>
        </w:numPr>
        <w:rPr>
          <w:ins w:id="10176" w:author="Rodion" w:date="2019-12-09T03:22:00Z"/>
          <w:rPrChange w:id="10177" w:author="Rodion" w:date="2019-12-09T03:58:00Z">
            <w:rPr>
              <w:ins w:id="10178" w:author="Rodion" w:date="2019-12-09T03:22:00Z"/>
              <w:color w:val="000000"/>
              <w:sz w:val="21"/>
              <w:szCs w:val="21"/>
              <w:shd w:val="clear" w:color="auto" w:fill="FFFFFF"/>
            </w:rPr>
          </w:rPrChange>
        </w:rPr>
        <w:pPrChange w:id="10179" w:author="Rodion" w:date="2019-12-09T03:56:00Z">
          <w:pPr>
            <w:pStyle w:val="ListParagraph"/>
            <w:numPr>
              <w:numId w:val="4"/>
            </w:numPr>
          </w:pPr>
        </w:pPrChange>
      </w:pPr>
      <w:ins w:id="10180" w:author="Rodion" w:date="2019-12-09T03:22:00Z">
        <w:r w:rsidRPr="00B36DD3">
          <w:rPr>
            <w:shd w:val="clear" w:color="auto" w:fill="FFFFFF"/>
            <w:rPrChange w:id="10181" w:author="Rodion" w:date="2019-12-09T03:58:00Z">
              <w:rPr>
                <w:shd w:val="clear" w:color="auto" w:fill="FFFFFF"/>
              </w:rPr>
            </w:rPrChange>
          </w:rPr>
          <w:t xml:space="preserve">Products from Ukraine [Електронний ресурс] // International Barcodes Database – Режим доступу до ресурсу: </w:t>
        </w:r>
        <w:r w:rsidRPr="00030B2B">
          <w:rPr>
            <w:shd w:val="clear" w:color="auto" w:fill="FFFFFF"/>
          </w:rPr>
          <w:fldChar w:fldCharType="begin"/>
        </w:r>
        <w:r w:rsidRPr="00B36DD3">
          <w:rPr>
            <w:shd w:val="clear" w:color="auto" w:fill="FFFFFF"/>
            <w:rPrChange w:id="10182" w:author="Rodion" w:date="2019-12-09T03:58:00Z">
              <w:rPr>
                <w:shd w:val="clear" w:color="auto" w:fill="FFFFFF"/>
              </w:rPr>
            </w:rPrChange>
          </w:rPr>
          <w:instrText xml:space="preserve"> HYPERLINK "https://barcodesdatabase.org/selected-products/?country_list_select=UA&amp;sort_options=0" </w:instrText>
        </w:r>
        <w:r w:rsidRPr="00B36DD3">
          <w:rPr>
            <w:shd w:val="clear" w:color="auto" w:fill="FFFFFF"/>
            <w:rPrChange w:id="10183" w:author="Rodion" w:date="2019-12-09T03:58:00Z">
              <w:rPr>
                <w:shd w:val="clear" w:color="auto" w:fill="FFFFFF"/>
              </w:rPr>
            </w:rPrChange>
          </w:rPr>
          <w:fldChar w:fldCharType="separate"/>
        </w:r>
        <w:r w:rsidRPr="00B36DD3">
          <w:rPr>
            <w:rStyle w:val="Hyperlink"/>
            <w:shd w:val="clear" w:color="auto" w:fill="FFFFFF"/>
            <w:rPrChange w:id="10184" w:author="Rodion" w:date="2019-12-09T03:58:00Z">
              <w:rPr>
                <w:rStyle w:val="Hyperlink"/>
                <w:sz w:val="21"/>
                <w:szCs w:val="21"/>
                <w:shd w:val="clear" w:color="auto" w:fill="FFFFFF"/>
              </w:rPr>
            </w:rPrChange>
          </w:rPr>
          <w:t>https://barcodesdatabase.org/selected-products/?country_list_select=UA&amp;sort_options=0</w:t>
        </w:r>
        <w:r w:rsidRPr="00B36DD3">
          <w:rPr>
            <w:shd w:val="clear" w:color="auto" w:fill="FFFFFF"/>
            <w:rPrChange w:id="10185" w:author="Rodion" w:date="2019-12-09T03:58:00Z">
              <w:rPr>
                <w:shd w:val="clear" w:color="auto" w:fill="FFFFFF"/>
              </w:rPr>
            </w:rPrChange>
          </w:rPr>
          <w:fldChar w:fldCharType="end"/>
        </w:r>
        <w:r w:rsidRPr="00030B2B">
          <w:rPr>
            <w:shd w:val="clear" w:color="auto" w:fill="FFFFFF"/>
          </w:rPr>
          <w:t>.</w:t>
        </w:r>
      </w:ins>
      <w:ins w:id="10186" w:author="Rodion" w:date="2019-12-09T04:01:00Z">
        <w:r w:rsidR="00B36DD3" w:rsidRPr="00D14CEF">
          <w:t xml:space="preserve"> – 26.11.2019.</w:t>
        </w:r>
      </w:ins>
    </w:p>
    <w:p w14:paraId="05396E9F" w14:textId="0B5D33A0" w:rsidR="00A95007" w:rsidRPr="00B36DD3" w:rsidRDefault="00A95007" w:rsidP="00A33D82">
      <w:pPr>
        <w:pStyle w:val="ListParagraph"/>
        <w:numPr>
          <w:ilvl w:val="0"/>
          <w:numId w:val="4"/>
        </w:numPr>
        <w:rPr>
          <w:ins w:id="10187" w:author="Rodion" w:date="2019-12-09T03:24:00Z"/>
          <w:rPrChange w:id="10188" w:author="Rodion" w:date="2019-12-09T03:58:00Z">
            <w:rPr>
              <w:ins w:id="10189" w:author="Rodion" w:date="2019-12-09T03:24:00Z"/>
              <w:color w:val="000000"/>
              <w:sz w:val="21"/>
              <w:szCs w:val="21"/>
              <w:shd w:val="clear" w:color="auto" w:fill="FFFFFF"/>
            </w:rPr>
          </w:rPrChange>
        </w:rPr>
        <w:pPrChange w:id="10190" w:author="Rodion" w:date="2019-12-09T03:56:00Z">
          <w:pPr>
            <w:pStyle w:val="ListParagraph"/>
            <w:numPr>
              <w:numId w:val="4"/>
            </w:numPr>
          </w:pPr>
        </w:pPrChange>
      </w:pPr>
      <w:ins w:id="10191" w:author="Rodion" w:date="2019-12-09T03:23:00Z">
        <w:r w:rsidRPr="00030B2B">
          <w:rPr>
            <w:shd w:val="clear" w:color="auto" w:fill="FFFFFF"/>
          </w:rPr>
          <w:t xml:space="preserve">Barcode Registration [Електронний ресурс] // International Barcodes – Режим доступу до ресурсу: </w:t>
        </w:r>
      </w:ins>
      <w:ins w:id="10192" w:author="Rodion" w:date="2019-12-09T03:24:00Z">
        <w:r w:rsidR="006A3F8F" w:rsidRPr="00030B2B">
          <w:rPr>
            <w:shd w:val="clear" w:color="auto" w:fill="FFFFFF"/>
          </w:rPr>
          <w:fldChar w:fldCharType="begin"/>
        </w:r>
        <w:r w:rsidR="006A3F8F" w:rsidRPr="00B36DD3">
          <w:rPr>
            <w:shd w:val="clear" w:color="auto" w:fill="FFFFFF"/>
            <w:rPrChange w:id="10193" w:author="Rodion" w:date="2019-12-09T03:58:00Z">
              <w:rPr>
                <w:shd w:val="clear" w:color="auto" w:fill="FFFFFF"/>
              </w:rPr>
            </w:rPrChange>
          </w:rPr>
          <w:instrText xml:space="preserve"> HYPERLINK "</w:instrText>
        </w:r>
      </w:ins>
      <w:ins w:id="10194" w:author="Rodion" w:date="2019-12-09T03:23:00Z">
        <w:r w:rsidR="006A3F8F" w:rsidRPr="00B36DD3">
          <w:rPr>
            <w:shd w:val="clear" w:color="auto" w:fill="FFFFFF"/>
            <w:rPrChange w:id="10195" w:author="Rodion" w:date="2019-12-09T03:58:00Z">
              <w:rPr>
                <w:shd w:val="clear" w:color="auto" w:fill="FFFFFF"/>
              </w:rPr>
            </w:rPrChange>
          </w:rPr>
          <w:instrText>https://internationalbarcodes.com/barcode-registration/</w:instrText>
        </w:r>
      </w:ins>
      <w:ins w:id="10196" w:author="Rodion" w:date="2019-12-09T03:24:00Z">
        <w:r w:rsidR="006A3F8F" w:rsidRPr="00B36DD3">
          <w:rPr>
            <w:shd w:val="clear" w:color="auto" w:fill="FFFFFF"/>
            <w:rPrChange w:id="10197" w:author="Rodion" w:date="2019-12-09T03:58:00Z">
              <w:rPr>
                <w:shd w:val="clear" w:color="auto" w:fill="FFFFFF"/>
              </w:rPr>
            </w:rPrChange>
          </w:rPr>
          <w:instrText xml:space="preserve">" </w:instrText>
        </w:r>
        <w:r w:rsidR="006A3F8F" w:rsidRPr="00B36DD3">
          <w:rPr>
            <w:shd w:val="clear" w:color="auto" w:fill="FFFFFF"/>
            <w:rPrChange w:id="10198" w:author="Rodion" w:date="2019-12-09T03:58:00Z">
              <w:rPr>
                <w:shd w:val="clear" w:color="auto" w:fill="FFFFFF"/>
              </w:rPr>
            </w:rPrChange>
          </w:rPr>
          <w:fldChar w:fldCharType="separate"/>
        </w:r>
      </w:ins>
      <w:ins w:id="10199" w:author="Rodion" w:date="2019-12-09T03:23:00Z">
        <w:r w:rsidR="006A3F8F" w:rsidRPr="00B36DD3">
          <w:rPr>
            <w:rStyle w:val="Hyperlink"/>
            <w:shd w:val="clear" w:color="auto" w:fill="FFFFFF"/>
            <w:rPrChange w:id="10200" w:author="Rodion" w:date="2019-12-09T03:58:00Z">
              <w:rPr>
                <w:rStyle w:val="Hyperlink"/>
                <w:sz w:val="21"/>
                <w:szCs w:val="21"/>
                <w:shd w:val="clear" w:color="auto" w:fill="FFFFFF"/>
              </w:rPr>
            </w:rPrChange>
          </w:rPr>
          <w:t>https://internationalbarcodes.com/barcode-registration/</w:t>
        </w:r>
      </w:ins>
      <w:ins w:id="10201" w:author="Rodion" w:date="2019-12-09T03:24:00Z">
        <w:r w:rsidR="006A3F8F" w:rsidRPr="00B36DD3">
          <w:rPr>
            <w:shd w:val="clear" w:color="auto" w:fill="FFFFFF"/>
            <w:rPrChange w:id="10202" w:author="Rodion" w:date="2019-12-09T03:58:00Z">
              <w:rPr>
                <w:shd w:val="clear" w:color="auto" w:fill="FFFFFF"/>
              </w:rPr>
            </w:rPrChange>
          </w:rPr>
          <w:fldChar w:fldCharType="end"/>
        </w:r>
      </w:ins>
      <w:ins w:id="10203" w:author="Rodion" w:date="2019-12-09T03:23:00Z">
        <w:r w:rsidRPr="00030B2B">
          <w:rPr>
            <w:shd w:val="clear" w:color="auto" w:fill="FFFFFF"/>
          </w:rPr>
          <w:t>.</w:t>
        </w:r>
      </w:ins>
      <w:ins w:id="10204" w:author="Rodion" w:date="2019-12-09T04:01:00Z">
        <w:r w:rsidR="00B36DD3" w:rsidRPr="00D14CEF">
          <w:t xml:space="preserve"> – 26.11.2019.</w:t>
        </w:r>
      </w:ins>
    </w:p>
    <w:p w14:paraId="572A1A70" w14:textId="3365ADAF" w:rsidR="006A3F8F" w:rsidRPr="00B36DD3" w:rsidRDefault="006A3F8F" w:rsidP="00A33D82">
      <w:pPr>
        <w:pStyle w:val="ListParagraph"/>
        <w:numPr>
          <w:ilvl w:val="0"/>
          <w:numId w:val="4"/>
        </w:numPr>
        <w:rPr>
          <w:ins w:id="10205" w:author="Rodion" w:date="2019-12-09T03:24:00Z"/>
          <w:rPrChange w:id="10206" w:author="Rodion" w:date="2019-12-09T03:58:00Z">
            <w:rPr>
              <w:ins w:id="10207" w:author="Rodion" w:date="2019-12-09T03:24:00Z"/>
              <w:color w:val="000000"/>
              <w:sz w:val="21"/>
              <w:szCs w:val="21"/>
              <w:shd w:val="clear" w:color="auto" w:fill="FFFFFF"/>
            </w:rPr>
          </w:rPrChange>
        </w:rPr>
        <w:pPrChange w:id="10208" w:author="Rodion" w:date="2019-12-09T03:56:00Z">
          <w:pPr>
            <w:pStyle w:val="ListParagraph"/>
            <w:numPr>
              <w:numId w:val="4"/>
            </w:numPr>
          </w:pPr>
        </w:pPrChange>
      </w:pPr>
      <w:ins w:id="10209" w:author="Rodion" w:date="2019-12-09T03:24:00Z">
        <w:r w:rsidRPr="00030B2B">
          <w:rPr>
            <w:shd w:val="clear" w:color="auto" w:fill="FFFFFF"/>
          </w:rPr>
          <w:lastRenderedPageBreak/>
          <w:t>Barcode Registration [Електронний ресурс] // International Barcodes Database – Режим доступу до рес</w:t>
        </w:r>
        <w:r w:rsidRPr="00B36DD3">
          <w:rPr>
            <w:shd w:val="clear" w:color="auto" w:fill="FFFFFF"/>
            <w:rPrChange w:id="10210" w:author="Rodion" w:date="2019-12-09T03:58:00Z">
              <w:rPr>
                <w:shd w:val="clear" w:color="auto" w:fill="FFFFFF"/>
              </w:rPr>
            </w:rPrChange>
          </w:rPr>
          <w:t xml:space="preserve">урсу: </w:t>
        </w:r>
      </w:ins>
      <w:ins w:id="10211" w:author="Rodion" w:date="2019-12-09T04:01:00Z">
        <w:r w:rsidR="00B36DD3">
          <w:rPr>
            <w:shd w:val="clear" w:color="auto" w:fill="FFFFFF"/>
            <w:lang w:val="en-US"/>
          </w:rPr>
          <w:t>h</w:t>
        </w:r>
      </w:ins>
      <w:ins w:id="10212" w:author="Rodion" w:date="2019-12-09T03:24:00Z">
        <w:r w:rsidRPr="00030B2B">
          <w:rPr>
            <w:shd w:val="clear" w:color="auto" w:fill="FFFFFF"/>
          </w:rPr>
          <w:t>ttps://barcodesdatabase.org/bar</w:t>
        </w:r>
        <w:r w:rsidRPr="00B36DD3">
          <w:rPr>
            <w:shd w:val="clear" w:color="auto" w:fill="FFFFFF"/>
            <w:rPrChange w:id="10213" w:author="Rodion" w:date="2019-12-09T03:58:00Z">
              <w:rPr>
                <w:shd w:val="clear" w:color="auto" w:fill="FFFFFF"/>
              </w:rPr>
            </w:rPrChange>
          </w:rPr>
          <w:t>code-registration/.</w:t>
        </w:r>
      </w:ins>
      <w:ins w:id="10214" w:author="Rodion" w:date="2019-12-09T04:01:00Z">
        <w:r w:rsidR="00B36DD3" w:rsidRPr="00D14CEF">
          <w:t xml:space="preserve"> – 26.11.2019.</w:t>
        </w:r>
      </w:ins>
    </w:p>
    <w:p w14:paraId="61CF66C6" w14:textId="5EC4E42B" w:rsidR="006A3F8F" w:rsidRPr="00B36DD3" w:rsidRDefault="006A3F8F" w:rsidP="00A33D82">
      <w:pPr>
        <w:pStyle w:val="ListParagraph"/>
        <w:numPr>
          <w:ilvl w:val="0"/>
          <w:numId w:val="4"/>
        </w:numPr>
        <w:rPr>
          <w:ins w:id="10215" w:author="Rodion" w:date="2019-12-09T03:24:00Z"/>
          <w:rPrChange w:id="10216" w:author="Rodion" w:date="2019-12-09T03:58:00Z">
            <w:rPr>
              <w:ins w:id="10217" w:author="Rodion" w:date="2019-12-09T03:24:00Z"/>
              <w:color w:val="000000"/>
              <w:sz w:val="21"/>
              <w:szCs w:val="21"/>
              <w:shd w:val="clear" w:color="auto" w:fill="FFFFFF"/>
            </w:rPr>
          </w:rPrChange>
        </w:rPr>
        <w:pPrChange w:id="10218" w:author="Rodion" w:date="2019-12-09T03:56:00Z">
          <w:pPr>
            <w:pStyle w:val="ListParagraph"/>
            <w:numPr>
              <w:numId w:val="4"/>
            </w:numPr>
          </w:pPr>
        </w:pPrChange>
      </w:pPr>
      <w:ins w:id="10219" w:author="Rodion" w:date="2019-12-09T03:24:00Z">
        <w:r w:rsidRPr="00030B2B">
          <w:rPr>
            <w:shd w:val="clear" w:color="auto" w:fill="FFFFFF"/>
          </w:rPr>
          <w:t xml:space="preserve">Світлодіодний сканер штрих-коду [Електронний ресурс] – Режим доступу до ресурсу: </w:t>
        </w:r>
        <w:r w:rsidRPr="00030B2B">
          <w:rPr>
            <w:shd w:val="clear" w:color="auto" w:fill="FFFFFF"/>
          </w:rPr>
          <w:fldChar w:fldCharType="begin"/>
        </w:r>
        <w:r w:rsidRPr="00B36DD3">
          <w:rPr>
            <w:shd w:val="clear" w:color="auto" w:fill="FFFFFF"/>
            <w:rPrChange w:id="10220" w:author="Rodion" w:date="2019-12-09T03:58:00Z">
              <w:rPr>
                <w:shd w:val="clear" w:color="auto" w:fill="FFFFFF"/>
              </w:rPr>
            </w:rPrChange>
          </w:rPr>
          <w:instrText xml:space="preserve"> HYPERLINK "https://www.carltontechnologies.com/wp-content/uploads/2016/09/Scanner-Parts.1.jpg" </w:instrText>
        </w:r>
        <w:r w:rsidRPr="00B36DD3">
          <w:rPr>
            <w:shd w:val="clear" w:color="auto" w:fill="FFFFFF"/>
            <w:rPrChange w:id="10221" w:author="Rodion" w:date="2019-12-09T03:58:00Z">
              <w:rPr>
                <w:shd w:val="clear" w:color="auto" w:fill="FFFFFF"/>
              </w:rPr>
            </w:rPrChange>
          </w:rPr>
          <w:fldChar w:fldCharType="separate"/>
        </w:r>
        <w:r w:rsidRPr="00B36DD3">
          <w:rPr>
            <w:rStyle w:val="Hyperlink"/>
            <w:shd w:val="clear" w:color="auto" w:fill="FFFFFF"/>
            <w:rPrChange w:id="10222" w:author="Rodion" w:date="2019-12-09T03:58:00Z">
              <w:rPr>
                <w:rStyle w:val="Hyperlink"/>
                <w:sz w:val="21"/>
                <w:szCs w:val="21"/>
                <w:shd w:val="clear" w:color="auto" w:fill="FFFFFF"/>
              </w:rPr>
            </w:rPrChange>
          </w:rPr>
          <w:t>https://www.carltontechnologies.com/wp-content/uploads/2016/09/Scanner-Parts.1.jpg</w:t>
        </w:r>
        <w:r w:rsidRPr="00B36DD3">
          <w:rPr>
            <w:shd w:val="clear" w:color="auto" w:fill="FFFFFF"/>
            <w:rPrChange w:id="10223" w:author="Rodion" w:date="2019-12-09T03:58:00Z">
              <w:rPr>
                <w:shd w:val="clear" w:color="auto" w:fill="FFFFFF"/>
              </w:rPr>
            </w:rPrChange>
          </w:rPr>
          <w:fldChar w:fldCharType="end"/>
        </w:r>
        <w:r w:rsidRPr="00030B2B">
          <w:rPr>
            <w:shd w:val="clear" w:color="auto" w:fill="FFFFFF"/>
          </w:rPr>
          <w:t>.</w:t>
        </w:r>
      </w:ins>
      <w:ins w:id="10224" w:author="Rodion" w:date="2019-12-09T04:01:00Z">
        <w:r w:rsidR="00B36DD3" w:rsidRPr="00D14CEF">
          <w:t xml:space="preserve"> – 26.11.2019.</w:t>
        </w:r>
      </w:ins>
    </w:p>
    <w:p w14:paraId="6B2E45DD" w14:textId="2D6337E8" w:rsidR="006A3F8F" w:rsidRPr="00B36DD3" w:rsidRDefault="006A3F8F" w:rsidP="00A33D82">
      <w:pPr>
        <w:pStyle w:val="ListParagraph"/>
        <w:numPr>
          <w:ilvl w:val="0"/>
          <w:numId w:val="4"/>
        </w:numPr>
        <w:rPr>
          <w:ins w:id="10225" w:author="Rodion" w:date="2019-12-09T03:27:00Z"/>
          <w:rPrChange w:id="10226" w:author="Rodion" w:date="2019-12-09T03:58:00Z">
            <w:rPr>
              <w:ins w:id="10227" w:author="Rodion" w:date="2019-12-09T03:27:00Z"/>
              <w:color w:val="000000"/>
              <w:sz w:val="21"/>
              <w:szCs w:val="21"/>
              <w:shd w:val="clear" w:color="auto" w:fill="FFFFFF"/>
            </w:rPr>
          </w:rPrChange>
        </w:rPr>
        <w:pPrChange w:id="10228" w:author="Rodion" w:date="2019-12-09T03:56:00Z">
          <w:pPr>
            <w:pStyle w:val="ListParagraph"/>
            <w:numPr>
              <w:numId w:val="4"/>
            </w:numPr>
          </w:pPr>
        </w:pPrChange>
      </w:pPr>
      <w:ins w:id="10229" w:author="Rodion" w:date="2019-12-09T03:27:00Z">
        <w:r w:rsidRPr="00030B2B">
          <w:rPr>
            <w:shd w:val="clear" w:color="auto" w:fill="FFFFFF"/>
          </w:rPr>
          <w:t>E1007 Scanner User Guide. – 45</w:t>
        </w:r>
        <w:r w:rsidRPr="00B36DD3">
          <w:rPr>
            <w:shd w:val="clear" w:color="auto" w:fill="FFFFFF"/>
            <w:rPrChange w:id="10230" w:author="Rodion" w:date="2019-12-09T03:58:00Z">
              <w:rPr>
                <w:shd w:val="clear" w:color="auto" w:fill="FFFFFF"/>
              </w:rPr>
            </w:rPrChange>
          </w:rPr>
          <w:t xml:space="preserve"> с.</w:t>
        </w:r>
      </w:ins>
    </w:p>
    <w:p w14:paraId="52649419" w14:textId="0C5593FD" w:rsidR="006A3F8F" w:rsidRPr="00B36DD3" w:rsidRDefault="006A3F8F" w:rsidP="00A33D82">
      <w:pPr>
        <w:pStyle w:val="ListParagraph"/>
        <w:numPr>
          <w:ilvl w:val="0"/>
          <w:numId w:val="4"/>
        </w:numPr>
        <w:rPr>
          <w:ins w:id="10231" w:author="Rodion" w:date="2019-12-09T03:29:00Z"/>
          <w:rPrChange w:id="10232" w:author="Rodion" w:date="2019-12-09T03:58:00Z">
            <w:rPr>
              <w:ins w:id="10233" w:author="Rodion" w:date="2019-12-09T03:29:00Z"/>
              <w:color w:val="000000"/>
              <w:sz w:val="21"/>
              <w:szCs w:val="21"/>
              <w:shd w:val="clear" w:color="auto" w:fill="FFFFFF"/>
            </w:rPr>
          </w:rPrChange>
        </w:rPr>
        <w:pPrChange w:id="10234" w:author="Rodion" w:date="2019-12-09T03:56:00Z">
          <w:pPr>
            <w:pStyle w:val="ListParagraph"/>
            <w:numPr>
              <w:numId w:val="4"/>
            </w:numPr>
          </w:pPr>
        </w:pPrChange>
      </w:pPr>
      <w:ins w:id="10235" w:author="Rodion" w:date="2019-12-09T03:29:00Z">
        <w:r w:rsidRPr="00030B2B">
          <w:rPr>
            <w:shd w:val="clear" w:color="auto" w:fill="FFFFFF"/>
          </w:rPr>
          <w:t>E1005 Assembly documentation. – 14 с</w:t>
        </w:r>
        <w:r w:rsidRPr="00B36DD3">
          <w:rPr>
            <w:shd w:val="clear" w:color="auto" w:fill="FFFFFF"/>
            <w:rPrChange w:id="10236" w:author="Rodion" w:date="2019-12-09T03:58:00Z">
              <w:rPr>
                <w:shd w:val="clear" w:color="auto" w:fill="FFFFFF"/>
              </w:rPr>
            </w:rPrChange>
          </w:rPr>
          <w:t>.</w:t>
        </w:r>
      </w:ins>
    </w:p>
    <w:p w14:paraId="4A1B152B" w14:textId="42723E68" w:rsidR="006A3F8F" w:rsidRPr="00B36DD3" w:rsidRDefault="006A3F8F" w:rsidP="00A33D82">
      <w:pPr>
        <w:pStyle w:val="ListParagraph"/>
        <w:numPr>
          <w:ilvl w:val="0"/>
          <w:numId w:val="4"/>
        </w:numPr>
        <w:rPr>
          <w:ins w:id="10237" w:author="Rodion" w:date="2019-12-09T03:30:00Z"/>
          <w:rPrChange w:id="10238" w:author="Rodion" w:date="2019-12-09T03:58:00Z">
            <w:rPr>
              <w:ins w:id="10239" w:author="Rodion" w:date="2019-12-09T03:30:00Z"/>
              <w:color w:val="000000"/>
              <w:sz w:val="21"/>
              <w:szCs w:val="21"/>
              <w:shd w:val="clear" w:color="auto" w:fill="FFFFFF"/>
            </w:rPr>
          </w:rPrChange>
        </w:rPr>
        <w:pPrChange w:id="10240" w:author="Rodion" w:date="2019-12-09T03:56:00Z">
          <w:pPr>
            <w:pStyle w:val="ListParagraph"/>
            <w:numPr>
              <w:numId w:val="4"/>
            </w:numPr>
          </w:pPr>
        </w:pPrChange>
      </w:pPr>
      <w:ins w:id="10241" w:author="Rodion" w:date="2019-12-09T03:30:00Z">
        <w:r w:rsidRPr="00030B2B">
          <w:rPr>
            <w:shd w:val="clear" w:color="auto" w:fill="FFFFFF"/>
          </w:rPr>
          <w:t xml:space="preserve">Датчик виявлення перешкод YL-63 [Електронний ресурс] – Режим доступу до ресурсу: </w:t>
        </w:r>
        <w:r w:rsidRPr="00030B2B">
          <w:rPr>
            <w:shd w:val="clear" w:color="auto" w:fill="FFFFFF"/>
          </w:rPr>
          <w:fldChar w:fldCharType="begin"/>
        </w:r>
        <w:r w:rsidRPr="00B36DD3">
          <w:rPr>
            <w:shd w:val="clear" w:color="auto" w:fill="FFFFFF"/>
            <w:rPrChange w:id="10242" w:author="Rodion" w:date="2019-12-09T03:58:00Z">
              <w:rPr>
                <w:shd w:val="clear" w:color="auto" w:fill="FFFFFF"/>
              </w:rPr>
            </w:rPrChange>
          </w:rPr>
          <w:instrText xml:space="preserve"> HYPERLINK "https://usamodelkina.ru/uploads/posts/2016-07/1469754633_8199930e-d4e8-45dc-a925-2583d90021cc.jpg" </w:instrText>
        </w:r>
        <w:r w:rsidRPr="00B36DD3">
          <w:rPr>
            <w:shd w:val="clear" w:color="auto" w:fill="FFFFFF"/>
            <w:rPrChange w:id="10243" w:author="Rodion" w:date="2019-12-09T03:58:00Z">
              <w:rPr>
                <w:shd w:val="clear" w:color="auto" w:fill="FFFFFF"/>
              </w:rPr>
            </w:rPrChange>
          </w:rPr>
          <w:fldChar w:fldCharType="separate"/>
        </w:r>
        <w:r w:rsidRPr="00B36DD3">
          <w:rPr>
            <w:rStyle w:val="Hyperlink"/>
            <w:shd w:val="clear" w:color="auto" w:fill="FFFFFF"/>
            <w:rPrChange w:id="10244" w:author="Rodion" w:date="2019-12-09T03:58:00Z">
              <w:rPr>
                <w:rStyle w:val="Hyperlink"/>
                <w:sz w:val="21"/>
                <w:szCs w:val="21"/>
                <w:shd w:val="clear" w:color="auto" w:fill="FFFFFF"/>
              </w:rPr>
            </w:rPrChange>
          </w:rPr>
          <w:t>https://usamodelkina.ru/uploads/posts/2016-07/1469754633_8199930e-d4e8-45dc-a925-2583d90021cc.jpg</w:t>
        </w:r>
        <w:r w:rsidRPr="00B36DD3">
          <w:rPr>
            <w:shd w:val="clear" w:color="auto" w:fill="FFFFFF"/>
            <w:rPrChange w:id="10245" w:author="Rodion" w:date="2019-12-09T03:58:00Z">
              <w:rPr>
                <w:shd w:val="clear" w:color="auto" w:fill="FFFFFF"/>
              </w:rPr>
            </w:rPrChange>
          </w:rPr>
          <w:fldChar w:fldCharType="end"/>
        </w:r>
        <w:r w:rsidRPr="00030B2B">
          <w:rPr>
            <w:shd w:val="clear" w:color="auto" w:fill="FFFFFF"/>
          </w:rPr>
          <w:t>.</w:t>
        </w:r>
      </w:ins>
      <w:ins w:id="10246" w:author="Rodion" w:date="2019-12-09T04:02:00Z">
        <w:r w:rsidR="00B36DD3" w:rsidRPr="00D14CEF">
          <w:t xml:space="preserve"> – 26.11.2019.</w:t>
        </w:r>
      </w:ins>
    </w:p>
    <w:p w14:paraId="356B2F9E" w14:textId="33D0EE21" w:rsidR="006A3F8F" w:rsidRPr="00B36DD3" w:rsidRDefault="006A3F8F" w:rsidP="00A33D82">
      <w:pPr>
        <w:pStyle w:val="ListParagraph"/>
        <w:numPr>
          <w:ilvl w:val="0"/>
          <w:numId w:val="4"/>
        </w:numPr>
        <w:rPr>
          <w:ins w:id="10247" w:author="Rodion" w:date="2019-12-09T03:31:00Z"/>
          <w:rPrChange w:id="10248" w:author="Rodion" w:date="2019-12-09T03:58:00Z">
            <w:rPr>
              <w:ins w:id="10249" w:author="Rodion" w:date="2019-12-09T03:31:00Z"/>
              <w:color w:val="000000"/>
              <w:sz w:val="21"/>
              <w:szCs w:val="21"/>
              <w:shd w:val="clear" w:color="auto" w:fill="FFFFFF"/>
            </w:rPr>
          </w:rPrChange>
        </w:rPr>
        <w:pPrChange w:id="10250" w:author="Rodion" w:date="2019-12-09T03:56:00Z">
          <w:pPr>
            <w:pStyle w:val="ListParagraph"/>
            <w:numPr>
              <w:numId w:val="4"/>
            </w:numPr>
          </w:pPr>
        </w:pPrChange>
      </w:pPr>
      <w:ins w:id="10251" w:author="Rodion" w:date="2019-12-09T03:31:00Z">
        <w:r w:rsidRPr="00030B2B">
          <w:rPr>
            <w:shd w:val="clear" w:color="auto" w:fill="FFFFFF"/>
          </w:rPr>
          <w:t>Інфрачервоний датчик перешко</w:t>
        </w:r>
        <w:r w:rsidRPr="00B36DD3">
          <w:rPr>
            <w:shd w:val="clear" w:color="auto" w:fill="FFFFFF"/>
            <w:rPrChange w:id="10252" w:author="Rodion" w:date="2019-12-09T03:58:00Z">
              <w:rPr>
                <w:shd w:val="clear" w:color="auto" w:fill="FFFFFF"/>
              </w:rPr>
            </w:rPrChange>
          </w:rPr>
          <w:t xml:space="preserve">д YL-63 [Електронний ресурс] – Режим доступу до ресурсу: </w:t>
        </w:r>
        <w:r w:rsidRPr="00030B2B">
          <w:rPr>
            <w:shd w:val="clear" w:color="auto" w:fill="FFFFFF"/>
          </w:rPr>
          <w:fldChar w:fldCharType="begin"/>
        </w:r>
        <w:r w:rsidRPr="00B36DD3">
          <w:rPr>
            <w:shd w:val="clear" w:color="auto" w:fill="FFFFFF"/>
            <w:rPrChange w:id="10253" w:author="Rodion" w:date="2019-12-09T03:58:00Z">
              <w:rPr>
                <w:shd w:val="clear" w:color="auto" w:fill="FFFFFF"/>
              </w:rPr>
            </w:rPrChange>
          </w:rPr>
          <w:instrText xml:space="preserve"> HYPERLINK "https://3d-diy.ru/wiki/arduino-datchiki/infrakrasnyj-datchik-prepyatstvij-yl-63/" </w:instrText>
        </w:r>
        <w:r w:rsidRPr="00B36DD3">
          <w:rPr>
            <w:shd w:val="clear" w:color="auto" w:fill="FFFFFF"/>
            <w:rPrChange w:id="10254" w:author="Rodion" w:date="2019-12-09T03:58:00Z">
              <w:rPr>
                <w:shd w:val="clear" w:color="auto" w:fill="FFFFFF"/>
              </w:rPr>
            </w:rPrChange>
          </w:rPr>
          <w:fldChar w:fldCharType="separate"/>
        </w:r>
        <w:r w:rsidRPr="00B36DD3">
          <w:rPr>
            <w:rStyle w:val="Hyperlink"/>
            <w:shd w:val="clear" w:color="auto" w:fill="FFFFFF"/>
            <w:rPrChange w:id="10255" w:author="Rodion" w:date="2019-12-09T03:58:00Z">
              <w:rPr>
                <w:rStyle w:val="Hyperlink"/>
                <w:sz w:val="21"/>
                <w:szCs w:val="21"/>
                <w:shd w:val="clear" w:color="auto" w:fill="FFFFFF"/>
              </w:rPr>
            </w:rPrChange>
          </w:rPr>
          <w:t>https://3d-diy.ru/wiki/arduino-datchiki/infrakrasnyj-datchik-prepyatstvij-yl-63/</w:t>
        </w:r>
        <w:r w:rsidRPr="00B36DD3">
          <w:rPr>
            <w:shd w:val="clear" w:color="auto" w:fill="FFFFFF"/>
            <w:rPrChange w:id="10256" w:author="Rodion" w:date="2019-12-09T03:58:00Z">
              <w:rPr>
                <w:shd w:val="clear" w:color="auto" w:fill="FFFFFF"/>
              </w:rPr>
            </w:rPrChange>
          </w:rPr>
          <w:fldChar w:fldCharType="end"/>
        </w:r>
        <w:r w:rsidRPr="00030B2B">
          <w:rPr>
            <w:shd w:val="clear" w:color="auto" w:fill="FFFFFF"/>
          </w:rPr>
          <w:t>.</w:t>
        </w:r>
      </w:ins>
      <w:ins w:id="10257" w:author="Rodion" w:date="2019-12-09T04:02:00Z">
        <w:r w:rsidR="00B36DD3" w:rsidRPr="00D14CEF">
          <w:t xml:space="preserve"> – 26.11.2019.</w:t>
        </w:r>
      </w:ins>
    </w:p>
    <w:p w14:paraId="412D6C35" w14:textId="714C335D" w:rsidR="006A3F8F" w:rsidRPr="00B36DD3" w:rsidRDefault="00B71361" w:rsidP="00A33D82">
      <w:pPr>
        <w:pStyle w:val="ListParagraph"/>
        <w:numPr>
          <w:ilvl w:val="0"/>
          <w:numId w:val="4"/>
        </w:numPr>
        <w:rPr>
          <w:ins w:id="10258" w:author="Rodion" w:date="2019-12-09T03:32:00Z"/>
          <w:rPrChange w:id="10259" w:author="Rodion" w:date="2019-12-09T03:58:00Z">
            <w:rPr>
              <w:ins w:id="10260" w:author="Rodion" w:date="2019-12-09T03:32:00Z"/>
              <w:color w:val="000000"/>
              <w:sz w:val="21"/>
              <w:szCs w:val="21"/>
              <w:shd w:val="clear" w:color="auto" w:fill="FFFFFF"/>
            </w:rPr>
          </w:rPrChange>
        </w:rPr>
        <w:pPrChange w:id="10261" w:author="Rodion" w:date="2019-12-09T03:56:00Z">
          <w:pPr>
            <w:pStyle w:val="ListParagraph"/>
            <w:numPr>
              <w:numId w:val="4"/>
            </w:numPr>
          </w:pPr>
        </w:pPrChange>
      </w:pPr>
      <w:ins w:id="10262" w:author="Rodion" w:date="2019-12-09T03:32:00Z">
        <w:r w:rsidRPr="00030B2B">
          <w:rPr>
            <w:shd w:val="clear" w:color="auto" w:fill="FFFFFF"/>
          </w:rPr>
          <w:t xml:space="preserve">Інфракрасний датчик перешкод для роботів-машин [Електронний ресурс] – Режим доступу до ресурсу: </w:t>
        </w:r>
        <w:r w:rsidRPr="00030B2B">
          <w:rPr>
            <w:shd w:val="clear" w:color="auto" w:fill="FFFFFF"/>
          </w:rPr>
          <w:fldChar w:fldCharType="begin"/>
        </w:r>
        <w:r w:rsidRPr="00B36DD3">
          <w:rPr>
            <w:shd w:val="clear" w:color="auto" w:fill="FFFFFF"/>
            <w:rPrChange w:id="10263" w:author="Rodion" w:date="2019-12-09T03:58:00Z">
              <w:rPr>
                <w:shd w:val="clear" w:color="auto" w:fill="FFFFFF"/>
              </w:rPr>
            </w:rPrChange>
          </w:rPr>
          <w:instrText xml:space="preserve"> HYPERLINK "http://zi-zi.ru/docs/modules/info_FC-51.pdf" </w:instrText>
        </w:r>
        <w:r w:rsidRPr="00B36DD3">
          <w:rPr>
            <w:shd w:val="clear" w:color="auto" w:fill="FFFFFF"/>
            <w:rPrChange w:id="10264" w:author="Rodion" w:date="2019-12-09T03:58:00Z">
              <w:rPr>
                <w:shd w:val="clear" w:color="auto" w:fill="FFFFFF"/>
              </w:rPr>
            </w:rPrChange>
          </w:rPr>
          <w:fldChar w:fldCharType="separate"/>
        </w:r>
        <w:r w:rsidRPr="00B36DD3">
          <w:rPr>
            <w:rStyle w:val="Hyperlink"/>
            <w:shd w:val="clear" w:color="auto" w:fill="FFFFFF"/>
            <w:rPrChange w:id="10265" w:author="Rodion" w:date="2019-12-09T03:58:00Z">
              <w:rPr>
                <w:rStyle w:val="Hyperlink"/>
                <w:sz w:val="21"/>
                <w:szCs w:val="21"/>
                <w:shd w:val="clear" w:color="auto" w:fill="FFFFFF"/>
              </w:rPr>
            </w:rPrChange>
          </w:rPr>
          <w:t>http://zi-zi.ru/docs/modules/info_FC-51.pdf</w:t>
        </w:r>
        <w:r w:rsidRPr="00B36DD3">
          <w:rPr>
            <w:shd w:val="clear" w:color="auto" w:fill="FFFFFF"/>
            <w:rPrChange w:id="10266" w:author="Rodion" w:date="2019-12-09T03:58:00Z">
              <w:rPr>
                <w:shd w:val="clear" w:color="auto" w:fill="FFFFFF"/>
              </w:rPr>
            </w:rPrChange>
          </w:rPr>
          <w:fldChar w:fldCharType="end"/>
        </w:r>
        <w:r w:rsidRPr="00030B2B">
          <w:rPr>
            <w:shd w:val="clear" w:color="auto" w:fill="FFFFFF"/>
          </w:rPr>
          <w:t>.</w:t>
        </w:r>
      </w:ins>
      <w:ins w:id="10267" w:author="Rodion" w:date="2019-12-09T04:02:00Z">
        <w:r w:rsidR="00B36DD3" w:rsidRPr="00D14CEF">
          <w:t xml:space="preserve"> – 26.11.2019.</w:t>
        </w:r>
      </w:ins>
    </w:p>
    <w:p w14:paraId="3563CCB2" w14:textId="135B6CA7" w:rsidR="00B71361" w:rsidRPr="00B36DD3" w:rsidRDefault="00B71361" w:rsidP="00A33D82">
      <w:pPr>
        <w:pStyle w:val="ListParagraph"/>
        <w:numPr>
          <w:ilvl w:val="0"/>
          <w:numId w:val="4"/>
        </w:numPr>
        <w:rPr>
          <w:ins w:id="10268" w:author="Rodion" w:date="2019-12-09T03:34:00Z"/>
          <w:rPrChange w:id="10269" w:author="Rodion" w:date="2019-12-09T03:58:00Z">
            <w:rPr>
              <w:ins w:id="10270" w:author="Rodion" w:date="2019-12-09T03:34:00Z"/>
              <w:color w:val="000000"/>
              <w:sz w:val="21"/>
              <w:szCs w:val="21"/>
              <w:shd w:val="clear" w:color="auto" w:fill="FFFFFF"/>
            </w:rPr>
          </w:rPrChange>
        </w:rPr>
        <w:pPrChange w:id="10271" w:author="Rodion" w:date="2019-12-09T03:56:00Z">
          <w:pPr>
            <w:pStyle w:val="ListParagraph"/>
            <w:numPr>
              <w:numId w:val="4"/>
            </w:numPr>
          </w:pPr>
        </w:pPrChange>
      </w:pPr>
      <w:ins w:id="10272" w:author="Rodion" w:date="2019-12-09T03:34:00Z">
        <w:r w:rsidRPr="00030B2B">
          <w:rPr>
            <w:shd w:val="clear" w:color="auto" w:fill="FFFFFF"/>
          </w:rPr>
          <w:t xml:space="preserve">Espressif’s ESP8266EX Datasheet [Електронний ресурс] // Espressif Systems. – 2019. – Режим доступу до ресурсу: </w:t>
        </w:r>
        <w:r w:rsidRPr="00030B2B">
          <w:rPr>
            <w:shd w:val="clear" w:color="auto" w:fill="FFFFFF"/>
          </w:rPr>
          <w:fldChar w:fldCharType="begin"/>
        </w:r>
        <w:r w:rsidRPr="00B36DD3">
          <w:rPr>
            <w:shd w:val="clear" w:color="auto" w:fill="FFFFFF"/>
            <w:rPrChange w:id="10273" w:author="Rodion" w:date="2019-12-09T03:58:00Z">
              <w:rPr>
                <w:shd w:val="clear" w:color="auto" w:fill="FFFFFF"/>
              </w:rPr>
            </w:rPrChange>
          </w:rPr>
          <w:instrText xml:space="preserve"> HYPERLINK "https://www.espressif.com/sites/default/files/documentation/0a-esp8266ex_datasheet_en.pdf#page=6&amp;zoom=100,0,113" </w:instrText>
        </w:r>
        <w:r w:rsidRPr="00B36DD3">
          <w:rPr>
            <w:shd w:val="clear" w:color="auto" w:fill="FFFFFF"/>
            <w:rPrChange w:id="10274" w:author="Rodion" w:date="2019-12-09T03:58:00Z">
              <w:rPr>
                <w:shd w:val="clear" w:color="auto" w:fill="FFFFFF"/>
              </w:rPr>
            </w:rPrChange>
          </w:rPr>
          <w:fldChar w:fldCharType="separate"/>
        </w:r>
        <w:r w:rsidRPr="00B36DD3">
          <w:rPr>
            <w:rStyle w:val="Hyperlink"/>
            <w:shd w:val="clear" w:color="auto" w:fill="FFFFFF"/>
            <w:rPrChange w:id="10275" w:author="Rodion" w:date="2019-12-09T03:58:00Z">
              <w:rPr>
                <w:rStyle w:val="Hyperlink"/>
                <w:sz w:val="21"/>
                <w:szCs w:val="21"/>
                <w:shd w:val="clear" w:color="auto" w:fill="FFFFFF"/>
              </w:rPr>
            </w:rPrChange>
          </w:rPr>
          <w:t>https://www.espressif.com/sites/default/files/documentation/0a-esp8266ex_datasheet_en.pdf#page=6&amp;zoom=100,0,113</w:t>
        </w:r>
        <w:r w:rsidRPr="00B36DD3">
          <w:rPr>
            <w:shd w:val="clear" w:color="auto" w:fill="FFFFFF"/>
            <w:rPrChange w:id="10276" w:author="Rodion" w:date="2019-12-09T03:58:00Z">
              <w:rPr>
                <w:shd w:val="clear" w:color="auto" w:fill="FFFFFF"/>
              </w:rPr>
            </w:rPrChange>
          </w:rPr>
          <w:fldChar w:fldCharType="end"/>
        </w:r>
        <w:r w:rsidRPr="00030B2B">
          <w:rPr>
            <w:shd w:val="clear" w:color="auto" w:fill="FFFFFF"/>
          </w:rPr>
          <w:t>.</w:t>
        </w:r>
      </w:ins>
      <w:ins w:id="10277" w:author="Rodion" w:date="2019-12-09T04:02:00Z">
        <w:r w:rsidR="00B36DD3" w:rsidRPr="00D14CEF">
          <w:t xml:space="preserve"> – 26.11.2019.</w:t>
        </w:r>
      </w:ins>
    </w:p>
    <w:p w14:paraId="4E16727C" w14:textId="3563EB81" w:rsidR="00B71361" w:rsidRPr="00B36DD3" w:rsidRDefault="00B71361" w:rsidP="00A33D82">
      <w:pPr>
        <w:pStyle w:val="ListParagraph"/>
        <w:numPr>
          <w:ilvl w:val="0"/>
          <w:numId w:val="4"/>
        </w:numPr>
        <w:rPr>
          <w:ins w:id="10278" w:author="Rodion" w:date="2019-12-09T03:36:00Z"/>
          <w:rPrChange w:id="10279" w:author="Rodion" w:date="2019-12-09T03:58:00Z">
            <w:rPr>
              <w:ins w:id="10280" w:author="Rodion" w:date="2019-12-09T03:36:00Z"/>
              <w:color w:val="000000"/>
              <w:sz w:val="21"/>
              <w:szCs w:val="21"/>
              <w:shd w:val="clear" w:color="auto" w:fill="FFFFFF"/>
            </w:rPr>
          </w:rPrChange>
        </w:rPr>
        <w:pPrChange w:id="10281" w:author="Rodion" w:date="2019-12-09T03:56:00Z">
          <w:pPr>
            <w:pStyle w:val="ListParagraph"/>
            <w:numPr>
              <w:numId w:val="4"/>
            </w:numPr>
          </w:pPr>
        </w:pPrChange>
      </w:pPr>
      <w:ins w:id="10282" w:author="Rodion" w:date="2019-12-09T03:36:00Z">
        <w:r w:rsidRPr="00030B2B">
          <w:rPr>
            <w:shd w:val="clear" w:color="auto" w:fill="FFFFFF"/>
          </w:rPr>
          <w:t>Зовнішній вигляд та піни модулю ESP-01 [Електронний ресурс] – Режим д</w:t>
        </w:r>
        <w:r w:rsidRPr="00B36DD3">
          <w:rPr>
            <w:shd w:val="clear" w:color="auto" w:fill="FFFFFF"/>
            <w:rPrChange w:id="10283" w:author="Rodion" w:date="2019-12-09T03:58:00Z">
              <w:rPr>
                <w:shd w:val="clear" w:color="auto" w:fill="FFFFFF"/>
              </w:rPr>
            </w:rPrChange>
          </w:rPr>
          <w:t xml:space="preserve">оступу до ресурсу: </w:t>
        </w:r>
        <w:r w:rsidRPr="00030B2B">
          <w:rPr>
            <w:shd w:val="clear" w:color="auto" w:fill="FFFFFF"/>
          </w:rPr>
          <w:fldChar w:fldCharType="begin"/>
        </w:r>
        <w:r w:rsidRPr="00B36DD3">
          <w:rPr>
            <w:shd w:val="clear" w:color="auto" w:fill="FFFFFF"/>
            <w:rPrChange w:id="10284" w:author="Rodion" w:date="2019-12-09T03:58:00Z">
              <w:rPr>
                <w:shd w:val="clear" w:color="auto" w:fill="FFFFFF"/>
              </w:rPr>
            </w:rPrChange>
          </w:rPr>
          <w:instrText xml:space="preserve"> HYPERLINK "https://en.wikipedia.org/wiki/ESP8266#/media/File:ESP8266_01_PinOut.png" </w:instrText>
        </w:r>
        <w:r w:rsidRPr="00B36DD3">
          <w:rPr>
            <w:shd w:val="clear" w:color="auto" w:fill="FFFFFF"/>
            <w:rPrChange w:id="10285" w:author="Rodion" w:date="2019-12-09T03:58:00Z">
              <w:rPr>
                <w:shd w:val="clear" w:color="auto" w:fill="FFFFFF"/>
              </w:rPr>
            </w:rPrChange>
          </w:rPr>
          <w:fldChar w:fldCharType="separate"/>
        </w:r>
        <w:r w:rsidRPr="00B36DD3">
          <w:rPr>
            <w:rStyle w:val="Hyperlink"/>
            <w:shd w:val="clear" w:color="auto" w:fill="FFFFFF"/>
            <w:rPrChange w:id="10286" w:author="Rodion" w:date="2019-12-09T03:58:00Z">
              <w:rPr>
                <w:rStyle w:val="Hyperlink"/>
                <w:sz w:val="21"/>
                <w:szCs w:val="21"/>
                <w:shd w:val="clear" w:color="auto" w:fill="FFFFFF"/>
              </w:rPr>
            </w:rPrChange>
          </w:rPr>
          <w:t>https://en.wikipedia.org/wiki/ESP8266#/media/File:ESP8266_01_PinOut.png</w:t>
        </w:r>
        <w:r w:rsidRPr="00B36DD3">
          <w:rPr>
            <w:shd w:val="clear" w:color="auto" w:fill="FFFFFF"/>
            <w:rPrChange w:id="10287" w:author="Rodion" w:date="2019-12-09T03:58:00Z">
              <w:rPr>
                <w:shd w:val="clear" w:color="auto" w:fill="FFFFFF"/>
              </w:rPr>
            </w:rPrChange>
          </w:rPr>
          <w:fldChar w:fldCharType="end"/>
        </w:r>
        <w:r w:rsidRPr="00030B2B">
          <w:rPr>
            <w:shd w:val="clear" w:color="auto" w:fill="FFFFFF"/>
          </w:rPr>
          <w:t>.</w:t>
        </w:r>
      </w:ins>
      <w:ins w:id="10288" w:author="Rodion" w:date="2019-12-09T04:02:00Z">
        <w:r w:rsidR="00B36DD3" w:rsidRPr="00D14CEF">
          <w:t xml:space="preserve"> – 26.11.2019.</w:t>
        </w:r>
      </w:ins>
    </w:p>
    <w:p w14:paraId="7022ECC9" w14:textId="554E8D7A" w:rsidR="00B71361" w:rsidRPr="00B36DD3" w:rsidRDefault="00CF1B96" w:rsidP="00A33D82">
      <w:pPr>
        <w:pStyle w:val="ListParagraph"/>
        <w:numPr>
          <w:ilvl w:val="0"/>
          <w:numId w:val="4"/>
        </w:numPr>
        <w:rPr>
          <w:ins w:id="10289" w:author="Rodion" w:date="2019-12-09T03:46:00Z"/>
          <w:rPrChange w:id="10290" w:author="Rodion" w:date="2019-12-09T03:58:00Z">
            <w:rPr>
              <w:ins w:id="10291" w:author="Rodion" w:date="2019-12-09T03:46:00Z"/>
              <w:color w:val="000000"/>
              <w:sz w:val="21"/>
              <w:szCs w:val="21"/>
              <w:shd w:val="clear" w:color="auto" w:fill="FFFFFF"/>
            </w:rPr>
          </w:rPrChange>
        </w:rPr>
        <w:pPrChange w:id="10292" w:author="Rodion" w:date="2019-12-09T03:56:00Z">
          <w:pPr>
            <w:pStyle w:val="ListParagraph"/>
            <w:numPr>
              <w:numId w:val="4"/>
            </w:numPr>
          </w:pPr>
        </w:pPrChange>
      </w:pPr>
      <w:ins w:id="10293" w:author="Rodion" w:date="2019-12-09T03:46:00Z">
        <w:r w:rsidRPr="00030B2B">
          <w:rPr>
            <w:shd w:val="clear" w:color="auto" w:fill="FFFFFF"/>
          </w:rPr>
          <w:t>ESP-01 WiFi Module Datasheet [Електронний ресурс] // Shenzhen Anxinke Techno</w:t>
        </w:r>
        <w:r w:rsidRPr="00B36DD3">
          <w:rPr>
            <w:shd w:val="clear" w:color="auto" w:fill="FFFFFF"/>
            <w:rPrChange w:id="10294" w:author="Rodion" w:date="2019-12-09T03:58:00Z">
              <w:rPr>
                <w:shd w:val="clear" w:color="auto" w:fill="FFFFFF"/>
              </w:rPr>
            </w:rPrChange>
          </w:rPr>
          <w:t xml:space="preserve">logy CO LTD – Режим доступу до ресурсу: </w:t>
        </w:r>
        <w:r w:rsidRPr="00030B2B">
          <w:rPr>
            <w:shd w:val="clear" w:color="auto" w:fill="FFFFFF"/>
          </w:rPr>
          <w:fldChar w:fldCharType="begin"/>
        </w:r>
        <w:r w:rsidRPr="00B36DD3">
          <w:rPr>
            <w:shd w:val="clear" w:color="auto" w:fill="FFFFFF"/>
            <w:rPrChange w:id="10295" w:author="Rodion" w:date="2019-12-09T03:58:00Z">
              <w:rPr>
                <w:shd w:val="clear" w:color="auto" w:fill="FFFFFF"/>
              </w:rPr>
            </w:rPrChange>
          </w:rPr>
          <w:instrText xml:space="preserve"> HYPERLINK "http://www.microchip.ua/wireless/esp01.pdf" </w:instrText>
        </w:r>
        <w:r w:rsidRPr="00B36DD3">
          <w:rPr>
            <w:shd w:val="clear" w:color="auto" w:fill="FFFFFF"/>
            <w:rPrChange w:id="10296" w:author="Rodion" w:date="2019-12-09T03:58:00Z">
              <w:rPr>
                <w:shd w:val="clear" w:color="auto" w:fill="FFFFFF"/>
              </w:rPr>
            </w:rPrChange>
          </w:rPr>
          <w:fldChar w:fldCharType="separate"/>
        </w:r>
        <w:r w:rsidRPr="00B36DD3">
          <w:rPr>
            <w:rStyle w:val="Hyperlink"/>
            <w:shd w:val="clear" w:color="auto" w:fill="FFFFFF"/>
            <w:rPrChange w:id="10297" w:author="Rodion" w:date="2019-12-09T03:58:00Z">
              <w:rPr>
                <w:rStyle w:val="Hyperlink"/>
                <w:sz w:val="21"/>
                <w:szCs w:val="21"/>
                <w:shd w:val="clear" w:color="auto" w:fill="FFFFFF"/>
              </w:rPr>
            </w:rPrChange>
          </w:rPr>
          <w:t>http://www.microchip.ua/wireless/esp01.pdf</w:t>
        </w:r>
        <w:r w:rsidRPr="00B36DD3">
          <w:rPr>
            <w:shd w:val="clear" w:color="auto" w:fill="FFFFFF"/>
            <w:rPrChange w:id="10298" w:author="Rodion" w:date="2019-12-09T03:58:00Z">
              <w:rPr>
                <w:shd w:val="clear" w:color="auto" w:fill="FFFFFF"/>
              </w:rPr>
            </w:rPrChange>
          </w:rPr>
          <w:fldChar w:fldCharType="end"/>
        </w:r>
        <w:r w:rsidRPr="00030B2B">
          <w:rPr>
            <w:shd w:val="clear" w:color="auto" w:fill="FFFFFF"/>
          </w:rPr>
          <w:t>.</w:t>
        </w:r>
      </w:ins>
      <w:ins w:id="10299" w:author="Rodion" w:date="2019-12-09T04:02:00Z">
        <w:r w:rsidR="00B36DD3" w:rsidRPr="00D14CEF">
          <w:t xml:space="preserve"> – 26.11.2019.</w:t>
        </w:r>
      </w:ins>
    </w:p>
    <w:p w14:paraId="1B3F0F93" w14:textId="3273C422" w:rsidR="00CF1B96" w:rsidRPr="00B36DD3" w:rsidRDefault="00CF1B96" w:rsidP="00A33D82">
      <w:pPr>
        <w:pStyle w:val="ListParagraph"/>
        <w:numPr>
          <w:ilvl w:val="0"/>
          <w:numId w:val="4"/>
        </w:numPr>
        <w:rPr>
          <w:ins w:id="10300" w:author="Rodion" w:date="2019-12-09T03:50:00Z"/>
          <w:rPrChange w:id="10301" w:author="Rodion" w:date="2019-12-09T03:58:00Z">
            <w:rPr>
              <w:ins w:id="10302" w:author="Rodion" w:date="2019-12-09T03:50:00Z"/>
              <w:color w:val="000000"/>
              <w:sz w:val="21"/>
              <w:szCs w:val="21"/>
              <w:shd w:val="clear" w:color="auto" w:fill="FFFFFF"/>
            </w:rPr>
          </w:rPrChange>
        </w:rPr>
        <w:pPrChange w:id="10303" w:author="Rodion" w:date="2019-12-09T03:56:00Z">
          <w:pPr>
            <w:pStyle w:val="ListParagraph"/>
            <w:numPr>
              <w:numId w:val="4"/>
            </w:numPr>
          </w:pPr>
        </w:pPrChange>
      </w:pPr>
      <w:ins w:id="10304" w:author="Rodion" w:date="2019-12-09T03:49:00Z">
        <w:r w:rsidRPr="00030B2B">
          <w:rPr>
            <w:shd w:val="clear" w:color="auto" w:fill="FFFFFF"/>
          </w:rPr>
          <w:lastRenderedPageBreak/>
          <w:t>Berthon A. Security in RFID. Texas Instruments and Intermec Technologies / A. Berthon, M. Guillory</w:t>
        </w:r>
        <w:r w:rsidRPr="00B36DD3">
          <w:rPr>
            <w:shd w:val="clear" w:color="auto" w:fill="FFFFFF"/>
            <w:rPrChange w:id="10305" w:author="Rodion" w:date="2019-12-09T03:58:00Z">
              <w:rPr>
                <w:shd w:val="clear" w:color="auto" w:fill="FFFFFF"/>
              </w:rPr>
            </w:rPrChange>
          </w:rPr>
          <w:t>., 2000.</w:t>
        </w:r>
      </w:ins>
    </w:p>
    <w:p w14:paraId="1E380DB1" w14:textId="41966473" w:rsidR="00CF1B96" w:rsidRPr="00B36DD3" w:rsidRDefault="00CF1B96" w:rsidP="00A33D82">
      <w:pPr>
        <w:pStyle w:val="ListParagraph"/>
        <w:numPr>
          <w:ilvl w:val="0"/>
          <w:numId w:val="4"/>
        </w:numPr>
        <w:rPr>
          <w:ins w:id="10306" w:author="Rodion" w:date="2019-12-09T03:51:00Z"/>
          <w:rPrChange w:id="10307" w:author="Rodion" w:date="2019-12-09T03:58:00Z">
            <w:rPr>
              <w:ins w:id="10308" w:author="Rodion" w:date="2019-12-09T03:51:00Z"/>
              <w:color w:val="000000"/>
              <w:sz w:val="21"/>
              <w:szCs w:val="21"/>
              <w:shd w:val="clear" w:color="auto" w:fill="FFFFFF"/>
            </w:rPr>
          </w:rPrChange>
        </w:rPr>
        <w:pPrChange w:id="10309" w:author="Rodion" w:date="2019-12-09T03:56:00Z">
          <w:pPr>
            <w:pStyle w:val="ListParagraph"/>
            <w:numPr>
              <w:numId w:val="4"/>
            </w:numPr>
          </w:pPr>
        </w:pPrChange>
      </w:pPr>
      <w:ins w:id="10310" w:author="Rodion" w:date="2019-12-09T03:51:00Z">
        <w:r w:rsidRPr="00030B2B">
          <w:rPr>
            <w:shd w:val="clear" w:color="auto" w:fill="FFFFFF"/>
          </w:rPr>
          <w:t>MFRC52</w:t>
        </w:r>
        <w:r w:rsidRPr="00B36DD3">
          <w:rPr>
            <w:shd w:val="clear" w:color="auto" w:fill="FFFFFF"/>
            <w:rPrChange w:id="10311" w:author="Rodion" w:date="2019-12-09T03:58:00Z">
              <w:rPr>
                <w:shd w:val="clear" w:color="auto" w:fill="FFFFFF"/>
              </w:rPr>
            </w:rPrChange>
          </w:rPr>
          <w:t xml:space="preserve">2. Standard performance MIFARE and NTAG [Електронний ресурс] // NXP Semiconductors. – 2016. – Режим доступу до ресурсу: </w:t>
        </w:r>
        <w:r w:rsidRPr="00030B2B">
          <w:rPr>
            <w:shd w:val="clear" w:color="auto" w:fill="FFFFFF"/>
          </w:rPr>
          <w:fldChar w:fldCharType="begin"/>
        </w:r>
        <w:r w:rsidRPr="00B36DD3">
          <w:rPr>
            <w:shd w:val="clear" w:color="auto" w:fill="FFFFFF"/>
            <w:rPrChange w:id="10312" w:author="Rodion" w:date="2019-12-09T03:58:00Z">
              <w:rPr>
                <w:shd w:val="clear" w:color="auto" w:fill="FFFFFF"/>
              </w:rPr>
            </w:rPrChange>
          </w:rPr>
          <w:instrText xml:space="preserve"> HYPERLINK "https://www.nxp.com/docs/en/data-sheet/MFRC522.pdf" </w:instrText>
        </w:r>
        <w:r w:rsidRPr="00B36DD3">
          <w:rPr>
            <w:shd w:val="clear" w:color="auto" w:fill="FFFFFF"/>
            <w:rPrChange w:id="10313" w:author="Rodion" w:date="2019-12-09T03:58:00Z">
              <w:rPr>
                <w:shd w:val="clear" w:color="auto" w:fill="FFFFFF"/>
              </w:rPr>
            </w:rPrChange>
          </w:rPr>
          <w:fldChar w:fldCharType="separate"/>
        </w:r>
        <w:r w:rsidRPr="00B36DD3">
          <w:rPr>
            <w:rStyle w:val="Hyperlink"/>
            <w:shd w:val="clear" w:color="auto" w:fill="FFFFFF"/>
            <w:rPrChange w:id="10314" w:author="Rodion" w:date="2019-12-09T03:58:00Z">
              <w:rPr>
                <w:rStyle w:val="Hyperlink"/>
                <w:sz w:val="21"/>
                <w:szCs w:val="21"/>
                <w:shd w:val="clear" w:color="auto" w:fill="FFFFFF"/>
              </w:rPr>
            </w:rPrChange>
          </w:rPr>
          <w:t>https://www.nxp.com/docs/en/data-sheet/MFRC522.pdf</w:t>
        </w:r>
        <w:r w:rsidRPr="00B36DD3">
          <w:rPr>
            <w:shd w:val="clear" w:color="auto" w:fill="FFFFFF"/>
            <w:rPrChange w:id="10315" w:author="Rodion" w:date="2019-12-09T03:58:00Z">
              <w:rPr>
                <w:shd w:val="clear" w:color="auto" w:fill="FFFFFF"/>
              </w:rPr>
            </w:rPrChange>
          </w:rPr>
          <w:fldChar w:fldCharType="end"/>
        </w:r>
        <w:r w:rsidRPr="00030B2B">
          <w:rPr>
            <w:shd w:val="clear" w:color="auto" w:fill="FFFFFF"/>
          </w:rPr>
          <w:t>.</w:t>
        </w:r>
      </w:ins>
      <w:ins w:id="10316" w:author="Rodion" w:date="2019-12-09T04:02:00Z">
        <w:r w:rsidR="00B36DD3" w:rsidRPr="00D14CEF">
          <w:t xml:space="preserve"> – 26.11.2019.</w:t>
        </w:r>
      </w:ins>
    </w:p>
    <w:p w14:paraId="0859FB6D" w14:textId="41987588" w:rsidR="00CF1B96" w:rsidRPr="00B36DD3" w:rsidRDefault="0098768E" w:rsidP="00A33D82">
      <w:pPr>
        <w:pStyle w:val="ListParagraph"/>
        <w:numPr>
          <w:ilvl w:val="0"/>
          <w:numId w:val="4"/>
        </w:numPr>
        <w:rPr>
          <w:ins w:id="10317" w:author="Rodion" w:date="2019-12-09T03:52:00Z"/>
          <w:rPrChange w:id="10318" w:author="Rodion" w:date="2019-12-09T03:58:00Z">
            <w:rPr>
              <w:ins w:id="10319" w:author="Rodion" w:date="2019-12-09T03:52:00Z"/>
              <w:color w:val="000000"/>
              <w:sz w:val="21"/>
              <w:szCs w:val="21"/>
              <w:shd w:val="clear" w:color="auto" w:fill="FFFFFF"/>
            </w:rPr>
          </w:rPrChange>
        </w:rPr>
        <w:pPrChange w:id="10320" w:author="Rodion" w:date="2019-12-09T03:56:00Z">
          <w:pPr>
            <w:pStyle w:val="ListParagraph"/>
            <w:numPr>
              <w:numId w:val="4"/>
            </w:numPr>
          </w:pPr>
        </w:pPrChange>
      </w:pPr>
      <w:ins w:id="10321" w:author="Rodion" w:date="2019-12-09T03:52:00Z">
        <w:r w:rsidRPr="00030B2B">
          <w:rPr>
            <w:shd w:val="clear" w:color="auto" w:fill="FFFFFF"/>
          </w:rPr>
          <w:t xml:space="preserve">What is RFID? How It Works? Interface RC522 RFID Module with Arduino [Електронний ресурс] – Режим доступу до ресурсу: </w:t>
        </w:r>
        <w:r w:rsidRPr="00030B2B">
          <w:rPr>
            <w:shd w:val="clear" w:color="auto" w:fill="FFFFFF"/>
          </w:rPr>
          <w:fldChar w:fldCharType="begin"/>
        </w:r>
        <w:r w:rsidRPr="00B36DD3">
          <w:rPr>
            <w:shd w:val="clear" w:color="auto" w:fill="FFFFFF"/>
            <w:rPrChange w:id="10322" w:author="Rodion" w:date="2019-12-09T03:58:00Z">
              <w:rPr>
                <w:shd w:val="clear" w:color="auto" w:fill="FFFFFF"/>
              </w:rPr>
            </w:rPrChange>
          </w:rPr>
          <w:instrText xml:space="preserve"> HYPERLINK "https://lastminuteengineers.com/how-rfid-works-rc522-arduino-tutorial/" </w:instrText>
        </w:r>
        <w:r w:rsidRPr="00B36DD3">
          <w:rPr>
            <w:shd w:val="clear" w:color="auto" w:fill="FFFFFF"/>
            <w:rPrChange w:id="10323" w:author="Rodion" w:date="2019-12-09T03:58:00Z">
              <w:rPr>
                <w:shd w:val="clear" w:color="auto" w:fill="FFFFFF"/>
              </w:rPr>
            </w:rPrChange>
          </w:rPr>
          <w:fldChar w:fldCharType="separate"/>
        </w:r>
        <w:r w:rsidRPr="00B36DD3">
          <w:rPr>
            <w:rStyle w:val="Hyperlink"/>
            <w:shd w:val="clear" w:color="auto" w:fill="FFFFFF"/>
            <w:rPrChange w:id="10324" w:author="Rodion" w:date="2019-12-09T03:58:00Z">
              <w:rPr>
                <w:rStyle w:val="Hyperlink"/>
                <w:sz w:val="21"/>
                <w:szCs w:val="21"/>
                <w:shd w:val="clear" w:color="auto" w:fill="FFFFFF"/>
              </w:rPr>
            </w:rPrChange>
          </w:rPr>
          <w:t>https://lastminuteengineers.com/how-rfid-works-rc522-arduino-tutorial/</w:t>
        </w:r>
        <w:r w:rsidRPr="00B36DD3">
          <w:rPr>
            <w:shd w:val="clear" w:color="auto" w:fill="FFFFFF"/>
            <w:rPrChange w:id="10325" w:author="Rodion" w:date="2019-12-09T03:58:00Z">
              <w:rPr>
                <w:shd w:val="clear" w:color="auto" w:fill="FFFFFF"/>
              </w:rPr>
            </w:rPrChange>
          </w:rPr>
          <w:fldChar w:fldCharType="end"/>
        </w:r>
        <w:r w:rsidRPr="00030B2B">
          <w:rPr>
            <w:shd w:val="clear" w:color="auto" w:fill="FFFFFF"/>
          </w:rPr>
          <w:t>.</w:t>
        </w:r>
      </w:ins>
      <w:ins w:id="10326" w:author="Rodion" w:date="2019-12-09T04:02:00Z">
        <w:r w:rsidR="00B36DD3" w:rsidRPr="00D14CEF">
          <w:t xml:space="preserve"> – 26.11.2019.</w:t>
        </w:r>
      </w:ins>
    </w:p>
    <w:p w14:paraId="6B627AF5" w14:textId="10E1AF83" w:rsidR="0098768E" w:rsidRPr="00B36DD3" w:rsidRDefault="0098768E" w:rsidP="00A33D82">
      <w:pPr>
        <w:pStyle w:val="ListParagraph"/>
        <w:numPr>
          <w:ilvl w:val="0"/>
          <w:numId w:val="4"/>
        </w:numPr>
        <w:rPr>
          <w:ins w:id="10327" w:author="Rodion" w:date="2019-12-09T03:53:00Z"/>
          <w:rPrChange w:id="10328" w:author="Rodion" w:date="2019-12-09T03:58:00Z">
            <w:rPr>
              <w:ins w:id="10329" w:author="Rodion" w:date="2019-12-09T03:53:00Z"/>
              <w:color w:val="000000"/>
              <w:sz w:val="21"/>
              <w:szCs w:val="21"/>
              <w:shd w:val="clear" w:color="auto" w:fill="FFFFFF"/>
            </w:rPr>
          </w:rPrChange>
        </w:rPr>
        <w:pPrChange w:id="10330" w:author="Rodion" w:date="2019-12-09T03:56:00Z">
          <w:pPr>
            <w:pStyle w:val="ListParagraph"/>
            <w:numPr>
              <w:numId w:val="4"/>
            </w:numPr>
          </w:pPr>
        </w:pPrChange>
      </w:pPr>
      <w:ins w:id="10331" w:author="Rodion" w:date="2019-12-09T03:53:00Z">
        <w:r w:rsidRPr="00030B2B">
          <w:rPr>
            <w:shd w:val="clear" w:color="auto" w:fill="FFFFFF"/>
          </w:rPr>
          <w:t xml:space="preserve">Зображення модулю RFID зчитувача RC522 [Електронний ресурс] – Режим доступу до ресурсу: </w:t>
        </w:r>
        <w:r w:rsidRPr="00030B2B">
          <w:rPr>
            <w:shd w:val="clear" w:color="auto" w:fill="FFFFFF"/>
          </w:rPr>
          <w:fldChar w:fldCharType="begin"/>
        </w:r>
        <w:r w:rsidRPr="00B36DD3">
          <w:rPr>
            <w:shd w:val="clear" w:color="auto" w:fill="FFFFFF"/>
            <w:rPrChange w:id="10332" w:author="Rodion" w:date="2019-12-09T03:58:00Z">
              <w:rPr>
                <w:shd w:val="clear" w:color="auto" w:fill="FFFFFF"/>
              </w:rPr>
            </w:rPrChange>
          </w:rPr>
          <w:instrText xml:space="preserve"> HYPERLINK "https://www.sunrom.com/media/content/342/RC522-dimensions.gif" </w:instrText>
        </w:r>
        <w:r w:rsidRPr="00B36DD3">
          <w:rPr>
            <w:shd w:val="clear" w:color="auto" w:fill="FFFFFF"/>
            <w:rPrChange w:id="10333" w:author="Rodion" w:date="2019-12-09T03:58:00Z">
              <w:rPr>
                <w:shd w:val="clear" w:color="auto" w:fill="FFFFFF"/>
              </w:rPr>
            </w:rPrChange>
          </w:rPr>
          <w:fldChar w:fldCharType="separate"/>
        </w:r>
        <w:r w:rsidRPr="00B36DD3">
          <w:rPr>
            <w:rStyle w:val="Hyperlink"/>
            <w:shd w:val="clear" w:color="auto" w:fill="FFFFFF"/>
            <w:rPrChange w:id="10334" w:author="Rodion" w:date="2019-12-09T03:58:00Z">
              <w:rPr>
                <w:rStyle w:val="Hyperlink"/>
                <w:sz w:val="21"/>
                <w:szCs w:val="21"/>
                <w:shd w:val="clear" w:color="auto" w:fill="FFFFFF"/>
              </w:rPr>
            </w:rPrChange>
          </w:rPr>
          <w:t>https://www.sunrom.com/media/content/342/RC522-dimensions.gif</w:t>
        </w:r>
        <w:r w:rsidRPr="00B36DD3">
          <w:rPr>
            <w:shd w:val="clear" w:color="auto" w:fill="FFFFFF"/>
            <w:rPrChange w:id="10335" w:author="Rodion" w:date="2019-12-09T03:58:00Z">
              <w:rPr>
                <w:shd w:val="clear" w:color="auto" w:fill="FFFFFF"/>
              </w:rPr>
            </w:rPrChange>
          </w:rPr>
          <w:fldChar w:fldCharType="end"/>
        </w:r>
        <w:r w:rsidRPr="00030B2B">
          <w:rPr>
            <w:shd w:val="clear" w:color="auto" w:fill="FFFFFF"/>
          </w:rPr>
          <w:t>.</w:t>
        </w:r>
      </w:ins>
      <w:ins w:id="10336" w:author="Rodion" w:date="2019-12-09T04:02:00Z">
        <w:r w:rsidR="00B36DD3" w:rsidRPr="00D14CEF">
          <w:t xml:space="preserve"> – 26.11.2019.</w:t>
        </w:r>
      </w:ins>
    </w:p>
    <w:p w14:paraId="6A00CA8D" w14:textId="3D16E48B" w:rsidR="0098768E" w:rsidRPr="00B36DD3" w:rsidRDefault="0098768E" w:rsidP="00A33D82">
      <w:pPr>
        <w:pStyle w:val="ListParagraph"/>
        <w:numPr>
          <w:ilvl w:val="0"/>
          <w:numId w:val="4"/>
        </w:numPr>
        <w:rPr>
          <w:ins w:id="10337" w:author="Rodion" w:date="2019-12-09T03:54:00Z"/>
          <w:rPrChange w:id="10338" w:author="Rodion" w:date="2019-12-09T03:58:00Z">
            <w:rPr>
              <w:ins w:id="10339" w:author="Rodion" w:date="2019-12-09T03:54:00Z"/>
              <w:color w:val="000000"/>
              <w:sz w:val="21"/>
              <w:szCs w:val="21"/>
              <w:shd w:val="clear" w:color="auto" w:fill="FFFFFF"/>
            </w:rPr>
          </w:rPrChange>
        </w:rPr>
        <w:pPrChange w:id="10340" w:author="Rodion" w:date="2019-12-09T03:56:00Z">
          <w:pPr>
            <w:pStyle w:val="ListParagraph"/>
            <w:numPr>
              <w:numId w:val="4"/>
            </w:numPr>
          </w:pPr>
        </w:pPrChange>
      </w:pPr>
      <w:ins w:id="10341" w:author="Rodion" w:date="2019-12-09T03:54:00Z">
        <w:r w:rsidRPr="00030B2B">
          <w:rPr>
            <w:shd w:val="clear" w:color="auto" w:fill="FFFFFF"/>
          </w:rPr>
          <w:t>ESP-12E - WiFi Module [Електронний ресурс]. – 2018. – Режим дост</w:t>
        </w:r>
        <w:r w:rsidRPr="00B36DD3">
          <w:rPr>
            <w:shd w:val="clear" w:color="auto" w:fill="FFFFFF"/>
            <w:rPrChange w:id="10342"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0343" w:author="Rodion" w:date="2019-12-09T03:58:00Z">
              <w:rPr>
                <w:shd w:val="clear" w:color="auto" w:fill="FFFFFF"/>
              </w:rPr>
            </w:rPrChange>
          </w:rPr>
          <w:instrText xml:space="preserve"> HYPERLINK "https://components101.com/wireless/esp12e-pinout-datasheet" </w:instrText>
        </w:r>
        <w:r w:rsidRPr="00B36DD3">
          <w:rPr>
            <w:shd w:val="clear" w:color="auto" w:fill="FFFFFF"/>
            <w:rPrChange w:id="10344" w:author="Rodion" w:date="2019-12-09T03:58:00Z">
              <w:rPr>
                <w:shd w:val="clear" w:color="auto" w:fill="FFFFFF"/>
              </w:rPr>
            </w:rPrChange>
          </w:rPr>
          <w:fldChar w:fldCharType="separate"/>
        </w:r>
        <w:r w:rsidRPr="00B36DD3">
          <w:rPr>
            <w:rStyle w:val="Hyperlink"/>
            <w:shd w:val="clear" w:color="auto" w:fill="FFFFFF"/>
            <w:rPrChange w:id="10345" w:author="Rodion" w:date="2019-12-09T03:58:00Z">
              <w:rPr>
                <w:rStyle w:val="Hyperlink"/>
                <w:sz w:val="21"/>
                <w:szCs w:val="21"/>
                <w:shd w:val="clear" w:color="auto" w:fill="FFFFFF"/>
              </w:rPr>
            </w:rPrChange>
          </w:rPr>
          <w:t>https://components101.com/wireless/esp12e-pinout-datasheet</w:t>
        </w:r>
        <w:r w:rsidRPr="00B36DD3">
          <w:rPr>
            <w:shd w:val="clear" w:color="auto" w:fill="FFFFFF"/>
            <w:rPrChange w:id="10346" w:author="Rodion" w:date="2019-12-09T03:58:00Z">
              <w:rPr>
                <w:shd w:val="clear" w:color="auto" w:fill="FFFFFF"/>
              </w:rPr>
            </w:rPrChange>
          </w:rPr>
          <w:fldChar w:fldCharType="end"/>
        </w:r>
        <w:r w:rsidRPr="00030B2B">
          <w:rPr>
            <w:shd w:val="clear" w:color="auto" w:fill="FFFFFF"/>
          </w:rPr>
          <w:t>.</w:t>
        </w:r>
      </w:ins>
      <w:ins w:id="10347" w:author="Rodion" w:date="2019-12-09T04:02:00Z">
        <w:r w:rsidR="00B36DD3" w:rsidRPr="00D14CEF">
          <w:t xml:space="preserve"> – 26.11.2019.</w:t>
        </w:r>
      </w:ins>
    </w:p>
    <w:p w14:paraId="426D1880" w14:textId="45213DA6" w:rsidR="00152F87" w:rsidRDefault="0098768E" w:rsidP="00A33D82">
      <w:pPr>
        <w:pStyle w:val="ListParagraph"/>
        <w:numPr>
          <w:ilvl w:val="0"/>
          <w:numId w:val="4"/>
        </w:numPr>
        <w:rPr>
          <w:ins w:id="10348" w:author="Rodion" w:date="2019-12-09T04:41:00Z"/>
        </w:rPr>
      </w:pPr>
      <w:ins w:id="10349" w:author="Rodion" w:date="2019-12-09T03:54:00Z">
        <w:r w:rsidRPr="00030B2B">
          <w:rPr>
            <w:shd w:val="clear" w:color="auto" w:fill="FFFFFF"/>
          </w:rPr>
          <w:t>Зовнішній вигляд та розташування пінів у ESP-12E [Електронний ресурс] – Режим доступу до ресурсу: https://components101.com/sites/default/files/component_pin/ESP12E-Pinout.png</w:t>
        </w:r>
        <w:r w:rsidRPr="00B36DD3">
          <w:rPr>
            <w:shd w:val="clear" w:color="auto" w:fill="FFFFFF"/>
            <w:rPrChange w:id="10350" w:author="Rodion" w:date="2019-12-09T03:58:00Z">
              <w:rPr>
                <w:shd w:val="clear" w:color="auto" w:fill="FFFFFF"/>
              </w:rPr>
            </w:rPrChange>
          </w:rPr>
          <w:t>.</w:t>
        </w:r>
      </w:ins>
      <w:ins w:id="10351" w:author="Rodion" w:date="2019-12-09T04:02:00Z">
        <w:r w:rsidR="00B36DD3" w:rsidRPr="00D14CEF">
          <w:t xml:space="preserve"> – 26.11.2019.</w:t>
        </w:r>
      </w:ins>
    </w:p>
    <w:p w14:paraId="2746DF8D" w14:textId="77777777" w:rsidR="00152F87" w:rsidRDefault="00152F87">
      <w:pPr>
        <w:spacing w:after="160" w:line="259" w:lineRule="auto"/>
        <w:ind w:firstLine="0"/>
        <w:jc w:val="left"/>
        <w:rPr>
          <w:ins w:id="10352" w:author="Rodion" w:date="2019-12-09T04:41:00Z"/>
        </w:rPr>
      </w:pPr>
      <w:ins w:id="10353" w:author="Rodion" w:date="2019-12-09T04:41:00Z">
        <w:r>
          <w:br w:type="page"/>
        </w:r>
      </w:ins>
    </w:p>
    <w:p w14:paraId="3FEB7C3D" w14:textId="3DE72A4F" w:rsidR="00693CBA" w:rsidRDefault="001B783B" w:rsidP="00693CBA">
      <w:pPr>
        <w:pStyle w:val="Heading1"/>
        <w:rPr>
          <w:ins w:id="10354" w:author="Rodion" w:date="2019-12-09T04:44:00Z"/>
        </w:rPr>
        <w:pPrChange w:id="10355" w:author="Rodion" w:date="2019-12-09T04:45:00Z">
          <w:pPr>
            <w:pStyle w:val="Heading1"/>
            <w:ind w:firstLine="0"/>
          </w:pPr>
        </w:pPrChange>
      </w:pPr>
      <w:bookmarkStart w:id="10356" w:name="_Toc26139606"/>
      <w:bookmarkStart w:id="10357" w:name="_Toc26763237"/>
      <w:ins w:id="10358" w:author="Rodion" w:date="2019-12-09T04:41:00Z">
        <w:r w:rsidRPr="00693CBA">
          <w:rPr>
            <w:caps w:val="0"/>
            <w:rPrChange w:id="10359" w:author="Rodion" w:date="2019-12-09T04:45:00Z">
              <w:rPr>
                <w:caps w:val="0"/>
              </w:rPr>
            </w:rPrChange>
          </w:rPr>
          <w:lastRenderedPageBreak/>
          <w:t>ДОДАТОК</w:t>
        </w:r>
        <w:r>
          <w:rPr>
            <w:caps w:val="0"/>
          </w:rPr>
          <w:t xml:space="preserve"> А</w:t>
        </w:r>
      </w:ins>
      <w:bookmarkEnd w:id="10357"/>
    </w:p>
    <w:bookmarkEnd w:id="10356"/>
    <w:p w14:paraId="0554035E" w14:textId="078E9E94" w:rsidR="00954CE0" w:rsidRDefault="00693CBA" w:rsidP="00954CE0">
      <w:pPr>
        <w:jc w:val="center"/>
        <w:rPr>
          <w:ins w:id="10360" w:author="Rodion" w:date="2019-12-09T05:14:00Z"/>
        </w:rPr>
      </w:pPr>
      <w:ins w:id="10361" w:author="Rodion" w:date="2019-12-09T04:45:00Z">
        <w:r>
          <w:t>Публікації</w:t>
        </w:r>
      </w:ins>
    </w:p>
    <w:p w14:paraId="056657CE" w14:textId="77777777" w:rsidR="00954CE0" w:rsidRDefault="00954CE0" w:rsidP="00954CE0">
      <w:pPr>
        <w:jc w:val="center"/>
        <w:rPr>
          <w:ins w:id="10362" w:author="Rodion" w:date="2019-12-09T05:07:00Z"/>
        </w:rPr>
      </w:pPr>
    </w:p>
    <w:p w14:paraId="0C5A049B" w14:textId="411CB4E1" w:rsidR="00954CE0" w:rsidRDefault="00954CE0" w:rsidP="00954CE0">
      <w:pPr>
        <w:jc w:val="center"/>
        <w:rPr>
          <w:ins w:id="10363" w:author="Rodion" w:date="2019-12-09T05:06:00Z"/>
        </w:rPr>
        <w:pPrChange w:id="10364" w:author="Rodion" w:date="2019-12-09T05:07:00Z">
          <w:pPr>
            <w:jc w:val="center"/>
          </w:pPr>
        </w:pPrChange>
      </w:pPr>
      <w:ins w:id="10365" w:author="Rodion" w:date="2019-12-09T05:07:00Z">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60"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ins>
    </w:p>
    <w:p w14:paraId="7370B01D" w14:textId="0B65B4BD" w:rsidR="0098768E" w:rsidRDefault="00954CE0" w:rsidP="00954CE0">
      <w:pPr>
        <w:jc w:val="center"/>
        <w:rPr>
          <w:ins w:id="10366" w:author="Rodion" w:date="2019-12-09T05:08:00Z"/>
        </w:rPr>
      </w:pPr>
      <w:ins w:id="10367" w:author="Rodion" w:date="2019-12-09T05:13:00Z">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ins>
      <w:ins w:id="10368" w:author="Rodion" w:date="2019-12-09T05:05:00Z">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ins>
    </w:p>
    <w:p w14:paraId="075312CA" w14:textId="39DA8331" w:rsidR="00954CE0" w:rsidRPr="00030B2B" w:rsidRDefault="00954CE0" w:rsidP="00954CE0">
      <w:pPr>
        <w:jc w:val="center"/>
        <w:pPrChange w:id="10369" w:author="Rodion" w:date="2019-12-09T05:06:00Z">
          <w:pPr>
            <w:ind w:left="142" w:firstLine="0"/>
          </w:pPr>
        </w:pPrChange>
      </w:pPr>
      <w:ins w:id="10370" w:author="Rodion" w:date="2019-12-09T05:13:00Z">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ins>
    </w:p>
    <w:sectPr w:rsidR="00954CE0" w:rsidRPr="00030B2B" w:rsidSect="002A4E7C">
      <w:headerReference w:type="default" r:id="rId68"/>
      <w:pgSz w:w="12240" w:h="15840" w:code="1"/>
      <w:pgMar w:top="1138" w:right="616" w:bottom="1138" w:left="1138" w:header="454" w:footer="454"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27" w:author="Rodion" w:date="2019-12-05T23:49:00Z" w:initials="R">
    <w:p w14:paraId="2BD79929" w14:textId="091B7877" w:rsidR="00152F87" w:rsidRDefault="00152F87">
      <w:pPr>
        <w:pStyle w:val="CommentText"/>
      </w:pPr>
      <w:r>
        <w:rPr>
          <w:rStyle w:val="CommentReference"/>
        </w:rPr>
        <w:annotationRef/>
      </w:r>
    </w:p>
  </w:comment>
  <w:comment w:id="2063" w:author="Rodion" w:date="2019-12-05T23:52:00Z" w:initials="R">
    <w:p w14:paraId="0F7504FC" w14:textId="12852847" w:rsidR="00152F87" w:rsidRDefault="00152F87">
      <w:pPr>
        <w:pStyle w:val="CommentText"/>
      </w:pPr>
      <w:r>
        <w:rPr>
          <w:rStyle w:val="CommentReference"/>
        </w:rPr>
        <w:annotationRef/>
      </w:r>
      <w:r>
        <w:t>Прогуглил. В перечислении перед «тощо» запятую ставить не надо</w:t>
      </w:r>
    </w:p>
  </w:comment>
  <w:comment w:id="2708" w:author="Rodion Kharabet" w:date="2019-12-06T01:24:00Z" w:initials="RK">
    <w:p w14:paraId="2BEF3E14" w14:textId="09DD5F11" w:rsidR="00152F87" w:rsidRDefault="00152F87" w:rsidP="00B5085E">
      <w:pPr>
        <w:pStyle w:val="CommentText"/>
        <w:spacing w:before="240"/>
      </w:pPr>
      <w:r>
        <w:rPr>
          <w:rStyle w:val="CommentReference"/>
        </w:rPr>
        <w:annotationRef/>
      </w:r>
      <w:r>
        <w:t>Техонолгії та протоколи – мережеві, не мережні (</w:t>
      </w:r>
      <w:hyperlink r:id="rId1" w:history="1">
        <w:r>
          <w:rPr>
            <w:rStyle w:val="Hyperlink"/>
          </w:rPr>
          <w:t>https://uk.wikipedia.org/wiki/%D0%9C%D0%B5%D1%80%D0%B5%D0%B6%D0%B5%D0%B2%D0%B8%D0%B9_%D0%BF%D1%80%D0%BE%D1%82%D0%BE%D0%BA%D0%BE%D0%BB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D79929" w15:done="0"/>
  <w15:commentEx w15:paraId="0F7504FC" w15:done="0"/>
  <w15:commentEx w15:paraId="2BEF3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D79929" w16cid:durableId="219415FE"/>
  <w16cid:commentId w16cid:paraId="0F7504FC" w16cid:durableId="219416D4"/>
  <w16cid:commentId w16cid:paraId="2BEF3E14" w16cid:durableId="21942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EE4EA" w14:textId="77777777" w:rsidR="00BE4FE2" w:rsidRDefault="00BE4FE2" w:rsidP="00403015">
      <w:pPr>
        <w:spacing w:line="240" w:lineRule="auto"/>
      </w:pPr>
      <w:r>
        <w:separator/>
      </w:r>
    </w:p>
  </w:endnote>
  <w:endnote w:type="continuationSeparator" w:id="0">
    <w:p w14:paraId="0928246A" w14:textId="77777777" w:rsidR="00BE4FE2" w:rsidRDefault="00BE4FE2"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152F87" w:rsidRDefault="00152F8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152F87" w:rsidRDefault="00152F8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152F87" w:rsidRDefault="00152F8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152F87" w:rsidRDefault="00152F8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152F87" w:rsidRDefault="00152F8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152F87" w:rsidRDefault="00152F8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152F87" w:rsidRDefault="00152F8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152F87" w:rsidRDefault="00152F8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152F87" w:rsidRDefault="00152F8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152F87" w:rsidRDefault="00152F8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152F87" w:rsidRDefault="00152F8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152F87" w:rsidRDefault="00152F8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152F87" w:rsidRDefault="00152F8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152F87" w:rsidRPr="00D65549" w:rsidRDefault="00152F87">
    <w:pPr>
      <w:pStyle w:val="Footer"/>
      <w:jc w:val="right"/>
      <w:rPr>
        <w:rFonts w:ascii="GOST Type BU" w:hAnsi="GOST Type BU"/>
        <w:i/>
      </w:rPr>
    </w:pPr>
  </w:p>
  <w:p w14:paraId="1F283541" w14:textId="77777777" w:rsidR="00152F87" w:rsidRPr="001A3DDE" w:rsidRDefault="00152F8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152F87" w:rsidRPr="00D65549" w:rsidRDefault="00152F87">
    <w:pPr>
      <w:pStyle w:val="Footer"/>
      <w:jc w:val="right"/>
      <w:rPr>
        <w:rFonts w:ascii="GOST Type BU" w:hAnsi="GOST Type BU"/>
        <w:i/>
      </w:rPr>
    </w:pPr>
  </w:p>
  <w:p w14:paraId="04C9FABC" w14:textId="77777777" w:rsidR="00152F87" w:rsidRPr="001A3DDE" w:rsidRDefault="00152F87" w:rsidP="000C088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778B" w14:textId="77777777" w:rsidR="00152F87" w:rsidRPr="00D65549" w:rsidRDefault="00152F87">
    <w:pPr>
      <w:pStyle w:val="Footer"/>
      <w:jc w:val="right"/>
      <w:rPr>
        <w:rFonts w:ascii="GOST Type BU" w:hAnsi="GOST Type BU"/>
        <w:i/>
      </w:rPr>
    </w:pPr>
  </w:p>
  <w:p w14:paraId="3B5ED089" w14:textId="77777777" w:rsidR="00152F87" w:rsidRPr="001A3DDE" w:rsidRDefault="00152F8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6BE89" w14:textId="77777777" w:rsidR="00BE4FE2" w:rsidRDefault="00BE4FE2" w:rsidP="00403015">
      <w:pPr>
        <w:spacing w:line="240" w:lineRule="auto"/>
      </w:pPr>
      <w:r>
        <w:separator/>
      </w:r>
    </w:p>
  </w:footnote>
  <w:footnote w:type="continuationSeparator" w:id="0">
    <w:p w14:paraId="3D7CB10F" w14:textId="77777777" w:rsidR="00BE4FE2" w:rsidRDefault="00BE4FE2"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152F87" w:rsidRDefault="00152F8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152F87" w:rsidRDefault="0015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152F87" w:rsidRDefault="00152F8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152F87" w:rsidRDefault="00152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152F87" w:rsidRDefault="00152F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152F87" w:rsidRDefault="0015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ion">
    <w15:presenceInfo w15:providerId="None" w15:userId="Rodion"/>
  </w15:person>
  <w15:person w15:author="Rodion Kharabet">
    <w15:presenceInfo w15:providerId="Windows Live" w15:userId="45fc5dc7a0d63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3390"/>
    <w:rsid w:val="002C1BCC"/>
    <w:rsid w:val="002C3E5C"/>
    <w:rsid w:val="002D63F7"/>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16BB"/>
    <w:rsid w:val="00403015"/>
    <w:rsid w:val="004105E1"/>
    <w:rsid w:val="0041218B"/>
    <w:rsid w:val="004163BB"/>
    <w:rsid w:val="00416DDC"/>
    <w:rsid w:val="004203FD"/>
    <w:rsid w:val="00421F75"/>
    <w:rsid w:val="00427078"/>
    <w:rsid w:val="0042722F"/>
    <w:rsid w:val="00432D89"/>
    <w:rsid w:val="00432EAD"/>
    <w:rsid w:val="00434A86"/>
    <w:rsid w:val="004366A6"/>
    <w:rsid w:val="00436D31"/>
    <w:rsid w:val="00442344"/>
    <w:rsid w:val="00444093"/>
    <w:rsid w:val="0044510C"/>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A5174"/>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5DCD"/>
    <w:rsid w:val="00760CE8"/>
    <w:rsid w:val="00765EF3"/>
    <w:rsid w:val="007728FA"/>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B1B"/>
    <w:rsid w:val="00801217"/>
    <w:rsid w:val="00801AC0"/>
    <w:rsid w:val="00804A04"/>
    <w:rsid w:val="008119D1"/>
    <w:rsid w:val="00814BF8"/>
    <w:rsid w:val="00816CAF"/>
    <w:rsid w:val="00817712"/>
    <w:rsid w:val="0081785F"/>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4FE2"/>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563"/>
    <w:rsid w:val="00C514DB"/>
    <w:rsid w:val="00C53DEC"/>
    <w:rsid w:val="00C56F33"/>
    <w:rsid w:val="00C570D5"/>
    <w:rsid w:val="00C5720A"/>
    <w:rsid w:val="00C629F0"/>
    <w:rsid w:val="00C63FF8"/>
    <w:rsid w:val="00C650B5"/>
    <w:rsid w:val="00C659B1"/>
    <w:rsid w:val="00C71DBD"/>
    <w:rsid w:val="00C73207"/>
    <w:rsid w:val="00C74C2C"/>
    <w:rsid w:val="00C763EA"/>
    <w:rsid w:val="00C77DEC"/>
    <w:rsid w:val="00C8129C"/>
    <w:rsid w:val="00C86442"/>
    <w:rsid w:val="00C864EE"/>
    <w:rsid w:val="00C870BB"/>
    <w:rsid w:val="00C91726"/>
    <w:rsid w:val="00C922B3"/>
    <w:rsid w:val="00C95D1B"/>
    <w:rsid w:val="00CA07D2"/>
    <w:rsid w:val="00CA586C"/>
    <w:rsid w:val="00CA5EAB"/>
    <w:rsid w:val="00CA5EF9"/>
    <w:rsid w:val="00CA70BA"/>
    <w:rsid w:val="00CA7A10"/>
    <w:rsid w:val="00CA7D8B"/>
    <w:rsid w:val="00CB2B0B"/>
    <w:rsid w:val="00CB4F6F"/>
    <w:rsid w:val="00CB5E58"/>
    <w:rsid w:val="00CB7B47"/>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E7D"/>
    <w:rsid w:val="00E94F2B"/>
    <w:rsid w:val="00E9698B"/>
    <w:rsid w:val="00E96A67"/>
    <w:rsid w:val="00EA0019"/>
    <w:rsid w:val="00EA3E21"/>
    <w:rsid w:val="00EA4B91"/>
    <w:rsid w:val="00EA6947"/>
    <w:rsid w:val="00EA7948"/>
    <w:rsid w:val="00EB28D3"/>
    <w:rsid w:val="00EB2A9C"/>
    <w:rsid w:val="00EB523A"/>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k.wikipedia.org/wiki/%D0%9C%D0%B5%D1%80%D0%B5%D0%B6%D0%B5%D0%B2%D0%B8%D0%B9_%D0%BF%D1%80%D0%BE%D1%82%D0%BE%D0%BA%D0%BE%D0%B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gi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footer" Target="footer5.xml"/><Relationship Id="rId22" Type="http://schemas.microsoft.com/office/2016/09/relationships/commentsIds" Target="commentsIds.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gif"/><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EEFD3-2A04-497D-9375-6B4047668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145</Pages>
  <Words>32291</Words>
  <Characters>184063</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31</cp:revision>
  <cp:lastPrinted>2019-11-29T11:00:00Z</cp:lastPrinted>
  <dcterms:created xsi:type="dcterms:W3CDTF">2019-12-08T20:07:00Z</dcterms:created>
  <dcterms:modified xsi:type="dcterms:W3CDTF">2019-12-09T04:02:00Z</dcterms:modified>
</cp:coreProperties>
</file>