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4F6064" w14:textId="6147C0F3" w:rsidR="00801217" w:rsidRPr="00312974" w:rsidRDefault="00801217" w:rsidP="00801217">
      <w:pPr>
        <w:spacing w:line="240" w:lineRule="auto"/>
        <w:jc w:val="center"/>
        <w:rPr>
          <w:rFonts w:eastAsia="Calibri"/>
          <w:b/>
        </w:rPr>
      </w:pPr>
      <w:r w:rsidRPr="00312974">
        <w:rPr>
          <w:rFonts w:eastAsia="Calibri"/>
          <w:b/>
        </w:rPr>
        <w:t>НАЦІОНАЛЬНИЙ ТЕХНІЧНИЙ УНІВЕРСИТЕТ УКРАЇНИ</w:t>
      </w:r>
    </w:p>
    <w:p w14:paraId="7331866F" w14:textId="77777777" w:rsidR="00801217" w:rsidRPr="00312974" w:rsidRDefault="00801217" w:rsidP="00801217">
      <w:pPr>
        <w:spacing w:line="240" w:lineRule="auto"/>
        <w:jc w:val="center"/>
        <w:rPr>
          <w:rFonts w:eastAsia="Calibri"/>
          <w:b/>
        </w:rPr>
      </w:pPr>
      <w:r w:rsidRPr="00312974">
        <w:rPr>
          <w:rFonts w:eastAsia="Calibri"/>
          <w:b/>
        </w:rPr>
        <w:t xml:space="preserve">«КИЇВСЬКИЙ ПОЛІТЕХНІЧНИЙ ІНСТИТУТ </w:t>
      </w:r>
    </w:p>
    <w:p w14:paraId="4DFF53AC" w14:textId="77777777" w:rsidR="00801217" w:rsidRPr="00312974" w:rsidRDefault="00801217" w:rsidP="00801217">
      <w:pPr>
        <w:spacing w:line="240" w:lineRule="auto"/>
        <w:jc w:val="center"/>
        <w:rPr>
          <w:rFonts w:eastAsia="Calibri"/>
          <w:b/>
        </w:rPr>
      </w:pPr>
      <w:r w:rsidRPr="00312974">
        <w:rPr>
          <w:rFonts w:eastAsia="Calibri"/>
          <w:b/>
        </w:rPr>
        <w:t>імені ІГОРЯ СІКОРСЬКОГО»</w:t>
      </w:r>
    </w:p>
    <w:p w14:paraId="5739D75B" w14:textId="77777777" w:rsidR="00801217" w:rsidRPr="00312974" w:rsidRDefault="00801217" w:rsidP="00801217">
      <w:pPr>
        <w:spacing w:line="240" w:lineRule="auto"/>
        <w:jc w:val="center"/>
        <w:rPr>
          <w:rFonts w:eastAsia="Calibri"/>
        </w:rPr>
      </w:pPr>
    </w:p>
    <w:p w14:paraId="6107B126" w14:textId="77777777" w:rsidR="00801217" w:rsidRPr="00312974" w:rsidRDefault="00801217" w:rsidP="00801217">
      <w:pPr>
        <w:spacing w:line="240" w:lineRule="auto"/>
        <w:jc w:val="center"/>
        <w:rPr>
          <w:rFonts w:eastAsia="Calibri"/>
          <w:u w:val="single"/>
        </w:rPr>
      </w:pPr>
      <w:r w:rsidRPr="00312974">
        <w:rPr>
          <w:rFonts w:eastAsia="Calibri"/>
        </w:rPr>
        <w:t xml:space="preserve">Факультет </w:t>
      </w:r>
      <w:r w:rsidRPr="00312974">
        <w:rPr>
          <w:rFonts w:eastAsia="Calibri"/>
          <w:u w:val="single"/>
        </w:rPr>
        <w:t>Інформатики та обчислювальної техніки</w:t>
      </w:r>
    </w:p>
    <w:p w14:paraId="7F23D8A4" w14:textId="77777777" w:rsidR="00801217" w:rsidRPr="00312974" w:rsidRDefault="00801217" w:rsidP="00801217">
      <w:pPr>
        <w:spacing w:line="240" w:lineRule="auto"/>
        <w:jc w:val="center"/>
        <w:rPr>
          <w:rFonts w:eastAsia="Calibri"/>
        </w:rPr>
      </w:pPr>
      <w:r w:rsidRPr="00312974">
        <w:rPr>
          <w:rFonts w:eastAsia="Calibri"/>
        </w:rPr>
        <w:t xml:space="preserve">Кафедра </w:t>
      </w:r>
      <w:r w:rsidRPr="00312974">
        <w:rPr>
          <w:rFonts w:eastAsia="Calibri"/>
          <w:u w:val="single"/>
        </w:rPr>
        <w:t>Автоматики та управління в технічних системах</w:t>
      </w:r>
    </w:p>
    <w:p w14:paraId="1D3B039E" w14:textId="77777777" w:rsidR="00801217" w:rsidRPr="00312974" w:rsidRDefault="00801217" w:rsidP="00801217">
      <w:pPr>
        <w:spacing w:line="240" w:lineRule="auto"/>
        <w:jc w:val="center"/>
        <w:rPr>
          <w:rFonts w:eastAsia="Calibri"/>
        </w:rPr>
      </w:pPr>
    </w:p>
    <w:p w14:paraId="7C067792" w14:textId="77777777" w:rsidR="00801217" w:rsidRPr="00312974" w:rsidRDefault="00801217" w:rsidP="00801217">
      <w:pPr>
        <w:spacing w:line="240" w:lineRule="auto"/>
        <w:ind w:firstLine="5812"/>
        <w:rPr>
          <w:rFonts w:eastAsia="Calibri"/>
        </w:rPr>
      </w:pPr>
      <w:r w:rsidRPr="00312974">
        <w:rPr>
          <w:rFonts w:eastAsia="Calibri"/>
        </w:rPr>
        <w:t>«До захисту допущено»</w:t>
      </w:r>
    </w:p>
    <w:p w14:paraId="1F261E91" w14:textId="77777777" w:rsidR="00801217" w:rsidRPr="00312974" w:rsidRDefault="00801217" w:rsidP="00801217">
      <w:pPr>
        <w:spacing w:line="240" w:lineRule="auto"/>
        <w:ind w:firstLine="5812"/>
        <w:rPr>
          <w:rFonts w:eastAsia="Calibri"/>
        </w:rPr>
      </w:pPr>
      <w:r w:rsidRPr="00312974">
        <w:rPr>
          <w:rFonts w:eastAsia="Calibri"/>
        </w:rPr>
        <w:t>Завідувач кафедрою</w:t>
      </w:r>
    </w:p>
    <w:p w14:paraId="146F6457" w14:textId="77777777" w:rsidR="00801217" w:rsidRPr="00312974" w:rsidRDefault="00801217" w:rsidP="00801217">
      <w:pPr>
        <w:spacing w:line="240" w:lineRule="auto"/>
        <w:ind w:firstLine="5812"/>
        <w:rPr>
          <w:rFonts w:eastAsia="Calibri"/>
          <w:u w:val="single"/>
        </w:rPr>
      </w:pPr>
      <w:r w:rsidRPr="00312974">
        <w:rPr>
          <w:rFonts w:eastAsia="Calibri"/>
        </w:rPr>
        <w:t xml:space="preserve">____________  </w:t>
      </w:r>
      <w:r w:rsidRPr="00312974">
        <w:rPr>
          <w:rFonts w:eastAsia="Calibri"/>
          <w:u w:val="single"/>
        </w:rPr>
        <w:t xml:space="preserve">   </w:t>
      </w:r>
      <w:proofErr w:type="spellStart"/>
      <w:r w:rsidRPr="00312974">
        <w:rPr>
          <w:rFonts w:eastAsia="Calibri"/>
          <w:u w:val="single"/>
        </w:rPr>
        <w:t>Ролік</w:t>
      </w:r>
      <w:proofErr w:type="spellEnd"/>
      <w:r w:rsidRPr="00312974">
        <w:rPr>
          <w:rFonts w:eastAsia="Calibri"/>
          <w:u w:val="single"/>
        </w:rPr>
        <w:t xml:space="preserve"> О. І.    </w:t>
      </w:r>
    </w:p>
    <w:p w14:paraId="106911E9" w14:textId="77777777" w:rsidR="00801217" w:rsidRPr="00312974" w:rsidRDefault="00801217" w:rsidP="00801217">
      <w:pPr>
        <w:spacing w:line="240" w:lineRule="auto"/>
        <w:ind w:firstLine="5812"/>
        <w:rPr>
          <w:rFonts w:eastAsia="Calibri"/>
          <w:vertAlign w:val="superscript"/>
        </w:rPr>
      </w:pPr>
      <w:r w:rsidRPr="00312974">
        <w:rPr>
          <w:rFonts w:eastAsia="Calibri"/>
          <w:vertAlign w:val="superscript"/>
        </w:rPr>
        <w:t xml:space="preserve">             (підпис)             (ініціали, прізвище)</w:t>
      </w:r>
    </w:p>
    <w:p w14:paraId="29E0C2E1" w14:textId="77777777" w:rsidR="00801217" w:rsidRPr="00312974" w:rsidRDefault="00801217" w:rsidP="00801217">
      <w:pPr>
        <w:spacing w:line="240" w:lineRule="auto"/>
        <w:ind w:firstLine="5812"/>
        <w:rPr>
          <w:rFonts w:eastAsia="Calibri"/>
        </w:rPr>
      </w:pPr>
      <w:r w:rsidRPr="00312974">
        <w:rPr>
          <w:rFonts w:eastAsia="Calibri"/>
        </w:rPr>
        <w:t>«</w:t>
      </w:r>
      <w:r w:rsidRPr="00312974">
        <w:rPr>
          <w:rFonts w:eastAsia="Calibri"/>
          <w:u w:val="single"/>
        </w:rPr>
        <w:t xml:space="preserve">    </w:t>
      </w:r>
      <w:r w:rsidRPr="00312974">
        <w:rPr>
          <w:rFonts w:eastAsia="Calibri"/>
        </w:rPr>
        <w:t>»</w:t>
      </w:r>
      <w:r w:rsidRPr="00312974">
        <w:rPr>
          <w:rFonts w:eastAsia="Calibri"/>
          <w:u w:val="single"/>
        </w:rPr>
        <w:t xml:space="preserve">                         </w:t>
      </w:r>
      <w:r w:rsidRPr="00312974">
        <w:rPr>
          <w:rFonts w:eastAsia="Calibri"/>
        </w:rPr>
        <w:t xml:space="preserve"> 20</w:t>
      </w:r>
      <w:r w:rsidRPr="00312974">
        <w:rPr>
          <w:rFonts w:eastAsia="Calibri"/>
          <w:u w:val="single"/>
        </w:rPr>
        <w:t>19</w:t>
      </w:r>
      <w:r w:rsidRPr="00312974">
        <w:rPr>
          <w:rFonts w:eastAsia="Calibri"/>
        </w:rPr>
        <w:t xml:space="preserve"> р.</w:t>
      </w:r>
    </w:p>
    <w:p w14:paraId="2EA10429" w14:textId="77777777" w:rsidR="00801217" w:rsidRPr="00312974" w:rsidRDefault="00801217" w:rsidP="00801217">
      <w:pPr>
        <w:spacing w:line="240" w:lineRule="auto"/>
        <w:jc w:val="center"/>
        <w:rPr>
          <w:rFonts w:eastAsia="Calibri"/>
        </w:rPr>
      </w:pPr>
    </w:p>
    <w:p w14:paraId="72296B3D" w14:textId="77777777" w:rsidR="00801217" w:rsidRPr="00312974" w:rsidRDefault="00801217" w:rsidP="00801217">
      <w:pPr>
        <w:spacing w:line="240" w:lineRule="auto"/>
        <w:jc w:val="center"/>
        <w:rPr>
          <w:rFonts w:eastAsia="Calibri"/>
        </w:rPr>
      </w:pPr>
    </w:p>
    <w:p w14:paraId="3A03F4E7" w14:textId="77777777" w:rsidR="00801217" w:rsidRPr="00312974" w:rsidRDefault="00801217" w:rsidP="00801217">
      <w:pPr>
        <w:spacing w:line="240" w:lineRule="auto"/>
        <w:jc w:val="center"/>
        <w:rPr>
          <w:rFonts w:eastAsia="Calibri"/>
          <w:b/>
          <w:sz w:val="40"/>
          <w:szCs w:val="40"/>
        </w:rPr>
      </w:pPr>
      <w:r w:rsidRPr="00312974">
        <w:rPr>
          <w:rFonts w:eastAsia="Calibri"/>
          <w:b/>
          <w:sz w:val="40"/>
          <w:szCs w:val="40"/>
        </w:rPr>
        <w:t>Магістерська дисертація</w:t>
      </w:r>
    </w:p>
    <w:p w14:paraId="44D71191" w14:textId="77777777" w:rsidR="00801217" w:rsidRPr="00312974" w:rsidRDefault="00801217" w:rsidP="00801217">
      <w:pPr>
        <w:spacing w:line="240" w:lineRule="auto"/>
        <w:jc w:val="center"/>
        <w:rPr>
          <w:rFonts w:eastAsia="Calibri"/>
        </w:rPr>
      </w:pPr>
      <w:r w:rsidRPr="00312974">
        <w:rPr>
          <w:rFonts w:eastAsia="Calibri"/>
        </w:rPr>
        <w:t xml:space="preserve">                                                         </w:t>
      </w:r>
    </w:p>
    <w:p w14:paraId="09C9C4BE" w14:textId="77777777" w:rsidR="00801217" w:rsidRPr="00312974" w:rsidRDefault="00801217" w:rsidP="00801217">
      <w:pPr>
        <w:rPr>
          <w:rFonts w:eastAsia="Calibri"/>
        </w:rPr>
      </w:pPr>
      <w:r w:rsidRPr="00312974">
        <w:rPr>
          <w:rFonts w:eastAsia="Calibri"/>
          <w:noProof/>
          <w:lang w:eastAsia="ru-RU"/>
        </w:rPr>
        <mc:AlternateContent>
          <mc:Choice Requires="wps">
            <w:drawing>
              <wp:anchor distT="0" distB="0" distL="114300" distR="114300" simplePos="0" relativeHeight="251666432" behindDoc="0" locked="0" layoutInCell="1" allowOverlap="1" wp14:anchorId="1CC75EDC" wp14:editId="278ECE67">
                <wp:simplePos x="0" y="0"/>
                <wp:positionH relativeFrom="column">
                  <wp:posOffset>1224915</wp:posOffset>
                </wp:positionH>
                <wp:positionV relativeFrom="paragraph">
                  <wp:posOffset>207011</wp:posOffset>
                </wp:positionV>
                <wp:extent cx="4495800" cy="0"/>
                <wp:effectExtent l="0" t="0" r="19050" b="19050"/>
                <wp:wrapNone/>
                <wp:docPr id="8" name="Прямая соединительная линия 2"/>
                <wp:cNvGraphicFramePr/>
                <a:graphic xmlns:a="http://schemas.openxmlformats.org/drawingml/2006/main">
                  <a:graphicData uri="http://schemas.microsoft.com/office/word/2010/wordprocessingShape">
                    <wps:wsp>
                      <wps:cNvCnPr/>
                      <wps:spPr>
                        <a:xfrm>
                          <a:off x="0" y="0"/>
                          <a:ext cx="4495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1275D" id="Прямая соединительная линия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45pt,16.3pt" to="450.4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" strokecolor="black [3200]" strokeweight=".5pt">
                <v:stroke joinstyle="miter"/>
              </v:line>
            </w:pict>
          </mc:Fallback>
        </mc:AlternateContent>
      </w:r>
      <w:r w:rsidRPr="00312974">
        <w:rPr>
          <w:rFonts w:eastAsia="Calibri"/>
        </w:rPr>
        <w:t>зі спеціальності 126 Інформаційні системи та технології</w:t>
      </w:r>
      <w:r w:rsidRPr="00312974">
        <w:rPr>
          <w:rFonts w:eastAsia="Calibri"/>
          <w:u w:val="single"/>
        </w:rPr>
        <w:t xml:space="preserve">          </w:t>
      </w:r>
    </w:p>
    <w:p w14:paraId="1C8D5111" w14:textId="00CAAEC3" w:rsidR="00801217" w:rsidRPr="00312974" w:rsidRDefault="00801217" w:rsidP="00801217">
      <w:pPr>
        <w:rPr>
          <w:rFonts w:eastAsia="Calibri"/>
          <w:u w:val="single"/>
        </w:rPr>
      </w:pPr>
      <w:r w:rsidRPr="00312974">
        <w:rPr>
          <w:rFonts w:eastAsia="Calibri"/>
          <w:noProof/>
          <w:lang w:eastAsia="ru-RU"/>
        </w:rPr>
        <mc:AlternateContent>
          <mc:Choice Requires="wps">
            <w:drawing>
              <wp:anchor distT="0" distB="0" distL="114300" distR="114300" simplePos="0" relativeHeight="251667456" behindDoc="0" locked="0" layoutInCell="1" allowOverlap="1" wp14:anchorId="2C910CE7" wp14:editId="53A8B855">
                <wp:simplePos x="0" y="0"/>
                <wp:positionH relativeFrom="margin">
                  <wp:align>left</wp:align>
                </wp:positionH>
                <wp:positionV relativeFrom="paragraph">
                  <wp:posOffset>483374</wp:posOffset>
                </wp:positionV>
                <wp:extent cx="5733232" cy="15661"/>
                <wp:effectExtent l="0" t="0" r="20320" b="22860"/>
                <wp:wrapNone/>
                <wp:docPr id="12" name="Прямая соединительная линия 5"/>
                <wp:cNvGraphicFramePr/>
                <a:graphic xmlns:a="http://schemas.openxmlformats.org/drawingml/2006/main">
                  <a:graphicData uri="http://schemas.microsoft.com/office/word/2010/wordprocessingShape">
                    <wps:wsp>
                      <wps:cNvCnPr/>
                      <wps:spPr>
                        <a:xfrm flipV="1">
                          <a:off x="0" y="0"/>
                          <a:ext cx="5733232" cy="156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48F39" id="Прямая соединительная линия 5" o:spid="_x0000_s1026" style="position:absolute;flip:y;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8.05pt" to="451.45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64384" behindDoc="0" locked="0" layoutInCell="1" allowOverlap="1" wp14:anchorId="0AB47A7C" wp14:editId="48CBA636">
                <wp:simplePos x="0" y="0"/>
                <wp:positionH relativeFrom="column">
                  <wp:posOffset>691515</wp:posOffset>
                </wp:positionH>
                <wp:positionV relativeFrom="paragraph">
                  <wp:posOffset>186055</wp:posOffset>
                </wp:positionV>
                <wp:extent cx="5029200" cy="9525"/>
                <wp:effectExtent l="0" t="0" r="19050" b="28575"/>
                <wp:wrapNone/>
                <wp:docPr id="64" name="Прямая соединительная линия 64"/>
                <wp:cNvGraphicFramePr/>
                <a:graphic xmlns:a="http://schemas.openxmlformats.org/drawingml/2006/main">
                  <a:graphicData uri="http://schemas.microsoft.com/office/word/2010/wordprocessingShape">
                    <wps:wsp>
                      <wps:cNvCnPr/>
                      <wps:spPr>
                        <a:xfrm>
                          <a:off x="0" y="0"/>
                          <a:ext cx="50292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AE55C" id="Прямая соединительная линия 6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pt,14.65pt" to="450.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" strokecolor="black [3200]" strokeweight=".5pt">
                <v:stroke joinstyle="miter"/>
              </v:line>
            </w:pict>
          </mc:Fallback>
        </mc:AlternateContent>
      </w:r>
      <w:r w:rsidRPr="00312974">
        <w:rPr>
          <w:rFonts w:eastAsia="Calibri"/>
        </w:rPr>
        <w:t>на тему:  «Програмно-апаратний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lang w:eastAsia="ru-RU"/>
        </w:rPr>
        <w:t xml:space="preserve"> </w:t>
      </w:r>
    </w:p>
    <w:p w14:paraId="746BBACF" w14:textId="77777777" w:rsidR="00801217" w:rsidRPr="00312974" w:rsidRDefault="00801217" w:rsidP="00801217">
      <w:pPr>
        <w:spacing w:line="240" w:lineRule="auto"/>
        <w:rPr>
          <w:rFonts w:eastAsia="Calibri"/>
          <w:u w:val="single"/>
        </w:rPr>
      </w:pPr>
    </w:p>
    <w:p w14:paraId="63EA9BE5"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68480" behindDoc="0" locked="0" layoutInCell="1" allowOverlap="1" wp14:anchorId="47B4442D" wp14:editId="69A85507">
                <wp:simplePos x="0" y="0"/>
                <wp:positionH relativeFrom="margin">
                  <wp:posOffset>2758217</wp:posOffset>
                </wp:positionH>
                <wp:positionV relativeFrom="paragraph">
                  <wp:posOffset>176884</wp:posOffset>
                </wp:positionV>
                <wp:extent cx="3000213" cy="0"/>
                <wp:effectExtent l="0" t="0" r="29210" b="19050"/>
                <wp:wrapNone/>
                <wp:docPr id="14" name="Прямая соединительная линия 7"/>
                <wp:cNvGraphicFramePr/>
                <a:graphic xmlns:a="http://schemas.openxmlformats.org/drawingml/2006/main">
                  <a:graphicData uri="http://schemas.microsoft.com/office/word/2010/wordprocessingShape">
                    <wps:wsp>
                      <wps:cNvCnPr/>
                      <wps:spPr>
                        <a:xfrm flipV="1">
                          <a:off x="0" y="0"/>
                          <a:ext cx="30002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C456A" id="Прямая соединительная линия 7" o:spid="_x0000_s1026" style="position:absolute;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7.2pt,13.95pt" to="453.4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" strokecolor="black [3200]" strokeweight=".5pt">
                <v:stroke joinstyle="miter"/>
                <w10:wrap anchorx="margin"/>
              </v:line>
            </w:pict>
          </mc:Fallback>
        </mc:AlternateContent>
      </w:r>
      <w:r w:rsidRPr="00312974">
        <w:rPr>
          <w:rFonts w:eastAsia="Calibri"/>
        </w:rPr>
        <w:t xml:space="preserve">Виконав: студент </w:t>
      </w:r>
      <w:r w:rsidRPr="00312974">
        <w:rPr>
          <w:rFonts w:eastAsia="Calibri"/>
          <w:u w:val="single"/>
        </w:rPr>
        <w:t>6-го</w:t>
      </w:r>
      <w:r w:rsidRPr="00312974">
        <w:rPr>
          <w:rFonts w:eastAsia="Calibri"/>
        </w:rPr>
        <w:t xml:space="preserve"> курсу, групи    </w:t>
      </w:r>
      <w:r w:rsidRPr="00312974">
        <w:rPr>
          <w:rFonts w:eastAsia="Calibri"/>
        </w:rPr>
        <w:tab/>
      </w:r>
      <w:r w:rsidRPr="00312974">
        <w:rPr>
          <w:rFonts w:eastAsia="Calibri"/>
        </w:rPr>
        <w:tab/>
        <w:t>ІА-82мп</w:t>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(шифр групи)</w:t>
      </w:r>
    </w:p>
    <w:p w14:paraId="3A6B9468" w14:textId="1E28CE92"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65408" behindDoc="0" locked="0" layoutInCell="1" allowOverlap="1" wp14:anchorId="79D2CFD8" wp14:editId="277C9DA9">
                <wp:simplePos x="0" y="0"/>
                <wp:positionH relativeFrom="margin">
                  <wp:posOffset>0</wp:posOffset>
                </wp:positionH>
                <wp:positionV relativeFrom="paragraph">
                  <wp:posOffset>179928</wp:posOffset>
                </wp:positionV>
                <wp:extent cx="5754815" cy="0"/>
                <wp:effectExtent l="0" t="0" r="36830" b="19050"/>
                <wp:wrapNone/>
                <wp:docPr id="66" name="Прямая соединительная линия 66"/>
                <wp:cNvGraphicFramePr/>
                <a:graphic xmlns:a="http://schemas.openxmlformats.org/drawingml/2006/main">
                  <a:graphicData uri="http://schemas.microsoft.com/office/word/2010/wordprocessingShape">
                    <wps:wsp>
                      <wps:cNvCnPr/>
                      <wps:spPr>
                        <a:xfrm>
                          <a:off x="0" y="0"/>
                          <a:ext cx="57548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10CE57" id="Прямая соединительная линия 66"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15pt" to="453.1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" strokecolor="black [3200]" strokeweight=".5pt">
                <v:stroke joinstyle="miter"/>
                <w10:wrap anchorx="margin"/>
              </v:line>
            </w:pict>
          </mc:Fallback>
        </mc:AlternateContent>
      </w:r>
      <w:r w:rsidRPr="00312974">
        <w:rPr>
          <w:rFonts w:eastAsia="Calibri"/>
        </w:rPr>
        <w:tab/>
      </w:r>
      <w:r w:rsidRPr="00312974">
        <w:rPr>
          <w:rFonts w:eastAsia="Calibri"/>
        </w:rPr>
        <w:tab/>
      </w:r>
      <w:r w:rsidRPr="00312974">
        <w:rPr>
          <w:rFonts w:eastAsia="Calibri"/>
        </w:rPr>
        <w:tab/>
      </w:r>
      <w:proofErr w:type="spellStart"/>
      <w:r w:rsidRPr="00312974">
        <w:rPr>
          <w:rFonts w:eastAsia="Calibri"/>
        </w:rPr>
        <w:t>Харабет</w:t>
      </w:r>
      <w:proofErr w:type="spellEnd"/>
      <w:r w:rsidRPr="00312974">
        <w:rPr>
          <w:rFonts w:eastAsia="Calibri"/>
        </w:rPr>
        <w:t xml:space="preserve"> Родіон Ігорович</w:t>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u w:val="single"/>
        </w:rPr>
        <w:br/>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(прізвище, ім’я, по батькові)</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 xml:space="preserve"> (підпис)</w:t>
      </w:r>
    </w:p>
    <w:p w14:paraId="4C29290E"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69504" behindDoc="0" locked="0" layoutInCell="1" allowOverlap="1" wp14:anchorId="72B93089" wp14:editId="4587F74C">
                <wp:simplePos x="0" y="0"/>
                <wp:positionH relativeFrom="margin">
                  <wp:posOffset>1496810</wp:posOffset>
                </wp:positionH>
                <wp:positionV relativeFrom="paragraph">
                  <wp:posOffset>177849</wp:posOffset>
                </wp:positionV>
                <wp:extent cx="4236490" cy="0"/>
                <wp:effectExtent l="0" t="0" r="31115" b="19050"/>
                <wp:wrapNone/>
                <wp:docPr id="20" name="Прямая соединительная линия 9"/>
                <wp:cNvGraphicFramePr/>
                <a:graphic xmlns:a="http://schemas.openxmlformats.org/drawingml/2006/main">
                  <a:graphicData uri="http://schemas.microsoft.com/office/word/2010/wordprocessingShape">
                    <wps:wsp>
                      <wps:cNvCnPr/>
                      <wps:spPr>
                        <a:xfrm flipV="1">
                          <a:off x="0" y="0"/>
                          <a:ext cx="42364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42C94" id="Прямая соединительная линия 9"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7.85pt,14pt" to="451.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" strokecolor="black [3200]" strokeweight=".5pt">
                <v:stroke joinstyle="miter"/>
                <w10:wrap anchorx="margin"/>
              </v:line>
            </w:pict>
          </mc:Fallback>
        </mc:AlternateContent>
      </w:r>
      <w:r w:rsidRPr="00312974">
        <w:rPr>
          <w:rFonts w:eastAsia="Calibri"/>
        </w:rPr>
        <w:t xml:space="preserve">Науковий керівник </w:t>
      </w:r>
      <w:r w:rsidRPr="00312974">
        <w:rPr>
          <w:rFonts w:eastAsia="Calibri"/>
        </w:rPr>
        <w:tab/>
      </w:r>
      <w:proofErr w:type="spellStart"/>
      <w:r w:rsidRPr="00312974">
        <w:rPr>
          <w:rFonts w:eastAsia="Calibri"/>
        </w:rPr>
        <w:t>к.т.н</w:t>
      </w:r>
      <w:proofErr w:type="spellEnd"/>
      <w:r w:rsidRPr="00312974">
        <w:rPr>
          <w:rFonts w:eastAsia="Calibri"/>
        </w:rPr>
        <w:t>, доцент каф. АУТС, Писаренко А. В.</w:t>
      </w:r>
      <w:r w:rsidRPr="00312974">
        <w:rPr>
          <w:rFonts w:eastAsia="Calibri"/>
          <w:u w:val="single"/>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6218DEAB"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70528" behindDoc="0" locked="0" layoutInCell="1" allowOverlap="1" wp14:anchorId="0C26FE72" wp14:editId="4EFC1B1A">
                <wp:simplePos x="0" y="0"/>
                <wp:positionH relativeFrom="margin">
                  <wp:posOffset>992110</wp:posOffset>
                </wp:positionH>
                <wp:positionV relativeFrom="paragraph">
                  <wp:posOffset>178608</wp:posOffset>
                </wp:positionV>
                <wp:extent cx="4740786" cy="5938"/>
                <wp:effectExtent l="0" t="0" r="22225" b="32385"/>
                <wp:wrapNone/>
                <wp:docPr id="25" name="Прямая соединительная линия 23"/>
                <wp:cNvGraphicFramePr/>
                <a:graphic xmlns:a="http://schemas.openxmlformats.org/drawingml/2006/main">
                  <a:graphicData uri="http://schemas.microsoft.com/office/word/2010/wordprocessingShape">
                    <wps:wsp>
                      <wps:cNvCnPr/>
                      <wps:spPr>
                        <a:xfrm flipV="1">
                          <a:off x="0" y="0"/>
                          <a:ext cx="474078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F0FA6" id="Прямая соединительная линия 23" o:spid="_x0000_s1026" style="position:absolute;flip: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8.1pt,14.05pt" to="451.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" strokecolor="black [3200]" strokeweight=".5pt">
                <v:stroke joinstyle="miter"/>
                <w10:wrap anchorx="margin"/>
              </v:line>
            </w:pict>
          </mc:Fallback>
        </mc:AlternateContent>
      </w:r>
      <w:r w:rsidRPr="00312974">
        <w:rPr>
          <w:rFonts w:eastAsia="Calibri"/>
        </w:rPr>
        <w:t xml:space="preserve">Консультант </w:t>
      </w:r>
      <w:r w:rsidRPr="00312974">
        <w:rPr>
          <w:rFonts w:eastAsia="Calibri"/>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6F232521"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71552" behindDoc="0" locked="0" layoutInCell="1" allowOverlap="1" wp14:anchorId="38A89D6C" wp14:editId="37ABFE12">
                <wp:simplePos x="0" y="0"/>
                <wp:positionH relativeFrom="margin">
                  <wp:posOffset>790230</wp:posOffset>
                </wp:positionH>
                <wp:positionV relativeFrom="paragraph">
                  <wp:posOffset>179367</wp:posOffset>
                </wp:positionV>
                <wp:extent cx="4942666" cy="5938"/>
                <wp:effectExtent l="0" t="0" r="29845" b="32385"/>
                <wp:wrapNone/>
                <wp:docPr id="32" name="Прямая соединительная линия 25"/>
                <wp:cNvGraphicFramePr/>
                <a:graphic xmlns:a="http://schemas.openxmlformats.org/drawingml/2006/main">
                  <a:graphicData uri="http://schemas.microsoft.com/office/word/2010/wordprocessingShape">
                    <wps:wsp>
                      <wps:cNvCnPr/>
                      <wps:spPr>
                        <a:xfrm flipV="1">
                          <a:off x="0" y="0"/>
                          <a:ext cx="494266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AE1228" id="Прямая соединительная линия 25" o:spid="_x0000_s1026" style="position:absolute;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2.2pt,14.1pt" to="451.4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" strokecolor="black [3200]" strokeweight=".5pt">
                <v:stroke joinstyle="miter"/>
                <w10:wrap anchorx="margin"/>
              </v:line>
            </w:pict>
          </mc:Fallback>
        </mc:AlternateContent>
      </w:r>
      <w:r w:rsidRPr="00312974">
        <w:rPr>
          <w:rFonts w:eastAsia="Calibri"/>
        </w:rPr>
        <w:t>Рецензент</w:t>
      </w:r>
      <w:r w:rsidRPr="00312974">
        <w:rPr>
          <w:rFonts w:eastAsia="Calibri"/>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3254491E" w14:textId="77777777" w:rsidR="00801217" w:rsidRPr="00312974" w:rsidRDefault="00801217" w:rsidP="00801217">
      <w:pPr>
        <w:spacing w:line="240" w:lineRule="auto"/>
        <w:rPr>
          <w:rFonts w:eastAsia="Calibri"/>
        </w:rPr>
      </w:pPr>
    </w:p>
    <w:p w14:paraId="6685CD8D" w14:textId="77777777" w:rsidR="00801217" w:rsidRPr="00312974" w:rsidRDefault="00801217" w:rsidP="00801217">
      <w:pPr>
        <w:spacing w:line="240" w:lineRule="auto"/>
        <w:rPr>
          <w:rFonts w:eastAsia="Calibri"/>
        </w:rPr>
      </w:pPr>
    </w:p>
    <w:p w14:paraId="362B8944" w14:textId="77777777" w:rsidR="00801217" w:rsidRPr="00312974" w:rsidRDefault="00801217" w:rsidP="00801217">
      <w:pPr>
        <w:spacing w:line="240" w:lineRule="auto"/>
        <w:ind w:left="4820"/>
        <w:rPr>
          <w:rFonts w:eastAsia="Calibri"/>
        </w:rPr>
      </w:pPr>
      <w:r w:rsidRPr="00312974">
        <w:rPr>
          <w:rFonts w:eastAsia="Calibri"/>
        </w:rPr>
        <w:t>Засвідчую, що у цій дипломній роботі немає запозичень з праць інших авторів без відповідних посилань.</w:t>
      </w:r>
    </w:p>
    <w:p w14:paraId="3F3DD6E3" w14:textId="77777777" w:rsidR="00801217" w:rsidRPr="00312974" w:rsidRDefault="00801217" w:rsidP="00801217">
      <w:pPr>
        <w:spacing w:line="240" w:lineRule="auto"/>
        <w:ind w:left="4820"/>
        <w:rPr>
          <w:rFonts w:eastAsia="Calibri"/>
        </w:rPr>
      </w:pPr>
      <w:r w:rsidRPr="00312974">
        <w:rPr>
          <w:rFonts w:eastAsia="Calibri"/>
        </w:rPr>
        <w:t>Студент ____________</w:t>
      </w:r>
      <w:r w:rsidRPr="00312974">
        <w:rPr>
          <w:rFonts w:eastAsia="Calibri"/>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t>(підпис)</w:t>
      </w:r>
    </w:p>
    <w:p w14:paraId="42698C7F" w14:textId="77777777" w:rsidR="00801217" w:rsidRPr="00312974" w:rsidRDefault="00801217" w:rsidP="00801217">
      <w:pPr>
        <w:spacing w:line="240" w:lineRule="auto"/>
        <w:jc w:val="center"/>
        <w:rPr>
          <w:rFonts w:eastAsia="Calibri"/>
        </w:rPr>
      </w:pPr>
    </w:p>
    <w:p w14:paraId="663FA94B" w14:textId="77777777" w:rsidR="00801217" w:rsidRPr="00312974" w:rsidRDefault="00801217" w:rsidP="00801217">
      <w:pPr>
        <w:spacing w:line="240" w:lineRule="auto"/>
        <w:jc w:val="center"/>
        <w:rPr>
          <w:rFonts w:eastAsia="Calibri"/>
        </w:rPr>
      </w:pPr>
    </w:p>
    <w:p w14:paraId="334E9530" w14:textId="77777777" w:rsidR="00801217" w:rsidRPr="00312974" w:rsidRDefault="00801217" w:rsidP="00801217">
      <w:pPr>
        <w:spacing w:line="240" w:lineRule="auto"/>
        <w:jc w:val="center"/>
        <w:rPr>
          <w:rFonts w:eastAsia="Calibri"/>
        </w:rPr>
      </w:pPr>
    </w:p>
    <w:p w14:paraId="68BE1E56" w14:textId="77777777" w:rsidR="00801217" w:rsidRPr="00312974" w:rsidRDefault="00801217" w:rsidP="00801217">
      <w:pPr>
        <w:tabs>
          <w:tab w:val="center" w:pos="4677"/>
          <w:tab w:val="left" w:pos="8496"/>
        </w:tabs>
        <w:spacing w:line="240" w:lineRule="auto"/>
        <w:jc w:val="center"/>
        <w:rPr>
          <w:rFonts w:eastAsia="Calibri"/>
        </w:rPr>
        <w:sectPr w:rsidR="00801217" w:rsidRPr="00312974" w:rsidSect="00801217">
          <w:headerReference w:type="default" r:id="rId8"/>
          <w:footerReference w:type="default" r:id="rId9"/>
          <w:footerReference w:type="first" r:id="rId10"/>
          <w:pgSz w:w="11906" w:h="16838" w:code="9"/>
          <w:pgMar w:top="1134" w:right="851" w:bottom="1134" w:left="1134" w:header="709" w:footer="709" w:gutter="0"/>
          <w:pgNumType w:start="0"/>
          <w:cols w:space="708"/>
          <w:titlePg/>
          <w:docGrid w:linePitch="381"/>
        </w:sectPr>
      </w:pPr>
      <w:r w:rsidRPr="00312974">
        <w:rPr>
          <w:rFonts w:eastAsia="Calibri"/>
        </w:rPr>
        <w:t>Київ – 2019 року</w:t>
      </w:r>
    </w:p>
    <w:p w14:paraId="609EC985" w14:textId="77777777" w:rsidR="00801217" w:rsidRPr="00312974" w:rsidRDefault="00801217" w:rsidP="00801217">
      <w:pPr>
        <w:spacing w:line="240" w:lineRule="auto"/>
        <w:jc w:val="center"/>
        <w:rPr>
          <w:rFonts w:eastAsia="Calibri"/>
          <w:b/>
        </w:rPr>
      </w:pPr>
      <w:r w:rsidRPr="00312974">
        <w:rPr>
          <w:rFonts w:eastAsia="Calibri"/>
          <w:b/>
        </w:rPr>
        <w:lastRenderedPageBreak/>
        <w:t>Національний технічний університет України</w:t>
      </w:r>
    </w:p>
    <w:p w14:paraId="46A5CBF5" w14:textId="77777777" w:rsidR="00801217" w:rsidRPr="00312974" w:rsidRDefault="00801217" w:rsidP="00801217">
      <w:pPr>
        <w:spacing w:line="240" w:lineRule="auto"/>
        <w:jc w:val="center"/>
        <w:rPr>
          <w:rFonts w:eastAsia="Calibri"/>
          <w:b/>
        </w:rPr>
      </w:pPr>
      <w:r w:rsidRPr="00312974">
        <w:rPr>
          <w:rFonts w:eastAsia="Calibri"/>
          <w:b/>
        </w:rPr>
        <w:t>«Київський політехнічний інститут</w:t>
      </w:r>
    </w:p>
    <w:p w14:paraId="618E4B45" w14:textId="77777777" w:rsidR="00801217" w:rsidRPr="00312974" w:rsidRDefault="00801217" w:rsidP="00801217">
      <w:pPr>
        <w:spacing w:line="240" w:lineRule="auto"/>
        <w:jc w:val="center"/>
        <w:rPr>
          <w:rFonts w:eastAsia="Calibri"/>
          <w:b/>
        </w:rPr>
      </w:pPr>
      <w:r w:rsidRPr="00312974">
        <w:rPr>
          <w:rFonts w:eastAsia="Calibri"/>
          <w:b/>
        </w:rPr>
        <w:t>імені Ігоря Сікорського»</w:t>
      </w:r>
    </w:p>
    <w:p w14:paraId="2AEA8B08" w14:textId="77777777" w:rsidR="00801217" w:rsidRPr="00312974" w:rsidRDefault="00801217" w:rsidP="00801217">
      <w:pPr>
        <w:spacing w:line="240" w:lineRule="auto"/>
        <w:jc w:val="center"/>
        <w:rPr>
          <w:rFonts w:eastAsia="Calibri"/>
          <w:b/>
        </w:rPr>
      </w:pPr>
    </w:p>
    <w:p w14:paraId="02E47A24" w14:textId="77777777" w:rsidR="00801217" w:rsidRPr="00312974" w:rsidRDefault="00801217" w:rsidP="00801217">
      <w:pPr>
        <w:spacing w:line="240" w:lineRule="auto"/>
        <w:rPr>
          <w:rFonts w:eastAsia="Calibri"/>
        </w:rPr>
      </w:pPr>
      <w:r w:rsidRPr="00312974">
        <w:rPr>
          <w:rFonts w:eastAsia="Calibri"/>
          <w:noProof/>
          <w:lang w:eastAsia="ru-RU"/>
        </w:rPr>
        <mc:AlternateContent>
          <mc:Choice Requires="wps">
            <w:drawing>
              <wp:anchor distT="0" distB="0" distL="114300" distR="114300" simplePos="0" relativeHeight="251672576" behindDoc="0" locked="0" layoutInCell="1" allowOverlap="1" wp14:anchorId="5C3EB71A" wp14:editId="6D0353FB">
                <wp:simplePos x="0" y="0"/>
                <wp:positionH relativeFrom="margin">
                  <wp:align>right</wp:align>
                </wp:positionH>
                <wp:positionV relativeFrom="paragraph">
                  <wp:posOffset>173871</wp:posOffset>
                </wp:positionV>
                <wp:extent cx="5082363" cy="797"/>
                <wp:effectExtent l="0" t="0" r="23495" b="37465"/>
                <wp:wrapNone/>
                <wp:docPr id="59" name="Прямая соединительная линия 59"/>
                <wp:cNvGraphicFramePr/>
                <a:graphic xmlns:a="http://schemas.openxmlformats.org/drawingml/2006/main">
                  <a:graphicData uri="http://schemas.microsoft.com/office/word/2010/wordprocessingShape">
                    <wps:wsp>
                      <wps:cNvCnPr/>
                      <wps:spPr>
                        <a:xfrm flipV="1">
                          <a:off x="0" y="0"/>
                          <a:ext cx="5082363" cy="7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0AA471" id="Прямая соединительная линия 59" o:spid="_x0000_s1026" style="position:absolute;flip:y;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49pt,13.7pt" to="749.2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" strokecolor="black [3200]" strokeweight=".5pt">
                <v:stroke joinstyle="miter"/>
                <w10:wrap anchorx="margin"/>
              </v:line>
            </w:pict>
          </mc:Fallback>
        </mc:AlternateContent>
      </w:r>
      <w:r w:rsidRPr="00312974">
        <w:rPr>
          <w:rFonts w:eastAsia="Calibri"/>
        </w:rPr>
        <w:t xml:space="preserve">Факультет </w:t>
      </w:r>
      <w:r w:rsidRPr="00312974">
        <w:rPr>
          <w:rFonts w:eastAsia="Calibri"/>
        </w:rPr>
        <w:tab/>
      </w:r>
      <w:r w:rsidRPr="00312974">
        <w:rPr>
          <w:rFonts w:eastAsia="Calibri"/>
        </w:rPr>
        <w:tab/>
      </w:r>
      <w:r w:rsidRPr="00312974">
        <w:rPr>
          <w:rFonts w:eastAsia="Calibri"/>
        </w:rPr>
        <w:tab/>
        <w:t>інформатики та обчислювальної техніки</w:t>
      </w:r>
      <w:r w:rsidRPr="00312974">
        <w:rPr>
          <w:rFonts w:eastAsia="Calibri"/>
        </w:rPr>
        <w:tab/>
      </w:r>
    </w:p>
    <w:p w14:paraId="122E6E74" w14:textId="77777777" w:rsidR="00801217" w:rsidRPr="00312974" w:rsidRDefault="00801217" w:rsidP="00801217">
      <w:pPr>
        <w:ind w:left="3600" w:firstLine="720"/>
        <w:rPr>
          <w:rFonts w:eastAsia="Calibri"/>
          <w:sz w:val="18"/>
          <w:u w:val="single"/>
        </w:rPr>
      </w:pPr>
      <w:r w:rsidRPr="00312974">
        <w:rPr>
          <w:rFonts w:eastAsia="Calibri"/>
          <w:sz w:val="18"/>
          <w:u w:val="single"/>
        </w:rPr>
        <w:t>(повна назва)</w:t>
      </w:r>
    </w:p>
    <w:p w14:paraId="1A50148A" w14:textId="77777777" w:rsidR="00801217" w:rsidRPr="00312974" w:rsidRDefault="00801217" w:rsidP="00801217">
      <w:pPr>
        <w:spacing w:line="240" w:lineRule="auto"/>
        <w:rPr>
          <w:rFonts w:eastAsia="Calibri"/>
          <w:u w:val="single"/>
        </w:rPr>
      </w:pPr>
      <w:r w:rsidRPr="00312974">
        <w:rPr>
          <w:rFonts w:eastAsia="Calibri"/>
          <w:noProof/>
          <w:lang w:eastAsia="ru-RU"/>
        </w:rPr>
        <mc:AlternateContent>
          <mc:Choice Requires="wps">
            <w:drawing>
              <wp:anchor distT="0" distB="0" distL="114300" distR="114300" simplePos="0" relativeHeight="251673600" behindDoc="0" locked="0" layoutInCell="1" allowOverlap="1" wp14:anchorId="33B9C7D5" wp14:editId="793415C2">
                <wp:simplePos x="0" y="0"/>
                <wp:positionH relativeFrom="margin">
                  <wp:posOffset>672465</wp:posOffset>
                </wp:positionH>
                <wp:positionV relativeFrom="paragraph">
                  <wp:posOffset>175260</wp:posOffset>
                </wp:positionV>
                <wp:extent cx="5240655" cy="0"/>
                <wp:effectExtent l="0" t="0" r="36195" b="19050"/>
                <wp:wrapNone/>
                <wp:docPr id="63" name="Прямая соединительная линия 63"/>
                <wp:cNvGraphicFramePr/>
                <a:graphic xmlns:a="http://schemas.openxmlformats.org/drawingml/2006/main">
                  <a:graphicData uri="http://schemas.microsoft.com/office/word/2010/wordprocessingShape">
                    <wps:wsp>
                      <wps:cNvCnPr/>
                      <wps:spPr>
                        <a:xfrm flipV="1">
                          <a:off x="0" y="0"/>
                          <a:ext cx="52406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223C88" id="Прямая соединительная линия 63" o:spid="_x0000_s1026" style="position:absolute;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2.95pt,13.8pt" to="465.6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" strokecolor="black [3200]" strokeweight=".5pt">
                <v:stroke joinstyle="miter"/>
                <w10:wrap anchorx="margin"/>
              </v:line>
            </w:pict>
          </mc:Fallback>
        </mc:AlternateContent>
      </w:r>
      <w:r w:rsidRPr="00312974">
        <w:rPr>
          <w:rFonts w:eastAsia="Calibri"/>
        </w:rPr>
        <w:t xml:space="preserve">Кафедра </w:t>
      </w:r>
      <w:r w:rsidRPr="00312974">
        <w:rPr>
          <w:rFonts w:eastAsia="Calibri"/>
        </w:rPr>
        <w:tab/>
      </w:r>
      <w:r w:rsidRPr="00312974">
        <w:rPr>
          <w:rFonts w:eastAsia="Calibri"/>
        </w:rPr>
        <w:tab/>
      </w:r>
      <w:r w:rsidRPr="00312974">
        <w:rPr>
          <w:rFonts w:eastAsia="Calibri"/>
        </w:rPr>
        <w:tab/>
        <w:t>автоматики та управління в технічних системах</w:t>
      </w:r>
    </w:p>
    <w:p w14:paraId="0D30A5B0" w14:textId="77777777" w:rsidR="00801217" w:rsidRPr="00312974" w:rsidRDefault="00801217" w:rsidP="00801217">
      <w:pPr>
        <w:ind w:left="3600" w:firstLine="720"/>
        <w:rPr>
          <w:rFonts w:eastAsia="Calibri"/>
          <w:sz w:val="18"/>
          <w:u w:val="single"/>
        </w:rPr>
      </w:pPr>
      <w:r w:rsidRPr="00312974">
        <w:rPr>
          <w:rFonts w:eastAsia="Calibri"/>
          <w:sz w:val="18"/>
          <w:u w:val="single"/>
        </w:rPr>
        <w:t>(повна назва)</w:t>
      </w:r>
    </w:p>
    <w:p w14:paraId="1E510337" w14:textId="77777777" w:rsidR="00801217" w:rsidRPr="00312974" w:rsidRDefault="00801217" w:rsidP="00801217">
      <w:pPr>
        <w:rPr>
          <w:rFonts w:eastAsia="Calibri"/>
          <w:u w:val="single"/>
        </w:rPr>
      </w:pPr>
      <w:r w:rsidRPr="00312974">
        <w:rPr>
          <w:rFonts w:eastAsia="Calibri"/>
        </w:rPr>
        <w:t>Рівень вищої освіти – другий (магістерський) за освітньо-професійною програмою</w:t>
      </w:r>
    </w:p>
    <w:p w14:paraId="24F52A40" w14:textId="77777777" w:rsidR="00801217" w:rsidRPr="00312974" w:rsidRDefault="00801217" w:rsidP="00801217">
      <w:pPr>
        <w:spacing w:line="240" w:lineRule="auto"/>
        <w:rPr>
          <w:rFonts w:eastAsia="Calibri"/>
          <w:u w:val="single"/>
        </w:rPr>
      </w:pPr>
      <w:r w:rsidRPr="00312974">
        <w:rPr>
          <w:rFonts w:eastAsia="Calibri"/>
          <w:noProof/>
          <w:lang w:eastAsia="ru-RU"/>
        </w:rPr>
        <mc:AlternateContent>
          <mc:Choice Requires="wps">
            <w:drawing>
              <wp:anchor distT="0" distB="0" distL="114300" distR="114300" simplePos="0" relativeHeight="251674624" behindDoc="0" locked="0" layoutInCell="1" allowOverlap="1" wp14:anchorId="5E33BC72" wp14:editId="01D13CC1">
                <wp:simplePos x="0" y="0"/>
                <wp:positionH relativeFrom="margin">
                  <wp:align>right</wp:align>
                </wp:positionH>
                <wp:positionV relativeFrom="paragraph">
                  <wp:posOffset>189834</wp:posOffset>
                </wp:positionV>
                <wp:extent cx="4791650" cy="0"/>
                <wp:effectExtent l="0" t="0" r="28575" b="19050"/>
                <wp:wrapNone/>
                <wp:docPr id="65" name="Прямая соединительная линия 65"/>
                <wp:cNvGraphicFramePr/>
                <a:graphic xmlns:a="http://schemas.openxmlformats.org/drawingml/2006/main">
                  <a:graphicData uri="http://schemas.microsoft.com/office/word/2010/wordprocessingShape">
                    <wps:wsp>
                      <wps:cNvCnPr/>
                      <wps:spPr>
                        <a:xfrm>
                          <a:off x="0" y="0"/>
                          <a:ext cx="4791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C02620" id="Прямая соединительная линия 65" o:spid="_x0000_s1026" style="position:absolute;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26.1pt,14.95pt" to="703.4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" strokecolor="black [3200]" strokeweight=".5pt">
                <v:stroke joinstyle="miter"/>
                <w10:wrap anchorx="margin"/>
              </v:line>
            </w:pict>
          </mc:Fallback>
        </mc:AlternateContent>
      </w:r>
      <w:r w:rsidRPr="00312974">
        <w:rPr>
          <w:rFonts w:eastAsia="Calibri"/>
        </w:rPr>
        <w:t xml:space="preserve">Спеціальність </w:t>
      </w:r>
      <w:r w:rsidRPr="00312974">
        <w:rPr>
          <w:rFonts w:eastAsia="Calibri"/>
        </w:rPr>
        <w:tab/>
        <w:t xml:space="preserve">       </w:t>
      </w:r>
      <w:r w:rsidRPr="00312974">
        <w:rPr>
          <w:rFonts w:eastAsia="Calibri"/>
        </w:rPr>
        <w:tab/>
        <w:t>126 Інформаційні технології та системи</w:t>
      </w:r>
    </w:p>
    <w:p w14:paraId="6C62A7D9" w14:textId="77777777" w:rsidR="00801217" w:rsidRPr="00312974" w:rsidRDefault="00801217" w:rsidP="00801217">
      <w:pPr>
        <w:ind w:left="4320" w:firstLine="720"/>
        <w:rPr>
          <w:rFonts w:eastAsia="Calibri"/>
          <w:sz w:val="18"/>
          <w:u w:val="single"/>
        </w:rPr>
      </w:pPr>
      <w:r w:rsidRPr="00312974">
        <w:rPr>
          <w:rFonts w:eastAsia="Calibri"/>
          <w:sz w:val="18"/>
          <w:u w:val="single"/>
        </w:rPr>
        <w:t>(код і назва)</w:t>
      </w:r>
    </w:p>
    <w:p w14:paraId="1FCE1E6E" w14:textId="77777777" w:rsidR="00801217" w:rsidRPr="00312974" w:rsidRDefault="00801217" w:rsidP="00801217">
      <w:pPr>
        <w:ind w:left="5664"/>
        <w:rPr>
          <w:rFonts w:eastAsia="Calibri"/>
        </w:rPr>
      </w:pPr>
    </w:p>
    <w:p w14:paraId="41721955" w14:textId="77777777" w:rsidR="00801217" w:rsidRPr="00312974" w:rsidRDefault="00801217" w:rsidP="00801217">
      <w:pPr>
        <w:ind w:left="5664"/>
        <w:rPr>
          <w:rFonts w:eastAsia="Calibri"/>
        </w:rPr>
      </w:pPr>
      <w:r w:rsidRPr="00312974">
        <w:rPr>
          <w:rFonts w:eastAsia="Calibri"/>
        </w:rPr>
        <w:t>ЗАТВЕРДЖУЮ</w:t>
      </w:r>
    </w:p>
    <w:p w14:paraId="5142B4A2" w14:textId="77777777" w:rsidR="00801217" w:rsidRPr="00312974" w:rsidRDefault="00801217" w:rsidP="00801217">
      <w:pPr>
        <w:ind w:left="5664"/>
        <w:rPr>
          <w:rFonts w:eastAsia="Calibri"/>
        </w:rPr>
      </w:pPr>
      <w:r w:rsidRPr="00312974">
        <w:rPr>
          <w:rFonts w:eastAsia="Calibri"/>
        </w:rPr>
        <w:t>Завідувач кафедри</w:t>
      </w:r>
    </w:p>
    <w:p w14:paraId="07189421" w14:textId="2BFC5743" w:rsidR="00801217" w:rsidRPr="00312974" w:rsidRDefault="00801217" w:rsidP="00801217">
      <w:pPr>
        <w:spacing w:line="276" w:lineRule="auto"/>
        <w:ind w:left="5664"/>
        <w:rPr>
          <w:rFonts w:eastAsia="Calibri"/>
        </w:rPr>
      </w:pPr>
      <w:r w:rsidRPr="00312974">
        <w:rPr>
          <w:rFonts w:eastAsia="Calibri"/>
        </w:rPr>
        <w:t xml:space="preserve">__________  </w:t>
      </w:r>
      <w:r w:rsidR="00020A1E" w:rsidRPr="00312974">
        <w:rPr>
          <w:rFonts w:eastAsia="Calibri"/>
        </w:rPr>
        <w:t xml:space="preserve"> </w:t>
      </w:r>
      <w:proofErr w:type="spellStart"/>
      <w:r w:rsidR="00020A1E" w:rsidRPr="00312974">
        <w:rPr>
          <w:rFonts w:eastAsia="Calibri"/>
          <w:u w:val="single"/>
        </w:rPr>
        <w:t>Ролік</w:t>
      </w:r>
      <w:proofErr w:type="spellEnd"/>
      <w:r w:rsidR="00020A1E" w:rsidRPr="00312974">
        <w:rPr>
          <w:rFonts w:eastAsia="Calibri"/>
          <w:u w:val="single"/>
        </w:rPr>
        <w:t xml:space="preserve"> О. І.</w:t>
      </w:r>
      <w:r w:rsidRPr="00312974">
        <w:rPr>
          <w:rFonts w:eastAsia="Calibri"/>
          <w:u w:val="single"/>
        </w:rPr>
        <w:t xml:space="preserve"> </w:t>
      </w:r>
    </w:p>
    <w:p w14:paraId="54F77155" w14:textId="77777777" w:rsidR="00801217" w:rsidRPr="00312974" w:rsidRDefault="00801217" w:rsidP="00801217">
      <w:pPr>
        <w:ind w:left="5664"/>
        <w:rPr>
          <w:rFonts w:eastAsia="Calibri"/>
          <w:sz w:val="18"/>
        </w:rPr>
      </w:pPr>
      <w:r w:rsidRPr="00312974">
        <w:rPr>
          <w:rFonts w:eastAsia="Calibri"/>
          <w:sz w:val="18"/>
        </w:rPr>
        <w:t xml:space="preserve">        (підпис)             (ініціали, прізвище)</w:t>
      </w:r>
    </w:p>
    <w:p w14:paraId="33C39E53" w14:textId="663D26DF" w:rsidR="00801217" w:rsidRPr="00312974" w:rsidRDefault="00801217" w:rsidP="00801217">
      <w:pPr>
        <w:ind w:left="5664"/>
        <w:rPr>
          <w:rFonts w:eastAsia="Calibri"/>
        </w:rPr>
      </w:pPr>
      <w:r w:rsidRPr="00312974">
        <w:rPr>
          <w:rFonts w:eastAsia="Calibri"/>
        </w:rPr>
        <w:t>«</w:t>
      </w:r>
      <w:r w:rsidRPr="00312974">
        <w:rPr>
          <w:rFonts w:eastAsia="Calibri"/>
          <w:u w:val="single"/>
        </w:rPr>
        <w:t xml:space="preserve">   </w:t>
      </w:r>
      <w:r w:rsidRPr="00312974">
        <w:rPr>
          <w:rFonts w:eastAsia="Calibri"/>
        </w:rPr>
        <w:t xml:space="preserve">»  </w:t>
      </w:r>
      <w:r w:rsidRPr="00312974">
        <w:rPr>
          <w:rFonts w:eastAsia="Calibri"/>
          <w:u w:val="single"/>
        </w:rPr>
        <w:t xml:space="preserve">                       </w:t>
      </w:r>
      <w:r w:rsidRPr="00312974">
        <w:rPr>
          <w:rFonts w:eastAsia="Calibri"/>
        </w:rPr>
        <w:t xml:space="preserve">  20</w:t>
      </w:r>
      <w:r w:rsidRPr="00312974">
        <w:rPr>
          <w:rFonts w:eastAsia="Calibri"/>
          <w:u w:val="single"/>
        </w:rPr>
        <w:t>1</w:t>
      </w:r>
      <w:r w:rsidR="00020A1E" w:rsidRPr="00312974">
        <w:rPr>
          <w:rFonts w:eastAsia="Calibri"/>
          <w:u w:val="single"/>
        </w:rPr>
        <w:t>9</w:t>
      </w:r>
      <w:r w:rsidRPr="00312974">
        <w:rPr>
          <w:rFonts w:eastAsia="Calibri"/>
        </w:rPr>
        <w:t xml:space="preserve"> р.</w:t>
      </w:r>
    </w:p>
    <w:p w14:paraId="729DA4D3" w14:textId="77777777" w:rsidR="00801217" w:rsidRPr="00312974" w:rsidRDefault="00801217" w:rsidP="00801217">
      <w:pPr>
        <w:rPr>
          <w:rFonts w:eastAsia="Calibri"/>
        </w:rPr>
      </w:pPr>
    </w:p>
    <w:p w14:paraId="24C92838" w14:textId="77777777" w:rsidR="00801217" w:rsidRPr="00312974" w:rsidRDefault="00801217" w:rsidP="00801217">
      <w:pPr>
        <w:jc w:val="center"/>
        <w:rPr>
          <w:rFonts w:eastAsia="Calibri"/>
          <w:b/>
        </w:rPr>
      </w:pPr>
      <w:r w:rsidRPr="00312974">
        <w:rPr>
          <w:rFonts w:eastAsia="Calibri"/>
          <w:b/>
        </w:rPr>
        <w:t>ЗАВДАННЯ</w:t>
      </w:r>
    </w:p>
    <w:p w14:paraId="54189FAB" w14:textId="77777777" w:rsidR="00801217" w:rsidRPr="00312974" w:rsidRDefault="00801217" w:rsidP="00801217">
      <w:pPr>
        <w:jc w:val="center"/>
        <w:rPr>
          <w:rFonts w:eastAsia="Calibri"/>
          <w:b/>
        </w:rPr>
      </w:pPr>
      <w:r w:rsidRPr="00312974">
        <w:rPr>
          <w:rFonts w:eastAsia="Calibri"/>
          <w:b/>
        </w:rPr>
        <w:t>на магістерську дисертацію студенту</w:t>
      </w:r>
    </w:p>
    <w:p w14:paraId="4FB24D38" w14:textId="2984E711" w:rsidR="00801217" w:rsidRPr="00312974" w:rsidRDefault="00801217" w:rsidP="00801217">
      <w:pPr>
        <w:pBdr>
          <w:bottom w:val="single" w:sz="4" w:space="1" w:color="auto"/>
        </w:pBdr>
        <w:spacing w:line="276" w:lineRule="auto"/>
        <w:jc w:val="center"/>
        <w:rPr>
          <w:rFonts w:eastAsia="Calibri"/>
        </w:rPr>
      </w:pPr>
      <w:proofErr w:type="spellStart"/>
      <w:r w:rsidRPr="00312974">
        <w:rPr>
          <w:rFonts w:eastAsia="Calibri"/>
        </w:rPr>
        <w:t>Харабету</w:t>
      </w:r>
      <w:proofErr w:type="spellEnd"/>
      <w:r w:rsidRPr="00312974">
        <w:rPr>
          <w:rFonts w:eastAsia="Calibri"/>
        </w:rPr>
        <w:t xml:space="preserve"> Родіону Ігоровичу</w:t>
      </w:r>
    </w:p>
    <w:p w14:paraId="06493EFB" w14:textId="77777777" w:rsidR="00801217" w:rsidRPr="00312974" w:rsidRDefault="00801217" w:rsidP="00801217">
      <w:pPr>
        <w:ind w:left="2880" w:firstLine="720"/>
        <w:rPr>
          <w:rFonts w:eastAsia="Calibri"/>
          <w:sz w:val="18"/>
          <w:u w:val="single"/>
        </w:rPr>
      </w:pPr>
      <w:r w:rsidRPr="00312974">
        <w:rPr>
          <w:rFonts w:eastAsia="Calibri"/>
          <w:sz w:val="18"/>
          <w:u w:val="single"/>
        </w:rPr>
        <w:t xml:space="preserve"> (прізвище, ім’я, по батькові)</w:t>
      </w:r>
    </w:p>
    <w:p w14:paraId="4301CA4C" w14:textId="07EE6690" w:rsidR="00801217" w:rsidRPr="00312974" w:rsidRDefault="00801217" w:rsidP="00801217">
      <w:pPr>
        <w:suppressAutoHyphens/>
        <w:rPr>
          <w:rFonts w:eastAsia="Calibri"/>
          <w:u w:val="single"/>
        </w:rPr>
      </w:pPr>
      <w:r w:rsidRPr="00312974">
        <w:rPr>
          <w:rFonts w:eastAsia="Calibri"/>
          <w:noProof/>
          <w:lang w:eastAsia="ru-RU"/>
        </w:rPr>
        <mc:AlternateContent>
          <mc:Choice Requires="wps">
            <w:drawing>
              <wp:anchor distT="0" distB="0" distL="114300" distR="114300" simplePos="0" relativeHeight="251676672" behindDoc="0" locked="0" layoutInCell="1" allowOverlap="1" wp14:anchorId="53147BB3" wp14:editId="53DA55B9">
                <wp:simplePos x="0" y="0"/>
                <wp:positionH relativeFrom="margin">
                  <wp:align>right</wp:align>
                </wp:positionH>
                <wp:positionV relativeFrom="paragraph">
                  <wp:posOffset>490855</wp:posOffset>
                </wp:positionV>
                <wp:extent cx="5915025" cy="9525"/>
                <wp:effectExtent l="0" t="0" r="28575" b="28575"/>
                <wp:wrapNone/>
                <wp:docPr id="70" name="Прямая соединительная линия 70"/>
                <wp:cNvGraphicFramePr/>
                <a:graphic xmlns:a="http://schemas.openxmlformats.org/drawingml/2006/main">
                  <a:graphicData uri="http://schemas.microsoft.com/office/word/2010/wordprocessingShape">
                    <wps:wsp>
                      <wps:cNvCnPr/>
                      <wps:spPr>
                        <a:xfrm flipV="1">
                          <a:off x="0" y="0"/>
                          <a:ext cx="5915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FB340" id="Прямая соединительная линия 70" o:spid="_x0000_s1026" style="position:absolute;flip:y;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55pt,38.65pt" to="880.3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75648" behindDoc="0" locked="0" layoutInCell="1" allowOverlap="1" wp14:anchorId="7A1786ED" wp14:editId="73A02170">
                <wp:simplePos x="0" y="0"/>
                <wp:positionH relativeFrom="margin">
                  <wp:posOffset>1558290</wp:posOffset>
                </wp:positionH>
                <wp:positionV relativeFrom="paragraph">
                  <wp:posOffset>197485</wp:posOffset>
                </wp:positionV>
                <wp:extent cx="4381500" cy="0"/>
                <wp:effectExtent l="0" t="0" r="19050" b="19050"/>
                <wp:wrapNone/>
                <wp:docPr id="69" name="Прямая соединительная линия 69"/>
                <wp:cNvGraphicFramePr/>
                <a:graphic xmlns:a="http://schemas.openxmlformats.org/drawingml/2006/main">
                  <a:graphicData uri="http://schemas.microsoft.com/office/word/2010/wordprocessingShape">
                    <wps:wsp>
                      <wps:cNvCnPr/>
                      <wps:spPr>
                        <a:xfrm flipV="1">
                          <a:off x="0" y="0"/>
                          <a:ext cx="4381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625A6" id="Прямая соединительная линия 69" o:spid="_x0000_s1026" style="position:absolute;flip:y;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2.7pt,15.55pt" to="467.7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" strokecolor="black [3200]" strokeweight=".5pt">
                <v:stroke joinstyle="miter"/>
                <w10:wrap anchorx="margin"/>
              </v:line>
            </w:pict>
          </mc:Fallback>
        </mc:AlternateContent>
      </w:r>
      <w:r w:rsidRPr="00312974">
        <w:rPr>
          <w:rFonts w:eastAsia="Calibri"/>
        </w:rPr>
        <w:t xml:space="preserve">1. Тема дисертації «Програмно-апаратний комплекс автоматизації ведення домашнього господарства з використанням радіочастотної ідентифікації» </w:t>
      </w:r>
      <w:r w:rsidRPr="00312974">
        <w:rPr>
          <w:rFonts w:eastAsia="Calibri"/>
          <w:u w:val="single"/>
        </w:rPr>
        <w:t xml:space="preserve"> </w:t>
      </w:r>
    </w:p>
    <w:p w14:paraId="36BA9868" w14:textId="77777777" w:rsidR="00801217" w:rsidRPr="00312974" w:rsidRDefault="00801217" w:rsidP="00801217">
      <w:pPr>
        <w:spacing w:line="276" w:lineRule="auto"/>
        <w:rPr>
          <w:rFonts w:eastAsia="Calibri"/>
          <w:sz w:val="18"/>
        </w:rPr>
      </w:pPr>
      <w:r w:rsidRPr="00312974">
        <w:rPr>
          <w:rFonts w:eastAsia="Calibri"/>
          <w:noProof/>
          <w:lang w:eastAsia="ru-RU"/>
        </w:rPr>
        <mc:AlternateContent>
          <mc:Choice Requires="wps">
            <w:drawing>
              <wp:anchor distT="0" distB="0" distL="114300" distR="114300" simplePos="0" relativeHeight="251677696" behindDoc="0" locked="0" layoutInCell="1" allowOverlap="1" wp14:anchorId="612FC2E4" wp14:editId="005492C1">
                <wp:simplePos x="0" y="0"/>
                <wp:positionH relativeFrom="margin">
                  <wp:posOffset>2501265</wp:posOffset>
                </wp:positionH>
                <wp:positionV relativeFrom="paragraph">
                  <wp:posOffset>172085</wp:posOffset>
                </wp:positionV>
                <wp:extent cx="3392170" cy="0"/>
                <wp:effectExtent l="0" t="0" r="36830" b="19050"/>
                <wp:wrapNone/>
                <wp:docPr id="71" name="Прямая соединительная линия 71"/>
                <wp:cNvGraphicFramePr/>
                <a:graphic xmlns:a="http://schemas.openxmlformats.org/drawingml/2006/main">
                  <a:graphicData uri="http://schemas.microsoft.com/office/word/2010/wordprocessingShape">
                    <wps:wsp>
                      <wps:cNvCnPr/>
                      <wps:spPr>
                        <a:xfrm>
                          <a:off x="0" y="0"/>
                          <a:ext cx="33921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2AAD6" id="Прямая соединительная линия 71" o:spid="_x0000_s1026" style="position:absolute;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6.95pt,13.55pt" to="464.0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" strokecolor="black [3200]" strokeweight=".5pt">
                <v:stroke joinstyle="miter"/>
                <w10:wrap anchorx="margin"/>
              </v:line>
            </w:pict>
          </mc:Fallback>
        </mc:AlternateContent>
      </w:r>
      <w:r w:rsidRPr="00312974">
        <w:rPr>
          <w:rFonts w:eastAsia="Calibri"/>
        </w:rPr>
        <w:t xml:space="preserve">науковий керівник дисертації Писаренко Андрій Володимирович, </w:t>
      </w:r>
      <w:proofErr w:type="spellStart"/>
      <w:r w:rsidRPr="00312974">
        <w:rPr>
          <w:rFonts w:eastAsia="Calibri"/>
        </w:rPr>
        <w:t>к.т.н</w:t>
      </w:r>
      <w:proofErr w:type="spellEnd"/>
      <w:r w:rsidRPr="00312974">
        <w:rPr>
          <w:rFonts w:eastAsia="Calibri"/>
        </w:rPr>
        <w:t>.,</w:t>
      </w:r>
      <w:r w:rsidRPr="00312974">
        <w:rPr>
          <w:rFonts w:eastAsia="Calibri"/>
          <w:u w:val="single"/>
        </w:rPr>
        <w:t xml:space="preserve"> </w:t>
      </w:r>
      <w:r w:rsidRPr="00312974">
        <w:rPr>
          <w:rFonts w:eastAsia="Calibri"/>
          <w:u w:val="single"/>
        </w:rPr>
        <w:br/>
      </w:r>
      <w:r w:rsidRPr="00312974">
        <w:rPr>
          <w:rFonts w:eastAsia="Calibri"/>
          <w:sz w:val="18"/>
        </w:rPr>
        <w:t xml:space="preserve"> </w:t>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(прізвище, ім’я, по-батькові, науковий ступінь, вчене звання)</w:t>
      </w:r>
    </w:p>
    <w:p w14:paraId="2F759C9B" w14:textId="77777777" w:rsidR="00801217" w:rsidRPr="00312974" w:rsidRDefault="00801217" w:rsidP="00801217">
      <w:pPr>
        <w:rPr>
          <w:rFonts w:eastAsia="Calibri"/>
        </w:rPr>
      </w:pPr>
      <w:r w:rsidRPr="00312974">
        <w:rPr>
          <w:rFonts w:eastAsia="Calibri"/>
          <w:noProof/>
          <w:lang w:eastAsia="ru-RU"/>
        </w:rPr>
        <mc:AlternateContent>
          <mc:Choice Requires="wps">
            <w:drawing>
              <wp:anchor distT="0" distB="0" distL="114300" distR="114300" simplePos="0" relativeHeight="251678720" behindDoc="0" locked="0" layoutInCell="1" allowOverlap="1" wp14:anchorId="478E9522" wp14:editId="43FC1AD6">
                <wp:simplePos x="0" y="0"/>
                <wp:positionH relativeFrom="margin">
                  <wp:align>left</wp:align>
                </wp:positionH>
                <wp:positionV relativeFrom="paragraph">
                  <wp:posOffset>167639</wp:posOffset>
                </wp:positionV>
                <wp:extent cx="5915025" cy="0"/>
                <wp:effectExtent l="0" t="0" r="28575" b="19050"/>
                <wp:wrapNone/>
                <wp:docPr id="72" name="Прямая соединительная линия 72"/>
                <wp:cNvGraphicFramePr/>
                <a:graphic xmlns:a="http://schemas.openxmlformats.org/drawingml/2006/main">
                  <a:graphicData uri="http://schemas.microsoft.com/office/word/2010/wordprocessingShape">
                    <wps:wsp>
                      <wps:cNvCnPr/>
                      <wps:spPr>
                        <a:xfrm flipV="1">
                          <a:off x="0" y="0"/>
                          <a:ext cx="5915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EEE08" id="Прямая соединительная линия 72" o:spid="_x0000_s1026" style="position:absolute;flip:y;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2pt" to="465.7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" strokecolor="black [3200]" strokeweight=".5pt">
                <v:stroke joinstyle="miter"/>
                <w10:wrap anchorx="margin"/>
              </v:line>
            </w:pict>
          </mc:Fallback>
        </mc:AlternateContent>
      </w:r>
      <w:r w:rsidRPr="00312974">
        <w:rPr>
          <w:rFonts w:eastAsia="Calibri"/>
        </w:rPr>
        <w:t>доцент кафедри АУТС</w:t>
      </w:r>
    </w:p>
    <w:p w14:paraId="4E05C372" w14:textId="77777777" w:rsidR="00801217" w:rsidRPr="00312974" w:rsidRDefault="00801217" w:rsidP="00801217">
      <w:pPr>
        <w:rPr>
          <w:rFonts w:eastAsia="Calibri"/>
        </w:rPr>
      </w:pPr>
      <w:r w:rsidRPr="00312974">
        <w:rPr>
          <w:rFonts w:eastAsia="Calibri"/>
        </w:rPr>
        <w:t>затверджені наказом по університету від «</w:t>
      </w:r>
      <w:r w:rsidRPr="00312974">
        <w:rPr>
          <w:rFonts w:eastAsia="Calibri"/>
          <w:u w:val="single"/>
        </w:rPr>
        <w:t xml:space="preserve">       </w:t>
      </w:r>
      <w:r w:rsidRPr="00312974">
        <w:rPr>
          <w:rFonts w:eastAsia="Calibri"/>
        </w:rPr>
        <w:t xml:space="preserve">» </w:t>
      </w:r>
      <w:r w:rsidRPr="00312974">
        <w:rPr>
          <w:rFonts w:eastAsia="Calibri"/>
          <w:u w:val="single"/>
        </w:rPr>
        <w:t xml:space="preserve">                 </w:t>
      </w:r>
      <w:r w:rsidRPr="00312974">
        <w:rPr>
          <w:rFonts w:eastAsia="Calibri"/>
        </w:rPr>
        <w:t xml:space="preserve"> 20</w:t>
      </w:r>
      <w:r w:rsidRPr="00312974">
        <w:rPr>
          <w:rFonts w:eastAsia="Calibri"/>
          <w:u w:val="single"/>
        </w:rPr>
        <w:t>19</w:t>
      </w:r>
      <w:r w:rsidRPr="00312974">
        <w:rPr>
          <w:rFonts w:eastAsia="Calibri"/>
        </w:rPr>
        <w:t xml:space="preserve"> р. №</w:t>
      </w:r>
      <w:r w:rsidRPr="00312974">
        <w:rPr>
          <w:rFonts w:eastAsia="Calibri"/>
          <w:u w:val="single"/>
        </w:rPr>
        <w:tab/>
      </w:r>
      <w:r w:rsidRPr="00312974">
        <w:rPr>
          <w:rFonts w:eastAsia="Calibri"/>
        </w:rPr>
        <w:t xml:space="preserve"> </w:t>
      </w:r>
    </w:p>
    <w:p w14:paraId="4E27BDC9" w14:textId="77777777" w:rsidR="00801217" w:rsidRPr="00312974" w:rsidRDefault="00801217" w:rsidP="00801217">
      <w:pPr>
        <w:rPr>
          <w:rFonts w:eastAsia="Calibri"/>
        </w:rPr>
      </w:pPr>
      <w:r w:rsidRPr="00312974">
        <w:rPr>
          <w:rFonts w:eastAsia="Calibri"/>
          <w:noProof/>
          <w:lang w:eastAsia="ru-RU"/>
        </w:rPr>
        <mc:AlternateContent>
          <mc:Choice Requires="wps">
            <w:drawing>
              <wp:anchor distT="0" distB="0" distL="114300" distR="114300" simplePos="0" relativeHeight="251679744" behindDoc="0" locked="0" layoutInCell="1" allowOverlap="1" wp14:anchorId="399E51AB" wp14:editId="09AFE35E">
                <wp:simplePos x="0" y="0"/>
                <wp:positionH relativeFrom="margin">
                  <wp:posOffset>2987040</wp:posOffset>
                </wp:positionH>
                <wp:positionV relativeFrom="paragraph">
                  <wp:posOffset>187959</wp:posOffset>
                </wp:positionV>
                <wp:extent cx="2914650" cy="0"/>
                <wp:effectExtent l="0" t="0" r="19050" b="19050"/>
                <wp:wrapNone/>
                <wp:docPr id="73" name="Прямая соединительная линия 73"/>
                <wp:cNvGraphicFramePr/>
                <a:graphic xmlns:a="http://schemas.openxmlformats.org/drawingml/2006/main">
                  <a:graphicData uri="http://schemas.microsoft.com/office/word/2010/wordprocessingShape">
                    <wps:wsp>
                      <wps:cNvCnPr/>
                      <wps:spPr>
                        <a:xfrm flipV="1">
                          <a:off x="0" y="0"/>
                          <a:ext cx="2914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C3D046" id="Прямая соединительная линия 73" o:spid="_x0000_s1026" style="position:absolute;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5.2pt,14.8pt" to="464.7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" strokecolor="black [3200]" strokeweight=".5pt">
                <v:stroke joinstyle="miter"/>
                <w10:wrap anchorx="margin"/>
              </v:line>
            </w:pict>
          </mc:Fallback>
        </mc:AlternateContent>
      </w:r>
      <w:r w:rsidRPr="00312974">
        <w:rPr>
          <w:rFonts w:eastAsia="Calibri"/>
        </w:rPr>
        <w:t>2. Строк подання студентом дисертації</w:t>
      </w:r>
    </w:p>
    <w:p w14:paraId="65A8ABE6" w14:textId="15649482" w:rsidR="00801217" w:rsidRPr="00312974" w:rsidRDefault="00801217" w:rsidP="00801217">
      <w:pPr>
        <w:rPr>
          <w:rFonts w:eastAsia="Calibri"/>
        </w:rPr>
        <w:sectPr w:rsidR="00801217" w:rsidRPr="00312974" w:rsidSect="00801217">
          <w:headerReference w:type="default" r:id="rId11"/>
          <w:footerReference w:type="default" r:id="rId12"/>
          <w:pgSz w:w="11906" w:h="16838" w:code="9"/>
          <w:pgMar w:top="1134" w:right="851" w:bottom="1134" w:left="1134" w:header="709" w:footer="709" w:gutter="0"/>
          <w:pgNumType w:start="0"/>
          <w:cols w:space="708"/>
          <w:titlePg/>
          <w:docGrid w:linePitch="381"/>
        </w:sectPr>
      </w:pPr>
      <w:r w:rsidRPr="00312974">
        <w:rPr>
          <w:rFonts w:eastAsia="Calibri"/>
          <w:noProof/>
          <w:lang w:eastAsia="ru-RU"/>
        </w:rPr>
        <mc:AlternateContent>
          <mc:Choice Requires="wps">
            <w:drawing>
              <wp:anchor distT="0" distB="0" distL="114300" distR="114300" simplePos="0" relativeHeight="251680768" behindDoc="0" locked="0" layoutInCell="1" allowOverlap="1" wp14:anchorId="3BB2433F" wp14:editId="40CAA745">
                <wp:simplePos x="0" y="0"/>
                <wp:positionH relativeFrom="column">
                  <wp:posOffset>-4255</wp:posOffset>
                </wp:positionH>
                <wp:positionV relativeFrom="paragraph">
                  <wp:posOffset>796925</wp:posOffset>
                </wp:positionV>
                <wp:extent cx="5905500" cy="0"/>
                <wp:effectExtent l="0" t="0" r="19050" b="19050"/>
                <wp:wrapNone/>
                <wp:docPr id="74" name="Прямая соединительная линия 74"/>
                <wp:cNvGraphicFramePr/>
                <a:graphic xmlns:a="http://schemas.openxmlformats.org/drawingml/2006/main">
                  <a:graphicData uri="http://schemas.microsoft.com/office/word/2010/wordprocessingShape">
                    <wps:wsp>
                      <wps:cNvCnPr/>
                      <wps:spPr>
                        <a:xfrm>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BDA96" id="Прямая соединительная линия 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62.75pt" to="464.65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" strokecolor="black [3200]" strokeweight=".5pt">
                <v:stroke joinstyle="miter"/>
              </v:line>
            </w:pict>
          </mc:Fallback>
        </mc:AlternateContent>
      </w:r>
      <w:r w:rsidRPr="00312974">
        <w:rPr>
          <w:rFonts w:eastAsia="Calibri"/>
          <w:noProof/>
          <w:lang w:eastAsia="ru-RU"/>
        </w:rPr>
        <mc:AlternateContent>
          <mc:Choice Requires="wps">
            <w:drawing>
              <wp:anchor distT="0" distB="0" distL="114300" distR="114300" simplePos="0" relativeHeight="251659264" behindDoc="0" locked="0" layoutInCell="1" allowOverlap="1" wp14:anchorId="397FE4AC" wp14:editId="7A7475D2">
                <wp:simplePos x="0" y="0"/>
                <wp:positionH relativeFrom="column">
                  <wp:posOffset>1682115</wp:posOffset>
                </wp:positionH>
                <wp:positionV relativeFrom="paragraph">
                  <wp:posOffset>185420</wp:posOffset>
                </wp:positionV>
                <wp:extent cx="4229100" cy="0"/>
                <wp:effectExtent l="0" t="0" r="19050" b="19050"/>
                <wp:wrapNone/>
                <wp:docPr id="34" name="Прямая соединительная линия 14"/>
                <wp:cNvGraphicFramePr/>
                <a:graphic xmlns:a="http://schemas.openxmlformats.org/drawingml/2006/main">
                  <a:graphicData uri="http://schemas.microsoft.com/office/word/2010/wordprocessingShape">
                    <wps:wsp>
                      <wps:cNvCnPr/>
                      <wps:spPr>
                        <a:xfrm flipV="1">
                          <a:off x="0" y="0"/>
                          <a:ext cx="4229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AE5271" id="Прямая соединительная линия 1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45pt,14.6pt" to="465.4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" strokecolor="black [3200]" strokeweight=".5pt">
                <v:stroke joinstyle="miter"/>
              </v:line>
            </w:pict>
          </mc:Fallback>
        </mc:AlternateContent>
      </w:r>
      <w:r w:rsidRPr="00312974">
        <w:rPr>
          <w:rFonts w:eastAsia="Calibri"/>
        </w:rPr>
        <w:t>3. Об’єкт дослідження</w:t>
      </w:r>
      <w:r w:rsidRPr="00312974">
        <w:rPr>
          <w:rFonts w:eastAsia="Calibri"/>
          <w:noProof/>
          <w:lang w:eastAsia="ru-RU"/>
        </w:rPr>
        <mc:AlternateContent>
          <mc:Choice Requires="wps">
            <w:drawing>
              <wp:anchor distT="0" distB="0" distL="114300" distR="114300" simplePos="0" relativeHeight="251660288" behindDoc="0" locked="0" layoutInCell="1" allowOverlap="1" wp14:anchorId="60D8E33C" wp14:editId="7B926F00">
                <wp:simplePos x="0" y="0"/>
                <wp:positionH relativeFrom="column">
                  <wp:posOffset>15240</wp:posOffset>
                </wp:positionH>
                <wp:positionV relativeFrom="paragraph">
                  <wp:posOffset>510540</wp:posOffset>
                </wp:positionV>
                <wp:extent cx="5905500" cy="0"/>
                <wp:effectExtent l="0" t="0" r="19050" b="19050"/>
                <wp:wrapNone/>
                <wp:docPr id="35" name="Прямая соединительная линия 15"/>
                <wp:cNvGraphicFramePr/>
                <a:graphic xmlns:a="http://schemas.openxmlformats.org/drawingml/2006/main">
                  <a:graphicData uri="http://schemas.microsoft.com/office/word/2010/wordprocessingShape">
                    <wps:wsp>
                      <wps:cNvCnPr/>
                      <wps:spPr>
                        <a:xfrm>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C41F2" id="Прямая соединительная линия 1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40.2pt" to="466.2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" strokecolor="black [3200]" strokeweight=".5pt">
                <v:stroke joinstyle="miter"/>
              </v:line>
            </w:pict>
          </mc:Fallback>
        </mc:AlternateContent>
      </w:r>
      <w:r w:rsidRPr="00312974">
        <w:rPr>
          <w:rFonts w:eastAsia="Calibri"/>
        </w:rPr>
        <w:t xml:space="preserve"> </w:t>
      </w:r>
      <w:r w:rsidR="0005290F" w:rsidRPr="00312974">
        <w:t>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p>
    <w:p w14:paraId="12D77544" w14:textId="69E797B5" w:rsidR="00801217" w:rsidRPr="00312974" w:rsidRDefault="00801217" w:rsidP="00801217">
      <w:pPr>
        <w:rPr>
          <w:rFonts w:eastAsia="Calibri"/>
          <w:rPrChange w:id="0" w:author="Rodion" w:date="2019-12-09T02:09:00Z">
            <w:rPr>
              <w:rFonts w:eastAsia="Calibri"/>
              <w:lang w:val="ru-RU"/>
            </w:rPr>
          </w:rPrChange>
        </w:rPr>
      </w:pPr>
      <w:r w:rsidRPr="00312974">
        <w:rPr>
          <w:rFonts w:eastAsia="Calibri"/>
          <w:noProof/>
          <w:lang w:eastAsia="ru-RU"/>
        </w:rPr>
        <w:lastRenderedPageBreak/>
        <mc:AlternateContent>
          <mc:Choice Requires="wps">
            <w:drawing>
              <wp:anchor distT="0" distB="0" distL="114300" distR="114300" simplePos="0" relativeHeight="251661312" behindDoc="0" locked="0" layoutInCell="1" allowOverlap="1" wp14:anchorId="3BB95D05" wp14:editId="513252C5">
                <wp:simplePos x="0" y="0"/>
                <wp:positionH relativeFrom="margin">
                  <wp:align>right</wp:align>
                </wp:positionH>
                <wp:positionV relativeFrom="paragraph">
                  <wp:posOffset>182436</wp:posOffset>
                </wp:positionV>
                <wp:extent cx="3841544" cy="0"/>
                <wp:effectExtent l="0" t="0" r="26035" b="19050"/>
                <wp:wrapNone/>
                <wp:docPr id="53" name="Прямая соединительная линия 53"/>
                <wp:cNvGraphicFramePr/>
                <a:graphic xmlns:a="http://schemas.openxmlformats.org/drawingml/2006/main">
                  <a:graphicData uri="http://schemas.microsoft.com/office/word/2010/wordprocessingShape">
                    <wps:wsp>
                      <wps:cNvCnPr/>
                      <wps:spPr>
                        <a:xfrm>
                          <a:off x="0" y="0"/>
                          <a:ext cx="384154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54C08" id="Прямая соединительная линия 53" o:spid="_x0000_s1026" style="position:absolute;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51.3pt,14.35pt" to="553.8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62336" behindDoc="0" locked="0" layoutInCell="1" allowOverlap="1" wp14:anchorId="129E3420" wp14:editId="5A4259F5">
                <wp:simplePos x="0" y="0"/>
                <wp:positionH relativeFrom="margin">
                  <wp:align>right</wp:align>
                </wp:positionH>
                <wp:positionV relativeFrom="paragraph">
                  <wp:posOffset>496569</wp:posOffset>
                </wp:positionV>
                <wp:extent cx="5924550" cy="0"/>
                <wp:effectExtent l="0" t="0" r="19050" b="19050"/>
                <wp:wrapNone/>
                <wp:docPr id="56" name="Прямая соединительная линия 56"/>
                <wp:cNvGraphicFramePr/>
                <a:graphic xmlns:a="http://schemas.openxmlformats.org/drawingml/2006/main">
                  <a:graphicData uri="http://schemas.microsoft.com/office/word/2010/wordprocessingShape">
                    <wps:wsp>
                      <wps:cNvCnPr/>
                      <wps:spPr>
                        <a:xfrm flipV="1">
                          <a:off x="0" y="0"/>
                          <a:ext cx="5924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3BE04" id="Прямая соединительная линия 56" o:spid="_x0000_s1026" style="position:absolute;flip:y;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5.3pt,39.1pt" to="881.8pt,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" strokecolor="black [3200]" strokeweight=".5pt">
                <v:stroke joinstyle="miter"/>
                <w10:wrap anchorx="margin"/>
              </v:line>
            </w:pict>
          </mc:Fallback>
        </mc:AlternateContent>
      </w:r>
      <w:r w:rsidRPr="00312974">
        <w:rPr>
          <w:rFonts w:eastAsia="Calibri"/>
        </w:rPr>
        <w:t>4. Предмет дослідження</w:t>
      </w:r>
      <w:r w:rsidRPr="00312974">
        <w:t xml:space="preserve"> </w:t>
      </w:r>
      <w:r w:rsidR="0005290F" w:rsidRPr="00312974">
        <w:rPr>
          <w:rFonts w:eastAsia="Calibri"/>
          <w:szCs w:val="24"/>
        </w:rPr>
        <w:t xml:space="preserve">підсистема апаратної ідентифікації предметів та веб застосунок для обліку товарів, наявних у домі. </w:t>
      </w:r>
    </w:p>
    <w:p w14:paraId="6EBA7BF4" w14:textId="1B3F04B3" w:rsidR="00801217" w:rsidRPr="00312974" w:rsidRDefault="00801217" w:rsidP="00801217">
      <w:pPr>
        <w:rPr>
          <w:rFonts w:eastAsia="Calibri"/>
          <w:u w:val="single"/>
          <w:rPrChange w:id="1" w:author="Rodion" w:date="2019-12-09T02:09:00Z">
            <w:rPr>
              <w:rFonts w:eastAsia="Calibri"/>
              <w:u w:val="single"/>
            </w:rPr>
          </w:rPrChange>
        </w:rPr>
      </w:pPr>
      <w:r w:rsidRPr="00030B2B">
        <w:rPr>
          <w:rFonts w:eastAsia="Calibri"/>
          <w:noProof/>
          <w:lang w:eastAsia="ru-RU"/>
        </w:rPr>
        <mc:AlternateContent>
          <mc:Choice Requires="wps">
            <w:drawing>
              <wp:anchor distT="0" distB="0" distL="114300" distR="114300" simplePos="0" relativeHeight="251685888" behindDoc="0" locked="0" layoutInCell="1" allowOverlap="1" wp14:anchorId="3E81FDE5" wp14:editId="1BF617A1">
                <wp:simplePos x="0" y="0"/>
                <wp:positionH relativeFrom="column">
                  <wp:posOffset>0</wp:posOffset>
                </wp:positionH>
                <wp:positionV relativeFrom="paragraph">
                  <wp:posOffset>1731455</wp:posOffset>
                </wp:positionV>
                <wp:extent cx="5954395" cy="0"/>
                <wp:effectExtent l="0" t="0" r="27305" b="19050"/>
                <wp:wrapNone/>
                <wp:docPr id="79" name="Прямая соединительная линия 79"/>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167D0" id="Прямая соединительная линия 7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6.35pt" to="468.85pt,1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" strokecolor="black [3200]" strokeweight=".5pt">
                <v:stroke joinstyle="miter"/>
              </v:line>
            </w:pict>
          </mc:Fallback>
        </mc:AlternateContent>
      </w:r>
      <w:r w:rsidRPr="00312974">
        <w:rPr>
          <w:rFonts w:eastAsia="Calibri"/>
          <w:noProof/>
          <w:lang w:eastAsia="ru-RU"/>
          <w:rPrChange w:id="2" w:author="Rodion" w:date="2019-12-09T02:09:00Z">
            <w:rPr>
              <w:rFonts w:eastAsia="Calibri"/>
              <w:noProof/>
              <w:lang w:eastAsia="ru-RU"/>
            </w:rPr>
          </w:rPrChange>
        </w:rPr>
        <mc:AlternateContent>
          <mc:Choice Requires="wps">
            <w:drawing>
              <wp:anchor distT="0" distB="0" distL="114300" distR="114300" simplePos="0" relativeHeight="251684864" behindDoc="0" locked="0" layoutInCell="1" allowOverlap="1" wp14:anchorId="4AF5425F" wp14:editId="3E0009E8">
                <wp:simplePos x="0" y="0"/>
                <wp:positionH relativeFrom="column">
                  <wp:posOffset>11875</wp:posOffset>
                </wp:positionH>
                <wp:positionV relativeFrom="paragraph">
                  <wp:posOffset>1431925</wp:posOffset>
                </wp:positionV>
                <wp:extent cx="5954395" cy="0"/>
                <wp:effectExtent l="0" t="0" r="27305" b="19050"/>
                <wp:wrapNone/>
                <wp:docPr id="78" name="Прямая соединительная линия 78"/>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2428E" id="Прямая соединительная линия 78"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112.75pt" to="469.8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" strokecolor="black [3200]" strokeweight=".5pt">
                <v:stroke joinstyle="miter"/>
              </v:line>
            </w:pict>
          </mc:Fallback>
        </mc:AlternateContent>
      </w:r>
      <w:r w:rsidRPr="00312974">
        <w:rPr>
          <w:rFonts w:eastAsia="Calibri"/>
          <w:noProof/>
          <w:lang w:eastAsia="ru-RU"/>
          <w:rPrChange w:id="3" w:author="Rodion" w:date="2019-12-09T02:09:00Z">
            <w:rPr>
              <w:rFonts w:eastAsia="Calibri"/>
              <w:noProof/>
              <w:lang w:eastAsia="ru-RU"/>
            </w:rPr>
          </w:rPrChange>
        </w:rPr>
        <mc:AlternateContent>
          <mc:Choice Requires="wps">
            <w:drawing>
              <wp:anchor distT="0" distB="0" distL="114300" distR="114300" simplePos="0" relativeHeight="251683840" behindDoc="0" locked="0" layoutInCell="1" allowOverlap="1" wp14:anchorId="2288E97E" wp14:editId="797242F0">
                <wp:simplePos x="0" y="0"/>
                <wp:positionH relativeFrom="column">
                  <wp:posOffset>11875</wp:posOffset>
                </wp:positionH>
                <wp:positionV relativeFrom="paragraph">
                  <wp:posOffset>1125855</wp:posOffset>
                </wp:positionV>
                <wp:extent cx="5954395" cy="0"/>
                <wp:effectExtent l="0" t="0" r="27305" b="19050"/>
                <wp:wrapNone/>
                <wp:docPr id="77" name="Прямая соединительная линия 77"/>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9723B" id="Прямая соединительная линия 7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88.65pt" to="469.8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" strokecolor="black [3200]" strokeweight=".5pt">
                <v:stroke joinstyle="miter"/>
              </v:line>
            </w:pict>
          </mc:Fallback>
        </mc:AlternateContent>
      </w:r>
      <w:r w:rsidRPr="00312974">
        <w:rPr>
          <w:rFonts w:eastAsia="Calibri"/>
          <w:noProof/>
          <w:lang w:eastAsia="ru-RU"/>
          <w:rPrChange w:id="4" w:author="Rodion" w:date="2019-12-09T02:09:00Z">
            <w:rPr>
              <w:rFonts w:eastAsia="Calibri"/>
              <w:noProof/>
              <w:lang w:eastAsia="ru-RU"/>
            </w:rPr>
          </w:rPrChange>
        </w:rPr>
        <mc:AlternateContent>
          <mc:Choice Requires="wps">
            <w:drawing>
              <wp:anchor distT="0" distB="0" distL="114300" distR="114300" simplePos="0" relativeHeight="251682816" behindDoc="0" locked="0" layoutInCell="1" allowOverlap="1" wp14:anchorId="2F7EEBEC" wp14:editId="332D8497">
                <wp:simplePos x="0" y="0"/>
                <wp:positionH relativeFrom="column">
                  <wp:posOffset>23305</wp:posOffset>
                </wp:positionH>
                <wp:positionV relativeFrom="paragraph">
                  <wp:posOffset>820420</wp:posOffset>
                </wp:positionV>
                <wp:extent cx="5954395" cy="0"/>
                <wp:effectExtent l="0" t="0" r="27305" b="19050"/>
                <wp:wrapNone/>
                <wp:docPr id="76" name="Прямая соединительная линия 76"/>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02FB6" id="Прямая соединительная линия 7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pt,64.6pt" to="470.7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" strokecolor="black [3200]" strokeweight=".5pt">
                <v:stroke joinstyle="miter"/>
              </v:line>
            </w:pict>
          </mc:Fallback>
        </mc:AlternateContent>
      </w:r>
      <w:r w:rsidRPr="00312974">
        <w:rPr>
          <w:rFonts w:eastAsia="Calibri"/>
          <w:noProof/>
          <w:lang w:eastAsia="ru-RU"/>
          <w:rPrChange w:id="5" w:author="Rodion" w:date="2019-12-09T02:09:00Z">
            <w:rPr>
              <w:rFonts w:eastAsia="Calibri"/>
              <w:noProof/>
              <w:lang w:eastAsia="ru-RU"/>
            </w:rPr>
          </w:rPrChange>
        </w:rPr>
        <mc:AlternateContent>
          <mc:Choice Requires="wps">
            <w:drawing>
              <wp:anchor distT="0" distB="0" distL="114300" distR="114300" simplePos="0" relativeHeight="251681792" behindDoc="0" locked="0" layoutInCell="1" allowOverlap="1" wp14:anchorId="7444761C" wp14:editId="01740789">
                <wp:simplePos x="0" y="0"/>
                <wp:positionH relativeFrom="column">
                  <wp:posOffset>19685</wp:posOffset>
                </wp:positionH>
                <wp:positionV relativeFrom="paragraph">
                  <wp:posOffset>511620</wp:posOffset>
                </wp:positionV>
                <wp:extent cx="5954395" cy="0"/>
                <wp:effectExtent l="0" t="0" r="27305" b="19050"/>
                <wp:wrapNone/>
                <wp:docPr id="75" name="Прямая соединительная линия 75"/>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8CAED" id="Прямая соединительная линия 7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40.3pt" to="470.4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" strokecolor="black [3200]" strokeweight=".5pt">
                <v:stroke joinstyle="miter"/>
              </v:line>
            </w:pict>
          </mc:Fallback>
        </mc:AlternateContent>
      </w:r>
      <w:r w:rsidRPr="00312974">
        <w:rPr>
          <w:rFonts w:eastAsia="Calibri"/>
          <w:noProof/>
          <w:lang w:eastAsia="ru-RU"/>
          <w:rPrChange w:id="6" w:author="Rodion" w:date="2019-12-09T02:09:00Z">
            <w:rPr>
              <w:rFonts w:eastAsia="Calibri"/>
              <w:noProof/>
              <w:lang w:eastAsia="ru-RU"/>
            </w:rPr>
          </w:rPrChange>
        </w:rPr>
        <mc:AlternateContent>
          <mc:Choice Requires="wps">
            <w:drawing>
              <wp:anchor distT="0" distB="0" distL="114300" distR="114300" simplePos="0" relativeHeight="251663360" behindDoc="0" locked="0" layoutInCell="1" allowOverlap="1" wp14:anchorId="5B51D3E2" wp14:editId="6D3A5905">
                <wp:simplePos x="0" y="0"/>
                <wp:positionH relativeFrom="column">
                  <wp:posOffset>3361236</wp:posOffset>
                </wp:positionH>
                <wp:positionV relativeFrom="paragraph">
                  <wp:posOffset>206185</wp:posOffset>
                </wp:positionV>
                <wp:extent cx="2602700" cy="0"/>
                <wp:effectExtent l="0" t="0" r="26670" b="1905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2602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47A502" id="Прямая соединительная линия 6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65pt,16.25pt" to="469.6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" strokecolor="black [3200]" strokeweight=".5pt">
                <v:stroke joinstyle="miter"/>
              </v:line>
            </w:pict>
          </mc:Fallback>
        </mc:AlternateContent>
      </w:r>
      <w:r w:rsidRPr="00030B2B">
        <w:rPr>
          <w:rFonts w:eastAsia="Calibri"/>
        </w:rPr>
        <w:t>5. Перелік завдання, які потрібно розробити</w:t>
      </w:r>
      <w:r w:rsidRPr="00222BC9">
        <w:rPr>
          <w:rFonts w:eastAsia="Calibri"/>
          <w:lang w:eastAsia="ru-RU"/>
        </w:rPr>
        <w:t xml:space="preserve"> </w:t>
      </w:r>
      <w:r w:rsidR="00302072" w:rsidRPr="00312974">
        <w:rPr>
          <w:rPrChange w:id="7" w:author="Rodion" w:date="2019-12-09T02:09:00Z">
            <w:rPr/>
          </w:rPrChange>
        </w:rPr>
        <w:t>сформувати вимоги до функціональності комплексу, дослідити метод ідентифікації за штрих-кодом, розробити підсистему ідентифікації за штрих-кодом, дослідити переваги та недоліки методу радіочастотної ідентифікації, розробити підсистему радіочастотної ідентифікації, представити прототип апаратної частини, розробити програмну частину комплексу автоматизації</w:t>
      </w:r>
      <w:r w:rsidRPr="00312974">
        <w:rPr>
          <w:rPrChange w:id="8" w:author="Rodion" w:date="2019-12-09T02:09:00Z">
            <w:rPr/>
          </w:rPrChange>
        </w:rPr>
        <w:t>.</w:t>
      </w:r>
      <w:r w:rsidRPr="00312974">
        <w:rPr>
          <w:rFonts w:eastAsia="Calibri"/>
          <w:lang w:eastAsia="ru-RU"/>
          <w:rPrChange w:id="9" w:author="Rodion" w:date="2019-12-09T02:09:00Z">
            <w:rPr>
              <w:rFonts w:eastAsia="Calibri"/>
              <w:lang w:eastAsia="ru-RU"/>
            </w:rPr>
          </w:rPrChange>
        </w:rPr>
        <w:t xml:space="preserve"> </w:t>
      </w:r>
    </w:p>
    <w:p w14:paraId="03324012" w14:textId="2D79EA70" w:rsidR="00801217" w:rsidRPr="00312974" w:rsidRDefault="00801217" w:rsidP="00801217">
      <w:pPr>
        <w:rPr>
          <w:rFonts w:eastAsia="Calibri"/>
          <w:rPrChange w:id="10" w:author="Rodion" w:date="2019-12-09T02:09:00Z">
            <w:rPr>
              <w:rFonts w:eastAsia="Calibri"/>
            </w:rPr>
          </w:rPrChange>
        </w:rPr>
      </w:pPr>
      <w:r w:rsidRPr="00312974">
        <w:rPr>
          <w:rFonts w:eastAsia="Calibri"/>
          <w:rPrChange w:id="11" w:author="Rodion" w:date="2019-12-09T02:09:00Z">
            <w:rPr>
              <w:rFonts w:eastAsia="Calibri"/>
            </w:rPr>
          </w:rPrChange>
        </w:rPr>
        <w:t xml:space="preserve">6. Орієнтовний перелік ілюстративного (графічного) матеріалу: </w:t>
      </w:r>
      <w:ins w:id="12" w:author="Rodion" w:date="2019-12-09T04:37:00Z">
        <w:r w:rsidR="006205D4">
          <w:rPr>
            <w:rFonts w:eastAsia="Calibri"/>
          </w:rPr>
          <w:t>4</w:t>
        </w:r>
      </w:ins>
      <w:del w:id="13" w:author="Rodion" w:date="2019-12-09T04:36:00Z">
        <w:r w:rsidR="001B2579" w:rsidRPr="00222BC9" w:rsidDel="006205D4">
          <w:rPr>
            <w:rFonts w:eastAsia="Calibri"/>
          </w:rPr>
          <w:delText>2</w:delText>
        </w:r>
      </w:del>
      <w:r w:rsidR="001B2579" w:rsidRPr="00312974">
        <w:rPr>
          <w:rFonts w:eastAsia="Calibri"/>
          <w:rPrChange w:id="14" w:author="Rodion" w:date="2019-12-09T02:09:00Z">
            <w:rPr>
              <w:rFonts w:eastAsia="Calibri"/>
            </w:rPr>
          </w:rPrChange>
        </w:rPr>
        <w:t xml:space="preserve"> </w:t>
      </w:r>
      <w:r w:rsidR="008119D1" w:rsidRPr="000B1A3F">
        <w:rPr>
          <w:noProof/>
          <w:lang w:eastAsia="ru-RU"/>
          <w:rPrChange w:id="15" w:author="Rodion" w:date="2019-12-09T04:38:00Z">
            <w:rPr>
              <w:noProof/>
              <w:highlight w:val="yellow"/>
              <w:lang w:eastAsia="ru-RU"/>
            </w:rPr>
          </w:rPrChange>
        </w:rPr>
        <w:t>UML діаграм</w:t>
      </w:r>
      <w:r w:rsidR="001B2579" w:rsidRPr="000B1A3F">
        <w:rPr>
          <w:noProof/>
          <w:lang w:eastAsia="ru-RU"/>
          <w:rPrChange w:id="16" w:author="Rodion" w:date="2019-12-09T04:38:00Z">
            <w:rPr>
              <w:noProof/>
              <w:highlight w:val="yellow"/>
              <w:lang w:eastAsia="ru-RU"/>
            </w:rPr>
          </w:rPrChange>
        </w:rPr>
        <w:t>и</w:t>
      </w:r>
      <w:del w:id="17" w:author="Rodion" w:date="2019-12-09T04:37:00Z">
        <w:r w:rsidR="008119D1" w:rsidRPr="000B1A3F" w:rsidDel="006205D4">
          <w:rPr>
            <w:noProof/>
            <w:lang w:eastAsia="ru-RU"/>
            <w:rPrChange w:id="18" w:author="Rodion" w:date="2019-12-09T04:38:00Z">
              <w:rPr>
                <w:noProof/>
                <w:highlight w:val="yellow"/>
                <w:lang w:eastAsia="ru-RU"/>
              </w:rPr>
            </w:rPrChange>
          </w:rPr>
          <w:delText xml:space="preserve"> послідовності</w:delText>
        </w:r>
      </w:del>
      <w:r w:rsidR="008119D1" w:rsidRPr="000B1A3F">
        <w:rPr>
          <w:noProof/>
          <w:lang w:eastAsia="ru-RU"/>
          <w:rPrChange w:id="19" w:author="Rodion" w:date="2019-12-09T04:38:00Z">
            <w:rPr>
              <w:noProof/>
              <w:highlight w:val="yellow"/>
              <w:lang w:eastAsia="ru-RU"/>
            </w:rPr>
          </w:rPrChange>
        </w:rPr>
        <w:t xml:space="preserve">, </w:t>
      </w:r>
      <w:r w:rsidR="008119D1" w:rsidRPr="00222BC9">
        <w:rPr>
          <w:noProof/>
          <w:lang w:eastAsia="ru-RU"/>
        </w:rPr>
        <w:t>структурна схема</w:t>
      </w:r>
      <w:del w:id="20" w:author="Rodion" w:date="2019-12-09T04:40:00Z">
        <w:r w:rsidR="008119D1" w:rsidRPr="00222BC9" w:rsidDel="00222BC9">
          <w:rPr>
            <w:noProof/>
            <w:lang w:eastAsia="ru-RU"/>
          </w:rPr>
          <w:delText xml:space="preserve"> програмно-апаратного комплексу</w:delText>
        </w:r>
      </w:del>
      <w:r w:rsidR="008119D1" w:rsidRPr="00222BC9">
        <w:rPr>
          <w:noProof/>
          <w:lang w:eastAsia="ru-RU"/>
        </w:rPr>
        <w:t xml:space="preserve">, </w:t>
      </w:r>
      <w:r w:rsidR="001B2579" w:rsidRPr="00312974">
        <w:rPr>
          <w:noProof/>
          <w:lang w:eastAsia="ru-RU"/>
          <w:rPrChange w:id="21" w:author="Rodion" w:date="2019-12-09T02:09:00Z">
            <w:rPr>
              <w:noProof/>
              <w:lang w:eastAsia="ru-RU"/>
            </w:rPr>
          </w:rPrChange>
        </w:rPr>
        <w:t xml:space="preserve">2 </w:t>
      </w:r>
      <w:del w:id="22" w:author="Rodion" w:date="2019-12-09T04:38:00Z">
        <w:r w:rsidR="008119D1" w:rsidRPr="00312974" w:rsidDel="00C33441">
          <w:rPr>
            <w:noProof/>
            <w:lang w:eastAsia="ru-RU"/>
            <w:rPrChange w:id="23" w:author="Rodion" w:date="2019-12-09T02:09:00Z">
              <w:rPr>
                <w:noProof/>
                <w:lang w:eastAsia="ru-RU"/>
              </w:rPr>
            </w:rPrChange>
          </w:rPr>
          <w:delText>схем</w:delText>
        </w:r>
        <w:r w:rsidR="001B2579" w:rsidRPr="00312974" w:rsidDel="00C33441">
          <w:rPr>
            <w:noProof/>
            <w:lang w:eastAsia="ru-RU"/>
            <w:rPrChange w:id="24" w:author="Rodion" w:date="2019-12-09T02:09:00Z">
              <w:rPr>
                <w:noProof/>
                <w:lang w:eastAsia="ru-RU"/>
              </w:rPr>
            </w:rPrChange>
          </w:rPr>
          <w:delText>и</w:delText>
        </w:r>
        <w:r w:rsidR="008119D1" w:rsidRPr="00312974" w:rsidDel="00C33441">
          <w:rPr>
            <w:noProof/>
            <w:lang w:eastAsia="ru-RU"/>
            <w:rPrChange w:id="25" w:author="Rodion" w:date="2019-12-09T02:09:00Z">
              <w:rPr>
                <w:noProof/>
                <w:lang w:eastAsia="ru-RU"/>
              </w:rPr>
            </w:rPrChange>
          </w:rPr>
          <w:delText xml:space="preserve"> </w:delText>
        </w:r>
      </w:del>
      <w:r w:rsidR="008119D1" w:rsidRPr="00312974">
        <w:rPr>
          <w:noProof/>
          <w:lang w:eastAsia="ru-RU"/>
          <w:rPrChange w:id="26" w:author="Rodion" w:date="2019-12-09T02:09:00Z">
            <w:rPr>
              <w:noProof/>
              <w:lang w:eastAsia="ru-RU"/>
            </w:rPr>
          </w:rPrChange>
        </w:rPr>
        <w:t>електричн</w:t>
      </w:r>
      <w:r w:rsidR="001B2579" w:rsidRPr="00312974">
        <w:rPr>
          <w:noProof/>
          <w:lang w:eastAsia="ru-RU"/>
          <w:rPrChange w:id="27" w:author="Rodion" w:date="2019-12-09T02:09:00Z">
            <w:rPr>
              <w:noProof/>
              <w:lang w:eastAsia="ru-RU"/>
            </w:rPr>
          </w:rPrChange>
        </w:rPr>
        <w:t>і</w:t>
      </w:r>
      <w:r w:rsidR="008119D1" w:rsidRPr="00312974">
        <w:rPr>
          <w:noProof/>
          <w:lang w:eastAsia="ru-RU"/>
          <w:rPrChange w:id="28" w:author="Rodion" w:date="2019-12-09T02:09:00Z">
            <w:rPr>
              <w:noProof/>
              <w:lang w:eastAsia="ru-RU"/>
            </w:rPr>
          </w:rPrChange>
        </w:rPr>
        <w:t xml:space="preserve"> </w:t>
      </w:r>
      <w:del w:id="29" w:author="Rodion" w:date="2019-12-09T04:36:00Z">
        <w:r w:rsidR="008119D1" w:rsidRPr="00312974" w:rsidDel="006205D4">
          <w:rPr>
            <w:noProof/>
            <w:lang w:eastAsia="ru-RU"/>
            <w:rPrChange w:id="30" w:author="Rodion" w:date="2019-12-09T02:09:00Z">
              <w:rPr>
                <w:noProof/>
                <w:lang w:eastAsia="ru-RU"/>
              </w:rPr>
            </w:rPrChange>
          </w:rPr>
          <w:delText>принципов</w:delText>
        </w:r>
        <w:r w:rsidR="001B2579" w:rsidRPr="00312974" w:rsidDel="006205D4">
          <w:rPr>
            <w:noProof/>
            <w:lang w:eastAsia="ru-RU"/>
            <w:rPrChange w:id="31" w:author="Rodion" w:date="2019-12-09T02:09:00Z">
              <w:rPr>
                <w:noProof/>
                <w:lang w:eastAsia="ru-RU"/>
              </w:rPr>
            </w:rPrChange>
          </w:rPr>
          <w:delText>і</w:delText>
        </w:r>
        <w:r w:rsidR="008119D1" w:rsidRPr="00312974" w:rsidDel="006205D4">
          <w:rPr>
            <w:noProof/>
            <w:lang w:eastAsia="ru-RU"/>
            <w:rPrChange w:id="32" w:author="Rodion" w:date="2019-12-09T02:09:00Z">
              <w:rPr>
                <w:noProof/>
                <w:lang w:eastAsia="ru-RU"/>
              </w:rPr>
            </w:rPrChange>
          </w:rPr>
          <w:delText xml:space="preserve"> </w:delText>
        </w:r>
      </w:del>
      <w:ins w:id="33" w:author="Rodion" w:date="2019-12-09T04:36:00Z">
        <w:r w:rsidR="006205D4">
          <w:rPr>
            <w:noProof/>
            <w:lang w:val="ru-RU" w:eastAsia="ru-RU"/>
          </w:rPr>
          <w:t>схеми апаратних</w:t>
        </w:r>
      </w:ins>
      <w:ins w:id="34" w:author="Rodion" w:date="2019-12-09T04:37:00Z">
        <w:r w:rsidR="006205D4">
          <w:rPr>
            <w:noProof/>
            <w:lang w:eastAsia="ru-RU"/>
          </w:rPr>
          <w:t>, схема бази даних</w:t>
        </w:r>
      </w:ins>
      <w:ins w:id="35" w:author="Rodion" w:date="2019-12-09T04:36:00Z">
        <w:r w:rsidR="006205D4">
          <w:rPr>
            <w:noProof/>
            <w:lang w:eastAsia="ru-RU"/>
          </w:rPr>
          <w:t>.</w:t>
        </w:r>
        <w:r w:rsidR="006205D4" w:rsidRPr="00222BC9">
          <w:rPr>
            <w:noProof/>
            <w:lang w:eastAsia="ru-RU"/>
          </w:rPr>
          <w:t xml:space="preserve"> </w:t>
        </w:r>
      </w:ins>
    </w:p>
    <w:p w14:paraId="39D0B2E7" w14:textId="6D9AEBFA" w:rsidR="00801217" w:rsidRPr="00222BC9" w:rsidRDefault="00801217" w:rsidP="00801217">
      <w:pPr>
        <w:rPr>
          <w:rFonts w:eastAsia="Calibri"/>
        </w:rPr>
      </w:pPr>
      <w:r w:rsidRPr="00312974">
        <w:rPr>
          <w:rFonts w:eastAsia="Calibri"/>
          <w:rPrChange w:id="36" w:author="Rodion" w:date="2019-12-09T02:09:00Z">
            <w:rPr>
              <w:rFonts w:eastAsia="Calibri"/>
            </w:rPr>
          </w:rPrChange>
        </w:rPr>
        <w:t>7. Орієнтовний перелік публікацій:</w:t>
      </w:r>
      <w:ins w:id="37" w:author="Rodion" w:date="2019-12-09T04:38:00Z">
        <w:r w:rsidR="00222BC9">
          <w:rPr>
            <w:rFonts w:eastAsia="Calibri"/>
          </w:rPr>
          <w:t xml:space="preserve"> </w:t>
        </w:r>
        <w:r w:rsidR="00222BC9">
          <w:t>«</w:t>
        </w:r>
        <w:proofErr w:type="spellStart"/>
        <w:r w:rsidR="00222BC9">
          <w:t>Winter</w:t>
        </w:r>
        <w:proofErr w:type="spellEnd"/>
        <w:r w:rsidR="00222BC9">
          <w:t xml:space="preserve"> </w:t>
        </w:r>
        <w:proofErr w:type="spellStart"/>
        <w:r w:rsidR="00222BC9">
          <w:t>InfoCom</w:t>
        </w:r>
        <w:proofErr w:type="spellEnd"/>
        <w:r w:rsidR="00222BC9">
          <w:t xml:space="preserve"> </w:t>
        </w:r>
        <w:proofErr w:type="spellStart"/>
        <w:r w:rsidR="00222BC9">
          <w:t>Advanced</w:t>
        </w:r>
        <w:proofErr w:type="spellEnd"/>
        <w:r w:rsidR="00222BC9">
          <w:t xml:space="preserve"> </w:t>
        </w:r>
        <w:proofErr w:type="spellStart"/>
        <w:r w:rsidR="00222BC9">
          <w:t>Solutions</w:t>
        </w:r>
        <w:proofErr w:type="spellEnd"/>
        <w:r w:rsidR="00222BC9">
          <w:t xml:space="preserve"> 201</w:t>
        </w:r>
      </w:ins>
      <w:ins w:id="38" w:author="Rodion" w:date="2019-12-09T04:39:00Z">
        <w:r w:rsidR="00222BC9">
          <w:t>8</w:t>
        </w:r>
      </w:ins>
      <w:ins w:id="39" w:author="Rodion" w:date="2019-12-09T04:38:00Z">
        <w:r w:rsidR="00222BC9">
          <w:t>»,</w:t>
        </w:r>
      </w:ins>
      <w:ins w:id="40" w:author="Rodion" w:date="2019-12-09T04:39:00Z">
        <w:r w:rsidR="00222BC9">
          <w:t xml:space="preserve"> «</w:t>
        </w:r>
        <w:proofErr w:type="spellStart"/>
        <w:r w:rsidR="00222BC9">
          <w:t>Winter</w:t>
        </w:r>
        <w:proofErr w:type="spellEnd"/>
        <w:r w:rsidR="00222BC9">
          <w:t xml:space="preserve"> </w:t>
        </w:r>
        <w:proofErr w:type="spellStart"/>
        <w:r w:rsidR="00222BC9">
          <w:t>InfoCom</w:t>
        </w:r>
        <w:proofErr w:type="spellEnd"/>
        <w:r w:rsidR="00222BC9">
          <w:t xml:space="preserve"> </w:t>
        </w:r>
        <w:proofErr w:type="spellStart"/>
        <w:r w:rsidR="00222BC9">
          <w:t>Advanced</w:t>
        </w:r>
        <w:proofErr w:type="spellEnd"/>
        <w:r w:rsidR="00222BC9">
          <w:t xml:space="preserve"> </w:t>
        </w:r>
        <w:proofErr w:type="spellStart"/>
        <w:r w:rsidR="00222BC9">
          <w:t>Solutions</w:t>
        </w:r>
        <w:proofErr w:type="spellEnd"/>
        <w:r w:rsidR="00222BC9">
          <w:t xml:space="preserve"> 2019»</w:t>
        </w:r>
      </w:ins>
    </w:p>
    <w:p w14:paraId="166C22E3" w14:textId="6B5BC337" w:rsidR="00801217" w:rsidRPr="00312974" w:rsidDel="00222BC9" w:rsidRDefault="00801217" w:rsidP="00801217">
      <w:pPr>
        <w:rPr>
          <w:del w:id="41" w:author="Rodion" w:date="2019-12-09T04:40:00Z"/>
          <w:rFonts w:eastAsia="Calibri"/>
          <w:rPrChange w:id="42" w:author="Rodion" w:date="2019-12-09T02:09:00Z">
            <w:rPr>
              <w:del w:id="43" w:author="Rodion" w:date="2019-12-09T04:40:00Z"/>
              <w:rFonts w:eastAsia="Calibri"/>
            </w:rPr>
          </w:rPrChange>
        </w:rPr>
      </w:pPr>
      <w:r w:rsidRPr="00312974">
        <w:rPr>
          <w:rFonts w:eastAsia="Calibri"/>
          <w:rPrChange w:id="44" w:author="Rodion" w:date="2019-12-09T02:09:00Z">
            <w:rPr>
              <w:rFonts w:eastAsia="Calibri"/>
            </w:rPr>
          </w:rPrChange>
        </w:rPr>
        <w:t>8. Консультанти розділів дисертації</w:t>
      </w:r>
    </w:p>
    <w:p w14:paraId="288C4D1B" w14:textId="77777777" w:rsidR="00222BC9" w:rsidRDefault="00222BC9" w:rsidP="00801217">
      <w:pPr>
        <w:rPr>
          <w:ins w:id="45" w:author="Rodion" w:date="2019-12-09T04:40:00Z"/>
          <w:rFonts w:eastAsia="Calibri"/>
        </w:rPr>
      </w:pPr>
    </w:p>
    <w:p w14:paraId="4D831636" w14:textId="18163F6F" w:rsidR="00801217" w:rsidRPr="00312974" w:rsidRDefault="00801217" w:rsidP="00801217">
      <w:pPr>
        <w:rPr>
          <w:rFonts w:eastAsia="Calibri"/>
          <w:rPrChange w:id="46" w:author="Rodion" w:date="2019-12-09T02:09:00Z">
            <w:rPr>
              <w:rFonts w:eastAsia="Calibri"/>
            </w:rPr>
          </w:rPrChange>
        </w:rPr>
      </w:pPr>
      <w:r w:rsidRPr="00312974">
        <w:rPr>
          <w:rFonts w:eastAsia="Calibri"/>
          <w:rPrChange w:id="47" w:author="Rodion" w:date="2019-12-09T02:09:00Z">
            <w:rPr>
              <w:rFonts w:eastAsia="Calibri"/>
            </w:rPr>
          </w:rPrChange>
        </w:rPr>
        <w:t xml:space="preserve">9. Дата видачі завдання </w:t>
      </w:r>
    </w:p>
    <w:p w14:paraId="38F7F4DA" w14:textId="77777777" w:rsidR="00801217" w:rsidRPr="00312974" w:rsidRDefault="00801217" w:rsidP="00801217">
      <w:pPr>
        <w:jc w:val="center"/>
        <w:rPr>
          <w:rFonts w:eastAsia="Calibri"/>
          <w:rPrChange w:id="48" w:author="Rodion" w:date="2019-12-09T02:09:00Z">
            <w:rPr>
              <w:rFonts w:eastAsia="Calibri"/>
            </w:rPr>
          </w:rPrChange>
        </w:rPr>
      </w:pPr>
      <w:r w:rsidRPr="00312974">
        <w:rPr>
          <w:rFonts w:eastAsia="Calibri"/>
          <w:rPrChange w:id="49" w:author="Rodion" w:date="2019-12-09T02:09:00Z">
            <w:rPr>
              <w:rFonts w:eastAsia="Calibri"/>
            </w:rPr>
          </w:rPrChange>
        </w:rPr>
        <w:t>Календарний план</w:t>
      </w:r>
    </w:p>
    <w:tbl>
      <w:tblPr>
        <w:tblW w:w="9345" w:type="dxa"/>
        <w:tblLayout w:type="fixed"/>
        <w:tblLook w:val="04A0" w:firstRow="1" w:lastRow="0" w:firstColumn="1" w:lastColumn="0" w:noHBand="0" w:noVBand="1"/>
      </w:tblPr>
      <w:tblGrid>
        <w:gridCol w:w="625"/>
        <w:gridCol w:w="5324"/>
        <w:gridCol w:w="1966"/>
        <w:gridCol w:w="1430"/>
      </w:tblGrid>
      <w:tr w:rsidR="00801217" w:rsidRPr="00312974" w14:paraId="3C1D1DA8" w14:textId="77777777" w:rsidTr="000C0886">
        <w:trPr>
          <w:trHeight w:val="507"/>
        </w:trPr>
        <w:tc>
          <w:tcPr>
            <w:tcW w:w="6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7923DE" w14:textId="77777777" w:rsidR="00801217" w:rsidRPr="00312974" w:rsidRDefault="00801217" w:rsidP="00302072">
            <w:pPr>
              <w:pStyle w:val="NoSpacing"/>
              <w:rPr>
                <w:lang w:val="uk-UA" w:eastAsia="ru-RU"/>
                <w:rPrChange w:id="50" w:author="Rodion" w:date="2019-12-09T02:09:00Z">
                  <w:rPr>
                    <w:lang w:val="uk-UA" w:eastAsia="ru-RU"/>
                  </w:rPr>
                </w:rPrChange>
              </w:rPr>
            </w:pPr>
            <w:r w:rsidRPr="00312974">
              <w:rPr>
                <w:lang w:val="uk-UA" w:eastAsia="ru-RU"/>
                <w:rPrChange w:id="51" w:author="Rodion" w:date="2019-12-09T02:09:00Z">
                  <w:rPr>
                    <w:lang w:val="uk-UA" w:eastAsia="ru-RU"/>
                  </w:rPr>
                </w:rPrChange>
              </w:rPr>
              <w:t>№</w:t>
            </w:r>
          </w:p>
          <w:p w14:paraId="1161B8DE" w14:textId="77777777" w:rsidR="00801217" w:rsidRPr="00312974" w:rsidRDefault="00801217" w:rsidP="00302072">
            <w:pPr>
              <w:pStyle w:val="NoSpacing"/>
              <w:rPr>
                <w:sz w:val="24"/>
                <w:lang w:val="uk-UA" w:eastAsia="ru-RU"/>
                <w:rPrChange w:id="52" w:author="Rodion" w:date="2019-12-09T02:09:00Z">
                  <w:rPr>
                    <w:sz w:val="24"/>
                    <w:lang w:val="uk-UA" w:eastAsia="ru-RU"/>
                  </w:rPr>
                </w:rPrChange>
              </w:rPr>
            </w:pPr>
            <w:r w:rsidRPr="00312974">
              <w:rPr>
                <w:lang w:val="uk-UA" w:eastAsia="ru-RU"/>
                <w:rPrChange w:id="53" w:author="Rodion" w:date="2019-12-09T02:09:00Z">
                  <w:rPr>
                    <w:lang w:val="uk-UA" w:eastAsia="ru-RU"/>
                  </w:rPr>
                </w:rPrChange>
              </w:rPr>
              <w:t>з/п</w:t>
            </w:r>
          </w:p>
        </w:tc>
        <w:tc>
          <w:tcPr>
            <w:tcW w:w="532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FDDF7B" w14:textId="77777777" w:rsidR="00801217" w:rsidRPr="00312974" w:rsidRDefault="00801217" w:rsidP="00302072">
            <w:pPr>
              <w:pStyle w:val="NoSpacing"/>
              <w:rPr>
                <w:lang w:val="uk-UA" w:eastAsia="ru-RU"/>
                <w:rPrChange w:id="54" w:author="Rodion" w:date="2019-12-09T02:09:00Z">
                  <w:rPr>
                    <w:lang w:val="uk-UA" w:eastAsia="ru-RU"/>
                  </w:rPr>
                </w:rPrChange>
              </w:rPr>
            </w:pPr>
            <w:r w:rsidRPr="00312974">
              <w:rPr>
                <w:lang w:val="uk-UA" w:eastAsia="ru-RU"/>
                <w:rPrChange w:id="55" w:author="Rodion" w:date="2019-12-09T02:09:00Z">
                  <w:rPr>
                    <w:lang w:val="uk-UA" w:eastAsia="ru-RU"/>
                  </w:rPr>
                </w:rPrChange>
              </w:rPr>
              <w:t>Назва етапів виконання</w:t>
            </w:r>
          </w:p>
          <w:p w14:paraId="627372C9" w14:textId="77777777" w:rsidR="00801217" w:rsidRPr="00312974" w:rsidRDefault="00801217" w:rsidP="00302072">
            <w:pPr>
              <w:pStyle w:val="NoSpacing"/>
              <w:rPr>
                <w:sz w:val="24"/>
                <w:lang w:val="uk-UA" w:eastAsia="ru-RU"/>
                <w:rPrChange w:id="56" w:author="Rodion" w:date="2019-12-09T02:09:00Z">
                  <w:rPr>
                    <w:sz w:val="24"/>
                    <w:lang w:val="uk-UA" w:eastAsia="ru-RU"/>
                  </w:rPr>
                </w:rPrChange>
              </w:rPr>
            </w:pPr>
            <w:r w:rsidRPr="00312974">
              <w:rPr>
                <w:lang w:val="uk-UA" w:eastAsia="ru-RU"/>
                <w:rPrChange w:id="57" w:author="Rodion" w:date="2019-12-09T02:09:00Z">
                  <w:rPr>
                    <w:lang w:val="uk-UA" w:eastAsia="ru-RU"/>
                  </w:rPr>
                </w:rPrChange>
              </w:rPr>
              <w:t>дипломного проекту</w:t>
            </w:r>
          </w:p>
        </w:tc>
        <w:tc>
          <w:tcPr>
            <w:tcW w:w="196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0761AA" w14:textId="77777777" w:rsidR="00801217" w:rsidRPr="00312974" w:rsidRDefault="00801217" w:rsidP="00302072">
            <w:pPr>
              <w:pStyle w:val="NoSpacing"/>
              <w:rPr>
                <w:lang w:val="uk-UA" w:eastAsia="ru-RU"/>
                <w:rPrChange w:id="58" w:author="Rodion" w:date="2019-12-09T02:09:00Z">
                  <w:rPr>
                    <w:lang w:val="uk-UA" w:eastAsia="ru-RU"/>
                  </w:rPr>
                </w:rPrChange>
              </w:rPr>
            </w:pPr>
            <w:r w:rsidRPr="00312974">
              <w:rPr>
                <w:lang w:val="uk-UA" w:eastAsia="ru-RU"/>
                <w:rPrChange w:id="59" w:author="Rodion" w:date="2019-12-09T02:09:00Z">
                  <w:rPr>
                    <w:lang w:val="uk-UA" w:eastAsia="ru-RU"/>
                  </w:rPr>
                </w:rPrChange>
              </w:rPr>
              <w:t>Строк виконання</w:t>
            </w:r>
          </w:p>
          <w:p w14:paraId="703A65A9" w14:textId="77777777" w:rsidR="00801217" w:rsidRPr="00312974" w:rsidRDefault="00801217" w:rsidP="00302072">
            <w:pPr>
              <w:pStyle w:val="NoSpacing"/>
              <w:rPr>
                <w:sz w:val="24"/>
                <w:lang w:val="uk-UA" w:eastAsia="ru-RU"/>
                <w:rPrChange w:id="60" w:author="Rodion" w:date="2019-12-09T02:09:00Z">
                  <w:rPr>
                    <w:sz w:val="24"/>
                    <w:lang w:val="uk-UA" w:eastAsia="ru-RU"/>
                  </w:rPr>
                </w:rPrChange>
              </w:rPr>
            </w:pPr>
            <w:r w:rsidRPr="00312974">
              <w:rPr>
                <w:lang w:val="uk-UA" w:eastAsia="ru-RU"/>
                <w:rPrChange w:id="61" w:author="Rodion" w:date="2019-12-09T02:09:00Z">
                  <w:rPr>
                    <w:lang w:val="uk-UA" w:eastAsia="ru-RU"/>
                  </w:rPr>
                </w:rPrChange>
              </w:rPr>
              <w:t>етапів проекту</w:t>
            </w:r>
          </w:p>
        </w:tc>
        <w:tc>
          <w:tcPr>
            <w:tcW w:w="14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5AF95D" w14:textId="77777777" w:rsidR="00801217" w:rsidRPr="00312974" w:rsidRDefault="00801217" w:rsidP="00302072">
            <w:pPr>
              <w:pStyle w:val="NoSpacing"/>
              <w:rPr>
                <w:sz w:val="24"/>
                <w:lang w:val="uk-UA" w:eastAsia="ru-RU"/>
                <w:rPrChange w:id="62" w:author="Rodion" w:date="2019-12-09T02:09:00Z">
                  <w:rPr>
                    <w:sz w:val="24"/>
                    <w:lang w:val="uk-UA" w:eastAsia="ru-RU"/>
                  </w:rPr>
                </w:rPrChange>
              </w:rPr>
            </w:pPr>
            <w:r w:rsidRPr="00312974">
              <w:rPr>
                <w:lang w:val="uk-UA" w:eastAsia="ru-RU"/>
                <w:rPrChange w:id="63" w:author="Rodion" w:date="2019-12-09T02:09:00Z">
                  <w:rPr>
                    <w:lang w:val="uk-UA" w:eastAsia="ru-RU"/>
                  </w:rPr>
                </w:rPrChange>
              </w:rPr>
              <w:t>Примітка</w:t>
            </w:r>
          </w:p>
        </w:tc>
      </w:tr>
      <w:tr w:rsidR="00801217" w:rsidRPr="00312974" w14:paraId="3F69704C" w14:textId="77777777" w:rsidTr="000C0886">
        <w:trPr>
          <w:trHeight w:val="529"/>
        </w:trPr>
        <w:tc>
          <w:tcPr>
            <w:tcW w:w="625" w:type="dxa"/>
            <w:vMerge/>
            <w:tcBorders>
              <w:top w:val="single" w:sz="4" w:space="0" w:color="auto"/>
              <w:left w:val="single" w:sz="4" w:space="0" w:color="auto"/>
              <w:bottom w:val="single" w:sz="4" w:space="0" w:color="auto"/>
              <w:right w:val="single" w:sz="4" w:space="0" w:color="auto"/>
            </w:tcBorders>
            <w:vAlign w:val="center"/>
            <w:hideMark/>
          </w:tcPr>
          <w:p w14:paraId="44078AB3" w14:textId="77777777" w:rsidR="00801217" w:rsidRPr="00312974" w:rsidRDefault="00801217" w:rsidP="00302072">
            <w:pPr>
              <w:pStyle w:val="NoSpacing"/>
              <w:rPr>
                <w:sz w:val="24"/>
                <w:lang w:val="uk-UA" w:eastAsia="ru-RU"/>
                <w:rPrChange w:id="64" w:author="Rodion" w:date="2019-12-09T02:09:00Z">
                  <w:rPr>
                    <w:sz w:val="24"/>
                    <w:lang w:val="uk-UA" w:eastAsia="ru-RU"/>
                  </w:rPr>
                </w:rPrChange>
              </w:rPr>
            </w:pPr>
          </w:p>
        </w:tc>
        <w:tc>
          <w:tcPr>
            <w:tcW w:w="5324" w:type="dxa"/>
            <w:vMerge/>
            <w:tcBorders>
              <w:top w:val="single" w:sz="4" w:space="0" w:color="auto"/>
              <w:left w:val="single" w:sz="4" w:space="0" w:color="auto"/>
              <w:bottom w:val="single" w:sz="4" w:space="0" w:color="auto"/>
              <w:right w:val="single" w:sz="4" w:space="0" w:color="auto"/>
            </w:tcBorders>
            <w:vAlign w:val="center"/>
            <w:hideMark/>
          </w:tcPr>
          <w:p w14:paraId="7060D89B" w14:textId="77777777" w:rsidR="00801217" w:rsidRPr="00312974" w:rsidRDefault="00801217" w:rsidP="00302072">
            <w:pPr>
              <w:pStyle w:val="NoSpacing"/>
              <w:rPr>
                <w:sz w:val="24"/>
                <w:lang w:val="uk-UA" w:eastAsia="ru-RU"/>
                <w:rPrChange w:id="65" w:author="Rodion" w:date="2019-12-09T02:09:00Z">
                  <w:rPr>
                    <w:sz w:val="24"/>
                    <w:lang w:val="uk-UA" w:eastAsia="ru-RU"/>
                  </w:rPr>
                </w:rPrChange>
              </w:rPr>
            </w:pPr>
          </w:p>
        </w:tc>
        <w:tc>
          <w:tcPr>
            <w:tcW w:w="1966" w:type="dxa"/>
            <w:vMerge/>
            <w:tcBorders>
              <w:top w:val="single" w:sz="4" w:space="0" w:color="auto"/>
              <w:left w:val="single" w:sz="4" w:space="0" w:color="auto"/>
              <w:bottom w:val="single" w:sz="4" w:space="0" w:color="auto"/>
              <w:right w:val="single" w:sz="4" w:space="0" w:color="auto"/>
            </w:tcBorders>
            <w:vAlign w:val="center"/>
            <w:hideMark/>
          </w:tcPr>
          <w:p w14:paraId="4E629B82" w14:textId="77777777" w:rsidR="00801217" w:rsidRPr="00312974" w:rsidRDefault="00801217" w:rsidP="00302072">
            <w:pPr>
              <w:pStyle w:val="NoSpacing"/>
              <w:rPr>
                <w:sz w:val="24"/>
                <w:lang w:val="uk-UA" w:eastAsia="ru-RU"/>
                <w:rPrChange w:id="66" w:author="Rodion" w:date="2019-12-09T02:09:00Z">
                  <w:rPr>
                    <w:sz w:val="24"/>
                    <w:lang w:val="uk-UA" w:eastAsia="ru-RU"/>
                  </w:rPr>
                </w:rPrChange>
              </w:rPr>
            </w:pPr>
          </w:p>
        </w:tc>
        <w:tc>
          <w:tcPr>
            <w:tcW w:w="1430" w:type="dxa"/>
            <w:vMerge/>
            <w:tcBorders>
              <w:top w:val="single" w:sz="4" w:space="0" w:color="auto"/>
              <w:left w:val="single" w:sz="4" w:space="0" w:color="auto"/>
              <w:bottom w:val="single" w:sz="4" w:space="0" w:color="auto"/>
              <w:right w:val="single" w:sz="4" w:space="0" w:color="auto"/>
            </w:tcBorders>
            <w:vAlign w:val="center"/>
            <w:hideMark/>
          </w:tcPr>
          <w:p w14:paraId="37F4A4F7" w14:textId="77777777" w:rsidR="00801217" w:rsidRPr="00312974" w:rsidRDefault="00801217" w:rsidP="00302072">
            <w:pPr>
              <w:pStyle w:val="NoSpacing"/>
              <w:rPr>
                <w:sz w:val="24"/>
                <w:lang w:val="uk-UA" w:eastAsia="ru-RU"/>
                <w:rPrChange w:id="67" w:author="Rodion" w:date="2019-12-09T02:09:00Z">
                  <w:rPr>
                    <w:sz w:val="24"/>
                    <w:lang w:val="uk-UA" w:eastAsia="ru-RU"/>
                  </w:rPr>
                </w:rPrChange>
              </w:rPr>
            </w:pPr>
          </w:p>
        </w:tc>
      </w:tr>
      <w:tr w:rsidR="00801217" w:rsidRPr="00312974" w14:paraId="75D2DFC2"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4B05E1E9" w14:textId="77777777" w:rsidR="00801217" w:rsidRPr="00312974" w:rsidRDefault="00801217" w:rsidP="00302072">
            <w:pPr>
              <w:pStyle w:val="NoSpacing"/>
              <w:rPr>
                <w:lang w:val="uk-UA" w:eastAsia="ru-RU"/>
                <w:rPrChange w:id="68" w:author="Rodion" w:date="2019-12-09T02:09:00Z">
                  <w:rPr>
                    <w:lang w:val="uk-UA" w:eastAsia="ru-RU"/>
                  </w:rPr>
                </w:rPrChange>
              </w:rPr>
            </w:pPr>
            <w:r w:rsidRPr="00312974">
              <w:rPr>
                <w:lang w:val="uk-UA" w:eastAsia="ru-RU"/>
                <w:rPrChange w:id="69" w:author="Rodion" w:date="2019-12-09T02:09:00Z">
                  <w:rPr>
                    <w:lang w:val="uk-UA" w:eastAsia="ru-RU"/>
                  </w:rPr>
                </w:rPrChange>
              </w:rPr>
              <w:t>1</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BB87A5E" w14:textId="20D4BC9F" w:rsidR="00801217" w:rsidRPr="00312974" w:rsidRDefault="000C0886" w:rsidP="00302072">
            <w:pPr>
              <w:pStyle w:val="NoSpacing"/>
              <w:rPr>
                <w:lang w:val="uk-UA" w:eastAsia="ru-RU"/>
                <w:rPrChange w:id="70" w:author="Rodion" w:date="2019-12-09T02:09:00Z">
                  <w:rPr>
                    <w:lang w:val="uk-UA" w:eastAsia="ru-RU"/>
                  </w:rPr>
                </w:rPrChange>
              </w:rPr>
            </w:pPr>
            <w:r w:rsidRPr="00312974">
              <w:rPr>
                <w:lang w:val="uk-UA" w:eastAsia="ru-RU"/>
                <w:rPrChange w:id="71" w:author="Rodion" w:date="2019-12-09T02:09:00Z">
                  <w:rPr>
                    <w:lang w:val="uk-UA" w:eastAsia="ru-RU"/>
                  </w:rPr>
                </w:rPrChange>
              </w:rPr>
              <w:t>Формування вимог та постановка задач</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2F3B3002" w14:textId="4D9A3516" w:rsidR="00801217" w:rsidRPr="00312974" w:rsidRDefault="002818BE" w:rsidP="00302072">
            <w:pPr>
              <w:pStyle w:val="NoSpacing"/>
              <w:rPr>
                <w:lang w:val="uk-UA" w:eastAsia="ru-RU"/>
                <w:rPrChange w:id="72" w:author="Rodion" w:date="2019-12-09T02:09:00Z">
                  <w:rPr>
                    <w:lang w:val="uk-UA" w:eastAsia="ru-RU"/>
                  </w:rPr>
                </w:rPrChange>
              </w:rPr>
            </w:pPr>
            <w:r w:rsidRPr="00312974">
              <w:rPr>
                <w:rFonts w:eastAsia="Calibri"/>
                <w:lang w:val="uk-UA"/>
                <w:rPrChange w:id="73" w:author="Rodion" w:date="2019-12-09T02:09:00Z">
                  <w:rPr>
                    <w:rFonts w:eastAsia="Calibri"/>
                    <w:lang w:val="uk-UA"/>
                  </w:rPr>
                </w:rPrChange>
              </w:rPr>
              <w:t>23</w:t>
            </w:r>
            <w:r w:rsidR="00801217" w:rsidRPr="00312974">
              <w:rPr>
                <w:rFonts w:eastAsia="Calibri"/>
                <w:lang w:val="uk-UA"/>
                <w:rPrChange w:id="74" w:author="Rodion" w:date="2019-12-09T02:09:00Z">
                  <w:rPr>
                    <w:rFonts w:eastAsia="Calibri"/>
                    <w:lang w:val="uk-UA"/>
                  </w:rPr>
                </w:rPrChange>
              </w:rPr>
              <w:t>.</w:t>
            </w:r>
            <w:r w:rsidRPr="00312974">
              <w:rPr>
                <w:rFonts w:eastAsia="Calibri"/>
                <w:lang w:val="uk-UA"/>
                <w:rPrChange w:id="75" w:author="Rodion" w:date="2019-12-09T02:09:00Z">
                  <w:rPr>
                    <w:rFonts w:eastAsia="Calibri"/>
                    <w:lang w:val="uk-UA"/>
                  </w:rPr>
                </w:rPrChange>
              </w:rPr>
              <w:t>11</w:t>
            </w:r>
            <w:r w:rsidR="00801217" w:rsidRPr="00312974">
              <w:rPr>
                <w:rFonts w:eastAsia="Calibri"/>
                <w:lang w:val="uk-UA"/>
                <w:rPrChange w:id="76" w:author="Rodion" w:date="2019-12-09T02:09:00Z">
                  <w:rPr>
                    <w:rFonts w:eastAsia="Calibri"/>
                    <w:lang w:val="uk-UA"/>
                  </w:rPr>
                </w:rPrChange>
              </w:rPr>
              <w:t>.201</w:t>
            </w:r>
            <w:r w:rsidRPr="00312974">
              <w:rPr>
                <w:rFonts w:eastAsia="Calibri"/>
                <w:lang w:val="uk-UA"/>
                <w:rPrChange w:id="77" w:author="Rodion" w:date="2019-12-09T02:09:00Z">
                  <w:rPr>
                    <w:rFonts w:eastAsia="Calibri"/>
                    <w:lang w:val="uk-UA"/>
                  </w:rPr>
                </w:rPrChange>
              </w:rPr>
              <w:t>8</w:t>
            </w:r>
            <w:r w:rsidR="00801217" w:rsidRPr="00312974">
              <w:rPr>
                <w:rFonts w:eastAsia="Calibri"/>
                <w:lang w:val="uk-UA"/>
                <w:rPrChange w:id="78" w:author="Rodion" w:date="2019-12-09T02:09:00Z">
                  <w:rPr>
                    <w:rFonts w:eastAsia="Calibri"/>
                    <w:lang w:val="uk-UA"/>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0CAD77A0" w14:textId="77777777" w:rsidR="00801217" w:rsidRPr="00312974" w:rsidRDefault="00801217" w:rsidP="00302072">
            <w:pPr>
              <w:pStyle w:val="NoSpacing"/>
              <w:rPr>
                <w:lang w:val="uk-UA" w:eastAsia="ru-RU"/>
                <w:rPrChange w:id="79" w:author="Rodion" w:date="2019-12-09T02:09:00Z">
                  <w:rPr>
                    <w:lang w:val="uk-UA" w:eastAsia="ru-RU"/>
                  </w:rPr>
                </w:rPrChange>
              </w:rPr>
            </w:pPr>
          </w:p>
        </w:tc>
      </w:tr>
      <w:tr w:rsidR="00801217" w:rsidRPr="00312974" w14:paraId="27F78C9E"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tcPr>
          <w:p w14:paraId="35DEFCE1" w14:textId="77777777" w:rsidR="00801217" w:rsidRPr="00312974" w:rsidRDefault="00801217" w:rsidP="00302072">
            <w:pPr>
              <w:pStyle w:val="NoSpacing"/>
              <w:rPr>
                <w:lang w:val="uk-UA" w:eastAsia="ru-RU"/>
                <w:rPrChange w:id="80" w:author="Rodion" w:date="2019-12-09T02:09:00Z">
                  <w:rPr>
                    <w:lang w:val="uk-UA" w:eastAsia="ru-RU"/>
                  </w:rPr>
                </w:rPrChange>
              </w:rPr>
            </w:pPr>
            <w:r w:rsidRPr="00312974">
              <w:rPr>
                <w:lang w:val="uk-UA" w:eastAsia="ru-RU"/>
                <w:rPrChange w:id="81" w:author="Rodion" w:date="2019-12-09T02:09:00Z">
                  <w:rPr>
                    <w:lang w:val="uk-UA" w:eastAsia="ru-RU"/>
                  </w:rPr>
                </w:rPrChange>
              </w:rPr>
              <w:t>2</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469810B1" w14:textId="43EBF65B" w:rsidR="00801217" w:rsidRPr="00312974" w:rsidRDefault="000C0886" w:rsidP="00302072">
            <w:pPr>
              <w:pStyle w:val="NoSpacing"/>
              <w:rPr>
                <w:lang w:val="uk-UA" w:eastAsia="ru-RU"/>
                <w:rPrChange w:id="82" w:author="Rodion" w:date="2019-12-09T02:09:00Z">
                  <w:rPr>
                    <w:lang w:val="uk-UA" w:eastAsia="ru-RU"/>
                  </w:rPr>
                </w:rPrChange>
              </w:rPr>
            </w:pPr>
            <w:r w:rsidRPr="00312974">
              <w:rPr>
                <w:lang w:val="uk-UA" w:eastAsia="ru-RU"/>
                <w:rPrChange w:id="83" w:author="Rodion" w:date="2019-12-09T02:09:00Z">
                  <w:rPr>
                    <w:lang w:val="uk-UA" w:eastAsia="ru-RU"/>
                  </w:rPr>
                </w:rPrChange>
              </w:rPr>
              <w:t>Дослідження існуючих</w:t>
            </w:r>
            <w:r w:rsidR="00801217" w:rsidRPr="00312974">
              <w:rPr>
                <w:lang w:val="uk-UA" w:eastAsia="ru-RU"/>
                <w:rPrChange w:id="84" w:author="Rodion" w:date="2019-12-09T02:09:00Z">
                  <w:rPr>
                    <w:lang w:val="uk-UA" w:eastAsia="ru-RU"/>
                  </w:rPr>
                </w:rPrChange>
              </w:rPr>
              <w:t xml:space="preserve"> </w:t>
            </w:r>
            <w:r w:rsidRPr="00312974">
              <w:rPr>
                <w:lang w:val="uk-UA" w:eastAsia="ru-RU"/>
                <w:rPrChange w:id="85" w:author="Rodion" w:date="2019-12-09T02:09:00Z">
                  <w:rPr>
                    <w:lang w:val="uk-UA" w:eastAsia="ru-RU"/>
                  </w:rPr>
                </w:rPrChange>
              </w:rPr>
              <w:t>рішень</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2C51EAE" w14:textId="67A3AABF" w:rsidR="00801217" w:rsidRPr="00312974" w:rsidRDefault="00801217" w:rsidP="00302072">
            <w:pPr>
              <w:pStyle w:val="NoSpacing"/>
              <w:rPr>
                <w:lang w:val="uk-UA" w:eastAsia="ru-RU"/>
                <w:rPrChange w:id="86" w:author="Rodion" w:date="2019-12-09T02:09:00Z">
                  <w:rPr>
                    <w:lang w:val="uk-UA" w:eastAsia="ru-RU"/>
                  </w:rPr>
                </w:rPrChange>
              </w:rPr>
            </w:pPr>
            <w:r w:rsidRPr="00312974">
              <w:rPr>
                <w:rFonts w:eastAsia="Calibri"/>
                <w:lang w:val="uk-UA"/>
                <w:rPrChange w:id="87" w:author="Rodion" w:date="2019-12-09T02:09:00Z">
                  <w:rPr>
                    <w:rFonts w:eastAsia="Calibri"/>
                    <w:lang w:val="uk-UA"/>
                  </w:rPr>
                </w:rPrChange>
              </w:rPr>
              <w:t>2</w:t>
            </w:r>
            <w:r w:rsidR="002818BE" w:rsidRPr="00312974">
              <w:rPr>
                <w:rFonts w:eastAsia="Calibri"/>
                <w:lang w:val="uk-UA"/>
                <w:rPrChange w:id="88" w:author="Rodion" w:date="2019-12-09T02:09:00Z">
                  <w:rPr>
                    <w:rFonts w:eastAsia="Calibri"/>
                    <w:lang w:val="uk-UA"/>
                  </w:rPr>
                </w:rPrChange>
              </w:rPr>
              <w:t>7</w:t>
            </w:r>
            <w:r w:rsidRPr="00312974">
              <w:rPr>
                <w:rFonts w:eastAsia="Calibri"/>
                <w:lang w:val="uk-UA"/>
                <w:rPrChange w:id="89" w:author="Rodion" w:date="2019-12-09T02:09:00Z">
                  <w:rPr>
                    <w:rFonts w:eastAsia="Calibri"/>
                    <w:lang w:val="uk-UA"/>
                  </w:rPr>
                </w:rPrChange>
              </w:rPr>
              <w:t>.02.201</w:t>
            </w:r>
            <w:r w:rsidR="002818BE" w:rsidRPr="00312974">
              <w:rPr>
                <w:rFonts w:eastAsia="Calibri"/>
                <w:lang w:val="uk-UA"/>
                <w:rPrChange w:id="90" w:author="Rodion" w:date="2019-12-09T02:09:00Z">
                  <w:rPr>
                    <w:rFonts w:eastAsia="Calibri"/>
                    <w:lang w:val="uk-UA"/>
                  </w:rPr>
                </w:rPrChange>
              </w:rPr>
              <w:t>9</w:t>
            </w:r>
            <w:r w:rsidRPr="00312974">
              <w:rPr>
                <w:rFonts w:eastAsia="Calibri"/>
                <w:lang w:val="uk-UA"/>
                <w:rPrChange w:id="91" w:author="Rodion" w:date="2019-12-09T02:09:00Z">
                  <w:rPr>
                    <w:rFonts w:eastAsia="Calibri"/>
                    <w:lang w:val="uk-UA"/>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6F36E4E1" w14:textId="77777777" w:rsidR="00801217" w:rsidRPr="00312974" w:rsidRDefault="00801217" w:rsidP="00302072">
            <w:pPr>
              <w:pStyle w:val="NoSpacing"/>
              <w:rPr>
                <w:lang w:val="uk-UA" w:eastAsia="ru-RU"/>
                <w:rPrChange w:id="92" w:author="Rodion" w:date="2019-12-09T02:09:00Z">
                  <w:rPr>
                    <w:lang w:val="uk-UA" w:eastAsia="ru-RU"/>
                  </w:rPr>
                </w:rPrChange>
              </w:rPr>
            </w:pPr>
          </w:p>
        </w:tc>
      </w:tr>
      <w:tr w:rsidR="00801217" w:rsidRPr="00312974" w14:paraId="336D5154"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36E9AE10" w14:textId="77777777" w:rsidR="00801217" w:rsidRPr="00312974" w:rsidRDefault="00801217" w:rsidP="00302072">
            <w:pPr>
              <w:pStyle w:val="NoSpacing"/>
              <w:rPr>
                <w:lang w:val="uk-UA" w:eastAsia="ru-RU"/>
                <w:rPrChange w:id="93" w:author="Rodion" w:date="2019-12-09T02:09:00Z">
                  <w:rPr>
                    <w:lang w:val="uk-UA" w:eastAsia="ru-RU"/>
                  </w:rPr>
                </w:rPrChange>
              </w:rPr>
            </w:pPr>
            <w:r w:rsidRPr="00312974">
              <w:rPr>
                <w:lang w:val="uk-UA" w:eastAsia="ru-RU"/>
                <w:rPrChange w:id="94" w:author="Rodion" w:date="2019-12-09T02:09:00Z">
                  <w:rPr>
                    <w:lang w:val="uk-UA" w:eastAsia="ru-RU"/>
                  </w:rPr>
                </w:rPrChange>
              </w:rPr>
              <w:t>3</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DC76BB0" w14:textId="632B8960" w:rsidR="00801217" w:rsidRPr="00312974" w:rsidRDefault="000C0886" w:rsidP="00302072">
            <w:pPr>
              <w:pStyle w:val="NoSpacing"/>
              <w:rPr>
                <w:lang w:val="uk-UA" w:eastAsia="ru-RU"/>
                <w:rPrChange w:id="95" w:author="Rodion" w:date="2019-12-09T02:09:00Z">
                  <w:rPr>
                    <w:lang w:val="uk-UA" w:eastAsia="ru-RU"/>
                  </w:rPr>
                </w:rPrChange>
              </w:rPr>
            </w:pPr>
            <w:r w:rsidRPr="00312974">
              <w:rPr>
                <w:lang w:val="uk-UA" w:eastAsia="ru-RU"/>
                <w:rPrChange w:id="96" w:author="Rodion" w:date="2019-12-09T02:09:00Z">
                  <w:rPr>
                    <w:lang w:val="uk-UA" w:eastAsia="ru-RU"/>
                  </w:rPr>
                </w:rPrChange>
              </w:rPr>
              <w:t xml:space="preserve">Дослідження ідентифікації </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267B218C" w14:textId="175CE79C" w:rsidR="00801217" w:rsidRPr="00312974" w:rsidRDefault="002818BE" w:rsidP="00302072">
            <w:pPr>
              <w:pStyle w:val="NoSpacing"/>
              <w:rPr>
                <w:lang w:val="uk-UA" w:eastAsia="ru-RU"/>
                <w:rPrChange w:id="97" w:author="Rodion" w:date="2019-12-09T02:09:00Z">
                  <w:rPr>
                    <w:lang w:val="uk-UA" w:eastAsia="ru-RU"/>
                  </w:rPr>
                </w:rPrChange>
              </w:rPr>
            </w:pPr>
            <w:r w:rsidRPr="00312974">
              <w:rPr>
                <w:lang w:val="uk-UA" w:eastAsia="ru-RU"/>
                <w:rPrChange w:id="98" w:author="Rodion" w:date="2019-12-09T02:09:00Z">
                  <w:rPr>
                    <w:lang w:val="uk-UA" w:eastAsia="ru-RU"/>
                  </w:rPr>
                </w:rPrChange>
              </w:rPr>
              <w:t>24</w:t>
            </w:r>
            <w:r w:rsidR="00801217" w:rsidRPr="00312974">
              <w:rPr>
                <w:lang w:val="uk-UA" w:eastAsia="ru-RU"/>
                <w:rPrChange w:id="99" w:author="Rodion" w:date="2019-12-09T02:09:00Z">
                  <w:rPr>
                    <w:lang w:val="uk-UA" w:eastAsia="ru-RU"/>
                  </w:rPr>
                </w:rPrChange>
              </w:rPr>
              <w:t>.03.201</w:t>
            </w:r>
            <w:r w:rsidRPr="00312974">
              <w:rPr>
                <w:lang w:val="uk-UA" w:eastAsia="ru-RU"/>
                <w:rPrChange w:id="100" w:author="Rodion" w:date="2019-12-09T02:09:00Z">
                  <w:rPr>
                    <w:lang w:val="uk-UA" w:eastAsia="ru-RU"/>
                  </w:rPr>
                </w:rPrChange>
              </w:rPr>
              <w:t>9</w:t>
            </w:r>
            <w:r w:rsidR="00801217" w:rsidRPr="00312974">
              <w:rPr>
                <w:lang w:val="uk-UA" w:eastAsia="ru-RU"/>
                <w:rPrChange w:id="101" w:author="Rodion" w:date="2019-12-09T02:09:00Z">
                  <w:rPr>
                    <w:lang w:val="uk-UA" w:eastAsia="ru-RU"/>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5CC2ACD5" w14:textId="77777777" w:rsidR="00801217" w:rsidRPr="00312974" w:rsidRDefault="00801217" w:rsidP="00302072">
            <w:pPr>
              <w:pStyle w:val="NoSpacing"/>
              <w:rPr>
                <w:lang w:val="uk-UA" w:eastAsia="ru-RU"/>
                <w:rPrChange w:id="102" w:author="Rodion" w:date="2019-12-09T02:09:00Z">
                  <w:rPr>
                    <w:lang w:val="uk-UA" w:eastAsia="ru-RU"/>
                  </w:rPr>
                </w:rPrChange>
              </w:rPr>
            </w:pPr>
          </w:p>
        </w:tc>
      </w:tr>
      <w:tr w:rsidR="00801217" w:rsidRPr="00312974" w14:paraId="0F58A6BD"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03D5D737" w14:textId="77777777" w:rsidR="00801217" w:rsidRPr="00312974" w:rsidRDefault="00801217" w:rsidP="00302072">
            <w:pPr>
              <w:pStyle w:val="NoSpacing"/>
              <w:rPr>
                <w:lang w:val="uk-UA" w:eastAsia="ru-RU"/>
                <w:rPrChange w:id="103" w:author="Rodion" w:date="2019-12-09T02:09:00Z">
                  <w:rPr>
                    <w:lang w:val="uk-UA" w:eastAsia="ru-RU"/>
                  </w:rPr>
                </w:rPrChange>
              </w:rPr>
            </w:pP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DAE0856" w14:textId="19360CA4" w:rsidR="00801217" w:rsidRPr="00312974" w:rsidRDefault="000C0886" w:rsidP="00302072">
            <w:pPr>
              <w:pStyle w:val="NoSpacing"/>
              <w:rPr>
                <w:lang w:val="uk-UA" w:eastAsia="ru-RU"/>
                <w:rPrChange w:id="104" w:author="Rodion" w:date="2019-12-09T02:09:00Z">
                  <w:rPr>
                    <w:lang w:val="uk-UA" w:eastAsia="ru-RU"/>
                  </w:rPr>
                </w:rPrChange>
              </w:rPr>
            </w:pPr>
            <w:r w:rsidRPr="00312974">
              <w:rPr>
                <w:lang w:val="uk-UA" w:eastAsia="ru-RU"/>
                <w:rPrChange w:id="105" w:author="Rodion" w:date="2019-12-09T02:09:00Z">
                  <w:rPr>
                    <w:lang w:val="uk-UA" w:eastAsia="ru-RU"/>
                  </w:rPr>
                </w:rPrChange>
              </w:rPr>
              <w:t>за штрих-кодом</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8829D4A" w14:textId="77777777" w:rsidR="00801217" w:rsidRPr="00312974" w:rsidRDefault="00801217" w:rsidP="00302072">
            <w:pPr>
              <w:pStyle w:val="NoSpacing"/>
              <w:rPr>
                <w:lang w:val="uk-UA" w:eastAsia="ru-RU"/>
                <w:rPrChange w:id="106" w:author="Rodion" w:date="2019-12-09T02:09:00Z">
                  <w:rPr>
                    <w:lang w:val="uk-UA" w:eastAsia="ru-RU"/>
                  </w:rPr>
                </w:rPrChange>
              </w:rPr>
            </w:pP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25D8F5C1" w14:textId="77777777" w:rsidR="00801217" w:rsidRPr="00312974" w:rsidRDefault="00801217" w:rsidP="00302072">
            <w:pPr>
              <w:pStyle w:val="NoSpacing"/>
              <w:rPr>
                <w:lang w:val="uk-UA" w:eastAsia="ru-RU"/>
                <w:rPrChange w:id="107" w:author="Rodion" w:date="2019-12-09T02:09:00Z">
                  <w:rPr>
                    <w:lang w:val="uk-UA" w:eastAsia="ru-RU"/>
                  </w:rPr>
                </w:rPrChange>
              </w:rPr>
            </w:pPr>
          </w:p>
        </w:tc>
      </w:tr>
      <w:tr w:rsidR="00801217" w:rsidRPr="00312974" w14:paraId="56BAF320"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570147EC" w14:textId="77777777" w:rsidR="00801217" w:rsidRPr="00312974" w:rsidRDefault="00801217" w:rsidP="00302072">
            <w:pPr>
              <w:pStyle w:val="NoSpacing"/>
              <w:rPr>
                <w:lang w:val="uk-UA" w:eastAsia="ru-RU"/>
                <w:rPrChange w:id="108" w:author="Rodion" w:date="2019-12-09T02:09:00Z">
                  <w:rPr>
                    <w:lang w:val="uk-UA" w:eastAsia="ru-RU"/>
                  </w:rPr>
                </w:rPrChange>
              </w:rPr>
            </w:pPr>
            <w:r w:rsidRPr="00312974">
              <w:rPr>
                <w:lang w:val="uk-UA" w:eastAsia="ru-RU"/>
                <w:rPrChange w:id="109" w:author="Rodion" w:date="2019-12-09T02:09:00Z">
                  <w:rPr>
                    <w:lang w:val="uk-UA" w:eastAsia="ru-RU"/>
                  </w:rPr>
                </w:rPrChange>
              </w:rPr>
              <w:t>4</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67310977" w14:textId="32B00797" w:rsidR="00801217" w:rsidRPr="00312974" w:rsidRDefault="000C0886" w:rsidP="00302072">
            <w:pPr>
              <w:pStyle w:val="NoSpacing"/>
              <w:rPr>
                <w:lang w:val="uk-UA" w:eastAsia="ru-RU"/>
                <w:rPrChange w:id="110" w:author="Rodion" w:date="2019-12-09T02:09:00Z">
                  <w:rPr>
                    <w:lang w:val="uk-UA" w:eastAsia="ru-RU"/>
                  </w:rPr>
                </w:rPrChange>
              </w:rPr>
            </w:pPr>
            <w:r w:rsidRPr="00312974">
              <w:rPr>
                <w:lang w:val="uk-UA"/>
                <w:rPrChange w:id="111" w:author="Rodion" w:date="2019-12-09T02:09:00Z">
                  <w:rPr>
                    <w:lang w:val="uk-UA"/>
                  </w:rPr>
                </w:rPrChange>
              </w:rPr>
              <w:t>Дослідження радіочастотної ідентифікації</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F45072D" w14:textId="0260350C" w:rsidR="00801217" w:rsidRPr="00312974" w:rsidRDefault="002818BE" w:rsidP="00302072">
            <w:pPr>
              <w:pStyle w:val="NoSpacing"/>
              <w:rPr>
                <w:lang w:val="uk-UA" w:eastAsia="ru-RU"/>
                <w:rPrChange w:id="112" w:author="Rodion" w:date="2019-12-09T02:09:00Z">
                  <w:rPr>
                    <w:lang w:val="uk-UA" w:eastAsia="ru-RU"/>
                  </w:rPr>
                </w:rPrChange>
              </w:rPr>
            </w:pPr>
            <w:r w:rsidRPr="00312974">
              <w:rPr>
                <w:lang w:val="uk-UA" w:eastAsia="ru-RU"/>
                <w:rPrChange w:id="113" w:author="Rodion" w:date="2019-12-09T02:09:00Z">
                  <w:rPr>
                    <w:lang w:val="uk-UA" w:eastAsia="ru-RU"/>
                  </w:rPr>
                </w:rPrChange>
              </w:rPr>
              <w:t>26</w:t>
            </w:r>
            <w:r w:rsidR="00801217" w:rsidRPr="00312974">
              <w:rPr>
                <w:lang w:val="uk-UA" w:eastAsia="ru-RU"/>
                <w:rPrChange w:id="114" w:author="Rodion" w:date="2019-12-09T02:09:00Z">
                  <w:rPr>
                    <w:lang w:val="uk-UA" w:eastAsia="ru-RU"/>
                  </w:rPr>
                </w:rPrChange>
              </w:rPr>
              <w:t>.0</w:t>
            </w:r>
            <w:r w:rsidRPr="00312974">
              <w:rPr>
                <w:lang w:val="uk-UA" w:eastAsia="ru-RU"/>
                <w:rPrChange w:id="115" w:author="Rodion" w:date="2019-12-09T02:09:00Z">
                  <w:rPr>
                    <w:lang w:val="uk-UA" w:eastAsia="ru-RU"/>
                  </w:rPr>
                </w:rPrChange>
              </w:rPr>
              <w:t>4</w:t>
            </w:r>
            <w:r w:rsidR="00801217" w:rsidRPr="00312974">
              <w:rPr>
                <w:lang w:val="uk-UA" w:eastAsia="ru-RU"/>
                <w:rPrChange w:id="116" w:author="Rodion" w:date="2019-12-09T02:09:00Z">
                  <w:rPr>
                    <w:lang w:val="uk-UA" w:eastAsia="ru-RU"/>
                  </w:rPr>
                </w:rPrChange>
              </w:rPr>
              <w:t>.201</w:t>
            </w:r>
            <w:r w:rsidRPr="00312974">
              <w:rPr>
                <w:lang w:val="uk-UA" w:eastAsia="ru-RU"/>
                <w:rPrChange w:id="117" w:author="Rodion" w:date="2019-12-09T02:09:00Z">
                  <w:rPr>
                    <w:lang w:val="uk-UA" w:eastAsia="ru-RU"/>
                  </w:rPr>
                </w:rPrChange>
              </w:rPr>
              <w:t>9</w:t>
            </w:r>
            <w:r w:rsidR="00801217" w:rsidRPr="00312974">
              <w:rPr>
                <w:lang w:val="uk-UA" w:eastAsia="ru-RU"/>
                <w:rPrChange w:id="118" w:author="Rodion" w:date="2019-12-09T02:09:00Z">
                  <w:rPr>
                    <w:lang w:val="uk-UA" w:eastAsia="ru-RU"/>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7631273B" w14:textId="77777777" w:rsidR="00801217" w:rsidRPr="00312974" w:rsidRDefault="00801217" w:rsidP="00302072">
            <w:pPr>
              <w:pStyle w:val="NoSpacing"/>
              <w:rPr>
                <w:lang w:val="uk-UA" w:eastAsia="ru-RU"/>
                <w:rPrChange w:id="119" w:author="Rodion" w:date="2019-12-09T02:09:00Z">
                  <w:rPr>
                    <w:lang w:val="uk-UA" w:eastAsia="ru-RU"/>
                  </w:rPr>
                </w:rPrChange>
              </w:rPr>
            </w:pPr>
          </w:p>
        </w:tc>
      </w:tr>
      <w:tr w:rsidR="00801217" w:rsidRPr="00312974" w14:paraId="2189E026" w14:textId="77777777" w:rsidTr="000C0886">
        <w:trPr>
          <w:trHeight w:val="32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0DF3A8" w14:textId="77777777" w:rsidR="00801217" w:rsidRPr="00312974" w:rsidRDefault="00801217" w:rsidP="00302072">
            <w:pPr>
              <w:pStyle w:val="NoSpacing"/>
              <w:rPr>
                <w:lang w:val="uk-UA" w:eastAsia="ru-RU"/>
                <w:rPrChange w:id="120" w:author="Rodion" w:date="2019-12-09T02:09:00Z">
                  <w:rPr>
                    <w:lang w:val="uk-UA" w:eastAsia="ru-RU"/>
                  </w:rPr>
                </w:rPrChange>
              </w:rPr>
            </w:pPr>
            <w:r w:rsidRPr="00312974">
              <w:rPr>
                <w:lang w:val="uk-UA" w:eastAsia="ru-RU"/>
                <w:rPrChange w:id="121" w:author="Rodion" w:date="2019-12-09T02:09:00Z">
                  <w:rPr>
                    <w:lang w:val="uk-UA" w:eastAsia="ru-RU"/>
                  </w:rPr>
                </w:rPrChange>
              </w:rPr>
              <w:t>5</w:t>
            </w:r>
          </w:p>
        </w:tc>
        <w:tc>
          <w:tcPr>
            <w:tcW w:w="5324" w:type="dxa"/>
            <w:tcBorders>
              <w:top w:val="single" w:sz="4" w:space="0" w:color="auto"/>
              <w:left w:val="nil"/>
              <w:right w:val="single" w:sz="4" w:space="0" w:color="auto"/>
            </w:tcBorders>
            <w:shd w:val="clear" w:color="auto" w:fill="auto"/>
            <w:noWrap/>
            <w:vAlign w:val="center"/>
          </w:tcPr>
          <w:p w14:paraId="7B49567C" w14:textId="4D0E6937" w:rsidR="00801217" w:rsidRPr="00312974" w:rsidRDefault="000C0886" w:rsidP="00302072">
            <w:pPr>
              <w:pStyle w:val="NoSpacing"/>
              <w:rPr>
                <w:lang w:val="uk-UA" w:eastAsia="ru-RU"/>
                <w:rPrChange w:id="122" w:author="Rodion" w:date="2019-12-09T02:09:00Z">
                  <w:rPr>
                    <w:lang w:val="uk-UA" w:eastAsia="ru-RU"/>
                  </w:rPr>
                </w:rPrChange>
              </w:rPr>
            </w:pPr>
            <w:r w:rsidRPr="00312974">
              <w:rPr>
                <w:lang w:val="uk-UA"/>
                <w:rPrChange w:id="123" w:author="Rodion" w:date="2019-12-09T02:09:00Z">
                  <w:rPr>
                    <w:lang w:val="uk-UA"/>
                  </w:rPr>
                </w:rPrChange>
              </w:rPr>
              <w:t>Розробка прототипу апаратної частини</w:t>
            </w:r>
          </w:p>
        </w:tc>
        <w:tc>
          <w:tcPr>
            <w:tcW w:w="1966" w:type="dxa"/>
            <w:tcBorders>
              <w:top w:val="single" w:sz="4" w:space="0" w:color="auto"/>
              <w:left w:val="nil"/>
              <w:right w:val="single" w:sz="4" w:space="0" w:color="auto"/>
            </w:tcBorders>
            <w:shd w:val="clear" w:color="auto" w:fill="auto"/>
            <w:noWrap/>
            <w:vAlign w:val="center"/>
          </w:tcPr>
          <w:p w14:paraId="4787C6D0" w14:textId="773D1DA8" w:rsidR="00801217" w:rsidRPr="00312974" w:rsidRDefault="002818BE" w:rsidP="00302072">
            <w:pPr>
              <w:pStyle w:val="NoSpacing"/>
              <w:rPr>
                <w:lang w:val="uk-UA" w:eastAsia="ru-RU"/>
                <w:rPrChange w:id="124" w:author="Rodion" w:date="2019-12-09T02:09:00Z">
                  <w:rPr>
                    <w:lang w:val="uk-UA" w:eastAsia="ru-RU"/>
                  </w:rPr>
                </w:rPrChange>
              </w:rPr>
            </w:pPr>
            <w:r w:rsidRPr="00312974">
              <w:rPr>
                <w:lang w:val="uk-UA" w:eastAsia="ru-RU"/>
                <w:rPrChange w:id="125" w:author="Rodion" w:date="2019-12-09T02:09:00Z">
                  <w:rPr>
                    <w:lang w:val="uk-UA" w:eastAsia="ru-RU"/>
                  </w:rPr>
                </w:rPrChange>
              </w:rPr>
              <w:t>30</w:t>
            </w:r>
            <w:r w:rsidR="00801217" w:rsidRPr="00312974">
              <w:rPr>
                <w:lang w:val="uk-UA" w:eastAsia="ru-RU"/>
                <w:rPrChange w:id="126" w:author="Rodion" w:date="2019-12-09T02:09:00Z">
                  <w:rPr>
                    <w:lang w:val="uk-UA" w:eastAsia="ru-RU"/>
                  </w:rPr>
                </w:rPrChange>
              </w:rPr>
              <w:t>.0</w:t>
            </w:r>
            <w:r w:rsidRPr="00312974">
              <w:rPr>
                <w:lang w:val="uk-UA" w:eastAsia="ru-RU"/>
                <w:rPrChange w:id="127" w:author="Rodion" w:date="2019-12-09T02:09:00Z">
                  <w:rPr>
                    <w:lang w:val="uk-UA" w:eastAsia="ru-RU"/>
                  </w:rPr>
                </w:rPrChange>
              </w:rPr>
              <w:t>6</w:t>
            </w:r>
            <w:r w:rsidR="00801217" w:rsidRPr="00312974">
              <w:rPr>
                <w:lang w:val="uk-UA" w:eastAsia="ru-RU"/>
                <w:rPrChange w:id="128" w:author="Rodion" w:date="2019-12-09T02:09:00Z">
                  <w:rPr>
                    <w:lang w:val="uk-UA" w:eastAsia="ru-RU"/>
                  </w:rPr>
                </w:rPrChange>
              </w:rPr>
              <w:t>.201</w:t>
            </w:r>
            <w:r w:rsidRPr="00312974">
              <w:rPr>
                <w:lang w:val="uk-UA" w:eastAsia="ru-RU"/>
                <w:rPrChange w:id="129" w:author="Rodion" w:date="2019-12-09T02:09:00Z">
                  <w:rPr>
                    <w:lang w:val="uk-UA" w:eastAsia="ru-RU"/>
                  </w:rPr>
                </w:rPrChange>
              </w:rPr>
              <w:t>9</w:t>
            </w:r>
            <w:r w:rsidR="00801217" w:rsidRPr="00312974">
              <w:rPr>
                <w:lang w:val="uk-UA" w:eastAsia="ru-RU"/>
                <w:rPrChange w:id="130" w:author="Rodion" w:date="2019-12-09T02:09:00Z">
                  <w:rPr>
                    <w:lang w:val="uk-UA" w:eastAsia="ru-RU"/>
                  </w:rPr>
                </w:rPrChange>
              </w:rPr>
              <w:t xml:space="preserve"> р.</w:t>
            </w:r>
          </w:p>
        </w:tc>
        <w:tc>
          <w:tcPr>
            <w:tcW w:w="1430" w:type="dxa"/>
            <w:tcBorders>
              <w:top w:val="single" w:sz="4" w:space="0" w:color="auto"/>
              <w:left w:val="nil"/>
              <w:right w:val="single" w:sz="4" w:space="0" w:color="auto"/>
            </w:tcBorders>
            <w:shd w:val="clear" w:color="auto" w:fill="auto"/>
            <w:noWrap/>
            <w:vAlign w:val="center"/>
            <w:hideMark/>
          </w:tcPr>
          <w:p w14:paraId="3EE2E577" w14:textId="77777777" w:rsidR="00801217" w:rsidRPr="00312974" w:rsidRDefault="00801217" w:rsidP="00302072">
            <w:pPr>
              <w:pStyle w:val="NoSpacing"/>
              <w:rPr>
                <w:lang w:val="uk-UA" w:eastAsia="ru-RU"/>
                <w:rPrChange w:id="131" w:author="Rodion" w:date="2019-12-09T02:09:00Z">
                  <w:rPr>
                    <w:lang w:val="uk-UA" w:eastAsia="ru-RU"/>
                  </w:rPr>
                </w:rPrChange>
              </w:rPr>
            </w:pPr>
          </w:p>
        </w:tc>
      </w:tr>
      <w:tr w:rsidR="000C0886" w:rsidRPr="00312974" w14:paraId="69F446DE" w14:textId="77777777" w:rsidTr="000C0886">
        <w:trPr>
          <w:trHeight w:val="32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0A8A91" w14:textId="4F959446" w:rsidR="000C0886" w:rsidRPr="00312974" w:rsidRDefault="000C0886" w:rsidP="00302072">
            <w:pPr>
              <w:pStyle w:val="NoSpacing"/>
              <w:rPr>
                <w:lang w:val="uk-UA" w:eastAsia="ru-RU"/>
                <w:rPrChange w:id="132" w:author="Rodion" w:date="2019-12-09T02:09:00Z">
                  <w:rPr>
                    <w:lang w:val="uk-UA" w:eastAsia="ru-RU"/>
                  </w:rPr>
                </w:rPrChange>
              </w:rPr>
            </w:pPr>
            <w:r w:rsidRPr="00312974">
              <w:rPr>
                <w:lang w:val="uk-UA" w:eastAsia="ru-RU"/>
                <w:rPrChange w:id="133" w:author="Rodion" w:date="2019-12-09T02:09:00Z">
                  <w:rPr>
                    <w:lang w:val="uk-UA" w:eastAsia="ru-RU"/>
                  </w:rPr>
                </w:rPrChange>
              </w:rPr>
              <w:t>6</w:t>
            </w:r>
          </w:p>
        </w:tc>
        <w:tc>
          <w:tcPr>
            <w:tcW w:w="5324" w:type="dxa"/>
            <w:tcBorders>
              <w:top w:val="single" w:sz="4" w:space="0" w:color="auto"/>
              <w:left w:val="nil"/>
              <w:right w:val="single" w:sz="4" w:space="0" w:color="auto"/>
            </w:tcBorders>
            <w:shd w:val="clear" w:color="auto" w:fill="auto"/>
            <w:noWrap/>
            <w:vAlign w:val="center"/>
          </w:tcPr>
          <w:p w14:paraId="5772A8BA" w14:textId="1027C9D8" w:rsidR="000C0886" w:rsidRPr="00312974" w:rsidRDefault="000C0886" w:rsidP="00302072">
            <w:pPr>
              <w:pStyle w:val="NoSpacing"/>
              <w:rPr>
                <w:lang w:val="uk-UA"/>
                <w:rPrChange w:id="134" w:author="Rodion" w:date="2019-12-09T02:09:00Z">
                  <w:rPr>
                    <w:lang w:val="uk-UA"/>
                  </w:rPr>
                </w:rPrChange>
              </w:rPr>
            </w:pPr>
            <w:r w:rsidRPr="00312974">
              <w:rPr>
                <w:lang w:val="uk-UA" w:eastAsia="ru-RU"/>
                <w:rPrChange w:id="135" w:author="Rodion" w:date="2019-12-09T02:09:00Z">
                  <w:rPr>
                    <w:lang w:val="uk-UA" w:eastAsia="ru-RU"/>
                  </w:rPr>
                </w:rPrChange>
              </w:rPr>
              <w:t xml:space="preserve">Розробка програмної частини </w:t>
            </w:r>
          </w:p>
        </w:tc>
        <w:tc>
          <w:tcPr>
            <w:tcW w:w="1966" w:type="dxa"/>
            <w:tcBorders>
              <w:top w:val="single" w:sz="4" w:space="0" w:color="auto"/>
              <w:left w:val="nil"/>
              <w:right w:val="single" w:sz="4" w:space="0" w:color="auto"/>
            </w:tcBorders>
            <w:shd w:val="clear" w:color="auto" w:fill="auto"/>
            <w:noWrap/>
            <w:vAlign w:val="center"/>
          </w:tcPr>
          <w:p w14:paraId="64BFCF6B" w14:textId="48A4C757" w:rsidR="000C0886" w:rsidRPr="00312974" w:rsidRDefault="002818BE" w:rsidP="00302072">
            <w:pPr>
              <w:pStyle w:val="NoSpacing"/>
              <w:rPr>
                <w:lang w:val="uk-UA" w:eastAsia="ru-RU"/>
                <w:rPrChange w:id="136" w:author="Rodion" w:date="2019-12-09T02:09:00Z">
                  <w:rPr>
                    <w:lang w:val="uk-UA" w:eastAsia="ru-RU"/>
                  </w:rPr>
                </w:rPrChange>
              </w:rPr>
            </w:pPr>
            <w:r w:rsidRPr="00312974">
              <w:rPr>
                <w:lang w:val="uk-UA" w:eastAsia="ru-RU"/>
                <w:rPrChange w:id="137" w:author="Rodion" w:date="2019-12-09T02:09:00Z">
                  <w:rPr>
                    <w:lang w:val="uk-UA" w:eastAsia="ru-RU"/>
                  </w:rPr>
                </w:rPrChange>
              </w:rPr>
              <w:t>11.10.2019</w:t>
            </w:r>
          </w:p>
        </w:tc>
        <w:tc>
          <w:tcPr>
            <w:tcW w:w="1430" w:type="dxa"/>
            <w:tcBorders>
              <w:top w:val="single" w:sz="4" w:space="0" w:color="auto"/>
              <w:left w:val="nil"/>
              <w:right w:val="single" w:sz="4" w:space="0" w:color="auto"/>
            </w:tcBorders>
            <w:shd w:val="clear" w:color="auto" w:fill="auto"/>
            <w:noWrap/>
            <w:vAlign w:val="center"/>
          </w:tcPr>
          <w:p w14:paraId="2D8532A2" w14:textId="77777777" w:rsidR="000C0886" w:rsidRPr="00312974" w:rsidRDefault="000C0886" w:rsidP="00302072">
            <w:pPr>
              <w:pStyle w:val="NoSpacing"/>
              <w:rPr>
                <w:lang w:val="uk-UA" w:eastAsia="ru-RU"/>
                <w:rPrChange w:id="138" w:author="Rodion" w:date="2019-12-09T02:09:00Z">
                  <w:rPr>
                    <w:lang w:val="uk-UA" w:eastAsia="ru-RU"/>
                  </w:rPr>
                </w:rPrChange>
              </w:rPr>
            </w:pPr>
          </w:p>
        </w:tc>
      </w:tr>
      <w:tr w:rsidR="00801217" w:rsidRPr="00312974" w14:paraId="5132C072" w14:textId="77777777" w:rsidTr="000C0886">
        <w:trPr>
          <w:trHeight w:val="302"/>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8C415" w14:textId="43EE2CAC" w:rsidR="00801217" w:rsidRPr="00312974" w:rsidRDefault="000C0886" w:rsidP="00302072">
            <w:pPr>
              <w:pStyle w:val="NoSpacing"/>
              <w:rPr>
                <w:lang w:val="uk-UA" w:eastAsia="ru-RU"/>
                <w:rPrChange w:id="139" w:author="Rodion" w:date="2019-12-09T02:09:00Z">
                  <w:rPr>
                    <w:lang w:val="uk-UA" w:eastAsia="ru-RU"/>
                  </w:rPr>
                </w:rPrChange>
              </w:rPr>
            </w:pPr>
            <w:r w:rsidRPr="00312974">
              <w:rPr>
                <w:lang w:val="uk-UA" w:eastAsia="ru-RU"/>
                <w:rPrChange w:id="140" w:author="Rodion" w:date="2019-12-09T02:09:00Z">
                  <w:rPr>
                    <w:lang w:val="uk-UA" w:eastAsia="ru-RU"/>
                  </w:rPr>
                </w:rPrChange>
              </w:rPr>
              <w:t>7</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6B372EE5" w14:textId="77777777" w:rsidR="00801217" w:rsidRPr="00312974" w:rsidRDefault="00801217" w:rsidP="00302072">
            <w:pPr>
              <w:pStyle w:val="NoSpacing"/>
              <w:rPr>
                <w:lang w:val="uk-UA" w:eastAsia="ru-RU"/>
                <w:rPrChange w:id="141" w:author="Rodion" w:date="2019-12-09T02:09:00Z">
                  <w:rPr>
                    <w:lang w:val="uk-UA" w:eastAsia="ru-RU"/>
                  </w:rPr>
                </w:rPrChange>
              </w:rPr>
            </w:pPr>
            <w:r w:rsidRPr="00312974">
              <w:rPr>
                <w:lang w:val="uk-UA" w:eastAsia="ru-RU"/>
                <w:rPrChange w:id="142" w:author="Rodion" w:date="2019-12-09T02:09:00Z">
                  <w:rPr>
                    <w:lang w:val="uk-UA" w:eastAsia="ru-RU"/>
                  </w:rPr>
                </w:rPrChange>
              </w:rPr>
              <w:t>Оформлення текстової документації</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3F0EFC28" w14:textId="731BC75F" w:rsidR="00801217" w:rsidRPr="00312974" w:rsidRDefault="002818BE" w:rsidP="00302072">
            <w:pPr>
              <w:pStyle w:val="NoSpacing"/>
              <w:rPr>
                <w:lang w:val="uk-UA" w:eastAsia="ru-RU"/>
                <w:rPrChange w:id="143" w:author="Rodion" w:date="2019-12-09T02:09:00Z">
                  <w:rPr>
                    <w:lang w:val="uk-UA" w:eastAsia="ru-RU"/>
                  </w:rPr>
                </w:rPrChange>
              </w:rPr>
            </w:pPr>
            <w:r w:rsidRPr="00312974">
              <w:rPr>
                <w:lang w:val="uk-UA" w:eastAsia="ru-RU"/>
                <w:rPrChange w:id="144" w:author="Rodion" w:date="2019-12-09T02:09:00Z">
                  <w:rPr>
                    <w:lang w:val="uk-UA" w:eastAsia="ru-RU"/>
                  </w:rPr>
                </w:rPrChange>
              </w:rPr>
              <w:t>28</w:t>
            </w:r>
            <w:r w:rsidR="00801217" w:rsidRPr="00312974">
              <w:rPr>
                <w:lang w:val="uk-UA" w:eastAsia="ru-RU"/>
                <w:rPrChange w:id="145" w:author="Rodion" w:date="2019-12-09T02:09:00Z">
                  <w:rPr>
                    <w:lang w:val="uk-UA" w:eastAsia="ru-RU"/>
                  </w:rPr>
                </w:rPrChange>
              </w:rPr>
              <w:t>.</w:t>
            </w:r>
            <w:r w:rsidRPr="00312974">
              <w:rPr>
                <w:lang w:val="uk-UA" w:eastAsia="ru-RU"/>
                <w:rPrChange w:id="146" w:author="Rodion" w:date="2019-12-09T02:09:00Z">
                  <w:rPr>
                    <w:lang w:val="uk-UA" w:eastAsia="ru-RU"/>
                  </w:rPr>
                </w:rPrChange>
              </w:rPr>
              <w:t>11</w:t>
            </w:r>
            <w:r w:rsidR="00801217" w:rsidRPr="00312974">
              <w:rPr>
                <w:lang w:val="uk-UA" w:eastAsia="ru-RU"/>
                <w:rPrChange w:id="147" w:author="Rodion" w:date="2019-12-09T02:09:00Z">
                  <w:rPr>
                    <w:lang w:val="uk-UA" w:eastAsia="ru-RU"/>
                  </w:rPr>
                </w:rPrChange>
              </w:rPr>
              <w:t>.201</w:t>
            </w:r>
            <w:r w:rsidRPr="00312974">
              <w:rPr>
                <w:lang w:val="uk-UA" w:eastAsia="ru-RU"/>
                <w:rPrChange w:id="148" w:author="Rodion" w:date="2019-12-09T02:09:00Z">
                  <w:rPr>
                    <w:lang w:val="uk-UA" w:eastAsia="ru-RU"/>
                  </w:rPr>
                </w:rPrChange>
              </w:rPr>
              <w:t>9</w:t>
            </w:r>
            <w:r w:rsidR="00801217" w:rsidRPr="00312974">
              <w:rPr>
                <w:lang w:val="uk-UA" w:eastAsia="ru-RU"/>
                <w:rPrChange w:id="149" w:author="Rodion" w:date="2019-12-09T02:09:00Z">
                  <w:rPr>
                    <w:lang w:val="uk-UA" w:eastAsia="ru-RU"/>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3CEC52D6" w14:textId="77777777" w:rsidR="00801217" w:rsidRPr="00312974" w:rsidRDefault="00801217" w:rsidP="00302072">
            <w:pPr>
              <w:pStyle w:val="NoSpacing"/>
              <w:rPr>
                <w:lang w:val="uk-UA" w:eastAsia="ru-RU"/>
                <w:rPrChange w:id="150" w:author="Rodion" w:date="2019-12-09T02:09:00Z">
                  <w:rPr>
                    <w:lang w:val="uk-UA" w:eastAsia="ru-RU"/>
                  </w:rPr>
                </w:rPrChange>
              </w:rPr>
            </w:pPr>
          </w:p>
        </w:tc>
      </w:tr>
    </w:tbl>
    <w:p w14:paraId="5482FF7A" w14:textId="77777777" w:rsidR="00801217" w:rsidRPr="00312974" w:rsidRDefault="00801217" w:rsidP="00801217">
      <w:pPr>
        <w:spacing w:line="276" w:lineRule="auto"/>
        <w:rPr>
          <w:rFonts w:eastAsia="Calibri"/>
          <w:rPrChange w:id="151" w:author="Rodion" w:date="2019-12-09T02:09:00Z">
            <w:rPr>
              <w:rFonts w:eastAsia="Calibri"/>
            </w:rPr>
          </w:rPrChange>
        </w:rPr>
      </w:pPr>
    </w:p>
    <w:p w14:paraId="408FD7D1" w14:textId="02B124C0" w:rsidR="00801217" w:rsidRPr="00312974" w:rsidRDefault="00801217" w:rsidP="00801217">
      <w:pPr>
        <w:spacing w:line="276" w:lineRule="auto"/>
        <w:rPr>
          <w:rFonts w:eastAsia="Calibri"/>
          <w:sz w:val="18"/>
          <w:rPrChange w:id="152" w:author="Rodion" w:date="2019-12-09T02:09:00Z">
            <w:rPr>
              <w:rFonts w:eastAsia="Calibri"/>
              <w:sz w:val="18"/>
            </w:rPr>
          </w:rPrChange>
        </w:rPr>
      </w:pPr>
      <w:r w:rsidRPr="00030B2B">
        <w:rPr>
          <w:rFonts w:eastAsia="Calibri"/>
          <w:noProof/>
          <w:lang w:eastAsia="ru-RU"/>
        </w:rPr>
        <mc:AlternateContent>
          <mc:Choice Requires="wps">
            <w:drawing>
              <wp:anchor distT="0" distB="0" distL="114300" distR="114300" simplePos="0" relativeHeight="251686912" behindDoc="0" locked="0" layoutInCell="1" allowOverlap="1" wp14:anchorId="72760AE7" wp14:editId="358D23F3">
                <wp:simplePos x="0" y="0"/>
                <wp:positionH relativeFrom="column">
                  <wp:posOffset>3799840</wp:posOffset>
                </wp:positionH>
                <wp:positionV relativeFrom="paragraph">
                  <wp:posOffset>236693</wp:posOffset>
                </wp:positionV>
                <wp:extent cx="1576070" cy="0"/>
                <wp:effectExtent l="0" t="0" r="24130" b="19050"/>
                <wp:wrapNone/>
                <wp:docPr id="133" name="Прямая соединительная линия 133"/>
                <wp:cNvGraphicFramePr/>
                <a:graphic xmlns:a="http://schemas.openxmlformats.org/drawingml/2006/main">
                  <a:graphicData uri="http://schemas.microsoft.com/office/word/2010/wordprocessingShape">
                    <wps:wsp>
                      <wps:cNvCnPr/>
                      <wps:spPr>
                        <a:xfrm>
                          <a:off x="0" y="0"/>
                          <a:ext cx="1576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9E3E1" id="Прямая соединительная линия 13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2pt,18.65pt" to="423.3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" strokecolor="black [3200]" strokeweight=".5pt">
                <v:stroke joinstyle="miter"/>
              </v:line>
            </w:pict>
          </mc:Fallback>
        </mc:AlternateContent>
      </w:r>
      <w:r w:rsidRPr="00312974">
        <w:rPr>
          <w:rFonts w:eastAsia="Calibri"/>
          <w:noProof/>
          <w:lang w:eastAsia="ru-RU"/>
          <w:rPrChange w:id="153" w:author="Rodion" w:date="2019-12-09T02:09:00Z">
            <w:rPr>
              <w:rFonts w:eastAsia="Calibri"/>
              <w:noProof/>
              <w:lang w:eastAsia="ru-RU"/>
            </w:rPr>
          </w:rPrChange>
        </w:rPr>
        <mc:AlternateContent>
          <mc:Choice Requires="wps">
            <w:drawing>
              <wp:anchor distT="0" distB="0" distL="114300" distR="114300" simplePos="0" relativeHeight="251688960" behindDoc="0" locked="0" layoutInCell="1" allowOverlap="1" wp14:anchorId="02A8E7A4" wp14:editId="24CB2132">
                <wp:simplePos x="0" y="0"/>
                <wp:positionH relativeFrom="column">
                  <wp:posOffset>3042920</wp:posOffset>
                </wp:positionH>
                <wp:positionV relativeFrom="paragraph">
                  <wp:posOffset>237017</wp:posOffset>
                </wp:positionV>
                <wp:extent cx="667568" cy="530"/>
                <wp:effectExtent l="0" t="0" r="37465" b="19050"/>
                <wp:wrapNone/>
                <wp:docPr id="135" name="Прямая соединительная линия 135"/>
                <wp:cNvGraphicFramePr/>
                <a:graphic xmlns:a="http://schemas.openxmlformats.org/drawingml/2006/main">
                  <a:graphicData uri="http://schemas.microsoft.com/office/word/2010/wordprocessingShape">
                    <wps:wsp>
                      <wps:cNvCnPr/>
                      <wps:spPr>
                        <a:xfrm>
                          <a:off x="0" y="0"/>
                          <a:ext cx="667568" cy="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5A74C4" id="Прямая соединительная линия 13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6pt,18.65pt" to="292.1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" strokecolor="black [3200]" strokeweight=".5pt">
                <v:stroke joinstyle="miter"/>
              </v:line>
            </w:pict>
          </mc:Fallback>
        </mc:AlternateContent>
      </w:r>
      <w:r w:rsidRPr="00030B2B">
        <w:rPr>
          <w:rFonts w:eastAsia="Calibri"/>
        </w:rPr>
        <w:t xml:space="preserve">Студент </w:t>
      </w:r>
      <w:r w:rsidRPr="00030B2B">
        <w:rPr>
          <w:rFonts w:eastAsia="Calibri"/>
        </w:rPr>
        <w:tab/>
      </w:r>
      <w:r w:rsidRPr="00030B2B">
        <w:rPr>
          <w:rFonts w:eastAsia="Calibri"/>
        </w:rPr>
        <w:tab/>
      </w:r>
      <w:r w:rsidRPr="00030B2B">
        <w:rPr>
          <w:rFonts w:eastAsia="Calibri"/>
        </w:rPr>
        <w:tab/>
      </w:r>
      <w:r w:rsidRPr="00030B2B">
        <w:rPr>
          <w:rFonts w:eastAsia="Calibri"/>
        </w:rPr>
        <w:tab/>
      </w:r>
      <w:r w:rsidRPr="00030B2B">
        <w:rPr>
          <w:rFonts w:eastAsia="Calibri"/>
        </w:rPr>
        <w:tab/>
      </w:r>
      <w:r w:rsidRPr="00030B2B">
        <w:rPr>
          <w:rFonts w:eastAsia="Calibri"/>
        </w:rPr>
        <w:tab/>
        <w:t xml:space="preserve">        </w:t>
      </w:r>
      <w:proofErr w:type="spellStart"/>
      <w:r w:rsidR="0018169C" w:rsidRPr="00222BC9">
        <w:rPr>
          <w:rFonts w:eastAsia="Calibri"/>
        </w:rPr>
        <w:t>Хар</w:t>
      </w:r>
      <w:r w:rsidR="0018169C" w:rsidRPr="00312974">
        <w:rPr>
          <w:rFonts w:eastAsia="Calibri"/>
          <w:rPrChange w:id="154" w:author="Rodion" w:date="2019-12-09T02:09:00Z">
            <w:rPr>
              <w:rFonts w:eastAsia="Calibri"/>
            </w:rPr>
          </w:rPrChange>
        </w:rPr>
        <w:t>абет</w:t>
      </w:r>
      <w:proofErr w:type="spellEnd"/>
      <w:r w:rsidRPr="00312974">
        <w:rPr>
          <w:rFonts w:eastAsia="Calibri"/>
          <w:rPrChange w:id="155" w:author="Rodion" w:date="2019-12-09T02:09:00Z">
            <w:rPr>
              <w:rFonts w:eastAsia="Calibri"/>
            </w:rPr>
          </w:rPrChange>
        </w:rPr>
        <w:t xml:space="preserve"> </w:t>
      </w:r>
      <w:r w:rsidR="0018169C" w:rsidRPr="00312974">
        <w:rPr>
          <w:rFonts w:eastAsia="Calibri"/>
          <w:rPrChange w:id="156" w:author="Rodion" w:date="2019-12-09T02:09:00Z">
            <w:rPr>
              <w:rFonts w:eastAsia="Calibri"/>
            </w:rPr>
          </w:rPrChange>
        </w:rPr>
        <w:t>Р</w:t>
      </w:r>
      <w:r w:rsidRPr="00312974">
        <w:rPr>
          <w:rFonts w:eastAsia="Calibri"/>
          <w:rPrChange w:id="157" w:author="Rodion" w:date="2019-12-09T02:09:00Z">
            <w:rPr>
              <w:rFonts w:eastAsia="Calibri"/>
            </w:rPr>
          </w:rPrChange>
        </w:rPr>
        <w:t xml:space="preserve">. </w:t>
      </w:r>
      <w:r w:rsidR="0018169C" w:rsidRPr="00312974">
        <w:rPr>
          <w:rFonts w:eastAsia="Calibri"/>
          <w:rPrChange w:id="158" w:author="Rodion" w:date="2019-12-09T02:09:00Z">
            <w:rPr>
              <w:rFonts w:eastAsia="Calibri"/>
            </w:rPr>
          </w:rPrChange>
        </w:rPr>
        <w:t>І</w:t>
      </w:r>
      <w:r w:rsidRPr="00312974">
        <w:rPr>
          <w:rFonts w:eastAsia="Calibri"/>
          <w:rPrChange w:id="159" w:author="Rodion" w:date="2019-12-09T02:09:00Z">
            <w:rPr>
              <w:rFonts w:eastAsia="Calibri"/>
            </w:rPr>
          </w:rPrChange>
        </w:rPr>
        <w:t>.</w:t>
      </w:r>
      <w:r w:rsidR="0018169C" w:rsidRPr="00312974">
        <w:rPr>
          <w:rFonts w:eastAsia="Calibri"/>
          <w:rPrChange w:id="160" w:author="Rodion" w:date="2019-12-09T02:09:00Z">
            <w:rPr>
              <w:rFonts w:eastAsia="Calibri"/>
            </w:rPr>
          </w:rPrChange>
        </w:rPr>
        <w:tab/>
      </w:r>
      <w:r w:rsidRPr="00312974">
        <w:rPr>
          <w:rFonts w:eastAsia="Calibri"/>
          <w:u w:val="single"/>
          <w:rPrChange w:id="161" w:author="Rodion" w:date="2019-12-09T02:09:00Z">
            <w:rPr>
              <w:rFonts w:eastAsia="Calibri"/>
              <w:u w:val="single"/>
            </w:rPr>
          </w:rPrChange>
        </w:rPr>
        <w:br/>
      </w:r>
      <w:r w:rsidRPr="00312974">
        <w:rPr>
          <w:rFonts w:eastAsia="Calibri"/>
          <w:sz w:val="18"/>
          <w:rPrChange w:id="162" w:author="Rodion" w:date="2019-12-09T02:09:00Z">
            <w:rPr>
              <w:rFonts w:eastAsia="Calibri"/>
              <w:sz w:val="18"/>
            </w:rPr>
          </w:rPrChange>
        </w:rPr>
        <w:tab/>
      </w:r>
      <w:r w:rsidRPr="00312974">
        <w:rPr>
          <w:rFonts w:eastAsia="Calibri"/>
          <w:sz w:val="18"/>
          <w:rPrChange w:id="163" w:author="Rodion" w:date="2019-12-09T02:09:00Z">
            <w:rPr>
              <w:rFonts w:eastAsia="Calibri"/>
              <w:sz w:val="18"/>
            </w:rPr>
          </w:rPrChange>
        </w:rPr>
        <w:tab/>
      </w:r>
      <w:r w:rsidRPr="00312974">
        <w:rPr>
          <w:rFonts w:eastAsia="Calibri"/>
          <w:sz w:val="18"/>
          <w:rPrChange w:id="164" w:author="Rodion" w:date="2019-12-09T02:09:00Z">
            <w:rPr>
              <w:rFonts w:eastAsia="Calibri"/>
              <w:sz w:val="18"/>
            </w:rPr>
          </w:rPrChange>
        </w:rPr>
        <w:tab/>
      </w:r>
      <w:r w:rsidRPr="00312974">
        <w:rPr>
          <w:rFonts w:eastAsia="Calibri"/>
          <w:sz w:val="18"/>
          <w:rPrChange w:id="165" w:author="Rodion" w:date="2019-12-09T02:09:00Z">
            <w:rPr>
              <w:rFonts w:eastAsia="Calibri"/>
              <w:sz w:val="18"/>
            </w:rPr>
          </w:rPrChange>
        </w:rPr>
        <w:tab/>
      </w:r>
      <w:r w:rsidRPr="00312974">
        <w:rPr>
          <w:rFonts w:eastAsia="Calibri"/>
          <w:sz w:val="18"/>
          <w:rPrChange w:id="166" w:author="Rodion" w:date="2019-12-09T02:09:00Z">
            <w:rPr>
              <w:rFonts w:eastAsia="Calibri"/>
              <w:sz w:val="18"/>
            </w:rPr>
          </w:rPrChange>
        </w:rPr>
        <w:tab/>
      </w:r>
      <w:r w:rsidRPr="00312974">
        <w:rPr>
          <w:rFonts w:eastAsia="Calibri"/>
          <w:sz w:val="18"/>
          <w:rPrChange w:id="167" w:author="Rodion" w:date="2019-12-09T02:09:00Z">
            <w:rPr>
              <w:rFonts w:eastAsia="Calibri"/>
              <w:sz w:val="18"/>
            </w:rPr>
          </w:rPrChange>
        </w:rPr>
        <w:tab/>
      </w:r>
      <w:r w:rsidRPr="00312974">
        <w:rPr>
          <w:rFonts w:eastAsia="Calibri"/>
          <w:sz w:val="18"/>
          <w:rPrChange w:id="168" w:author="Rodion" w:date="2019-12-09T02:09:00Z">
            <w:rPr>
              <w:rFonts w:eastAsia="Calibri"/>
              <w:sz w:val="18"/>
            </w:rPr>
          </w:rPrChange>
        </w:rPr>
        <w:tab/>
        <w:t>(підпис)</w:t>
      </w:r>
      <w:r w:rsidRPr="00312974">
        <w:rPr>
          <w:rFonts w:eastAsia="Calibri"/>
          <w:sz w:val="18"/>
          <w:rPrChange w:id="169" w:author="Rodion" w:date="2019-12-09T02:09:00Z">
            <w:rPr>
              <w:rFonts w:eastAsia="Calibri"/>
              <w:sz w:val="18"/>
            </w:rPr>
          </w:rPrChange>
        </w:rPr>
        <w:tab/>
      </w:r>
      <w:r w:rsidRPr="00312974">
        <w:rPr>
          <w:rFonts w:eastAsia="Calibri"/>
          <w:sz w:val="18"/>
          <w:rPrChange w:id="170" w:author="Rodion" w:date="2019-12-09T02:09:00Z">
            <w:rPr>
              <w:rFonts w:eastAsia="Calibri"/>
              <w:sz w:val="18"/>
            </w:rPr>
          </w:rPrChange>
        </w:rPr>
        <w:tab/>
        <w:t>(ініціали, прізвище)</w:t>
      </w:r>
    </w:p>
    <w:p w14:paraId="6957475D" w14:textId="60DB9B03" w:rsidR="00801217" w:rsidRPr="00312974" w:rsidRDefault="00801217" w:rsidP="00801217">
      <w:pPr>
        <w:spacing w:line="276" w:lineRule="auto"/>
        <w:rPr>
          <w:rFonts w:eastAsia="Calibri"/>
          <w:sz w:val="18"/>
          <w:rPrChange w:id="171" w:author="Rodion" w:date="2019-12-09T02:09:00Z">
            <w:rPr>
              <w:rFonts w:eastAsia="Calibri"/>
              <w:sz w:val="18"/>
            </w:rPr>
          </w:rPrChange>
        </w:rPr>
      </w:pPr>
      <w:r w:rsidRPr="00030B2B">
        <w:rPr>
          <w:rFonts w:eastAsia="Calibri"/>
          <w:noProof/>
          <w:lang w:eastAsia="ru-RU"/>
        </w:rPr>
        <mc:AlternateContent>
          <mc:Choice Requires="wps">
            <w:drawing>
              <wp:anchor distT="0" distB="0" distL="114300" distR="114300" simplePos="0" relativeHeight="251689984" behindDoc="0" locked="0" layoutInCell="1" allowOverlap="1" wp14:anchorId="1FC551DC" wp14:editId="6FE23578">
                <wp:simplePos x="0" y="0"/>
                <wp:positionH relativeFrom="column">
                  <wp:posOffset>3066294</wp:posOffset>
                </wp:positionH>
                <wp:positionV relativeFrom="paragraph">
                  <wp:posOffset>206508</wp:posOffset>
                </wp:positionV>
                <wp:extent cx="667568" cy="530"/>
                <wp:effectExtent l="0" t="0" r="37465" b="19050"/>
                <wp:wrapNone/>
                <wp:docPr id="136" name="Прямая соединительная линия 136"/>
                <wp:cNvGraphicFramePr/>
                <a:graphic xmlns:a="http://schemas.openxmlformats.org/drawingml/2006/main">
                  <a:graphicData uri="http://schemas.microsoft.com/office/word/2010/wordprocessingShape">
                    <wps:wsp>
                      <wps:cNvCnPr/>
                      <wps:spPr>
                        <a:xfrm>
                          <a:off x="0" y="0"/>
                          <a:ext cx="667568" cy="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213102" id="Прямая соединительная линия 136"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45pt,16.25pt" to="294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" strokecolor="black [3200]" strokeweight=".5pt">
                <v:stroke joinstyle="miter"/>
              </v:line>
            </w:pict>
          </mc:Fallback>
        </mc:AlternateContent>
      </w:r>
      <w:r w:rsidRPr="00312974">
        <w:rPr>
          <w:rFonts w:eastAsia="Calibri"/>
          <w:noProof/>
          <w:lang w:eastAsia="ru-RU"/>
          <w:rPrChange w:id="172" w:author="Rodion" w:date="2019-12-09T02:09:00Z">
            <w:rPr>
              <w:rFonts w:eastAsia="Calibri"/>
              <w:noProof/>
              <w:lang w:eastAsia="ru-RU"/>
            </w:rPr>
          </w:rPrChange>
        </w:rPr>
        <mc:AlternateContent>
          <mc:Choice Requires="wps">
            <w:drawing>
              <wp:anchor distT="0" distB="0" distL="114300" distR="114300" simplePos="0" relativeHeight="251687936" behindDoc="0" locked="0" layoutInCell="1" allowOverlap="1" wp14:anchorId="542A208C" wp14:editId="6F2F80AF">
                <wp:simplePos x="0" y="0"/>
                <wp:positionH relativeFrom="column">
                  <wp:posOffset>3814445</wp:posOffset>
                </wp:positionH>
                <wp:positionV relativeFrom="paragraph">
                  <wp:posOffset>209445</wp:posOffset>
                </wp:positionV>
                <wp:extent cx="1576070" cy="0"/>
                <wp:effectExtent l="0" t="0" r="24130" b="19050"/>
                <wp:wrapNone/>
                <wp:docPr id="134" name="Прямая соединительная линия 134"/>
                <wp:cNvGraphicFramePr/>
                <a:graphic xmlns:a="http://schemas.openxmlformats.org/drawingml/2006/main">
                  <a:graphicData uri="http://schemas.microsoft.com/office/word/2010/wordprocessingShape">
                    <wps:wsp>
                      <wps:cNvCnPr/>
                      <wps:spPr>
                        <a:xfrm>
                          <a:off x="0" y="0"/>
                          <a:ext cx="1576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EE6D2" id="Прямая соединительная линия 134"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35pt,16.5pt" to="424.4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" strokecolor="black [3200]" strokeweight=".5pt">
                <v:stroke joinstyle="miter"/>
              </v:line>
            </w:pict>
          </mc:Fallback>
        </mc:AlternateContent>
      </w:r>
      <w:r w:rsidRPr="00030B2B">
        <w:rPr>
          <w:rFonts w:eastAsia="Calibri"/>
        </w:rPr>
        <w:t>Науковий керівник дисертації</w:t>
      </w:r>
      <w:r w:rsidRPr="00030B2B">
        <w:rPr>
          <w:rFonts w:eastAsia="Calibri"/>
        </w:rPr>
        <w:tab/>
      </w:r>
      <w:r w:rsidRPr="00030B2B">
        <w:rPr>
          <w:rFonts w:eastAsia="Calibri"/>
        </w:rPr>
        <w:tab/>
      </w:r>
      <w:r w:rsidRPr="00030B2B">
        <w:rPr>
          <w:rFonts w:eastAsia="Calibri"/>
        </w:rPr>
        <w:tab/>
        <w:t xml:space="preserve">        Писаренко А. В.</w:t>
      </w:r>
      <w:r w:rsidR="0018169C" w:rsidRPr="00312974">
        <w:rPr>
          <w:rFonts w:eastAsia="Calibri"/>
          <w:rPrChange w:id="173" w:author="Rodion" w:date="2019-12-09T02:09:00Z">
            <w:rPr>
              <w:rFonts w:eastAsia="Calibri"/>
            </w:rPr>
          </w:rPrChange>
        </w:rPr>
        <w:tab/>
      </w:r>
      <w:r w:rsidRPr="00312974">
        <w:rPr>
          <w:rFonts w:eastAsia="Calibri"/>
          <w:lang w:eastAsia="ru-RU"/>
          <w:rPrChange w:id="174" w:author="Rodion" w:date="2019-12-09T02:09:00Z">
            <w:rPr>
              <w:rFonts w:eastAsia="Calibri"/>
              <w:lang w:eastAsia="ru-RU"/>
            </w:rPr>
          </w:rPrChange>
        </w:rPr>
        <w:t xml:space="preserve"> </w:t>
      </w:r>
      <w:r w:rsidRPr="00312974">
        <w:rPr>
          <w:rFonts w:eastAsia="Calibri"/>
          <w:sz w:val="18"/>
          <w:rPrChange w:id="175" w:author="Rodion" w:date="2019-12-09T02:09:00Z">
            <w:rPr>
              <w:rFonts w:eastAsia="Calibri"/>
              <w:sz w:val="18"/>
            </w:rPr>
          </w:rPrChange>
        </w:rPr>
        <w:br/>
        <w:t xml:space="preserve"> </w:t>
      </w:r>
      <w:r w:rsidRPr="00312974">
        <w:rPr>
          <w:rFonts w:eastAsia="Calibri"/>
          <w:sz w:val="18"/>
          <w:rPrChange w:id="176" w:author="Rodion" w:date="2019-12-09T02:09:00Z">
            <w:rPr>
              <w:rFonts w:eastAsia="Calibri"/>
              <w:sz w:val="18"/>
            </w:rPr>
          </w:rPrChange>
        </w:rPr>
        <w:tab/>
      </w:r>
      <w:r w:rsidRPr="00312974">
        <w:rPr>
          <w:rFonts w:eastAsia="Calibri"/>
          <w:sz w:val="18"/>
          <w:rPrChange w:id="177" w:author="Rodion" w:date="2019-12-09T02:09:00Z">
            <w:rPr>
              <w:rFonts w:eastAsia="Calibri"/>
              <w:sz w:val="18"/>
            </w:rPr>
          </w:rPrChange>
        </w:rPr>
        <w:tab/>
      </w:r>
      <w:r w:rsidRPr="00312974">
        <w:rPr>
          <w:rFonts w:eastAsia="Calibri"/>
          <w:sz w:val="18"/>
          <w:rPrChange w:id="178" w:author="Rodion" w:date="2019-12-09T02:09:00Z">
            <w:rPr>
              <w:rFonts w:eastAsia="Calibri"/>
              <w:sz w:val="18"/>
            </w:rPr>
          </w:rPrChange>
        </w:rPr>
        <w:tab/>
      </w:r>
      <w:r w:rsidRPr="00312974">
        <w:rPr>
          <w:rFonts w:eastAsia="Calibri"/>
          <w:sz w:val="18"/>
          <w:rPrChange w:id="179" w:author="Rodion" w:date="2019-12-09T02:09:00Z">
            <w:rPr>
              <w:rFonts w:eastAsia="Calibri"/>
              <w:sz w:val="18"/>
            </w:rPr>
          </w:rPrChange>
        </w:rPr>
        <w:tab/>
      </w:r>
      <w:r w:rsidRPr="00312974">
        <w:rPr>
          <w:rFonts w:eastAsia="Calibri"/>
          <w:sz w:val="18"/>
          <w:rPrChange w:id="180" w:author="Rodion" w:date="2019-12-09T02:09:00Z">
            <w:rPr>
              <w:rFonts w:eastAsia="Calibri"/>
              <w:sz w:val="18"/>
            </w:rPr>
          </w:rPrChange>
        </w:rPr>
        <w:tab/>
      </w:r>
      <w:r w:rsidRPr="00312974">
        <w:rPr>
          <w:rFonts w:eastAsia="Calibri"/>
          <w:sz w:val="18"/>
          <w:rPrChange w:id="181" w:author="Rodion" w:date="2019-12-09T02:09:00Z">
            <w:rPr>
              <w:rFonts w:eastAsia="Calibri"/>
              <w:sz w:val="18"/>
            </w:rPr>
          </w:rPrChange>
        </w:rPr>
        <w:tab/>
      </w:r>
      <w:r w:rsidRPr="00312974">
        <w:rPr>
          <w:rFonts w:eastAsia="Calibri"/>
          <w:sz w:val="18"/>
          <w:rPrChange w:id="182" w:author="Rodion" w:date="2019-12-09T02:09:00Z">
            <w:rPr>
              <w:rFonts w:eastAsia="Calibri"/>
              <w:sz w:val="18"/>
            </w:rPr>
          </w:rPrChange>
        </w:rPr>
        <w:tab/>
        <w:t>(підпис)</w:t>
      </w:r>
      <w:r w:rsidRPr="00312974">
        <w:rPr>
          <w:rFonts w:eastAsia="Calibri"/>
          <w:sz w:val="18"/>
          <w:rPrChange w:id="183" w:author="Rodion" w:date="2019-12-09T02:09:00Z">
            <w:rPr>
              <w:rFonts w:eastAsia="Calibri"/>
              <w:sz w:val="18"/>
            </w:rPr>
          </w:rPrChange>
        </w:rPr>
        <w:tab/>
      </w:r>
      <w:r w:rsidRPr="00312974">
        <w:rPr>
          <w:rFonts w:eastAsia="Calibri"/>
          <w:sz w:val="18"/>
          <w:rPrChange w:id="184" w:author="Rodion" w:date="2019-12-09T02:09:00Z">
            <w:rPr>
              <w:rFonts w:eastAsia="Calibri"/>
              <w:sz w:val="18"/>
            </w:rPr>
          </w:rPrChange>
        </w:rPr>
        <w:tab/>
        <w:t xml:space="preserve"> (ініціали, прізвище)</w:t>
      </w:r>
    </w:p>
    <w:p w14:paraId="54599DD7" w14:textId="77777777" w:rsidR="00801217" w:rsidRPr="00312974" w:rsidRDefault="00801217" w:rsidP="00801217">
      <w:pPr>
        <w:rPr>
          <w:b/>
          <w:rPrChange w:id="185" w:author="Rodion" w:date="2019-12-09T02:09:00Z">
            <w:rPr>
              <w:b/>
            </w:rPr>
          </w:rPrChange>
        </w:rPr>
        <w:sectPr w:rsidR="00801217" w:rsidRPr="00312974" w:rsidSect="00801217">
          <w:pgSz w:w="11906" w:h="16838" w:code="9"/>
          <w:pgMar w:top="1134" w:right="851" w:bottom="1134" w:left="1134" w:header="709" w:footer="709" w:gutter="0"/>
          <w:pgNumType w:start="0"/>
          <w:cols w:space="708"/>
          <w:titlePg/>
          <w:docGrid w:linePitch="381"/>
        </w:sectPr>
      </w:pPr>
    </w:p>
    <w:p w14:paraId="402A74CA" w14:textId="77777777" w:rsidR="00F36CB1" w:rsidRPr="00312974" w:rsidRDefault="00F36CB1" w:rsidP="00F36CB1">
      <w:pPr>
        <w:tabs>
          <w:tab w:val="left" w:pos="4119"/>
        </w:tabs>
        <w:jc w:val="center"/>
        <w:rPr>
          <w:ins w:id="186" w:author="Rodion" w:date="2019-12-08T22:57:00Z"/>
          <w:rFonts w:eastAsia="Calibri"/>
          <w:rPrChange w:id="187" w:author="Rodion" w:date="2019-12-09T02:09:00Z">
            <w:rPr>
              <w:ins w:id="188" w:author="Rodion" w:date="2019-12-08T22:57:00Z"/>
              <w:rFonts w:eastAsia="Calibri"/>
            </w:rPr>
          </w:rPrChange>
        </w:rPr>
      </w:pPr>
      <w:ins w:id="189" w:author="Rodion" w:date="2019-12-08T22:57:00Z">
        <w:r w:rsidRPr="00312974">
          <w:rPr>
            <w:rFonts w:eastAsia="Calibri"/>
            <w:rPrChange w:id="190" w:author="Rodion" w:date="2019-12-09T02:09:00Z">
              <w:rPr>
                <w:rFonts w:eastAsia="Calibri"/>
              </w:rPr>
            </w:rPrChange>
          </w:rPr>
          <w:lastRenderedPageBreak/>
          <w:t>РЕФЕРАТ</w:t>
        </w:r>
      </w:ins>
    </w:p>
    <w:p w14:paraId="37CF416D" w14:textId="77777777" w:rsidR="00F36CB1" w:rsidRPr="00312974" w:rsidRDefault="00F36CB1" w:rsidP="00F36CB1">
      <w:pPr>
        <w:jc w:val="center"/>
        <w:rPr>
          <w:ins w:id="191" w:author="Rodion" w:date="2019-12-08T22:57:00Z"/>
          <w:rFonts w:eastAsia="Calibri"/>
          <w:rPrChange w:id="192" w:author="Rodion" w:date="2019-12-09T02:09:00Z">
            <w:rPr>
              <w:ins w:id="193" w:author="Rodion" w:date="2019-12-08T22:57:00Z"/>
              <w:rFonts w:eastAsia="Calibri"/>
            </w:rPr>
          </w:rPrChange>
        </w:rPr>
      </w:pPr>
    </w:p>
    <w:p w14:paraId="250DB67C" w14:textId="0737B2E9" w:rsidR="00F36CB1" w:rsidRPr="00222BC9" w:rsidRDefault="00F36CB1" w:rsidP="00F36CB1">
      <w:pPr>
        <w:rPr>
          <w:ins w:id="194" w:author="Rodion" w:date="2019-12-08T22:57:00Z"/>
          <w:rFonts w:eastAsia="Calibri"/>
        </w:rPr>
      </w:pPr>
      <w:proofErr w:type="spellStart"/>
      <w:ins w:id="195" w:author="Rodion" w:date="2019-12-08T22:57:00Z">
        <w:r w:rsidRPr="00312974">
          <w:rPr>
            <w:rFonts w:eastAsia="Calibri"/>
            <w:rPrChange w:id="196" w:author="Rodion" w:date="2019-12-09T02:09:00Z">
              <w:rPr>
                <w:rFonts w:eastAsia="Calibri"/>
              </w:rPr>
            </w:rPrChange>
          </w:rPr>
          <w:t>Харабет</w:t>
        </w:r>
        <w:proofErr w:type="spellEnd"/>
        <w:r w:rsidRPr="00312974">
          <w:rPr>
            <w:rFonts w:eastAsia="Calibri"/>
            <w:rPrChange w:id="197" w:author="Rodion" w:date="2019-12-09T02:09:00Z">
              <w:rPr>
                <w:rFonts w:eastAsia="Calibri"/>
              </w:rPr>
            </w:rPrChange>
          </w:rPr>
          <w:t xml:space="preserve"> Р. І. </w:t>
        </w:r>
        <w:r w:rsidRPr="00312974">
          <w:rPr>
            <w:rPrChange w:id="198" w:author="Rodion" w:date="2019-12-09T02:09:00Z">
              <w:rPr/>
            </w:rPrChange>
          </w:rPr>
          <w:t>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rPrChange w:id="199" w:author="Rodion" w:date="2019-12-09T02:09:00Z">
              <w:rPr>
                <w:rFonts w:eastAsia="Calibri"/>
              </w:rPr>
            </w:rPrChange>
          </w:rPr>
          <w:t xml:space="preserve">. </w:t>
        </w:r>
      </w:ins>
      <w:ins w:id="200" w:author="Rodion" w:date="2019-12-08T23:06:00Z">
        <w:r w:rsidR="005D7F23" w:rsidRPr="00312974">
          <w:rPr>
            <w:rPrChange w:id="201" w:author="Rodion" w:date="2019-12-09T02:09:00Z">
              <w:rPr/>
            </w:rPrChange>
          </w:rPr>
          <w:t>НТУУ «КПІ ім. Ігоря Сікорського», Київ, 20</w:t>
        </w:r>
        <w:r w:rsidR="005D7F23" w:rsidRPr="00312974">
          <w:rPr>
            <w:rPrChange w:id="202" w:author="Rodion" w:date="2019-12-09T02:09:00Z">
              <w:rPr>
                <w:lang w:val="ru-RU"/>
              </w:rPr>
            </w:rPrChange>
          </w:rPr>
          <w:t>19</w:t>
        </w:r>
      </w:ins>
      <w:ins w:id="203" w:author="Rodion" w:date="2019-12-08T22:57:00Z">
        <w:r w:rsidRPr="00030B2B">
          <w:rPr>
            <w:rFonts w:eastAsia="Calibri"/>
          </w:rPr>
          <w:t>.</w:t>
        </w:r>
      </w:ins>
    </w:p>
    <w:p w14:paraId="1A1E7C41" w14:textId="497A26F4" w:rsidR="00F36CB1" w:rsidRPr="00312974" w:rsidRDefault="00F36CB1" w:rsidP="00F36CB1">
      <w:pPr>
        <w:rPr>
          <w:ins w:id="204" w:author="Rodion" w:date="2019-12-08T22:57:00Z"/>
          <w:rFonts w:eastAsia="Calibri"/>
          <w:rPrChange w:id="205" w:author="Rodion" w:date="2019-12-09T02:09:00Z">
            <w:rPr>
              <w:ins w:id="206" w:author="Rodion" w:date="2019-12-08T22:57:00Z"/>
              <w:rFonts w:eastAsia="Calibri"/>
            </w:rPr>
          </w:rPrChange>
        </w:rPr>
      </w:pPr>
      <w:ins w:id="207" w:author="Rodion" w:date="2019-12-08T22:57:00Z">
        <w:r w:rsidRPr="00312974">
          <w:rPr>
            <w:rFonts w:eastAsia="Calibri"/>
            <w:highlight w:val="yellow"/>
            <w:rPrChange w:id="208" w:author="Rodion" w:date="2019-12-09T02:09:00Z">
              <w:rPr>
                <w:rFonts w:eastAsia="Calibri"/>
                <w:highlight w:val="yellow"/>
              </w:rPr>
            </w:rPrChange>
          </w:rPr>
          <w:t xml:space="preserve">Проект містить </w:t>
        </w:r>
      </w:ins>
      <w:ins w:id="209" w:author="Rodion" w:date="2019-12-09T05:53:00Z">
        <w:r w:rsidR="00D43E96">
          <w:rPr>
            <w:rFonts w:eastAsia="Calibri"/>
            <w:highlight w:val="yellow"/>
            <w:lang w:val="ru-RU"/>
          </w:rPr>
          <w:t>14</w:t>
        </w:r>
      </w:ins>
      <w:ins w:id="210" w:author="Rodion" w:date="2019-12-09T05:54:00Z">
        <w:r w:rsidR="00D43E96">
          <w:rPr>
            <w:rFonts w:eastAsia="Calibri"/>
            <w:highlight w:val="yellow"/>
            <w:lang w:val="ru-RU"/>
          </w:rPr>
          <w:t xml:space="preserve">0 </w:t>
        </w:r>
      </w:ins>
      <w:ins w:id="211" w:author="Rodion" w:date="2019-12-08T22:57:00Z">
        <w:r w:rsidRPr="00312974">
          <w:rPr>
            <w:rFonts w:eastAsia="Calibri"/>
            <w:highlight w:val="yellow"/>
            <w:rPrChange w:id="212" w:author="Rodion" w:date="2019-12-09T02:09:00Z">
              <w:rPr>
                <w:rFonts w:eastAsia="Calibri"/>
                <w:highlight w:val="yellow"/>
              </w:rPr>
            </w:rPrChange>
          </w:rPr>
          <w:t>с</w:t>
        </w:r>
      </w:ins>
      <w:ins w:id="213" w:author="Rodion" w:date="2019-12-09T05:54:00Z">
        <w:r w:rsidR="00D43E96">
          <w:rPr>
            <w:rFonts w:eastAsia="Calibri"/>
            <w:highlight w:val="yellow"/>
            <w:lang w:val="ru-RU"/>
          </w:rPr>
          <w:t>тор</w:t>
        </w:r>
        <w:proofErr w:type="spellStart"/>
        <w:r w:rsidR="00D43E96">
          <w:rPr>
            <w:rFonts w:eastAsia="Calibri"/>
            <w:highlight w:val="yellow"/>
          </w:rPr>
          <w:t>інок</w:t>
        </w:r>
      </w:ins>
      <w:proofErr w:type="spellEnd"/>
      <w:ins w:id="214" w:author="Rodion" w:date="2019-12-08T22:57:00Z">
        <w:r w:rsidRPr="00312974">
          <w:rPr>
            <w:rFonts w:eastAsia="Calibri"/>
            <w:highlight w:val="yellow"/>
            <w:rPrChange w:id="215" w:author="Rodion" w:date="2019-12-09T02:09:00Z">
              <w:rPr>
                <w:rFonts w:eastAsia="Calibri"/>
                <w:highlight w:val="yellow"/>
              </w:rPr>
            </w:rPrChange>
          </w:rPr>
          <w:t xml:space="preserve"> тексту,</w:t>
        </w:r>
      </w:ins>
      <w:ins w:id="216" w:author="Rodion" w:date="2019-12-09T05:58:00Z">
        <w:r w:rsidR="00323B2F">
          <w:rPr>
            <w:rFonts w:eastAsia="Calibri"/>
            <w:highlight w:val="yellow"/>
          </w:rPr>
          <w:t xml:space="preserve"> 35</w:t>
        </w:r>
      </w:ins>
      <w:ins w:id="217" w:author="Rodion" w:date="2019-12-08T22:57:00Z">
        <w:r w:rsidRPr="00312974">
          <w:rPr>
            <w:rFonts w:eastAsia="Calibri"/>
            <w:highlight w:val="yellow"/>
            <w:rPrChange w:id="218" w:author="Rodion" w:date="2019-12-09T02:09:00Z">
              <w:rPr>
                <w:rFonts w:eastAsia="Calibri"/>
                <w:highlight w:val="yellow"/>
              </w:rPr>
            </w:rPrChange>
          </w:rPr>
          <w:t xml:space="preserve"> рисунків, </w:t>
        </w:r>
      </w:ins>
      <w:ins w:id="219" w:author="Rodion" w:date="2019-12-09T05:59:00Z">
        <w:r w:rsidR="00323B2F">
          <w:rPr>
            <w:rFonts w:eastAsia="Calibri"/>
            <w:highlight w:val="yellow"/>
          </w:rPr>
          <w:t xml:space="preserve">36 </w:t>
        </w:r>
      </w:ins>
      <w:ins w:id="220" w:author="Rodion" w:date="2019-12-08T22:57:00Z">
        <w:r w:rsidRPr="00312974">
          <w:rPr>
            <w:rFonts w:eastAsia="Calibri"/>
            <w:highlight w:val="yellow"/>
            <w:rPrChange w:id="221" w:author="Rodion" w:date="2019-12-09T02:09:00Z">
              <w:rPr>
                <w:rFonts w:eastAsia="Calibri"/>
                <w:highlight w:val="yellow"/>
              </w:rPr>
            </w:rPrChange>
          </w:rPr>
          <w:t>таблиц</w:t>
        </w:r>
      </w:ins>
      <w:ins w:id="222" w:author="Rodion" w:date="2019-12-09T05:59:00Z">
        <w:r w:rsidR="00323B2F">
          <w:rPr>
            <w:rFonts w:eastAsia="Calibri"/>
            <w:highlight w:val="yellow"/>
          </w:rPr>
          <w:t>ь</w:t>
        </w:r>
      </w:ins>
      <w:ins w:id="223" w:author="Rodion" w:date="2019-12-08T22:57:00Z">
        <w:r w:rsidRPr="00312974">
          <w:rPr>
            <w:rFonts w:eastAsia="Calibri"/>
            <w:highlight w:val="yellow"/>
            <w:rPrChange w:id="224" w:author="Rodion" w:date="2019-12-09T02:09:00Z">
              <w:rPr>
                <w:rFonts w:eastAsia="Calibri"/>
                <w:highlight w:val="yellow"/>
              </w:rPr>
            </w:rPrChange>
          </w:rPr>
          <w:t xml:space="preserve">, </w:t>
        </w:r>
      </w:ins>
      <w:ins w:id="225" w:author="Rodion" w:date="2019-12-09T05:59:00Z">
        <w:r w:rsidR="00323B2F">
          <w:rPr>
            <w:rFonts w:eastAsia="Calibri"/>
            <w:highlight w:val="yellow"/>
          </w:rPr>
          <w:t xml:space="preserve">69 </w:t>
        </w:r>
      </w:ins>
      <w:ins w:id="226" w:author="Rodion" w:date="2019-12-08T22:57:00Z">
        <w:r w:rsidRPr="00312974">
          <w:rPr>
            <w:rFonts w:eastAsia="Calibri"/>
            <w:highlight w:val="yellow"/>
            <w:rPrChange w:id="227" w:author="Rodion" w:date="2019-12-09T02:09:00Z">
              <w:rPr>
                <w:rFonts w:eastAsia="Calibri"/>
                <w:highlight w:val="yellow"/>
              </w:rPr>
            </w:rPrChange>
          </w:rPr>
          <w:t xml:space="preserve">літературних джерел та </w:t>
        </w:r>
      </w:ins>
      <w:ins w:id="228" w:author="Rodion" w:date="2019-12-09T06:00:00Z">
        <w:r w:rsidR="00323B2F">
          <w:rPr>
            <w:rFonts w:eastAsia="Calibri"/>
            <w:highlight w:val="yellow"/>
          </w:rPr>
          <w:t>1 додаток</w:t>
        </w:r>
      </w:ins>
      <w:ins w:id="229" w:author="Rodion" w:date="2019-12-08T22:57:00Z">
        <w:r w:rsidRPr="00312974">
          <w:rPr>
            <w:rFonts w:eastAsia="Calibri"/>
            <w:highlight w:val="yellow"/>
            <w:rPrChange w:id="230" w:author="Rodion" w:date="2019-12-09T02:09:00Z">
              <w:rPr>
                <w:rFonts w:eastAsia="Calibri"/>
                <w:highlight w:val="yellow"/>
              </w:rPr>
            </w:rPrChange>
          </w:rPr>
          <w:t>.</w:t>
        </w:r>
      </w:ins>
    </w:p>
    <w:p w14:paraId="1E918ED9" w14:textId="77777777" w:rsidR="00F36CB1" w:rsidRPr="00312974" w:rsidRDefault="00F36CB1" w:rsidP="00F36CB1">
      <w:pPr>
        <w:rPr>
          <w:ins w:id="231" w:author="Rodion" w:date="2019-12-08T22:57:00Z"/>
          <w:rFonts w:eastAsia="Calibri"/>
          <w:rPrChange w:id="232" w:author="Rodion" w:date="2019-12-09T02:09:00Z">
            <w:rPr>
              <w:ins w:id="233" w:author="Rodion" w:date="2019-12-08T22:57:00Z"/>
              <w:rFonts w:eastAsia="Calibri"/>
            </w:rPr>
          </w:rPrChange>
        </w:rPr>
      </w:pPr>
    </w:p>
    <w:p w14:paraId="5121EE60" w14:textId="77777777" w:rsidR="00F36CB1" w:rsidRPr="00312974" w:rsidRDefault="00F36CB1" w:rsidP="00F36CB1">
      <w:pPr>
        <w:rPr>
          <w:ins w:id="234" w:author="Rodion" w:date="2019-12-08T22:57:00Z"/>
          <w:rPrChange w:id="235" w:author="Rodion" w:date="2019-12-09T02:09:00Z">
            <w:rPr>
              <w:ins w:id="236" w:author="Rodion" w:date="2019-12-08T22:57:00Z"/>
            </w:rPr>
          </w:rPrChange>
        </w:rPr>
      </w:pPr>
      <w:ins w:id="237" w:author="Rodion" w:date="2019-12-08T22:57:00Z">
        <w:r w:rsidRPr="00312974">
          <w:rPr>
            <w:rPrChange w:id="238" w:author="Rodion" w:date="2019-12-09T02:09:00Z">
              <w:rPr/>
            </w:rPrChange>
          </w:rPr>
          <w:t>В магістерській дисертації було розроблено програмно-апаратний комплекс автоматизації ведення домашнього господарства. Для розпізнавання товарів було обрано технологію радіочастотної ідентифікації. Завдяки використанню цієї технології вдалося розробити більш зручну модель взаємодії користувача і комплексу автоматизації ніж у найближчих конкурентів на ринку.</w:t>
        </w:r>
      </w:ins>
    </w:p>
    <w:p w14:paraId="1DC2C706" w14:textId="77777777" w:rsidR="00F36CB1" w:rsidRPr="00312974" w:rsidRDefault="00F36CB1" w:rsidP="00F36CB1">
      <w:pPr>
        <w:rPr>
          <w:ins w:id="239" w:author="Rodion" w:date="2019-12-08T22:57:00Z"/>
          <w:rPrChange w:id="240" w:author="Rodion" w:date="2019-12-09T02:09:00Z">
            <w:rPr>
              <w:ins w:id="241" w:author="Rodion" w:date="2019-12-08T22:57:00Z"/>
            </w:rPr>
          </w:rPrChange>
        </w:rPr>
      </w:pPr>
      <w:ins w:id="242" w:author="Rodion" w:date="2019-12-08T22:57:00Z">
        <w:r w:rsidRPr="00312974">
          <w:rPr>
            <w:rPrChange w:id="243" w:author="Rodion" w:date="2019-12-09T02:09:00Z">
              <w:rPr/>
            </w:rPrChange>
          </w:rPr>
          <w:t>Об’єктом розробки магістерської дисертації є програмно-апаратний комплекс автоматизації ведення домашнього господарства з використанням радіочастотної ідентифікації.</w:t>
        </w:r>
      </w:ins>
    </w:p>
    <w:p w14:paraId="5459E51B" w14:textId="77777777" w:rsidR="00F36CB1" w:rsidRPr="00312974" w:rsidRDefault="00F36CB1" w:rsidP="00F36CB1">
      <w:pPr>
        <w:rPr>
          <w:ins w:id="244" w:author="Rodion" w:date="2019-12-08T22:57:00Z"/>
          <w:rPrChange w:id="245" w:author="Rodion" w:date="2019-12-09T02:09:00Z">
            <w:rPr>
              <w:ins w:id="246" w:author="Rodion" w:date="2019-12-08T22:57:00Z"/>
            </w:rPr>
          </w:rPrChange>
        </w:rPr>
      </w:pPr>
      <w:ins w:id="247" w:author="Rodion" w:date="2019-12-08T22:57:00Z">
        <w:r w:rsidRPr="00312974">
          <w:rPr>
            <w:rPrChange w:id="248" w:author="Rodion" w:date="2019-12-09T02:09:00Z">
              <w:rPr/>
            </w:rPrChange>
          </w:rPr>
          <w:t xml:space="preserve">Метою магістерської дисертації є створення продукту, що автоматизує процес ведення домашнього господарства, зменшуючи витрату часу людиною на створення списку покупок шляхом створення системи постійного моніторингу наявних товарів у помешканні людини. </w:t>
        </w:r>
      </w:ins>
    </w:p>
    <w:p w14:paraId="17B711EE" w14:textId="77777777" w:rsidR="00F36CB1" w:rsidRPr="00312974" w:rsidRDefault="00F36CB1" w:rsidP="00F36CB1">
      <w:pPr>
        <w:rPr>
          <w:ins w:id="249" w:author="Rodion" w:date="2019-12-08T22:57:00Z"/>
          <w:rFonts w:eastAsia="Calibri"/>
          <w:szCs w:val="24"/>
          <w:rPrChange w:id="250" w:author="Rodion" w:date="2019-12-09T02:09:00Z">
            <w:rPr>
              <w:ins w:id="251" w:author="Rodion" w:date="2019-12-08T22:57:00Z"/>
              <w:rFonts w:eastAsia="Calibri"/>
              <w:szCs w:val="24"/>
            </w:rPr>
          </w:rPrChange>
        </w:rPr>
      </w:pPr>
      <w:ins w:id="252" w:author="Rodion" w:date="2019-12-08T22:57:00Z">
        <w:r w:rsidRPr="00312974">
          <w:rPr>
            <w:rFonts w:eastAsia="Calibri"/>
            <w:szCs w:val="24"/>
            <w:rPrChange w:id="253" w:author="Rodion" w:date="2019-12-09T02:09:00Z">
              <w:rPr>
                <w:rFonts w:eastAsia="Calibri"/>
                <w:szCs w:val="24"/>
              </w:rPr>
            </w:rPrChange>
          </w:rPr>
          <w:t xml:space="preserve">Предметом </w:t>
        </w:r>
        <w:r w:rsidRPr="00312974">
          <w:rPr>
            <w:rPrChange w:id="254" w:author="Rodion" w:date="2019-12-09T02:09:00Z">
              <w:rPr/>
            </w:rPrChange>
          </w:rPr>
          <w:t>розробки</w:t>
        </w:r>
        <w:r w:rsidRPr="00312974">
          <w:rPr>
            <w:rFonts w:eastAsia="Calibri"/>
            <w:szCs w:val="24"/>
            <w:rPrChange w:id="255" w:author="Rodion" w:date="2019-12-09T02:09:00Z">
              <w:rPr>
                <w:rFonts w:eastAsia="Calibri"/>
                <w:szCs w:val="24"/>
              </w:rPr>
            </w:rPrChange>
          </w:rPr>
          <w:t xml:space="preserve"> </w:t>
        </w:r>
        <w:r w:rsidRPr="00312974">
          <w:rPr>
            <w:rPrChange w:id="256" w:author="Rodion" w:date="2019-12-09T02:09:00Z">
              <w:rPr/>
            </w:rPrChange>
          </w:rPr>
          <w:t>магістерської дисертації</w:t>
        </w:r>
        <w:r w:rsidRPr="00312974">
          <w:rPr>
            <w:rFonts w:eastAsia="Calibri"/>
            <w:szCs w:val="24"/>
            <w:rPrChange w:id="257" w:author="Rodion" w:date="2019-12-09T02:09:00Z">
              <w:rPr>
                <w:rFonts w:eastAsia="Calibri"/>
                <w:szCs w:val="24"/>
              </w:rPr>
            </w:rPrChange>
          </w:rPr>
          <w:t xml:space="preserve"> є підсистема апаратної ідентифікації предметів та веб застосунок для обліку товарів, наявних у домі. </w:t>
        </w:r>
      </w:ins>
    </w:p>
    <w:p w14:paraId="0511739A" w14:textId="77777777" w:rsidR="00822CB3" w:rsidRPr="00312974" w:rsidRDefault="0067680D" w:rsidP="0067680D">
      <w:pPr>
        <w:rPr>
          <w:ins w:id="258" w:author="Rodion" w:date="2019-12-08T23:16:00Z"/>
          <w:rPrChange w:id="259" w:author="Rodion" w:date="2019-12-09T02:09:00Z">
            <w:rPr>
              <w:ins w:id="260" w:author="Rodion" w:date="2019-12-08T23:16:00Z"/>
            </w:rPr>
          </w:rPrChange>
        </w:rPr>
      </w:pPr>
      <w:ins w:id="261" w:author="Rodion" w:date="2019-12-08T23:15:00Z">
        <w:r w:rsidRPr="00312974">
          <w:rPr>
            <w:rPrChange w:id="262" w:author="Rodion" w:date="2019-12-09T02:09:00Z">
              <w:rPr/>
            </w:rPrChange>
          </w:rPr>
          <w:t>Апробація результатів. Основні результати обговорювалися на VII міжнародній науково-практичній конференції «</w:t>
        </w:r>
        <w:proofErr w:type="spellStart"/>
        <w:r w:rsidRPr="00312974">
          <w:rPr>
            <w:rPrChange w:id="263" w:author="Rodion" w:date="2019-12-09T02:09:00Z">
              <w:rPr/>
            </w:rPrChange>
          </w:rPr>
          <w:t>Winter</w:t>
        </w:r>
        <w:proofErr w:type="spellEnd"/>
        <w:r w:rsidRPr="00312974">
          <w:rPr>
            <w:rPrChange w:id="264" w:author="Rodion" w:date="2019-12-09T02:09:00Z">
              <w:rPr/>
            </w:rPrChange>
          </w:rPr>
          <w:t xml:space="preserve"> </w:t>
        </w:r>
        <w:proofErr w:type="spellStart"/>
        <w:r w:rsidRPr="00312974">
          <w:rPr>
            <w:rPrChange w:id="265" w:author="Rodion" w:date="2019-12-09T02:09:00Z">
              <w:rPr/>
            </w:rPrChange>
          </w:rPr>
          <w:t>InfoCom</w:t>
        </w:r>
        <w:proofErr w:type="spellEnd"/>
        <w:r w:rsidRPr="00312974">
          <w:rPr>
            <w:rPrChange w:id="266" w:author="Rodion" w:date="2019-12-09T02:09:00Z">
              <w:rPr/>
            </w:rPrChange>
          </w:rPr>
          <w:t xml:space="preserve"> </w:t>
        </w:r>
        <w:proofErr w:type="spellStart"/>
        <w:r w:rsidRPr="00312974">
          <w:rPr>
            <w:rPrChange w:id="267" w:author="Rodion" w:date="2019-12-09T02:09:00Z">
              <w:rPr/>
            </w:rPrChange>
          </w:rPr>
          <w:t>Advanced</w:t>
        </w:r>
        <w:proofErr w:type="spellEnd"/>
        <w:r w:rsidRPr="00312974">
          <w:rPr>
            <w:rPrChange w:id="268" w:author="Rodion" w:date="2019-12-09T02:09:00Z">
              <w:rPr/>
            </w:rPrChange>
          </w:rPr>
          <w:t xml:space="preserve"> </w:t>
        </w:r>
        <w:proofErr w:type="spellStart"/>
        <w:r w:rsidRPr="00312974">
          <w:rPr>
            <w:rPrChange w:id="269" w:author="Rodion" w:date="2019-12-09T02:09:00Z">
              <w:rPr/>
            </w:rPrChange>
          </w:rPr>
          <w:t>Solutions</w:t>
        </w:r>
        <w:proofErr w:type="spellEnd"/>
        <w:r w:rsidRPr="00312974">
          <w:rPr>
            <w:rPrChange w:id="270" w:author="Rodion" w:date="2019-12-09T02:09:00Z">
              <w:rPr/>
            </w:rPrChange>
          </w:rPr>
          <w:t xml:space="preserve"> 2018», м. Київ, 2-3 грудня 2018 року та VIII міжнародній науково-практичній конференції «</w:t>
        </w:r>
        <w:proofErr w:type="spellStart"/>
        <w:r w:rsidRPr="00312974">
          <w:rPr>
            <w:rPrChange w:id="271" w:author="Rodion" w:date="2019-12-09T02:09:00Z">
              <w:rPr/>
            </w:rPrChange>
          </w:rPr>
          <w:t>Winter</w:t>
        </w:r>
        <w:proofErr w:type="spellEnd"/>
        <w:r w:rsidRPr="00312974">
          <w:rPr>
            <w:rPrChange w:id="272" w:author="Rodion" w:date="2019-12-09T02:09:00Z">
              <w:rPr/>
            </w:rPrChange>
          </w:rPr>
          <w:t xml:space="preserve"> </w:t>
        </w:r>
        <w:proofErr w:type="spellStart"/>
        <w:r w:rsidRPr="00312974">
          <w:rPr>
            <w:rPrChange w:id="273" w:author="Rodion" w:date="2019-12-09T02:09:00Z">
              <w:rPr/>
            </w:rPrChange>
          </w:rPr>
          <w:t>InfoCom</w:t>
        </w:r>
        <w:proofErr w:type="spellEnd"/>
        <w:r w:rsidRPr="00312974">
          <w:rPr>
            <w:rPrChange w:id="274" w:author="Rodion" w:date="2019-12-09T02:09:00Z">
              <w:rPr/>
            </w:rPrChange>
          </w:rPr>
          <w:t xml:space="preserve"> </w:t>
        </w:r>
        <w:proofErr w:type="spellStart"/>
        <w:r w:rsidRPr="00312974">
          <w:rPr>
            <w:rPrChange w:id="275" w:author="Rodion" w:date="2019-12-09T02:09:00Z">
              <w:rPr/>
            </w:rPrChange>
          </w:rPr>
          <w:t>Advanced</w:t>
        </w:r>
        <w:proofErr w:type="spellEnd"/>
        <w:r w:rsidRPr="00312974">
          <w:rPr>
            <w:rPrChange w:id="276" w:author="Rodion" w:date="2019-12-09T02:09:00Z">
              <w:rPr/>
            </w:rPrChange>
          </w:rPr>
          <w:t xml:space="preserve"> </w:t>
        </w:r>
        <w:proofErr w:type="spellStart"/>
        <w:r w:rsidRPr="00312974">
          <w:rPr>
            <w:rPrChange w:id="277" w:author="Rodion" w:date="2019-12-09T02:09:00Z">
              <w:rPr/>
            </w:rPrChange>
          </w:rPr>
          <w:t>Solutions</w:t>
        </w:r>
        <w:proofErr w:type="spellEnd"/>
        <w:r w:rsidRPr="00312974">
          <w:rPr>
            <w:rPrChange w:id="278" w:author="Rodion" w:date="2019-12-09T02:09:00Z">
              <w:rPr/>
            </w:rPrChange>
          </w:rPr>
          <w:t xml:space="preserve"> 2019», м. Київ, 2-3 грудня 2019 року. </w:t>
        </w:r>
      </w:ins>
    </w:p>
    <w:p w14:paraId="098A1925" w14:textId="0B4F8797" w:rsidR="00F36CB1" w:rsidRPr="00312974" w:rsidRDefault="00F36CB1" w:rsidP="0067680D">
      <w:pPr>
        <w:rPr>
          <w:ins w:id="279" w:author="Rodion" w:date="2019-12-08T22:58:00Z"/>
          <w:rFonts w:eastAsia="Calibri"/>
          <w:rPrChange w:id="280" w:author="Rodion" w:date="2019-12-09T02:09:00Z">
            <w:rPr>
              <w:ins w:id="281" w:author="Rodion" w:date="2019-12-08T22:58:00Z"/>
              <w:rFonts w:eastAsia="Calibri"/>
            </w:rPr>
          </w:rPrChange>
        </w:rPr>
        <w:sectPr w:rsidR="00F36CB1" w:rsidRPr="00312974" w:rsidSect="000C0886">
          <w:footerReference w:type="default" r:id="rId13"/>
          <w:pgSz w:w="11906" w:h="16838" w:code="9"/>
          <w:pgMar w:top="1135" w:right="566" w:bottom="1134" w:left="1134" w:header="284" w:footer="709" w:gutter="0"/>
          <w:pgNumType w:start="0"/>
          <w:cols w:space="708"/>
          <w:titlePg/>
          <w:docGrid w:linePitch="381"/>
        </w:sectPr>
      </w:pPr>
      <w:ins w:id="282" w:author="Rodion" w:date="2019-12-08T22:57:00Z">
        <w:r w:rsidRPr="00312974">
          <w:rPr>
            <w:rFonts w:eastAsia="Calibri"/>
            <w:rPrChange w:id="283" w:author="Rodion" w:date="2019-12-09T02:09:00Z">
              <w:rPr>
                <w:rFonts w:eastAsia="Calibri"/>
              </w:rPr>
            </w:rPrChange>
          </w:rPr>
          <w:t>Ключові слова: автоматизація, автоматизація домашнього господарства, радіочастотна ідентифікація, RFID, штрих-код.</w:t>
        </w:r>
      </w:ins>
      <w:ins w:id="284" w:author="Rodion" w:date="2019-12-08T22:58:00Z">
        <w:r w:rsidRPr="00312974">
          <w:rPr>
            <w:rFonts w:eastAsia="Calibri"/>
            <w:rPrChange w:id="285" w:author="Rodion" w:date="2019-12-09T02:09:00Z">
              <w:rPr>
                <w:rFonts w:eastAsia="Calibri"/>
              </w:rPr>
            </w:rPrChange>
          </w:rPr>
          <w:t xml:space="preserve"> </w:t>
        </w:r>
      </w:ins>
    </w:p>
    <w:p w14:paraId="5F317DB8" w14:textId="77777777" w:rsidR="00F36CB1" w:rsidRPr="00312974" w:rsidRDefault="00F36CB1" w:rsidP="00F36CB1">
      <w:pPr>
        <w:jc w:val="center"/>
        <w:rPr>
          <w:ins w:id="286" w:author="Rodion" w:date="2019-12-08T22:59:00Z"/>
          <w:rFonts w:eastAsia="Calibri"/>
          <w:rPrChange w:id="287" w:author="Rodion" w:date="2019-12-09T02:09:00Z">
            <w:rPr>
              <w:ins w:id="288" w:author="Rodion" w:date="2019-12-08T22:59:00Z"/>
              <w:rFonts w:eastAsia="Calibri"/>
            </w:rPr>
          </w:rPrChange>
        </w:rPr>
      </w:pPr>
      <w:ins w:id="289" w:author="Rodion" w:date="2019-12-08T22:59:00Z">
        <w:r w:rsidRPr="00312974">
          <w:rPr>
            <w:rFonts w:eastAsia="Calibri"/>
            <w:rPrChange w:id="290" w:author="Rodion" w:date="2019-12-09T02:09:00Z">
              <w:rPr>
                <w:rFonts w:eastAsia="Calibri"/>
              </w:rPr>
            </w:rPrChange>
          </w:rPr>
          <w:lastRenderedPageBreak/>
          <w:t>ABSTRACT</w:t>
        </w:r>
      </w:ins>
    </w:p>
    <w:p w14:paraId="4E2593EF" w14:textId="77777777" w:rsidR="00F36CB1" w:rsidRPr="00312974" w:rsidRDefault="00F36CB1" w:rsidP="00F36CB1">
      <w:pPr>
        <w:jc w:val="center"/>
        <w:rPr>
          <w:ins w:id="291" w:author="Rodion" w:date="2019-12-08T22:57:00Z"/>
          <w:rFonts w:eastAsia="Calibri"/>
          <w:rPrChange w:id="292" w:author="Rodion" w:date="2019-12-09T02:09:00Z">
            <w:rPr>
              <w:ins w:id="293" w:author="Rodion" w:date="2019-12-08T22:57:00Z"/>
              <w:rFonts w:eastAsia="Calibri"/>
            </w:rPr>
          </w:rPrChange>
        </w:rPr>
      </w:pPr>
    </w:p>
    <w:p w14:paraId="12A90A79" w14:textId="37F8DC16" w:rsidR="00F36CB1" w:rsidRPr="00030B2B" w:rsidRDefault="00F36CB1" w:rsidP="00F36CB1">
      <w:pPr>
        <w:rPr>
          <w:ins w:id="294" w:author="Rodion" w:date="2019-12-08T22:57:00Z"/>
          <w:rFonts w:eastAsia="Calibri"/>
        </w:rPr>
      </w:pPr>
      <w:proofErr w:type="spellStart"/>
      <w:ins w:id="295" w:author="Rodion" w:date="2019-12-08T22:59:00Z">
        <w:r w:rsidRPr="00312974">
          <w:rPr>
            <w:rFonts w:eastAsia="Calibri"/>
            <w:rPrChange w:id="296" w:author="Rodion" w:date="2019-12-09T02:09:00Z">
              <w:rPr>
                <w:rFonts w:eastAsia="Calibri"/>
                <w:lang w:val="en-US"/>
              </w:rPr>
            </w:rPrChange>
          </w:rPr>
          <w:t>Kharabet</w:t>
        </w:r>
        <w:proofErr w:type="spellEnd"/>
        <w:r w:rsidRPr="00312974">
          <w:rPr>
            <w:rFonts w:eastAsia="Calibri"/>
            <w:rPrChange w:id="297" w:author="Rodion" w:date="2019-12-09T02:09:00Z">
              <w:rPr>
                <w:rFonts w:eastAsia="Calibri"/>
                <w:lang w:val="en-US"/>
              </w:rPr>
            </w:rPrChange>
          </w:rPr>
          <w:t xml:space="preserve"> R.</w:t>
        </w:r>
      </w:ins>
      <w:ins w:id="298" w:author="Rodion" w:date="2019-12-08T22:57:00Z">
        <w:r w:rsidRPr="00030B2B">
          <w:rPr>
            <w:rFonts w:eastAsia="Calibri"/>
          </w:rPr>
          <w:t xml:space="preserve"> </w:t>
        </w:r>
      </w:ins>
      <w:proofErr w:type="spellStart"/>
      <w:ins w:id="299" w:author="Rodion" w:date="2019-12-08T22:59:00Z">
        <w:r w:rsidRPr="00222BC9">
          <w:t>H</w:t>
        </w:r>
        <w:r w:rsidRPr="00312974">
          <w:rPr>
            <w:rPrChange w:id="300" w:author="Rodion" w:date="2019-12-09T02:09:00Z">
              <w:rPr/>
            </w:rPrChange>
          </w:rPr>
          <w:t>ardware</w:t>
        </w:r>
        <w:proofErr w:type="spellEnd"/>
        <w:r w:rsidRPr="00312974">
          <w:rPr>
            <w:rPrChange w:id="301" w:author="Rodion" w:date="2019-12-09T02:09:00Z">
              <w:rPr/>
            </w:rPrChange>
          </w:rPr>
          <w:t xml:space="preserve"> </w:t>
        </w:r>
        <w:proofErr w:type="spellStart"/>
        <w:r w:rsidRPr="00312974">
          <w:rPr>
            <w:rPrChange w:id="302" w:author="Rodion" w:date="2019-12-09T02:09:00Z">
              <w:rPr/>
            </w:rPrChange>
          </w:rPr>
          <w:t>and</w:t>
        </w:r>
        <w:proofErr w:type="spellEnd"/>
        <w:r w:rsidRPr="00312974">
          <w:rPr>
            <w:rPrChange w:id="303" w:author="Rodion" w:date="2019-12-09T02:09:00Z">
              <w:rPr/>
            </w:rPrChange>
          </w:rPr>
          <w:t xml:space="preserve"> </w:t>
        </w:r>
        <w:proofErr w:type="spellStart"/>
        <w:r w:rsidRPr="00312974">
          <w:rPr>
            <w:rPrChange w:id="304" w:author="Rodion" w:date="2019-12-09T02:09:00Z">
              <w:rPr/>
            </w:rPrChange>
          </w:rPr>
          <w:t>software</w:t>
        </w:r>
        <w:proofErr w:type="spellEnd"/>
        <w:r w:rsidRPr="00312974">
          <w:rPr>
            <w:rPrChange w:id="305" w:author="Rodion" w:date="2019-12-09T02:09:00Z">
              <w:rPr/>
            </w:rPrChange>
          </w:rPr>
          <w:t xml:space="preserve"> </w:t>
        </w:r>
        <w:proofErr w:type="spellStart"/>
        <w:r w:rsidRPr="00312974">
          <w:rPr>
            <w:rPrChange w:id="306" w:author="Rodion" w:date="2019-12-09T02:09:00Z">
              <w:rPr/>
            </w:rPrChange>
          </w:rPr>
          <w:t>automation</w:t>
        </w:r>
        <w:proofErr w:type="spellEnd"/>
        <w:r w:rsidRPr="00312974">
          <w:rPr>
            <w:rPrChange w:id="307" w:author="Rodion" w:date="2019-12-09T02:09:00Z">
              <w:rPr/>
            </w:rPrChange>
          </w:rPr>
          <w:t xml:space="preserve"> </w:t>
        </w:r>
        <w:proofErr w:type="spellStart"/>
        <w:r w:rsidRPr="00312974">
          <w:rPr>
            <w:rPrChange w:id="308" w:author="Rodion" w:date="2019-12-09T02:09:00Z">
              <w:rPr/>
            </w:rPrChange>
          </w:rPr>
          <w:t>complex</w:t>
        </w:r>
        <w:proofErr w:type="spellEnd"/>
        <w:r w:rsidRPr="00312974">
          <w:rPr>
            <w:rPrChange w:id="309" w:author="Rodion" w:date="2019-12-09T02:09:00Z">
              <w:rPr/>
            </w:rPrChange>
          </w:rPr>
          <w:t xml:space="preserve"> </w:t>
        </w:r>
        <w:proofErr w:type="spellStart"/>
        <w:r w:rsidRPr="00312974">
          <w:rPr>
            <w:rPrChange w:id="310" w:author="Rodion" w:date="2019-12-09T02:09:00Z">
              <w:rPr/>
            </w:rPrChange>
          </w:rPr>
          <w:t>for</w:t>
        </w:r>
        <w:proofErr w:type="spellEnd"/>
        <w:r w:rsidRPr="00312974">
          <w:rPr>
            <w:rPrChange w:id="311" w:author="Rodion" w:date="2019-12-09T02:09:00Z">
              <w:rPr/>
            </w:rPrChange>
          </w:rPr>
          <w:t xml:space="preserve"> </w:t>
        </w:r>
        <w:proofErr w:type="spellStart"/>
        <w:r w:rsidRPr="00312974">
          <w:rPr>
            <w:rPrChange w:id="312" w:author="Rodion" w:date="2019-12-09T02:09:00Z">
              <w:rPr/>
            </w:rPrChange>
          </w:rPr>
          <w:t>housekeeping</w:t>
        </w:r>
        <w:proofErr w:type="spellEnd"/>
        <w:r w:rsidRPr="00312974">
          <w:rPr>
            <w:rPrChange w:id="313" w:author="Rodion" w:date="2019-12-09T02:09:00Z">
              <w:rPr/>
            </w:rPrChange>
          </w:rPr>
          <w:t xml:space="preserve"> </w:t>
        </w:r>
        <w:proofErr w:type="spellStart"/>
        <w:r w:rsidRPr="00312974">
          <w:rPr>
            <w:rPrChange w:id="314" w:author="Rodion" w:date="2019-12-09T02:09:00Z">
              <w:rPr/>
            </w:rPrChange>
          </w:rPr>
          <w:t>using</w:t>
        </w:r>
        <w:proofErr w:type="spellEnd"/>
        <w:r w:rsidRPr="00312974">
          <w:rPr>
            <w:rPrChange w:id="315" w:author="Rodion" w:date="2019-12-09T02:09:00Z">
              <w:rPr/>
            </w:rPrChange>
          </w:rPr>
          <w:t xml:space="preserve"> </w:t>
        </w:r>
        <w:proofErr w:type="spellStart"/>
        <w:r w:rsidRPr="00312974">
          <w:rPr>
            <w:rPrChange w:id="316" w:author="Rodion" w:date="2019-12-09T02:09:00Z">
              <w:rPr/>
            </w:rPrChange>
          </w:rPr>
          <w:t>radio</w:t>
        </w:r>
        <w:proofErr w:type="spellEnd"/>
        <w:r w:rsidRPr="00312974">
          <w:rPr>
            <w:rPrChange w:id="317" w:author="Rodion" w:date="2019-12-09T02:09:00Z">
              <w:rPr/>
            </w:rPrChange>
          </w:rPr>
          <w:t xml:space="preserve"> </w:t>
        </w:r>
        <w:proofErr w:type="spellStart"/>
        <w:r w:rsidRPr="00312974">
          <w:rPr>
            <w:rPrChange w:id="318" w:author="Rodion" w:date="2019-12-09T02:09:00Z">
              <w:rPr/>
            </w:rPrChange>
          </w:rPr>
          <w:t>frequency</w:t>
        </w:r>
        <w:proofErr w:type="spellEnd"/>
        <w:r w:rsidRPr="00312974">
          <w:rPr>
            <w:rPrChange w:id="319" w:author="Rodion" w:date="2019-12-09T02:09:00Z">
              <w:rPr/>
            </w:rPrChange>
          </w:rPr>
          <w:t xml:space="preserve"> </w:t>
        </w:r>
        <w:proofErr w:type="spellStart"/>
        <w:r w:rsidRPr="00312974">
          <w:rPr>
            <w:rPrChange w:id="320" w:author="Rodion" w:date="2019-12-09T02:09:00Z">
              <w:rPr/>
            </w:rPrChange>
          </w:rPr>
          <w:t>identification</w:t>
        </w:r>
      </w:ins>
      <w:proofErr w:type="spellEnd"/>
      <w:ins w:id="321" w:author="Rodion" w:date="2019-12-08T22:57:00Z">
        <w:r w:rsidRPr="00312974">
          <w:rPr>
            <w:rFonts w:eastAsia="Calibri"/>
            <w:rPrChange w:id="322" w:author="Rodion" w:date="2019-12-09T02:09:00Z">
              <w:rPr>
                <w:rFonts w:eastAsia="Calibri"/>
              </w:rPr>
            </w:rPrChange>
          </w:rPr>
          <w:t xml:space="preserve">. </w:t>
        </w:r>
      </w:ins>
      <w:ins w:id="323" w:author="Rodion" w:date="2019-12-08T23:06:00Z">
        <w:r w:rsidR="005D7F23" w:rsidRPr="00312974">
          <w:rPr>
            <w:rPrChange w:id="324" w:author="Rodion" w:date="2019-12-09T02:09:00Z">
              <w:rPr>
                <w:lang w:val="en-US"/>
              </w:rPr>
            </w:rPrChange>
          </w:rPr>
          <w:t>NTUU “</w:t>
        </w:r>
        <w:proofErr w:type="spellStart"/>
        <w:r w:rsidR="005D7F23" w:rsidRPr="00312974">
          <w:rPr>
            <w:rPrChange w:id="325" w:author="Rodion" w:date="2019-12-09T02:09:00Z">
              <w:rPr>
                <w:lang w:val="en-US"/>
              </w:rPr>
            </w:rPrChange>
          </w:rPr>
          <w:t>Igor</w:t>
        </w:r>
        <w:proofErr w:type="spellEnd"/>
        <w:r w:rsidR="005D7F23" w:rsidRPr="00312974">
          <w:rPr>
            <w:rPrChange w:id="326" w:author="Rodion" w:date="2019-12-09T02:09:00Z">
              <w:rPr>
                <w:lang w:val="en-US"/>
              </w:rPr>
            </w:rPrChange>
          </w:rPr>
          <w:t xml:space="preserve"> </w:t>
        </w:r>
        <w:proofErr w:type="spellStart"/>
        <w:r w:rsidR="005D7F23" w:rsidRPr="00312974">
          <w:rPr>
            <w:rPrChange w:id="327" w:author="Rodion" w:date="2019-12-09T02:09:00Z">
              <w:rPr>
                <w:lang w:val="en-US"/>
              </w:rPr>
            </w:rPrChange>
          </w:rPr>
          <w:t>Sikorsky</w:t>
        </w:r>
        <w:proofErr w:type="spellEnd"/>
        <w:r w:rsidR="005D7F23" w:rsidRPr="00312974">
          <w:rPr>
            <w:rPrChange w:id="328" w:author="Rodion" w:date="2019-12-09T02:09:00Z">
              <w:rPr>
                <w:lang w:val="en-US"/>
              </w:rPr>
            </w:rPrChange>
          </w:rPr>
          <w:t xml:space="preserve"> </w:t>
        </w:r>
        <w:proofErr w:type="spellStart"/>
        <w:r w:rsidR="005D7F23" w:rsidRPr="00312974">
          <w:rPr>
            <w:rPrChange w:id="329" w:author="Rodion" w:date="2019-12-09T02:09:00Z">
              <w:rPr>
                <w:lang w:val="en-US"/>
              </w:rPr>
            </w:rPrChange>
          </w:rPr>
          <w:t>Kyiv</w:t>
        </w:r>
        <w:proofErr w:type="spellEnd"/>
        <w:r w:rsidR="005D7F23" w:rsidRPr="00312974">
          <w:rPr>
            <w:rPrChange w:id="330" w:author="Rodion" w:date="2019-12-09T02:09:00Z">
              <w:rPr>
                <w:lang w:val="en-US"/>
              </w:rPr>
            </w:rPrChange>
          </w:rPr>
          <w:t xml:space="preserve"> </w:t>
        </w:r>
        <w:proofErr w:type="spellStart"/>
        <w:r w:rsidR="005D7F23" w:rsidRPr="00312974">
          <w:rPr>
            <w:rPrChange w:id="331" w:author="Rodion" w:date="2019-12-09T02:09:00Z">
              <w:rPr>
                <w:lang w:val="en-US"/>
              </w:rPr>
            </w:rPrChange>
          </w:rPr>
          <w:t>Polytechnic</w:t>
        </w:r>
        <w:proofErr w:type="spellEnd"/>
        <w:r w:rsidR="005D7F23" w:rsidRPr="00312974">
          <w:rPr>
            <w:rPrChange w:id="332" w:author="Rodion" w:date="2019-12-09T02:09:00Z">
              <w:rPr>
                <w:lang w:val="en-US"/>
              </w:rPr>
            </w:rPrChange>
          </w:rPr>
          <w:t xml:space="preserve"> </w:t>
        </w:r>
        <w:proofErr w:type="spellStart"/>
        <w:r w:rsidR="005D7F23" w:rsidRPr="00312974">
          <w:rPr>
            <w:rPrChange w:id="333" w:author="Rodion" w:date="2019-12-09T02:09:00Z">
              <w:rPr>
                <w:lang w:val="en-US"/>
              </w:rPr>
            </w:rPrChange>
          </w:rPr>
          <w:t>Institute</w:t>
        </w:r>
        <w:proofErr w:type="spellEnd"/>
        <w:r w:rsidR="005D7F23" w:rsidRPr="00312974">
          <w:rPr>
            <w:rPrChange w:id="334" w:author="Rodion" w:date="2019-12-09T02:09:00Z">
              <w:rPr>
                <w:lang w:val="en-US"/>
              </w:rPr>
            </w:rPrChange>
          </w:rPr>
          <w:t xml:space="preserve">”, </w:t>
        </w:r>
        <w:proofErr w:type="spellStart"/>
        <w:r w:rsidR="005D7F23" w:rsidRPr="00312974">
          <w:rPr>
            <w:rPrChange w:id="335" w:author="Rodion" w:date="2019-12-09T02:09:00Z">
              <w:rPr>
                <w:lang w:val="en-US"/>
              </w:rPr>
            </w:rPrChange>
          </w:rPr>
          <w:t>Kyiv</w:t>
        </w:r>
        <w:proofErr w:type="spellEnd"/>
        <w:r w:rsidR="005D7F23" w:rsidRPr="00312974">
          <w:rPr>
            <w:rPrChange w:id="336" w:author="Rodion" w:date="2019-12-09T02:09:00Z">
              <w:rPr>
                <w:lang w:val="en-US"/>
              </w:rPr>
            </w:rPrChange>
          </w:rPr>
          <w:t>, 201</w:t>
        </w:r>
        <w:r w:rsidR="005D7F23" w:rsidRPr="00312974">
          <w:rPr>
            <w:rPrChange w:id="337" w:author="Rodion" w:date="2019-12-09T02:09:00Z">
              <w:rPr>
                <w:lang w:val="ru-RU"/>
              </w:rPr>
            </w:rPrChange>
          </w:rPr>
          <w:t>9.</w:t>
        </w:r>
      </w:ins>
    </w:p>
    <w:p w14:paraId="68DE7A5A" w14:textId="2DA253BA" w:rsidR="005D7F23" w:rsidRPr="00030B2B" w:rsidRDefault="005D7F23" w:rsidP="005D7F23">
      <w:pPr>
        <w:ind w:firstLine="720"/>
        <w:rPr>
          <w:ins w:id="338" w:author="Rodion" w:date="2019-12-08T23:07:00Z"/>
        </w:rPr>
      </w:pPr>
      <w:proofErr w:type="spellStart"/>
      <w:ins w:id="339" w:author="Rodion" w:date="2019-12-08T23:07:00Z">
        <w:r w:rsidRPr="00312974">
          <w:rPr>
            <w:highlight w:val="yellow"/>
            <w:rPrChange w:id="340" w:author="Rodion" w:date="2019-12-09T02:09:00Z">
              <w:rPr/>
            </w:rPrChange>
          </w:rPr>
          <w:t>The</w:t>
        </w:r>
        <w:proofErr w:type="spellEnd"/>
        <w:r w:rsidRPr="00312974">
          <w:rPr>
            <w:highlight w:val="yellow"/>
            <w:rPrChange w:id="341" w:author="Rodion" w:date="2019-12-09T02:09:00Z">
              <w:rPr/>
            </w:rPrChange>
          </w:rPr>
          <w:t xml:space="preserve"> </w:t>
        </w:r>
        <w:proofErr w:type="spellStart"/>
        <w:r w:rsidRPr="00312974">
          <w:rPr>
            <w:highlight w:val="yellow"/>
            <w:rPrChange w:id="342" w:author="Rodion" w:date="2019-12-09T02:09:00Z">
              <w:rPr>
                <w:lang w:val="en-US"/>
              </w:rPr>
            </w:rPrChange>
          </w:rPr>
          <w:t>project</w:t>
        </w:r>
        <w:proofErr w:type="spellEnd"/>
        <w:r w:rsidRPr="00312974">
          <w:rPr>
            <w:highlight w:val="yellow"/>
            <w:rPrChange w:id="343" w:author="Rodion" w:date="2019-12-09T02:09:00Z">
              <w:rPr/>
            </w:rPrChange>
          </w:rPr>
          <w:t xml:space="preserve"> </w:t>
        </w:r>
        <w:proofErr w:type="spellStart"/>
        <w:r w:rsidRPr="00312974">
          <w:rPr>
            <w:highlight w:val="yellow"/>
            <w:rPrChange w:id="344" w:author="Rodion" w:date="2019-12-09T02:09:00Z">
              <w:rPr/>
            </w:rPrChange>
          </w:rPr>
          <w:t>contains</w:t>
        </w:r>
        <w:proofErr w:type="spellEnd"/>
        <w:r w:rsidRPr="00312974">
          <w:rPr>
            <w:highlight w:val="yellow"/>
            <w:rPrChange w:id="345" w:author="Rodion" w:date="2019-12-09T02:09:00Z">
              <w:rPr/>
            </w:rPrChange>
          </w:rPr>
          <w:t xml:space="preserve"> </w:t>
        </w:r>
      </w:ins>
      <w:ins w:id="346" w:author="Rodion" w:date="2019-12-09T06:00:00Z">
        <w:r w:rsidR="00323B2F">
          <w:rPr>
            <w:highlight w:val="yellow"/>
          </w:rPr>
          <w:t>140</w:t>
        </w:r>
      </w:ins>
      <w:ins w:id="347" w:author="Rodion" w:date="2019-12-08T23:07:00Z">
        <w:r w:rsidRPr="00312974">
          <w:rPr>
            <w:highlight w:val="yellow"/>
            <w:rPrChange w:id="348" w:author="Rodion" w:date="2019-12-09T02:09:00Z">
              <w:rPr/>
            </w:rPrChange>
          </w:rPr>
          <w:t xml:space="preserve"> </w:t>
        </w:r>
        <w:proofErr w:type="spellStart"/>
        <w:r w:rsidRPr="00312974">
          <w:rPr>
            <w:highlight w:val="yellow"/>
            <w:rPrChange w:id="349" w:author="Rodion" w:date="2019-12-09T02:09:00Z">
              <w:rPr/>
            </w:rPrChange>
          </w:rPr>
          <w:t>pages</w:t>
        </w:r>
        <w:proofErr w:type="spellEnd"/>
        <w:r w:rsidRPr="00312974">
          <w:rPr>
            <w:highlight w:val="yellow"/>
            <w:rPrChange w:id="350" w:author="Rodion" w:date="2019-12-09T02:09:00Z">
              <w:rPr>
                <w:lang w:val="en-US"/>
              </w:rPr>
            </w:rPrChange>
          </w:rPr>
          <w:t xml:space="preserve"> </w:t>
        </w:r>
        <w:proofErr w:type="spellStart"/>
        <w:r w:rsidRPr="00312974">
          <w:rPr>
            <w:highlight w:val="yellow"/>
            <w:rPrChange w:id="351" w:author="Rodion" w:date="2019-12-09T02:09:00Z">
              <w:rPr>
                <w:lang w:val="en-US"/>
              </w:rPr>
            </w:rPrChange>
          </w:rPr>
          <w:t>of</w:t>
        </w:r>
        <w:proofErr w:type="spellEnd"/>
        <w:r w:rsidRPr="00312974">
          <w:rPr>
            <w:highlight w:val="yellow"/>
            <w:rPrChange w:id="352" w:author="Rodion" w:date="2019-12-09T02:09:00Z">
              <w:rPr>
                <w:lang w:val="en-US"/>
              </w:rPr>
            </w:rPrChange>
          </w:rPr>
          <w:t xml:space="preserve"> </w:t>
        </w:r>
        <w:proofErr w:type="spellStart"/>
        <w:r w:rsidRPr="00312974">
          <w:rPr>
            <w:highlight w:val="yellow"/>
            <w:rPrChange w:id="353" w:author="Rodion" w:date="2019-12-09T02:09:00Z">
              <w:rPr>
                <w:lang w:val="en-US"/>
              </w:rPr>
            </w:rPrChange>
          </w:rPr>
          <w:t>text</w:t>
        </w:r>
        <w:proofErr w:type="spellEnd"/>
        <w:r w:rsidRPr="00312974">
          <w:rPr>
            <w:highlight w:val="yellow"/>
            <w:rPrChange w:id="354" w:author="Rodion" w:date="2019-12-09T02:09:00Z">
              <w:rPr/>
            </w:rPrChange>
          </w:rPr>
          <w:t xml:space="preserve">, </w:t>
        </w:r>
      </w:ins>
      <w:ins w:id="355" w:author="Rodion" w:date="2019-12-09T06:00:00Z">
        <w:r w:rsidR="00323B2F">
          <w:rPr>
            <w:highlight w:val="yellow"/>
          </w:rPr>
          <w:t>35</w:t>
        </w:r>
      </w:ins>
      <w:ins w:id="356" w:author="Rodion" w:date="2019-12-08T23:07:00Z">
        <w:r w:rsidRPr="00312974">
          <w:rPr>
            <w:highlight w:val="yellow"/>
            <w:rPrChange w:id="357" w:author="Rodion" w:date="2019-12-09T02:09:00Z">
              <w:rPr/>
            </w:rPrChange>
          </w:rPr>
          <w:t xml:space="preserve"> </w:t>
        </w:r>
        <w:proofErr w:type="spellStart"/>
        <w:r w:rsidRPr="00312974">
          <w:rPr>
            <w:highlight w:val="yellow"/>
            <w:rPrChange w:id="358" w:author="Rodion" w:date="2019-12-09T02:09:00Z">
              <w:rPr/>
            </w:rPrChange>
          </w:rPr>
          <w:t>figures</w:t>
        </w:r>
        <w:proofErr w:type="spellEnd"/>
        <w:r w:rsidRPr="00312974">
          <w:rPr>
            <w:highlight w:val="yellow"/>
            <w:rPrChange w:id="359" w:author="Rodion" w:date="2019-12-09T02:09:00Z">
              <w:rPr/>
            </w:rPrChange>
          </w:rPr>
          <w:t xml:space="preserve">, </w:t>
        </w:r>
      </w:ins>
      <w:ins w:id="360" w:author="Rodion" w:date="2019-12-09T06:00:00Z">
        <w:r w:rsidR="00323B2F">
          <w:rPr>
            <w:highlight w:val="yellow"/>
          </w:rPr>
          <w:t>36</w:t>
        </w:r>
      </w:ins>
      <w:ins w:id="361" w:author="Rodion" w:date="2019-12-08T23:07:00Z">
        <w:r w:rsidRPr="00312974">
          <w:rPr>
            <w:highlight w:val="yellow"/>
            <w:rPrChange w:id="362" w:author="Rodion" w:date="2019-12-09T02:09:00Z">
              <w:rPr/>
            </w:rPrChange>
          </w:rPr>
          <w:t xml:space="preserve"> </w:t>
        </w:r>
      </w:ins>
      <w:ins w:id="363" w:author="Rodion" w:date="2019-12-09T06:00:00Z">
        <w:r w:rsidR="00323B2F">
          <w:rPr>
            <w:highlight w:val="yellow"/>
            <w:lang w:val="en-US"/>
          </w:rPr>
          <w:t>tables</w:t>
        </w:r>
      </w:ins>
      <w:ins w:id="364" w:author="Rodion" w:date="2019-12-08T23:07:00Z">
        <w:r w:rsidRPr="00312974">
          <w:rPr>
            <w:highlight w:val="yellow"/>
            <w:rPrChange w:id="365" w:author="Rodion" w:date="2019-12-09T02:09:00Z">
              <w:rPr/>
            </w:rPrChange>
          </w:rPr>
          <w:t xml:space="preserve">, </w:t>
        </w:r>
        <w:proofErr w:type="spellStart"/>
        <w:r w:rsidRPr="00312974">
          <w:rPr>
            <w:highlight w:val="yellow"/>
            <w:rPrChange w:id="366" w:author="Rodion" w:date="2019-12-09T02:09:00Z">
              <w:rPr/>
            </w:rPrChange>
          </w:rPr>
          <w:t>references</w:t>
        </w:r>
        <w:proofErr w:type="spellEnd"/>
        <w:r w:rsidRPr="00312974">
          <w:rPr>
            <w:highlight w:val="yellow"/>
            <w:rPrChange w:id="367" w:author="Rodion" w:date="2019-12-09T02:09:00Z">
              <w:rPr/>
            </w:rPrChange>
          </w:rPr>
          <w:t xml:space="preserve"> </w:t>
        </w:r>
        <w:proofErr w:type="spellStart"/>
        <w:r w:rsidRPr="00312974">
          <w:rPr>
            <w:highlight w:val="yellow"/>
            <w:rPrChange w:id="368" w:author="Rodion" w:date="2019-12-09T02:09:00Z">
              <w:rPr/>
            </w:rPrChange>
          </w:rPr>
          <w:t>to</w:t>
        </w:r>
        <w:proofErr w:type="spellEnd"/>
        <w:r w:rsidRPr="00312974">
          <w:rPr>
            <w:highlight w:val="yellow"/>
            <w:rPrChange w:id="369" w:author="Rodion" w:date="2019-12-09T02:09:00Z">
              <w:rPr/>
            </w:rPrChange>
          </w:rPr>
          <w:t xml:space="preserve"> </w:t>
        </w:r>
      </w:ins>
      <w:ins w:id="370" w:author="Rodion" w:date="2019-12-09T06:01:00Z">
        <w:r w:rsidR="00323B2F">
          <w:rPr>
            <w:highlight w:val="yellow"/>
            <w:lang w:val="en-US"/>
          </w:rPr>
          <w:t>69</w:t>
        </w:r>
      </w:ins>
      <w:ins w:id="371" w:author="Rodion" w:date="2019-12-08T23:07:00Z">
        <w:r w:rsidRPr="00312974">
          <w:rPr>
            <w:highlight w:val="yellow"/>
            <w:rPrChange w:id="372" w:author="Rodion" w:date="2019-12-09T02:09:00Z">
              <w:rPr/>
            </w:rPrChange>
          </w:rPr>
          <w:t xml:space="preserve"> </w:t>
        </w:r>
        <w:proofErr w:type="spellStart"/>
        <w:r w:rsidRPr="00312974">
          <w:rPr>
            <w:highlight w:val="yellow"/>
            <w:rPrChange w:id="373" w:author="Rodion" w:date="2019-12-09T02:09:00Z">
              <w:rPr/>
            </w:rPrChange>
          </w:rPr>
          <w:t>literature</w:t>
        </w:r>
        <w:proofErr w:type="spellEnd"/>
        <w:r w:rsidRPr="00312974">
          <w:rPr>
            <w:highlight w:val="yellow"/>
            <w:rPrChange w:id="374" w:author="Rodion" w:date="2019-12-09T02:09:00Z">
              <w:rPr/>
            </w:rPrChange>
          </w:rPr>
          <w:t xml:space="preserve"> </w:t>
        </w:r>
        <w:proofErr w:type="spellStart"/>
        <w:r w:rsidRPr="00312974">
          <w:rPr>
            <w:highlight w:val="yellow"/>
            <w:rPrChange w:id="375" w:author="Rodion" w:date="2019-12-09T02:09:00Z">
              <w:rPr/>
            </w:rPrChange>
          </w:rPr>
          <w:t>sources</w:t>
        </w:r>
        <w:proofErr w:type="spellEnd"/>
        <w:r w:rsidRPr="00312974">
          <w:rPr>
            <w:highlight w:val="yellow"/>
            <w:rPrChange w:id="376" w:author="Rodion" w:date="2019-12-09T02:09:00Z">
              <w:rPr/>
            </w:rPrChange>
          </w:rPr>
          <w:t xml:space="preserve"> </w:t>
        </w:r>
        <w:proofErr w:type="spellStart"/>
        <w:r w:rsidRPr="00312974">
          <w:rPr>
            <w:highlight w:val="yellow"/>
            <w:rPrChange w:id="377" w:author="Rodion" w:date="2019-12-09T02:09:00Z">
              <w:rPr/>
            </w:rPrChange>
          </w:rPr>
          <w:t>and</w:t>
        </w:r>
        <w:proofErr w:type="spellEnd"/>
        <w:r w:rsidRPr="00312974">
          <w:rPr>
            <w:highlight w:val="yellow"/>
            <w:rPrChange w:id="378" w:author="Rodion" w:date="2019-12-09T02:09:00Z">
              <w:rPr/>
            </w:rPrChange>
          </w:rPr>
          <w:t xml:space="preserve"> </w:t>
        </w:r>
      </w:ins>
      <w:ins w:id="379" w:author="Rodion" w:date="2019-12-09T06:01:00Z">
        <w:r w:rsidR="00323B2F">
          <w:rPr>
            <w:highlight w:val="yellow"/>
            <w:lang w:val="en-US"/>
          </w:rPr>
          <w:t>1</w:t>
        </w:r>
      </w:ins>
      <w:ins w:id="380" w:author="Rodion" w:date="2019-12-08T23:07:00Z">
        <w:r w:rsidRPr="00312974">
          <w:rPr>
            <w:highlight w:val="yellow"/>
            <w:rPrChange w:id="381" w:author="Rodion" w:date="2019-12-09T02:09:00Z">
              <w:rPr/>
            </w:rPrChange>
          </w:rPr>
          <w:t xml:space="preserve"> </w:t>
        </w:r>
        <w:proofErr w:type="spellStart"/>
        <w:r w:rsidRPr="00312974">
          <w:rPr>
            <w:highlight w:val="yellow"/>
            <w:rPrChange w:id="382" w:author="Rodion" w:date="2019-12-09T02:09:00Z">
              <w:rPr/>
            </w:rPrChange>
          </w:rPr>
          <w:t>annex</w:t>
        </w:r>
        <w:proofErr w:type="spellEnd"/>
        <w:r w:rsidRPr="00312974">
          <w:rPr>
            <w:highlight w:val="yellow"/>
            <w:rPrChange w:id="383" w:author="Rodion" w:date="2019-12-09T02:09:00Z">
              <w:rPr/>
            </w:rPrChange>
          </w:rPr>
          <w:t>.</w:t>
        </w:r>
      </w:ins>
    </w:p>
    <w:p w14:paraId="740C37D8" w14:textId="77777777" w:rsidR="00F36CB1" w:rsidRPr="00312974" w:rsidRDefault="00F36CB1" w:rsidP="00F36CB1">
      <w:pPr>
        <w:rPr>
          <w:ins w:id="384" w:author="Rodion" w:date="2019-12-08T22:57:00Z"/>
          <w:rFonts w:eastAsia="Calibri"/>
          <w:rPrChange w:id="385" w:author="Rodion" w:date="2019-12-09T02:09:00Z">
            <w:rPr>
              <w:ins w:id="386" w:author="Rodion" w:date="2019-12-08T22:57:00Z"/>
              <w:rFonts w:eastAsia="Calibri"/>
            </w:rPr>
          </w:rPrChange>
        </w:rPr>
      </w:pPr>
    </w:p>
    <w:p w14:paraId="0132A2F1" w14:textId="1547E6E6" w:rsidR="005D7F23" w:rsidRPr="00312974" w:rsidRDefault="005D7F23" w:rsidP="005D7F23">
      <w:pPr>
        <w:rPr>
          <w:ins w:id="387" w:author="Rodion" w:date="2019-12-08T23:09:00Z"/>
          <w:rPrChange w:id="388" w:author="Rodion" w:date="2019-12-09T02:09:00Z">
            <w:rPr>
              <w:ins w:id="389" w:author="Rodion" w:date="2019-12-08T23:09:00Z"/>
            </w:rPr>
          </w:rPrChange>
        </w:rPr>
      </w:pPr>
      <w:proofErr w:type="spellStart"/>
      <w:ins w:id="390" w:author="Rodion" w:date="2019-12-08T23:09:00Z">
        <w:r w:rsidRPr="00312974">
          <w:rPr>
            <w:rPrChange w:id="391" w:author="Rodion" w:date="2019-12-09T02:09:00Z">
              <w:rPr/>
            </w:rPrChange>
          </w:rPr>
          <w:t>In</w:t>
        </w:r>
        <w:proofErr w:type="spellEnd"/>
        <w:r w:rsidRPr="00312974">
          <w:rPr>
            <w:rPrChange w:id="392" w:author="Rodion" w:date="2019-12-09T02:09:00Z">
              <w:rPr/>
            </w:rPrChange>
          </w:rPr>
          <w:t xml:space="preserve"> </w:t>
        </w:r>
        <w:proofErr w:type="spellStart"/>
        <w:r w:rsidRPr="00312974">
          <w:rPr>
            <w:rPrChange w:id="393" w:author="Rodion" w:date="2019-12-09T02:09:00Z">
              <w:rPr/>
            </w:rPrChange>
          </w:rPr>
          <w:t>the</w:t>
        </w:r>
        <w:proofErr w:type="spellEnd"/>
        <w:r w:rsidRPr="00312974">
          <w:rPr>
            <w:rPrChange w:id="394" w:author="Rodion" w:date="2019-12-09T02:09:00Z">
              <w:rPr/>
            </w:rPrChange>
          </w:rPr>
          <w:t xml:space="preserve"> </w:t>
        </w:r>
        <w:proofErr w:type="spellStart"/>
        <w:r w:rsidRPr="00312974">
          <w:rPr>
            <w:rPrChange w:id="395" w:author="Rodion" w:date="2019-12-09T02:09:00Z">
              <w:rPr/>
            </w:rPrChange>
          </w:rPr>
          <w:t>master's</w:t>
        </w:r>
        <w:proofErr w:type="spellEnd"/>
        <w:r w:rsidRPr="00312974">
          <w:rPr>
            <w:rPrChange w:id="396" w:author="Rodion" w:date="2019-12-09T02:09:00Z">
              <w:rPr/>
            </w:rPrChange>
          </w:rPr>
          <w:t xml:space="preserve"> </w:t>
        </w:r>
        <w:proofErr w:type="spellStart"/>
        <w:r w:rsidRPr="00312974">
          <w:rPr>
            <w:rPrChange w:id="397" w:author="Rodion" w:date="2019-12-09T02:09:00Z">
              <w:rPr>
                <w:lang w:val="en-US"/>
              </w:rPr>
            </w:rPrChange>
          </w:rPr>
          <w:t>thesis</w:t>
        </w:r>
        <w:proofErr w:type="spellEnd"/>
        <w:r w:rsidRPr="00030B2B">
          <w:t xml:space="preserve"> </w:t>
        </w:r>
        <w:proofErr w:type="spellStart"/>
        <w:r w:rsidRPr="00030B2B">
          <w:t>the</w:t>
        </w:r>
        <w:proofErr w:type="spellEnd"/>
        <w:r w:rsidRPr="00030B2B">
          <w:t xml:space="preserve"> </w:t>
        </w:r>
        <w:proofErr w:type="spellStart"/>
        <w:r w:rsidRPr="00030B2B">
          <w:t>software-hardware</w:t>
        </w:r>
        <w:proofErr w:type="spellEnd"/>
        <w:r w:rsidRPr="00030B2B">
          <w:t xml:space="preserve"> </w:t>
        </w:r>
        <w:proofErr w:type="spellStart"/>
        <w:r w:rsidRPr="00030B2B">
          <w:t>complex</w:t>
        </w:r>
        <w:proofErr w:type="spellEnd"/>
        <w:r w:rsidRPr="00030B2B">
          <w:t xml:space="preserve"> </w:t>
        </w:r>
        <w:proofErr w:type="spellStart"/>
        <w:r w:rsidRPr="00030B2B">
          <w:t>of</w:t>
        </w:r>
        <w:proofErr w:type="spellEnd"/>
        <w:r w:rsidRPr="00030B2B">
          <w:t xml:space="preserve"> </w:t>
        </w:r>
        <w:proofErr w:type="spellStart"/>
        <w:r w:rsidRPr="00030B2B">
          <w:t>household</w:t>
        </w:r>
        <w:proofErr w:type="spellEnd"/>
        <w:r w:rsidRPr="00030B2B">
          <w:t xml:space="preserve"> </w:t>
        </w:r>
        <w:proofErr w:type="spellStart"/>
        <w:r w:rsidRPr="00030B2B">
          <w:t>automation</w:t>
        </w:r>
        <w:proofErr w:type="spellEnd"/>
        <w:r w:rsidRPr="00030B2B">
          <w:t xml:space="preserve"> </w:t>
        </w:r>
        <w:proofErr w:type="spellStart"/>
        <w:r w:rsidRPr="00030B2B">
          <w:t>was</w:t>
        </w:r>
        <w:proofErr w:type="spellEnd"/>
        <w:r w:rsidRPr="00030B2B">
          <w:t xml:space="preserve"> </w:t>
        </w:r>
        <w:proofErr w:type="spellStart"/>
        <w:r w:rsidRPr="00030B2B">
          <w:t>developed</w:t>
        </w:r>
        <w:proofErr w:type="spellEnd"/>
        <w:r w:rsidRPr="00030B2B">
          <w:t xml:space="preserve">. </w:t>
        </w:r>
        <w:proofErr w:type="spellStart"/>
        <w:r w:rsidRPr="00030B2B">
          <w:t>Radio-frequency</w:t>
        </w:r>
        <w:proofErr w:type="spellEnd"/>
        <w:r w:rsidRPr="00030B2B">
          <w:t xml:space="preserve"> </w:t>
        </w:r>
        <w:proofErr w:type="spellStart"/>
        <w:r w:rsidRPr="00030B2B">
          <w:t>identification</w:t>
        </w:r>
        <w:proofErr w:type="spellEnd"/>
        <w:r w:rsidRPr="00030B2B">
          <w:t xml:space="preserve"> </w:t>
        </w:r>
        <w:proofErr w:type="spellStart"/>
        <w:r w:rsidRPr="00030B2B">
          <w:t>technology</w:t>
        </w:r>
        <w:proofErr w:type="spellEnd"/>
        <w:r w:rsidRPr="00030B2B">
          <w:t xml:space="preserve"> </w:t>
        </w:r>
        <w:proofErr w:type="spellStart"/>
        <w:r w:rsidRPr="00030B2B">
          <w:t>was</w:t>
        </w:r>
        <w:proofErr w:type="spellEnd"/>
        <w:r w:rsidRPr="00030B2B">
          <w:t xml:space="preserve"> </w:t>
        </w:r>
        <w:proofErr w:type="spellStart"/>
        <w:r w:rsidRPr="00030B2B">
          <w:t>selected</w:t>
        </w:r>
        <w:proofErr w:type="spellEnd"/>
        <w:r w:rsidRPr="00030B2B">
          <w:t xml:space="preserve"> </w:t>
        </w:r>
        <w:proofErr w:type="spellStart"/>
        <w:r w:rsidRPr="00030B2B">
          <w:t>for</w:t>
        </w:r>
        <w:proofErr w:type="spellEnd"/>
        <w:r w:rsidRPr="00030B2B">
          <w:t xml:space="preserve"> </w:t>
        </w:r>
        <w:proofErr w:type="spellStart"/>
        <w:r w:rsidRPr="00030B2B">
          <w:t>prod</w:t>
        </w:r>
        <w:r w:rsidRPr="00222BC9">
          <w:t>uct</w:t>
        </w:r>
        <w:proofErr w:type="spellEnd"/>
        <w:r w:rsidRPr="00222BC9">
          <w:t xml:space="preserve"> </w:t>
        </w:r>
        <w:proofErr w:type="spellStart"/>
        <w:r w:rsidRPr="00222BC9">
          <w:t>recognition</w:t>
        </w:r>
        <w:proofErr w:type="spellEnd"/>
        <w:r w:rsidRPr="00222BC9">
          <w:t xml:space="preserve">. </w:t>
        </w:r>
        <w:proofErr w:type="spellStart"/>
        <w:r w:rsidRPr="00222BC9">
          <w:t>Through</w:t>
        </w:r>
        <w:proofErr w:type="spellEnd"/>
        <w:r w:rsidRPr="00222BC9">
          <w:t xml:space="preserve"> </w:t>
        </w:r>
        <w:proofErr w:type="spellStart"/>
        <w:r w:rsidRPr="00222BC9">
          <w:t>the</w:t>
        </w:r>
        <w:proofErr w:type="spellEnd"/>
        <w:r w:rsidRPr="00222BC9">
          <w:t xml:space="preserve"> </w:t>
        </w:r>
        <w:proofErr w:type="spellStart"/>
        <w:r w:rsidRPr="00222BC9">
          <w:t>use</w:t>
        </w:r>
        <w:proofErr w:type="spellEnd"/>
        <w:r w:rsidRPr="00222BC9">
          <w:t xml:space="preserve"> </w:t>
        </w:r>
        <w:proofErr w:type="spellStart"/>
        <w:r w:rsidRPr="00222BC9">
          <w:t>of</w:t>
        </w:r>
        <w:proofErr w:type="spellEnd"/>
        <w:r w:rsidRPr="00222BC9">
          <w:t xml:space="preserve"> </w:t>
        </w:r>
        <w:proofErr w:type="spellStart"/>
        <w:r w:rsidRPr="00222BC9">
          <w:t>this</w:t>
        </w:r>
        <w:proofErr w:type="spellEnd"/>
        <w:r w:rsidRPr="00222BC9">
          <w:t xml:space="preserve"> </w:t>
        </w:r>
        <w:proofErr w:type="spellStart"/>
        <w:r w:rsidRPr="00222BC9">
          <w:t>technology</w:t>
        </w:r>
        <w:proofErr w:type="spellEnd"/>
        <w:r w:rsidRPr="00222BC9">
          <w:t xml:space="preserve">, </w:t>
        </w:r>
      </w:ins>
      <w:proofErr w:type="spellStart"/>
      <w:ins w:id="398" w:author="Rodion" w:date="2019-12-08T23:10:00Z">
        <w:r w:rsidR="002A3CA8" w:rsidRPr="00312974">
          <w:rPr>
            <w:rPrChange w:id="399" w:author="Rodion" w:date="2019-12-09T02:09:00Z">
              <w:rPr>
                <w:lang w:val="en-US"/>
              </w:rPr>
            </w:rPrChange>
          </w:rPr>
          <w:t>was</w:t>
        </w:r>
        <w:proofErr w:type="spellEnd"/>
        <w:r w:rsidR="002A3CA8" w:rsidRPr="00312974">
          <w:rPr>
            <w:rPrChange w:id="400" w:author="Rodion" w:date="2019-12-09T02:09:00Z">
              <w:rPr>
                <w:lang w:val="en-US"/>
              </w:rPr>
            </w:rPrChange>
          </w:rPr>
          <w:t xml:space="preserve"> </w:t>
        </w:r>
      </w:ins>
      <w:proofErr w:type="spellStart"/>
      <w:ins w:id="401" w:author="Rodion" w:date="2019-12-08T23:11:00Z">
        <w:r w:rsidR="002A3CA8" w:rsidRPr="00312974">
          <w:rPr>
            <w:rPrChange w:id="402" w:author="Rodion" w:date="2019-12-09T02:09:00Z">
              <w:rPr>
                <w:lang w:val="en-US"/>
              </w:rPr>
            </w:rPrChange>
          </w:rPr>
          <w:t>recieved</w:t>
        </w:r>
      </w:ins>
      <w:proofErr w:type="spellEnd"/>
      <w:ins w:id="403" w:author="Rodion" w:date="2019-12-08T23:09:00Z">
        <w:r w:rsidRPr="00030B2B">
          <w:t xml:space="preserve"> </w:t>
        </w:r>
        <w:proofErr w:type="spellStart"/>
        <w:r w:rsidRPr="00222BC9">
          <w:t>more</w:t>
        </w:r>
        <w:proofErr w:type="spellEnd"/>
        <w:r w:rsidRPr="00222BC9">
          <w:t xml:space="preserve"> </w:t>
        </w:r>
        <w:proofErr w:type="spellStart"/>
        <w:r w:rsidRPr="00222BC9">
          <w:t>convenient</w:t>
        </w:r>
        <w:proofErr w:type="spellEnd"/>
        <w:r w:rsidRPr="00222BC9">
          <w:t xml:space="preserve"> </w:t>
        </w:r>
        <w:proofErr w:type="spellStart"/>
        <w:r w:rsidRPr="00222BC9">
          <w:t>mo</w:t>
        </w:r>
        <w:r w:rsidRPr="00312974">
          <w:rPr>
            <w:rPrChange w:id="404" w:author="Rodion" w:date="2019-12-09T02:09:00Z">
              <w:rPr/>
            </w:rPrChange>
          </w:rPr>
          <w:t>del</w:t>
        </w:r>
        <w:proofErr w:type="spellEnd"/>
        <w:r w:rsidRPr="00312974">
          <w:rPr>
            <w:rPrChange w:id="405" w:author="Rodion" w:date="2019-12-09T02:09:00Z">
              <w:rPr/>
            </w:rPrChange>
          </w:rPr>
          <w:t xml:space="preserve"> </w:t>
        </w:r>
        <w:proofErr w:type="spellStart"/>
        <w:r w:rsidRPr="00312974">
          <w:rPr>
            <w:rPrChange w:id="406" w:author="Rodion" w:date="2019-12-09T02:09:00Z">
              <w:rPr/>
            </w:rPrChange>
          </w:rPr>
          <w:t>of</w:t>
        </w:r>
        <w:proofErr w:type="spellEnd"/>
        <w:r w:rsidRPr="00312974">
          <w:rPr>
            <w:rPrChange w:id="407" w:author="Rodion" w:date="2019-12-09T02:09:00Z">
              <w:rPr/>
            </w:rPrChange>
          </w:rPr>
          <w:t xml:space="preserve"> </w:t>
        </w:r>
        <w:proofErr w:type="spellStart"/>
        <w:r w:rsidRPr="00312974">
          <w:rPr>
            <w:rPrChange w:id="408" w:author="Rodion" w:date="2019-12-09T02:09:00Z">
              <w:rPr/>
            </w:rPrChange>
          </w:rPr>
          <w:t>user</w:t>
        </w:r>
        <w:proofErr w:type="spellEnd"/>
        <w:r w:rsidRPr="00312974">
          <w:rPr>
            <w:rPrChange w:id="409" w:author="Rodion" w:date="2019-12-09T02:09:00Z">
              <w:rPr/>
            </w:rPrChange>
          </w:rPr>
          <w:t xml:space="preserve"> </w:t>
        </w:r>
        <w:proofErr w:type="spellStart"/>
        <w:r w:rsidRPr="00312974">
          <w:rPr>
            <w:rPrChange w:id="410" w:author="Rodion" w:date="2019-12-09T02:09:00Z">
              <w:rPr/>
            </w:rPrChange>
          </w:rPr>
          <w:t>interaction</w:t>
        </w:r>
        <w:proofErr w:type="spellEnd"/>
        <w:r w:rsidRPr="00312974">
          <w:rPr>
            <w:rPrChange w:id="411" w:author="Rodion" w:date="2019-12-09T02:09:00Z">
              <w:rPr/>
            </w:rPrChange>
          </w:rPr>
          <w:t xml:space="preserve"> </w:t>
        </w:r>
      </w:ins>
      <w:proofErr w:type="spellStart"/>
      <w:ins w:id="412" w:author="Rodion" w:date="2019-12-08T23:11:00Z">
        <w:r w:rsidR="002A3CA8" w:rsidRPr="00312974">
          <w:rPr>
            <w:rPrChange w:id="413" w:author="Rodion" w:date="2019-12-09T02:09:00Z">
              <w:rPr>
                <w:lang w:val="en-US"/>
              </w:rPr>
            </w:rPrChange>
          </w:rPr>
          <w:t>with</w:t>
        </w:r>
      </w:ins>
      <w:proofErr w:type="spellEnd"/>
      <w:ins w:id="414" w:author="Rodion" w:date="2019-12-08T23:09:00Z">
        <w:r w:rsidRPr="00030B2B">
          <w:t xml:space="preserve"> </w:t>
        </w:r>
      </w:ins>
      <w:proofErr w:type="spellStart"/>
      <w:ins w:id="415" w:author="Rodion" w:date="2019-12-08T23:11:00Z">
        <w:r w:rsidR="002A3CA8" w:rsidRPr="00312974">
          <w:rPr>
            <w:rPrChange w:id="416" w:author="Rodion" w:date="2019-12-09T02:09:00Z">
              <w:rPr>
                <w:lang w:val="en-US"/>
              </w:rPr>
            </w:rPrChange>
          </w:rPr>
          <w:t>the</w:t>
        </w:r>
        <w:proofErr w:type="spellEnd"/>
        <w:r w:rsidR="002A3CA8" w:rsidRPr="00312974">
          <w:rPr>
            <w:rPrChange w:id="417" w:author="Rodion" w:date="2019-12-09T02:09:00Z">
              <w:rPr>
                <w:lang w:val="en-US"/>
              </w:rPr>
            </w:rPrChange>
          </w:rPr>
          <w:t xml:space="preserve"> </w:t>
        </w:r>
      </w:ins>
      <w:proofErr w:type="spellStart"/>
      <w:ins w:id="418" w:author="Rodion" w:date="2019-12-08T23:09:00Z">
        <w:r w:rsidRPr="00030B2B">
          <w:t>automation</w:t>
        </w:r>
        <w:proofErr w:type="spellEnd"/>
        <w:r w:rsidRPr="00030B2B">
          <w:t xml:space="preserve"> </w:t>
        </w:r>
      </w:ins>
      <w:proofErr w:type="spellStart"/>
      <w:ins w:id="419" w:author="Rodion" w:date="2019-12-08T23:11:00Z">
        <w:r w:rsidR="002A3CA8" w:rsidRPr="00222BC9">
          <w:t>complex</w:t>
        </w:r>
        <w:proofErr w:type="spellEnd"/>
        <w:r w:rsidR="002A3CA8" w:rsidRPr="00222BC9">
          <w:t xml:space="preserve"> </w:t>
        </w:r>
      </w:ins>
      <w:proofErr w:type="spellStart"/>
      <w:ins w:id="420" w:author="Rodion" w:date="2019-12-08T23:09:00Z">
        <w:r w:rsidRPr="00312974">
          <w:rPr>
            <w:rPrChange w:id="421" w:author="Rodion" w:date="2019-12-09T02:09:00Z">
              <w:rPr/>
            </w:rPrChange>
          </w:rPr>
          <w:t>than</w:t>
        </w:r>
        <w:proofErr w:type="spellEnd"/>
        <w:r w:rsidRPr="00312974">
          <w:rPr>
            <w:rPrChange w:id="422" w:author="Rodion" w:date="2019-12-09T02:09:00Z">
              <w:rPr/>
            </w:rPrChange>
          </w:rPr>
          <w:t xml:space="preserve"> </w:t>
        </w:r>
        <w:proofErr w:type="spellStart"/>
        <w:r w:rsidRPr="00312974">
          <w:rPr>
            <w:rPrChange w:id="423" w:author="Rodion" w:date="2019-12-09T02:09:00Z">
              <w:rPr/>
            </w:rPrChange>
          </w:rPr>
          <w:t>the</w:t>
        </w:r>
        <w:proofErr w:type="spellEnd"/>
        <w:r w:rsidRPr="00312974">
          <w:rPr>
            <w:rPrChange w:id="424" w:author="Rodion" w:date="2019-12-09T02:09:00Z">
              <w:rPr/>
            </w:rPrChange>
          </w:rPr>
          <w:t xml:space="preserve"> </w:t>
        </w:r>
        <w:proofErr w:type="spellStart"/>
        <w:r w:rsidRPr="00312974">
          <w:rPr>
            <w:rPrChange w:id="425" w:author="Rodion" w:date="2019-12-09T02:09:00Z">
              <w:rPr/>
            </w:rPrChange>
          </w:rPr>
          <w:t>closest</w:t>
        </w:r>
        <w:proofErr w:type="spellEnd"/>
        <w:r w:rsidRPr="00312974">
          <w:rPr>
            <w:rPrChange w:id="426" w:author="Rodion" w:date="2019-12-09T02:09:00Z">
              <w:rPr/>
            </w:rPrChange>
          </w:rPr>
          <w:t xml:space="preserve"> </w:t>
        </w:r>
        <w:proofErr w:type="spellStart"/>
        <w:r w:rsidRPr="00312974">
          <w:rPr>
            <w:rPrChange w:id="427" w:author="Rodion" w:date="2019-12-09T02:09:00Z">
              <w:rPr/>
            </w:rPrChange>
          </w:rPr>
          <w:t>competitors</w:t>
        </w:r>
        <w:proofErr w:type="spellEnd"/>
        <w:r w:rsidRPr="00312974">
          <w:rPr>
            <w:rPrChange w:id="428" w:author="Rodion" w:date="2019-12-09T02:09:00Z">
              <w:rPr/>
            </w:rPrChange>
          </w:rPr>
          <w:t xml:space="preserve"> </w:t>
        </w:r>
        <w:proofErr w:type="spellStart"/>
        <w:r w:rsidRPr="00312974">
          <w:rPr>
            <w:rPrChange w:id="429" w:author="Rodion" w:date="2019-12-09T02:09:00Z">
              <w:rPr/>
            </w:rPrChange>
          </w:rPr>
          <w:t>in</w:t>
        </w:r>
        <w:proofErr w:type="spellEnd"/>
        <w:r w:rsidRPr="00312974">
          <w:rPr>
            <w:rPrChange w:id="430" w:author="Rodion" w:date="2019-12-09T02:09:00Z">
              <w:rPr/>
            </w:rPrChange>
          </w:rPr>
          <w:t xml:space="preserve"> </w:t>
        </w:r>
        <w:proofErr w:type="spellStart"/>
        <w:r w:rsidRPr="00312974">
          <w:rPr>
            <w:rPrChange w:id="431" w:author="Rodion" w:date="2019-12-09T02:09:00Z">
              <w:rPr/>
            </w:rPrChange>
          </w:rPr>
          <w:t>the</w:t>
        </w:r>
        <w:proofErr w:type="spellEnd"/>
        <w:r w:rsidRPr="00312974">
          <w:rPr>
            <w:rPrChange w:id="432" w:author="Rodion" w:date="2019-12-09T02:09:00Z">
              <w:rPr/>
            </w:rPrChange>
          </w:rPr>
          <w:t xml:space="preserve"> </w:t>
        </w:r>
        <w:proofErr w:type="spellStart"/>
        <w:r w:rsidRPr="00312974">
          <w:rPr>
            <w:rPrChange w:id="433" w:author="Rodion" w:date="2019-12-09T02:09:00Z">
              <w:rPr/>
            </w:rPrChange>
          </w:rPr>
          <w:t>market</w:t>
        </w:r>
        <w:proofErr w:type="spellEnd"/>
        <w:r w:rsidRPr="00312974">
          <w:rPr>
            <w:rPrChange w:id="434" w:author="Rodion" w:date="2019-12-09T02:09:00Z">
              <w:rPr/>
            </w:rPrChange>
          </w:rPr>
          <w:t>.</w:t>
        </w:r>
      </w:ins>
    </w:p>
    <w:p w14:paraId="0EA1B2BF" w14:textId="0271CE50" w:rsidR="005D7F23" w:rsidRPr="00312974" w:rsidRDefault="005D7F23" w:rsidP="005D7F23">
      <w:pPr>
        <w:rPr>
          <w:ins w:id="435" w:author="Rodion" w:date="2019-12-08T23:09:00Z"/>
          <w:rPrChange w:id="436" w:author="Rodion" w:date="2019-12-09T02:09:00Z">
            <w:rPr>
              <w:ins w:id="437" w:author="Rodion" w:date="2019-12-08T23:09:00Z"/>
            </w:rPr>
          </w:rPrChange>
        </w:rPr>
      </w:pPr>
      <w:proofErr w:type="spellStart"/>
      <w:ins w:id="438" w:author="Rodion" w:date="2019-12-08T23:09:00Z">
        <w:r w:rsidRPr="00312974">
          <w:rPr>
            <w:rPrChange w:id="439" w:author="Rodion" w:date="2019-12-09T02:09:00Z">
              <w:rPr/>
            </w:rPrChange>
          </w:rPr>
          <w:t>The</w:t>
        </w:r>
        <w:proofErr w:type="spellEnd"/>
        <w:r w:rsidRPr="00312974">
          <w:rPr>
            <w:rPrChange w:id="440" w:author="Rodion" w:date="2019-12-09T02:09:00Z">
              <w:rPr/>
            </w:rPrChange>
          </w:rPr>
          <w:t xml:space="preserve"> </w:t>
        </w:r>
        <w:proofErr w:type="spellStart"/>
        <w:r w:rsidRPr="00312974">
          <w:rPr>
            <w:rPrChange w:id="441" w:author="Rodion" w:date="2019-12-09T02:09:00Z">
              <w:rPr/>
            </w:rPrChange>
          </w:rPr>
          <w:t>object</w:t>
        </w:r>
        <w:proofErr w:type="spellEnd"/>
        <w:r w:rsidRPr="00312974">
          <w:rPr>
            <w:rPrChange w:id="442" w:author="Rodion" w:date="2019-12-09T02:09:00Z">
              <w:rPr/>
            </w:rPrChange>
          </w:rPr>
          <w:t xml:space="preserve"> </w:t>
        </w:r>
        <w:proofErr w:type="spellStart"/>
        <w:r w:rsidRPr="00312974">
          <w:rPr>
            <w:rPrChange w:id="443" w:author="Rodion" w:date="2019-12-09T02:09:00Z">
              <w:rPr/>
            </w:rPrChange>
          </w:rPr>
          <w:t>of</w:t>
        </w:r>
        <w:proofErr w:type="spellEnd"/>
        <w:r w:rsidRPr="00312974">
          <w:rPr>
            <w:rPrChange w:id="444" w:author="Rodion" w:date="2019-12-09T02:09:00Z">
              <w:rPr/>
            </w:rPrChange>
          </w:rPr>
          <w:t xml:space="preserve"> </w:t>
        </w:r>
        <w:proofErr w:type="spellStart"/>
        <w:r w:rsidRPr="00312974">
          <w:rPr>
            <w:rPrChange w:id="445" w:author="Rodion" w:date="2019-12-09T02:09:00Z">
              <w:rPr/>
            </w:rPrChange>
          </w:rPr>
          <w:t>master's</w:t>
        </w:r>
        <w:proofErr w:type="spellEnd"/>
        <w:r w:rsidRPr="00312974">
          <w:rPr>
            <w:rPrChange w:id="446" w:author="Rodion" w:date="2019-12-09T02:09:00Z">
              <w:rPr/>
            </w:rPrChange>
          </w:rPr>
          <w:t xml:space="preserve"> </w:t>
        </w:r>
        <w:proofErr w:type="spellStart"/>
        <w:r w:rsidRPr="00312974">
          <w:rPr>
            <w:rPrChange w:id="447" w:author="Rodion" w:date="2019-12-09T02:09:00Z">
              <w:rPr/>
            </w:rPrChange>
          </w:rPr>
          <w:t>thesis</w:t>
        </w:r>
        <w:proofErr w:type="spellEnd"/>
        <w:r w:rsidRPr="00312974">
          <w:rPr>
            <w:rPrChange w:id="448" w:author="Rodion" w:date="2019-12-09T02:09:00Z">
              <w:rPr/>
            </w:rPrChange>
          </w:rPr>
          <w:t xml:space="preserve"> </w:t>
        </w:r>
        <w:proofErr w:type="spellStart"/>
        <w:r w:rsidRPr="00312974">
          <w:rPr>
            <w:rPrChange w:id="449" w:author="Rodion" w:date="2019-12-09T02:09:00Z">
              <w:rPr/>
            </w:rPrChange>
          </w:rPr>
          <w:t>is</w:t>
        </w:r>
        <w:proofErr w:type="spellEnd"/>
        <w:r w:rsidRPr="00312974">
          <w:rPr>
            <w:rPrChange w:id="450" w:author="Rodion" w:date="2019-12-09T02:09:00Z">
              <w:rPr/>
            </w:rPrChange>
          </w:rPr>
          <w:t xml:space="preserve"> </w:t>
        </w:r>
        <w:proofErr w:type="spellStart"/>
        <w:r w:rsidRPr="00312974">
          <w:rPr>
            <w:rPrChange w:id="451" w:author="Rodion" w:date="2019-12-09T02:09:00Z">
              <w:rPr/>
            </w:rPrChange>
          </w:rPr>
          <w:t>the</w:t>
        </w:r>
        <w:proofErr w:type="spellEnd"/>
        <w:r w:rsidRPr="00312974">
          <w:rPr>
            <w:rPrChange w:id="452" w:author="Rodion" w:date="2019-12-09T02:09:00Z">
              <w:rPr/>
            </w:rPrChange>
          </w:rPr>
          <w:t xml:space="preserve"> </w:t>
        </w:r>
        <w:proofErr w:type="spellStart"/>
        <w:r w:rsidRPr="00312974">
          <w:rPr>
            <w:rPrChange w:id="453" w:author="Rodion" w:date="2019-12-09T02:09:00Z">
              <w:rPr/>
            </w:rPrChange>
          </w:rPr>
          <w:t>hardware</w:t>
        </w:r>
        <w:proofErr w:type="spellEnd"/>
        <w:r w:rsidRPr="00312974">
          <w:rPr>
            <w:rPrChange w:id="454" w:author="Rodion" w:date="2019-12-09T02:09:00Z">
              <w:rPr/>
            </w:rPrChange>
          </w:rPr>
          <w:t xml:space="preserve"> </w:t>
        </w:r>
        <w:proofErr w:type="spellStart"/>
        <w:r w:rsidRPr="00312974">
          <w:rPr>
            <w:rPrChange w:id="455" w:author="Rodion" w:date="2019-12-09T02:09:00Z">
              <w:rPr/>
            </w:rPrChange>
          </w:rPr>
          <w:t>and</w:t>
        </w:r>
        <w:proofErr w:type="spellEnd"/>
        <w:r w:rsidRPr="00312974">
          <w:rPr>
            <w:rPrChange w:id="456" w:author="Rodion" w:date="2019-12-09T02:09:00Z">
              <w:rPr/>
            </w:rPrChange>
          </w:rPr>
          <w:t xml:space="preserve"> </w:t>
        </w:r>
        <w:proofErr w:type="spellStart"/>
        <w:r w:rsidRPr="00312974">
          <w:rPr>
            <w:rPrChange w:id="457" w:author="Rodion" w:date="2019-12-09T02:09:00Z">
              <w:rPr/>
            </w:rPrChange>
          </w:rPr>
          <w:t>software</w:t>
        </w:r>
        <w:proofErr w:type="spellEnd"/>
        <w:r w:rsidRPr="00312974">
          <w:rPr>
            <w:rPrChange w:id="458" w:author="Rodion" w:date="2019-12-09T02:09:00Z">
              <w:rPr/>
            </w:rPrChange>
          </w:rPr>
          <w:t xml:space="preserve"> </w:t>
        </w:r>
        <w:proofErr w:type="spellStart"/>
        <w:r w:rsidRPr="00312974">
          <w:rPr>
            <w:rPrChange w:id="459" w:author="Rodion" w:date="2019-12-09T02:09:00Z">
              <w:rPr/>
            </w:rPrChange>
          </w:rPr>
          <w:t>complex</w:t>
        </w:r>
        <w:proofErr w:type="spellEnd"/>
        <w:r w:rsidRPr="00312974">
          <w:rPr>
            <w:rPrChange w:id="460" w:author="Rodion" w:date="2019-12-09T02:09:00Z">
              <w:rPr/>
            </w:rPrChange>
          </w:rPr>
          <w:t xml:space="preserve"> </w:t>
        </w:r>
        <w:proofErr w:type="spellStart"/>
        <w:r w:rsidRPr="00312974">
          <w:rPr>
            <w:rPrChange w:id="461" w:author="Rodion" w:date="2019-12-09T02:09:00Z">
              <w:rPr/>
            </w:rPrChange>
          </w:rPr>
          <w:t>of</w:t>
        </w:r>
        <w:proofErr w:type="spellEnd"/>
        <w:r w:rsidRPr="00312974">
          <w:rPr>
            <w:rPrChange w:id="462" w:author="Rodion" w:date="2019-12-09T02:09:00Z">
              <w:rPr/>
            </w:rPrChange>
          </w:rPr>
          <w:t xml:space="preserve"> </w:t>
        </w:r>
        <w:proofErr w:type="spellStart"/>
        <w:r w:rsidRPr="00312974">
          <w:rPr>
            <w:rPrChange w:id="463" w:author="Rodion" w:date="2019-12-09T02:09:00Z">
              <w:rPr/>
            </w:rPrChange>
          </w:rPr>
          <w:t>household</w:t>
        </w:r>
        <w:proofErr w:type="spellEnd"/>
        <w:r w:rsidRPr="00312974">
          <w:rPr>
            <w:rPrChange w:id="464" w:author="Rodion" w:date="2019-12-09T02:09:00Z">
              <w:rPr/>
            </w:rPrChange>
          </w:rPr>
          <w:t xml:space="preserve"> </w:t>
        </w:r>
        <w:proofErr w:type="spellStart"/>
        <w:r w:rsidRPr="00312974">
          <w:rPr>
            <w:rPrChange w:id="465" w:author="Rodion" w:date="2019-12-09T02:09:00Z">
              <w:rPr/>
            </w:rPrChange>
          </w:rPr>
          <w:t>automation</w:t>
        </w:r>
        <w:proofErr w:type="spellEnd"/>
        <w:r w:rsidRPr="00312974">
          <w:rPr>
            <w:rPrChange w:id="466" w:author="Rodion" w:date="2019-12-09T02:09:00Z">
              <w:rPr/>
            </w:rPrChange>
          </w:rPr>
          <w:t xml:space="preserve"> </w:t>
        </w:r>
        <w:proofErr w:type="spellStart"/>
        <w:r w:rsidRPr="00312974">
          <w:rPr>
            <w:rPrChange w:id="467" w:author="Rodion" w:date="2019-12-09T02:09:00Z">
              <w:rPr/>
            </w:rPrChange>
          </w:rPr>
          <w:t>using</w:t>
        </w:r>
        <w:proofErr w:type="spellEnd"/>
        <w:r w:rsidRPr="00312974">
          <w:rPr>
            <w:rPrChange w:id="468" w:author="Rodion" w:date="2019-12-09T02:09:00Z">
              <w:rPr/>
            </w:rPrChange>
          </w:rPr>
          <w:t xml:space="preserve"> </w:t>
        </w:r>
        <w:proofErr w:type="spellStart"/>
        <w:r w:rsidRPr="00312974">
          <w:rPr>
            <w:rPrChange w:id="469" w:author="Rodion" w:date="2019-12-09T02:09:00Z">
              <w:rPr/>
            </w:rPrChange>
          </w:rPr>
          <w:t>radio</w:t>
        </w:r>
        <w:proofErr w:type="spellEnd"/>
        <w:r w:rsidRPr="00312974">
          <w:rPr>
            <w:rPrChange w:id="470" w:author="Rodion" w:date="2019-12-09T02:09:00Z">
              <w:rPr/>
            </w:rPrChange>
          </w:rPr>
          <w:t xml:space="preserve"> </w:t>
        </w:r>
        <w:proofErr w:type="spellStart"/>
        <w:r w:rsidRPr="00312974">
          <w:rPr>
            <w:rPrChange w:id="471" w:author="Rodion" w:date="2019-12-09T02:09:00Z">
              <w:rPr/>
            </w:rPrChange>
          </w:rPr>
          <w:t>frequency</w:t>
        </w:r>
        <w:proofErr w:type="spellEnd"/>
        <w:r w:rsidRPr="00312974">
          <w:rPr>
            <w:rPrChange w:id="472" w:author="Rodion" w:date="2019-12-09T02:09:00Z">
              <w:rPr/>
            </w:rPrChange>
          </w:rPr>
          <w:t xml:space="preserve"> </w:t>
        </w:r>
        <w:proofErr w:type="spellStart"/>
        <w:r w:rsidRPr="00312974">
          <w:rPr>
            <w:rPrChange w:id="473" w:author="Rodion" w:date="2019-12-09T02:09:00Z">
              <w:rPr/>
            </w:rPrChange>
          </w:rPr>
          <w:t>identification</w:t>
        </w:r>
        <w:proofErr w:type="spellEnd"/>
        <w:r w:rsidRPr="00312974">
          <w:rPr>
            <w:rPrChange w:id="474" w:author="Rodion" w:date="2019-12-09T02:09:00Z">
              <w:rPr/>
            </w:rPrChange>
          </w:rPr>
          <w:t>.</w:t>
        </w:r>
      </w:ins>
    </w:p>
    <w:p w14:paraId="6C530FE5" w14:textId="77777777" w:rsidR="005D7F23" w:rsidRPr="00312974" w:rsidRDefault="005D7F23" w:rsidP="005D7F23">
      <w:pPr>
        <w:rPr>
          <w:ins w:id="475" w:author="Rodion" w:date="2019-12-08T23:09:00Z"/>
          <w:rPrChange w:id="476" w:author="Rodion" w:date="2019-12-09T02:09:00Z">
            <w:rPr>
              <w:ins w:id="477" w:author="Rodion" w:date="2019-12-08T23:09:00Z"/>
            </w:rPr>
          </w:rPrChange>
        </w:rPr>
      </w:pPr>
      <w:proofErr w:type="spellStart"/>
      <w:ins w:id="478" w:author="Rodion" w:date="2019-12-08T23:09:00Z">
        <w:r w:rsidRPr="00312974">
          <w:rPr>
            <w:rPrChange w:id="479" w:author="Rodion" w:date="2019-12-09T02:09:00Z">
              <w:rPr/>
            </w:rPrChange>
          </w:rPr>
          <w:t>The</w:t>
        </w:r>
        <w:proofErr w:type="spellEnd"/>
        <w:r w:rsidRPr="00312974">
          <w:rPr>
            <w:rPrChange w:id="480" w:author="Rodion" w:date="2019-12-09T02:09:00Z">
              <w:rPr/>
            </w:rPrChange>
          </w:rPr>
          <w:t xml:space="preserve"> </w:t>
        </w:r>
        <w:proofErr w:type="spellStart"/>
        <w:r w:rsidRPr="00312974">
          <w:rPr>
            <w:rPrChange w:id="481" w:author="Rodion" w:date="2019-12-09T02:09:00Z">
              <w:rPr/>
            </w:rPrChange>
          </w:rPr>
          <w:t>purpose</w:t>
        </w:r>
        <w:proofErr w:type="spellEnd"/>
        <w:r w:rsidRPr="00312974">
          <w:rPr>
            <w:rPrChange w:id="482" w:author="Rodion" w:date="2019-12-09T02:09:00Z">
              <w:rPr/>
            </w:rPrChange>
          </w:rPr>
          <w:t xml:space="preserve"> </w:t>
        </w:r>
        <w:proofErr w:type="spellStart"/>
        <w:r w:rsidRPr="00312974">
          <w:rPr>
            <w:rPrChange w:id="483" w:author="Rodion" w:date="2019-12-09T02:09:00Z">
              <w:rPr/>
            </w:rPrChange>
          </w:rPr>
          <w:t>of</w:t>
        </w:r>
        <w:proofErr w:type="spellEnd"/>
        <w:r w:rsidRPr="00312974">
          <w:rPr>
            <w:rPrChange w:id="484" w:author="Rodion" w:date="2019-12-09T02:09:00Z">
              <w:rPr/>
            </w:rPrChange>
          </w:rPr>
          <w:t xml:space="preserve"> </w:t>
        </w:r>
        <w:proofErr w:type="spellStart"/>
        <w:r w:rsidRPr="00312974">
          <w:rPr>
            <w:rPrChange w:id="485" w:author="Rodion" w:date="2019-12-09T02:09:00Z">
              <w:rPr/>
            </w:rPrChange>
          </w:rPr>
          <w:t>the</w:t>
        </w:r>
        <w:proofErr w:type="spellEnd"/>
        <w:r w:rsidRPr="00312974">
          <w:rPr>
            <w:rPrChange w:id="486" w:author="Rodion" w:date="2019-12-09T02:09:00Z">
              <w:rPr/>
            </w:rPrChange>
          </w:rPr>
          <w:t xml:space="preserve"> </w:t>
        </w:r>
        <w:proofErr w:type="spellStart"/>
        <w:r w:rsidRPr="00312974">
          <w:rPr>
            <w:rPrChange w:id="487" w:author="Rodion" w:date="2019-12-09T02:09:00Z">
              <w:rPr/>
            </w:rPrChange>
          </w:rPr>
          <w:t>master's</w:t>
        </w:r>
        <w:proofErr w:type="spellEnd"/>
        <w:r w:rsidRPr="00312974">
          <w:rPr>
            <w:rPrChange w:id="488" w:author="Rodion" w:date="2019-12-09T02:09:00Z">
              <w:rPr/>
            </w:rPrChange>
          </w:rPr>
          <w:t xml:space="preserve"> </w:t>
        </w:r>
        <w:proofErr w:type="spellStart"/>
        <w:r w:rsidRPr="00312974">
          <w:rPr>
            <w:rPrChange w:id="489" w:author="Rodion" w:date="2019-12-09T02:09:00Z">
              <w:rPr/>
            </w:rPrChange>
          </w:rPr>
          <w:t>thesis</w:t>
        </w:r>
        <w:proofErr w:type="spellEnd"/>
        <w:r w:rsidRPr="00312974">
          <w:rPr>
            <w:rPrChange w:id="490" w:author="Rodion" w:date="2019-12-09T02:09:00Z">
              <w:rPr/>
            </w:rPrChange>
          </w:rPr>
          <w:t xml:space="preserve"> </w:t>
        </w:r>
        <w:proofErr w:type="spellStart"/>
        <w:r w:rsidRPr="00312974">
          <w:rPr>
            <w:rPrChange w:id="491" w:author="Rodion" w:date="2019-12-09T02:09:00Z">
              <w:rPr/>
            </w:rPrChange>
          </w:rPr>
          <w:t>is</w:t>
        </w:r>
        <w:proofErr w:type="spellEnd"/>
        <w:r w:rsidRPr="00312974">
          <w:rPr>
            <w:rPrChange w:id="492" w:author="Rodion" w:date="2019-12-09T02:09:00Z">
              <w:rPr/>
            </w:rPrChange>
          </w:rPr>
          <w:t xml:space="preserve"> </w:t>
        </w:r>
        <w:proofErr w:type="spellStart"/>
        <w:r w:rsidRPr="00312974">
          <w:rPr>
            <w:rPrChange w:id="493" w:author="Rodion" w:date="2019-12-09T02:09:00Z">
              <w:rPr/>
            </w:rPrChange>
          </w:rPr>
          <w:t>to</w:t>
        </w:r>
        <w:proofErr w:type="spellEnd"/>
        <w:r w:rsidRPr="00312974">
          <w:rPr>
            <w:rPrChange w:id="494" w:author="Rodion" w:date="2019-12-09T02:09:00Z">
              <w:rPr/>
            </w:rPrChange>
          </w:rPr>
          <w:t xml:space="preserve"> </w:t>
        </w:r>
        <w:proofErr w:type="spellStart"/>
        <w:r w:rsidRPr="00312974">
          <w:rPr>
            <w:rPrChange w:id="495" w:author="Rodion" w:date="2019-12-09T02:09:00Z">
              <w:rPr/>
            </w:rPrChange>
          </w:rPr>
          <w:t>create</w:t>
        </w:r>
        <w:proofErr w:type="spellEnd"/>
        <w:r w:rsidRPr="00312974">
          <w:rPr>
            <w:rPrChange w:id="496" w:author="Rodion" w:date="2019-12-09T02:09:00Z">
              <w:rPr/>
            </w:rPrChange>
          </w:rPr>
          <w:t xml:space="preserve"> a </w:t>
        </w:r>
        <w:proofErr w:type="spellStart"/>
        <w:r w:rsidRPr="00312974">
          <w:rPr>
            <w:rPrChange w:id="497" w:author="Rodion" w:date="2019-12-09T02:09:00Z">
              <w:rPr/>
            </w:rPrChange>
          </w:rPr>
          <w:t>product</w:t>
        </w:r>
        <w:proofErr w:type="spellEnd"/>
        <w:r w:rsidRPr="00312974">
          <w:rPr>
            <w:rPrChange w:id="498" w:author="Rodion" w:date="2019-12-09T02:09:00Z">
              <w:rPr/>
            </w:rPrChange>
          </w:rPr>
          <w:t xml:space="preserve"> </w:t>
        </w:r>
        <w:proofErr w:type="spellStart"/>
        <w:r w:rsidRPr="00312974">
          <w:rPr>
            <w:rPrChange w:id="499" w:author="Rodion" w:date="2019-12-09T02:09:00Z">
              <w:rPr/>
            </w:rPrChange>
          </w:rPr>
          <w:t>that</w:t>
        </w:r>
        <w:proofErr w:type="spellEnd"/>
        <w:r w:rsidRPr="00312974">
          <w:rPr>
            <w:rPrChange w:id="500" w:author="Rodion" w:date="2019-12-09T02:09:00Z">
              <w:rPr/>
            </w:rPrChange>
          </w:rPr>
          <w:t xml:space="preserve"> </w:t>
        </w:r>
        <w:proofErr w:type="spellStart"/>
        <w:r w:rsidRPr="00312974">
          <w:rPr>
            <w:rPrChange w:id="501" w:author="Rodion" w:date="2019-12-09T02:09:00Z">
              <w:rPr/>
            </w:rPrChange>
          </w:rPr>
          <w:t>automates</w:t>
        </w:r>
        <w:proofErr w:type="spellEnd"/>
        <w:r w:rsidRPr="00312974">
          <w:rPr>
            <w:rPrChange w:id="502" w:author="Rodion" w:date="2019-12-09T02:09:00Z">
              <w:rPr/>
            </w:rPrChange>
          </w:rPr>
          <w:t xml:space="preserve"> </w:t>
        </w:r>
        <w:proofErr w:type="spellStart"/>
        <w:r w:rsidRPr="00312974">
          <w:rPr>
            <w:rPrChange w:id="503" w:author="Rodion" w:date="2019-12-09T02:09:00Z">
              <w:rPr/>
            </w:rPrChange>
          </w:rPr>
          <w:t>the</w:t>
        </w:r>
        <w:proofErr w:type="spellEnd"/>
        <w:r w:rsidRPr="00312974">
          <w:rPr>
            <w:rPrChange w:id="504" w:author="Rodion" w:date="2019-12-09T02:09:00Z">
              <w:rPr/>
            </w:rPrChange>
          </w:rPr>
          <w:t xml:space="preserve"> </w:t>
        </w:r>
        <w:proofErr w:type="spellStart"/>
        <w:r w:rsidRPr="00312974">
          <w:rPr>
            <w:rPrChange w:id="505" w:author="Rodion" w:date="2019-12-09T02:09:00Z">
              <w:rPr/>
            </w:rPrChange>
          </w:rPr>
          <w:t>process</w:t>
        </w:r>
        <w:proofErr w:type="spellEnd"/>
        <w:r w:rsidRPr="00312974">
          <w:rPr>
            <w:rPrChange w:id="506" w:author="Rodion" w:date="2019-12-09T02:09:00Z">
              <w:rPr/>
            </w:rPrChange>
          </w:rPr>
          <w:t xml:space="preserve"> </w:t>
        </w:r>
        <w:proofErr w:type="spellStart"/>
        <w:r w:rsidRPr="00312974">
          <w:rPr>
            <w:rPrChange w:id="507" w:author="Rodion" w:date="2019-12-09T02:09:00Z">
              <w:rPr/>
            </w:rPrChange>
          </w:rPr>
          <w:t>of</w:t>
        </w:r>
        <w:proofErr w:type="spellEnd"/>
        <w:r w:rsidRPr="00312974">
          <w:rPr>
            <w:rPrChange w:id="508" w:author="Rodion" w:date="2019-12-09T02:09:00Z">
              <w:rPr/>
            </w:rPrChange>
          </w:rPr>
          <w:t xml:space="preserve"> </w:t>
        </w:r>
        <w:proofErr w:type="spellStart"/>
        <w:r w:rsidRPr="00312974">
          <w:rPr>
            <w:rPrChange w:id="509" w:author="Rodion" w:date="2019-12-09T02:09:00Z">
              <w:rPr/>
            </w:rPrChange>
          </w:rPr>
          <w:t>housekeeping</w:t>
        </w:r>
        <w:proofErr w:type="spellEnd"/>
        <w:r w:rsidRPr="00312974">
          <w:rPr>
            <w:rPrChange w:id="510" w:author="Rodion" w:date="2019-12-09T02:09:00Z">
              <w:rPr/>
            </w:rPrChange>
          </w:rPr>
          <w:t xml:space="preserve">, </w:t>
        </w:r>
        <w:proofErr w:type="spellStart"/>
        <w:r w:rsidRPr="00312974">
          <w:rPr>
            <w:rPrChange w:id="511" w:author="Rodion" w:date="2019-12-09T02:09:00Z">
              <w:rPr/>
            </w:rPrChange>
          </w:rPr>
          <w:t>reducing</w:t>
        </w:r>
        <w:proofErr w:type="spellEnd"/>
        <w:r w:rsidRPr="00312974">
          <w:rPr>
            <w:rPrChange w:id="512" w:author="Rodion" w:date="2019-12-09T02:09:00Z">
              <w:rPr/>
            </w:rPrChange>
          </w:rPr>
          <w:t xml:space="preserve"> </w:t>
        </w:r>
        <w:proofErr w:type="spellStart"/>
        <w:r w:rsidRPr="00312974">
          <w:rPr>
            <w:rPrChange w:id="513" w:author="Rodion" w:date="2019-12-09T02:09:00Z">
              <w:rPr/>
            </w:rPrChange>
          </w:rPr>
          <w:t>the</w:t>
        </w:r>
        <w:proofErr w:type="spellEnd"/>
        <w:r w:rsidRPr="00312974">
          <w:rPr>
            <w:rPrChange w:id="514" w:author="Rodion" w:date="2019-12-09T02:09:00Z">
              <w:rPr/>
            </w:rPrChange>
          </w:rPr>
          <w:t xml:space="preserve"> </w:t>
        </w:r>
        <w:proofErr w:type="spellStart"/>
        <w:r w:rsidRPr="00312974">
          <w:rPr>
            <w:rPrChange w:id="515" w:author="Rodion" w:date="2019-12-09T02:09:00Z">
              <w:rPr/>
            </w:rPrChange>
          </w:rPr>
          <w:t>time</w:t>
        </w:r>
        <w:proofErr w:type="spellEnd"/>
        <w:r w:rsidRPr="00312974">
          <w:rPr>
            <w:rPrChange w:id="516" w:author="Rodion" w:date="2019-12-09T02:09:00Z">
              <w:rPr/>
            </w:rPrChange>
          </w:rPr>
          <w:t xml:space="preserve"> </w:t>
        </w:r>
        <w:proofErr w:type="spellStart"/>
        <w:r w:rsidRPr="00312974">
          <w:rPr>
            <w:rPrChange w:id="517" w:author="Rodion" w:date="2019-12-09T02:09:00Z">
              <w:rPr/>
            </w:rPrChange>
          </w:rPr>
          <w:t>spent</w:t>
        </w:r>
        <w:proofErr w:type="spellEnd"/>
        <w:r w:rsidRPr="00312974">
          <w:rPr>
            <w:rPrChange w:id="518" w:author="Rodion" w:date="2019-12-09T02:09:00Z">
              <w:rPr/>
            </w:rPrChange>
          </w:rPr>
          <w:t xml:space="preserve"> </w:t>
        </w:r>
        <w:proofErr w:type="spellStart"/>
        <w:r w:rsidRPr="00312974">
          <w:rPr>
            <w:rPrChange w:id="519" w:author="Rodion" w:date="2019-12-09T02:09:00Z">
              <w:rPr/>
            </w:rPrChange>
          </w:rPr>
          <w:t>by</w:t>
        </w:r>
        <w:proofErr w:type="spellEnd"/>
        <w:r w:rsidRPr="00312974">
          <w:rPr>
            <w:rPrChange w:id="520" w:author="Rodion" w:date="2019-12-09T02:09:00Z">
              <w:rPr/>
            </w:rPrChange>
          </w:rPr>
          <w:t xml:space="preserve"> a </w:t>
        </w:r>
        <w:proofErr w:type="spellStart"/>
        <w:r w:rsidRPr="00312974">
          <w:rPr>
            <w:rPrChange w:id="521" w:author="Rodion" w:date="2019-12-09T02:09:00Z">
              <w:rPr/>
            </w:rPrChange>
          </w:rPr>
          <w:t>person</w:t>
        </w:r>
        <w:proofErr w:type="spellEnd"/>
        <w:r w:rsidRPr="00312974">
          <w:rPr>
            <w:rPrChange w:id="522" w:author="Rodion" w:date="2019-12-09T02:09:00Z">
              <w:rPr/>
            </w:rPrChange>
          </w:rPr>
          <w:t xml:space="preserve"> </w:t>
        </w:r>
        <w:proofErr w:type="spellStart"/>
        <w:r w:rsidRPr="00312974">
          <w:rPr>
            <w:rPrChange w:id="523" w:author="Rodion" w:date="2019-12-09T02:09:00Z">
              <w:rPr/>
            </w:rPrChange>
          </w:rPr>
          <w:t>to</w:t>
        </w:r>
        <w:proofErr w:type="spellEnd"/>
        <w:r w:rsidRPr="00312974">
          <w:rPr>
            <w:rPrChange w:id="524" w:author="Rodion" w:date="2019-12-09T02:09:00Z">
              <w:rPr/>
            </w:rPrChange>
          </w:rPr>
          <w:t xml:space="preserve"> </w:t>
        </w:r>
        <w:proofErr w:type="spellStart"/>
        <w:r w:rsidRPr="00312974">
          <w:rPr>
            <w:rPrChange w:id="525" w:author="Rodion" w:date="2019-12-09T02:09:00Z">
              <w:rPr/>
            </w:rPrChange>
          </w:rPr>
          <w:t>create</w:t>
        </w:r>
        <w:proofErr w:type="spellEnd"/>
        <w:r w:rsidRPr="00312974">
          <w:rPr>
            <w:rPrChange w:id="526" w:author="Rodion" w:date="2019-12-09T02:09:00Z">
              <w:rPr/>
            </w:rPrChange>
          </w:rPr>
          <w:t xml:space="preserve"> a </w:t>
        </w:r>
        <w:proofErr w:type="spellStart"/>
        <w:r w:rsidRPr="00312974">
          <w:rPr>
            <w:rPrChange w:id="527" w:author="Rodion" w:date="2019-12-09T02:09:00Z">
              <w:rPr/>
            </w:rPrChange>
          </w:rPr>
          <w:t>shopping</w:t>
        </w:r>
        <w:proofErr w:type="spellEnd"/>
        <w:r w:rsidRPr="00312974">
          <w:rPr>
            <w:rPrChange w:id="528" w:author="Rodion" w:date="2019-12-09T02:09:00Z">
              <w:rPr/>
            </w:rPrChange>
          </w:rPr>
          <w:t xml:space="preserve"> </w:t>
        </w:r>
        <w:proofErr w:type="spellStart"/>
        <w:r w:rsidRPr="00312974">
          <w:rPr>
            <w:rPrChange w:id="529" w:author="Rodion" w:date="2019-12-09T02:09:00Z">
              <w:rPr/>
            </w:rPrChange>
          </w:rPr>
          <w:t>list</w:t>
        </w:r>
        <w:proofErr w:type="spellEnd"/>
        <w:r w:rsidRPr="00312974">
          <w:rPr>
            <w:rPrChange w:id="530" w:author="Rodion" w:date="2019-12-09T02:09:00Z">
              <w:rPr/>
            </w:rPrChange>
          </w:rPr>
          <w:t xml:space="preserve"> </w:t>
        </w:r>
        <w:proofErr w:type="spellStart"/>
        <w:r w:rsidRPr="00312974">
          <w:rPr>
            <w:rPrChange w:id="531" w:author="Rodion" w:date="2019-12-09T02:09:00Z">
              <w:rPr/>
            </w:rPrChange>
          </w:rPr>
          <w:t>by</w:t>
        </w:r>
        <w:proofErr w:type="spellEnd"/>
        <w:r w:rsidRPr="00312974">
          <w:rPr>
            <w:rPrChange w:id="532" w:author="Rodion" w:date="2019-12-09T02:09:00Z">
              <w:rPr/>
            </w:rPrChange>
          </w:rPr>
          <w:t xml:space="preserve"> </w:t>
        </w:r>
        <w:proofErr w:type="spellStart"/>
        <w:r w:rsidRPr="00312974">
          <w:rPr>
            <w:rPrChange w:id="533" w:author="Rodion" w:date="2019-12-09T02:09:00Z">
              <w:rPr/>
            </w:rPrChange>
          </w:rPr>
          <w:t>creating</w:t>
        </w:r>
        <w:proofErr w:type="spellEnd"/>
        <w:r w:rsidRPr="00312974">
          <w:rPr>
            <w:rPrChange w:id="534" w:author="Rodion" w:date="2019-12-09T02:09:00Z">
              <w:rPr/>
            </w:rPrChange>
          </w:rPr>
          <w:t xml:space="preserve"> a </w:t>
        </w:r>
        <w:proofErr w:type="spellStart"/>
        <w:r w:rsidRPr="00312974">
          <w:rPr>
            <w:rPrChange w:id="535" w:author="Rodion" w:date="2019-12-09T02:09:00Z">
              <w:rPr/>
            </w:rPrChange>
          </w:rPr>
          <w:t>system</w:t>
        </w:r>
        <w:proofErr w:type="spellEnd"/>
        <w:r w:rsidRPr="00312974">
          <w:rPr>
            <w:rPrChange w:id="536" w:author="Rodion" w:date="2019-12-09T02:09:00Z">
              <w:rPr/>
            </w:rPrChange>
          </w:rPr>
          <w:t xml:space="preserve"> </w:t>
        </w:r>
        <w:proofErr w:type="spellStart"/>
        <w:r w:rsidRPr="00312974">
          <w:rPr>
            <w:rPrChange w:id="537" w:author="Rodion" w:date="2019-12-09T02:09:00Z">
              <w:rPr/>
            </w:rPrChange>
          </w:rPr>
          <w:t>of</w:t>
        </w:r>
        <w:proofErr w:type="spellEnd"/>
        <w:r w:rsidRPr="00312974">
          <w:rPr>
            <w:rPrChange w:id="538" w:author="Rodion" w:date="2019-12-09T02:09:00Z">
              <w:rPr/>
            </w:rPrChange>
          </w:rPr>
          <w:t xml:space="preserve"> </w:t>
        </w:r>
        <w:proofErr w:type="spellStart"/>
        <w:r w:rsidRPr="00312974">
          <w:rPr>
            <w:rPrChange w:id="539" w:author="Rodion" w:date="2019-12-09T02:09:00Z">
              <w:rPr/>
            </w:rPrChange>
          </w:rPr>
          <w:t>continuous</w:t>
        </w:r>
        <w:proofErr w:type="spellEnd"/>
        <w:r w:rsidRPr="00312974">
          <w:rPr>
            <w:rPrChange w:id="540" w:author="Rodion" w:date="2019-12-09T02:09:00Z">
              <w:rPr/>
            </w:rPrChange>
          </w:rPr>
          <w:t xml:space="preserve"> </w:t>
        </w:r>
        <w:proofErr w:type="spellStart"/>
        <w:r w:rsidRPr="00312974">
          <w:rPr>
            <w:rPrChange w:id="541" w:author="Rodion" w:date="2019-12-09T02:09:00Z">
              <w:rPr/>
            </w:rPrChange>
          </w:rPr>
          <w:t>monitoring</w:t>
        </w:r>
        <w:proofErr w:type="spellEnd"/>
        <w:r w:rsidRPr="00312974">
          <w:rPr>
            <w:rPrChange w:id="542" w:author="Rodion" w:date="2019-12-09T02:09:00Z">
              <w:rPr/>
            </w:rPrChange>
          </w:rPr>
          <w:t xml:space="preserve"> </w:t>
        </w:r>
        <w:proofErr w:type="spellStart"/>
        <w:r w:rsidRPr="00312974">
          <w:rPr>
            <w:rPrChange w:id="543" w:author="Rodion" w:date="2019-12-09T02:09:00Z">
              <w:rPr/>
            </w:rPrChange>
          </w:rPr>
          <w:t>of</w:t>
        </w:r>
        <w:proofErr w:type="spellEnd"/>
        <w:r w:rsidRPr="00312974">
          <w:rPr>
            <w:rPrChange w:id="544" w:author="Rodion" w:date="2019-12-09T02:09:00Z">
              <w:rPr/>
            </w:rPrChange>
          </w:rPr>
          <w:t xml:space="preserve"> </w:t>
        </w:r>
        <w:proofErr w:type="spellStart"/>
        <w:r w:rsidRPr="00312974">
          <w:rPr>
            <w:rPrChange w:id="545" w:author="Rodion" w:date="2019-12-09T02:09:00Z">
              <w:rPr/>
            </w:rPrChange>
          </w:rPr>
          <w:t>available</w:t>
        </w:r>
        <w:proofErr w:type="spellEnd"/>
        <w:r w:rsidRPr="00312974">
          <w:rPr>
            <w:rPrChange w:id="546" w:author="Rodion" w:date="2019-12-09T02:09:00Z">
              <w:rPr/>
            </w:rPrChange>
          </w:rPr>
          <w:t xml:space="preserve"> </w:t>
        </w:r>
        <w:proofErr w:type="spellStart"/>
        <w:r w:rsidRPr="00312974">
          <w:rPr>
            <w:rPrChange w:id="547" w:author="Rodion" w:date="2019-12-09T02:09:00Z">
              <w:rPr/>
            </w:rPrChange>
          </w:rPr>
          <w:t>goods</w:t>
        </w:r>
        <w:proofErr w:type="spellEnd"/>
        <w:r w:rsidRPr="00312974">
          <w:rPr>
            <w:rPrChange w:id="548" w:author="Rodion" w:date="2019-12-09T02:09:00Z">
              <w:rPr/>
            </w:rPrChange>
          </w:rPr>
          <w:t xml:space="preserve"> </w:t>
        </w:r>
        <w:proofErr w:type="spellStart"/>
        <w:r w:rsidRPr="00312974">
          <w:rPr>
            <w:rPrChange w:id="549" w:author="Rodion" w:date="2019-12-09T02:09:00Z">
              <w:rPr/>
            </w:rPrChange>
          </w:rPr>
          <w:t>in</w:t>
        </w:r>
        <w:proofErr w:type="spellEnd"/>
        <w:r w:rsidRPr="00312974">
          <w:rPr>
            <w:rPrChange w:id="550" w:author="Rodion" w:date="2019-12-09T02:09:00Z">
              <w:rPr/>
            </w:rPrChange>
          </w:rPr>
          <w:t xml:space="preserve"> a </w:t>
        </w:r>
        <w:proofErr w:type="spellStart"/>
        <w:r w:rsidRPr="00312974">
          <w:rPr>
            <w:rPrChange w:id="551" w:author="Rodion" w:date="2019-12-09T02:09:00Z">
              <w:rPr/>
            </w:rPrChange>
          </w:rPr>
          <w:t>person's</w:t>
        </w:r>
        <w:proofErr w:type="spellEnd"/>
        <w:r w:rsidRPr="00312974">
          <w:rPr>
            <w:rPrChange w:id="552" w:author="Rodion" w:date="2019-12-09T02:09:00Z">
              <w:rPr/>
            </w:rPrChange>
          </w:rPr>
          <w:t xml:space="preserve"> </w:t>
        </w:r>
        <w:proofErr w:type="spellStart"/>
        <w:r w:rsidRPr="00312974">
          <w:rPr>
            <w:rPrChange w:id="553" w:author="Rodion" w:date="2019-12-09T02:09:00Z">
              <w:rPr/>
            </w:rPrChange>
          </w:rPr>
          <w:t>home</w:t>
        </w:r>
        <w:proofErr w:type="spellEnd"/>
        <w:r w:rsidRPr="00312974">
          <w:rPr>
            <w:rPrChange w:id="554" w:author="Rodion" w:date="2019-12-09T02:09:00Z">
              <w:rPr/>
            </w:rPrChange>
          </w:rPr>
          <w:t>.</w:t>
        </w:r>
      </w:ins>
    </w:p>
    <w:p w14:paraId="37913E06" w14:textId="43DA738B" w:rsidR="00F36CB1" w:rsidRPr="00312974" w:rsidRDefault="005D7F23" w:rsidP="002A3CA8">
      <w:pPr>
        <w:rPr>
          <w:ins w:id="555" w:author="Rodion" w:date="2019-12-08T23:14:00Z"/>
          <w:rPrChange w:id="556" w:author="Rodion" w:date="2019-12-09T02:09:00Z">
            <w:rPr>
              <w:ins w:id="557" w:author="Rodion" w:date="2019-12-08T23:14:00Z"/>
            </w:rPr>
          </w:rPrChange>
        </w:rPr>
      </w:pPr>
      <w:proofErr w:type="spellStart"/>
      <w:ins w:id="558" w:author="Rodion" w:date="2019-12-08T23:09:00Z">
        <w:r w:rsidRPr="00312974">
          <w:rPr>
            <w:rPrChange w:id="559" w:author="Rodion" w:date="2019-12-09T02:09:00Z">
              <w:rPr/>
            </w:rPrChange>
          </w:rPr>
          <w:t>The</w:t>
        </w:r>
        <w:proofErr w:type="spellEnd"/>
        <w:r w:rsidRPr="00312974">
          <w:rPr>
            <w:rPrChange w:id="560" w:author="Rodion" w:date="2019-12-09T02:09:00Z">
              <w:rPr/>
            </w:rPrChange>
          </w:rPr>
          <w:t xml:space="preserve"> </w:t>
        </w:r>
        <w:proofErr w:type="spellStart"/>
        <w:r w:rsidRPr="00312974">
          <w:rPr>
            <w:rPrChange w:id="561" w:author="Rodion" w:date="2019-12-09T02:09:00Z">
              <w:rPr/>
            </w:rPrChange>
          </w:rPr>
          <w:t>subject</w:t>
        </w:r>
        <w:proofErr w:type="spellEnd"/>
        <w:r w:rsidRPr="00312974">
          <w:rPr>
            <w:rPrChange w:id="562" w:author="Rodion" w:date="2019-12-09T02:09:00Z">
              <w:rPr/>
            </w:rPrChange>
          </w:rPr>
          <w:t xml:space="preserve"> </w:t>
        </w:r>
        <w:proofErr w:type="spellStart"/>
        <w:r w:rsidRPr="00312974">
          <w:rPr>
            <w:rPrChange w:id="563" w:author="Rodion" w:date="2019-12-09T02:09:00Z">
              <w:rPr/>
            </w:rPrChange>
          </w:rPr>
          <w:t>of</w:t>
        </w:r>
        <w:proofErr w:type="spellEnd"/>
        <w:r w:rsidRPr="00312974">
          <w:rPr>
            <w:rPrChange w:id="564" w:author="Rodion" w:date="2019-12-09T02:09:00Z">
              <w:rPr/>
            </w:rPrChange>
          </w:rPr>
          <w:t xml:space="preserve"> </w:t>
        </w:r>
        <w:proofErr w:type="spellStart"/>
        <w:r w:rsidRPr="00312974">
          <w:rPr>
            <w:rPrChange w:id="565" w:author="Rodion" w:date="2019-12-09T02:09:00Z">
              <w:rPr/>
            </w:rPrChange>
          </w:rPr>
          <w:t>master's</w:t>
        </w:r>
        <w:proofErr w:type="spellEnd"/>
        <w:r w:rsidRPr="00312974">
          <w:rPr>
            <w:rPrChange w:id="566" w:author="Rodion" w:date="2019-12-09T02:09:00Z">
              <w:rPr/>
            </w:rPrChange>
          </w:rPr>
          <w:t xml:space="preserve"> </w:t>
        </w:r>
        <w:proofErr w:type="spellStart"/>
        <w:r w:rsidRPr="00312974">
          <w:rPr>
            <w:rPrChange w:id="567" w:author="Rodion" w:date="2019-12-09T02:09:00Z">
              <w:rPr/>
            </w:rPrChange>
          </w:rPr>
          <w:t>thesis</w:t>
        </w:r>
        <w:proofErr w:type="spellEnd"/>
        <w:r w:rsidRPr="00312974">
          <w:rPr>
            <w:rPrChange w:id="568" w:author="Rodion" w:date="2019-12-09T02:09:00Z">
              <w:rPr/>
            </w:rPrChange>
          </w:rPr>
          <w:t xml:space="preserve"> </w:t>
        </w:r>
        <w:proofErr w:type="spellStart"/>
        <w:r w:rsidRPr="00312974">
          <w:rPr>
            <w:rPrChange w:id="569" w:author="Rodion" w:date="2019-12-09T02:09:00Z">
              <w:rPr/>
            </w:rPrChange>
          </w:rPr>
          <w:t>is</w:t>
        </w:r>
        <w:proofErr w:type="spellEnd"/>
        <w:r w:rsidRPr="00312974">
          <w:rPr>
            <w:rPrChange w:id="570" w:author="Rodion" w:date="2019-12-09T02:09:00Z">
              <w:rPr/>
            </w:rPrChange>
          </w:rPr>
          <w:t xml:space="preserve"> </w:t>
        </w:r>
        <w:proofErr w:type="spellStart"/>
        <w:r w:rsidRPr="00312974">
          <w:rPr>
            <w:rPrChange w:id="571" w:author="Rodion" w:date="2019-12-09T02:09:00Z">
              <w:rPr/>
            </w:rPrChange>
          </w:rPr>
          <w:t>the</w:t>
        </w:r>
        <w:proofErr w:type="spellEnd"/>
        <w:r w:rsidRPr="00312974">
          <w:rPr>
            <w:rPrChange w:id="572" w:author="Rodion" w:date="2019-12-09T02:09:00Z">
              <w:rPr/>
            </w:rPrChange>
          </w:rPr>
          <w:t xml:space="preserve"> </w:t>
        </w:r>
        <w:proofErr w:type="spellStart"/>
        <w:r w:rsidRPr="00312974">
          <w:rPr>
            <w:rPrChange w:id="573" w:author="Rodion" w:date="2019-12-09T02:09:00Z">
              <w:rPr/>
            </w:rPrChange>
          </w:rPr>
          <w:t>subsystem</w:t>
        </w:r>
        <w:proofErr w:type="spellEnd"/>
        <w:r w:rsidRPr="00312974">
          <w:rPr>
            <w:rPrChange w:id="574" w:author="Rodion" w:date="2019-12-09T02:09:00Z">
              <w:rPr/>
            </w:rPrChange>
          </w:rPr>
          <w:t xml:space="preserve"> </w:t>
        </w:r>
        <w:proofErr w:type="spellStart"/>
        <w:r w:rsidRPr="00312974">
          <w:rPr>
            <w:rPrChange w:id="575" w:author="Rodion" w:date="2019-12-09T02:09:00Z">
              <w:rPr/>
            </w:rPrChange>
          </w:rPr>
          <w:t>of</w:t>
        </w:r>
        <w:proofErr w:type="spellEnd"/>
        <w:r w:rsidRPr="00312974">
          <w:rPr>
            <w:rPrChange w:id="576" w:author="Rodion" w:date="2019-12-09T02:09:00Z">
              <w:rPr/>
            </w:rPrChange>
          </w:rPr>
          <w:t xml:space="preserve"> </w:t>
        </w:r>
        <w:proofErr w:type="spellStart"/>
        <w:r w:rsidRPr="00312974">
          <w:rPr>
            <w:rPrChange w:id="577" w:author="Rodion" w:date="2019-12-09T02:09:00Z">
              <w:rPr/>
            </w:rPrChange>
          </w:rPr>
          <w:t>hardware</w:t>
        </w:r>
        <w:proofErr w:type="spellEnd"/>
        <w:r w:rsidRPr="00312974">
          <w:rPr>
            <w:rPrChange w:id="578" w:author="Rodion" w:date="2019-12-09T02:09:00Z">
              <w:rPr/>
            </w:rPrChange>
          </w:rPr>
          <w:t xml:space="preserve"> </w:t>
        </w:r>
        <w:proofErr w:type="spellStart"/>
        <w:r w:rsidRPr="00312974">
          <w:rPr>
            <w:rPrChange w:id="579" w:author="Rodion" w:date="2019-12-09T02:09:00Z">
              <w:rPr/>
            </w:rPrChange>
          </w:rPr>
          <w:t>identification</w:t>
        </w:r>
        <w:proofErr w:type="spellEnd"/>
        <w:r w:rsidRPr="00312974">
          <w:rPr>
            <w:rPrChange w:id="580" w:author="Rodion" w:date="2019-12-09T02:09:00Z">
              <w:rPr/>
            </w:rPrChange>
          </w:rPr>
          <w:t xml:space="preserve"> </w:t>
        </w:r>
        <w:proofErr w:type="spellStart"/>
        <w:r w:rsidRPr="00312974">
          <w:rPr>
            <w:rPrChange w:id="581" w:author="Rodion" w:date="2019-12-09T02:09:00Z">
              <w:rPr/>
            </w:rPrChange>
          </w:rPr>
          <w:t>of</w:t>
        </w:r>
        <w:proofErr w:type="spellEnd"/>
        <w:r w:rsidRPr="00312974">
          <w:rPr>
            <w:rPrChange w:id="582" w:author="Rodion" w:date="2019-12-09T02:09:00Z">
              <w:rPr/>
            </w:rPrChange>
          </w:rPr>
          <w:t xml:space="preserve"> </w:t>
        </w:r>
        <w:proofErr w:type="spellStart"/>
        <w:r w:rsidRPr="00312974">
          <w:rPr>
            <w:rPrChange w:id="583" w:author="Rodion" w:date="2019-12-09T02:09:00Z">
              <w:rPr/>
            </w:rPrChange>
          </w:rPr>
          <w:t>objects</w:t>
        </w:r>
        <w:proofErr w:type="spellEnd"/>
        <w:r w:rsidRPr="00312974">
          <w:rPr>
            <w:rPrChange w:id="584" w:author="Rodion" w:date="2019-12-09T02:09:00Z">
              <w:rPr/>
            </w:rPrChange>
          </w:rPr>
          <w:t xml:space="preserve"> </w:t>
        </w:r>
        <w:proofErr w:type="spellStart"/>
        <w:r w:rsidRPr="00312974">
          <w:rPr>
            <w:rPrChange w:id="585" w:author="Rodion" w:date="2019-12-09T02:09:00Z">
              <w:rPr/>
            </w:rPrChange>
          </w:rPr>
          <w:t>and</w:t>
        </w:r>
        <w:proofErr w:type="spellEnd"/>
        <w:r w:rsidRPr="00312974">
          <w:rPr>
            <w:rPrChange w:id="586" w:author="Rodion" w:date="2019-12-09T02:09:00Z">
              <w:rPr/>
            </w:rPrChange>
          </w:rPr>
          <w:t xml:space="preserve"> </w:t>
        </w:r>
        <w:proofErr w:type="spellStart"/>
        <w:r w:rsidRPr="00312974">
          <w:rPr>
            <w:rPrChange w:id="587" w:author="Rodion" w:date="2019-12-09T02:09:00Z">
              <w:rPr/>
            </w:rPrChange>
          </w:rPr>
          <w:t>web</w:t>
        </w:r>
        <w:proofErr w:type="spellEnd"/>
        <w:r w:rsidRPr="00312974">
          <w:rPr>
            <w:rPrChange w:id="588" w:author="Rodion" w:date="2019-12-09T02:09:00Z">
              <w:rPr/>
            </w:rPrChange>
          </w:rPr>
          <w:t xml:space="preserve"> </w:t>
        </w:r>
        <w:proofErr w:type="spellStart"/>
        <w:r w:rsidRPr="00312974">
          <w:rPr>
            <w:rPrChange w:id="589" w:author="Rodion" w:date="2019-12-09T02:09:00Z">
              <w:rPr/>
            </w:rPrChange>
          </w:rPr>
          <w:t>applications</w:t>
        </w:r>
        <w:proofErr w:type="spellEnd"/>
        <w:r w:rsidRPr="00312974">
          <w:rPr>
            <w:rPrChange w:id="590" w:author="Rodion" w:date="2019-12-09T02:09:00Z">
              <w:rPr/>
            </w:rPrChange>
          </w:rPr>
          <w:t xml:space="preserve"> </w:t>
        </w:r>
        <w:proofErr w:type="spellStart"/>
        <w:r w:rsidRPr="00312974">
          <w:rPr>
            <w:rPrChange w:id="591" w:author="Rodion" w:date="2019-12-09T02:09:00Z">
              <w:rPr/>
            </w:rPrChange>
          </w:rPr>
          <w:t>for</w:t>
        </w:r>
        <w:proofErr w:type="spellEnd"/>
        <w:r w:rsidRPr="00312974">
          <w:rPr>
            <w:rPrChange w:id="592" w:author="Rodion" w:date="2019-12-09T02:09:00Z">
              <w:rPr/>
            </w:rPrChange>
          </w:rPr>
          <w:t xml:space="preserve"> </w:t>
        </w:r>
        <w:proofErr w:type="spellStart"/>
        <w:r w:rsidRPr="00312974">
          <w:rPr>
            <w:rPrChange w:id="593" w:author="Rodion" w:date="2019-12-09T02:09:00Z">
              <w:rPr/>
            </w:rPrChange>
          </w:rPr>
          <w:t>accounting</w:t>
        </w:r>
        <w:proofErr w:type="spellEnd"/>
        <w:r w:rsidRPr="00312974">
          <w:rPr>
            <w:rPrChange w:id="594" w:author="Rodion" w:date="2019-12-09T02:09:00Z">
              <w:rPr/>
            </w:rPrChange>
          </w:rPr>
          <w:t xml:space="preserve"> </w:t>
        </w:r>
        <w:proofErr w:type="spellStart"/>
        <w:r w:rsidRPr="00312974">
          <w:rPr>
            <w:rPrChange w:id="595" w:author="Rodion" w:date="2019-12-09T02:09:00Z">
              <w:rPr/>
            </w:rPrChange>
          </w:rPr>
          <w:t>of</w:t>
        </w:r>
        <w:proofErr w:type="spellEnd"/>
        <w:r w:rsidRPr="00312974">
          <w:rPr>
            <w:rPrChange w:id="596" w:author="Rodion" w:date="2019-12-09T02:09:00Z">
              <w:rPr/>
            </w:rPrChange>
          </w:rPr>
          <w:t xml:space="preserve"> </w:t>
        </w:r>
        <w:proofErr w:type="spellStart"/>
        <w:r w:rsidRPr="00312974">
          <w:rPr>
            <w:rPrChange w:id="597" w:author="Rodion" w:date="2019-12-09T02:09:00Z">
              <w:rPr/>
            </w:rPrChange>
          </w:rPr>
          <w:t>goods</w:t>
        </w:r>
        <w:proofErr w:type="spellEnd"/>
        <w:r w:rsidRPr="00312974">
          <w:rPr>
            <w:rPrChange w:id="598" w:author="Rodion" w:date="2019-12-09T02:09:00Z">
              <w:rPr/>
            </w:rPrChange>
          </w:rPr>
          <w:t xml:space="preserve"> </w:t>
        </w:r>
        <w:proofErr w:type="spellStart"/>
        <w:r w:rsidRPr="00312974">
          <w:rPr>
            <w:rPrChange w:id="599" w:author="Rodion" w:date="2019-12-09T02:09:00Z">
              <w:rPr/>
            </w:rPrChange>
          </w:rPr>
          <w:t>available</w:t>
        </w:r>
        <w:proofErr w:type="spellEnd"/>
        <w:r w:rsidRPr="00312974">
          <w:rPr>
            <w:rPrChange w:id="600" w:author="Rodion" w:date="2019-12-09T02:09:00Z">
              <w:rPr/>
            </w:rPrChange>
          </w:rPr>
          <w:t xml:space="preserve"> </w:t>
        </w:r>
        <w:proofErr w:type="spellStart"/>
        <w:r w:rsidRPr="00312974">
          <w:rPr>
            <w:rPrChange w:id="601" w:author="Rodion" w:date="2019-12-09T02:09:00Z">
              <w:rPr/>
            </w:rPrChange>
          </w:rPr>
          <w:t>in</w:t>
        </w:r>
        <w:proofErr w:type="spellEnd"/>
        <w:r w:rsidRPr="00312974">
          <w:rPr>
            <w:rPrChange w:id="602" w:author="Rodion" w:date="2019-12-09T02:09:00Z">
              <w:rPr/>
            </w:rPrChange>
          </w:rPr>
          <w:t xml:space="preserve"> </w:t>
        </w:r>
        <w:proofErr w:type="spellStart"/>
        <w:r w:rsidRPr="00312974">
          <w:rPr>
            <w:rPrChange w:id="603" w:author="Rodion" w:date="2019-12-09T02:09:00Z">
              <w:rPr/>
            </w:rPrChange>
          </w:rPr>
          <w:t>the</w:t>
        </w:r>
        <w:proofErr w:type="spellEnd"/>
        <w:r w:rsidRPr="00312974">
          <w:rPr>
            <w:rPrChange w:id="604" w:author="Rodion" w:date="2019-12-09T02:09:00Z">
              <w:rPr/>
            </w:rPrChange>
          </w:rPr>
          <w:t xml:space="preserve"> </w:t>
        </w:r>
        <w:proofErr w:type="spellStart"/>
        <w:r w:rsidRPr="00312974">
          <w:rPr>
            <w:rPrChange w:id="605" w:author="Rodion" w:date="2019-12-09T02:09:00Z">
              <w:rPr/>
            </w:rPrChange>
          </w:rPr>
          <w:t>home</w:t>
        </w:r>
        <w:proofErr w:type="spellEnd"/>
        <w:r w:rsidRPr="00312974">
          <w:rPr>
            <w:rPrChange w:id="606" w:author="Rodion" w:date="2019-12-09T02:09:00Z">
              <w:rPr/>
            </w:rPrChange>
          </w:rPr>
          <w:t>.</w:t>
        </w:r>
      </w:ins>
      <w:ins w:id="607" w:author="Rodion" w:date="2019-12-08T22:57:00Z">
        <w:r w:rsidR="00F36CB1" w:rsidRPr="00312974">
          <w:rPr>
            <w:rFonts w:eastAsia="Calibri"/>
            <w:rPrChange w:id="608" w:author="Rodion" w:date="2019-12-09T02:09:00Z">
              <w:rPr>
                <w:rFonts w:eastAsia="Calibri"/>
              </w:rPr>
            </w:rPrChange>
          </w:rPr>
          <w:t xml:space="preserve"> </w:t>
        </w:r>
      </w:ins>
    </w:p>
    <w:p w14:paraId="2E8F84D9" w14:textId="3B3C9041" w:rsidR="002A3CA8" w:rsidRPr="00312974" w:rsidRDefault="002A3CA8" w:rsidP="00AF59C0">
      <w:pPr>
        <w:rPr>
          <w:ins w:id="609" w:author="Rodion" w:date="2019-12-08T22:57:00Z"/>
          <w:rPrChange w:id="610" w:author="Rodion" w:date="2019-12-09T02:09:00Z">
            <w:rPr>
              <w:ins w:id="611" w:author="Rodion" w:date="2019-12-08T22:57:00Z"/>
            </w:rPr>
          </w:rPrChange>
        </w:rPr>
      </w:pPr>
      <w:proofErr w:type="spellStart"/>
      <w:ins w:id="612" w:author="Rodion" w:date="2019-12-08T23:14:00Z">
        <w:r w:rsidRPr="00312974">
          <w:rPr>
            <w:rPrChange w:id="613" w:author="Rodion" w:date="2019-12-09T02:09:00Z">
              <w:rPr/>
            </w:rPrChange>
          </w:rPr>
          <w:t>The</w:t>
        </w:r>
        <w:proofErr w:type="spellEnd"/>
        <w:r w:rsidRPr="00312974">
          <w:rPr>
            <w:rPrChange w:id="614" w:author="Rodion" w:date="2019-12-09T02:09:00Z">
              <w:rPr/>
            </w:rPrChange>
          </w:rPr>
          <w:t xml:space="preserve"> </w:t>
        </w:r>
        <w:proofErr w:type="spellStart"/>
        <w:r w:rsidRPr="00312974">
          <w:rPr>
            <w:rPrChange w:id="615" w:author="Rodion" w:date="2019-12-09T02:09:00Z">
              <w:rPr/>
            </w:rPrChange>
          </w:rPr>
          <w:t>main</w:t>
        </w:r>
        <w:proofErr w:type="spellEnd"/>
        <w:r w:rsidRPr="00312974">
          <w:rPr>
            <w:rPrChange w:id="616" w:author="Rodion" w:date="2019-12-09T02:09:00Z">
              <w:rPr/>
            </w:rPrChange>
          </w:rPr>
          <w:t xml:space="preserve"> </w:t>
        </w:r>
        <w:proofErr w:type="spellStart"/>
        <w:r w:rsidRPr="00312974">
          <w:rPr>
            <w:rPrChange w:id="617" w:author="Rodion" w:date="2019-12-09T02:09:00Z">
              <w:rPr/>
            </w:rPrChange>
          </w:rPr>
          <w:t>results</w:t>
        </w:r>
        <w:proofErr w:type="spellEnd"/>
        <w:r w:rsidRPr="00312974">
          <w:rPr>
            <w:rPrChange w:id="618" w:author="Rodion" w:date="2019-12-09T02:09:00Z">
              <w:rPr/>
            </w:rPrChange>
          </w:rPr>
          <w:t xml:space="preserve"> </w:t>
        </w:r>
        <w:proofErr w:type="spellStart"/>
        <w:r w:rsidRPr="00312974">
          <w:rPr>
            <w:rPrChange w:id="619" w:author="Rodion" w:date="2019-12-09T02:09:00Z">
              <w:rPr/>
            </w:rPrChange>
          </w:rPr>
          <w:t>were</w:t>
        </w:r>
        <w:proofErr w:type="spellEnd"/>
        <w:r w:rsidRPr="00312974">
          <w:rPr>
            <w:rPrChange w:id="620" w:author="Rodion" w:date="2019-12-09T02:09:00Z">
              <w:rPr/>
            </w:rPrChange>
          </w:rPr>
          <w:t xml:space="preserve"> </w:t>
        </w:r>
        <w:proofErr w:type="spellStart"/>
        <w:r w:rsidRPr="00312974">
          <w:rPr>
            <w:rPrChange w:id="621" w:author="Rodion" w:date="2019-12-09T02:09:00Z">
              <w:rPr/>
            </w:rPrChange>
          </w:rPr>
          <w:t>discussed</w:t>
        </w:r>
        <w:proofErr w:type="spellEnd"/>
        <w:r w:rsidRPr="00312974">
          <w:rPr>
            <w:rPrChange w:id="622" w:author="Rodion" w:date="2019-12-09T02:09:00Z">
              <w:rPr/>
            </w:rPrChange>
          </w:rPr>
          <w:t xml:space="preserve"> </w:t>
        </w:r>
        <w:proofErr w:type="spellStart"/>
        <w:r w:rsidRPr="00312974">
          <w:rPr>
            <w:rPrChange w:id="623" w:author="Rodion" w:date="2019-12-09T02:09:00Z">
              <w:rPr/>
            </w:rPrChange>
          </w:rPr>
          <w:t>at</w:t>
        </w:r>
        <w:proofErr w:type="spellEnd"/>
        <w:r w:rsidRPr="00312974">
          <w:rPr>
            <w:rPrChange w:id="624" w:author="Rodion" w:date="2019-12-09T02:09:00Z">
              <w:rPr/>
            </w:rPrChange>
          </w:rPr>
          <w:t xml:space="preserve"> </w:t>
        </w:r>
        <w:proofErr w:type="spellStart"/>
        <w:r w:rsidRPr="00312974">
          <w:rPr>
            <w:rPrChange w:id="625" w:author="Rodion" w:date="2019-12-09T02:09:00Z">
              <w:rPr/>
            </w:rPrChange>
          </w:rPr>
          <w:t>the</w:t>
        </w:r>
        <w:proofErr w:type="spellEnd"/>
        <w:r w:rsidRPr="00312974">
          <w:rPr>
            <w:rPrChange w:id="626" w:author="Rodion" w:date="2019-12-09T02:09:00Z">
              <w:rPr/>
            </w:rPrChange>
          </w:rPr>
          <w:t xml:space="preserve"> VII </w:t>
        </w:r>
        <w:proofErr w:type="spellStart"/>
        <w:r w:rsidRPr="00312974">
          <w:rPr>
            <w:rPrChange w:id="627" w:author="Rodion" w:date="2019-12-09T02:09:00Z">
              <w:rPr/>
            </w:rPrChange>
          </w:rPr>
          <w:t>International</w:t>
        </w:r>
        <w:proofErr w:type="spellEnd"/>
        <w:r w:rsidRPr="00312974">
          <w:rPr>
            <w:rPrChange w:id="628" w:author="Rodion" w:date="2019-12-09T02:09:00Z">
              <w:rPr/>
            </w:rPrChange>
          </w:rPr>
          <w:t xml:space="preserve"> </w:t>
        </w:r>
        <w:proofErr w:type="spellStart"/>
        <w:r w:rsidRPr="00312974">
          <w:rPr>
            <w:rPrChange w:id="629" w:author="Rodion" w:date="2019-12-09T02:09:00Z">
              <w:rPr/>
            </w:rPrChange>
          </w:rPr>
          <w:t>Scientific</w:t>
        </w:r>
        <w:proofErr w:type="spellEnd"/>
        <w:r w:rsidRPr="00312974">
          <w:rPr>
            <w:rPrChange w:id="630" w:author="Rodion" w:date="2019-12-09T02:09:00Z">
              <w:rPr/>
            </w:rPrChange>
          </w:rPr>
          <w:t xml:space="preserve"> </w:t>
        </w:r>
        <w:proofErr w:type="spellStart"/>
        <w:r w:rsidRPr="00312974">
          <w:rPr>
            <w:rPrChange w:id="631" w:author="Rodion" w:date="2019-12-09T02:09:00Z">
              <w:rPr/>
            </w:rPrChange>
          </w:rPr>
          <w:t>Conference</w:t>
        </w:r>
        <w:proofErr w:type="spellEnd"/>
        <w:r w:rsidRPr="00312974">
          <w:rPr>
            <w:rPrChange w:id="632" w:author="Rodion" w:date="2019-12-09T02:09:00Z">
              <w:rPr/>
            </w:rPrChange>
          </w:rPr>
          <w:t xml:space="preserve"> "</w:t>
        </w:r>
        <w:proofErr w:type="spellStart"/>
        <w:r w:rsidRPr="00312974">
          <w:rPr>
            <w:rPrChange w:id="633" w:author="Rodion" w:date="2019-12-09T02:09:00Z">
              <w:rPr/>
            </w:rPrChange>
          </w:rPr>
          <w:t>Winter</w:t>
        </w:r>
        <w:proofErr w:type="spellEnd"/>
        <w:r w:rsidRPr="00312974">
          <w:rPr>
            <w:rPrChange w:id="634" w:author="Rodion" w:date="2019-12-09T02:09:00Z">
              <w:rPr/>
            </w:rPrChange>
          </w:rPr>
          <w:t xml:space="preserve"> </w:t>
        </w:r>
        <w:proofErr w:type="spellStart"/>
        <w:r w:rsidRPr="00312974">
          <w:rPr>
            <w:rPrChange w:id="635" w:author="Rodion" w:date="2019-12-09T02:09:00Z">
              <w:rPr/>
            </w:rPrChange>
          </w:rPr>
          <w:t>InfoCom</w:t>
        </w:r>
        <w:proofErr w:type="spellEnd"/>
        <w:r w:rsidRPr="00312974">
          <w:rPr>
            <w:rPrChange w:id="636" w:author="Rodion" w:date="2019-12-09T02:09:00Z">
              <w:rPr/>
            </w:rPrChange>
          </w:rPr>
          <w:t xml:space="preserve"> </w:t>
        </w:r>
        <w:proofErr w:type="spellStart"/>
        <w:r w:rsidRPr="00312974">
          <w:rPr>
            <w:rPrChange w:id="637" w:author="Rodion" w:date="2019-12-09T02:09:00Z">
              <w:rPr/>
            </w:rPrChange>
          </w:rPr>
          <w:t>Advanced</w:t>
        </w:r>
        <w:proofErr w:type="spellEnd"/>
        <w:r w:rsidRPr="00312974">
          <w:rPr>
            <w:rPrChange w:id="638" w:author="Rodion" w:date="2019-12-09T02:09:00Z">
              <w:rPr/>
            </w:rPrChange>
          </w:rPr>
          <w:t xml:space="preserve"> </w:t>
        </w:r>
        <w:proofErr w:type="spellStart"/>
        <w:r w:rsidRPr="00312974">
          <w:rPr>
            <w:rPrChange w:id="639" w:author="Rodion" w:date="2019-12-09T02:09:00Z">
              <w:rPr/>
            </w:rPrChange>
          </w:rPr>
          <w:t>Solutions</w:t>
        </w:r>
        <w:proofErr w:type="spellEnd"/>
        <w:r w:rsidRPr="00312974">
          <w:rPr>
            <w:rPrChange w:id="640" w:author="Rodion" w:date="2019-12-09T02:09:00Z">
              <w:rPr/>
            </w:rPrChange>
          </w:rPr>
          <w:t xml:space="preserve"> 2018", </w:t>
        </w:r>
        <w:proofErr w:type="spellStart"/>
        <w:r w:rsidRPr="00312974">
          <w:rPr>
            <w:rPrChange w:id="641" w:author="Rodion" w:date="2019-12-09T02:09:00Z">
              <w:rPr/>
            </w:rPrChange>
          </w:rPr>
          <w:t>Kyiv</w:t>
        </w:r>
        <w:proofErr w:type="spellEnd"/>
        <w:r w:rsidRPr="00312974">
          <w:rPr>
            <w:rPrChange w:id="642" w:author="Rodion" w:date="2019-12-09T02:09:00Z">
              <w:rPr/>
            </w:rPrChange>
          </w:rPr>
          <w:t xml:space="preserve">, </w:t>
        </w:r>
        <w:proofErr w:type="spellStart"/>
        <w:r w:rsidRPr="00312974">
          <w:rPr>
            <w:rPrChange w:id="643" w:author="Rodion" w:date="2019-12-09T02:09:00Z">
              <w:rPr/>
            </w:rPrChange>
          </w:rPr>
          <w:t>December</w:t>
        </w:r>
        <w:proofErr w:type="spellEnd"/>
        <w:r w:rsidRPr="00312974">
          <w:rPr>
            <w:rPrChange w:id="644" w:author="Rodion" w:date="2019-12-09T02:09:00Z">
              <w:rPr/>
            </w:rPrChange>
          </w:rPr>
          <w:t xml:space="preserve"> 2-3, 2018 </w:t>
        </w:r>
        <w:proofErr w:type="spellStart"/>
        <w:r w:rsidRPr="00312974">
          <w:rPr>
            <w:rPrChange w:id="645" w:author="Rodion" w:date="2019-12-09T02:09:00Z">
              <w:rPr/>
            </w:rPrChange>
          </w:rPr>
          <w:t>and</w:t>
        </w:r>
        <w:proofErr w:type="spellEnd"/>
        <w:r w:rsidRPr="00312974">
          <w:rPr>
            <w:rPrChange w:id="646" w:author="Rodion" w:date="2019-12-09T02:09:00Z">
              <w:rPr/>
            </w:rPrChange>
          </w:rPr>
          <w:t xml:space="preserve"> </w:t>
        </w:r>
        <w:proofErr w:type="spellStart"/>
        <w:r w:rsidRPr="00312974">
          <w:rPr>
            <w:rPrChange w:id="647" w:author="Rodion" w:date="2019-12-09T02:09:00Z">
              <w:rPr/>
            </w:rPrChange>
          </w:rPr>
          <w:t>the</w:t>
        </w:r>
        <w:proofErr w:type="spellEnd"/>
        <w:r w:rsidRPr="00312974">
          <w:rPr>
            <w:rPrChange w:id="648" w:author="Rodion" w:date="2019-12-09T02:09:00Z">
              <w:rPr/>
            </w:rPrChange>
          </w:rPr>
          <w:t xml:space="preserve"> VIII </w:t>
        </w:r>
        <w:proofErr w:type="spellStart"/>
        <w:r w:rsidRPr="00312974">
          <w:rPr>
            <w:rPrChange w:id="649" w:author="Rodion" w:date="2019-12-09T02:09:00Z">
              <w:rPr/>
            </w:rPrChange>
          </w:rPr>
          <w:t>International</w:t>
        </w:r>
        <w:proofErr w:type="spellEnd"/>
        <w:r w:rsidRPr="00312974">
          <w:rPr>
            <w:rPrChange w:id="650" w:author="Rodion" w:date="2019-12-09T02:09:00Z">
              <w:rPr/>
            </w:rPrChange>
          </w:rPr>
          <w:t xml:space="preserve"> </w:t>
        </w:r>
        <w:proofErr w:type="spellStart"/>
        <w:r w:rsidRPr="00312974">
          <w:rPr>
            <w:rPrChange w:id="651" w:author="Rodion" w:date="2019-12-09T02:09:00Z">
              <w:rPr/>
            </w:rPrChange>
          </w:rPr>
          <w:t>Scientific</w:t>
        </w:r>
        <w:proofErr w:type="spellEnd"/>
        <w:r w:rsidRPr="00312974">
          <w:rPr>
            <w:rPrChange w:id="652" w:author="Rodion" w:date="2019-12-09T02:09:00Z">
              <w:rPr/>
            </w:rPrChange>
          </w:rPr>
          <w:t xml:space="preserve"> </w:t>
        </w:r>
        <w:proofErr w:type="spellStart"/>
        <w:r w:rsidRPr="00312974">
          <w:rPr>
            <w:rPrChange w:id="653" w:author="Rodion" w:date="2019-12-09T02:09:00Z">
              <w:rPr/>
            </w:rPrChange>
          </w:rPr>
          <w:t>Conference</w:t>
        </w:r>
        <w:proofErr w:type="spellEnd"/>
        <w:r w:rsidRPr="00312974">
          <w:rPr>
            <w:rPrChange w:id="654" w:author="Rodion" w:date="2019-12-09T02:09:00Z">
              <w:rPr/>
            </w:rPrChange>
          </w:rPr>
          <w:t xml:space="preserve"> "</w:t>
        </w:r>
        <w:proofErr w:type="spellStart"/>
        <w:r w:rsidRPr="00312974">
          <w:rPr>
            <w:rPrChange w:id="655" w:author="Rodion" w:date="2019-12-09T02:09:00Z">
              <w:rPr/>
            </w:rPrChange>
          </w:rPr>
          <w:t>Winter</w:t>
        </w:r>
        <w:proofErr w:type="spellEnd"/>
        <w:r w:rsidRPr="00312974">
          <w:rPr>
            <w:rPrChange w:id="656" w:author="Rodion" w:date="2019-12-09T02:09:00Z">
              <w:rPr/>
            </w:rPrChange>
          </w:rPr>
          <w:t xml:space="preserve"> </w:t>
        </w:r>
        <w:proofErr w:type="spellStart"/>
        <w:r w:rsidRPr="00312974">
          <w:rPr>
            <w:rPrChange w:id="657" w:author="Rodion" w:date="2019-12-09T02:09:00Z">
              <w:rPr/>
            </w:rPrChange>
          </w:rPr>
          <w:t>InfoCom</w:t>
        </w:r>
        <w:proofErr w:type="spellEnd"/>
        <w:r w:rsidRPr="00312974">
          <w:rPr>
            <w:rPrChange w:id="658" w:author="Rodion" w:date="2019-12-09T02:09:00Z">
              <w:rPr/>
            </w:rPrChange>
          </w:rPr>
          <w:t xml:space="preserve"> </w:t>
        </w:r>
        <w:proofErr w:type="spellStart"/>
        <w:r w:rsidRPr="00312974">
          <w:rPr>
            <w:rPrChange w:id="659" w:author="Rodion" w:date="2019-12-09T02:09:00Z">
              <w:rPr/>
            </w:rPrChange>
          </w:rPr>
          <w:t>Advanced</w:t>
        </w:r>
        <w:proofErr w:type="spellEnd"/>
        <w:r w:rsidRPr="00312974">
          <w:rPr>
            <w:rPrChange w:id="660" w:author="Rodion" w:date="2019-12-09T02:09:00Z">
              <w:rPr/>
            </w:rPrChange>
          </w:rPr>
          <w:t xml:space="preserve"> </w:t>
        </w:r>
        <w:proofErr w:type="spellStart"/>
        <w:r w:rsidRPr="00312974">
          <w:rPr>
            <w:rPrChange w:id="661" w:author="Rodion" w:date="2019-12-09T02:09:00Z">
              <w:rPr/>
            </w:rPrChange>
          </w:rPr>
          <w:t>Solutions</w:t>
        </w:r>
        <w:proofErr w:type="spellEnd"/>
        <w:r w:rsidRPr="00312974">
          <w:rPr>
            <w:rPrChange w:id="662" w:author="Rodion" w:date="2019-12-09T02:09:00Z">
              <w:rPr/>
            </w:rPrChange>
          </w:rPr>
          <w:t xml:space="preserve"> 2019", </w:t>
        </w:r>
        <w:proofErr w:type="spellStart"/>
        <w:r w:rsidRPr="00312974">
          <w:rPr>
            <w:rPrChange w:id="663" w:author="Rodion" w:date="2019-12-09T02:09:00Z">
              <w:rPr/>
            </w:rPrChange>
          </w:rPr>
          <w:t>Kiev</w:t>
        </w:r>
        <w:proofErr w:type="spellEnd"/>
        <w:r w:rsidRPr="00312974">
          <w:rPr>
            <w:rPrChange w:id="664" w:author="Rodion" w:date="2019-12-09T02:09:00Z">
              <w:rPr/>
            </w:rPrChange>
          </w:rPr>
          <w:t xml:space="preserve">, 2-3 </w:t>
        </w:r>
        <w:proofErr w:type="spellStart"/>
        <w:r w:rsidRPr="00312974">
          <w:rPr>
            <w:rPrChange w:id="665" w:author="Rodion" w:date="2019-12-09T02:09:00Z">
              <w:rPr/>
            </w:rPrChange>
          </w:rPr>
          <w:t>December</w:t>
        </w:r>
        <w:proofErr w:type="spellEnd"/>
        <w:r w:rsidRPr="00312974">
          <w:rPr>
            <w:rPrChange w:id="666" w:author="Rodion" w:date="2019-12-09T02:09:00Z">
              <w:rPr/>
            </w:rPrChange>
          </w:rPr>
          <w:t xml:space="preserve"> 2019.</w:t>
        </w:r>
      </w:ins>
    </w:p>
    <w:p w14:paraId="5A053A1B" w14:textId="0EB21A68" w:rsidR="00F36CB1" w:rsidRPr="00312974" w:rsidRDefault="002A3CA8" w:rsidP="00F36CB1">
      <w:pPr>
        <w:rPr>
          <w:ins w:id="667" w:author="Rodion" w:date="2019-12-08T22:57:00Z"/>
          <w:rFonts w:eastAsia="Calibri"/>
          <w:rPrChange w:id="668" w:author="Rodion" w:date="2019-12-09T02:09:00Z">
            <w:rPr>
              <w:ins w:id="669" w:author="Rodion" w:date="2019-12-08T22:57:00Z"/>
              <w:rFonts w:eastAsia="Calibri"/>
            </w:rPr>
          </w:rPrChange>
        </w:rPr>
        <w:sectPr w:rsidR="00F36CB1" w:rsidRPr="00312974" w:rsidSect="000C0886">
          <w:footerReference w:type="default" r:id="rId14"/>
          <w:pgSz w:w="11906" w:h="16838" w:code="9"/>
          <w:pgMar w:top="1135" w:right="566" w:bottom="1134" w:left="1134" w:header="284" w:footer="709" w:gutter="0"/>
          <w:pgNumType w:start="0"/>
          <w:cols w:space="708"/>
          <w:titlePg/>
          <w:docGrid w:linePitch="381"/>
        </w:sectPr>
      </w:pPr>
      <w:proofErr w:type="spellStart"/>
      <w:ins w:id="670" w:author="Rodion" w:date="2019-12-08T23:14:00Z">
        <w:r w:rsidRPr="00312974">
          <w:rPr>
            <w:rFonts w:eastAsia="Calibri"/>
            <w:rPrChange w:id="671" w:author="Rodion" w:date="2019-12-09T02:09:00Z">
              <w:rPr>
                <w:rFonts w:eastAsia="Calibri"/>
                <w:lang w:val="en-US"/>
              </w:rPr>
            </w:rPrChange>
          </w:rPr>
          <w:t>Keywords</w:t>
        </w:r>
      </w:ins>
      <w:proofErr w:type="spellEnd"/>
      <w:ins w:id="672" w:author="Rodion" w:date="2019-12-08T22:57:00Z">
        <w:r w:rsidR="00F36CB1" w:rsidRPr="00030B2B">
          <w:rPr>
            <w:rFonts w:eastAsia="Calibri"/>
          </w:rPr>
          <w:t xml:space="preserve">: </w:t>
        </w:r>
      </w:ins>
      <w:proofErr w:type="spellStart"/>
      <w:ins w:id="673" w:author="Rodion" w:date="2019-12-08T23:14:00Z">
        <w:r w:rsidRPr="00222BC9">
          <w:rPr>
            <w:rFonts w:eastAsia="Calibri"/>
          </w:rPr>
          <w:t>automation</w:t>
        </w:r>
        <w:proofErr w:type="spellEnd"/>
        <w:r w:rsidRPr="00222BC9">
          <w:rPr>
            <w:rFonts w:eastAsia="Calibri"/>
          </w:rPr>
          <w:t xml:space="preserve">, </w:t>
        </w:r>
      </w:ins>
      <w:proofErr w:type="spellStart"/>
      <w:ins w:id="674" w:author="Rodion" w:date="2019-12-08T23:15:00Z">
        <w:r w:rsidR="00DC4D1E" w:rsidRPr="00312974">
          <w:rPr>
            <w:rFonts w:eastAsia="Calibri"/>
            <w:rPrChange w:id="675" w:author="Rodion" w:date="2019-12-09T02:09:00Z">
              <w:rPr>
                <w:rFonts w:eastAsia="Calibri"/>
              </w:rPr>
            </w:rPrChange>
          </w:rPr>
          <w:t>house</w:t>
        </w:r>
        <w:r w:rsidR="00DC4D1E" w:rsidRPr="00312974">
          <w:rPr>
            <w:rFonts w:eastAsia="Calibri"/>
            <w:rPrChange w:id="676" w:author="Rodion" w:date="2019-12-09T02:09:00Z">
              <w:rPr>
                <w:rFonts w:eastAsia="Calibri"/>
                <w:lang w:val="en-US"/>
              </w:rPr>
            </w:rPrChange>
          </w:rPr>
          <w:t>keeping</w:t>
        </w:r>
        <w:proofErr w:type="spellEnd"/>
        <w:r w:rsidR="00DC4D1E" w:rsidRPr="00030B2B">
          <w:rPr>
            <w:rFonts w:eastAsia="Calibri"/>
          </w:rPr>
          <w:t xml:space="preserve"> </w:t>
        </w:r>
        <w:proofErr w:type="spellStart"/>
        <w:r w:rsidR="00DC4D1E" w:rsidRPr="00030B2B">
          <w:rPr>
            <w:rFonts w:eastAsia="Calibri"/>
          </w:rPr>
          <w:t>automation</w:t>
        </w:r>
        <w:proofErr w:type="spellEnd"/>
        <w:r w:rsidR="00DC4D1E" w:rsidRPr="00312974">
          <w:rPr>
            <w:rFonts w:eastAsia="Calibri"/>
            <w:rPrChange w:id="677" w:author="Rodion" w:date="2019-12-09T02:09:00Z">
              <w:rPr>
                <w:rFonts w:eastAsia="Calibri"/>
                <w:lang w:val="en-US"/>
              </w:rPr>
            </w:rPrChange>
          </w:rPr>
          <w:t xml:space="preserve">, </w:t>
        </w:r>
      </w:ins>
      <w:proofErr w:type="spellStart"/>
      <w:ins w:id="678" w:author="Rodion" w:date="2019-12-08T23:14:00Z">
        <w:r w:rsidRPr="00030B2B">
          <w:rPr>
            <w:rFonts w:eastAsia="Calibri"/>
          </w:rPr>
          <w:t>hou</w:t>
        </w:r>
        <w:r w:rsidRPr="00222BC9">
          <w:rPr>
            <w:rFonts w:eastAsia="Calibri"/>
          </w:rPr>
          <w:t>sehold</w:t>
        </w:r>
        <w:proofErr w:type="spellEnd"/>
        <w:r w:rsidRPr="00222BC9">
          <w:rPr>
            <w:rFonts w:eastAsia="Calibri"/>
          </w:rPr>
          <w:t xml:space="preserve"> </w:t>
        </w:r>
        <w:proofErr w:type="spellStart"/>
        <w:r w:rsidRPr="00222BC9">
          <w:rPr>
            <w:rFonts w:eastAsia="Calibri"/>
          </w:rPr>
          <w:t>automation</w:t>
        </w:r>
        <w:proofErr w:type="spellEnd"/>
        <w:r w:rsidRPr="00222BC9">
          <w:rPr>
            <w:rFonts w:eastAsia="Calibri"/>
          </w:rPr>
          <w:t xml:space="preserve">, </w:t>
        </w:r>
        <w:proofErr w:type="spellStart"/>
        <w:r w:rsidRPr="00222BC9">
          <w:rPr>
            <w:rFonts w:eastAsia="Calibri"/>
          </w:rPr>
          <w:t>radio</w:t>
        </w:r>
        <w:proofErr w:type="spellEnd"/>
        <w:r w:rsidRPr="00222BC9">
          <w:rPr>
            <w:rFonts w:eastAsia="Calibri"/>
          </w:rPr>
          <w:t xml:space="preserve"> </w:t>
        </w:r>
        <w:proofErr w:type="spellStart"/>
        <w:r w:rsidRPr="00222BC9">
          <w:rPr>
            <w:rFonts w:eastAsia="Calibri"/>
          </w:rPr>
          <w:t>frequency</w:t>
        </w:r>
        <w:proofErr w:type="spellEnd"/>
        <w:r w:rsidRPr="00222BC9">
          <w:rPr>
            <w:rFonts w:eastAsia="Calibri"/>
          </w:rPr>
          <w:t xml:space="preserve"> </w:t>
        </w:r>
        <w:proofErr w:type="spellStart"/>
        <w:r w:rsidRPr="00222BC9">
          <w:rPr>
            <w:rFonts w:eastAsia="Calibri"/>
          </w:rPr>
          <w:t>identification</w:t>
        </w:r>
        <w:proofErr w:type="spellEnd"/>
        <w:r w:rsidRPr="00222BC9">
          <w:rPr>
            <w:rFonts w:eastAsia="Calibri"/>
          </w:rPr>
          <w:t xml:space="preserve">, RFID, </w:t>
        </w:r>
        <w:proofErr w:type="spellStart"/>
        <w:r w:rsidRPr="00222BC9">
          <w:rPr>
            <w:rFonts w:eastAsia="Calibri"/>
          </w:rPr>
          <w:t>barcode</w:t>
        </w:r>
      </w:ins>
      <w:proofErr w:type="spellEnd"/>
      <w:ins w:id="679" w:author="Rodion" w:date="2019-12-08T22:57:00Z">
        <w:r w:rsidR="00F36CB1" w:rsidRPr="00312974">
          <w:rPr>
            <w:rFonts w:eastAsia="Calibri"/>
            <w:rPrChange w:id="680" w:author="Rodion" w:date="2019-12-09T02:09:00Z">
              <w:rPr>
                <w:rFonts w:eastAsia="Calibri"/>
              </w:rPr>
            </w:rPrChange>
          </w:rPr>
          <w:t>.</w:t>
        </w:r>
      </w:ins>
    </w:p>
    <w:p w14:paraId="0D091FE5" w14:textId="1917E72F" w:rsidR="00801217" w:rsidRPr="00312974" w:rsidDel="00F36CB1" w:rsidRDefault="00801217" w:rsidP="00F36CB1">
      <w:pPr>
        <w:tabs>
          <w:tab w:val="left" w:pos="4119"/>
        </w:tabs>
        <w:jc w:val="center"/>
        <w:rPr>
          <w:del w:id="681" w:author="Rodion" w:date="2019-12-08T22:57:00Z"/>
          <w:rFonts w:eastAsia="Calibri"/>
          <w:rPrChange w:id="682" w:author="Rodion" w:date="2019-12-09T02:09:00Z">
            <w:rPr>
              <w:del w:id="683" w:author="Rodion" w:date="2019-12-08T22:57:00Z"/>
              <w:rFonts w:eastAsia="Calibri"/>
            </w:rPr>
          </w:rPrChange>
        </w:rPr>
        <w:pPrChange w:id="684" w:author="Rodion" w:date="2019-12-08T22:57:00Z">
          <w:pPr>
            <w:tabs>
              <w:tab w:val="left" w:pos="4119"/>
            </w:tabs>
          </w:pPr>
        </w:pPrChange>
      </w:pPr>
      <w:del w:id="685" w:author="Rodion" w:date="2019-12-08T22:57:00Z">
        <w:r w:rsidRPr="00312974" w:rsidDel="00F36CB1">
          <w:rPr>
            <w:rFonts w:eastAsia="Calibri"/>
            <w:rPrChange w:id="686" w:author="Rodion" w:date="2019-12-09T02:09:00Z">
              <w:rPr>
                <w:rFonts w:eastAsia="Calibri"/>
              </w:rPr>
            </w:rPrChange>
          </w:rPr>
          <w:lastRenderedPageBreak/>
          <w:delText>РЕФЕРАТ</w:delText>
        </w:r>
      </w:del>
    </w:p>
    <w:p w14:paraId="32193F0D" w14:textId="450CA3EE" w:rsidR="00801217" w:rsidRPr="00312974" w:rsidDel="00F36CB1" w:rsidRDefault="00801217" w:rsidP="00801217">
      <w:pPr>
        <w:jc w:val="center"/>
        <w:rPr>
          <w:del w:id="687" w:author="Rodion" w:date="2019-12-08T22:57:00Z"/>
          <w:rFonts w:eastAsia="Calibri"/>
          <w:rPrChange w:id="688" w:author="Rodion" w:date="2019-12-09T02:09:00Z">
            <w:rPr>
              <w:del w:id="689" w:author="Rodion" w:date="2019-12-08T22:57:00Z"/>
              <w:rFonts w:eastAsia="Calibri"/>
            </w:rPr>
          </w:rPrChange>
        </w:rPr>
      </w:pPr>
    </w:p>
    <w:p w14:paraId="0D94ABAB" w14:textId="6BE3CB00" w:rsidR="00801217" w:rsidRPr="00312974" w:rsidDel="00F36CB1" w:rsidRDefault="00D80FC3" w:rsidP="00F73C8B">
      <w:pPr>
        <w:rPr>
          <w:del w:id="690" w:author="Rodion" w:date="2019-12-08T22:57:00Z"/>
          <w:rFonts w:eastAsia="Calibri"/>
          <w:rPrChange w:id="691" w:author="Rodion" w:date="2019-12-09T02:09:00Z">
            <w:rPr>
              <w:del w:id="692" w:author="Rodion" w:date="2019-12-08T22:57:00Z"/>
              <w:rFonts w:eastAsia="Calibri"/>
            </w:rPr>
          </w:rPrChange>
        </w:rPr>
      </w:pPr>
      <w:del w:id="693" w:author="Rodion" w:date="2019-12-08T22:57:00Z">
        <w:r w:rsidRPr="00312974" w:rsidDel="00F36CB1">
          <w:rPr>
            <w:rFonts w:eastAsia="Calibri"/>
            <w:rPrChange w:id="694" w:author="Rodion" w:date="2019-12-09T02:09:00Z">
              <w:rPr>
                <w:rFonts w:eastAsia="Calibri"/>
              </w:rPr>
            </w:rPrChange>
          </w:rPr>
          <w:delText>Харабет Р.</w:delText>
        </w:r>
        <w:r w:rsidR="00F73C8B" w:rsidRPr="00312974" w:rsidDel="00F36CB1">
          <w:rPr>
            <w:rFonts w:eastAsia="Calibri"/>
            <w:rPrChange w:id="695" w:author="Rodion" w:date="2019-12-09T02:09:00Z">
              <w:rPr>
                <w:rFonts w:eastAsia="Calibri"/>
              </w:rPr>
            </w:rPrChange>
          </w:rPr>
          <w:delText xml:space="preserve"> </w:delText>
        </w:r>
        <w:r w:rsidRPr="00312974" w:rsidDel="00F36CB1">
          <w:rPr>
            <w:rFonts w:eastAsia="Calibri"/>
            <w:rPrChange w:id="696" w:author="Rodion" w:date="2019-12-09T02:09:00Z">
              <w:rPr>
                <w:rFonts w:eastAsia="Calibri"/>
              </w:rPr>
            </w:rPrChange>
          </w:rPr>
          <w:delText>І.</w:delText>
        </w:r>
        <w:r w:rsidR="00801217" w:rsidRPr="00312974" w:rsidDel="00F36CB1">
          <w:rPr>
            <w:rFonts w:eastAsia="Calibri"/>
            <w:rPrChange w:id="697" w:author="Rodion" w:date="2019-12-09T02:09:00Z">
              <w:rPr>
                <w:rFonts w:eastAsia="Calibri"/>
              </w:rPr>
            </w:rPrChange>
          </w:rPr>
          <w:delText xml:space="preserve"> </w:delText>
        </w:r>
        <w:r w:rsidRPr="00312974" w:rsidDel="00F36CB1">
          <w:rPr>
            <w:rPrChange w:id="698" w:author="Rodion" w:date="2019-12-09T02:09:00Z">
              <w:rPr/>
            </w:rPrChange>
          </w:rPr>
          <w:delText>Програмно-апаратний комплекс автоматизації ведення домашнього господарства з використанням радіочастотної ідентифікації</w:delText>
        </w:r>
        <w:r w:rsidR="00801217" w:rsidRPr="00312974" w:rsidDel="00F36CB1">
          <w:rPr>
            <w:rFonts w:eastAsia="Calibri"/>
            <w:rPrChange w:id="699" w:author="Rodion" w:date="2019-12-09T02:09:00Z">
              <w:rPr>
                <w:rFonts w:eastAsia="Calibri"/>
              </w:rPr>
            </w:rPrChange>
          </w:rPr>
          <w:delText>. КПІ ім. Ігоря Сікорського, Київ, 2019.</w:delText>
        </w:r>
      </w:del>
    </w:p>
    <w:p w14:paraId="1B8A7FB6" w14:textId="42156AD5" w:rsidR="00801217" w:rsidRPr="00312974" w:rsidDel="00F36CB1" w:rsidRDefault="00801217" w:rsidP="00F73C8B">
      <w:pPr>
        <w:rPr>
          <w:del w:id="700" w:author="Rodion" w:date="2019-12-08T22:57:00Z"/>
          <w:rFonts w:eastAsia="Calibri"/>
          <w:rPrChange w:id="701" w:author="Rodion" w:date="2019-12-09T02:09:00Z">
            <w:rPr>
              <w:del w:id="702" w:author="Rodion" w:date="2019-12-08T22:57:00Z"/>
              <w:rFonts w:eastAsia="Calibri"/>
            </w:rPr>
          </w:rPrChange>
        </w:rPr>
      </w:pPr>
      <w:del w:id="703" w:author="Rodion" w:date="2019-12-08T22:57:00Z">
        <w:r w:rsidRPr="00312974" w:rsidDel="00F36CB1">
          <w:rPr>
            <w:rFonts w:eastAsia="Calibri"/>
            <w:highlight w:val="yellow"/>
            <w:rPrChange w:id="704" w:author="Rodion" w:date="2019-12-09T02:09:00Z">
              <w:rPr>
                <w:rFonts w:eastAsia="Calibri"/>
                <w:highlight w:val="yellow"/>
              </w:rPr>
            </w:rPrChange>
          </w:rPr>
          <w:delText xml:space="preserve">Проект містить с. тексту, рисунків, таблиці, літературних джерел та </w:delText>
        </w:r>
      </w:del>
      <w:del w:id="705" w:author="Rodion" w:date="2019-12-08T22:53:00Z">
        <w:r w:rsidRPr="00312974" w:rsidDel="007A3108">
          <w:rPr>
            <w:rFonts w:eastAsia="Calibri"/>
            <w:highlight w:val="yellow"/>
            <w:rPrChange w:id="706" w:author="Rodion" w:date="2019-12-09T02:09:00Z">
              <w:rPr>
                <w:rFonts w:eastAsia="Calibri"/>
                <w:highlight w:val="yellow"/>
              </w:rPr>
            </w:rPrChange>
          </w:rPr>
          <w:delText xml:space="preserve"> </w:delText>
        </w:r>
      </w:del>
      <w:del w:id="707" w:author="Rodion" w:date="2019-12-08T22:57:00Z">
        <w:r w:rsidRPr="00312974" w:rsidDel="00F36CB1">
          <w:rPr>
            <w:rFonts w:eastAsia="Calibri"/>
            <w:highlight w:val="yellow"/>
            <w:rPrChange w:id="708" w:author="Rodion" w:date="2019-12-09T02:09:00Z">
              <w:rPr>
                <w:rFonts w:eastAsia="Calibri"/>
                <w:highlight w:val="yellow"/>
              </w:rPr>
            </w:rPrChange>
          </w:rPr>
          <w:delText>додатки.</w:delText>
        </w:r>
      </w:del>
    </w:p>
    <w:p w14:paraId="2B5232A0" w14:textId="4AB05754" w:rsidR="00801217" w:rsidRPr="00312974" w:rsidDel="00F36CB1" w:rsidRDefault="00801217" w:rsidP="00F73C8B">
      <w:pPr>
        <w:rPr>
          <w:del w:id="709" w:author="Rodion" w:date="2019-12-08T22:57:00Z"/>
          <w:rFonts w:eastAsia="Calibri"/>
          <w:rPrChange w:id="710" w:author="Rodion" w:date="2019-12-09T02:09:00Z">
            <w:rPr>
              <w:del w:id="711" w:author="Rodion" w:date="2019-12-08T22:57:00Z"/>
              <w:rFonts w:eastAsia="Calibri"/>
            </w:rPr>
          </w:rPrChange>
        </w:rPr>
      </w:pPr>
    </w:p>
    <w:p w14:paraId="1D55DA27" w14:textId="651D692E" w:rsidR="00DD1B53" w:rsidRPr="00312974" w:rsidDel="00F36CB1" w:rsidRDefault="00625216" w:rsidP="00DD1B53">
      <w:pPr>
        <w:rPr>
          <w:del w:id="712" w:author="Rodion" w:date="2019-12-08T22:57:00Z"/>
          <w:rPrChange w:id="713" w:author="Rodion" w:date="2019-12-09T02:09:00Z">
            <w:rPr>
              <w:del w:id="714" w:author="Rodion" w:date="2019-12-08T22:57:00Z"/>
            </w:rPr>
          </w:rPrChange>
        </w:rPr>
      </w:pPr>
      <w:del w:id="715" w:author="Rodion" w:date="2019-12-08T22:52:00Z">
        <w:r w:rsidRPr="00312974" w:rsidDel="007A3108">
          <w:rPr>
            <w:rPrChange w:id="716" w:author="Rodion" w:date="2019-12-09T02:09:00Z">
              <w:rPr/>
            </w:rPrChange>
          </w:rPr>
          <w:delText>Повсякденні</w:delText>
        </w:r>
        <w:r w:rsidR="00DD1B53" w:rsidRPr="00312974" w:rsidDel="007A3108">
          <w:rPr>
            <w:rPrChange w:id="717" w:author="Rodion" w:date="2019-12-09T02:09:00Z">
              <w:rPr/>
            </w:rPrChange>
          </w:rPr>
          <w:delText xml:space="preserve"> процеси</w:delText>
        </w:r>
        <w:r w:rsidRPr="00312974" w:rsidDel="007A3108">
          <w:rPr>
            <w:rPrChange w:id="718" w:author="Rodion" w:date="2019-12-09T02:09:00Z">
              <w:rPr/>
            </w:rPrChange>
          </w:rPr>
          <w:delText>, що стосуються</w:delText>
        </w:r>
        <w:r w:rsidR="00DD1B53" w:rsidRPr="00312974" w:rsidDel="007A3108">
          <w:rPr>
            <w:rPrChange w:id="719" w:author="Rodion" w:date="2019-12-09T02:09:00Z">
              <w:rPr/>
            </w:rPrChange>
          </w:rPr>
          <w:delText xml:space="preserve"> веденн</w:delText>
        </w:r>
        <w:r w:rsidRPr="00312974" w:rsidDel="007A3108">
          <w:rPr>
            <w:rPrChange w:id="720" w:author="Rodion" w:date="2019-12-09T02:09:00Z">
              <w:rPr/>
            </w:rPrChange>
          </w:rPr>
          <w:delText>я</w:delText>
        </w:r>
        <w:r w:rsidR="00DD1B53" w:rsidRPr="00312974" w:rsidDel="007A3108">
          <w:rPr>
            <w:rPrChange w:id="721" w:author="Rodion" w:date="2019-12-09T02:09:00Z">
              <w:rPr/>
            </w:rPrChange>
          </w:rPr>
          <w:delText xml:space="preserve"> домашнього господарства є досить простими, щоб доручити їх виконання машинам, тим самим звільнивши додатковий вільний час для людини</w:delText>
        </w:r>
        <w:r w:rsidRPr="00312974" w:rsidDel="007A3108">
          <w:rPr>
            <w:rPrChange w:id="722" w:author="Rodion" w:date="2019-12-09T02:09:00Z">
              <w:rPr/>
            </w:rPrChange>
          </w:rPr>
          <w:delText xml:space="preserve">. </w:delText>
        </w:r>
        <w:r w:rsidR="00DD1B53" w:rsidRPr="00312974" w:rsidDel="007A3108">
          <w:rPr>
            <w:rPrChange w:id="723" w:author="Rodion" w:date="2019-12-09T02:09:00Z">
              <w:rPr/>
            </w:rPrChange>
          </w:rPr>
          <w:delText xml:space="preserve">Одним за таких процесів, що доцільно було б </w:delText>
        </w:r>
        <w:r w:rsidR="004603E7" w:rsidRPr="00312974" w:rsidDel="007A3108">
          <w:rPr>
            <w:rPrChange w:id="724" w:author="Rodion" w:date="2019-12-09T02:09:00Z">
              <w:rPr/>
            </w:rPrChange>
          </w:rPr>
          <w:delText>автоматизувати</w:delText>
        </w:r>
        <w:r w:rsidR="00DD1B53" w:rsidRPr="00312974" w:rsidDel="007A3108">
          <w:rPr>
            <w:rPrChange w:id="725" w:author="Rodion" w:date="2019-12-09T02:09:00Z">
              <w:rPr/>
            </w:rPrChange>
          </w:rPr>
          <w:delText xml:space="preserve">, </w:delText>
        </w:r>
        <w:r w:rsidRPr="00312974" w:rsidDel="007A3108">
          <w:rPr>
            <w:rPrChange w:id="726" w:author="Rodion" w:date="2019-12-09T02:09:00Z">
              <w:rPr/>
            </w:rPrChange>
          </w:rPr>
          <w:delText>є</w:delText>
        </w:r>
        <w:r w:rsidR="00DD1B53" w:rsidRPr="00312974" w:rsidDel="007A3108">
          <w:rPr>
            <w:rPrChange w:id="727" w:author="Rodion" w:date="2019-12-09T02:09:00Z">
              <w:rPr/>
            </w:rPrChange>
          </w:rPr>
          <w:delText xml:space="preserve"> складання списку покупок. Адже</w:delText>
        </w:r>
        <w:r w:rsidRPr="00312974" w:rsidDel="007A3108">
          <w:rPr>
            <w:rPrChange w:id="728" w:author="Rodion" w:date="2019-12-09T02:09:00Z">
              <w:rPr/>
            </w:rPrChange>
          </w:rPr>
          <w:delText xml:space="preserve"> </w:delText>
        </w:r>
        <w:r w:rsidR="00DD1B53" w:rsidRPr="00312974" w:rsidDel="007A3108">
          <w:rPr>
            <w:rPrChange w:id="729" w:author="Rodion" w:date="2019-12-09T02:09:00Z">
              <w:rPr/>
            </w:rPrChange>
          </w:rPr>
          <w:delText xml:space="preserve">при складанні списку покупок людині доводиться кожного разу </w:delText>
        </w:r>
        <w:r w:rsidR="00135877" w:rsidRPr="00312974" w:rsidDel="007A3108">
          <w:rPr>
            <w:rPrChange w:id="730" w:author="Rodion" w:date="2019-12-09T02:09:00Z">
              <w:rPr/>
            </w:rPrChange>
          </w:rPr>
          <w:delText>витрачати час на здійснення</w:delText>
        </w:r>
        <w:r w:rsidR="00DD1B53" w:rsidRPr="00312974" w:rsidDel="007A3108">
          <w:rPr>
            <w:rPrChange w:id="731" w:author="Rodion" w:date="2019-12-09T02:09:00Z">
              <w:rPr/>
            </w:rPrChange>
          </w:rPr>
          <w:delText xml:space="preserve"> моніторин</w:delText>
        </w:r>
        <w:r w:rsidR="00135877" w:rsidRPr="00312974" w:rsidDel="007A3108">
          <w:rPr>
            <w:rPrChange w:id="732" w:author="Rodion" w:date="2019-12-09T02:09:00Z">
              <w:rPr/>
            </w:rPrChange>
          </w:rPr>
          <w:delText>гу</w:delText>
        </w:r>
        <w:r w:rsidR="00DD1B53" w:rsidRPr="00312974" w:rsidDel="007A3108">
          <w:rPr>
            <w:rPrChange w:id="733" w:author="Rodion" w:date="2019-12-09T02:09:00Z">
              <w:rPr/>
            </w:rPrChange>
          </w:rPr>
          <w:delText xml:space="preserve"> наявних товарів, і вже виходячи з нього – додавати певний товар до списку.</w:delText>
        </w:r>
      </w:del>
    </w:p>
    <w:p w14:paraId="661906A9" w14:textId="56C728B7" w:rsidR="00C63FF8" w:rsidRPr="00312974" w:rsidDel="00F36CB1" w:rsidRDefault="00C63FF8" w:rsidP="00C63FF8">
      <w:pPr>
        <w:rPr>
          <w:del w:id="734" w:author="Rodion" w:date="2019-12-08T22:57:00Z"/>
          <w:rPrChange w:id="735" w:author="Rodion" w:date="2019-12-09T02:09:00Z">
            <w:rPr>
              <w:del w:id="736" w:author="Rodion" w:date="2019-12-08T22:57:00Z"/>
            </w:rPr>
          </w:rPrChange>
        </w:rPr>
      </w:pPr>
      <w:del w:id="737" w:author="Rodion" w:date="2019-12-08T22:57:00Z">
        <w:r w:rsidRPr="00312974" w:rsidDel="00F36CB1">
          <w:rPr>
            <w:rPrChange w:id="738" w:author="Rodion" w:date="2019-12-09T02:09:00Z">
              <w:rPr/>
            </w:rPrChange>
          </w:rPr>
          <w:delText>Об’єктом розробки магістерської дисертації є програмно-апаратний комплекс автоматизації ведення домашнього господарства з використанням радіочастотної ідентифікації.</w:delText>
        </w:r>
      </w:del>
    </w:p>
    <w:p w14:paraId="69216173" w14:textId="7524BB8C" w:rsidR="00C63FF8" w:rsidRPr="00312974" w:rsidDel="00F36CB1" w:rsidRDefault="00C63FF8" w:rsidP="00C63FF8">
      <w:pPr>
        <w:rPr>
          <w:del w:id="739" w:author="Rodion" w:date="2019-12-08T22:57:00Z"/>
          <w:rPrChange w:id="740" w:author="Rodion" w:date="2019-12-09T02:09:00Z">
            <w:rPr>
              <w:del w:id="741" w:author="Rodion" w:date="2019-12-08T22:57:00Z"/>
            </w:rPr>
          </w:rPrChange>
        </w:rPr>
      </w:pPr>
      <w:del w:id="742" w:author="Rodion" w:date="2019-12-08T22:57:00Z">
        <w:r w:rsidRPr="00312974" w:rsidDel="00F36CB1">
          <w:rPr>
            <w:rPrChange w:id="743" w:author="Rodion" w:date="2019-12-09T02:09:00Z">
              <w:rPr/>
            </w:rPrChange>
          </w:rPr>
          <w:delText xml:space="preserve">Метою магістерської дисертації є створення продукту, що автоматизує процес ведення домашнього господарства, зменшуючи витрату часу людиною на створення списку покупок шляхом створення системи постійного моніторингу наявних товарів у помешканні людини. </w:delText>
        </w:r>
      </w:del>
    </w:p>
    <w:p w14:paraId="40A473BC" w14:textId="114CF4AD" w:rsidR="00C63FF8" w:rsidRPr="00312974" w:rsidDel="00F36CB1" w:rsidRDefault="00C63FF8" w:rsidP="00C63FF8">
      <w:pPr>
        <w:rPr>
          <w:del w:id="744" w:author="Rodion" w:date="2019-12-08T22:57:00Z"/>
          <w:rFonts w:eastAsia="Calibri"/>
          <w:szCs w:val="24"/>
          <w:rPrChange w:id="745" w:author="Rodion" w:date="2019-12-09T02:09:00Z">
            <w:rPr>
              <w:del w:id="746" w:author="Rodion" w:date="2019-12-08T22:57:00Z"/>
              <w:rFonts w:eastAsia="Calibri"/>
              <w:szCs w:val="24"/>
            </w:rPr>
          </w:rPrChange>
        </w:rPr>
      </w:pPr>
      <w:del w:id="747" w:author="Rodion" w:date="2019-12-08T22:57:00Z">
        <w:r w:rsidRPr="00312974" w:rsidDel="00F36CB1">
          <w:rPr>
            <w:rFonts w:eastAsia="Calibri"/>
            <w:szCs w:val="24"/>
            <w:rPrChange w:id="748" w:author="Rodion" w:date="2019-12-09T02:09:00Z">
              <w:rPr>
                <w:rFonts w:eastAsia="Calibri"/>
                <w:szCs w:val="24"/>
              </w:rPr>
            </w:rPrChange>
          </w:rPr>
          <w:delText xml:space="preserve">Предметом </w:delText>
        </w:r>
        <w:r w:rsidRPr="00312974" w:rsidDel="00F36CB1">
          <w:rPr>
            <w:rPrChange w:id="749" w:author="Rodion" w:date="2019-12-09T02:09:00Z">
              <w:rPr/>
            </w:rPrChange>
          </w:rPr>
          <w:delText>розробки</w:delText>
        </w:r>
        <w:r w:rsidRPr="00312974" w:rsidDel="00F36CB1">
          <w:rPr>
            <w:rFonts w:eastAsia="Calibri"/>
            <w:szCs w:val="24"/>
            <w:rPrChange w:id="750" w:author="Rodion" w:date="2019-12-09T02:09:00Z">
              <w:rPr>
                <w:rFonts w:eastAsia="Calibri"/>
                <w:szCs w:val="24"/>
              </w:rPr>
            </w:rPrChange>
          </w:rPr>
          <w:delText xml:space="preserve"> </w:delText>
        </w:r>
        <w:r w:rsidRPr="00312974" w:rsidDel="00F36CB1">
          <w:rPr>
            <w:rPrChange w:id="751" w:author="Rodion" w:date="2019-12-09T02:09:00Z">
              <w:rPr/>
            </w:rPrChange>
          </w:rPr>
          <w:delText>магістерської дисертації</w:delText>
        </w:r>
        <w:r w:rsidRPr="00312974" w:rsidDel="00F36CB1">
          <w:rPr>
            <w:rFonts w:eastAsia="Calibri"/>
            <w:szCs w:val="24"/>
            <w:rPrChange w:id="752" w:author="Rodion" w:date="2019-12-09T02:09:00Z">
              <w:rPr>
                <w:rFonts w:eastAsia="Calibri"/>
                <w:szCs w:val="24"/>
              </w:rPr>
            </w:rPrChange>
          </w:rPr>
          <w:delText xml:space="preserve"> є підсистема апаратної ідентифікації предметів та веб застосунок для обліку товарів, наявних у домі. </w:delText>
        </w:r>
      </w:del>
    </w:p>
    <w:p w14:paraId="45D33C85" w14:textId="21932057" w:rsidR="00E86D02" w:rsidRPr="00312974" w:rsidDel="00F36CB1" w:rsidRDefault="00801217" w:rsidP="00E86D02">
      <w:pPr>
        <w:rPr>
          <w:del w:id="753" w:author="Rodion" w:date="2019-12-08T22:57:00Z"/>
          <w:rPrChange w:id="754" w:author="Rodion" w:date="2019-12-09T02:09:00Z">
            <w:rPr>
              <w:del w:id="755" w:author="Rodion" w:date="2019-12-08T22:57:00Z"/>
            </w:rPr>
          </w:rPrChange>
        </w:rPr>
      </w:pPr>
      <w:del w:id="756" w:author="Rodion" w:date="2019-12-08T22:57:00Z">
        <w:r w:rsidRPr="00312974" w:rsidDel="00F36CB1">
          <w:rPr>
            <w:rFonts w:eastAsia="Calibri"/>
            <w:rPrChange w:id="757" w:author="Rodion" w:date="2019-12-09T02:09:00Z">
              <w:rPr>
                <w:rFonts w:eastAsia="Calibri"/>
              </w:rPr>
            </w:rPrChange>
          </w:rPr>
          <w:delText xml:space="preserve"> </w:delText>
        </w:r>
        <w:r w:rsidR="00E86D02" w:rsidRPr="00312974" w:rsidDel="00F36CB1">
          <w:rPr>
            <w:rPrChange w:id="758" w:author="Rodion" w:date="2019-12-09T02:09:00Z">
              <w:rPr/>
            </w:rPrChange>
          </w:rPr>
          <w:delText xml:space="preserve">Результати створення концепції інформаційної системи для автоматизації обліку товарів були представлені на VII міжнародній науково-практичній конференції «Winter InfoCom Advanced Solutions 2018», м. Київ, 2-3 грудня 2020 року. </w:delText>
        </w:r>
      </w:del>
    </w:p>
    <w:p w14:paraId="53C5950E" w14:textId="1DD4B5F6" w:rsidR="00E86D02" w:rsidRPr="00312974" w:rsidDel="00F36CB1" w:rsidRDefault="00E86D02" w:rsidP="00E86D02">
      <w:pPr>
        <w:rPr>
          <w:del w:id="759" w:author="Rodion" w:date="2019-12-08T22:57:00Z"/>
          <w:rPrChange w:id="760" w:author="Rodion" w:date="2019-12-09T02:09:00Z">
            <w:rPr>
              <w:del w:id="761" w:author="Rodion" w:date="2019-12-08T22:57:00Z"/>
            </w:rPr>
          </w:rPrChange>
        </w:rPr>
      </w:pPr>
      <w:del w:id="762" w:author="Rodion" w:date="2019-12-08T22:57:00Z">
        <w:r w:rsidRPr="00312974" w:rsidDel="00F36CB1">
          <w:rPr>
            <w:rPrChange w:id="763" w:author="Rodion" w:date="2019-12-09T02:09:00Z">
              <w:rPr/>
            </w:rPrChange>
          </w:rPr>
          <w:delText xml:space="preserve">Результати дослідження використання радіочастотної ідентифікації в інформаційних системах були представлені на VIII міжнародній науково-практичній конференції «Winter InfoCom Advanced Solutions 2019», м. Київ, 2-3 грудня 2019 року. </w:delText>
        </w:r>
      </w:del>
    </w:p>
    <w:p w14:paraId="72E0007F" w14:textId="73452F0A" w:rsidR="00801217" w:rsidRPr="00312974" w:rsidDel="00F36CB1" w:rsidRDefault="00801217" w:rsidP="00F73C8B">
      <w:pPr>
        <w:rPr>
          <w:del w:id="764" w:author="Rodion" w:date="2019-12-08T22:57:00Z"/>
          <w:rFonts w:eastAsia="Calibri"/>
          <w:rPrChange w:id="765" w:author="Rodion" w:date="2019-12-09T02:09:00Z">
            <w:rPr>
              <w:del w:id="766" w:author="Rodion" w:date="2019-12-08T22:57:00Z"/>
              <w:rFonts w:eastAsia="Calibri"/>
            </w:rPr>
          </w:rPrChange>
        </w:rPr>
        <w:sectPr w:rsidR="00801217" w:rsidRPr="00312974" w:rsidDel="00F36CB1" w:rsidSect="000C0886">
          <w:footerReference w:type="default" r:id="rId15"/>
          <w:pgSz w:w="11906" w:h="16838" w:code="9"/>
          <w:pgMar w:top="1135" w:right="566" w:bottom="1134" w:left="1134" w:header="284" w:footer="709" w:gutter="0"/>
          <w:pgNumType w:start="0"/>
          <w:cols w:space="708"/>
          <w:titlePg/>
          <w:docGrid w:linePitch="381"/>
        </w:sectPr>
      </w:pPr>
      <w:del w:id="767" w:author="Rodion" w:date="2019-12-08T22:57:00Z">
        <w:r w:rsidRPr="00312974" w:rsidDel="00F36CB1">
          <w:rPr>
            <w:rFonts w:eastAsia="Calibri"/>
            <w:rPrChange w:id="768" w:author="Rodion" w:date="2019-12-09T02:09:00Z">
              <w:rPr>
                <w:rFonts w:eastAsia="Calibri"/>
              </w:rPr>
            </w:rPrChange>
          </w:rPr>
          <w:delText xml:space="preserve">Ключові слова: </w:delText>
        </w:r>
        <w:r w:rsidR="00147229" w:rsidRPr="00312974" w:rsidDel="00F36CB1">
          <w:rPr>
            <w:rFonts w:eastAsia="Calibri"/>
            <w:rPrChange w:id="769" w:author="Rodion" w:date="2019-12-09T02:09:00Z">
              <w:rPr>
                <w:rFonts w:eastAsia="Calibri"/>
              </w:rPr>
            </w:rPrChange>
          </w:rPr>
          <w:delText>автоматизація</w:delText>
        </w:r>
        <w:r w:rsidRPr="00312974" w:rsidDel="00F36CB1">
          <w:rPr>
            <w:rFonts w:eastAsia="Calibri"/>
            <w:rPrChange w:id="770" w:author="Rodion" w:date="2019-12-09T02:09:00Z">
              <w:rPr>
                <w:rFonts w:eastAsia="Calibri"/>
              </w:rPr>
            </w:rPrChange>
          </w:rPr>
          <w:delText>,</w:delText>
        </w:r>
        <w:r w:rsidR="00147229" w:rsidRPr="00312974" w:rsidDel="00F36CB1">
          <w:rPr>
            <w:rFonts w:eastAsia="Calibri"/>
            <w:rPrChange w:id="771" w:author="Rodion" w:date="2019-12-09T02:09:00Z">
              <w:rPr>
                <w:rFonts w:eastAsia="Calibri"/>
              </w:rPr>
            </w:rPrChange>
          </w:rPr>
          <w:delText xml:space="preserve"> </w:delText>
        </w:r>
        <w:r w:rsidR="00226227" w:rsidRPr="00312974" w:rsidDel="00F36CB1">
          <w:rPr>
            <w:rFonts w:eastAsia="Calibri"/>
            <w:rPrChange w:id="772" w:author="Rodion" w:date="2019-12-09T02:09:00Z">
              <w:rPr>
                <w:rFonts w:eastAsia="Calibri"/>
              </w:rPr>
            </w:rPrChange>
          </w:rPr>
          <w:delText xml:space="preserve">автоматизація домашнього </w:delText>
        </w:r>
        <w:r w:rsidR="00B130DB" w:rsidRPr="00312974" w:rsidDel="00F36CB1">
          <w:rPr>
            <w:rFonts w:eastAsia="Calibri"/>
            <w:rPrChange w:id="773" w:author="Rodion" w:date="2019-12-09T02:09:00Z">
              <w:rPr>
                <w:rFonts w:eastAsia="Calibri"/>
              </w:rPr>
            </w:rPrChange>
          </w:rPr>
          <w:delText>господарства</w:delText>
        </w:r>
        <w:r w:rsidR="00226227" w:rsidRPr="00312974" w:rsidDel="00F36CB1">
          <w:rPr>
            <w:rFonts w:eastAsia="Calibri"/>
            <w:rPrChange w:id="774" w:author="Rodion" w:date="2019-12-09T02:09:00Z">
              <w:rPr>
                <w:rFonts w:eastAsia="Calibri"/>
              </w:rPr>
            </w:rPrChange>
          </w:rPr>
          <w:delText>, радіочастотна ідентифікація, RFID, штрих-код</w:delText>
        </w:r>
        <w:r w:rsidRPr="00312974" w:rsidDel="00F36CB1">
          <w:rPr>
            <w:rFonts w:eastAsia="Calibri"/>
            <w:rPrChange w:id="775" w:author="Rodion" w:date="2019-12-09T02:09:00Z">
              <w:rPr>
                <w:rFonts w:eastAsia="Calibri"/>
              </w:rPr>
            </w:rPrChange>
          </w:rPr>
          <w:delText>.</w:delText>
        </w:r>
      </w:del>
    </w:p>
    <w:sdt>
      <w:sdtPr>
        <w:rPr>
          <w:rFonts w:eastAsiaTheme="minorHAnsi" w:cs="Times New Roman"/>
          <w:b w:val="0"/>
          <w:caps w:val="0"/>
          <w:szCs w:val="28"/>
        </w:rPr>
        <w:id w:val="1475954047"/>
        <w:docPartObj>
          <w:docPartGallery w:val="Table of Contents"/>
          <w:docPartUnique/>
        </w:docPartObj>
      </w:sdtPr>
      <w:sdtEndPr>
        <w:rPr>
          <w:bCs/>
          <w:noProof/>
          <w:rPrChange w:id="776" w:author="Rodion" w:date="2019-12-09T02:09:00Z">
            <w:rPr/>
          </w:rPrChange>
        </w:rPr>
      </w:sdtEndPr>
      <w:sdtContent>
        <w:p w14:paraId="23467839" w14:textId="3E304EDA" w:rsidR="002F70F9" w:rsidRPr="00222BC9" w:rsidRDefault="00850047" w:rsidP="00F36CB1">
          <w:pPr>
            <w:pStyle w:val="TOCHeading"/>
            <w:ind w:firstLine="720"/>
            <w:pPrChange w:id="777" w:author="Rodion" w:date="2019-12-08T22:58:00Z">
              <w:pPr>
                <w:pStyle w:val="TOCHeading"/>
              </w:pPr>
            </w:pPrChange>
          </w:pPr>
          <w:r w:rsidRPr="00030B2B">
            <w:t>ЗМІСТ</w:t>
          </w:r>
        </w:p>
        <w:p w14:paraId="0B6D8A57" w14:textId="77777777" w:rsidR="00801217" w:rsidRPr="00312974" w:rsidRDefault="00801217" w:rsidP="00801217">
          <w:pPr>
            <w:rPr>
              <w:rPrChange w:id="778" w:author="Rodion" w:date="2019-12-09T02:09:00Z">
                <w:rPr/>
              </w:rPrChange>
            </w:rPr>
          </w:pPr>
        </w:p>
        <w:p w14:paraId="156BCDAB" w14:textId="47E83D34" w:rsidR="00D43E96" w:rsidRDefault="002F70F9">
          <w:pPr>
            <w:pStyle w:val="TOC1"/>
            <w:tabs>
              <w:tab w:val="right" w:leader="dot" w:pos="10476"/>
            </w:tabs>
            <w:rPr>
              <w:ins w:id="779" w:author="Rodion" w:date="2019-12-09T05:53:00Z"/>
              <w:rFonts w:asciiTheme="minorHAnsi" w:eastAsiaTheme="minorEastAsia" w:hAnsiTheme="minorHAnsi" w:cstheme="minorBidi"/>
              <w:noProof/>
              <w:sz w:val="22"/>
              <w:szCs w:val="22"/>
              <w:lang w:val="en-US"/>
            </w:rPr>
          </w:pPr>
          <w:r w:rsidRPr="00030B2B">
            <w:fldChar w:fldCharType="begin"/>
          </w:r>
          <w:r w:rsidRPr="00312974">
            <w:rPr>
              <w:rPrChange w:id="780" w:author="Rodion" w:date="2019-12-09T02:09:00Z">
                <w:rPr/>
              </w:rPrChange>
            </w:rPr>
            <w:instrText xml:space="preserve"> TOC \o "1-3" \h \z \u </w:instrText>
          </w:r>
          <w:r w:rsidRPr="00312974">
            <w:rPr>
              <w:rPrChange w:id="781" w:author="Rodion" w:date="2019-12-09T02:09:00Z">
                <w:rPr/>
              </w:rPrChange>
            </w:rPr>
            <w:fldChar w:fldCharType="separate"/>
          </w:r>
          <w:ins w:id="782" w:author="Rodion" w:date="2019-12-09T05:53:00Z">
            <w:r w:rsidR="00D43E96" w:rsidRPr="00A63DA4">
              <w:rPr>
                <w:rStyle w:val="Hyperlink"/>
                <w:noProof/>
              </w:rPr>
              <w:fldChar w:fldCharType="begin"/>
            </w:r>
            <w:r w:rsidR="00D43E96" w:rsidRPr="00A63DA4">
              <w:rPr>
                <w:rStyle w:val="Hyperlink"/>
                <w:noProof/>
              </w:rPr>
              <w:instrText xml:space="preserve"> </w:instrText>
            </w:r>
            <w:r w:rsidR="00D43E96">
              <w:rPr>
                <w:noProof/>
              </w:rPr>
              <w:instrText>HYPERLINK \l "_Toc26763200"</w:instrText>
            </w:r>
            <w:r w:rsidR="00D43E96" w:rsidRPr="00A63DA4">
              <w:rPr>
                <w:rStyle w:val="Hyperlink"/>
                <w:noProof/>
              </w:rPr>
              <w:instrText xml:space="preserve"> </w:instrText>
            </w:r>
            <w:r w:rsidR="00D43E96" w:rsidRPr="00A63DA4">
              <w:rPr>
                <w:rStyle w:val="Hyperlink"/>
                <w:noProof/>
              </w:rPr>
            </w:r>
            <w:r w:rsidR="00D43E96" w:rsidRPr="00A63DA4">
              <w:rPr>
                <w:rStyle w:val="Hyperlink"/>
                <w:noProof/>
              </w:rPr>
              <w:fldChar w:fldCharType="separate"/>
            </w:r>
            <w:r w:rsidR="00D43E96" w:rsidRPr="00A63DA4">
              <w:rPr>
                <w:rStyle w:val="Hyperlink"/>
                <w:noProof/>
              </w:rPr>
              <w:t>ВСТУП</w:t>
            </w:r>
            <w:r w:rsidR="00D43E96">
              <w:rPr>
                <w:noProof/>
                <w:webHidden/>
              </w:rPr>
              <w:tab/>
            </w:r>
            <w:r w:rsidR="00D43E96">
              <w:rPr>
                <w:noProof/>
                <w:webHidden/>
              </w:rPr>
              <w:fldChar w:fldCharType="begin"/>
            </w:r>
            <w:r w:rsidR="00D43E96">
              <w:rPr>
                <w:noProof/>
                <w:webHidden/>
              </w:rPr>
              <w:instrText xml:space="preserve"> PAGEREF _Toc26763200 \h </w:instrText>
            </w:r>
            <w:r w:rsidR="00D43E96">
              <w:rPr>
                <w:noProof/>
                <w:webHidden/>
              </w:rPr>
            </w:r>
          </w:ins>
          <w:r w:rsidR="00D43E96">
            <w:rPr>
              <w:noProof/>
              <w:webHidden/>
            </w:rPr>
            <w:fldChar w:fldCharType="separate"/>
          </w:r>
          <w:ins w:id="783" w:author="Rodion" w:date="2019-12-09T05:53:00Z">
            <w:r w:rsidR="00D43E96">
              <w:rPr>
                <w:noProof/>
                <w:webHidden/>
              </w:rPr>
              <w:t>3</w:t>
            </w:r>
            <w:r w:rsidR="00D43E96">
              <w:rPr>
                <w:noProof/>
                <w:webHidden/>
              </w:rPr>
              <w:fldChar w:fldCharType="end"/>
            </w:r>
            <w:r w:rsidR="00D43E96" w:rsidRPr="00A63DA4">
              <w:rPr>
                <w:rStyle w:val="Hyperlink"/>
                <w:noProof/>
              </w:rPr>
              <w:fldChar w:fldCharType="end"/>
            </w:r>
          </w:ins>
        </w:p>
        <w:p w14:paraId="63BDE41F" w14:textId="7F452963" w:rsidR="00D43E96" w:rsidRDefault="00D43E96">
          <w:pPr>
            <w:pStyle w:val="TOC1"/>
            <w:tabs>
              <w:tab w:val="right" w:leader="dot" w:pos="10476"/>
            </w:tabs>
            <w:rPr>
              <w:ins w:id="784" w:author="Rodion" w:date="2019-12-09T05:53:00Z"/>
              <w:rFonts w:asciiTheme="minorHAnsi" w:eastAsiaTheme="minorEastAsia" w:hAnsiTheme="minorHAnsi" w:cstheme="minorBidi"/>
              <w:noProof/>
              <w:sz w:val="22"/>
              <w:szCs w:val="22"/>
              <w:lang w:val="en-US"/>
            </w:rPr>
          </w:pPr>
          <w:ins w:id="785"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"_Toc26763201"</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1 АНАЛІЗ ПРЕДМЕТНОЇ ОБЛАСТІ АВТОМАТИЗАЦІЇ ДОМУ</w:t>
            </w:r>
            <w:r>
              <w:rPr>
                <w:noProof/>
                <w:webHidden/>
              </w:rPr>
              <w:tab/>
            </w:r>
            <w:r>
              <w:rPr>
                <w:noProof/>
                <w:webHidden/>
              </w:rPr>
              <w:fldChar w:fldCharType="begin"/>
            </w:r>
            <w:r>
              <w:rPr>
                <w:noProof/>
                <w:webHidden/>
              </w:rPr>
              <w:instrText xml:space="preserve"> PAGEREF _Toc26763201 \h </w:instrText>
            </w:r>
            <w:r>
              <w:rPr>
                <w:noProof/>
                <w:webHidden/>
              </w:rPr>
            </w:r>
          </w:ins>
          <w:r>
            <w:rPr>
              <w:noProof/>
              <w:webHidden/>
            </w:rPr>
            <w:fldChar w:fldCharType="separate"/>
          </w:r>
          <w:ins w:id="786" w:author="Rodion" w:date="2019-12-09T05:53:00Z">
            <w:r>
              <w:rPr>
                <w:noProof/>
                <w:webHidden/>
              </w:rPr>
              <w:t>8</w:t>
            </w:r>
            <w:r>
              <w:rPr>
                <w:noProof/>
                <w:webHidden/>
              </w:rPr>
              <w:fldChar w:fldCharType="end"/>
            </w:r>
            <w:r w:rsidRPr="00A63DA4">
              <w:rPr>
                <w:rStyle w:val="Hyperlink"/>
                <w:noProof/>
              </w:rPr>
              <w:fldChar w:fldCharType="end"/>
            </w:r>
          </w:ins>
        </w:p>
        <w:p w14:paraId="06E572A6" w14:textId="553657CD" w:rsidR="00D43E96" w:rsidRDefault="00D43E96">
          <w:pPr>
            <w:pStyle w:val="TOC2"/>
            <w:tabs>
              <w:tab w:val="right" w:leader="dot" w:pos="10476"/>
            </w:tabs>
            <w:rPr>
              <w:ins w:id="787" w:author="Rodion" w:date="2019-12-09T05:53:00Z"/>
              <w:rFonts w:asciiTheme="minorHAnsi" w:eastAsiaTheme="minorEastAsia" w:hAnsiTheme="minorHAnsi" w:cstheme="minorBidi"/>
              <w:noProof/>
              <w:sz w:val="22"/>
              <w:szCs w:val="22"/>
              <w:lang w:val="en-US"/>
            </w:rPr>
          </w:pPr>
          <w:ins w:id="788"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"_Toc26763202"</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1.1 Складові систем автоматизації дому</w:t>
            </w:r>
            <w:r>
              <w:rPr>
                <w:noProof/>
                <w:webHidden/>
              </w:rPr>
              <w:tab/>
            </w:r>
            <w:r>
              <w:rPr>
                <w:noProof/>
                <w:webHidden/>
              </w:rPr>
              <w:fldChar w:fldCharType="begin"/>
            </w:r>
            <w:r>
              <w:rPr>
                <w:noProof/>
                <w:webHidden/>
              </w:rPr>
              <w:instrText xml:space="preserve"> PAGEREF _Toc26763202 \h </w:instrText>
            </w:r>
            <w:r>
              <w:rPr>
                <w:noProof/>
                <w:webHidden/>
              </w:rPr>
            </w:r>
          </w:ins>
          <w:r>
            <w:rPr>
              <w:noProof/>
              <w:webHidden/>
            </w:rPr>
            <w:fldChar w:fldCharType="separate"/>
          </w:r>
          <w:ins w:id="789" w:author="Rodion" w:date="2019-12-09T05:53:00Z">
            <w:r>
              <w:rPr>
                <w:noProof/>
                <w:webHidden/>
              </w:rPr>
              <w:t>8</w:t>
            </w:r>
            <w:r>
              <w:rPr>
                <w:noProof/>
                <w:webHidden/>
              </w:rPr>
              <w:fldChar w:fldCharType="end"/>
            </w:r>
            <w:r w:rsidRPr="00A63DA4">
              <w:rPr>
                <w:rStyle w:val="Hyperlink"/>
                <w:noProof/>
              </w:rPr>
              <w:fldChar w:fldCharType="end"/>
            </w:r>
          </w:ins>
        </w:p>
        <w:p w14:paraId="2B6C07AC" w14:textId="43392BC0" w:rsidR="00D43E96" w:rsidRDefault="00D43E96">
          <w:pPr>
            <w:pStyle w:val="TOC2"/>
            <w:tabs>
              <w:tab w:val="right" w:leader="dot" w:pos="10476"/>
            </w:tabs>
            <w:rPr>
              <w:ins w:id="790" w:author="Rodion" w:date="2019-12-09T05:53:00Z"/>
              <w:rFonts w:asciiTheme="minorHAnsi" w:eastAsiaTheme="minorEastAsia" w:hAnsiTheme="minorHAnsi" w:cstheme="minorBidi"/>
              <w:noProof/>
              <w:sz w:val="22"/>
              <w:szCs w:val="22"/>
              <w:lang w:val="en-US"/>
            </w:rPr>
          </w:pPr>
          <w:ins w:id="791"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"_Toc26763203"</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1.2 Ідентифікація товарів</w:t>
            </w:r>
            <w:r>
              <w:rPr>
                <w:noProof/>
                <w:webHidden/>
              </w:rPr>
              <w:tab/>
            </w:r>
            <w:r>
              <w:rPr>
                <w:noProof/>
                <w:webHidden/>
              </w:rPr>
              <w:fldChar w:fldCharType="begin"/>
            </w:r>
            <w:r>
              <w:rPr>
                <w:noProof/>
                <w:webHidden/>
              </w:rPr>
              <w:instrText xml:space="preserve"> PAGEREF _Toc26763203 \h </w:instrText>
            </w:r>
            <w:r>
              <w:rPr>
                <w:noProof/>
                <w:webHidden/>
              </w:rPr>
            </w:r>
          </w:ins>
          <w:r>
            <w:rPr>
              <w:noProof/>
              <w:webHidden/>
            </w:rPr>
            <w:fldChar w:fldCharType="separate"/>
          </w:r>
          <w:ins w:id="792" w:author="Rodion" w:date="2019-12-09T05:53:00Z">
            <w:r>
              <w:rPr>
                <w:noProof/>
                <w:webHidden/>
              </w:rPr>
              <w:t>9</w:t>
            </w:r>
            <w:r>
              <w:rPr>
                <w:noProof/>
                <w:webHidden/>
              </w:rPr>
              <w:fldChar w:fldCharType="end"/>
            </w:r>
            <w:r w:rsidRPr="00A63DA4">
              <w:rPr>
                <w:rStyle w:val="Hyperlink"/>
                <w:noProof/>
              </w:rPr>
              <w:fldChar w:fldCharType="end"/>
            </w:r>
          </w:ins>
        </w:p>
        <w:p w14:paraId="6A6F2241" w14:textId="21BD05FD" w:rsidR="00D43E96" w:rsidRDefault="00D43E96">
          <w:pPr>
            <w:pStyle w:val="TOC3"/>
            <w:tabs>
              <w:tab w:val="right" w:leader="dot" w:pos="10476"/>
            </w:tabs>
            <w:rPr>
              <w:ins w:id="793" w:author="Rodion" w:date="2019-12-09T05:53:00Z"/>
              <w:rFonts w:asciiTheme="minorHAnsi" w:eastAsiaTheme="minorEastAsia" w:hAnsiTheme="minorHAnsi" w:cstheme="minorBidi"/>
              <w:noProof/>
              <w:sz w:val="22"/>
              <w:szCs w:val="22"/>
              <w:lang w:val="en-US"/>
            </w:rPr>
          </w:pPr>
          <w:ins w:id="794"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"_Toc26763204"</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1.2.1 Ідентифікація за штрих-кодом</w:t>
            </w:r>
            <w:r>
              <w:rPr>
                <w:noProof/>
                <w:webHidden/>
              </w:rPr>
              <w:tab/>
            </w:r>
            <w:r>
              <w:rPr>
                <w:noProof/>
                <w:webHidden/>
              </w:rPr>
              <w:fldChar w:fldCharType="begin"/>
            </w:r>
            <w:r>
              <w:rPr>
                <w:noProof/>
                <w:webHidden/>
              </w:rPr>
              <w:instrText xml:space="preserve"> PAGEREF _Toc26763204 \h </w:instrText>
            </w:r>
            <w:r>
              <w:rPr>
                <w:noProof/>
                <w:webHidden/>
              </w:rPr>
            </w:r>
          </w:ins>
          <w:r>
            <w:rPr>
              <w:noProof/>
              <w:webHidden/>
            </w:rPr>
            <w:fldChar w:fldCharType="separate"/>
          </w:r>
          <w:ins w:id="795" w:author="Rodion" w:date="2019-12-09T05:53:00Z">
            <w:r>
              <w:rPr>
                <w:noProof/>
                <w:webHidden/>
              </w:rPr>
              <w:t>11</w:t>
            </w:r>
            <w:r>
              <w:rPr>
                <w:noProof/>
                <w:webHidden/>
              </w:rPr>
              <w:fldChar w:fldCharType="end"/>
            </w:r>
            <w:r w:rsidRPr="00A63DA4">
              <w:rPr>
                <w:rStyle w:val="Hyperlink"/>
                <w:noProof/>
              </w:rPr>
              <w:fldChar w:fldCharType="end"/>
            </w:r>
          </w:ins>
        </w:p>
        <w:p w14:paraId="44821079" w14:textId="7DE547B2" w:rsidR="00D43E96" w:rsidRDefault="00D43E96">
          <w:pPr>
            <w:pStyle w:val="TOC3"/>
            <w:tabs>
              <w:tab w:val="right" w:leader="dot" w:pos="10476"/>
            </w:tabs>
            <w:rPr>
              <w:ins w:id="796" w:author="Rodion" w:date="2019-12-09T05:53:00Z"/>
              <w:rFonts w:asciiTheme="minorHAnsi" w:eastAsiaTheme="minorEastAsia" w:hAnsiTheme="minorHAnsi" w:cstheme="minorBidi"/>
              <w:noProof/>
              <w:sz w:val="22"/>
              <w:szCs w:val="22"/>
              <w:lang w:val="en-US"/>
            </w:rPr>
          </w:pPr>
          <w:ins w:id="797"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"_Toc26763205"</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1.2.2 Радіочастотна ідентифікація</w:t>
            </w:r>
            <w:r>
              <w:rPr>
                <w:noProof/>
                <w:webHidden/>
              </w:rPr>
              <w:tab/>
            </w:r>
            <w:r>
              <w:rPr>
                <w:noProof/>
                <w:webHidden/>
              </w:rPr>
              <w:fldChar w:fldCharType="begin"/>
            </w:r>
            <w:r>
              <w:rPr>
                <w:noProof/>
                <w:webHidden/>
              </w:rPr>
              <w:instrText xml:space="preserve"> PAGEREF _Toc26763205 \h </w:instrText>
            </w:r>
            <w:r>
              <w:rPr>
                <w:noProof/>
                <w:webHidden/>
              </w:rPr>
            </w:r>
          </w:ins>
          <w:r>
            <w:rPr>
              <w:noProof/>
              <w:webHidden/>
            </w:rPr>
            <w:fldChar w:fldCharType="separate"/>
          </w:r>
          <w:ins w:id="798" w:author="Rodion" w:date="2019-12-09T05:53:00Z">
            <w:r>
              <w:rPr>
                <w:noProof/>
                <w:webHidden/>
              </w:rPr>
              <w:t>18</w:t>
            </w:r>
            <w:r>
              <w:rPr>
                <w:noProof/>
                <w:webHidden/>
              </w:rPr>
              <w:fldChar w:fldCharType="end"/>
            </w:r>
            <w:r w:rsidRPr="00A63DA4">
              <w:rPr>
                <w:rStyle w:val="Hyperlink"/>
                <w:noProof/>
              </w:rPr>
              <w:fldChar w:fldCharType="end"/>
            </w:r>
          </w:ins>
        </w:p>
        <w:p w14:paraId="4CBECB45" w14:textId="24342E1B" w:rsidR="00D43E96" w:rsidRDefault="00D43E96">
          <w:pPr>
            <w:pStyle w:val="TOC2"/>
            <w:tabs>
              <w:tab w:val="right" w:leader="dot" w:pos="10476"/>
            </w:tabs>
            <w:rPr>
              <w:ins w:id="799" w:author="Rodion" w:date="2019-12-09T05:53:00Z"/>
              <w:rFonts w:asciiTheme="minorHAnsi" w:eastAsiaTheme="minorEastAsia" w:hAnsiTheme="minorHAnsi" w:cstheme="minorBidi"/>
              <w:noProof/>
              <w:sz w:val="22"/>
              <w:szCs w:val="22"/>
              <w:lang w:val="en-US"/>
            </w:rPr>
          </w:pPr>
          <w:ins w:id="800"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"_Toc26763206"</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1.3 Мережеві протоколи</w:t>
            </w:r>
            <w:r>
              <w:rPr>
                <w:noProof/>
                <w:webHidden/>
              </w:rPr>
              <w:tab/>
            </w:r>
            <w:r>
              <w:rPr>
                <w:noProof/>
                <w:webHidden/>
              </w:rPr>
              <w:fldChar w:fldCharType="begin"/>
            </w:r>
            <w:r>
              <w:rPr>
                <w:noProof/>
                <w:webHidden/>
              </w:rPr>
              <w:instrText xml:space="preserve"> PAGEREF _Toc26763206 \h </w:instrText>
            </w:r>
            <w:r>
              <w:rPr>
                <w:noProof/>
                <w:webHidden/>
              </w:rPr>
            </w:r>
          </w:ins>
          <w:r>
            <w:rPr>
              <w:noProof/>
              <w:webHidden/>
            </w:rPr>
            <w:fldChar w:fldCharType="separate"/>
          </w:r>
          <w:ins w:id="801" w:author="Rodion" w:date="2019-12-09T05:53:00Z">
            <w:r>
              <w:rPr>
                <w:noProof/>
                <w:webHidden/>
              </w:rPr>
              <w:t>27</w:t>
            </w:r>
            <w:r>
              <w:rPr>
                <w:noProof/>
                <w:webHidden/>
              </w:rPr>
              <w:fldChar w:fldCharType="end"/>
            </w:r>
            <w:r w:rsidRPr="00A63DA4">
              <w:rPr>
                <w:rStyle w:val="Hyperlink"/>
                <w:noProof/>
              </w:rPr>
              <w:fldChar w:fldCharType="end"/>
            </w:r>
          </w:ins>
        </w:p>
        <w:p w14:paraId="4E8903B0" w14:textId="7C684939" w:rsidR="00D43E96" w:rsidRDefault="00D43E96">
          <w:pPr>
            <w:pStyle w:val="TOC2"/>
            <w:tabs>
              <w:tab w:val="right" w:leader="dot" w:pos="10476"/>
            </w:tabs>
            <w:rPr>
              <w:ins w:id="802" w:author="Rodion" w:date="2019-12-09T05:53:00Z"/>
              <w:rFonts w:asciiTheme="minorHAnsi" w:eastAsiaTheme="minorEastAsia" w:hAnsiTheme="minorHAnsi" w:cstheme="minorBidi"/>
              <w:noProof/>
              <w:sz w:val="22"/>
              <w:szCs w:val="22"/>
              <w:lang w:val="en-US"/>
            </w:rPr>
          </w:pPr>
          <w:ins w:id="803"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"_Toc26763207"</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1.4 Інструменти прототипування</w:t>
            </w:r>
            <w:r>
              <w:rPr>
                <w:noProof/>
                <w:webHidden/>
              </w:rPr>
              <w:tab/>
            </w:r>
            <w:r>
              <w:rPr>
                <w:noProof/>
                <w:webHidden/>
              </w:rPr>
              <w:fldChar w:fldCharType="begin"/>
            </w:r>
            <w:r>
              <w:rPr>
                <w:noProof/>
                <w:webHidden/>
              </w:rPr>
              <w:instrText xml:space="preserve"> PAGEREF _Toc26763207 \h </w:instrText>
            </w:r>
            <w:r>
              <w:rPr>
                <w:noProof/>
                <w:webHidden/>
              </w:rPr>
            </w:r>
          </w:ins>
          <w:r>
            <w:rPr>
              <w:noProof/>
              <w:webHidden/>
            </w:rPr>
            <w:fldChar w:fldCharType="separate"/>
          </w:r>
          <w:ins w:id="804" w:author="Rodion" w:date="2019-12-09T05:53:00Z">
            <w:r>
              <w:rPr>
                <w:noProof/>
                <w:webHidden/>
              </w:rPr>
              <w:t>33</w:t>
            </w:r>
            <w:r>
              <w:rPr>
                <w:noProof/>
                <w:webHidden/>
              </w:rPr>
              <w:fldChar w:fldCharType="end"/>
            </w:r>
            <w:r w:rsidRPr="00A63DA4">
              <w:rPr>
                <w:rStyle w:val="Hyperlink"/>
                <w:noProof/>
              </w:rPr>
              <w:fldChar w:fldCharType="end"/>
            </w:r>
          </w:ins>
        </w:p>
        <w:p w14:paraId="795F46CF" w14:textId="3BA58247" w:rsidR="00D43E96" w:rsidRDefault="00D43E96">
          <w:pPr>
            <w:pStyle w:val="TOC3"/>
            <w:tabs>
              <w:tab w:val="right" w:leader="dot" w:pos="10476"/>
            </w:tabs>
            <w:rPr>
              <w:ins w:id="805" w:author="Rodion" w:date="2019-12-09T05:53:00Z"/>
              <w:rFonts w:asciiTheme="minorHAnsi" w:eastAsiaTheme="minorEastAsia" w:hAnsiTheme="minorHAnsi" w:cstheme="minorBidi"/>
              <w:noProof/>
              <w:sz w:val="22"/>
              <w:szCs w:val="22"/>
              <w:lang w:val="en-US"/>
            </w:rPr>
          </w:pPr>
          <w:ins w:id="806"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"_Toc26763208"</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1.4.1 Платформа Arduino</w:t>
            </w:r>
            <w:r>
              <w:rPr>
                <w:noProof/>
                <w:webHidden/>
              </w:rPr>
              <w:tab/>
            </w:r>
            <w:r>
              <w:rPr>
                <w:noProof/>
                <w:webHidden/>
              </w:rPr>
              <w:fldChar w:fldCharType="begin"/>
            </w:r>
            <w:r>
              <w:rPr>
                <w:noProof/>
                <w:webHidden/>
              </w:rPr>
              <w:instrText xml:space="preserve"> PAGEREF _Toc26763208 \h </w:instrText>
            </w:r>
            <w:r>
              <w:rPr>
                <w:noProof/>
                <w:webHidden/>
              </w:rPr>
            </w:r>
          </w:ins>
          <w:r>
            <w:rPr>
              <w:noProof/>
              <w:webHidden/>
            </w:rPr>
            <w:fldChar w:fldCharType="separate"/>
          </w:r>
          <w:ins w:id="807" w:author="Rodion" w:date="2019-12-09T05:53:00Z">
            <w:r>
              <w:rPr>
                <w:noProof/>
                <w:webHidden/>
              </w:rPr>
              <w:t>33</w:t>
            </w:r>
            <w:r>
              <w:rPr>
                <w:noProof/>
                <w:webHidden/>
              </w:rPr>
              <w:fldChar w:fldCharType="end"/>
            </w:r>
            <w:r w:rsidRPr="00A63DA4">
              <w:rPr>
                <w:rStyle w:val="Hyperlink"/>
                <w:noProof/>
              </w:rPr>
              <w:fldChar w:fldCharType="end"/>
            </w:r>
          </w:ins>
        </w:p>
        <w:p w14:paraId="572C652A" w14:textId="0145B6B8" w:rsidR="00D43E96" w:rsidRDefault="00D43E96">
          <w:pPr>
            <w:pStyle w:val="TOC3"/>
            <w:tabs>
              <w:tab w:val="right" w:leader="dot" w:pos="10476"/>
            </w:tabs>
            <w:rPr>
              <w:ins w:id="808" w:author="Rodion" w:date="2019-12-09T05:53:00Z"/>
              <w:rFonts w:asciiTheme="minorHAnsi" w:eastAsiaTheme="minorEastAsia" w:hAnsiTheme="minorHAnsi" w:cstheme="minorBidi"/>
              <w:noProof/>
              <w:sz w:val="22"/>
              <w:szCs w:val="22"/>
              <w:lang w:val="en-US"/>
            </w:rPr>
          </w:pPr>
          <w:ins w:id="809"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"_Toc26763209"</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1.4.2 Arduino Mega 2560</w:t>
            </w:r>
            <w:r>
              <w:rPr>
                <w:noProof/>
                <w:webHidden/>
              </w:rPr>
              <w:tab/>
            </w:r>
            <w:r>
              <w:rPr>
                <w:noProof/>
                <w:webHidden/>
              </w:rPr>
              <w:fldChar w:fldCharType="begin"/>
            </w:r>
            <w:r>
              <w:rPr>
                <w:noProof/>
                <w:webHidden/>
              </w:rPr>
              <w:instrText xml:space="preserve"> PAGEREF _Toc26763209 \h </w:instrText>
            </w:r>
            <w:r>
              <w:rPr>
                <w:noProof/>
                <w:webHidden/>
              </w:rPr>
            </w:r>
          </w:ins>
          <w:r>
            <w:rPr>
              <w:noProof/>
              <w:webHidden/>
            </w:rPr>
            <w:fldChar w:fldCharType="separate"/>
          </w:r>
          <w:ins w:id="810" w:author="Rodion" w:date="2019-12-09T05:53:00Z">
            <w:r>
              <w:rPr>
                <w:noProof/>
                <w:webHidden/>
              </w:rPr>
              <w:t>37</w:t>
            </w:r>
            <w:r>
              <w:rPr>
                <w:noProof/>
                <w:webHidden/>
              </w:rPr>
              <w:fldChar w:fldCharType="end"/>
            </w:r>
            <w:r w:rsidRPr="00A63DA4">
              <w:rPr>
                <w:rStyle w:val="Hyperlink"/>
                <w:noProof/>
              </w:rPr>
              <w:fldChar w:fldCharType="end"/>
            </w:r>
          </w:ins>
        </w:p>
        <w:p w14:paraId="5D31E0BC" w14:textId="15283460" w:rsidR="00D43E96" w:rsidRDefault="00D43E96">
          <w:pPr>
            <w:pStyle w:val="TOC2"/>
            <w:tabs>
              <w:tab w:val="right" w:leader="dot" w:pos="10476"/>
            </w:tabs>
            <w:rPr>
              <w:ins w:id="811" w:author="Rodion" w:date="2019-12-09T05:53:00Z"/>
              <w:rFonts w:asciiTheme="minorHAnsi" w:eastAsiaTheme="minorEastAsia" w:hAnsiTheme="minorHAnsi" w:cstheme="minorBidi"/>
              <w:noProof/>
              <w:sz w:val="22"/>
              <w:szCs w:val="22"/>
              <w:lang w:val="en-US"/>
            </w:rPr>
          </w:pPr>
          <w:ins w:id="812"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"_Toc26763210"</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1.5 Висновки</w:t>
            </w:r>
            <w:r>
              <w:rPr>
                <w:noProof/>
                <w:webHidden/>
              </w:rPr>
              <w:tab/>
            </w:r>
            <w:r>
              <w:rPr>
                <w:noProof/>
                <w:webHidden/>
              </w:rPr>
              <w:fldChar w:fldCharType="begin"/>
            </w:r>
            <w:r>
              <w:rPr>
                <w:noProof/>
                <w:webHidden/>
              </w:rPr>
              <w:instrText xml:space="preserve"> PAGEREF _Toc26763210 \h </w:instrText>
            </w:r>
            <w:r>
              <w:rPr>
                <w:noProof/>
                <w:webHidden/>
              </w:rPr>
            </w:r>
          </w:ins>
          <w:r>
            <w:rPr>
              <w:noProof/>
              <w:webHidden/>
            </w:rPr>
            <w:fldChar w:fldCharType="separate"/>
          </w:r>
          <w:ins w:id="813" w:author="Rodion" w:date="2019-12-09T05:53:00Z">
            <w:r>
              <w:rPr>
                <w:noProof/>
                <w:webHidden/>
              </w:rPr>
              <w:t>40</w:t>
            </w:r>
            <w:r>
              <w:rPr>
                <w:noProof/>
                <w:webHidden/>
              </w:rPr>
              <w:fldChar w:fldCharType="end"/>
            </w:r>
            <w:r w:rsidRPr="00A63DA4">
              <w:rPr>
                <w:rStyle w:val="Hyperlink"/>
                <w:noProof/>
              </w:rPr>
              <w:fldChar w:fldCharType="end"/>
            </w:r>
          </w:ins>
        </w:p>
        <w:p w14:paraId="5D877C63" w14:textId="7245660E" w:rsidR="00D43E96" w:rsidRDefault="00D43E96">
          <w:pPr>
            <w:pStyle w:val="TOC1"/>
            <w:tabs>
              <w:tab w:val="right" w:leader="dot" w:pos="10476"/>
            </w:tabs>
            <w:rPr>
              <w:ins w:id="814" w:author="Rodion" w:date="2019-12-09T05:53:00Z"/>
              <w:rFonts w:asciiTheme="minorHAnsi" w:eastAsiaTheme="minorEastAsia" w:hAnsiTheme="minorHAnsi" w:cstheme="minorBidi"/>
              <w:noProof/>
              <w:sz w:val="22"/>
              <w:szCs w:val="22"/>
              <w:lang w:val="en-US"/>
            </w:rPr>
          </w:pPr>
          <w:ins w:id="815"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"_Toc26763211"</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rFonts w:eastAsia="Calibri"/>
                <w:noProof/>
              </w:rPr>
              <w:t>2 ОГЛЯД ІСНУЮЧИХ РІШЕНЬ</w:t>
            </w:r>
            <w:r>
              <w:rPr>
                <w:noProof/>
                <w:webHidden/>
              </w:rPr>
              <w:tab/>
            </w:r>
            <w:r>
              <w:rPr>
                <w:noProof/>
                <w:webHidden/>
              </w:rPr>
              <w:fldChar w:fldCharType="begin"/>
            </w:r>
            <w:r>
              <w:rPr>
                <w:noProof/>
                <w:webHidden/>
              </w:rPr>
              <w:instrText xml:space="preserve"> PAGEREF _Toc26763211 \h </w:instrText>
            </w:r>
            <w:r>
              <w:rPr>
                <w:noProof/>
                <w:webHidden/>
              </w:rPr>
            </w:r>
          </w:ins>
          <w:r>
            <w:rPr>
              <w:noProof/>
              <w:webHidden/>
            </w:rPr>
            <w:fldChar w:fldCharType="separate"/>
          </w:r>
          <w:ins w:id="816" w:author="Rodion" w:date="2019-12-09T05:53:00Z">
            <w:r>
              <w:rPr>
                <w:noProof/>
                <w:webHidden/>
              </w:rPr>
              <w:t>42</w:t>
            </w:r>
            <w:r>
              <w:rPr>
                <w:noProof/>
                <w:webHidden/>
              </w:rPr>
              <w:fldChar w:fldCharType="end"/>
            </w:r>
            <w:r w:rsidRPr="00A63DA4">
              <w:rPr>
                <w:rStyle w:val="Hyperlink"/>
                <w:noProof/>
              </w:rPr>
              <w:fldChar w:fldCharType="end"/>
            </w:r>
          </w:ins>
        </w:p>
        <w:p w14:paraId="31BBD7FA" w14:textId="5337DA0D" w:rsidR="00D43E96" w:rsidRDefault="00D43E96">
          <w:pPr>
            <w:pStyle w:val="TOC2"/>
            <w:tabs>
              <w:tab w:val="right" w:leader="dot" w:pos="10476"/>
            </w:tabs>
            <w:rPr>
              <w:ins w:id="817" w:author="Rodion" w:date="2019-12-09T05:53:00Z"/>
              <w:rFonts w:asciiTheme="minorHAnsi" w:eastAsiaTheme="minorEastAsia" w:hAnsiTheme="minorHAnsi" w:cstheme="minorBidi"/>
              <w:noProof/>
              <w:sz w:val="22"/>
              <w:szCs w:val="22"/>
              <w:lang w:val="en-US"/>
            </w:rPr>
          </w:pPr>
          <w:ins w:id="818"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"_Toc26763212"</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2.1 Hiku</w:t>
            </w:r>
            <w:r>
              <w:rPr>
                <w:noProof/>
                <w:webHidden/>
              </w:rPr>
              <w:tab/>
            </w:r>
            <w:r>
              <w:rPr>
                <w:noProof/>
                <w:webHidden/>
              </w:rPr>
              <w:fldChar w:fldCharType="begin"/>
            </w:r>
            <w:r>
              <w:rPr>
                <w:noProof/>
                <w:webHidden/>
              </w:rPr>
              <w:instrText xml:space="preserve"> PAGEREF _Toc26763212 \h </w:instrText>
            </w:r>
            <w:r>
              <w:rPr>
                <w:noProof/>
                <w:webHidden/>
              </w:rPr>
            </w:r>
          </w:ins>
          <w:r>
            <w:rPr>
              <w:noProof/>
              <w:webHidden/>
            </w:rPr>
            <w:fldChar w:fldCharType="separate"/>
          </w:r>
          <w:ins w:id="819" w:author="Rodion" w:date="2019-12-09T05:53:00Z">
            <w:r>
              <w:rPr>
                <w:noProof/>
                <w:webHidden/>
              </w:rPr>
              <w:t>42</w:t>
            </w:r>
            <w:r>
              <w:rPr>
                <w:noProof/>
                <w:webHidden/>
              </w:rPr>
              <w:fldChar w:fldCharType="end"/>
            </w:r>
            <w:r w:rsidRPr="00A63DA4">
              <w:rPr>
                <w:rStyle w:val="Hyperlink"/>
                <w:noProof/>
              </w:rPr>
              <w:fldChar w:fldCharType="end"/>
            </w:r>
          </w:ins>
        </w:p>
        <w:p w14:paraId="0E596EE2" w14:textId="67FC4817" w:rsidR="00D43E96" w:rsidRDefault="00D43E96">
          <w:pPr>
            <w:pStyle w:val="TOC2"/>
            <w:tabs>
              <w:tab w:val="right" w:leader="dot" w:pos="10476"/>
            </w:tabs>
            <w:rPr>
              <w:ins w:id="820" w:author="Rodion" w:date="2019-12-09T05:53:00Z"/>
              <w:rFonts w:asciiTheme="minorHAnsi" w:eastAsiaTheme="minorEastAsia" w:hAnsiTheme="minorHAnsi" w:cstheme="minorBidi"/>
              <w:noProof/>
              <w:sz w:val="22"/>
              <w:szCs w:val="22"/>
              <w:lang w:val="en-US"/>
            </w:rPr>
          </w:pPr>
          <w:ins w:id="821"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"_Toc26763213"</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2.2 GeniCan</w:t>
            </w:r>
            <w:r>
              <w:rPr>
                <w:noProof/>
                <w:webHidden/>
              </w:rPr>
              <w:tab/>
            </w:r>
            <w:r>
              <w:rPr>
                <w:noProof/>
                <w:webHidden/>
              </w:rPr>
              <w:fldChar w:fldCharType="begin"/>
            </w:r>
            <w:r>
              <w:rPr>
                <w:noProof/>
                <w:webHidden/>
              </w:rPr>
              <w:instrText xml:space="preserve"> PAGEREF _Toc26763213 \h </w:instrText>
            </w:r>
            <w:r>
              <w:rPr>
                <w:noProof/>
                <w:webHidden/>
              </w:rPr>
            </w:r>
          </w:ins>
          <w:r>
            <w:rPr>
              <w:noProof/>
              <w:webHidden/>
            </w:rPr>
            <w:fldChar w:fldCharType="separate"/>
          </w:r>
          <w:ins w:id="822" w:author="Rodion" w:date="2019-12-09T05:53:00Z">
            <w:r>
              <w:rPr>
                <w:noProof/>
                <w:webHidden/>
              </w:rPr>
              <w:t>44</w:t>
            </w:r>
            <w:r>
              <w:rPr>
                <w:noProof/>
                <w:webHidden/>
              </w:rPr>
              <w:fldChar w:fldCharType="end"/>
            </w:r>
            <w:r w:rsidRPr="00A63DA4">
              <w:rPr>
                <w:rStyle w:val="Hyperlink"/>
                <w:noProof/>
              </w:rPr>
              <w:fldChar w:fldCharType="end"/>
            </w:r>
          </w:ins>
        </w:p>
        <w:p w14:paraId="17FF9E82" w14:textId="097F470B" w:rsidR="00D43E96" w:rsidRDefault="00D43E96">
          <w:pPr>
            <w:pStyle w:val="TOC2"/>
            <w:tabs>
              <w:tab w:val="right" w:leader="dot" w:pos="10476"/>
            </w:tabs>
            <w:rPr>
              <w:ins w:id="823" w:author="Rodion" w:date="2019-12-09T05:53:00Z"/>
              <w:rFonts w:asciiTheme="minorHAnsi" w:eastAsiaTheme="minorEastAsia" w:hAnsiTheme="minorHAnsi" w:cstheme="minorBidi"/>
              <w:noProof/>
              <w:sz w:val="22"/>
              <w:szCs w:val="22"/>
              <w:lang w:val="en-US"/>
            </w:rPr>
          </w:pPr>
          <w:ins w:id="824"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"_Toc26763214"</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2.3 Висновки</w:t>
            </w:r>
            <w:r>
              <w:rPr>
                <w:noProof/>
                <w:webHidden/>
              </w:rPr>
              <w:tab/>
            </w:r>
            <w:r>
              <w:rPr>
                <w:noProof/>
                <w:webHidden/>
              </w:rPr>
              <w:fldChar w:fldCharType="begin"/>
            </w:r>
            <w:r>
              <w:rPr>
                <w:noProof/>
                <w:webHidden/>
              </w:rPr>
              <w:instrText xml:space="preserve"> PAGEREF _Toc26763214 \h </w:instrText>
            </w:r>
            <w:r>
              <w:rPr>
                <w:noProof/>
                <w:webHidden/>
              </w:rPr>
            </w:r>
          </w:ins>
          <w:r>
            <w:rPr>
              <w:noProof/>
              <w:webHidden/>
            </w:rPr>
            <w:fldChar w:fldCharType="separate"/>
          </w:r>
          <w:ins w:id="825" w:author="Rodion" w:date="2019-12-09T05:53:00Z">
            <w:r>
              <w:rPr>
                <w:noProof/>
                <w:webHidden/>
              </w:rPr>
              <w:t>46</w:t>
            </w:r>
            <w:r>
              <w:rPr>
                <w:noProof/>
                <w:webHidden/>
              </w:rPr>
              <w:fldChar w:fldCharType="end"/>
            </w:r>
            <w:r w:rsidRPr="00A63DA4">
              <w:rPr>
                <w:rStyle w:val="Hyperlink"/>
                <w:noProof/>
              </w:rPr>
              <w:fldChar w:fldCharType="end"/>
            </w:r>
          </w:ins>
        </w:p>
        <w:p w14:paraId="4470A2DD" w14:textId="7ADF3752" w:rsidR="00D43E96" w:rsidRDefault="00D43E96">
          <w:pPr>
            <w:pStyle w:val="TOC1"/>
            <w:tabs>
              <w:tab w:val="right" w:leader="dot" w:pos="10476"/>
            </w:tabs>
            <w:rPr>
              <w:ins w:id="826" w:author="Rodion" w:date="2019-12-09T05:53:00Z"/>
              <w:rFonts w:asciiTheme="minorHAnsi" w:eastAsiaTheme="minorEastAsia" w:hAnsiTheme="minorHAnsi" w:cstheme="minorBidi"/>
              <w:noProof/>
              <w:sz w:val="22"/>
              <w:szCs w:val="22"/>
              <w:lang w:val="en-US"/>
            </w:rPr>
          </w:pPr>
          <w:ins w:id="827"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"_Toc26763215"</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 РОЗРОБЛЕННЯ ПРОГРАМНО-АПАРАТНОГО КОМПЛЕКСУ</w:t>
            </w:r>
            <w:r>
              <w:rPr>
                <w:noProof/>
                <w:webHidden/>
              </w:rPr>
              <w:tab/>
            </w:r>
            <w:r>
              <w:rPr>
                <w:noProof/>
                <w:webHidden/>
              </w:rPr>
              <w:fldChar w:fldCharType="begin"/>
            </w:r>
            <w:r>
              <w:rPr>
                <w:noProof/>
                <w:webHidden/>
              </w:rPr>
              <w:instrText xml:space="preserve"> PAGEREF _Toc26763215 \h </w:instrText>
            </w:r>
            <w:r>
              <w:rPr>
                <w:noProof/>
                <w:webHidden/>
              </w:rPr>
            </w:r>
          </w:ins>
          <w:r>
            <w:rPr>
              <w:noProof/>
              <w:webHidden/>
            </w:rPr>
            <w:fldChar w:fldCharType="separate"/>
          </w:r>
          <w:ins w:id="828" w:author="Rodion" w:date="2019-12-09T05:53:00Z">
            <w:r>
              <w:rPr>
                <w:noProof/>
                <w:webHidden/>
              </w:rPr>
              <w:t>47</w:t>
            </w:r>
            <w:r>
              <w:rPr>
                <w:noProof/>
                <w:webHidden/>
              </w:rPr>
              <w:fldChar w:fldCharType="end"/>
            </w:r>
            <w:r w:rsidRPr="00A63DA4">
              <w:rPr>
                <w:rStyle w:val="Hyperlink"/>
                <w:noProof/>
              </w:rPr>
              <w:fldChar w:fldCharType="end"/>
            </w:r>
          </w:ins>
        </w:p>
        <w:p w14:paraId="3024D69F" w14:textId="6038B354" w:rsidR="00D43E96" w:rsidRDefault="00D43E96">
          <w:pPr>
            <w:pStyle w:val="TOC2"/>
            <w:tabs>
              <w:tab w:val="right" w:leader="dot" w:pos="10476"/>
            </w:tabs>
            <w:rPr>
              <w:ins w:id="829" w:author="Rodion" w:date="2019-12-09T05:53:00Z"/>
              <w:rFonts w:asciiTheme="minorHAnsi" w:eastAsiaTheme="minorEastAsia" w:hAnsiTheme="minorHAnsi" w:cstheme="minorBidi"/>
              <w:noProof/>
              <w:sz w:val="22"/>
              <w:szCs w:val="22"/>
              <w:lang w:val="en-US"/>
            </w:rPr>
          </w:pPr>
          <w:ins w:id="830"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"_Toc26763216"</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3.1 Принцип роботи комплексу</w:t>
            </w:r>
            <w:r>
              <w:rPr>
                <w:noProof/>
                <w:webHidden/>
              </w:rPr>
              <w:tab/>
            </w:r>
            <w:r>
              <w:rPr>
                <w:noProof/>
                <w:webHidden/>
              </w:rPr>
              <w:fldChar w:fldCharType="begin"/>
            </w:r>
            <w:r>
              <w:rPr>
                <w:noProof/>
                <w:webHidden/>
              </w:rPr>
              <w:instrText xml:space="preserve"> PAGEREF _Toc26763216 \h </w:instrText>
            </w:r>
            <w:r>
              <w:rPr>
                <w:noProof/>
                <w:webHidden/>
              </w:rPr>
            </w:r>
          </w:ins>
          <w:r>
            <w:rPr>
              <w:noProof/>
              <w:webHidden/>
            </w:rPr>
            <w:fldChar w:fldCharType="separate"/>
          </w:r>
          <w:ins w:id="831" w:author="Rodion" w:date="2019-12-09T05:53:00Z">
            <w:r>
              <w:rPr>
                <w:noProof/>
                <w:webHidden/>
              </w:rPr>
              <w:t>47</w:t>
            </w:r>
            <w:r>
              <w:rPr>
                <w:noProof/>
                <w:webHidden/>
              </w:rPr>
              <w:fldChar w:fldCharType="end"/>
            </w:r>
            <w:r w:rsidRPr="00A63DA4">
              <w:rPr>
                <w:rStyle w:val="Hyperlink"/>
                <w:noProof/>
              </w:rPr>
              <w:fldChar w:fldCharType="end"/>
            </w:r>
          </w:ins>
        </w:p>
        <w:p w14:paraId="104A5F8A" w14:textId="2BBC55F4" w:rsidR="00D43E96" w:rsidRDefault="00D43E96">
          <w:pPr>
            <w:pStyle w:val="TOC2"/>
            <w:tabs>
              <w:tab w:val="right" w:leader="dot" w:pos="10476"/>
            </w:tabs>
            <w:rPr>
              <w:ins w:id="832" w:author="Rodion" w:date="2019-12-09T05:53:00Z"/>
              <w:rFonts w:asciiTheme="minorHAnsi" w:eastAsiaTheme="minorEastAsia" w:hAnsiTheme="minorHAnsi" w:cstheme="minorBidi"/>
              <w:noProof/>
              <w:sz w:val="22"/>
              <w:szCs w:val="22"/>
              <w:lang w:val="en-US"/>
            </w:rPr>
          </w:pPr>
          <w:ins w:id="833"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"_Toc26763217"</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3.2 Алгоритм взаємодії користувача з комплексом</w:t>
            </w:r>
            <w:r>
              <w:rPr>
                <w:noProof/>
                <w:webHidden/>
              </w:rPr>
              <w:tab/>
            </w:r>
            <w:r>
              <w:rPr>
                <w:noProof/>
                <w:webHidden/>
              </w:rPr>
              <w:fldChar w:fldCharType="begin"/>
            </w:r>
            <w:r>
              <w:rPr>
                <w:noProof/>
                <w:webHidden/>
              </w:rPr>
              <w:instrText xml:space="preserve"> PAGEREF _Toc26763217 \h </w:instrText>
            </w:r>
            <w:r>
              <w:rPr>
                <w:noProof/>
                <w:webHidden/>
              </w:rPr>
            </w:r>
          </w:ins>
          <w:r>
            <w:rPr>
              <w:noProof/>
              <w:webHidden/>
            </w:rPr>
            <w:fldChar w:fldCharType="separate"/>
          </w:r>
          <w:ins w:id="834" w:author="Rodion" w:date="2019-12-09T05:53:00Z">
            <w:r>
              <w:rPr>
                <w:noProof/>
                <w:webHidden/>
              </w:rPr>
              <w:t>52</w:t>
            </w:r>
            <w:r>
              <w:rPr>
                <w:noProof/>
                <w:webHidden/>
              </w:rPr>
              <w:fldChar w:fldCharType="end"/>
            </w:r>
            <w:r w:rsidRPr="00A63DA4">
              <w:rPr>
                <w:rStyle w:val="Hyperlink"/>
                <w:noProof/>
              </w:rPr>
              <w:fldChar w:fldCharType="end"/>
            </w:r>
          </w:ins>
        </w:p>
        <w:p w14:paraId="103FF971" w14:textId="0F3A0E17" w:rsidR="00D43E96" w:rsidRDefault="00D43E96">
          <w:pPr>
            <w:pStyle w:val="TOC3"/>
            <w:tabs>
              <w:tab w:val="right" w:leader="dot" w:pos="10476"/>
            </w:tabs>
            <w:rPr>
              <w:ins w:id="835" w:author="Rodion" w:date="2019-12-09T05:53:00Z"/>
              <w:rFonts w:asciiTheme="minorHAnsi" w:eastAsiaTheme="minorEastAsia" w:hAnsiTheme="minorHAnsi" w:cstheme="minorBidi"/>
              <w:noProof/>
              <w:sz w:val="22"/>
              <w:szCs w:val="22"/>
              <w:lang w:val="en-US"/>
            </w:rPr>
          </w:pPr>
          <w:ins w:id="836"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"_Toc26763218"</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3.2.1 Система без апаратної складової</w:t>
            </w:r>
            <w:r>
              <w:rPr>
                <w:noProof/>
                <w:webHidden/>
              </w:rPr>
              <w:tab/>
            </w:r>
            <w:r>
              <w:rPr>
                <w:noProof/>
                <w:webHidden/>
              </w:rPr>
              <w:fldChar w:fldCharType="begin"/>
            </w:r>
            <w:r>
              <w:rPr>
                <w:noProof/>
                <w:webHidden/>
              </w:rPr>
              <w:instrText xml:space="preserve"> PAGEREF _Toc26763218 \h </w:instrText>
            </w:r>
            <w:r>
              <w:rPr>
                <w:noProof/>
                <w:webHidden/>
              </w:rPr>
            </w:r>
          </w:ins>
          <w:r>
            <w:rPr>
              <w:noProof/>
              <w:webHidden/>
            </w:rPr>
            <w:fldChar w:fldCharType="separate"/>
          </w:r>
          <w:ins w:id="837" w:author="Rodion" w:date="2019-12-09T05:53:00Z">
            <w:r>
              <w:rPr>
                <w:noProof/>
                <w:webHidden/>
              </w:rPr>
              <w:t>53</w:t>
            </w:r>
            <w:r>
              <w:rPr>
                <w:noProof/>
                <w:webHidden/>
              </w:rPr>
              <w:fldChar w:fldCharType="end"/>
            </w:r>
            <w:r w:rsidRPr="00A63DA4">
              <w:rPr>
                <w:rStyle w:val="Hyperlink"/>
                <w:noProof/>
              </w:rPr>
              <w:fldChar w:fldCharType="end"/>
            </w:r>
          </w:ins>
        </w:p>
        <w:p w14:paraId="01512265" w14:textId="741107F3" w:rsidR="00D43E96" w:rsidRDefault="00D43E96">
          <w:pPr>
            <w:pStyle w:val="TOC3"/>
            <w:tabs>
              <w:tab w:val="right" w:leader="dot" w:pos="10476"/>
            </w:tabs>
            <w:rPr>
              <w:ins w:id="838" w:author="Rodion" w:date="2019-12-09T05:53:00Z"/>
              <w:rFonts w:asciiTheme="minorHAnsi" w:eastAsiaTheme="minorEastAsia" w:hAnsiTheme="minorHAnsi" w:cstheme="minorBidi"/>
              <w:noProof/>
              <w:sz w:val="22"/>
              <w:szCs w:val="22"/>
              <w:lang w:val="en-US"/>
            </w:rPr>
          </w:pPr>
          <w:ins w:id="839"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"_Toc26763219"</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3.2.2 Система з апаратною ідентифікацію штрих-кодів</w:t>
            </w:r>
            <w:r>
              <w:rPr>
                <w:noProof/>
                <w:webHidden/>
              </w:rPr>
              <w:tab/>
            </w:r>
            <w:r>
              <w:rPr>
                <w:noProof/>
                <w:webHidden/>
              </w:rPr>
              <w:fldChar w:fldCharType="begin"/>
            </w:r>
            <w:r>
              <w:rPr>
                <w:noProof/>
                <w:webHidden/>
              </w:rPr>
              <w:instrText xml:space="preserve"> PAGEREF _Toc26763219 \h </w:instrText>
            </w:r>
            <w:r>
              <w:rPr>
                <w:noProof/>
                <w:webHidden/>
              </w:rPr>
            </w:r>
          </w:ins>
          <w:r>
            <w:rPr>
              <w:noProof/>
              <w:webHidden/>
            </w:rPr>
            <w:fldChar w:fldCharType="separate"/>
          </w:r>
          <w:ins w:id="840" w:author="Rodion" w:date="2019-12-09T05:53:00Z">
            <w:r>
              <w:rPr>
                <w:noProof/>
                <w:webHidden/>
              </w:rPr>
              <w:t>54</w:t>
            </w:r>
            <w:r>
              <w:rPr>
                <w:noProof/>
                <w:webHidden/>
              </w:rPr>
              <w:fldChar w:fldCharType="end"/>
            </w:r>
            <w:r w:rsidRPr="00A63DA4">
              <w:rPr>
                <w:rStyle w:val="Hyperlink"/>
                <w:noProof/>
              </w:rPr>
              <w:fldChar w:fldCharType="end"/>
            </w:r>
          </w:ins>
        </w:p>
        <w:p w14:paraId="20A134F7" w14:textId="41DE503A" w:rsidR="00D43E96" w:rsidRDefault="00D43E96">
          <w:pPr>
            <w:pStyle w:val="TOC3"/>
            <w:tabs>
              <w:tab w:val="right" w:leader="dot" w:pos="10476"/>
            </w:tabs>
            <w:rPr>
              <w:ins w:id="841" w:author="Rodion" w:date="2019-12-09T05:53:00Z"/>
              <w:rFonts w:asciiTheme="minorHAnsi" w:eastAsiaTheme="minorEastAsia" w:hAnsiTheme="minorHAnsi" w:cstheme="minorBidi"/>
              <w:noProof/>
              <w:sz w:val="22"/>
              <w:szCs w:val="22"/>
              <w:lang w:val="en-US"/>
            </w:rPr>
          </w:pPr>
          <w:ins w:id="842"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"_Toc26763220"</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3.2.3 Система з використанням радіочастотної ідентифікації</w:t>
            </w:r>
            <w:r>
              <w:rPr>
                <w:noProof/>
                <w:webHidden/>
              </w:rPr>
              <w:tab/>
            </w:r>
            <w:r>
              <w:rPr>
                <w:noProof/>
                <w:webHidden/>
              </w:rPr>
              <w:fldChar w:fldCharType="begin"/>
            </w:r>
            <w:r>
              <w:rPr>
                <w:noProof/>
                <w:webHidden/>
              </w:rPr>
              <w:instrText xml:space="preserve"> PAGEREF _Toc26763220 \h </w:instrText>
            </w:r>
            <w:r>
              <w:rPr>
                <w:noProof/>
                <w:webHidden/>
              </w:rPr>
            </w:r>
          </w:ins>
          <w:r>
            <w:rPr>
              <w:noProof/>
              <w:webHidden/>
            </w:rPr>
            <w:fldChar w:fldCharType="separate"/>
          </w:r>
          <w:ins w:id="843" w:author="Rodion" w:date="2019-12-09T05:53:00Z">
            <w:r>
              <w:rPr>
                <w:noProof/>
                <w:webHidden/>
              </w:rPr>
              <w:t>54</w:t>
            </w:r>
            <w:r>
              <w:rPr>
                <w:noProof/>
                <w:webHidden/>
              </w:rPr>
              <w:fldChar w:fldCharType="end"/>
            </w:r>
            <w:r w:rsidRPr="00A63DA4">
              <w:rPr>
                <w:rStyle w:val="Hyperlink"/>
                <w:noProof/>
              </w:rPr>
              <w:fldChar w:fldCharType="end"/>
            </w:r>
          </w:ins>
        </w:p>
        <w:p w14:paraId="6379AB04" w14:textId="1D9CCF35" w:rsidR="00D43E96" w:rsidRDefault="00D43E96">
          <w:pPr>
            <w:pStyle w:val="TOC2"/>
            <w:tabs>
              <w:tab w:val="right" w:leader="dot" w:pos="10476"/>
            </w:tabs>
            <w:rPr>
              <w:ins w:id="844" w:author="Rodion" w:date="2019-12-09T05:53:00Z"/>
              <w:rFonts w:asciiTheme="minorHAnsi" w:eastAsiaTheme="minorEastAsia" w:hAnsiTheme="minorHAnsi" w:cstheme="minorBidi"/>
              <w:noProof/>
              <w:sz w:val="22"/>
              <w:szCs w:val="22"/>
              <w:lang w:val="en-US"/>
            </w:rPr>
          </w:pPr>
          <w:ins w:id="845"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"_Toc26763221"</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3.3 Реалізація програмної частини</w:t>
            </w:r>
            <w:r>
              <w:rPr>
                <w:noProof/>
                <w:webHidden/>
              </w:rPr>
              <w:tab/>
            </w:r>
            <w:r>
              <w:rPr>
                <w:noProof/>
                <w:webHidden/>
              </w:rPr>
              <w:fldChar w:fldCharType="begin"/>
            </w:r>
            <w:r>
              <w:rPr>
                <w:noProof/>
                <w:webHidden/>
              </w:rPr>
              <w:instrText xml:space="preserve"> PAGEREF _Toc26763221 \h </w:instrText>
            </w:r>
            <w:r>
              <w:rPr>
                <w:noProof/>
                <w:webHidden/>
              </w:rPr>
            </w:r>
          </w:ins>
          <w:r>
            <w:rPr>
              <w:noProof/>
              <w:webHidden/>
            </w:rPr>
            <w:fldChar w:fldCharType="separate"/>
          </w:r>
          <w:ins w:id="846" w:author="Rodion" w:date="2019-12-09T05:53:00Z">
            <w:r>
              <w:rPr>
                <w:noProof/>
                <w:webHidden/>
              </w:rPr>
              <w:t>57</w:t>
            </w:r>
            <w:r>
              <w:rPr>
                <w:noProof/>
                <w:webHidden/>
              </w:rPr>
              <w:fldChar w:fldCharType="end"/>
            </w:r>
            <w:r w:rsidRPr="00A63DA4">
              <w:rPr>
                <w:rStyle w:val="Hyperlink"/>
                <w:noProof/>
              </w:rPr>
              <w:fldChar w:fldCharType="end"/>
            </w:r>
          </w:ins>
        </w:p>
        <w:p w14:paraId="4DA2A224" w14:textId="4EE8118F" w:rsidR="00D43E96" w:rsidRDefault="00D43E96">
          <w:pPr>
            <w:pStyle w:val="TOC3"/>
            <w:tabs>
              <w:tab w:val="right" w:leader="dot" w:pos="10476"/>
            </w:tabs>
            <w:rPr>
              <w:ins w:id="847" w:author="Rodion" w:date="2019-12-09T05:53:00Z"/>
              <w:rFonts w:asciiTheme="minorHAnsi" w:eastAsiaTheme="minorEastAsia" w:hAnsiTheme="minorHAnsi" w:cstheme="minorBidi"/>
              <w:noProof/>
              <w:sz w:val="22"/>
              <w:szCs w:val="22"/>
              <w:lang w:val="en-US"/>
            </w:rPr>
          </w:pPr>
          <w:ins w:id="848" w:author="Rodion" w:date="2019-12-09T05:53:00Z">
            <w:r w:rsidRPr="00A63DA4">
              <w:rPr>
                <w:rStyle w:val="Hyperlink"/>
                <w:noProof/>
              </w:rPr>
              <w:lastRenderedPageBreak/>
              <w:fldChar w:fldCharType="begin"/>
            </w:r>
            <w:r w:rsidRPr="00A63DA4">
              <w:rPr>
                <w:rStyle w:val="Hyperlink"/>
                <w:noProof/>
              </w:rPr>
              <w:instrText xml:space="preserve"> </w:instrText>
            </w:r>
            <w:r>
              <w:rPr>
                <w:noProof/>
              </w:rPr>
              <w:instrText>HYPERLINK \l "_Toc26763222"</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3.3.1 Опис методів API</w:t>
            </w:r>
            <w:r>
              <w:rPr>
                <w:noProof/>
                <w:webHidden/>
              </w:rPr>
              <w:tab/>
            </w:r>
            <w:r>
              <w:rPr>
                <w:noProof/>
                <w:webHidden/>
              </w:rPr>
              <w:fldChar w:fldCharType="begin"/>
            </w:r>
            <w:r>
              <w:rPr>
                <w:noProof/>
                <w:webHidden/>
              </w:rPr>
              <w:instrText xml:space="preserve"> PAGEREF _Toc26763222 \h </w:instrText>
            </w:r>
            <w:r>
              <w:rPr>
                <w:noProof/>
                <w:webHidden/>
              </w:rPr>
            </w:r>
          </w:ins>
          <w:r>
            <w:rPr>
              <w:noProof/>
              <w:webHidden/>
            </w:rPr>
            <w:fldChar w:fldCharType="separate"/>
          </w:r>
          <w:ins w:id="849" w:author="Rodion" w:date="2019-12-09T05:53:00Z">
            <w:r>
              <w:rPr>
                <w:noProof/>
                <w:webHidden/>
              </w:rPr>
              <w:t>61</w:t>
            </w:r>
            <w:r>
              <w:rPr>
                <w:noProof/>
                <w:webHidden/>
              </w:rPr>
              <w:fldChar w:fldCharType="end"/>
            </w:r>
            <w:r w:rsidRPr="00A63DA4">
              <w:rPr>
                <w:rStyle w:val="Hyperlink"/>
                <w:noProof/>
              </w:rPr>
              <w:fldChar w:fldCharType="end"/>
            </w:r>
          </w:ins>
        </w:p>
        <w:p w14:paraId="73330D9A" w14:textId="082D80AD" w:rsidR="00D43E96" w:rsidRDefault="00D43E96">
          <w:pPr>
            <w:pStyle w:val="TOC3"/>
            <w:tabs>
              <w:tab w:val="right" w:leader="dot" w:pos="10476"/>
            </w:tabs>
            <w:rPr>
              <w:ins w:id="850" w:author="Rodion" w:date="2019-12-09T05:53:00Z"/>
              <w:rFonts w:asciiTheme="minorHAnsi" w:eastAsiaTheme="minorEastAsia" w:hAnsiTheme="minorHAnsi" w:cstheme="minorBidi"/>
              <w:noProof/>
              <w:sz w:val="22"/>
              <w:szCs w:val="22"/>
              <w:lang w:val="en-US"/>
            </w:rPr>
          </w:pPr>
          <w:ins w:id="851"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"_Toc26763223"</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3.3.2 Клієнтський веб-застосунок</w:t>
            </w:r>
            <w:r>
              <w:rPr>
                <w:noProof/>
                <w:webHidden/>
              </w:rPr>
              <w:tab/>
            </w:r>
            <w:r>
              <w:rPr>
                <w:noProof/>
                <w:webHidden/>
              </w:rPr>
              <w:fldChar w:fldCharType="begin"/>
            </w:r>
            <w:r>
              <w:rPr>
                <w:noProof/>
                <w:webHidden/>
              </w:rPr>
              <w:instrText xml:space="preserve"> PAGEREF _Toc26763223 \h </w:instrText>
            </w:r>
            <w:r>
              <w:rPr>
                <w:noProof/>
                <w:webHidden/>
              </w:rPr>
            </w:r>
          </w:ins>
          <w:r>
            <w:rPr>
              <w:noProof/>
              <w:webHidden/>
            </w:rPr>
            <w:fldChar w:fldCharType="separate"/>
          </w:r>
          <w:ins w:id="852" w:author="Rodion" w:date="2019-12-09T05:53:00Z">
            <w:r>
              <w:rPr>
                <w:noProof/>
                <w:webHidden/>
              </w:rPr>
              <w:t>67</w:t>
            </w:r>
            <w:r>
              <w:rPr>
                <w:noProof/>
                <w:webHidden/>
              </w:rPr>
              <w:fldChar w:fldCharType="end"/>
            </w:r>
            <w:r w:rsidRPr="00A63DA4">
              <w:rPr>
                <w:rStyle w:val="Hyperlink"/>
                <w:noProof/>
              </w:rPr>
              <w:fldChar w:fldCharType="end"/>
            </w:r>
          </w:ins>
        </w:p>
        <w:p w14:paraId="089DB493" w14:textId="28FB7171" w:rsidR="00D43E96" w:rsidRDefault="00D43E96">
          <w:pPr>
            <w:pStyle w:val="TOC2"/>
            <w:tabs>
              <w:tab w:val="right" w:leader="dot" w:pos="10476"/>
            </w:tabs>
            <w:rPr>
              <w:ins w:id="853" w:author="Rodion" w:date="2019-12-09T05:53:00Z"/>
              <w:rFonts w:asciiTheme="minorHAnsi" w:eastAsiaTheme="minorEastAsia" w:hAnsiTheme="minorHAnsi" w:cstheme="minorBidi"/>
              <w:noProof/>
              <w:sz w:val="22"/>
              <w:szCs w:val="22"/>
              <w:lang w:val="en-US"/>
            </w:rPr>
          </w:pPr>
          <w:ins w:id="854"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"_Toc26763224"</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3.4 Апаратна частина комплексу</w:t>
            </w:r>
            <w:r>
              <w:rPr>
                <w:noProof/>
                <w:webHidden/>
              </w:rPr>
              <w:tab/>
            </w:r>
            <w:r>
              <w:rPr>
                <w:noProof/>
                <w:webHidden/>
              </w:rPr>
              <w:fldChar w:fldCharType="begin"/>
            </w:r>
            <w:r>
              <w:rPr>
                <w:noProof/>
                <w:webHidden/>
              </w:rPr>
              <w:instrText xml:space="preserve"> PAGEREF _Toc26763224 \h </w:instrText>
            </w:r>
            <w:r>
              <w:rPr>
                <w:noProof/>
                <w:webHidden/>
              </w:rPr>
            </w:r>
          </w:ins>
          <w:r>
            <w:rPr>
              <w:noProof/>
              <w:webHidden/>
            </w:rPr>
            <w:fldChar w:fldCharType="separate"/>
          </w:r>
          <w:ins w:id="855" w:author="Rodion" w:date="2019-12-09T05:53:00Z">
            <w:r>
              <w:rPr>
                <w:noProof/>
                <w:webHidden/>
              </w:rPr>
              <w:t>76</w:t>
            </w:r>
            <w:r>
              <w:rPr>
                <w:noProof/>
                <w:webHidden/>
              </w:rPr>
              <w:fldChar w:fldCharType="end"/>
            </w:r>
            <w:r w:rsidRPr="00A63DA4">
              <w:rPr>
                <w:rStyle w:val="Hyperlink"/>
                <w:noProof/>
              </w:rPr>
              <w:fldChar w:fldCharType="end"/>
            </w:r>
          </w:ins>
        </w:p>
        <w:p w14:paraId="252526F9" w14:textId="661747E8" w:rsidR="00D43E96" w:rsidRDefault="00D43E96">
          <w:pPr>
            <w:pStyle w:val="TOC3"/>
            <w:tabs>
              <w:tab w:val="right" w:leader="dot" w:pos="10476"/>
            </w:tabs>
            <w:rPr>
              <w:ins w:id="856" w:author="Rodion" w:date="2019-12-09T05:53:00Z"/>
              <w:rFonts w:asciiTheme="minorHAnsi" w:eastAsiaTheme="minorEastAsia" w:hAnsiTheme="minorHAnsi" w:cstheme="minorBidi"/>
              <w:noProof/>
              <w:sz w:val="22"/>
              <w:szCs w:val="22"/>
              <w:lang w:val="en-US"/>
            </w:rPr>
          </w:pPr>
          <w:ins w:id="857"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"_Toc26763225"</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3.4.1 Пристрій ідентифікації за штрих-кодом</w:t>
            </w:r>
            <w:r>
              <w:rPr>
                <w:noProof/>
                <w:webHidden/>
              </w:rPr>
              <w:tab/>
            </w:r>
            <w:r>
              <w:rPr>
                <w:noProof/>
                <w:webHidden/>
              </w:rPr>
              <w:fldChar w:fldCharType="begin"/>
            </w:r>
            <w:r>
              <w:rPr>
                <w:noProof/>
                <w:webHidden/>
              </w:rPr>
              <w:instrText xml:space="preserve"> PAGEREF _Toc26763225 \h </w:instrText>
            </w:r>
            <w:r>
              <w:rPr>
                <w:noProof/>
                <w:webHidden/>
              </w:rPr>
            </w:r>
          </w:ins>
          <w:r>
            <w:rPr>
              <w:noProof/>
              <w:webHidden/>
            </w:rPr>
            <w:fldChar w:fldCharType="separate"/>
          </w:r>
          <w:ins w:id="858" w:author="Rodion" w:date="2019-12-09T05:53:00Z">
            <w:r>
              <w:rPr>
                <w:noProof/>
                <w:webHidden/>
              </w:rPr>
              <w:t>77</w:t>
            </w:r>
            <w:r>
              <w:rPr>
                <w:noProof/>
                <w:webHidden/>
              </w:rPr>
              <w:fldChar w:fldCharType="end"/>
            </w:r>
            <w:r w:rsidRPr="00A63DA4">
              <w:rPr>
                <w:rStyle w:val="Hyperlink"/>
                <w:noProof/>
              </w:rPr>
              <w:fldChar w:fldCharType="end"/>
            </w:r>
          </w:ins>
        </w:p>
        <w:p w14:paraId="1D54E172" w14:textId="367E2614" w:rsidR="00D43E96" w:rsidRDefault="00D43E96">
          <w:pPr>
            <w:pStyle w:val="TOC3"/>
            <w:tabs>
              <w:tab w:val="right" w:leader="dot" w:pos="10476"/>
            </w:tabs>
            <w:rPr>
              <w:ins w:id="859" w:author="Rodion" w:date="2019-12-09T05:53:00Z"/>
              <w:rFonts w:asciiTheme="minorHAnsi" w:eastAsiaTheme="minorEastAsia" w:hAnsiTheme="minorHAnsi" w:cstheme="minorBidi"/>
              <w:noProof/>
              <w:sz w:val="22"/>
              <w:szCs w:val="22"/>
              <w:lang w:val="en-US"/>
            </w:rPr>
          </w:pPr>
          <w:ins w:id="860"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"_Toc26763226"</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3.4.2 Пристрій радіочастотної ідентифікації</w:t>
            </w:r>
            <w:r>
              <w:rPr>
                <w:noProof/>
                <w:webHidden/>
              </w:rPr>
              <w:tab/>
            </w:r>
            <w:r>
              <w:rPr>
                <w:noProof/>
                <w:webHidden/>
              </w:rPr>
              <w:fldChar w:fldCharType="begin"/>
            </w:r>
            <w:r>
              <w:rPr>
                <w:noProof/>
                <w:webHidden/>
              </w:rPr>
              <w:instrText xml:space="preserve"> PAGEREF _Toc26763226 \h </w:instrText>
            </w:r>
            <w:r>
              <w:rPr>
                <w:noProof/>
                <w:webHidden/>
              </w:rPr>
            </w:r>
          </w:ins>
          <w:r>
            <w:rPr>
              <w:noProof/>
              <w:webHidden/>
            </w:rPr>
            <w:fldChar w:fldCharType="separate"/>
          </w:r>
          <w:ins w:id="861" w:author="Rodion" w:date="2019-12-09T05:53:00Z">
            <w:r>
              <w:rPr>
                <w:noProof/>
                <w:webHidden/>
              </w:rPr>
              <w:t>88</w:t>
            </w:r>
            <w:r>
              <w:rPr>
                <w:noProof/>
                <w:webHidden/>
              </w:rPr>
              <w:fldChar w:fldCharType="end"/>
            </w:r>
            <w:r w:rsidRPr="00A63DA4">
              <w:rPr>
                <w:rStyle w:val="Hyperlink"/>
                <w:noProof/>
              </w:rPr>
              <w:fldChar w:fldCharType="end"/>
            </w:r>
          </w:ins>
        </w:p>
        <w:p w14:paraId="5C5994B9" w14:textId="7EC4D8CF" w:rsidR="00D43E96" w:rsidRDefault="00D43E96">
          <w:pPr>
            <w:pStyle w:val="TOC3"/>
            <w:tabs>
              <w:tab w:val="right" w:leader="dot" w:pos="10476"/>
            </w:tabs>
            <w:rPr>
              <w:ins w:id="862" w:author="Rodion" w:date="2019-12-09T05:53:00Z"/>
              <w:rFonts w:asciiTheme="minorHAnsi" w:eastAsiaTheme="minorEastAsia" w:hAnsiTheme="minorHAnsi" w:cstheme="minorBidi"/>
              <w:noProof/>
              <w:sz w:val="22"/>
              <w:szCs w:val="22"/>
              <w:lang w:val="en-US"/>
            </w:rPr>
          </w:pPr>
          <w:ins w:id="863"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"_Toc26763227"</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3.4.3 Розроблення робочих прототипів</w:t>
            </w:r>
            <w:r>
              <w:rPr>
                <w:noProof/>
                <w:webHidden/>
              </w:rPr>
              <w:tab/>
            </w:r>
            <w:r>
              <w:rPr>
                <w:noProof/>
                <w:webHidden/>
              </w:rPr>
              <w:fldChar w:fldCharType="begin"/>
            </w:r>
            <w:r>
              <w:rPr>
                <w:noProof/>
                <w:webHidden/>
              </w:rPr>
              <w:instrText xml:space="preserve"> PAGEREF _Toc26763227 \h </w:instrText>
            </w:r>
            <w:r>
              <w:rPr>
                <w:noProof/>
                <w:webHidden/>
              </w:rPr>
            </w:r>
          </w:ins>
          <w:r>
            <w:rPr>
              <w:noProof/>
              <w:webHidden/>
            </w:rPr>
            <w:fldChar w:fldCharType="separate"/>
          </w:r>
          <w:ins w:id="864" w:author="Rodion" w:date="2019-12-09T05:53:00Z">
            <w:r>
              <w:rPr>
                <w:noProof/>
                <w:webHidden/>
              </w:rPr>
              <w:t>93</w:t>
            </w:r>
            <w:r>
              <w:rPr>
                <w:noProof/>
                <w:webHidden/>
              </w:rPr>
              <w:fldChar w:fldCharType="end"/>
            </w:r>
            <w:r w:rsidRPr="00A63DA4">
              <w:rPr>
                <w:rStyle w:val="Hyperlink"/>
                <w:noProof/>
              </w:rPr>
              <w:fldChar w:fldCharType="end"/>
            </w:r>
          </w:ins>
        </w:p>
        <w:p w14:paraId="73AB73E4" w14:textId="625CC67D" w:rsidR="00D43E96" w:rsidRDefault="00D43E96">
          <w:pPr>
            <w:pStyle w:val="TOC1"/>
            <w:tabs>
              <w:tab w:val="right" w:leader="dot" w:pos="10476"/>
            </w:tabs>
            <w:rPr>
              <w:ins w:id="865" w:author="Rodion" w:date="2019-12-09T05:53:00Z"/>
              <w:rFonts w:asciiTheme="minorHAnsi" w:eastAsiaTheme="minorEastAsia" w:hAnsiTheme="minorHAnsi" w:cstheme="minorBidi"/>
              <w:noProof/>
              <w:sz w:val="22"/>
              <w:szCs w:val="22"/>
              <w:lang w:val="en-US"/>
            </w:rPr>
          </w:pPr>
          <w:ins w:id="866"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"_Toc26763228"</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4 РОЗРОБЛЕННЯ СТАРТАП-ПРОЕКТУ</w:t>
            </w:r>
            <w:r>
              <w:rPr>
                <w:noProof/>
                <w:webHidden/>
              </w:rPr>
              <w:tab/>
            </w:r>
            <w:r>
              <w:rPr>
                <w:noProof/>
                <w:webHidden/>
              </w:rPr>
              <w:fldChar w:fldCharType="begin"/>
            </w:r>
            <w:r>
              <w:rPr>
                <w:noProof/>
                <w:webHidden/>
              </w:rPr>
              <w:instrText xml:space="preserve"> PAGEREF _Toc26763228 \h </w:instrText>
            </w:r>
            <w:r>
              <w:rPr>
                <w:noProof/>
                <w:webHidden/>
              </w:rPr>
            </w:r>
          </w:ins>
          <w:r>
            <w:rPr>
              <w:noProof/>
              <w:webHidden/>
            </w:rPr>
            <w:fldChar w:fldCharType="separate"/>
          </w:r>
          <w:ins w:id="867" w:author="Rodion" w:date="2019-12-09T05:53:00Z">
            <w:r>
              <w:rPr>
                <w:noProof/>
                <w:webHidden/>
              </w:rPr>
              <w:t>99</w:t>
            </w:r>
            <w:r>
              <w:rPr>
                <w:noProof/>
                <w:webHidden/>
              </w:rPr>
              <w:fldChar w:fldCharType="end"/>
            </w:r>
            <w:r w:rsidRPr="00A63DA4">
              <w:rPr>
                <w:rStyle w:val="Hyperlink"/>
                <w:noProof/>
              </w:rPr>
              <w:fldChar w:fldCharType="end"/>
            </w:r>
          </w:ins>
        </w:p>
        <w:p w14:paraId="1389E73E" w14:textId="5FB029BB" w:rsidR="00D43E96" w:rsidRDefault="00D43E96">
          <w:pPr>
            <w:pStyle w:val="TOC2"/>
            <w:tabs>
              <w:tab w:val="right" w:leader="dot" w:pos="10476"/>
            </w:tabs>
            <w:rPr>
              <w:ins w:id="868" w:author="Rodion" w:date="2019-12-09T05:53:00Z"/>
              <w:rFonts w:asciiTheme="minorHAnsi" w:eastAsiaTheme="minorEastAsia" w:hAnsiTheme="minorHAnsi" w:cstheme="minorBidi"/>
              <w:noProof/>
              <w:sz w:val="22"/>
              <w:szCs w:val="22"/>
              <w:lang w:val="en-US"/>
            </w:rPr>
          </w:pPr>
          <w:ins w:id="869"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"_Toc26763229"</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4.1 Опис ідеї проекту</w:t>
            </w:r>
            <w:r>
              <w:rPr>
                <w:noProof/>
                <w:webHidden/>
              </w:rPr>
              <w:tab/>
            </w:r>
            <w:r>
              <w:rPr>
                <w:noProof/>
                <w:webHidden/>
              </w:rPr>
              <w:fldChar w:fldCharType="begin"/>
            </w:r>
            <w:r>
              <w:rPr>
                <w:noProof/>
                <w:webHidden/>
              </w:rPr>
              <w:instrText xml:space="preserve"> PAGEREF _Toc26763229 \h </w:instrText>
            </w:r>
            <w:r>
              <w:rPr>
                <w:noProof/>
                <w:webHidden/>
              </w:rPr>
            </w:r>
          </w:ins>
          <w:r>
            <w:rPr>
              <w:noProof/>
              <w:webHidden/>
            </w:rPr>
            <w:fldChar w:fldCharType="separate"/>
          </w:r>
          <w:ins w:id="870" w:author="Rodion" w:date="2019-12-09T05:53:00Z">
            <w:r>
              <w:rPr>
                <w:noProof/>
                <w:webHidden/>
              </w:rPr>
              <w:t>99</w:t>
            </w:r>
            <w:r>
              <w:rPr>
                <w:noProof/>
                <w:webHidden/>
              </w:rPr>
              <w:fldChar w:fldCharType="end"/>
            </w:r>
            <w:r w:rsidRPr="00A63DA4">
              <w:rPr>
                <w:rStyle w:val="Hyperlink"/>
                <w:noProof/>
              </w:rPr>
              <w:fldChar w:fldCharType="end"/>
            </w:r>
          </w:ins>
        </w:p>
        <w:p w14:paraId="2C790147" w14:textId="67C0A012" w:rsidR="00D43E96" w:rsidRDefault="00D43E96">
          <w:pPr>
            <w:pStyle w:val="TOC2"/>
            <w:tabs>
              <w:tab w:val="right" w:leader="dot" w:pos="10476"/>
            </w:tabs>
            <w:rPr>
              <w:ins w:id="871" w:author="Rodion" w:date="2019-12-09T05:53:00Z"/>
              <w:rFonts w:asciiTheme="minorHAnsi" w:eastAsiaTheme="minorEastAsia" w:hAnsiTheme="minorHAnsi" w:cstheme="minorBidi"/>
              <w:noProof/>
              <w:sz w:val="22"/>
              <w:szCs w:val="22"/>
              <w:lang w:val="en-US"/>
            </w:rPr>
          </w:pPr>
          <w:ins w:id="872"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"_Toc26763230"</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4.2 Технологічний аудит ідеї проекту</w:t>
            </w:r>
            <w:r>
              <w:rPr>
                <w:noProof/>
                <w:webHidden/>
              </w:rPr>
              <w:tab/>
            </w:r>
            <w:r>
              <w:rPr>
                <w:noProof/>
                <w:webHidden/>
              </w:rPr>
              <w:fldChar w:fldCharType="begin"/>
            </w:r>
            <w:r>
              <w:rPr>
                <w:noProof/>
                <w:webHidden/>
              </w:rPr>
              <w:instrText xml:space="preserve"> PAGEREF _Toc26763230 \h </w:instrText>
            </w:r>
            <w:r>
              <w:rPr>
                <w:noProof/>
                <w:webHidden/>
              </w:rPr>
            </w:r>
          </w:ins>
          <w:r>
            <w:rPr>
              <w:noProof/>
              <w:webHidden/>
            </w:rPr>
            <w:fldChar w:fldCharType="separate"/>
          </w:r>
          <w:ins w:id="873" w:author="Rodion" w:date="2019-12-09T05:53:00Z">
            <w:r>
              <w:rPr>
                <w:noProof/>
                <w:webHidden/>
              </w:rPr>
              <w:t>104</w:t>
            </w:r>
            <w:r>
              <w:rPr>
                <w:noProof/>
                <w:webHidden/>
              </w:rPr>
              <w:fldChar w:fldCharType="end"/>
            </w:r>
            <w:r w:rsidRPr="00A63DA4">
              <w:rPr>
                <w:rStyle w:val="Hyperlink"/>
                <w:noProof/>
              </w:rPr>
              <w:fldChar w:fldCharType="end"/>
            </w:r>
          </w:ins>
        </w:p>
        <w:p w14:paraId="3932CCC5" w14:textId="51C23703" w:rsidR="00D43E96" w:rsidRDefault="00D43E96">
          <w:pPr>
            <w:pStyle w:val="TOC2"/>
            <w:tabs>
              <w:tab w:val="right" w:leader="dot" w:pos="10476"/>
            </w:tabs>
            <w:rPr>
              <w:ins w:id="874" w:author="Rodion" w:date="2019-12-09T05:53:00Z"/>
              <w:rFonts w:asciiTheme="minorHAnsi" w:eastAsiaTheme="minorEastAsia" w:hAnsiTheme="minorHAnsi" w:cstheme="minorBidi"/>
              <w:noProof/>
              <w:sz w:val="22"/>
              <w:szCs w:val="22"/>
              <w:lang w:val="en-US"/>
            </w:rPr>
          </w:pPr>
          <w:ins w:id="875"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"_Toc26763231"</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4.3 Аналіз ринкових можливостей стартап-проекту</w:t>
            </w:r>
            <w:r>
              <w:rPr>
                <w:noProof/>
                <w:webHidden/>
              </w:rPr>
              <w:tab/>
            </w:r>
            <w:r>
              <w:rPr>
                <w:noProof/>
                <w:webHidden/>
              </w:rPr>
              <w:fldChar w:fldCharType="begin"/>
            </w:r>
            <w:r>
              <w:rPr>
                <w:noProof/>
                <w:webHidden/>
              </w:rPr>
              <w:instrText xml:space="preserve"> PAGEREF _Toc26763231 \h </w:instrText>
            </w:r>
            <w:r>
              <w:rPr>
                <w:noProof/>
                <w:webHidden/>
              </w:rPr>
            </w:r>
          </w:ins>
          <w:r>
            <w:rPr>
              <w:noProof/>
              <w:webHidden/>
            </w:rPr>
            <w:fldChar w:fldCharType="separate"/>
          </w:r>
          <w:ins w:id="876" w:author="Rodion" w:date="2019-12-09T05:53:00Z">
            <w:r>
              <w:rPr>
                <w:noProof/>
                <w:webHidden/>
              </w:rPr>
              <w:t>105</w:t>
            </w:r>
            <w:r>
              <w:rPr>
                <w:noProof/>
                <w:webHidden/>
              </w:rPr>
              <w:fldChar w:fldCharType="end"/>
            </w:r>
            <w:r w:rsidRPr="00A63DA4">
              <w:rPr>
                <w:rStyle w:val="Hyperlink"/>
                <w:noProof/>
              </w:rPr>
              <w:fldChar w:fldCharType="end"/>
            </w:r>
          </w:ins>
        </w:p>
        <w:p w14:paraId="6CE68272" w14:textId="67DC644D" w:rsidR="00D43E96" w:rsidRDefault="00D43E96">
          <w:pPr>
            <w:pStyle w:val="TOC2"/>
            <w:tabs>
              <w:tab w:val="right" w:leader="dot" w:pos="10476"/>
            </w:tabs>
            <w:rPr>
              <w:ins w:id="877" w:author="Rodion" w:date="2019-12-09T05:53:00Z"/>
              <w:rFonts w:asciiTheme="minorHAnsi" w:eastAsiaTheme="minorEastAsia" w:hAnsiTheme="minorHAnsi" w:cstheme="minorBidi"/>
              <w:noProof/>
              <w:sz w:val="22"/>
              <w:szCs w:val="22"/>
              <w:lang w:val="en-US"/>
            </w:rPr>
          </w:pPr>
          <w:ins w:id="878"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"_Toc26763232"</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4.4 Розроблення ринкової стратегії проекту</w:t>
            </w:r>
            <w:r>
              <w:rPr>
                <w:noProof/>
                <w:webHidden/>
              </w:rPr>
              <w:tab/>
            </w:r>
            <w:r>
              <w:rPr>
                <w:noProof/>
                <w:webHidden/>
              </w:rPr>
              <w:fldChar w:fldCharType="begin"/>
            </w:r>
            <w:r>
              <w:rPr>
                <w:noProof/>
                <w:webHidden/>
              </w:rPr>
              <w:instrText xml:space="preserve"> PAGEREF _Toc26763232 \h </w:instrText>
            </w:r>
            <w:r>
              <w:rPr>
                <w:noProof/>
                <w:webHidden/>
              </w:rPr>
            </w:r>
          </w:ins>
          <w:r>
            <w:rPr>
              <w:noProof/>
              <w:webHidden/>
            </w:rPr>
            <w:fldChar w:fldCharType="separate"/>
          </w:r>
          <w:ins w:id="879" w:author="Rodion" w:date="2019-12-09T05:53:00Z">
            <w:r>
              <w:rPr>
                <w:noProof/>
                <w:webHidden/>
              </w:rPr>
              <w:t>115</w:t>
            </w:r>
            <w:r>
              <w:rPr>
                <w:noProof/>
                <w:webHidden/>
              </w:rPr>
              <w:fldChar w:fldCharType="end"/>
            </w:r>
            <w:r w:rsidRPr="00A63DA4">
              <w:rPr>
                <w:rStyle w:val="Hyperlink"/>
                <w:noProof/>
              </w:rPr>
              <w:fldChar w:fldCharType="end"/>
            </w:r>
          </w:ins>
        </w:p>
        <w:p w14:paraId="62274A4B" w14:textId="42FE79F8" w:rsidR="00D43E96" w:rsidRDefault="00D43E96">
          <w:pPr>
            <w:pStyle w:val="TOC2"/>
            <w:tabs>
              <w:tab w:val="right" w:leader="dot" w:pos="10476"/>
            </w:tabs>
            <w:rPr>
              <w:ins w:id="880" w:author="Rodion" w:date="2019-12-09T05:53:00Z"/>
              <w:rFonts w:asciiTheme="minorHAnsi" w:eastAsiaTheme="minorEastAsia" w:hAnsiTheme="minorHAnsi" w:cstheme="minorBidi"/>
              <w:noProof/>
              <w:sz w:val="22"/>
              <w:szCs w:val="22"/>
              <w:lang w:val="en-US"/>
            </w:rPr>
          </w:pPr>
          <w:ins w:id="881"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"_Toc26763233"</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4.5 Розроблення маркетингової програми стартап – проекту</w:t>
            </w:r>
            <w:r>
              <w:rPr>
                <w:noProof/>
                <w:webHidden/>
              </w:rPr>
              <w:tab/>
            </w:r>
            <w:r>
              <w:rPr>
                <w:noProof/>
                <w:webHidden/>
              </w:rPr>
              <w:fldChar w:fldCharType="begin"/>
            </w:r>
            <w:r>
              <w:rPr>
                <w:noProof/>
                <w:webHidden/>
              </w:rPr>
              <w:instrText xml:space="preserve"> PAGEREF _Toc26763233 \h </w:instrText>
            </w:r>
            <w:r>
              <w:rPr>
                <w:noProof/>
                <w:webHidden/>
              </w:rPr>
            </w:r>
          </w:ins>
          <w:r>
            <w:rPr>
              <w:noProof/>
              <w:webHidden/>
            </w:rPr>
            <w:fldChar w:fldCharType="separate"/>
          </w:r>
          <w:ins w:id="882" w:author="Rodion" w:date="2019-12-09T05:53:00Z">
            <w:r>
              <w:rPr>
                <w:noProof/>
                <w:webHidden/>
              </w:rPr>
              <w:t>117</w:t>
            </w:r>
            <w:r>
              <w:rPr>
                <w:noProof/>
                <w:webHidden/>
              </w:rPr>
              <w:fldChar w:fldCharType="end"/>
            </w:r>
            <w:r w:rsidRPr="00A63DA4">
              <w:rPr>
                <w:rStyle w:val="Hyperlink"/>
                <w:noProof/>
              </w:rPr>
              <w:fldChar w:fldCharType="end"/>
            </w:r>
          </w:ins>
        </w:p>
        <w:p w14:paraId="185A1B41" w14:textId="6A1231B0" w:rsidR="00D43E96" w:rsidRDefault="00D43E96">
          <w:pPr>
            <w:pStyle w:val="TOC2"/>
            <w:tabs>
              <w:tab w:val="right" w:leader="dot" w:pos="10476"/>
            </w:tabs>
            <w:rPr>
              <w:ins w:id="883" w:author="Rodion" w:date="2019-12-09T05:53:00Z"/>
              <w:rFonts w:asciiTheme="minorHAnsi" w:eastAsiaTheme="minorEastAsia" w:hAnsiTheme="minorHAnsi" w:cstheme="minorBidi"/>
              <w:noProof/>
              <w:sz w:val="22"/>
              <w:szCs w:val="22"/>
              <w:lang w:val="en-US"/>
            </w:rPr>
          </w:pPr>
          <w:ins w:id="884"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"_Toc26763234"</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4.6 Висновки</w:t>
            </w:r>
            <w:r>
              <w:rPr>
                <w:noProof/>
                <w:webHidden/>
              </w:rPr>
              <w:tab/>
            </w:r>
            <w:r>
              <w:rPr>
                <w:noProof/>
                <w:webHidden/>
              </w:rPr>
              <w:fldChar w:fldCharType="begin"/>
            </w:r>
            <w:r>
              <w:rPr>
                <w:noProof/>
                <w:webHidden/>
              </w:rPr>
              <w:instrText xml:space="preserve"> PAGEREF _Toc26763234 \h </w:instrText>
            </w:r>
            <w:r>
              <w:rPr>
                <w:noProof/>
                <w:webHidden/>
              </w:rPr>
            </w:r>
          </w:ins>
          <w:r>
            <w:rPr>
              <w:noProof/>
              <w:webHidden/>
            </w:rPr>
            <w:fldChar w:fldCharType="separate"/>
          </w:r>
          <w:ins w:id="885" w:author="Rodion" w:date="2019-12-09T05:53:00Z">
            <w:r>
              <w:rPr>
                <w:noProof/>
                <w:webHidden/>
              </w:rPr>
              <w:t>121</w:t>
            </w:r>
            <w:r>
              <w:rPr>
                <w:noProof/>
                <w:webHidden/>
              </w:rPr>
              <w:fldChar w:fldCharType="end"/>
            </w:r>
            <w:r w:rsidRPr="00A63DA4">
              <w:rPr>
                <w:rStyle w:val="Hyperlink"/>
                <w:noProof/>
              </w:rPr>
              <w:fldChar w:fldCharType="end"/>
            </w:r>
          </w:ins>
        </w:p>
        <w:p w14:paraId="53D457B1" w14:textId="14197EB9" w:rsidR="00D43E96" w:rsidRDefault="00D43E96">
          <w:pPr>
            <w:pStyle w:val="TOC1"/>
            <w:tabs>
              <w:tab w:val="right" w:leader="dot" w:pos="10476"/>
            </w:tabs>
            <w:rPr>
              <w:ins w:id="886" w:author="Rodion" w:date="2019-12-09T05:53:00Z"/>
              <w:rFonts w:asciiTheme="minorHAnsi" w:eastAsiaTheme="minorEastAsia" w:hAnsiTheme="minorHAnsi" w:cstheme="minorBidi"/>
              <w:noProof/>
              <w:sz w:val="22"/>
              <w:szCs w:val="22"/>
              <w:lang w:val="en-US"/>
            </w:rPr>
          </w:pPr>
          <w:ins w:id="887"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"_Toc26763235"</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ВИСНОВКИ</w:t>
            </w:r>
            <w:r>
              <w:rPr>
                <w:noProof/>
                <w:webHidden/>
              </w:rPr>
              <w:tab/>
            </w:r>
            <w:r>
              <w:rPr>
                <w:noProof/>
                <w:webHidden/>
              </w:rPr>
              <w:fldChar w:fldCharType="begin"/>
            </w:r>
            <w:r>
              <w:rPr>
                <w:noProof/>
                <w:webHidden/>
              </w:rPr>
              <w:instrText xml:space="preserve"> PAGEREF _Toc26763235 \h </w:instrText>
            </w:r>
            <w:r>
              <w:rPr>
                <w:noProof/>
                <w:webHidden/>
              </w:rPr>
            </w:r>
          </w:ins>
          <w:r>
            <w:rPr>
              <w:noProof/>
              <w:webHidden/>
            </w:rPr>
            <w:fldChar w:fldCharType="separate"/>
          </w:r>
          <w:ins w:id="888" w:author="Rodion" w:date="2019-12-09T05:53:00Z">
            <w:r>
              <w:rPr>
                <w:noProof/>
                <w:webHidden/>
              </w:rPr>
              <w:t>123</w:t>
            </w:r>
            <w:r>
              <w:rPr>
                <w:noProof/>
                <w:webHidden/>
              </w:rPr>
              <w:fldChar w:fldCharType="end"/>
            </w:r>
            <w:r w:rsidRPr="00A63DA4">
              <w:rPr>
                <w:rStyle w:val="Hyperlink"/>
                <w:noProof/>
              </w:rPr>
              <w:fldChar w:fldCharType="end"/>
            </w:r>
          </w:ins>
        </w:p>
        <w:p w14:paraId="1434FB4B" w14:textId="24DB210B" w:rsidR="00D43E96" w:rsidRDefault="00D43E96">
          <w:pPr>
            <w:pStyle w:val="TOC1"/>
            <w:tabs>
              <w:tab w:val="right" w:leader="dot" w:pos="10476"/>
            </w:tabs>
            <w:rPr>
              <w:ins w:id="889" w:author="Rodion" w:date="2019-12-09T05:53:00Z"/>
              <w:rFonts w:asciiTheme="minorHAnsi" w:eastAsiaTheme="minorEastAsia" w:hAnsiTheme="minorHAnsi" w:cstheme="minorBidi"/>
              <w:noProof/>
              <w:sz w:val="22"/>
              <w:szCs w:val="22"/>
              <w:lang w:val="en-US"/>
            </w:rPr>
          </w:pPr>
          <w:ins w:id="890"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"_Toc26763236"</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СПИСОК ВИКОРИСТАНОЇ ЛІТЕРАТУРИ</w:t>
            </w:r>
            <w:r>
              <w:rPr>
                <w:noProof/>
                <w:webHidden/>
              </w:rPr>
              <w:tab/>
            </w:r>
            <w:r>
              <w:rPr>
                <w:noProof/>
                <w:webHidden/>
              </w:rPr>
              <w:fldChar w:fldCharType="begin"/>
            </w:r>
            <w:r>
              <w:rPr>
                <w:noProof/>
                <w:webHidden/>
              </w:rPr>
              <w:instrText xml:space="preserve"> PAGEREF _Toc26763236 \h </w:instrText>
            </w:r>
            <w:r>
              <w:rPr>
                <w:noProof/>
                <w:webHidden/>
              </w:rPr>
            </w:r>
          </w:ins>
          <w:r>
            <w:rPr>
              <w:noProof/>
              <w:webHidden/>
            </w:rPr>
            <w:fldChar w:fldCharType="separate"/>
          </w:r>
          <w:ins w:id="891" w:author="Rodion" w:date="2019-12-09T05:53:00Z">
            <w:r>
              <w:rPr>
                <w:noProof/>
                <w:webHidden/>
              </w:rPr>
              <w:t>125</w:t>
            </w:r>
            <w:r>
              <w:rPr>
                <w:noProof/>
                <w:webHidden/>
              </w:rPr>
              <w:fldChar w:fldCharType="end"/>
            </w:r>
            <w:r w:rsidRPr="00A63DA4">
              <w:rPr>
                <w:rStyle w:val="Hyperlink"/>
                <w:noProof/>
              </w:rPr>
              <w:fldChar w:fldCharType="end"/>
            </w:r>
          </w:ins>
        </w:p>
        <w:p w14:paraId="4F99257E" w14:textId="2BC545F6" w:rsidR="00D43E96" w:rsidRDefault="00D43E96">
          <w:pPr>
            <w:pStyle w:val="TOC1"/>
            <w:tabs>
              <w:tab w:val="right" w:leader="dot" w:pos="10476"/>
            </w:tabs>
            <w:rPr>
              <w:ins w:id="892" w:author="Rodion" w:date="2019-12-09T05:53:00Z"/>
              <w:rFonts w:asciiTheme="minorHAnsi" w:eastAsiaTheme="minorEastAsia" w:hAnsiTheme="minorHAnsi" w:cstheme="minorBidi"/>
              <w:noProof/>
              <w:sz w:val="22"/>
              <w:szCs w:val="22"/>
              <w:lang w:val="en-US"/>
            </w:rPr>
          </w:pPr>
          <w:ins w:id="893" w:author="Rodion" w:date="2019-12-09T05:53:00Z">
            <w:r w:rsidRPr="00A63DA4">
              <w:rPr>
                <w:rStyle w:val="Hyperlink"/>
                <w:noProof/>
              </w:rPr>
              <w:fldChar w:fldCharType="begin"/>
            </w:r>
            <w:r w:rsidRPr="00A63DA4">
              <w:rPr>
                <w:rStyle w:val="Hyperlink"/>
                <w:noProof/>
              </w:rPr>
              <w:instrText xml:space="preserve"> </w:instrText>
            </w:r>
            <w:r>
              <w:rPr>
                <w:noProof/>
              </w:rPr>
              <w:instrText>HYPERLINK \l "_Toc26763237"</w:instrText>
            </w:r>
            <w:r w:rsidRPr="00A63DA4">
              <w:rPr>
                <w:rStyle w:val="Hyperlink"/>
                <w:noProof/>
              </w:rPr>
              <w:instrText xml:space="preserve"> </w:instrText>
            </w:r>
            <w:r w:rsidRPr="00A63DA4">
              <w:rPr>
                <w:rStyle w:val="Hyperlink"/>
                <w:noProof/>
              </w:rPr>
            </w:r>
            <w:r w:rsidRPr="00A63DA4">
              <w:rPr>
                <w:rStyle w:val="Hyperlink"/>
                <w:noProof/>
              </w:rPr>
              <w:fldChar w:fldCharType="separate"/>
            </w:r>
            <w:r w:rsidRPr="00A63DA4">
              <w:rPr>
                <w:rStyle w:val="Hyperlink"/>
                <w:noProof/>
              </w:rPr>
              <w:t>ДОДАТОК А</w:t>
            </w:r>
            <w:r>
              <w:rPr>
                <w:noProof/>
                <w:webHidden/>
              </w:rPr>
              <w:tab/>
            </w:r>
            <w:r>
              <w:rPr>
                <w:noProof/>
                <w:webHidden/>
              </w:rPr>
              <w:fldChar w:fldCharType="begin"/>
            </w:r>
            <w:r>
              <w:rPr>
                <w:noProof/>
                <w:webHidden/>
              </w:rPr>
              <w:instrText xml:space="preserve"> PAGEREF _Toc26763237 \h </w:instrText>
            </w:r>
            <w:r>
              <w:rPr>
                <w:noProof/>
                <w:webHidden/>
              </w:rPr>
            </w:r>
          </w:ins>
          <w:r>
            <w:rPr>
              <w:noProof/>
              <w:webHidden/>
            </w:rPr>
            <w:fldChar w:fldCharType="separate"/>
          </w:r>
          <w:ins w:id="894" w:author="Rodion" w:date="2019-12-09T05:53:00Z">
            <w:r>
              <w:rPr>
                <w:noProof/>
                <w:webHidden/>
              </w:rPr>
              <w:t>133</w:t>
            </w:r>
            <w:r>
              <w:rPr>
                <w:noProof/>
                <w:webHidden/>
              </w:rPr>
              <w:fldChar w:fldCharType="end"/>
            </w:r>
            <w:r w:rsidRPr="00A63DA4">
              <w:rPr>
                <w:rStyle w:val="Hyperlink"/>
                <w:noProof/>
              </w:rPr>
              <w:fldChar w:fldCharType="end"/>
            </w:r>
          </w:ins>
        </w:p>
        <w:p w14:paraId="617C93E3" w14:textId="414023EC" w:rsidR="00C5720A" w:rsidRPr="00312974" w:rsidDel="00F36CB1" w:rsidRDefault="00C5720A">
          <w:pPr>
            <w:pStyle w:val="TOC1"/>
            <w:tabs>
              <w:tab w:val="right" w:leader="dot" w:pos="10476"/>
            </w:tabs>
            <w:rPr>
              <w:del w:id="895" w:author="Rodion" w:date="2019-12-08T22:58:00Z"/>
              <w:rFonts w:asciiTheme="minorHAnsi" w:eastAsiaTheme="minorEastAsia" w:hAnsiTheme="minorHAnsi" w:cstheme="minorBidi"/>
              <w:noProof/>
              <w:sz w:val="22"/>
              <w:szCs w:val="22"/>
              <w:rPrChange w:id="896" w:author="Rodion" w:date="2019-12-09T02:09:00Z">
                <w:rPr>
                  <w:del w:id="897" w:author="Rodion" w:date="2019-12-08T22:58:00Z"/>
                  <w:rFonts w:asciiTheme="minorHAnsi" w:eastAsiaTheme="minorEastAsia" w:hAnsiTheme="minorHAnsi" w:cstheme="minorBidi"/>
                  <w:noProof/>
                  <w:sz w:val="22"/>
                  <w:szCs w:val="22"/>
                  <w:lang w:val="en-US"/>
                </w:rPr>
              </w:rPrChange>
            </w:rPr>
          </w:pPr>
          <w:del w:id="898" w:author="Rodion" w:date="2019-12-08T22:58:00Z">
            <w:r w:rsidRPr="00312974" w:rsidDel="00F36CB1">
              <w:rPr>
                <w:noProof/>
                <w:rPrChange w:id="899" w:author="Rodion" w:date="2019-12-09T02:09:00Z">
                  <w:rPr>
                    <w:rStyle w:val="Hyperlink"/>
                    <w:noProof/>
                  </w:rPr>
                </w:rPrChange>
              </w:rPr>
              <w:delText>ВСТУП</w:delText>
            </w:r>
            <w:r w:rsidRPr="00030B2B" w:rsidDel="00F36CB1">
              <w:rPr>
                <w:noProof/>
                <w:webHidden/>
              </w:rPr>
              <w:tab/>
            </w:r>
            <w:r w:rsidR="00356893" w:rsidRPr="00222BC9" w:rsidDel="00F36CB1">
              <w:rPr>
                <w:noProof/>
                <w:webHidden/>
              </w:rPr>
              <w:delText>3</w:delText>
            </w:r>
          </w:del>
        </w:p>
        <w:p w14:paraId="03425D49" w14:textId="70676D2D" w:rsidR="00C5720A" w:rsidRPr="00312974" w:rsidDel="00F36CB1" w:rsidRDefault="00C5720A">
          <w:pPr>
            <w:pStyle w:val="TOC1"/>
            <w:tabs>
              <w:tab w:val="right" w:leader="dot" w:pos="10476"/>
            </w:tabs>
            <w:rPr>
              <w:del w:id="900" w:author="Rodion" w:date="2019-12-08T22:58:00Z"/>
              <w:rFonts w:asciiTheme="minorHAnsi" w:eastAsiaTheme="minorEastAsia" w:hAnsiTheme="minorHAnsi" w:cstheme="minorBidi"/>
              <w:noProof/>
              <w:sz w:val="22"/>
              <w:szCs w:val="22"/>
              <w:rPrChange w:id="901" w:author="Rodion" w:date="2019-12-09T02:09:00Z">
                <w:rPr>
                  <w:del w:id="902" w:author="Rodion" w:date="2019-12-08T22:58:00Z"/>
                  <w:rFonts w:asciiTheme="minorHAnsi" w:eastAsiaTheme="minorEastAsia" w:hAnsiTheme="minorHAnsi" w:cstheme="minorBidi"/>
                  <w:noProof/>
                  <w:sz w:val="22"/>
                  <w:szCs w:val="22"/>
                  <w:lang w:val="en-US"/>
                </w:rPr>
              </w:rPrChange>
            </w:rPr>
          </w:pPr>
          <w:del w:id="903" w:author="Rodion" w:date="2019-12-08T22:58:00Z">
            <w:r w:rsidRPr="00312974" w:rsidDel="00F36CB1">
              <w:rPr>
                <w:noProof/>
                <w:rPrChange w:id="904" w:author="Rodion" w:date="2019-12-09T02:09:00Z">
                  <w:rPr>
                    <w:rStyle w:val="Hyperlink"/>
                    <w:noProof/>
                  </w:rPr>
                </w:rPrChange>
              </w:rPr>
              <w:delText>2 АНАЛІЗ ПРЕДМЕТНОЇ ОБЛАСТІ АВТОМАТИЗАЦІЇ ДОМУ</w:delText>
            </w:r>
            <w:r w:rsidRPr="00030B2B" w:rsidDel="00F36CB1">
              <w:rPr>
                <w:noProof/>
                <w:webHidden/>
              </w:rPr>
              <w:tab/>
            </w:r>
            <w:r w:rsidR="00356893" w:rsidRPr="00222BC9" w:rsidDel="00F36CB1">
              <w:rPr>
                <w:noProof/>
                <w:webHidden/>
              </w:rPr>
              <w:delText>8</w:delText>
            </w:r>
          </w:del>
        </w:p>
        <w:p w14:paraId="240169A0" w14:textId="5629FC8A" w:rsidR="00C5720A" w:rsidRPr="00312974" w:rsidDel="00F36CB1" w:rsidRDefault="00C5720A">
          <w:pPr>
            <w:pStyle w:val="TOC2"/>
            <w:tabs>
              <w:tab w:val="right" w:leader="dot" w:pos="10476"/>
            </w:tabs>
            <w:rPr>
              <w:del w:id="905" w:author="Rodion" w:date="2019-12-08T22:58:00Z"/>
              <w:rFonts w:asciiTheme="minorHAnsi" w:eastAsiaTheme="minorEastAsia" w:hAnsiTheme="minorHAnsi" w:cstheme="minorBidi"/>
              <w:noProof/>
              <w:sz w:val="22"/>
              <w:szCs w:val="22"/>
              <w:rPrChange w:id="906" w:author="Rodion" w:date="2019-12-09T02:09:00Z">
                <w:rPr>
                  <w:del w:id="907" w:author="Rodion" w:date="2019-12-08T22:58:00Z"/>
                  <w:rFonts w:asciiTheme="minorHAnsi" w:eastAsiaTheme="minorEastAsia" w:hAnsiTheme="minorHAnsi" w:cstheme="minorBidi"/>
                  <w:noProof/>
                  <w:sz w:val="22"/>
                  <w:szCs w:val="22"/>
                  <w:lang w:val="en-US"/>
                </w:rPr>
              </w:rPrChange>
            </w:rPr>
          </w:pPr>
          <w:del w:id="908" w:author="Rodion" w:date="2019-12-08T22:58:00Z">
            <w:r w:rsidRPr="00312974" w:rsidDel="00F36CB1">
              <w:rPr>
                <w:noProof/>
                <w:rPrChange w:id="909" w:author="Rodion" w:date="2019-12-09T02:09:00Z">
                  <w:rPr>
                    <w:rStyle w:val="Hyperlink"/>
                    <w:noProof/>
                  </w:rPr>
                </w:rPrChange>
              </w:rPr>
              <w:delText>2.1 Складові системи автоматизації дому</w:delText>
            </w:r>
            <w:r w:rsidRPr="00030B2B" w:rsidDel="00F36CB1">
              <w:rPr>
                <w:noProof/>
                <w:webHidden/>
              </w:rPr>
              <w:tab/>
            </w:r>
            <w:r w:rsidR="00356893" w:rsidRPr="00222BC9" w:rsidDel="00F36CB1">
              <w:rPr>
                <w:noProof/>
                <w:webHidden/>
              </w:rPr>
              <w:delText>8</w:delText>
            </w:r>
          </w:del>
        </w:p>
        <w:p w14:paraId="653DEA21" w14:textId="57E1198F" w:rsidR="00C5720A" w:rsidRPr="00312974" w:rsidDel="00F36CB1" w:rsidRDefault="00C5720A">
          <w:pPr>
            <w:pStyle w:val="TOC2"/>
            <w:tabs>
              <w:tab w:val="right" w:leader="dot" w:pos="10476"/>
            </w:tabs>
            <w:rPr>
              <w:del w:id="910" w:author="Rodion" w:date="2019-12-08T22:58:00Z"/>
              <w:rFonts w:asciiTheme="minorHAnsi" w:eastAsiaTheme="minorEastAsia" w:hAnsiTheme="minorHAnsi" w:cstheme="minorBidi"/>
              <w:noProof/>
              <w:sz w:val="22"/>
              <w:szCs w:val="22"/>
              <w:rPrChange w:id="911" w:author="Rodion" w:date="2019-12-09T02:09:00Z">
                <w:rPr>
                  <w:del w:id="912" w:author="Rodion" w:date="2019-12-08T22:58:00Z"/>
                  <w:rFonts w:asciiTheme="minorHAnsi" w:eastAsiaTheme="minorEastAsia" w:hAnsiTheme="minorHAnsi" w:cstheme="minorBidi"/>
                  <w:noProof/>
                  <w:sz w:val="22"/>
                  <w:szCs w:val="22"/>
                  <w:lang w:val="en-US"/>
                </w:rPr>
              </w:rPrChange>
            </w:rPr>
          </w:pPr>
          <w:del w:id="913" w:author="Rodion" w:date="2019-12-08T22:58:00Z">
            <w:r w:rsidRPr="00312974" w:rsidDel="00F36CB1">
              <w:rPr>
                <w:noProof/>
                <w:rPrChange w:id="914" w:author="Rodion" w:date="2019-12-09T02:09:00Z">
                  <w:rPr>
                    <w:rStyle w:val="Hyperlink"/>
                    <w:noProof/>
                  </w:rPr>
                </w:rPrChange>
              </w:rPr>
              <w:delText>2.2 Ідентифікація товарів</w:delText>
            </w:r>
            <w:r w:rsidRPr="00030B2B" w:rsidDel="00F36CB1">
              <w:rPr>
                <w:noProof/>
                <w:webHidden/>
              </w:rPr>
              <w:tab/>
            </w:r>
            <w:r w:rsidR="00356893" w:rsidRPr="00222BC9" w:rsidDel="00F36CB1">
              <w:rPr>
                <w:noProof/>
                <w:webHidden/>
              </w:rPr>
              <w:delText>9</w:delText>
            </w:r>
          </w:del>
        </w:p>
        <w:p w14:paraId="134BDE04" w14:textId="3D83A57E" w:rsidR="00C5720A" w:rsidRPr="00312974" w:rsidDel="00F36CB1" w:rsidRDefault="00C5720A">
          <w:pPr>
            <w:pStyle w:val="TOC3"/>
            <w:tabs>
              <w:tab w:val="right" w:leader="dot" w:pos="10476"/>
            </w:tabs>
            <w:rPr>
              <w:del w:id="915" w:author="Rodion" w:date="2019-12-08T22:58:00Z"/>
              <w:rFonts w:asciiTheme="minorHAnsi" w:eastAsiaTheme="minorEastAsia" w:hAnsiTheme="minorHAnsi" w:cstheme="minorBidi"/>
              <w:noProof/>
              <w:sz w:val="22"/>
              <w:szCs w:val="22"/>
              <w:rPrChange w:id="916" w:author="Rodion" w:date="2019-12-09T02:09:00Z">
                <w:rPr>
                  <w:del w:id="917" w:author="Rodion" w:date="2019-12-08T22:58:00Z"/>
                  <w:rFonts w:asciiTheme="minorHAnsi" w:eastAsiaTheme="minorEastAsia" w:hAnsiTheme="minorHAnsi" w:cstheme="minorBidi"/>
                  <w:noProof/>
                  <w:sz w:val="22"/>
                  <w:szCs w:val="22"/>
                  <w:lang w:val="en-US"/>
                </w:rPr>
              </w:rPrChange>
            </w:rPr>
          </w:pPr>
          <w:del w:id="918" w:author="Rodion" w:date="2019-12-08T22:58:00Z">
            <w:r w:rsidRPr="00312974" w:rsidDel="00F36CB1">
              <w:rPr>
                <w:noProof/>
                <w:rPrChange w:id="919" w:author="Rodion" w:date="2019-12-09T02:09:00Z">
                  <w:rPr>
                    <w:rStyle w:val="Hyperlink"/>
                    <w:noProof/>
                  </w:rPr>
                </w:rPrChange>
              </w:rPr>
              <w:delText>2.2.1 Ідентифікація за штрих-кодом</w:delText>
            </w:r>
            <w:r w:rsidRPr="00030B2B" w:rsidDel="00F36CB1">
              <w:rPr>
                <w:noProof/>
                <w:webHidden/>
              </w:rPr>
              <w:tab/>
            </w:r>
            <w:r w:rsidR="00356893" w:rsidRPr="00222BC9" w:rsidDel="00F36CB1">
              <w:rPr>
                <w:noProof/>
                <w:webHidden/>
              </w:rPr>
              <w:delText>11</w:delText>
            </w:r>
          </w:del>
        </w:p>
        <w:p w14:paraId="6090F3C0" w14:textId="33D9F6DD" w:rsidR="00C5720A" w:rsidRPr="00312974" w:rsidDel="00F36CB1" w:rsidRDefault="00C5720A">
          <w:pPr>
            <w:pStyle w:val="TOC3"/>
            <w:tabs>
              <w:tab w:val="right" w:leader="dot" w:pos="10476"/>
            </w:tabs>
            <w:rPr>
              <w:del w:id="920" w:author="Rodion" w:date="2019-12-08T22:58:00Z"/>
              <w:rFonts w:asciiTheme="minorHAnsi" w:eastAsiaTheme="minorEastAsia" w:hAnsiTheme="minorHAnsi" w:cstheme="minorBidi"/>
              <w:noProof/>
              <w:sz w:val="22"/>
              <w:szCs w:val="22"/>
              <w:rPrChange w:id="921" w:author="Rodion" w:date="2019-12-09T02:09:00Z">
                <w:rPr>
                  <w:del w:id="922" w:author="Rodion" w:date="2019-12-08T22:58:00Z"/>
                  <w:rFonts w:asciiTheme="minorHAnsi" w:eastAsiaTheme="minorEastAsia" w:hAnsiTheme="minorHAnsi" w:cstheme="minorBidi"/>
                  <w:noProof/>
                  <w:sz w:val="22"/>
                  <w:szCs w:val="22"/>
                  <w:lang w:val="en-US"/>
                </w:rPr>
              </w:rPrChange>
            </w:rPr>
          </w:pPr>
          <w:del w:id="923" w:author="Rodion" w:date="2019-12-08T22:58:00Z">
            <w:r w:rsidRPr="00312974" w:rsidDel="00F36CB1">
              <w:rPr>
                <w:noProof/>
                <w:rPrChange w:id="924" w:author="Rodion" w:date="2019-12-09T02:09:00Z">
                  <w:rPr>
                    <w:rStyle w:val="Hyperlink"/>
                    <w:noProof/>
                  </w:rPr>
                </w:rPrChange>
              </w:rPr>
              <w:delText>2.2.2 Радіочастотна ідентифікація</w:delText>
            </w:r>
            <w:r w:rsidRPr="00030B2B" w:rsidDel="00F36CB1">
              <w:rPr>
                <w:noProof/>
                <w:webHidden/>
              </w:rPr>
              <w:tab/>
            </w:r>
            <w:r w:rsidR="00356893" w:rsidRPr="00222BC9" w:rsidDel="00F36CB1">
              <w:rPr>
                <w:noProof/>
                <w:webHidden/>
              </w:rPr>
              <w:delText>18</w:delText>
            </w:r>
          </w:del>
        </w:p>
        <w:p w14:paraId="33E404B6" w14:textId="6A72020A" w:rsidR="00C5720A" w:rsidRPr="00312974" w:rsidDel="00F36CB1" w:rsidRDefault="00C5720A">
          <w:pPr>
            <w:pStyle w:val="TOC2"/>
            <w:tabs>
              <w:tab w:val="right" w:leader="dot" w:pos="10476"/>
            </w:tabs>
            <w:rPr>
              <w:del w:id="925" w:author="Rodion" w:date="2019-12-08T22:58:00Z"/>
              <w:rFonts w:asciiTheme="minorHAnsi" w:eastAsiaTheme="minorEastAsia" w:hAnsiTheme="minorHAnsi" w:cstheme="minorBidi"/>
              <w:noProof/>
              <w:sz w:val="22"/>
              <w:szCs w:val="22"/>
              <w:rPrChange w:id="926" w:author="Rodion" w:date="2019-12-09T02:09:00Z">
                <w:rPr>
                  <w:del w:id="927" w:author="Rodion" w:date="2019-12-08T22:58:00Z"/>
                  <w:rFonts w:asciiTheme="minorHAnsi" w:eastAsiaTheme="minorEastAsia" w:hAnsiTheme="minorHAnsi" w:cstheme="minorBidi"/>
                  <w:noProof/>
                  <w:sz w:val="22"/>
                  <w:szCs w:val="22"/>
                  <w:lang w:val="en-US"/>
                </w:rPr>
              </w:rPrChange>
            </w:rPr>
          </w:pPr>
          <w:del w:id="928" w:author="Rodion" w:date="2019-12-08T22:58:00Z">
            <w:r w:rsidRPr="00312974" w:rsidDel="00F36CB1">
              <w:rPr>
                <w:noProof/>
                <w:rPrChange w:id="929" w:author="Rodion" w:date="2019-12-09T02:09:00Z">
                  <w:rPr>
                    <w:rStyle w:val="Hyperlink"/>
                    <w:noProof/>
                  </w:rPr>
                </w:rPrChange>
              </w:rPr>
              <w:delText>2.3 Мережеві протоколи</w:delText>
            </w:r>
            <w:r w:rsidRPr="00030B2B" w:rsidDel="00F36CB1">
              <w:rPr>
                <w:noProof/>
                <w:webHidden/>
              </w:rPr>
              <w:tab/>
            </w:r>
            <w:r w:rsidR="00356893" w:rsidRPr="00222BC9" w:rsidDel="00F36CB1">
              <w:rPr>
                <w:noProof/>
                <w:webHidden/>
              </w:rPr>
              <w:delText>27</w:delText>
            </w:r>
          </w:del>
        </w:p>
        <w:p w14:paraId="4D958C8A" w14:textId="2E752887" w:rsidR="00C5720A" w:rsidRPr="00312974" w:rsidDel="00F36CB1" w:rsidRDefault="00C5720A">
          <w:pPr>
            <w:pStyle w:val="TOC2"/>
            <w:tabs>
              <w:tab w:val="right" w:leader="dot" w:pos="10476"/>
            </w:tabs>
            <w:rPr>
              <w:del w:id="930" w:author="Rodion" w:date="2019-12-08T22:58:00Z"/>
              <w:rFonts w:asciiTheme="minorHAnsi" w:eastAsiaTheme="minorEastAsia" w:hAnsiTheme="minorHAnsi" w:cstheme="minorBidi"/>
              <w:noProof/>
              <w:sz w:val="22"/>
              <w:szCs w:val="22"/>
              <w:rPrChange w:id="931" w:author="Rodion" w:date="2019-12-09T02:09:00Z">
                <w:rPr>
                  <w:del w:id="932" w:author="Rodion" w:date="2019-12-08T22:58:00Z"/>
                  <w:rFonts w:asciiTheme="minorHAnsi" w:eastAsiaTheme="minorEastAsia" w:hAnsiTheme="minorHAnsi" w:cstheme="minorBidi"/>
                  <w:noProof/>
                  <w:sz w:val="22"/>
                  <w:szCs w:val="22"/>
                  <w:lang w:val="en-US"/>
                </w:rPr>
              </w:rPrChange>
            </w:rPr>
          </w:pPr>
          <w:del w:id="933" w:author="Rodion" w:date="2019-12-08T22:58:00Z">
            <w:r w:rsidRPr="00312974" w:rsidDel="00F36CB1">
              <w:rPr>
                <w:noProof/>
                <w:rPrChange w:id="934" w:author="Rodion" w:date="2019-12-09T02:09:00Z">
                  <w:rPr>
                    <w:rStyle w:val="Hyperlink"/>
                    <w:noProof/>
                  </w:rPr>
                </w:rPrChange>
              </w:rPr>
              <w:delText>2.4 Інструменти прототипування</w:delText>
            </w:r>
            <w:r w:rsidRPr="00030B2B" w:rsidDel="00F36CB1">
              <w:rPr>
                <w:noProof/>
                <w:webHidden/>
              </w:rPr>
              <w:tab/>
            </w:r>
            <w:r w:rsidR="00356893" w:rsidRPr="00222BC9" w:rsidDel="00F36CB1">
              <w:rPr>
                <w:noProof/>
                <w:webHidden/>
              </w:rPr>
              <w:delText>34</w:delText>
            </w:r>
          </w:del>
        </w:p>
        <w:p w14:paraId="7D3D5C7A" w14:textId="27A6A117" w:rsidR="00C5720A" w:rsidRPr="00312974" w:rsidDel="00F36CB1" w:rsidRDefault="00C5720A">
          <w:pPr>
            <w:pStyle w:val="TOC3"/>
            <w:tabs>
              <w:tab w:val="right" w:leader="dot" w:pos="10476"/>
            </w:tabs>
            <w:rPr>
              <w:del w:id="935" w:author="Rodion" w:date="2019-12-08T22:58:00Z"/>
              <w:rFonts w:asciiTheme="minorHAnsi" w:eastAsiaTheme="minorEastAsia" w:hAnsiTheme="minorHAnsi" w:cstheme="minorBidi"/>
              <w:noProof/>
              <w:sz w:val="22"/>
              <w:szCs w:val="22"/>
              <w:rPrChange w:id="936" w:author="Rodion" w:date="2019-12-09T02:09:00Z">
                <w:rPr>
                  <w:del w:id="937" w:author="Rodion" w:date="2019-12-08T22:58:00Z"/>
                  <w:rFonts w:asciiTheme="minorHAnsi" w:eastAsiaTheme="minorEastAsia" w:hAnsiTheme="minorHAnsi" w:cstheme="minorBidi"/>
                  <w:noProof/>
                  <w:sz w:val="22"/>
                  <w:szCs w:val="22"/>
                  <w:lang w:val="en-US"/>
                </w:rPr>
              </w:rPrChange>
            </w:rPr>
          </w:pPr>
          <w:del w:id="938" w:author="Rodion" w:date="2019-12-08T22:58:00Z">
            <w:r w:rsidRPr="00312974" w:rsidDel="00F36CB1">
              <w:rPr>
                <w:noProof/>
                <w:rPrChange w:id="939" w:author="Rodion" w:date="2019-12-09T02:09:00Z">
                  <w:rPr>
                    <w:rStyle w:val="Hyperlink"/>
                    <w:noProof/>
                  </w:rPr>
                </w:rPrChange>
              </w:rPr>
              <w:delText>2.4.1 Платформа Arduino</w:delText>
            </w:r>
            <w:r w:rsidRPr="00030B2B" w:rsidDel="00F36CB1">
              <w:rPr>
                <w:noProof/>
                <w:webHidden/>
              </w:rPr>
              <w:tab/>
            </w:r>
            <w:r w:rsidR="00356893" w:rsidRPr="00222BC9" w:rsidDel="00F36CB1">
              <w:rPr>
                <w:noProof/>
                <w:webHidden/>
              </w:rPr>
              <w:delText>34</w:delText>
            </w:r>
          </w:del>
        </w:p>
        <w:p w14:paraId="3611A610" w14:textId="79CF9DDD" w:rsidR="00C5720A" w:rsidRPr="00312974" w:rsidDel="00F36CB1" w:rsidRDefault="00C5720A">
          <w:pPr>
            <w:pStyle w:val="TOC3"/>
            <w:tabs>
              <w:tab w:val="right" w:leader="dot" w:pos="10476"/>
            </w:tabs>
            <w:rPr>
              <w:del w:id="940" w:author="Rodion" w:date="2019-12-08T22:58:00Z"/>
              <w:rFonts w:asciiTheme="minorHAnsi" w:eastAsiaTheme="minorEastAsia" w:hAnsiTheme="minorHAnsi" w:cstheme="minorBidi"/>
              <w:noProof/>
              <w:sz w:val="22"/>
              <w:szCs w:val="22"/>
              <w:rPrChange w:id="941" w:author="Rodion" w:date="2019-12-09T02:09:00Z">
                <w:rPr>
                  <w:del w:id="942" w:author="Rodion" w:date="2019-12-08T22:58:00Z"/>
                  <w:rFonts w:asciiTheme="minorHAnsi" w:eastAsiaTheme="minorEastAsia" w:hAnsiTheme="minorHAnsi" w:cstheme="minorBidi"/>
                  <w:noProof/>
                  <w:sz w:val="22"/>
                  <w:szCs w:val="22"/>
                  <w:lang w:val="en-US"/>
                </w:rPr>
              </w:rPrChange>
            </w:rPr>
          </w:pPr>
          <w:del w:id="943" w:author="Rodion" w:date="2019-12-08T22:58:00Z">
            <w:r w:rsidRPr="00312974" w:rsidDel="00F36CB1">
              <w:rPr>
                <w:noProof/>
                <w:rPrChange w:id="944" w:author="Rodion" w:date="2019-12-09T02:09:00Z">
                  <w:rPr>
                    <w:rStyle w:val="Hyperlink"/>
                    <w:noProof/>
                  </w:rPr>
                </w:rPrChange>
              </w:rPr>
              <w:delText>2.4.2 Arduino Mega 2560</w:delText>
            </w:r>
            <w:r w:rsidRPr="00030B2B" w:rsidDel="00F36CB1">
              <w:rPr>
                <w:noProof/>
                <w:webHidden/>
              </w:rPr>
              <w:tab/>
            </w:r>
            <w:r w:rsidR="00356893" w:rsidRPr="00222BC9" w:rsidDel="00F36CB1">
              <w:rPr>
                <w:noProof/>
                <w:webHidden/>
              </w:rPr>
              <w:delText>40</w:delText>
            </w:r>
          </w:del>
        </w:p>
        <w:p w14:paraId="5E1C8376" w14:textId="4DB99FE6" w:rsidR="00C5720A" w:rsidRPr="00312974" w:rsidDel="00F36CB1" w:rsidRDefault="00C5720A">
          <w:pPr>
            <w:pStyle w:val="TOC2"/>
            <w:tabs>
              <w:tab w:val="right" w:leader="dot" w:pos="10476"/>
            </w:tabs>
            <w:rPr>
              <w:del w:id="945" w:author="Rodion" w:date="2019-12-08T22:58:00Z"/>
              <w:rFonts w:asciiTheme="minorHAnsi" w:eastAsiaTheme="minorEastAsia" w:hAnsiTheme="minorHAnsi" w:cstheme="minorBidi"/>
              <w:noProof/>
              <w:sz w:val="22"/>
              <w:szCs w:val="22"/>
              <w:rPrChange w:id="946" w:author="Rodion" w:date="2019-12-09T02:09:00Z">
                <w:rPr>
                  <w:del w:id="947" w:author="Rodion" w:date="2019-12-08T22:58:00Z"/>
                  <w:rFonts w:asciiTheme="minorHAnsi" w:eastAsiaTheme="minorEastAsia" w:hAnsiTheme="minorHAnsi" w:cstheme="minorBidi"/>
                  <w:noProof/>
                  <w:sz w:val="22"/>
                  <w:szCs w:val="22"/>
                  <w:lang w:val="en-US"/>
                </w:rPr>
              </w:rPrChange>
            </w:rPr>
          </w:pPr>
          <w:del w:id="948" w:author="Rodion" w:date="2019-12-08T22:58:00Z">
            <w:r w:rsidRPr="00312974" w:rsidDel="00F36CB1">
              <w:rPr>
                <w:noProof/>
                <w:rPrChange w:id="949" w:author="Rodion" w:date="2019-12-09T02:09:00Z">
                  <w:rPr>
                    <w:rStyle w:val="Hyperlink"/>
                    <w:noProof/>
                  </w:rPr>
                </w:rPrChange>
              </w:rPr>
              <w:delText>2.5 Висновки</w:delText>
            </w:r>
            <w:r w:rsidRPr="00030B2B" w:rsidDel="00F36CB1">
              <w:rPr>
                <w:noProof/>
                <w:webHidden/>
              </w:rPr>
              <w:tab/>
            </w:r>
            <w:r w:rsidR="00356893" w:rsidRPr="00222BC9" w:rsidDel="00F36CB1">
              <w:rPr>
                <w:noProof/>
                <w:webHidden/>
              </w:rPr>
              <w:delText>43</w:delText>
            </w:r>
          </w:del>
        </w:p>
        <w:p w14:paraId="06EC22EF" w14:textId="2C67097C" w:rsidR="00C5720A" w:rsidRPr="00312974" w:rsidDel="00F36CB1" w:rsidRDefault="00C5720A">
          <w:pPr>
            <w:pStyle w:val="TOC1"/>
            <w:tabs>
              <w:tab w:val="right" w:leader="dot" w:pos="10476"/>
            </w:tabs>
            <w:rPr>
              <w:del w:id="950" w:author="Rodion" w:date="2019-12-08T22:58:00Z"/>
              <w:rFonts w:asciiTheme="minorHAnsi" w:eastAsiaTheme="minorEastAsia" w:hAnsiTheme="minorHAnsi" w:cstheme="minorBidi"/>
              <w:noProof/>
              <w:sz w:val="22"/>
              <w:szCs w:val="22"/>
              <w:rPrChange w:id="951" w:author="Rodion" w:date="2019-12-09T02:09:00Z">
                <w:rPr>
                  <w:del w:id="952" w:author="Rodion" w:date="2019-12-08T22:58:00Z"/>
                  <w:rFonts w:asciiTheme="minorHAnsi" w:eastAsiaTheme="minorEastAsia" w:hAnsiTheme="minorHAnsi" w:cstheme="minorBidi"/>
                  <w:noProof/>
                  <w:sz w:val="22"/>
                  <w:szCs w:val="22"/>
                  <w:lang w:val="en-US"/>
                </w:rPr>
              </w:rPrChange>
            </w:rPr>
          </w:pPr>
          <w:del w:id="953" w:author="Rodion" w:date="2019-12-08T22:58:00Z">
            <w:r w:rsidRPr="00312974" w:rsidDel="00F36CB1">
              <w:rPr>
                <w:rFonts w:eastAsia="Calibri"/>
                <w:noProof/>
                <w:rPrChange w:id="954" w:author="Rodion" w:date="2019-12-09T02:09:00Z">
                  <w:rPr>
                    <w:rStyle w:val="Hyperlink"/>
                    <w:rFonts w:eastAsia="Calibri"/>
                    <w:noProof/>
                  </w:rPr>
                </w:rPrChange>
              </w:rPr>
              <w:delText>3 ОГЛЯД ІСНУЮЧИХ РІШЕНЬ</w:delText>
            </w:r>
            <w:r w:rsidRPr="00030B2B" w:rsidDel="00F36CB1">
              <w:rPr>
                <w:noProof/>
                <w:webHidden/>
              </w:rPr>
              <w:tab/>
            </w:r>
            <w:r w:rsidR="00356893" w:rsidRPr="00222BC9" w:rsidDel="00F36CB1">
              <w:rPr>
                <w:noProof/>
                <w:webHidden/>
              </w:rPr>
              <w:delText>45</w:delText>
            </w:r>
          </w:del>
        </w:p>
        <w:p w14:paraId="2C04CEDE" w14:textId="52064C34" w:rsidR="00C5720A" w:rsidRPr="00312974" w:rsidDel="00F36CB1" w:rsidRDefault="00C5720A">
          <w:pPr>
            <w:pStyle w:val="TOC2"/>
            <w:tabs>
              <w:tab w:val="right" w:leader="dot" w:pos="10476"/>
            </w:tabs>
            <w:rPr>
              <w:del w:id="955" w:author="Rodion" w:date="2019-12-08T22:58:00Z"/>
              <w:rFonts w:asciiTheme="minorHAnsi" w:eastAsiaTheme="minorEastAsia" w:hAnsiTheme="minorHAnsi" w:cstheme="minorBidi"/>
              <w:noProof/>
              <w:sz w:val="22"/>
              <w:szCs w:val="22"/>
              <w:rPrChange w:id="956" w:author="Rodion" w:date="2019-12-09T02:09:00Z">
                <w:rPr>
                  <w:del w:id="957" w:author="Rodion" w:date="2019-12-08T22:58:00Z"/>
                  <w:rFonts w:asciiTheme="minorHAnsi" w:eastAsiaTheme="minorEastAsia" w:hAnsiTheme="minorHAnsi" w:cstheme="minorBidi"/>
                  <w:noProof/>
                  <w:sz w:val="22"/>
                  <w:szCs w:val="22"/>
                  <w:lang w:val="en-US"/>
                </w:rPr>
              </w:rPrChange>
            </w:rPr>
          </w:pPr>
          <w:del w:id="958" w:author="Rodion" w:date="2019-12-08T22:58:00Z">
            <w:r w:rsidRPr="00312974" w:rsidDel="00F36CB1">
              <w:rPr>
                <w:noProof/>
                <w:rPrChange w:id="959" w:author="Rodion" w:date="2019-12-09T02:09:00Z">
                  <w:rPr>
                    <w:rStyle w:val="Hyperlink"/>
                    <w:noProof/>
                  </w:rPr>
                </w:rPrChange>
              </w:rPr>
              <w:delText>3.1 Hiku</w:delText>
            </w:r>
            <w:r w:rsidRPr="00030B2B" w:rsidDel="00F36CB1">
              <w:rPr>
                <w:noProof/>
                <w:webHidden/>
              </w:rPr>
              <w:tab/>
            </w:r>
            <w:r w:rsidR="00356893" w:rsidRPr="00222BC9" w:rsidDel="00F36CB1">
              <w:rPr>
                <w:noProof/>
                <w:webHidden/>
              </w:rPr>
              <w:delText>45</w:delText>
            </w:r>
          </w:del>
        </w:p>
        <w:p w14:paraId="4F80DC49" w14:textId="602D9BC5" w:rsidR="00C5720A" w:rsidRPr="00312974" w:rsidDel="00F36CB1" w:rsidRDefault="00C5720A">
          <w:pPr>
            <w:pStyle w:val="TOC2"/>
            <w:tabs>
              <w:tab w:val="right" w:leader="dot" w:pos="10476"/>
            </w:tabs>
            <w:rPr>
              <w:del w:id="960" w:author="Rodion" w:date="2019-12-08T22:58:00Z"/>
              <w:rFonts w:asciiTheme="minorHAnsi" w:eastAsiaTheme="minorEastAsia" w:hAnsiTheme="minorHAnsi" w:cstheme="minorBidi"/>
              <w:noProof/>
              <w:sz w:val="22"/>
              <w:szCs w:val="22"/>
              <w:rPrChange w:id="961" w:author="Rodion" w:date="2019-12-09T02:09:00Z">
                <w:rPr>
                  <w:del w:id="962" w:author="Rodion" w:date="2019-12-08T22:58:00Z"/>
                  <w:rFonts w:asciiTheme="minorHAnsi" w:eastAsiaTheme="minorEastAsia" w:hAnsiTheme="minorHAnsi" w:cstheme="minorBidi"/>
                  <w:noProof/>
                  <w:sz w:val="22"/>
                  <w:szCs w:val="22"/>
                  <w:lang w:val="en-US"/>
                </w:rPr>
              </w:rPrChange>
            </w:rPr>
          </w:pPr>
          <w:del w:id="963" w:author="Rodion" w:date="2019-12-08T22:58:00Z">
            <w:r w:rsidRPr="00312974" w:rsidDel="00F36CB1">
              <w:rPr>
                <w:noProof/>
                <w:rPrChange w:id="964" w:author="Rodion" w:date="2019-12-09T02:09:00Z">
                  <w:rPr>
                    <w:rStyle w:val="Hyperlink"/>
                    <w:noProof/>
                  </w:rPr>
                </w:rPrChange>
              </w:rPr>
              <w:delText>3.2 GeniCan</w:delText>
            </w:r>
            <w:r w:rsidRPr="00030B2B" w:rsidDel="00F36CB1">
              <w:rPr>
                <w:noProof/>
                <w:webHidden/>
              </w:rPr>
              <w:tab/>
            </w:r>
            <w:r w:rsidR="00356893" w:rsidRPr="00222BC9" w:rsidDel="00F36CB1">
              <w:rPr>
                <w:noProof/>
                <w:webHidden/>
              </w:rPr>
              <w:delText>46</w:delText>
            </w:r>
          </w:del>
        </w:p>
        <w:p w14:paraId="1D8FBADB" w14:textId="78F18316" w:rsidR="00C5720A" w:rsidRPr="00312974" w:rsidDel="00F36CB1" w:rsidRDefault="00C5720A">
          <w:pPr>
            <w:pStyle w:val="TOC2"/>
            <w:tabs>
              <w:tab w:val="right" w:leader="dot" w:pos="10476"/>
            </w:tabs>
            <w:rPr>
              <w:del w:id="965" w:author="Rodion" w:date="2019-12-08T22:58:00Z"/>
              <w:rFonts w:asciiTheme="minorHAnsi" w:eastAsiaTheme="minorEastAsia" w:hAnsiTheme="minorHAnsi" w:cstheme="minorBidi"/>
              <w:noProof/>
              <w:sz w:val="22"/>
              <w:szCs w:val="22"/>
              <w:rPrChange w:id="966" w:author="Rodion" w:date="2019-12-09T02:09:00Z">
                <w:rPr>
                  <w:del w:id="967" w:author="Rodion" w:date="2019-12-08T22:58:00Z"/>
                  <w:rFonts w:asciiTheme="minorHAnsi" w:eastAsiaTheme="minorEastAsia" w:hAnsiTheme="minorHAnsi" w:cstheme="minorBidi"/>
                  <w:noProof/>
                  <w:sz w:val="22"/>
                  <w:szCs w:val="22"/>
                  <w:lang w:val="en-US"/>
                </w:rPr>
              </w:rPrChange>
            </w:rPr>
          </w:pPr>
          <w:del w:id="968" w:author="Rodion" w:date="2019-12-08T22:58:00Z">
            <w:r w:rsidRPr="00312974" w:rsidDel="00F36CB1">
              <w:rPr>
                <w:noProof/>
                <w:rPrChange w:id="969" w:author="Rodion" w:date="2019-12-09T02:09:00Z">
                  <w:rPr>
                    <w:rStyle w:val="Hyperlink"/>
                    <w:noProof/>
                  </w:rPr>
                </w:rPrChange>
              </w:rPr>
              <w:delText>3.3 Висновки</w:delText>
            </w:r>
            <w:r w:rsidRPr="00030B2B" w:rsidDel="00F36CB1">
              <w:rPr>
                <w:noProof/>
                <w:webHidden/>
              </w:rPr>
              <w:tab/>
            </w:r>
            <w:r w:rsidR="00356893" w:rsidRPr="00222BC9" w:rsidDel="00F36CB1">
              <w:rPr>
                <w:noProof/>
                <w:webHidden/>
              </w:rPr>
              <w:delText>48</w:delText>
            </w:r>
          </w:del>
        </w:p>
        <w:p w14:paraId="2E003156" w14:textId="3CEC146C" w:rsidR="00C5720A" w:rsidRPr="00312974" w:rsidDel="00F36CB1" w:rsidRDefault="00C5720A">
          <w:pPr>
            <w:pStyle w:val="TOC1"/>
            <w:tabs>
              <w:tab w:val="right" w:leader="dot" w:pos="10476"/>
            </w:tabs>
            <w:rPr>
              <w:del w:id="970" w:author="Rodion" w:date="2019-12-08T22:58:00Z"/>
              <w:rFonts w:asciiTheme="minorHAnsi" w:eastAsiaTheme="minorEastAsia" w:hAnsiTheme="minorHAnsi" w:cstheme="minorBidi"/>
              <w:noProof/>
              <w:sz w:val="22"/>
              <w:szCs w:val="22"/>
              <w:rPrChange w:id="971" w:author="Rodion" w:date="2019-12-09T02:09:00Z">
                <w:rPr>
                  <w:del w:id="972" w:author="Rodion" w:date="2019-12-08T22:58:00Z"/>
                  <w:rFonts w:asciiTheme="minorHAnsi" w:eastAsiaTheme="minorEastAsia" w:hAnsiTheme="minorHAnsi" w:cstheme="minorBidi"/>
                  <w:noProof/>
                  <w:sz w:val="22"/>
                  <w:szCs w:val="22"/>
                  <w:lang w:val="en-US"/>
                </w:rPr>
              </w:rPrChange>
            </w:rPr>
          </w:pPr>
          <w:del w:id="973" w:author="Rodion" w:date="2019-12-08T22:58:00Z">
            <w:r w:rsidRPr="00312974" w:rsidDel="00F36CB1">
              <w:rPr>
                <w:noProof/>
                <w:rPrChange w:id="974" w:author="Rodion" w:date="2019-12-09T02:09:00Z">
                  <w:rPr>
                    <w:rStyle w:val="Hyperlink"/>
                    <w:noProof/>
                  </w:rPr>
                </w:rPrChange>
              </w:rPr>
              <w:delText>4 РОЗРОБКА ПРОГРАМНО-АПАРАТНОГО КОМПЛЕКСУ</w:delText>
            </w:r>
            <w:r w:rsidRPr="00030B2B" w:rsidDel="00F36CB1">
              <w:rPr>
                <w:noProof/>
                <w:webHidden/>
              </w:rPr>
              <w:tab/>
            </w:r>
            <w:r w:rsidR="00356893" w:rsidRPr="00222BC9" w:rsidDel="00F36CB1">
              <w:rPr>
                <w:noProof/>
                <w:webHidden/>
              </w:rPr>
              <w:delText>50</w:delText>
            </w:r>
          </w:del>
        </w:p>
        <w:p w14:paraId="5871788C" w14:textId="7B5418B5" w:rsidR="00C5720A" w:rsidRPr="00312974" w:rsidDel="00F36CB1" w:rsidRDefault="00C5720A">
          <w:pPr>
            <w:pStyle w:val="TOC2"/>
            <w:tabs>
              <w:tab w:val="right" w:leader="dot" w:pos="10476"/>
            </w:tabs>
            <w:rPr>
              <w:del w:id="975" w:author="Rodion" w:date="2019-12-08T22:58:00Z"/>
              <w:rFonts w:asciiTheme="minorHAnsi" w:eastAsiaTheme="minorEastAsia" w:hAnsiTheme="minorHAnsi" w:cstheme="minorBidi"/>
              <w:noProof/>
              <w:sz w:val="22"/>
              <w:szCs w:val="22"/>
              <w:rPrChange w:id="976" w:author="Rodion" w:date="2019-12-09T02:09:00Z">
                <w:rPr>
                  <w:del w:id="977" w:author="Rodion" w:date="2019-12-08T22:58:00Z"/>
                  <w:rFonts w:asciiTheme="minorHAnsi" w:eastAsiaTheme="minorEastAsia" w:hAnsiTheme="minorHAnsi" w:cstheme="minorBidi"/>
                  <w:noProof/>
                  <w:sz w:val="22"/>
                  <w:szCs w:val="22"/>
                  <w:lang w:val="en-US"/>
                </w:rPr>
              </w:rPrChange>
            </w:rPr>
          </w:pPr>
          <w:del w:id="978" w:author="Rodion" w:date="2019-12-08T22:58:00Z">
            <w:r w:rsidRPr="00312974" w:rsidDel="00F36CB1">
              <w:rPr>
                <w:noProof/>
                <w:rPrChange w:id="979" w:author="Rodion" w:date="2019-12-09T02:09:00Z">
                  <w:rPr>
                    <w:rStyle w:val="Hyperlink"/>
                    <w:noProof/>
                  </w:rPr>
                </w:rPrChange>
              </w:rPr>
              <w:delText>4.1 Принцип роботи комплексу</w:delText>
            </w:r>
            <w:r w:rsidRPr="00030B2B" w:rsidDel="00F36CB1">
              <w:rPr>
                <w:noProof/>
                <w:webHidden/>
              </w:rPr>
              <w:tab/>
            </w:r>
            <w:r w:rsidR="00356893" w:rsidRPr="00222BC9" w:rsidDel="00F36CB1">
              <w:rPr>
                <w:noProof/>
                <w:webHidden/>
              </w:rPr>
              <w:delText>50</w:delText>
            </w:r>
          </w:del>
        </w:p>
        <w:p w14:paraId="142A7791" w14:textId="2F3E579F" w:rsidR="00C5720A" w:rsidRPr="00312974" w:rsidDel="00F36CB1" w:rsidRDefault="00C5720A">
          <w:pPr>
            <w:pStyle w:val="TOC2"/>
            <w:tabs>
              <w:tab w:val="right" w:leader="dot" w:pos="10476"/>
            </w:tabs>
            <w:rPr>
              <w:del w:id="980" w:author="Rodion" w:date="2019-12-08T22:58:00Z"/>
              <w:rFonts w:asciiTheme="minorHAnsi" w:eastAsiaTheme="minorEastAsia" w:hAnsiTheme="minorHAnsi" w:cstheme="minorBidi"/>
              <w:noProof/>
              <w:sz w:val="22"/>
              <w:szCs w:val="22"/>
              <w:rPrChange w:id="981" w:author="Rodion" w:date="2019-12-09T02:09:00Z">
                <w:rPr>
                  <w:del w:id="982" w:author="Rodion" w:date="2019-12-08T22:58:00Z"/>
                  <w:rFonts w:asciiTheme="minorHAnsi" w:eastAsiaTheme="minorEastAsia" w:hAnsiTheme="minorHAnsi" w:cstheme="minorBidi"/>
                  <w:noProof/>
                  <w:sz w:val="22"/>
                  <w:szCs w:val="22"/>
                  <w:lang w:val="en-US"/>
                </w:rPr>
              </w:rPrChange>
            </w:rPr>
          </w:pPr>
          <w:del w:id="983" w:author="Rodion" w:date="2019-12-08T22:58:00Z">
            <w:r w:rsidRPr="00312974" w:rsidDel="00F36CB1">
              <w:rPr>
                <w:noProof/>
                <w:rPrChange w:id="984" w:author="Rodion" w:date="2019-12-09T02:09:00Z">
                  <w:rPr>
                    <w:rStyle w:val="Hyperlink"/>
                    <w:noProof/>
                  </w:rPr>
                </w:rPrChange>
              </w:rPr>
              <w:delText>4.2 Алгоритм взаємодії користувача з комплексом</w:delText>
            </w:r>
            <w:r w:rsidRPr="00030B2B" w:rsidDel="00F36CB1">
              <w:rPr>
                <w:noProof/>
                <w:webHidden/>
              </w:rPr>
              <w:tab/>
            </w:r>
            <w:r w:rsidR="00356893" w:rsidRPr="00222BC9" w:rsidDel="00F36CB1">
              <w:rPr>
                <w:noProof/>
                <w:webHidden/>
              </w:rPr>
              <w:delText>55</w:delText>
            </w:r>
          </w:del>
        </w:p>
        <w:p w14:paraId="3C39ADF3" w14:textId="14452499" w:rsidR="00C5720A" w:rsidRPr="00312974" w:rsidDel="00F36CB1" w:rsidRDefault="00C5720A">
          <w:pPr>
            <w:pStyle w:val="TOC3"/>
            <w:tabs>
              <w:tab w:val="right" w:leader="dot" w:pos="10476"/>
            </w:tabs>
            <w:rPr>
              <w:del w:id="985" w:author="Rodion" w:date="2019-12-08T22:58:00Z"/>
              <w:rFonts w:asciiTheme="minorHAnsi" w:eastAsiaTheme="minorEastAsia" w:hAnsiTheme="minorHAnsi" w:cstheme="minorBidi"/>
              <w:noProof/>
              <w:sz w:val="22"/>
              <w:szCs w:val="22"/>
              <w:rPrChange w:id="986" w:author="Rodion" w:date="2019-12-09T02:09:00Z">
                <w:rPr>
                  <w:del w:id="987" w:author="Rodion" w:date="2019-12-08T22:58:00Z"/>
                  <w:rFonts w:asciiTheme="minorHAnsi" w:eastAsiaTheme="minorEastAsia" w:hAnsiTheme="minorHAnsi" w:cstheme="minorBidi"/>
                  <w:noProof/>
                  <w:sz w:val="22"/>
                  <w:szCs w:val="22"/>
                  <w:lang w:val="en-US"/>
                </w:rPr>
              </w:rPrChange>
            </w:rPr>
          </w:pPr>
          <w:del w:id="988" w:author="Rodion" w:date="2019-12-08T22:58:00Z">
            <w:r w:rsidRPr="00312974" w:rsidDel="00F36CB1">
              <w:rPr>
                <w:noProof/>
                <w:rPrChange w:id="989" w:author="Rodion" w:date="2019-12-09T02:09:00Z">
                  <w:rPr>
                    <w:rStyle w:val="Hyperlink"/>
                    <w:noProof/>
                  </w:rPr>
                </w:rPrChange>
              </w:rPr>
              <w:delText>4.2.1 Система без апаратної складової.</w:delText>
            </w:r>
            <w:r w:rsidRPr="00030B2B" w:rsidDel="00F36CB1">
              <w:rPr>
                <w:noProof/>
                <w:webHidden/>
              </w:rPr>
              <w:tab/>
            </w:r>
            <w:r w:rsidR="00356893" w:rsidRPr="00222BC9" w:rsidDel="00F36CB1">
              <w:rPr>
                <w:noProof/>
                <w:webHidden/>
              </w:rPr>
              <w:delText>55</w:delText>
            </w:r>
          </w:del>
        </w:p>
        <w:p w14:paraId="0BD30691" w14:textId="2F45ED8C" w:rsidR="00C5720A" w:rsidRPr="00312974" w:rsidDel="00F36CB1" w:rsidRDefault="00C5720A">
          <w:pPr>
            <w:pStyle w:val="TOC3"/>
            <w:tabs>
              <w:tab w:val="right" w:leader="dot" w:pos="10476"/>
            </w:tabs>
            <w:rPr>
              <w:del w:id="990" w:author="Rodion" w:date="2019-12-08T22:58:00Z"/>
              <w:rFonts w:asciiTheme="minorHAnsi" w:eastAsiaTheme="minorEastAsia" w:hAnsiTheme="minorHAnsi" w:cstheme="minorBidi"/>
              <w:noProof/>
              <w:sz w:val="22"/>
              <w:szCs w:val="22"/>
              <w:rPrChange w:id="991" w:author="Rodion" w:date="2019-12-09T02:09:00Z">
                <w:rPr>
                  <w:del w:id="992" w:author="Rodion" w:date="2019-12-08T22:58:00Z"/>
                  <w:rFonts w:asciiTheme="minorHAnsi" w:eastAsiaTheme="minorEastAsia" w:hAnsiTheme="minorHAnsi" w:cstheme="minorBidi"/>
                  <w:noProof/>
                  <w:sz w:val="22"/>
                  <w:szCs w:val="22"/>
                  <w:lang w:val="en-US"/>
                </w:rPr>
              </w:rPrChange>
            </w:rPr>
          </w:pPr>
          <w:del w:id="993" w:author="Rodion" w:date="2019-12-08T22:58:00Z">
            <w:r w:rsidRPr="00312974" w:rsidDel="00F36CB1">
              <w:rPr>
                <w:noProof/>
                <w:rPrChange w:id="994" w:author="Rodion" w:date="2019-12-09T02:09:00Z">
                  <w:rPr>
                    <w:rStyle w:val="Hyperlink"/>
                    <w:noProof/>
                  </w:rPr>
                </w:rPrChange>
              </w:rPr>
              <w:delText>4.2.2 Система з апаратною ідентифікацію штрих-кодів.</w:delText>
            </w:r>
            <w:r w:rsidRPr="00030B2B" w:rsidDel="00F36CB1">
              <w:rPr>
                <w:noProof/>
                <w:webHidden/>
              </w:rPr>
              <w:tab/>
            </w:r>
            <w:r w:rsidR="00356893" w:rsidRPr="00222BC9" w:rsidDel="00F36CB1">
              <w:rPr>
                <w:noProof/>
                <w:webHidden/>
              </w:rPr>
              <w:delText>57</w:delText>
            </w:r>
          </w:del>
        </w:p>
        <w:p w14:paraId="39AFA080" w14:textId="466A1E18" w:rsidR="00C5720A" w:rsidRPr="00312974" w:rsidDel="00F36CB1" w:rsidRDefault="00C5720A">
          <w:pPr>
            <w:pStyle w:val="TOC3"/>
            <w:tabs>
              <w:tab w:val="right" w:leader="dot" w:pos="10476"/>
            </w:tabs>
            <w:rPr>
              <w:del w:id="995" w:author="Rodion" w:date="2019-12-08T22:58:00Z"/>
              <w:rFonts w:asciiTheme="minorHAnsi" w:eastAsiaTheme="minorEastAsia" w:hAnsiTheme="minorHAnsi" w:cstheme="minorBidi"/>
              <w:noProof/>
              <w:sz w:val="22"/>
              <w:szCs w:val="22"/>
              <w:rPrChange w:id="996" w:author="Rodion" w:date="2019-12-09T02:09:00Z">
                <w:rPr>
                  <w:del w:id="997" w:author="Rodion" w:date="2019-12-08T22:58:00Z"/>
                  <w:rFonts w:asciiTheme="minorHAnsi" w:eastAsiaTheme="minorEastAsia" w:hAnsiTheme="minorHAnsi" w:cstheme="minorBidi"/>
                  <w:noProof/>
                  <w:sz w:val="22"/>
                  <w:szCs w:val="22"/>
                  <w:lang w:val="en-US"/>
                </w:rPr>
              </w:rPrChange>
            </w:rPr>
          </w:pPr>
          <w:del w:id="998" w:author="Rodion" w:date="2019-12-08T22:58:00Z">
            <w:r w:rsidRPr="00312974" w:rsidDel="00F36CB1">
              <w:rPr>
                <w:noProof/>
                <w:rPrChange w:id="999" w:author="Rodion" w:date="2019-12-09T02:09:00Z">
                  <w:rPr>
                    <w:rStyle w:val="Hyperlink"/>
                    <w:noProof/>
                  </w:rPr>
                </w:rPrChange>
              </w:rPr>
              <w:delText>4.2.3 Система з використанням радіочастотної ідентифікації</w:delText>
            </w:r>
            <w:r w:rsidRPr="00030B2B" w:rsidDel="00F36CB1">
              <w:rPr>
                <w:noProof/>
                <w:webHidden/>
              </w:rPr>
              <w:tab/>
            </w:r>
            <w:r w:rsidR="00356893" w:rsidRPr="00222BC9" w:rsidDel="00F36CB1">
              <w:rPr>
                <w:noProof/>
                <w:webHidden/>
              </w:rPr>
              <w:delText>58</w:delText>
            </w:r>
          </w:del>
        </w:p>
        <w:p w14:paraId="21AD0E57" w14:textId="2B22C005" w:rsidR="00C5720A" w:rsidRPr="00312974" w:rsidDel="00F36CB1" w:rsidRDefault="00C5720A">
          <w:pPr>
            <w:pStyle w:val="TOC2"/>
            <w:tabs>
              <w:tab w:val="right" w:leader="dot" w:pos="10476"/>
            </w:tabs>
            <w:rPr>
              <w:del w:id="1000" w:author="Rodion" w:date="2019-12-08T22:58:00Z"/>
              <w:rFonts w:asciiTheme="minorHAnsi" w:eastAsiaTheme="minorEastAsia" w:hAnsiTheme="minorHAnsi" w:cstheme="minorBidi"/>
              <w:noProof/>
              <w:sz w:val="22"/>
              <w:szCs w:val="22"/>
              <w:rPrChange w:id="1001" w:author="Rodion" w:date="2019-12-09T02:09:00Z">
                <w:rPr>
                  <w:del w:id="1002" w:author="Rodion" w:date="2019-12-08T22:58:00Z"/>
                  <w:rFonts w:asciiTheme="minorHAnsi" w:eastAsiaTheme="minorEastAsia" w:hAnsiTheme="minorHAnsi" w:cstheme="minorBidi"/>
                  <w:noProof/>
                  <w:sz w:val="22"/>
                  <w:szCs w:val="22"/>
                  <w:lang w:val="en-US"/>
                </w:rPr>
              </w:rPrChange>
            </w:rPr>
          </w:pPr>
          <w:del w:id="1003" w:author="Rodion" w:date="2019-12-08T22:58:00Z">
            <w:r w:rsidRPr="00312974" w:rsidDel="00F36CB1">
              <w:rPr>
                <w:noProof/>
                <w:rPrChange w:id="1004" w:author="Rodion" w:date="2019-12-09T02:09:00Z">
                  <w:rPr>
                    <w:rStyle w:val="Hyperlink"/>
                    <w:noProof/>
                  </w:rPr>
                </w:rPrChange>
              </w:rPr>
              <w:delText>4.3 Реалізація програмної частини</w:delText>
            </w:r>
            <w:r w:rsidRPr="00030B2B" w:rsidDel="00F36CB1">
              <w:rPr>
                <w:noProof/>
                <w:webHidden/>
              </w:rPr>
              <w:tab/>
            </w:r>
            <w:r w:rsidR="00356893" w:rsidRPr="00222BC9" w:rsidDel="00F36CB1">
              <w:rPr>
                <w:noProof/>
                <w:webHidden/>
              </w:rPr>
              <w:delText>61</w:delText>
            </w:r>
          </w:del>
        </w:p>
        <w:p w14:paraId="070BF028" w14:textId="7AC6695C" w:rsidR="00C5720A" w:rsidRPr="00312974" w:rsidDel="00F36CB1" w:rsidRDefault="00C5720A">
          <w:pPr>
            <w:pStyle w:val="TOC3"/>
            <w:tabs>
              <w:tab w:val="right" w:leader="dot" w:pos="10476"/>
            </w:tabs>
            <w:rPr>
              <w:del w:id="1005" w:author="Rodion" w:date="2019-12-08T22:58:00Z"/>
              <w:rFonts w:asciiTheme="minorHAnsi" w:eastAsiaTheme="minorEastAsia" w:hAnsiTheme="minorHAnsi" w:cstheme="minorBidi"/>
              <w:noProof/>
              <w:sz w:val="22"/>
              <w:szCs w:val="22"/>
              <w:rPrChange w:id="1006" w:author="Rodion" w:date="2019-12-09T02:09:00Z">
                <w:rPr>
                  <w:del w:id="1007" w:author="Rodion" w:date="2019-12-08T22:58:00Z"/>
                  <w:rFonts w:asciiTheme="minorHAnsi" w:eastAsiaTheme="minorEastAsia" w:hAnsiTheme="minorHAnsi" w:cstheme="minorBidi"/>
                  <w:noProof/>
                  <w:sz w:val="22"/>
                  <w:szCs w:val="22"/>
                  <w:lang w:val="en-US"/>
                </w:rPr>
              </w:rPrChange>
            </w:rPr>
          </w:pPr>
          <w:del w:id="1008" w:author="Rodion" w:date="2019-12-08T22:58:00Z">
            <w:r w:rsidRPr="00312974" w:rsidDel="00F36CB1">
              <w:rPr>
                <w:noProof/>
                <w:rPrChange w:id="1009" w:author="Rodion" w:date="2019-12-09T02:09:00Z">
                  <w:rPr>
                    <w:rStyle w:val="Hyperlink"/>
                    <w:noProof/>
                  </w:rPr>
                </w:rPrChange>
              </w:rPr>
              <w:delText>4.3.1 Опис методів API</w:delText>
            </w:r>
            <w:r w:rsidRPr="00030B2B" w:rsidDel="00F36CB1">
              <w:rPr>
                <w:noProof/>
                <w:webHidden/>
              </w:rPr>
              <w:tab/>
            </w:r>
            <w:r w:rsidR="00356893" w:rsidRPr="00222BC9" w:rsidDel="00F36CB1">
              <w:rPr>
                <w:noProof/>
                <w:webHidden/>
              </w:rPr>
              <w:delText>65</w:delText>
            </w:r>
          </w:del>
        </w:p>
        <w:p w14:paraId="7008EC1F" w14:textId="48FE1FF5" w:rsidR="00C5720A" w:rsidRPr="00312974" w:rsidDel="00F36CB1" w:rsidRDefault="00C5720A">
          <w:pPr>
            <w:pStyle w:val="TOC3"/>
            <w:tabs>
              <w:tab w:val="right" w:leader="dot" w:pos="10476"/>
            </w:tabs>
            <w:rPr>
              <w:del w:id="1010" w:author="Rodion" w:date="2019-12-08T22:58:00Z"/>
              <w:rFonts w:asciiTheme="minorHAnsi" w:eastAsiaTheme="minorEastAsia" w:hAnsiTheme="minorHAnsi" w:cstheme="minorBidi"/>
              <w:noProof/>
              <w:sz w:val="22"/>
              <w:szCs w:val="22"/>
              <w:rPrChange w:id="1011" w:author="Rodion" w:date="2019-12-09T02:09:00Z">
                <w:rPr>
                  <w:del w:id="1012" w:author="Rodion" w:date="2019-12-08T22:58:00Z"/>
                  <w:rFonts w:asciiTheme="minorHAnsi" w:eastAsiaTheme="minorEastAsia" w:hAnsiTheme="minorHAnsi" w:cstheme="minorBidi"/>
                  <w:noProof/>
                  <w:sz w:val="22"/>
                  <w:szCs w:val="22"/>
                  <w:lang w:val="en-US"/>
                </w:rPr>
              </w:rPrChange>
            </w:rPr>
          </w:pPr>
          <w:del w:id="1013" w:author="Rodion" w:date="2019-12-08T22:58:00Z">
            <w:r w:rsidRPr="00312974" w:rsidDel="00F36CB1">
              <w:rPr>
                <w:noProof/>
                <w:rPrChange w:id="1014" w:author="Rodion" w:date="2019-12-09T02:09:00Z">
                  <w:rPr>
                    <w:rStyle w:val="Hyperlink"/>
                    <w:noProof/>
                  </w:rPr>
                </w:rPrChange>
              </w:rPr>
              <w:delText>4.3.2 Клієнтський веб-застосунок</w:delText>
            </w:r>
            <w:r w:rsidRPr="00030B2B" w:rsidDel="00F36CB1">
              <w:rPr>
                <w:noProof/>
                <w:webHidden/>
              </w:rPr>
              <w:tab/>
            </w:r>
            <w:r w:rsidR="00356893" w:rsidRPr="00222BC9" w:rsidDel="00F36CB1">
              <w:rPr>
                <w:noProof/>
                <w:webHidden/>
              </w:rPr>
              <w:delText>71</w:delText>
            </w:r>
          </w:del>
        </w:p>
        <w:p w14:paraId="215746F1" w14:textId="2C74F8B7" w:rsidR="00C5720A" w:rsidRPr="00312974" w:rsidDel="00F36CB1" w:rsidRDefault="00C5720A">
          <w:pPr>
            <w:pStyle w:val="TOC2"/>
            <w:tabs>
              <w:tab w:val="right" w:leader="dot" w:pos="10476"/>
            </w:tabs>
            <w:rPr>
              <w:del w:id="1015" w:author="Rodion" w:date="2019-12-08T22:58:00Z"/>
              <w:rFonts w:asciiTheme="minorHAnsi" w:eastAsiaTheme="minorEastAsia" w:hAnsiTheme="minorHAnsi" w:cstheme="minorBidi"/>
              <w:noProof/>
              <w:sz w:val="22"/>
              <w:szCs w:val="22"/>
              <w:rPrChange w:id="1016" w:author="Rodion" w:date="2019-12-09T02:09:00Z">
                <w:rPr>
                  <w:del w:id="1017" w:author="Rodion" w:date="2019-12-08T22:58:00Z"/>
                  <w:rFonts w:asciiTheme="minorHAnsi" w:eastAsiaTheme="minorEastAsia" w:hAnsiTheme="minorHAnsi" w:cstheme="minorBidi"/>
                  <w:noProof/>
                  <w:sz w:val="22"/>
                  <w:szCs w:val="22"/>
                  <w:lang w:val="en-US"/>
                </w:rPr>
              </w:rPrChange>
            </w:rPr>
          </w:pPr>
          <w:del w:id="1018" w:author="Rodion" w:date="2019-12-08T22:58:00Z">
            <w:r w:rsidRPr="00312974" w:rsidDel="00F36CB1">
              <w:rPr>
                <w:noProof/>
                <w:rPrChange w:id="1019" w:author="Rodion" w:date="2019-12-09T02:09:00Z">
                  <w:rPr>
                    <w:rStyle w:val="Hyperlink"/>
                    <w:noProof/>
                  </w:rPr>
                </w:rPrChange>
              </w:rPr>
              <w:delText>4.4 Апаратна частина комплексу</w:delText>
            </w:r>
            <w:r w:rsidRPr="00030B2B" w:rsidDel="00F36CB1">
              <w:rPr>
                <w:noProof/>
                <w:webHidden/>
              </w:rPr>
              <w:tab/>
            </w:r>
            <w:r w:rsidR="00356893" w:rsidRPr="00222BC9" w:rsidDel="00F36CB1">
              <w:rPr>
                <w:noProof/>
                <w:webHidden/>
              </w:rPr>
              <w:delText>81</w:delText>
            </w:r>
          </w:del>
        </w:p>
        <w:p w14:paraId="2C4951C3" w14:textId="00434E64" w:rsidR="00C5720A" w:rsidRPr="00312974" w:rsidDel="00F36CB1" w:rsidRDefault="00C5720A">
          <w:pPr>
            <w:pStyle w:val="TOC3"/>
            <w:tabs>
              <w:tab w:val="right" w:leader="dot" w:pos="10476"/>
            </w:tabs>
            <w:rPr>
              <w:del w:id="1020" w:author="Rodion" w:date="2019-12-08T22:58:00Z"/>
              <w:rFonts w:asciiTheme="minorHAnsi" w:eastAsiaTheme="minorEastAsia" w:hAnsiTheme="minorHAnsi" w:cstheme="minorBidi"/>
              <w:noProof/>
              <w:sz w:val="22"/>
              <w:szCs w:val="22"/>
              <w:rPrChange w:id="1021" w:author="Rodion" w:date="2019-12-09T02:09:00Z">
                <w:rPr>
                  <w:del w:id="1022" w:author="Rodion" w:date="2019-12-08T22:58:00Z"/>
                  <w:rFonts w:asciiTheme="minorHAnsi" w:eastAsiaTheme="minorEastAsia" w:hAnsiTheme="minorHAnsi" w:cstheme="minorBidi"/>
                  <w:noProof/>
                  <w:sz w:val="22"/>
                  <w:szCs w:val="22"/>
                  <w:lang w:val="en-US"/>
                </w:rPr>
              </w:rPrChange>
            </w:rPr>
          </w:pPr>
          <w:del w:id="1023" w:author="Rodion" w:date="2019-12-08T22:58:00Z">
            <w:r w:rsidRPr="00312974" w:rsidDel="00F36CB1">
              <w:rPr>
                <w:noProof/>
                <w:rPrChange w:id="1024" w:author="Rodion" w:date="2019-12-09T02:09:00Z">
                  <w:rPr>
                    <w:rStyle w:val="Hyperlink"/>
                    <w:noProof/>
                  </w:rPr>
                </w:rPrChange>
              </w:rPr>
              <w:delText>4.4.1 Пристрій ідентифікації за штрих-кодом</w:delText>
            </w:r>
            <w:r w:rsidRPr="00030B2B" w:rsidDel="00F36CB1">
              <w:rPr>
                <w:noProof/>
                <w:webHidden/>
              </w:rPr>
              <w:tab/>
            </w:r>
            <w:r w:rsidR="00356893" w:rsidRPr="00222BC9" w:rsidDel="00F36CB1">
              <w:rPr>
                <w:noProof/>
                <w:webHidden/>
              </w:rPr>
              <w:delText>82</w:delText>
            </w:r>
          </w:del>
        </w:p>
        <w:p w14:paraId="13D260E3" w14:textId="2FE17E43" w:rsidR="00C5720A" w:rsidRPr="00312974" w:rsidDel="00F36CB1" w:rsidRDefault="00C5720A">
          <w:pPr>
            <w:pStyle w:val="TOC3"/>
            <w:tabs>
              <w:tab w:val="right" w:leader="dot" w:pos="10476"/>
            </w:tabs>
            <w:rPr>
              <w:del w:id="1025" w:author="Rodion" w:date="2019-12-08T22:58:00Z"/>
              <w:rFonts w:asciiTheme="minorHAnsi" w:eastAsiaTheme="minorEastAsia" w:hAnsiTheme="minorHAnsi" w:cstheme="minorBidi"/>
              <w:noProof/>
              <w:sz w:val="22"/>
              <w:szCs w:val="22"/>
              <w:rPrChange w:id="1026" w:author="Rodion" w:date="2019-12-09T02:09:00Z">
                <w:rPr>
                  <w:del w:id="1027" w:author="Rodion" w:date="2019-12-08T22:58:00Z"/>
                  <w:rFonts w:asciiTheme="minorHAnsi" w:eastAsiaTheme="minorEastAsia" w:hAnsiTheme="minorHAnsi" w:cstheme="minorBidi"/>
                  <w:noProof/>
                  <w:sz w:val="22"/>
                  <w:szCs w:val="22"/>
                  <w:lang w:val="en-US"/>
                </w:rPr>
              </w:rPrChange>
            </w:rPr>
          </w:pPr>
          <w:del w:id="1028" w:author="Rodion" w:date="2019-12-08T22:58:00Z">
            <w:r w:rsidRPr="00312974" w:rsidDel="00F36CB1">
              <w:rPr>
                <w:noProof/>
                <w:rPrChange w:id="1029" w:author="Rodion" w:date="2019-12-09T02:09:00Z">
                  <w:rPr>
                    <w:rStyle w:val="Hyperlink"/>
                    <w:noProof/>
                  </w:rPr>
                </w:rPrChange>
              </w:rPr>
              <w:delText>4.4.2 Пристрій радіочастотної ідентифікації</w:delText>
            </w:r>
            <w:r w:rsidRPr="00030B2B" w:rsidDel="00F36CB1">
              <w:rPr>
                <w:noProof/>
                <w:webHidden/>
              </w:rPr>
              <w:tab/>
            </w:r>
            <w:r w:rsidR="00356893" w:rsidRPr="00222BC9" w:rsidDel="00F36CB1">
              <w:rPr>
                <w:noProof/>
                <w:webHidden/>
              </w:rPr>
              <w:delText>94</w:delText>
            </w:r>
          </w:del>
        </w:p>
        <w:p w14:paraId="08DB9D0A" w14:textId="1079EF20" w:rsidR="00C5720A" w:rsidRPr="00312974" w:rsidDel="00F36CB1" w:rsidRDefault="00C5720A">
          <w:pPr>
            <w:pStyle w:val="TOC3"/>
            <w:tabs>
              <w:tab w:val="right" w:leader="dot" w:pos="10476"/>
            </w:tabs>
            <w:rPr>
              <w:del w:id="1030" w:author="Rodion" w:date="2019-12-08T22:58:00Z"/>
              <w:rFonts w:asciiTheme="minorHAnsi" w:eastAsiaTheme="minorEastAsia" w:hAnsiTheme="minorHAnsi" w:cstheme="minorBidi"/>
              <w:noProof/>
              <w:sz w:val="22"/>
              <w:szCs w:val="22"/>
              <w:rPrChange w:id="1031" w:author="Rodion" w:date="2019-12-09T02:09:00Z">
                <w:rPr>
                  <w:del w:id="1032" w:author="Rodion" w:date="2019-12-08T22:58:00Z"/>
                  <w:rFonts w:asciiTheme="minorHAnsi" w:eastAsiaTheme="minorEastAsia" w:hAnsiTheme="minorHAnsi" w:cstheme="minorBidi"/>
                  <w:noProof/>
                  <w:sz w:val="22"/>
                  <w:szCs w:val="22"/>
                  <w:lang w:val="en-US"/>
                </w:rPr>
              </w:rPrChange>
            </w:rPr>
          </w:pPr>
          <w:del w:id="1033" w:author="Rodion" w:date="2019-12-08T22:58:00Z">
            <w:r w:rsidRPr="00312974" w:rsidDel="00F36CB1">
              <w:rPr>
                <w:noProof/>
                <w:rPrChange w:id="1034" w:author="Rodion" w:date="2019-12-09T02:09:00Z">
                  <w:rPr>
                    <w:rStyle w:val="Hyperlink"/>
                    <w:noProof/>
                  </w:rPr>
                </w:rPrChange>
              </w:rPr>
              <w:delText>4.4.3 Розробка робочих прототипів</w:delText>
            </w:r>
            <w:r w:rsidRPr="00030B2B" w:rsidDel="00F36CB1">
              <w:rPr>
                <w:noProof/>
                <w:webHidden/>
              </w:rPr>
              <w:tab/>
            </w:r>
            <w:r w:rsidR="00356893" w:rsidRPr="00222BC9" w:rsidDel="00F36CB1">
              <w:rPr>
                <w:noProof/>
                <w:webHidden/>
              </w:rPr>
              <w:delText>99</w:delText>
            </w:r>
          </w:del>
        </w:p>
        <w:p w14:paraId="6C24416D" w14:textId="531249F3" w:rsidR="00C5720A" w:rsidRPr="00312974" w:rsidDel="00F36CB1" w:rsidRDefault="00C5720A">
          <w:pPr>
            <w:pStyle w:val="TOC2"/>
            <w:tabs>
              <w:tab w:val="right" w:leader="dot" w:pos="10476"/>
            </w:tabs>
            <w:rPr>
              <w:del w:id="1035" w:author="Rodion" w:date="2019-12-08T22:58:00Z"/>
              <w:rFonts w:asciiTheme="minorHAnsi" w:eastAsiaTheme="minorEastAsia" w:hAnsiTheme="minorHAnsi" w:cstheme="minorBidi"/>
              <w:noProof/>
              <w:sz w:val="22"/>
              <w:szCs w:val="22"/>
              <w:rPrChange w:id="1036" w:author="Rodion" w:date="2019-12-09T02:09:00Z">
                <w:rPr>
                  <w:del w:id="1037" w:author="Rodion" w:date="2019-12-08T22:58:00Z"/>
                  <w:rFonts w:asciiTheme="minorHAnsi" w:eastAsiaTheme="minorEastAsia" w:hAnsiTheme="minorHAnsi" w:cstheme="minorBidi"/>
                  <w:noProof/>
                  <w:sz w:val="22"/>
                  <w:szCs w:val="22"/>
                  <w:lang w:val="en-US"/>
                </w:rPr>
              </w:rPrChange>
            </w:rPr>
          </w:pPr>
          <w:del w:id="1038" w:author="Rodion" w:date="2019-12-08T22:58:00Z">
            <w:r w:rsidRPr="00312974" w:rsidDel="00F36CB1">
              <w:rPr>
                <w:noProof/>
                <w:rPrChange w:id="1039" w:author="Rodion" w:date="2019-12-09T02:09:00Z">
                  <w:rPr>
                    <w:rStyle w:val="Hyperlink"/>
                    <w:noProof/>
                  </w:rPr>
                </w:rPrChange>
              </w:rPr>
              <w:delText>4.5 Висновки</w:delText>
            </w:r>
            <w:r w:rsidRPr="00030B2B" w:rsidDel="00F36CB1">
              <w:rPr>
                <w:noProof/>
                <w:webHidden/>
              </w:rPr>
              <w:tab/>
            </w:r>
            <w:r w:rsidR="00356893" w:rsidRPr="00222BC9" w:rsidDel="00F36CB1">
              <w:rPr>
                <w:noProof/>
                <w:webHidden/>
              </w:rPr>
              <w:delText>102</w:delText>
            </w:r>
          </w:del>
        </w:p>
        <w:p w14:paraId="45EEE6A9" w14:textId="3C60B728" w:rsidR="00C5720A" w:rsidRPr="00312974" w:rsidDel="00F36CB1" w:rsidRDefault="00C5720A">
          <w:pPr>
            <w:pStyle w:val="TOC1"/>
            <w:tabs>
              <w:tab w:val="right" w:leader="dot" w:pos="10476"/>
            </w:tabs>
            <w:rPr>
              <w:del w:id="1040" w:author="Rodion" w:date="2019-12-08T22:58:00Z"/>
              <w:rFonts w:asciiTheme="minorHAnsi" w:eastAsiaTheme="minorEastAsia" w:hAnsiTheme="minorHAnsi" w:cstheme="minorBidi"/>
              <w:noProof/>
              <w:sz w:val="22"/>
              <w:szCs w:val="22"/>
              <w:rPrChange w:id="1041" w:author="Rodion" w:date="2019-12-09T02:09:00Z">
                <w:rPr>
                  <w:del w:id="1042" w:author="Rodion" w:date="2019-12-08T22:58:00Z"/>
                  <w:rFonts w:asciiTheme="minorHAnsi" w:eastAsiaTheme="minorEastAsia" w:hAnsiTheme="minorHAnsi" w:cstheme="minorBidi"/>
                  <w:noProof/>
                  <w:sz w:val="22"/>
                  <w:szCs w:val="22"/>
                  <w:lang w:val="en-US"/>
                </w:rPr>
              </w:rPrChange>
            </w:rPr>
          </w:pPr>
          <w:del w:id="1043" w:author="Rodion" w:date="2019-12-08T22:58:00Z">
            <w:r w:rsidRPr="00312974" w:rsidDel="00F36CB1">
              <w:rPr>
                <w:noProof/>
                <w:rPrChange w:id="1044" w:author="Rodion" w:date="2019-12-09T02:09:00Z">
                  <w:rPr>
                    <w:rStyle w:val="Hyperlink"/>
                    <w:noProof/>
                  </w:rPr>
                </w:rPrChange>
              </w:rPr>
              <w:delText>5 РОЗРОБЛЕННЯ СТАРТАП-ПРОЕКТУ</w:delText>
            </w:r>
            <w:r w:rsidRPr="00030B2B" w:rsidDel="00F36CB1">
              <w:rPr>
                <w:noProof/>
                <w:webHidden/>
              </w:rPr>
              <w:tab/>
            </w:r>
            <w:r w:rsidR="00356893" w:rsidRPr="00222BC9" w:rsidDel="00F36CB1">
              <w:rPr>
                <w:noProof/>
                <w:webHidden/>
              </w:rPr>
              <w:delText>10</w:delText>
            </w:r>
            <w:r w:rsidR="00356893" w:rsidRPr="00312974" w:rsidDel="00F36CB1">
              <w:rPr>
                <w:noProof/>
                <w:webHidden/>
                <w:rPrChange w:id="1045" w:author="Rodion" w:date="2019-12-09T02:09:00Z">
                  <w:rPr>
                    <w:noProof/>
                    <w:webHidden/>
                  </w:rPr>
                </w:rPrChange>
              </w:rPr>
              <w:delText>4</w:delText>
            </w:r>
          </w:del>
        </w:p>
        <w:p w14:paraId="7913C92B" w14:textId="4FDF660A" w:rsidR="00C5720A" w:rsidRPr="00312974" w:rsidDel="00F36CB1" w:rsidRDefault="00C5720A">
          <w:pPr>
            <w:pStyle w:val="TOC2"/>
            <w:tabs>
              <w:tab w:val="right" w:leader="dot" w:pos="10476"/>
            </w:tabs>
            <w:rPr>
              <w:del w:id="1046" w:author="Rodion" w:date="2019-12-08T22:58:00Z"/>
              <w:rFonts w:asciiTheme="minorHAnsi" w:eastAsiaTheme="minorEastAsia" w:hAnsiTheme="minorHAnsi" w:cstheme="minorBidi"/>
              <w:noProof/>
              <w:sz w:val="22"/>
              <w:szCs w:val="22"/>
              <w:rPrChange w:id="1047" w:author="Rodion" w:date="2019-12-09T02:09:00Z">
                <w:rPr>
                  <w:del w:id="1048" w:author="Rodion" w:date="2019-12-08T22:58:00Z"/>
                  <w:rFonts w:asciiTheme="minorHAnsi" w:eastAsiaTheme="minorEastAsia" w:hAnsiTheme="minorHAnsi" w:cstheme="minorBidi"/>
                  <w:noProof/>
                  <w:sz w:val="22"/>
                  <w:szCs w:val="22"/>
                  <w:lang w:val="en-US"/>
                </w:rPr>
              </w:rPrChange>
            </w:rPr>
          </w:pPr>
          <w:del w:id="1049" w:author="Rodion" w:date="2019-12-08T22:58:00Z">
            <w:r w:rsidRPr="00312974" w:rsidDel="00F36CB1">
              <w:rPr>
                <w:noProof/>
                <w:rPrChange w:id="1050" w:author="Rodion" w:date="2019-12-09T02:09:00Z">
                  <w:rPr>
                    <w:rStyle w:val="Hyperlink"/>
                    <w:noProof/>
                  </w:rPr>
                </w:rPrChange>
              </w:rPr>
              <w:delText>5.1 Опис ідеї проекту</w:delText>
            </w:r>
            <w:r w:rsidRPr="00030B2B" w:rsidDel="00F36CB1">
              <w:rPr>
                <w:noProof/>
                <w:webHidden/>
              </w:rPr>
              <w:tab/>
            </w:r>
            <w:r w:rsidR="00356893" w:rsidRPr="00312974" w:rsidDel="00F36CB1">
              <w:rPr>
                <w:noProof/>
                <w:webHidden/>
                <w:rPrChange w:id="1051" w:author="Rodion" w:date="2019-12-09T02:09:00Z">
                  <w:rPr>
                    <w:noProof/>
                    <w:webHidden/>
                  </w:rPr>
                </w:rPrChange>
              </w:rPr>
              <w:delText>104</w:delText>
            </w:r>
          </w:del>
        </w:p>
        <w:p w14:paraId="0719666B" w14:textId="4D082597" w:rsidR="00C5720A" w:rsidRPr="00312974" w:rsidDel="00F36CB1" w:rsidRDefault="00C5720A">
          <w:pPr>
            <w:pStyle w:val="TOC2"/>
            <w:tabs>
              <w:tab w:val="right" w:leader="dot" w:pos="10476"/>
            </w:tabs>
            <w:rPr>
              <w:del w:id="1052" w:author="Rodion" w:date="2019-12-08T22:58:00Z"/>
              <w:rFonts w:asciiTheme="minorHAnsi" w:eastAsiaTheme="minorEastAsia" w:hAnsiTheme="minorHAnsi" w:cstheme="minorBidi"/>
              <w:noProof/>
              <w:sz w:val="22"/>
              <w:szCs w:val="22"/>
              <w:rPrChange w:id="1053" w:author="Rodion" w:date="2019-12-09T02:09:00Z">
                <w:rPr>
                  <w:del w:id="1054" w:author="Rodion" w:date="2019-12-08T22:58:00Z"/>
                  <w:rFonts w:asciiTheme="minorHAnsi" w:eastAsiaTheme="minorEastAsia" w:hAnsiTheme="minorHAnsi" w:cstheme="minorBidi"/>
                  <w:noProof/>
                  <w:sz w:val="22"/>
                  <w:szCs w:val="22"/>
                  <w:lang w:val="en-US"/>
                </w:rPr>
              </w:rPrChange>
            </w:rPr>
          </w:pPr>
          <w:del w:id="1055" w:author="Rodion" w:date="2019-12-08T22:58:00Z">
            <w:r w:rsidRPr="00312974" w:rsidDel="00F36CB1">
              <w:rPr>
                <w:noProof/>
                <w:rPrChange w:id="1056" w:author="Rodion" w:date="2019-12-09T02:09:00Z">
                  <w:rPr>
                    <w:rStyle w:val="Hyperlink"/>
                    <w:noProof/>
                  </w:rPr>
                </w:rPrChange>
              </w:rPr>
              <w:delText>5.2 Технологічний аудит ідеї проекту</w:delText>
            </w:r>
            <w:r w:rsidRPr="00030B2B" w:rsidDel="00F36CB1">
              <w:rPr>
                <w:noProof/>
                <w:webHidden/>
              </w:rPr>
              <w:tab/>
            </w:r>
            <w:r w:rsidR="00356893" w:rsidRPr="00312974" w:rsidDel="00F36CB1">
              <w:rPr>
                <w:noProof/>
                <w:webHidden/>
                <w:rPrChange w:id="1057" w:author="Rodion" w:date="2019-12-09T02:09:00Z">
                  <w:rPr>
                    <w:noProof/>
                    <w:webHidden/>
                  </w:rPr>
                </w:rPrChange>
              </w:rPr>
              <w:delText>109</w:delText>
            </w:r>
          </w:del>
        </w:p>
        <w:p w14:paraId="747ACAA5" w14:textId="4FA3F26C" w:rsidR="00C5720A" w:rsidRPr="00312974" w:rsidDel="00F36CB1" w:rsidRDefault="00C5720A">
          <w:pPr>
            <w:pStyle w:val="TOC2"/>
            <w:tabs>
              <w:tab w:val="right" w:leader="dot" w:pos="10476"/>
            </w:tabs>
            <w:rPr>
              <w:del w:id="1058" w:author="Rodion" w:date="2019-12-08T22:58:00Z"/>
              <w:rFonts w:asciiTheme="minorHAnsi" w:eastAsiaTheme="minorEastAsia" w:hAnsiTheme="minorHAnsi" w:cstheme="minorBidi"/>
              <w:noProof/>
              <w:sz w:val="22"/>
              <w:szCs w:val="22"/>
              <w:rPrChange w:id="1059" w:author="Rodion" w:date="2019-12-09T02:09:00Z">
                <w:rPr>
                  <w:del w:id="1060" w:author="Rodion" w:date="2019-12-08T22:58:00Z"/>
                  <w:rFonts w:asciiTheme="minorHAnsi" w:eastAsiaTheme="minorEastAsia" w:hAnsiTheme="minorHAnsi" w:cstheme="minorBidi"/>
                  <w:noProof/>
                  <w:sz w:val="22"/>
                  <w:szCs w:val="22"/>
                  <w:lang w:val="en-US"/>
                </w:rPr>
              </w:rPrChange>
            </w:rPr>
          </w:pPr>
          <w:del w:id="1061" w:author="Rodion" w:date="2019-12-08T22:58:00Z">
            <w:r w:rsidRPr="00312974" w:rsidDel="00F36CB1">
              <w:rPr>
                <w:noProof/>
                <w:rPrChange w:id="1062" w:author="Rodion" w:date="2019-12-09T02:09:00Z">
                  <w:rPr>
                    <w:rStyle w:val="Hyperlink"/>
                    <w:noProof/>
                  </w:rPr>
                </w:rPrChange>
              </w:rPr>
              <w:delText>5.3 Аналіз ринкових можливостей стартап-проекту</w:delText>
            </w:r>
            <w:r w:rsidRPr="00030B2B" w:rsidDel="00F36CB1">
              <w:rPr>
                <w:noProof/>
                <w:webHidden/>
              </w:rPr>
              <w:tab/>
            </w:r>
            <w:r w:rsidR="00356893" w:rsidRPr="00312974" w:rsidDel="00F36CB1">
              <w:rPr>
                <w:noProof/>
                <w:webHidden/>
                <w:rPrChange w:id="1063" w:author="Rodion" w:date="2019-12-09T02:09:00Z">
                  <w:rPr>
                    <w:noProof/>
                    <w:webHidden/>
                  </w:rPr>
                </w:rPrChange>
              </w:rPr>
              <w:delText>110</w:delText>
            </w:r>
          </w:del>
        </w:p>
        <w:p w14:paraId="25BD097D" w14:textId="763BB573" w:rsidR="00C5720A" w:rsidRPr="00312974" w:rsidDel="00F36CB1" w:rsidRDefault="00C5720A">
          <w:pPr>
            <w:pStyle w:val="TOC2"/>
            <w:tabs>
              <w:tab w:val="right" w:leader="dot" w:pos="10476"/>
            </w:tabs>
            <w:rPr>
              <w:del w:id="1064" w:author="Rodion" w:date="2019-12-08T22:58:00Z"/>
              <w:rFonts w:asciiTheme="minorHAnsi" w:eastAsiaTheme="minorEastAsia" w:hAnsiTheme="minorHAnsi" w:cstheme="minorBidi"/>
              <w:noProof/>
              <w:sz w:val="22"/>
              <w:szCs w:val="22"/>
              <w:rPrChange w:id="1065" w:author="Rodion" w:date="2019-12-09T02:09:00Z">
                <w:rPr>
                  <w:del w:id="1066" w:author="Rodion" w:date="2019-12-08T22:58:00Z"/>
                  <w:rFonts w:asciiTheme="minorHAnsi" w:eastAsiaTheme="minorEastAsia" w:hAnsiTheme="minorHAnsi" w:cstheme="minorBidi"/>
                  <w:noProof/>
                  <w:sz w:val="22"/>
                  <w:szCs w:val="22"/>
                  <w:lang w:val="en-US"/>
                </w:rPr>
              </w:rPrChange>
            </w:rPr>
          </w:pPr>
          <w:del w:id="1067" w:author="Rodion" w:date="2019-12-08T22:58:00Z">
            <w:r w:rsidRPr="00312974" w:rsidDel="00F36CB1">
              <w:rPr>
                <w:noProof/>
                <w:rPrChange w:id="1068" w:author="Rodion" w:date="2019-12-09T02:09:00Z">
                  <w:rPr>
                    <w:rStyle w:val="Hyperlink"/>
                    <w:noProof/>
                  </w:rPr>
                </w:rPrChange>
              </w:rPr>
              <w:delText>5.4 Розроблення ринкової стратегії проекту</w:delText>
            </w:r>
            <w:r w:rsidRPr="00030B2B" w:rsidDel="00F36CB1">
              <w:rPr>
                <w:noProof/>
                <w:webHidden/>
              </w:rPr>
              <w:tab/>
            </w:r>
            <w:r w:rsidR="00356893" w:rsidRPr="00312974" w:rsidDel="00F36CB1">
              <w:rPr>
                <w:noProof/>
                <w:webHidden/>
                <w:rPrChange w:id="1069" w:author="Rodion" w:date="2019-12-09T02:09:00Z">
                  <w:rPr>
                    <w:noProof/>
                    <w:webHidden/>
                  </w:rPr>
                </w:rPrChange>
              </w:rPr>
              <w:delText>120</w:delText>
            </w:r>
          </w:del>
        </w:p>
        <w:p w14:paraId="6021C977" w14:textId="7C6C97F9" w:rsidR="00C5720A" w:rsidRPr="00312974" w:rsidDel="00F36CB1" w:rsidRDefault="00C5720A">
          <w:pPr>
            <w:pStyle w:val="TOC2"/>
            <w:tabs>
              <w:tab w:val="right" w:leader="dot" w:pos="10476"/>
            </w:tabs>
            <w:rPr>
              <w:del w:id="1070" w:author="Rodion" w:date="2019-12-08T22:58:00Z"/>
              <w:rFonts w:asciiTheme="minorHAnsi" w:eastAsiaTheme="minorEastAsia" w:hAnsiTheme="minorHAnsi" w:cstheme="minorBidi"/>
              <w:noProof/>
              <w:sz w:val="22"/>
              <w:szCs w:val="22"/>
              <w:rPrChange w:id="1071" w:author="Rodion" w:date="2019-12-09T02:09:00Z">
                <w:rPr>
                  <w:del w:id="1072" w:author="Rodion" w:date="2019-12-08T22:58:00Z"/>
                  <w:rFonts w:asciiTheme="minorHAnsi" w:eastAsiaTheme="minorEastAsia" w:hAnsiTheme="minorHAnsi" w:cstheme="minorBidi"/>
                  <w:noProof/>
                  <w:sz w:val="22"/>
                  <w:szCs w:val="22"/>
                  <w:lang w:val="en-US"/>
                </w:rPr>
              </w:rPrChange>
            </w:rPr>
          </w:pPr>
          <w:del w:id="1073" w:author="Rodion" w:date="2019-12-08T22:58:00Z">
            <w:r w:rsidRPr="00312974" w:rsidDel="00F36CB1">
              <w:rPr>
                <w:noProof/>
                <w:rPrChange w:id="1074" w:author="Rodion" w:date="2019-12-09T02:09:00Z">
                  <w:rPr>
                    <w:rStyle w:val="Hyperlink"/>
                    <w:noProof/>
                  </w:rPr>
                </w:rPrChange>
              </w:rPr>
              <w:delText>5.5 Розроблення маркетингової програми стартап – проекту</w:delText>
            </w:r>
            <w:r w:rsidRPr="00030B2B" w:rsidDel="00F36CB1">
              <w:rPr>
                <w:noProof/>
                <w:webHidden/>
              </w:rPr>
              <w:tab/>
            </w:r>
            <w:r w:rsidR="00356893" w:rsidRPr="00312974" w:rsidDel="00F36CB1">
              <w:rPr>
                <w:noProof/>
                <w:webHidden/>
                <w:rPrChange w:id="1075" w:author="Rodion" w:date="2019-12-09T02:09:00Z">
                  <w:rPr>
                    <w:noProof/>
                    <w:webHidden/>
                  </w:rPr>
                </w:rPrChange>
              </w:rPr>
              <w:delText>122</w:delText>
            </w:r>
          </w:del>
        </w:p>
        <w:p w14:paraId="0B3AB7E5" w14:textId="26A707A4" w:rsidR="00C5720A" w:rsidRPr="00312974" w:rsidDel="00F36CB1" w:rsidRDefault="00C5720A">
          <w:pPr>
            <w:pStyle w:val="TOC2"/>
            <w:tabs>
              <w:tab w:val="right" w:leader="dot" w:pos="10476"/>
            </w:tabs>
            <w:rPr>
              <w:del w:id="1076" w:author="Rodion" w:date="2019-12-08T22:58:00Z"/>
              <w:rFonts w:asciiTheme="minorHAnsi" w:eastAsiaTheme="minorEastAsia" w:hAnsiTheme="minorHAnsi" w:cstheme="minorBidi"/>
              <w:noProof/>
              <w:sz w:val="22"/>
              <w:szCs w:val="22"/>
              <w:rPrChange w:id="1077" w:author="Rodion" w:date="2019-12-09T02:09:00Z">
                <w:rPr>
                  <w:del w:id="1078" w:author="Rodion" w:date="2019-12-08T22:58:00Z"/>
                  <w:rFonts w:asciiTheme="minorHAnsi" w:eastAsiaTheme="minorEastAsia" w:hAnsiTheme="minorHAnsi" w:cstheme="minorBidi"/>
                  <w:noProof/>
                  <w:sz w:val="22"/>
                  <w:szCs w:val="22"/>
                  <w:lang w:val="en-US"/>
                </w:rPr>
              </w:rPrChange>
            </w:rPr>
          </w:pPr>
          <w:del w:id="1079" w:author="Rodion" w:date="2019-12-08T22:58:00Z">
            <w:r w:rsidRPr="00312974" w:rsidDel="00F36CB1">
              <w:rPr>
                <w:noProof/>
                <w:rPrChange w:id="1080" w:author="Rodion" w:date="2019-12-09T02:09:00Z">
                  <w:rPr>
                    <w:rStyle w:val="Hyperlink"/>
                    <w:noProof/>
                  </w:rPr>
                </w:rPrChange>
              </w:rPr>
              <w:delText>5.6 Висновки</w:delText>
            </w:r>
            <w:r w:rsidRPr="00030B2B" w:rsidDel="00F36CB1">
              <w:rPr>
                <w:noProof/>
                <w:webHidden/>
              </w:rPr>
              <w:tab/>
            </w:r>
            <w:r w:rsidR="00356893" w:rsidRPr="00312974" w:rsidDel="00F36CB1">
              <w:rPr>
                <w:noProof/>
                <w:webHidden/>
                <w:rPrChange w:id="1081" w:author="Rodion" w:date="2019-12-09T02:09:00Z">
                  <w:rPr>
                    <w:noProof/>
                    <w:webHidden/>
                  </w:rPr>
                </w:rPrChange>
              </w:rPr>
              <w:delText>127</w:delText>
            </w:r>
          </w:del>
        </w:p>
        <w:p w14:paraId="66AD819D" w14:textId="6C62AA15" w:rsidR="00C5720A" w:rsidRPr="00312974" w:rsidDel="00F36CB1" w:rsidRDefault="00C5720A">
          <w:pPr>
            <w:pStyle w:val="TOC1"/>
            <w:tabs>
              <w:tab w:val="right" w:leader="dot" w:pos="10476"/>
            </w:tabs>
            <w:rPr>
              <w:del w:id="1082" w:author="Rodion" w:date="2019-12-08T22:58:00Z"/>
              <w:rFonts w:asciiTheme="minorHAnsi" w:eastAsiaTheme="minorEastAsia" w:hAnsiTheme="minorHAnsi" w:cstheme="minorBidi"/>
              <w:noProof/>
              <w:sz w:val="22"/>
              <w:szCs w:val="22"/>
              <w:rPrChange w:id="1083" w:author="Rodion" w:date="2019-12-09T02:09:00Z">
                <w:rPr>
                  <w:del w:id="1084" w:author="Rodion" w:date="2019-12-08T22:58:00Z"/>
                  <w:rFonts w:asciiTheme="minorHAnsi" w:eastAsiaTheme="minorEastAsia" w:hAnsiTheme="minorHAnsi" w:cstheme="minorBidi"/>
                  <w:noProof/>
                  <w:sz w:val="22"/>
                  <w:szCs w:val="22"/>
                  <w:lang w:val="en-US"/>
                </w:rPr>
              </w:rPrChange>
            </w:rPr>
          </w:pPr>
          <w:del w:id="1085" w:author="Rodion" w:date="2019-12-08T22:58:00Z">
            <w:r w:rsidRPr="00312974" w:rsidDel="00F36CB1">
              <w:rPr>
                <w:noProof/>
                <w:rPrChange w:id="1086" w:author="Rodion" w:date="2019-12-09T02:09:00Z">
                  <w:rPr>
                    <w:rStyle w:val="Hyperlink"/>
                    <w:noProof/>
                  </w:rPr>
                </w:rPrChange>
              </w:rPr>
              <w:delText>ВИСНОВКИ</w:delText>
            </w:r>
            <w:r w:rsidRPr="00030B2B" w:rsidDel="00F36CB1">
              <w:rPr>
                <w:noProof/>
                <w:webHidden/>
              </w:rPr>
              <w:tab/>
            </w:r>
            <w:r w:rsidR="00356893" w:rsidRPr="00312974" w:rsidDel="00F36CB1">
              <w:rPr>
                <w:noProof/>
                <w:webHidden/>
                <w:rPrChange w:id="1087" w:author="Rodion" w:date="2019-12-09T02:09:00Z">
                  <w:rPr>
                    <w:noProof/>
                    <w:webHidden/>
                  </w:rPr>
                </w:rPrChange>
              </w:rPr>
              <w:delText>129</w:delText>
            </w:r>
          </w:del>
        </w:p>
        <w:p w14:paraId="617EEDEF" w14:textId="2952516F" w:rsidR="002F70F9" w:rsidRPr="00030B2B" w:rsidRDefault="002F70F9">
          <w:r w:rsidRPr="00030B2B">
            <w:rPr>
              <w:b/>
              <w:bCs/>
              <w:noProof/>
            </w:rPr>
            <w:fldChar w:fldCharType="end"/>
          </w:r>
        </w:p>
      </w:sdtContent>
    </w:sdt>
    <w:p w14:paraId="6666AC95" w14:textId="34BC11C3" w:rsidR="002F70F9" w:rsidRPr="00312974" w:rsidRDefault="002F70F9">
      <w:pPr>
        <w:spacing w:line="259" w:lineRule="auto"/>
        <w:rPr>
          <w:rPrChange w:id="1088" w:author="Rodion" w:date="2019-12-09T02:09:00Z">
            <w:rPr/>
          </w:rPrChange>
        </w:rPr>
      </w:pPr>
      <w:r w:rsidRPr="00312974">
        <w:rPr>
          <w:rPrChange w:id="1089" w:author="Rodion" w:date="2019-12-09T02:09:00Z">
            <w:rPr/>
          </w:rPrChange>
        </w:rPr>
        <w:br w:type="page"/>
      </w:r>
    </w:p>
    <w:p w14:paraId="55605B57" w14:textId="4DBF736C" w:rsidR="0010591A" w:rsidRPr="00312974" w:rsidRDefault="006D107D" w:rsidP="0010591A">
      <w:pPr>
        <w:pStyle w:val="Heading1"/>
        <w:rPr>
          <w:rPrChange w:id="1090" w:author="Rodion" w:date="2019-12-09T02:09:00Z">
            <w:rPr/>
          </w:rPrChange>
        </w:rPr>
      </w:pPr>
      <w:bookmarkStart w:id="1091" w:name="_Toc26763200"/>
      <w:r w:rsidRPr="00312974">
        <w:rPr>
          <w:rPrChange w:id="1092" w:author="Rodion" w:date="2019-12-09T02:09:00Z">
            <w:rPr/>
          </w:rPrChange>
        </w:rPr>
        <w:lastRenderedPageBreak/>
        <w:t>ВСТУП</w:t>
      </w:r>
      <w:bookmarkEnd w:id="1091"/>
    </w:p>
    <w:p w14:paraId="44BBD8B1" w14:textId="77777777" w:rsidR="00724329" w:rsidRPr="00312974" w:rsidRDefault="00724329" w:rsidP="00724329">
      <w:pPr>
        <w:rPr>
          <w:rPrChange w:id="1093" w:author="Rodion" w:date="2019-12-09T02:09:00Z">
            <w:rPr/>
          </w:rPrChange>
        </w:rPr>
      </w:pPr>
    </w:p>
    <w:p w14:paraId="72D5B79D" w14:textId="52280984" w:rsidR="00E43FA3" w:rsidRPr="00312974" w:rsidRDefault="000B6168" w:rsidP="006B04E7">
      <w:pPr>
        <w:rPr>
          <w:rPrChange w:id="1094" w:author="Rodion" w:date="2019-12-09T02:09:00Z">
            <w:rPr/>
          </w:rPrChange>
        </w:rPr>
      </w:pPr>
      <w:r w:rsidRPr="00312974">
        <w:rPr>
          <w:rPrChange w:id="1095" w:author="Rodion" w:date="2019-12-09T02:09:00Z">
            <w:rPr/>
          </w:rPrChange>
        </w:rPr>
        <w:t>Кожна людина так чи інакше займається веденням домашнього господарства. Воно включає в себе великий обсяг обов’язків</w:t>
      </w:r>
      <w:r w:rsidR="00997ACF" w:rsidRPr="00312974">
        <w:rPr>
          <w:rPrChange w:id="1096" w:author="Rodion" w:date="2019-12-09T02:09:00Z">
            <w:rPr/>
          </w:rPrChange>
        </w:rPr>
        <w:t>, у тому числ</w:t>
      </w:r>
      <w:r w:rsidR="007728FA" w:rsidRPr="00312974">
        <w:rPr>
          <w:rPrChange w:id="1097" w:author="Rodion" w:date="2019-12-09T02:09:00Z">
            <w:rPr/>
          </w:rPrChange>
        </w:rPr>
        <w:t>і і</w:t>
      </w:r>
      <w:r w:rsidR="00997ACF" w:rsidRPr="00312974">
        <w:rPr>
          <w:rPrChange w:id="1098" w:author="Rodion" w:date="2019-12-09T02:09:00Z">
            <w:rPr/>
          </w:rPrChange>
        </w:rPr>
        <w:t xml:space="preserve"> т</w:t>
      </w:r>
      <w:r w:rsidR="007728FA" w:rsidRPr="00312974">
        <w:rPr>
          <w:rPrChange w:id="1099" w:author="Rodion" w:date="2019-12-09T02:09:00Z">
            <w:rPr/>
          </w:rPrChange>
        </w:rPr>
        <w:t>і</w:t>
      </w:r>
      <w:r w:rsidR="00997ACF" w:rsidRPr="00312974">
        <w:rPr>
          <w:rPrChange w:id="1100" w:author="Rodion" w:date="2019-12-09T02:09:00Z">
            <w:rPr/>
          </w:rPrChange>
        </w:rPr>
        <w:t xml:space="preserve">, що </w:t>
      </w:r>
      <w:r w:rsidR="007728FA" w:rsidRPr="00312974">
        <w:rPr>
          <w:rPrChange w:id="1101" w:author="Rodion" w:date="2019-12-09T02:09:00Z">
            <w:rPr/>
          </w:rPrChange>
        </w:rPr>
        <w:t xml:space="preserve">теоретично </w:t>
      </w:r>
      <w:r w:rsidR="00997ACF" w:rsidRPr="00312974">
        <w:rPr>
          <w:rPrChange w:id="1102" w:author="Rodion" w:date="2019-12-09T02:09:00Z">
            <w:rPr/>
          </w:rPrChange>
        </w:rPr>
        <w:t xml:space="preserve">можуть бути автоматизовані. Це допоможе людині зекономити час та, можливо, гроші. Наразі з’являється все більше і більше різних пристроїв, </w:t>
      </w:r>
      <w:r w:rsidR="007728FA" w:rsidRPr="00312974">
        <w:rPr>
          <w:rPrChange w:id="1103" w:author="Rodion" w:date="2019-12-09T02:09:00Z">
            <w:rPr/>
          </w:rPrChange>
        </w:rPr>
        <w:t>мета яких автоматизувати процеси</w:t>
      </w:r>
      <w:r w:rsidR="00997ACF" w:rsidRPr="00312974">
        <w:rPr>
          <w:rPrChange w:id="1104" w:author="Rodion" w:date="2019-12-09T02:09:00Z">
            <w:rPr/>
          </w:rPrChange>
        </w:rPr>
        <w:t xml:space="preserve"> побутової діяльності людини. </w:t>
      </w:r>
      <w:r w:rsidR="00D70054" w:rsidRPr="00312974">
        <w:rPr>
          <w:rPrChange w:id="1105" w:author="Rodion" w:date="2019-12-09T02:09:00Z">
            <w:rPr/>
          </w:rPrChange>
        </w:rPr>
        <w:t xml:space="preserve">Вони мають різні розміри та форми, можуть бути стаціонарними та мобільними. Також кілька таких пристроїв можуть утворювати невелику систему, в якій вони взаємодіють між собою. Такі маленькі системи можуть поєднуватися в одну більшу та створювати цілу екосистему пристроїв, направлених на автоматизацію процесів у житті людини. </w:t>
      </w:r>
      <w:r w:rsidR="00997ACF" w:rsidRPr="00312974">
        <w:rPr>
          <w:rPrChange w:id="1106" w:author="Rodion" w:date="2019-12-09T02:09:00Z">
            <w:rPr/>
          </w:rPrChange>
        </w:rPr>
        <w:t xml:space="preserve">Узагальнено </w:t>
      </w:r>
      <w:r w:rsidR="003E2FA4" w:rsidRPr="00312974">
        <w:rPr>
          <w:rPrChange w:id="1107" w:author="Rodion" w:date="2019-12-09T02:09:00Z">
            <w:rPr/>
          </w:rPrChange>
        </w:rPr>
        <w:t xml:space="preserve">така реалізація великої кількості пристроїв, що автоматизують процеси у приміщенні </w:t>
      </w:r>
      <w:r w:rsidR="00997ACF" w:rsidRPr="00312974">
        <w:rPr>
          <w:rPrChange w:id="1108" w:author="Rodion" w:date="2019-12-09T02:09:00Z">
            <w:rPr/>
          </w:rPrChange>
        </w:rPr>
        <w:t xml:space="preserve">називається розумний дім. </w:t>
      </w:r>
      <w:r w:rsidR="006A0E43" w:rsidRPr="00312974">
        <w:rPr>
          <w:rPrChange w:id="1109" w:author="Rodion" w:date="2019-12-09T02:09:00Z">
            <w:rPr/>
          </w:rPrChange>
        </w:rPr>
        <w:t xml:space="preserve">Розумний дім включає в себе </w:t>
      </w:r>
      <w:r w:rsidR="007728FA" w:rsidRPr="00312974">
        <w:rPr>
          <w:rPrChange w:id="1110" w:author="Rodion" w:date="2019-12-09T02:09:00Z">
            <w:rPr/>
          </w:rPrChange>
        </w:rPr>
        <w:t xml:space="preserve">автоматизацію </w:t>
      </w:r>
      <w:r w:rsidR="00E51F92" w:rsidRPr="00312974">
        <w:rPr>
          <w:rPrChange w:id="1111" w:author="Rodion" w:date="2019-12-09T02:09:00Z">
            <w:rPr/>
          </w:rPrChange>
        </w:rPr>
        <w:t xml:space="preserve">процесів </w:t>
      </w:r>
      <w:r w:rsidR="006A0E43" w:rsidRPr="00312974">
        <w:rPr>
          <w:rPrChange w:id="1112" w:author="Rodion" w:date="2019-12-09T02:09:00Z">
            <w:rPr/>
          </w:rPrChange>
        </w:rPr>
        <w:t xml:space="preserve">управління світлом, кліматом, розважальними системами та іншими побутовими приладами. </w:t>
      </w:r>
    </w:p>
    <w:p w14:paraId="5BF8E626" w14:textId="15FC2A6D" w:rsidR="00566E9A" w:rsidRPr="00312974" w:rsidRDefault="006A0E43" w:rsidP="00F5380B">
      <w:pPr>
        <w:rPr>
          <w:rPrChange w:id="1113" w:author="Rodion" w:date="2019-12-09T02:09:00Z">
            <w:rPr/>
          </w:rPrChange>
        </w:rPr>
      </w:pPr>
      <w:r w:rsidRPr="00312974">
        <w:rPr>
          <w:rPrChange w:id="1114" w:author="Rodion" w:date="2019-12-09T02:09:00Z">
            <w:rPr/>
          </w:rPrChange>
        </w:rPr>
        <w:t xml:space="preserve">Одне з найважливіших </w:t>
      </w:r>
      <w:r w:rsidR="00B86D00" w:rsidRPr="00312974">
        <w:rPr>
          <w:rPrChange w:id="1115" w:author="Rodion" w:date="2019-12-09T02:09:00Z">
            <w:rPr/>
          </w:rPrChange>
        </w:rPr>
        <w:t xml:space="preserve">питань в побутовій діяльності людини – </w:t>
      </w:r>
      <w:r w:rsidR="00F50E91" w:rsidRPr="00312974">
        <w:rPr>
          <w:rPrChange w:id="1116" w:author="Rodion" w:date="2019-12-09T02:09:00Z">
            <w:rPr/>
          </w:rPrChange>
        </w:rPr>
        <w:t>забезпечення</w:t>
      </w:r>
      <w:r w:rsidR="00B86D00" w:rsidRPr="00312974">
        <w:rPr>
          <w:rPrChange w:id="1117" w:author="Rodion" w:date="2019-12-09T02:09:00Z">
            <w:rPr/>
          </w:rPrChange>
        </w:rPr>
        <w:t xml:space="preserve"> себе продовольчими та непродовольчими товарами. Існує повсякденна потреба у приготуванні їжі,</w:t>
      </w:r>
      <w:r w:rsidR="00F5380B" w:rsidRPr="00312974">
        <w:rPr>
          <w:rPrChange w:id="1118" w:author="Rodion" w:date="2019-12-09T02:09:00Z">
            <w:rPr/>
          </w:rPrChange>
        </w:rPr>
        <w:t xml:space="preserve"> купівлі ліків, побутової хімії тощо. В</w:t>
      </w:r>
      <w:del w:id="1119" w:author="Rodion" w:date="2019-12-05T23:12:00Z">
        <w:r w:rsidR="00F5380B" w:rsidRPr="00312974" w:rsidDel="00C514DB">
          <w:rPr>
            <w:rPrChange w:id="1120" w:author="Rodion" w:date="2019-12-09T02:09:00Z">
              <w:rPr/>
            </w:rPrChange>
          </w:rPr>
          <w:delText xml:space="preserve"> </w:delText>
        </w:r>
      </w:del>
      <w:r w:rsidR="00F5380B" w:rsidRPr="00312974">
        <w:rPr>
          <w:rPrChange w:id="1121" w:author="Rodion" w:date="2019-12-09T02:09:00Z">
            <w:rPr/>
          </w:rPrChange>
        </w:rPr>
        <w:t>решті налічується дуже велика кількість найменувань товарів, що потребують постійної уваги людини під час здійснення покупок. Адже прикро</w:t>
      </w:r>
      <w:r w:rsidR="00A96082" w:rsidRPr="00312974">
        <w:rPr>
          <w:rPrChange w:id="1122" w:author="Rodion" w:date="2019-12-09T02:09:00Z">
            <w:rPr/>
          </w:rPrChange>
        </w:rPr>
        <w:t xml:space="preserve"> повернутися додому і виявити, що якийсь необхідний товар не був куплений. Для запобігання подібних ситуацій </w:t>
      </w:r>
      <w:r w:rsidR="00F5380B" w:rsidRPr="00312974">
        <w:rPr>
          <w:rPrChange w:id="1123" w:author="Rodion" w:date="2019-12-09T02:09:00Z">
            <w:rPr/>
          </w:rPrChange>
        </w:rPr>
        <w:t>деякі люди</w:t>
      </w:r>
      <w:r w:rsidR="00A96082" w:rsidRPr="00312974">
        <w:rPr>
          <w:rPrChange w:id="1124" w:author="Rodion" w:date="2019-12-09T02:09:00Z">
            <w:rPr/>
          </w:rPrChange>
        </w:rPr>
        <w:t xml:space="preserve"> </w:t>
      </w:r>
      <w:r w:rsidR="00F5380B" w:rsidRPr="00312974">
        <w:rPr>
          <w:rPrChange w:id="1125" w:author="Rodion" w:date="2019-12-09T02:09:00Z">
            <w:rPr/>
          </w:rPrChange>
        </w:rPr>
        <w:t>вирішують</w:t>
      </w:r>
      <w:r w:rsidR="00A96082" w:rsidRPr="00312974">
        <w:rPr>
          <w:rPrChange w:id="1126" w:author="Rodion" w:date="2019-12-09T02:09:00Z">
            <w:rPr/>
          </w:rPrChange>
        </w:rPr>
        <w:t xml:space="preserve"> складати списки покупок, записуючи його на аркуші паперу або створюючи замітку в смартфоні. Таким чином, </w:t>
      </w:r>
      <w:r w:rsidR="00F5380B" w:rsidRPr="00312974">
        <w:rPr>
          <w:rPrChange w:id="1127" w:author="Rodion" w:date="2019-12-09T02:09:00Z">
            <w:rPr/>
          </w:rPrChange>
        </w:rPr>
        <w:t>здійснювати</w:t>
      </w:r>
      <w:r w:rsidR="00A96082" w:rsidRPr="00312974">
        <w:rPr>
          <w:rPrChange w:id="1128" w:author="Rodion" w:date="2019-12-09T02:09:00Z">
            <w:rPr/>
          </w:rPrChange>
        </w:rPr>
        <w:t xml:space="preserve"> покупки </w:t>
      </w:r>
      <w:r w:rsidR="00F5380B" w:rsidRPr="00312974">
        <w:rPr>
          <w:rPrChange w:id="1129" w:author="Rodion" w:date="2019-12-09T02:09:00Z">
            <w:rPr/>
          </w:rPrChange>
        </w:rPr>
        <w:t xml:space="preserve">можна </w:t>
      </w:r>
      <w:r w:rsidR="00A96082" w:rsidRPr="00312974">
        <w:rPr>
          <w:rPrChange w:id="1130" w:author="Rodion" w:date="2019-12-09T02:09:00Z">
            <w:rPr/>
          </w:rPrChange>
        </w:rPr>
        <w:t>ефективніше: не витрачає</w:t>
      </w:r>
      <w:r w:rsidR="00F5380B" w:rsidRPr="00312974">
        <w:rPr>
          <w:rPrChange w:id="1131" w:author="Rodion" w:date="2019-12-09T02:09:00Z">
            <w:rPr/>
          </w:rPrChange>
        </w:rPr>
        <w:t>ться</w:t>
      </w:r>
      <w:r w:rsidR="00A96082" w:rsidRPr="00312974">
        <w:rPr>
          <w:rPrChange w:id="1132" w:author="Rodion" w:date="2019-12-09T02:09:00Z">
            <w:rPr/>
          </w:rPrChange>
        </w:rPr>
        <w:t xml:space="preserve"> </w:t>
      </w:r>
      <w:r w:rsidR="00F5380B" w:rsidRPr="00312974">
        <w:rPr>
          <w:rPrChange w:id="1133" w:author="Rodion" w:date="2019-12-09T02:09:00Z">
            <w:rPr/>
          </w:rPrChange>
        </w:rPr>
        <w:t>зайвий</w:t>
      </w:r>
      <w:r w:rsidR="00A96082" w:rsidRPr="00312974">
        <w:rPr>
          <w:rPrChange w:id="1134" w:author="Rodion" w:date="2019-12-09T02:09:00Z">
            <w:rPr/>
          </w:rPrChange>
        </w:rPr>
        <w:t xml:space="preserve"> час і кошт</w:t>
      </w:r>
      <w:r w:rsidR="00F5380B" w:rsidRPr="00312974">
        <w:rPr>
          <w:rPrChange w:id="1135" w:author="Rodion" w:date="2019-12-09T02:09:00Z">
            <w:rPr/>
          </w:rPrChange>
        </w:rPr>
        <w:t>и</w:t>
      </w:r>
      <w:r w:rsidR="00A96082" w:rsidRPr="00312974">
        <w:rPr>
          <w:rPrChange w:id="1136" w:author="Rodion" w:date="2019-12-09T02:09:00Z">
            <w:rPr/>
          </w:rPrChange>
        </w:rPr>
        <w:t xml:space="preserve"> на </w:t>
      </w:r>
      <w:r w:rsidR="00F5380B" w:rsidRPr="00312974">
        <w:rPr>
          <w:rPrChange w:id="1137" w:author="Rodion" w:date="2019-12-09T02:09:00Z">
            <w:rPr/>
          </w:rPrChange>
        </w:rPr>
        <w:t>купівлю</w:t>
      </w:r>
      <w:r w:rsidR="00A96082" w:rsidRPr="00312974">
        <w:rPr>
          <w:rPrChange w:id="1138" w:author="Rodion" w:date="2019-12-09T02:09:00Z">
            <w:rPr/>
          </w:rPrChange>
        </w:rPr>
        <w:t xml:space="preserve"> непотрібних товарів.</w:t>
      </w:r>
      <w:r w:rsidR="00F5380B" w:rsidRPr="00312974">
        <w:rPr>
          <w:rPrChange w:id="1139" w:author="Rodion" w:date="2019-12-09T02:09:00Z">
            <w:rPr/>
          </w:rPrChange>
        </w:rPr>
        <w:t xml:space="preserve"> Якщо </w:t>
      </w:r>
      <w:r w:rsidR="00566E9A" w:rsidRPr="00312974">
        <w:rPr>
          <w:rPrChange w:id="1140" w:author="Rodion" w:date="2019-12-09T02:09:00Z">
            <w:rPr/>
          </w:rPrChange>
        </w:rPr>
        <w:t xml:space="preserve">кожен раз </w:t>
      </w:r>
      <w:r w:rsidR="00F5380B" w:rsidRPr="00312974">
        <w:rPr>
          <w:rPrChange w:id="1141" w:author="Rodion" w:date="2019-12-09T02:09:00Z">
            <w:rPr/>
          </w:rPrChange>
        </w:rPr>
        <w:t xml:space="preserve">чітко дотримуватися </w:t>
      </w:r>
      <w:r w:rsidR="00566E9A" w:rsidRPr="00312974">
        <w:rPr>
          <w:rPrChange w:id="1142" w:author="Rodion" w:date="2019-12-09T02:09:00Z">
            <w:rPr/>
          </w:rPrChange>
        </w:rPr>
        <w:t>складеного списку покупок – не буде виникати проблеми нестачі якогось товару в домі.</w:t>
      </w:r>
      <w:r w:rsidR="00A96082" w:rsidRPr="00312974">
        <w:rPr>
          <w:rPrChange w:id="1143" w:author="Rodion" w:date="2019-12-09T02:09:00Z">
            <w:rPr/>
          </w:rPrChange>
        </w:rPr>
        <w:t xml:space="preserve"> </w:t>
      </w:r>
    </w:p>
    <w:p w14:paraId="6BF93147" w14:textId="12BCB4D8" w:rsidR="00B61676" w:rsidRPr="00312974" w:rsidRDefault="00A96082" w:rsidP="00F5380B">
      <w:pPr>
        <w:rPr>
          <w:rPrChange w:id="1144" w:author="Rodion" w:date="2019-12-09T02:09:00Z">
            <w:rPr/>
          </w:rPrChange>
        </w:rPr>
      </w:pPr>
      <w:r w:rsidRPr="00312974">
        <w:rPr>
          <w:rPrChange w:id="1145" w:author="Rodion" w:date="2019-12-09T02:09:00Z">
            <w:rPr/>
          </w:rPrChange>
        </w:rPr>
        <w:t xml:space="preserve">Але при складанні списку покупок </w:t>
      </w:r>
      <w:r w:rsidR="00566E9A" w:rsidRPr="00312974">
        <w:rPr>
          <w:rPrChange w:id="1146" w:author="Rodion" w:date="2019-12-09T02:09:00Z">
            <w:rPr/>
          </w:rPrChange>
        </w:rPr>
        <w:t>постає наступна проблема. Оскільки людина не тримає в голові де і в якій кількості знаходяться ті чи інші товари, їй д</w:t>
      </w:r>
      <w:r w:rsidRPr="00312974">
        <w:rPr>
          <w:rPrChange w:id="1147" w:author="Rodion" w:date="2019-12-09T02:09:00Z">
            <w:rPr/>
          </w:rPrChange>
        </w:rPr>
        <w:t xml:space="preserve">оводиться </w:t>
      </w:r>
      <w:r w:rsidR="00566E9A" w:rsidRPr="00312974">
        <w:rPr>
          <w:rPrChange w:id="1148" w:author="Rodion" w:date="2019-12-09T02:09:00Z">
            <w:rPr/>
          </w:rPrChange>
        </w:rPr>
        <w:t xml:space="preserve">кожного разу здійснювати моніторинг наявних товарів, і вже виходячи з нього – </w:t>
      </w:r>
      <w:r w:rsidR="00566E9A" w:rsidRPr="00312974">
        <w:rPr>
          <w:rPrChange w:id="1149" w:author="Rodion" w:date="2019-12-09T02:09:00Z">
            <w:rPr/>
          </w:rPrChange>
        </w:rPr>
        <w:lastRenderedPageBreak/>
        <w:t>складати список покупок</w:t>
      </w:r>
      <w:r w:rsidRPr="00312974">
        <w:rPr>
          <w:rPrChange w:id="1150" w:author="Rodion" w:date="2019-12-09T02:09:00Z">
            <w:rPr/>
          </w:rPrChange>
        </w:rPr>
        <w:t>.</w:t>
      </w:r>
      <w:r w:rsidR="0007516F" w:rsidRPr="00312974">
        <w:rPr>
          <w:rPrChange w:id="1151" w:author="Rodion" w:date="2019-12-09T02:09:00Z">
            <w:rPr/>
          </w:rPrChange>
        </w:rPr>
        <w:t xml:space="preserve"> Це монотонна робота, яку необхідно здійснювати кожного разу, коли людина збирається щось придбати. </w:t>
      </w:r>
      <w:r w:rsidR="00B61676" w:rsidRPr="00312974">
        <w:rPr>
          <w:rPrChange w:id="1152" w:author="Rodion" w:date="2019-12-09T02:09:00Z">
            <w:rPr/>
          </w:rPrChange>
        </w:rPr>
        <w:t xml:space="preserve">Отже це є витрата часу людиною. </w:t>
      </w:r>
    </w:p>
    <w:p w14:paraId="6C728AB2" w14:textId="7F76AD38" w:rsidR="0071208E" w:rsidRPr="00312974" w:rsidRDefault="0071208E" w:rsidP="00F5380B">
      <w:pPr>
        <w:rPr>
          <w:rPrChange w:id="1153" w:author="Rodion" w:date="2019-12-09T02:09:00Z">
            <w:rPr/>
          </w:rPrChange>
        </w:rPr>
      </w:pPr>
      <w:r w:rsidRPr="00312974">
        <w:rPr>
          <w:rPrChange w:id="1154" w:author="Rodion" w:date="2019-12-09T02:09:00Z">
            <w:rPr/>
          </w:rPrChange>
        </w:rPr>
        <w:t xml:space="preserve">Тож для повсякденної допомоги людині із складанням списку товарів для наступної покупки можна було б придумати технологічне та сучасне рішення. Інтеграція цього рішення з великими мережами роздрібної торгівлі може збільшити клієнтську базу </w:t>
      </w:r>
      <w:r w:rsidR="00F50E91" w:rsidRPr="00312974">
        <w:rPr>
          <w:rPrChange w:id="1155" w:author="Rodion" w:date="2019-12-09T02:09:00Z">
            <w:rPr/>
          </w:rPrChange>
        </w:rPr>
        <w:t>окремо</w:t>
      </w:r>
      <w:r w:rsidRPr="00312974">
        <w:rPr>
          <w:rPrChange w:id="1156" w:author="Rodion" w:date="2019-12-09T02:09:00Z">
            <w:rPr/>
          </w:rPrChange>
        </w:rPr>
        <w:t xml:space="preserve"> взятої мережі. Оскільки на ринку з’явилося б рішення, що дозволяє економити людині час та позбавляє її від монотонної роботи. Тим самим надаючи можливість зайнятися іншими інтелектуальними, більш корисними справами. </w:t>
      </w:r>
      <w:r w:rsidR="005E65DD" w:rsidRPr="00312974">
        <w:rPr>
          <w:rPrChange w:id="1157" w:author="Rodion" w:date="2019-12-09T02:09:00Z">
            <w:rPr/>
          </w:rPrChange>
        </w:rPr>
        <w:t>Така пропозиція привернула б увагу в першу чергу категорію населення, що активно цікавиться розвитком технології та прагне інтегрувати їх із своїм життям. Як правило ця категорія суспільства є більш освіченою, в наслідок чого має середню і вище куп</w:t>
      </w:r>
      <w:ins w:id="1158" w:author="Rodion" w:date="2019-12-05T23:13:00Z">
        <w:r w:rsidR="00C514DB" w:rsidRPr="00312974">
          <w:rPr>
            <w:rPrChange w:id="1159" w:author="Rodion" w:date="2019-12-09T02:09:00Z">
              <w:rPr/>
            </w:rPrChange>
          </w:rPr>
          <w:t>і</w:t>
        </w:r>
      </w:ins>
      <w:del w:id="1160" w:author="Rodion" w:date="2019-12-05T23:13:00Z">
        <w:r w:rsidR="005E65DD" w:rsidRPr="00312974" w:rsidDel="00C514DB">
          <w:rPr>
            <w:rPrChange w:id="1161" w:author="Rodion" w:date="2019-12-09T02:09:00Z">
              <w:rPr/>
            </w:rPrChange>
          </w:rPr>
          <w:delText>у</w:delText>
        </w:r>
      </w:del>
      <w:r w:rsidR="005E65DD" w:rsidRPr="00312974">
        <w:rPr>
          <w:rPrChange w:id="1162" w:author="Rodion" w:date="2019-12-09T02:09:00Z">
            <w:rPr/>
          </w:rPrChange>
        </w:rPr>
        <w:t>в</w:t>
      </w:r>
      <w:ins w:id="1163" w:author="Rodion" w:date="2019-12-05T23:13:00Z">
        <w:r w:rsidR="00C514DB" w:rsidRPr="00312974">
          <w:rPr>
            <w:rPrChange w:id="1164" w:author="Rodion" w:date="2019-12-09T02:09:00Z">
              <w:rPr/>
            </w:rPrChange>
          </w:rPr>
          <w:t>е</w:t>
        </w:r>
      </w:ins>
      <w:del w:id="1165" w:author="Rodion" w:date="2019-12-05T23:13:00Z">
        <w:r w:rsidR="005E65DD" w:rsidRPr="00312974" w:rsidDel="00C514DB">
          <w:rPr>
            <w:rPrChange w:id="1166" w:author="Rodion" w:date="2019-12-09T02:09:00Z">
              <w:rPr/>
            </w:rPrChange>
          </w:rPr>
          <w:delText>а</w:delText>
        </w:r>
      </w:del>
      <w:r w:rsidR="005E65DD" w:rsidRPr="00312974">
        <w:rPr>
          <w:rPrChange w:id="1167" w:author="Rodion" w:date="2019-12-09T02:09:00Z">
            <w:rPr/>
          </w:rPrChange>
        </w:rPr>
        <w:t xml:space="preserve">льну спроможність. Тож якщо такий пристрій автоматизації ведення домашнього господарства буде інтегрований з </w:t>
      </w:r>
      <w:r w:rsidR="00CE4215" w:rsidRPr="00312974">
        <w:rPr>
          <w:rPrChange w:id="1168" w:author="Rodion" w:date="2019-12-09T02:09:00Z">
            <w:rPr/>
          </w:rPrChange>
        </w:rPr>
        <w:t>розповсюдженою мережею роздрібної торгівлі та надаватиме переваги користувачам, що здійснюють покупки саме там, то це може дійсно добре вплинути на кількість клієнтів цієї торгівельної мережі внаслідок чого підвищить її прибуток. Наприклад</w:t>
      </w:r>
      <w:r w:rsidR="00DC7CAA" w:rsidRPr="00312974">
        <w:rPr>
          <w:rPrChange w:id="1169" w:author="Rodion" w:date="2019-12-09T02:09:00Z">
            <w:rPr/>
          </w:rPrChange>
        </w:rPr>
        <w:t xml:space="preserve">, якщо при створенні списку покупок, навпроти кожного елементу списку буде присутня кнопка, що ініціює створення інтернет-замовлення доставки товару з партнерського магазину, або навпроти акційного товару буде розміщена відповідна піктограма з ціною та місцем, де його можна придбати, то </w:t>
      </w:r>
      <w:r w:rsidR="009830F5" w:rsidRPr="00312974">
        <w:rPr>
          <w:rPrChange w:id="1170" w:author="Rodion" w:date="2019-12-09T02:09:00Z">
            <w:rPr/>
          </w:rPrChange>
        </w:rPr>
        <w:t xml:space="preserve">існує велика вірогідність, що користувачі скористаються інтеграцією та придбають товар саме у магазина-партнера. </w:t>
      </w:r>
    </w:p>
    <w:p w14:paraId="186FFA5A" w14:textId="04A5996D" w:rsidR="006A7E02" w:rsidRPr="00312974" w:rsidRDefault="00360B6D" w:rsidP="006A7E02">
      <w:pPr>
        <w:rPr>
          <w:rPrChange w:id="1171" w:author="Rodion" w:date="2019-12-09T02:09:00Z">
            <w:rPr/>
          </w:rPrChange>
        </w:rPr>
      </w:pPr>
      <w:r w:rsidRPr="00312974">
        <w:rPr>
          <w:rPrChange w:id="1172" w:author="Rodion" w:date="2019-12-09T02:09:00Z">
            <w:rPr/>
          </w:rPrChange>
        </w:rPr>
        <w:t>Але н</w:t>
      </w:r>
      <w:r w:rsidR="00B61676" w:rsidRPr="00312974">
        <w:rPr>
          <w:rPrChange w:id="1173" w:author="Rodion" w:date="2019-12-09T02:09:00Z">
            <w:rPr/>
          </w:rPrChange>
        </w:rPr>
        <w:t>аразі серед пристроїв розумного дому немає такого, що вирішував би повністю описані проблеми. Існують програмні реалізації списку покупок що представляють собою</w:t>
      </w:r>
      <w:r w:rsidR="006C0D9B" w:rsidRPr="00312974">
        <w:rPr>
          <w:rPrChange w:id="1174" w:author="Rodion" w:date="2019-12-09T02:09:00Z">
            <w:rPr/>
          </w:rPrChange>
        </w:rPr>
        <w:t xml:space="preserve"> </w:t>
      </w:r>
      <w:r w:rsidR="00117B08" w:rsidRPr="00312974">
        <w:rPr>
          <w:rPrChange w:id="1175" w:author="Rodion" w:date="2019-12-09T02:09:00Z">
            <w:rPr/>
          </w:rPrChange>
        </w:rPr>
        <w:t xml:space="preserve">зручний інтерфейс для </w:t>
      </w:r>
      <w:r w:rsidR="006C0D9B" w:rsidRPr="00312974">
        <w:rPr>
          <w:rPrChange w:id="1176" w:author="Rodion" w:date="2019-12-09T02:09:00Z">
            <w:rPr/>
          </w:rPrChange>
        </w:rPr>
        <w:t>формування</w:t>
      </w:r>
      <w:r w:rsidR="00117B08" w:rsidRPr="00312974">
        <w:rPr>
          <w:rPrChange w:id="1177" w:author="Rodion" w:date="2019-12-09T02:09:00Z">
            <w:rPr/>
          </w:rPrChange>
        </w:rPr>
        <w:t xml:space="preserve"> </w:t>
      </w:r>
      <w:r w:rsidR="006C0D9B" w:rsidRPr="00312974">
        <w:rPr>
          <w:rPrChange w:id="1178" w:author="Rodion" w:date="2019-12-09T02:09:00Z">
            <w:rPr/>
          </w:rPrChange>
        </w:rPr>
        <w:t xml:space="preserve">цього </w:t>
      </w:r>
      <w:r w:rsidR="00117B08" w:rsidRPr="00312974">
        <w:rPr>
          <w:rPrChange w:id="1179" w:author="Rodion" w:date="2019-12-09T02:09:00Z">
            <w:rPr/>
          </w:rPrChange>
        </w:rPr>
        <w:t>списку за допомогою смартфону</w:t>
      </w:r>
      <w:r w:rsidR="00D73B0D" w:rsidRPr="00312974">
        <w:rPr>
          <w:rPrChange w:id="1180" w:author="Rodion" w:date="2019-12-09T02:09:00Z">
            <w:rPr/>
          </w:rPrChange>
        </w:rPr>
        <w:t xml:space="preserve"> </w:t>
      </w:r>
      <w:r w:rsidR="000608E4" w:rsidRPr="00312974">
        <w:rPr>
          <w:rPrChange w:id="1181" w:author="Rodion" w:date="2019-12-09T02:09:00Z">
            <w:rPr/>
          </w:rPrChange>
        </w:rPr>
        <w:t>[</w:t>
      </w:r>
      <w:r w:rsidR="00695682" w:rsidRPr="00312974">
        <w:rPr>
          <w:rPrChange w:id="1182" w:author="Rodion" w:date="2019-12-09T02:09:00Z">
            <w:rPr/>
          </w:rPrChange>
        </w:rPr>
        <w:t>1</w:t>
      </w:r>
      <w:r w:rsidR="000608E4" w:rsidRPr="00312974">
        <w:rPr>
          <w:rPrChange w:id="1183" w:author="Rodion" w:date="2019-12-09T02:09:00Z">
            <w:rPr/>
          </w:rPrChange>
        </w:rPr>
        <w:t>]</w:t>
      </w:r>
      <w:r w:rsidR="006C0D9B" w:rsidRPr="00312974">
        <w:rPr>
          <w:rPrChange w:id="1184" w:author="Rodion" w:date="2019-12-09T02:09:00Z">
            <w:rPr/>
          </w:rPrChange>
        </w:rPr>
        <w:t xml:space="preserve">. </w:t>
      </w:r>
      <w:r w:rsidR="004C74F4" w:rsidRPr="00312974">
        <w:rPr>
          <w:rPrChange w:id="1185" w:author="Rodion" w:date="2019-12-09T02:09:00Z">
            <w:rPr/>
          </w:rPrChange>
        </w:rPr>
        <w:t>Але це програмне забезпечення надає лише базовий функціонал для роботи зі списком покупок: додавання товарів в список, ранжування за категоріями або видалення вже куплених товарів зі списку.</w:t>
      </w:r>
      <w:r w:rsidR="006A7E02" w:rsidRPr="00312974">
        <w:rPr>
          <w:rPrChange w:id="1186" w:author="Rodion" w:date="2019-12-09T02:09:00Z">
            <w:rPr/>
          </w:rPrChange>
        </w:rPr>
        <w:t xml:space="preserve"> Проблема подібних рішень у тому, що кожен </w:t>
      </w:r>
      <w:r w:rsidR="006A7E02" w:rsidRPr="00312974">
        <w:rPr>
          <w:rPrChange w:id="1187" w:author="Rodion" w:date="2019-12-09T02:09:00Z">
            <w:rPr/>
          </w:rPrChange>
        </w:rPr>
        <w:lastRenderedPageBreak/>
        <w:t xml:space="preserve">раз необхідно заново складати список, </w:t>
      </w:r>
      <w:del w:id="1188" w:author="Rodion" w:date="2019-12-05T23:13:00Z">
        <w:r w:rsidR="006A7E02" w:rsidRPr="00312974" w:rsidDel="00C514DB">
          <w:rPr>
            <w:rPrChange w:id="1189" w:author="Rodion" w:date="2019-12-09T02:09:00Z">
              <w:rPr/>
            </w:rPrChange>
          </w:rPr>
          <w:delText>так як</w:delText>
        </w:r>
      </w:del>
      <w:ins w:id="1190" w:author="Rodion" w:date="2019-12-05T23:13:00Z">
        <w:r w:rsidR="00C514DB" w:rsidRPr="00312974">
          <w:rPr>
            <w:rPrChange w:id="1191" w:author="Rodion" w:date="2019-12-09T02:09:00Z">
              <w:rPr/>
            </w:rPrChange>
          </w:rPr>
          <w:t>оскільки</w:t>
        </w:r>
      </w:ins>
      <w:r w:rsidR="006A7E02" w:rsidRPr="00312974">
        <w:rPr>
          <w:rPrChange w:id="1192" w:author="Rodion" w:date="2019-12-09T02:09:00Z">
            <w:rPr/>
          </w:rPrChange>
        </w:rPr>
        <w:t xml:space="preserve"> не передбачено можливості відстежити, які товари вже були використані і мають потребу в повторному придбанні.</w:t>
      </w:r>
    </w:p>
    <w:p w14:paraId="0E8A005A" w14:textId="4F620BB7" w:rsidR="00B61676" w:rsidRPr="00312974" w:rsidRDefault="006C2336" w:rsidP="00F5380B">
      <w:pPr>
        <w:rPr>
          <w:rPrChange w:id="1193" w:author="Rodion" w:date="2019-12-09T02:09:00Z">
            <w:rPr/>
          </w:rPrChange>
        </w:rPr>
      </w:pPr>
      <w:r w:rsidRPr="00312974">
        <w:rPr>
          <w:rPrChange w:id="1194" w:author="Rodion" w:date="2019-12-09T02:09:00Z">
            <w:rPr/>
          </w:rPrChange>
        </w:rPr>
        <w:t xml:space="preserve">В процесі дослідження ринку було знайдено </w:t>
      </w:r>
      <w:r w:rsidR="006C0D9B" w:rsidRPr="00312974">
        <w:rPr>
          <w:rPrChange w:id="1195" w:author="Rodion" w:date="2019-12-09T02:09:00Z">
            <w:rPr/>
          </w:rPrChange>
        </w:rPr>
        <w:t>пристр</w:t>
      </w:r>
      <w:r w:rsidR="000608E4" w:rsidRPr="00312974">
        <w:rPr>
          <w:rPrChange w:id="1196" w:author="Rodion" w:date="2019-12-09T02:09:00Z">
            <w:rPr/>
          </w:rPrChange>
        </w:rPr>
        <w:t>ій</w:t>
      </w:r>
      <w:r w:rsidR="006C0D9B" w:rsidRPr="00312974">
        <w:rPr>
          <w:rPrChange w:id="1197" w:author="Rodion" w:date="2019-12-09T02:09:00Z">
            <w:rPr/>
          </w:rPrChange>
        </w:rPr>
        <w:t xml:space="preserve"> на основі сканеру штрих-кодів, яким необхідно зчитати </w:t>
      </w:r>
      <w:r w:rsidR="000608E4" w:rsidRPr="00312974">
        <w:rPr>
          <w:rPrChange w:id="1198" w:author="Rodion" w:date="2019-12-09T02:09:00Z">
            <w:rPr/>
          </w:rPrChange>
        </w:rPr>
        <w:t xml:space="preserve">штих-код на упаковці перед тим, як </w:t>
      </w:r>
      <w:r w:rsidR="00136F93" w:rsidRPr="00312974">
        <w:rPr>
          <w:rPrChange w:id="1199" w:author="Rodion" w:date="2019-12-09T02:09:00Z">
            <w:rPr/>
          </w:rPrChange>
        </w:rPr>
        <w:t>викинути товар до сміттєвого кошика</w:t>
      </w:r>
      <w:r w:rsidR="000608E4" w:rsidRPr="00312974">
        <w:rPr>
          <w:rPrChange w:id="1200" w:author="Rodion" w:date="2019-12-09T02:09:00Z">
            <w:rPr/>
          </w:rPrChange>
        </w:rPr>
        <w:t>. Після сканування штрих-коду цей пристрій автоматично додає ідентифікований товар до списку покупок</w:t>
      </w:r>
      <w:r w:rsidR="00695682" w:rsidRPr="00312974">
        <w:rPr>
          <w:rPrChange w:id="1201" w:author="Rodion" w:date="2019-12-09T02:09:00Z">
            <w:rPr/>
          </w:rPrChange>
        </w:rPr>
        <w:t xml:space="preserve"> [2]</w:t>
      </w:r>
      <w:r w:rsidR="000608E4" w:rsidRPr="00312974">
        <w:rPr>
          <w:rPrChange w:id="1202" w:author="Rodion" w:date="2019-12-09T02:09:00Z">
            <w:rPr/>
          </w:rPrChange>
        </w:rPr>
        <w:t>.</w:t>
      </w:r>
      <w:r w:rsidR="00DD4A84" w:rsidRPr="00312974">
        <w:rPr>
          <w:rPrChange w:id="1203" w:author="Rodion" w:date="2019-12-09T02:09:00Z">
            <w:rPr/>
          </w:rPrChange>
        </w:rPr>
        <w:t xml:space="preserve"> </w:t>
      </w:r>
      <w:r w:rsidR="00136F93" w:rsidRPr="00312974">
        <w:rPr>
          <w:rPrChange w:id="1204" w:author="Rodion" w:date="2019-12-09T02:09:00Z">
            <w:rPr/>
          </w:rPrChange>
        </w:rPr>
        <w:t>Недолік такої реалізації в тому, що</w:t>
      </w:r>
      <w:r w:rsidR="00DA10ED" w:rsidRPr="00312974">
        <w:rPr>
          <w:rPrChange w:id="1205" w:author="Rodion" w:date="2019-12-09T02:09:00Z">
            <w:rPr/>
          </w:rPrChange>
        </w:rPr>
        <w:t xml:space="preserve"> пристрій складає список </w:t>
      </w:r>
      <w:r w:rsidR="00136F93" w:rsidRPr="00312974">
        <w:rPr>
          <w:rPrChange w:id="1206" w:author="Rodion" w:date="2019-12-09T02:09:00Z">
            <w:rPr/>
          </w:rPrChange>
        </w:rPr>
        <w:t>одразу за тими</w:t>
      </w:r>
      <w:r w:rsidR="00DA10ED" w:rsidRPr="00312974">
        <w:rPr>
          <w:rPrChange w:id="1207" w:author="Rodion" w:date="2019-12-09T02:09:00Z">
            <w:rPr/>
          </w:rPrChange>
        </w:rPr>
        <w:t xml:space="preserve"> товарами</w:t>
      </w:r>
      <w:r w:rsidR="00136F93" w:rsidRPr="00312974">
        <w:rPr>
          <w:rPrChange w:id="1208" w:author="Rodion" w:date="2019-12-09T02:09:00Z">
            <w:rPr/>
          </w:rPrChange>
        </w:rPr>
        <w:t>,</w:t>
      </w:r>
      <w:r w:rsidR="00DA10ED" w:rsidRPr="00312974">
        <w:rPr>
          <w:rPrChange w:id="1209" w:author="Rodion" w:date="2019-12-09T02:09:00Z">
            <w:rPr/>
          </w:rPrChange>
        </w:rPr>
        <w:t xml:space="preserve"> що були </w:t>
      </w:r>
      <w:proofErr w:type="spellStart"/>
      <w:r w:rsidR="000A5C79" w:rsidRPr="00312974">
        <w:rPr>
          <w:rPrChange w:id="1210" w:author="Rodion" w:date="2019-12-09T02:09:00Z">
            <w:rPr/>
          </w:rPrChange>
        </w:rPr>
        <w:t>відскановані</w:t>
      </w:r>
      <w:proofErr w:type="spellEnd"/>
      <w:r w:rsidR="00DA10ED" w:rsidRPr="00312974">
        <w:rPr>
          <w:rPrChange w:id="1211" w:author="Rodion" w:date="2019-12-09T02:09:00Z">
            <w:rPr/>
          </w:rPrChange>
        </w:rPr>
        <w:t xml:space="preserve">. </w:t>
      </w:r>
      <w:r w:rsidR="00136F93" w:rsidRPr="00312974">
        <w:rPr>
          <w:rPrChange w:id="1212" w:author="Rodion" w:date="2019-12-09T02:09:00Z">
            <w:rPr/>
          </w:rPrChange>
        </w:rPr>
        <w:t>Пристрій</w:t>
      </w:r>
      <w:r w:rsidR="00DA10ED" w:rsidRPr="00312974">
        <w:rPr>
          <w:rPrChange w:id="1213" w:author="Rodion" w:date="2019-12-09T02:09:00Z">
            <w:rPr/>
          </w:rPrChange>
        </w:rPr>
        <w:t xml:space="preserve"> нічого не знає про вже існуючі товари у житлі, тобто може </w:t>
      </w:r>
      <w:r w:rsidR="00136F93" w:rsidRPr="00312974">
        <w:rPr>
          <w:rPrChange w:id="1214" w:author="Rodion" w:date="2019-12-09T02:09:00Z">
            <w:rPr/>
          </w:rPrChange>
        </w:rPr>
        <w:t xml:space="preserve">виявитися, що  немає </w:t>
      </w:r>
      <w:r w:rsidR="00DA10ED" w:rsidRPr="00312974">
        <w:rPr>
          <w:rPrChange w:id="1215" w:author="Rodion" w:date="2019-12-09T02:09:00Z">
            <w:rPr/>
          </w:rPrChange>
        </w:rPr>
        <w:t xml:space="preserve">необхідності </w:t>
      </w:r>
      <w:r w:rsidR="00136F93" w:rsidRPr="00312974">
        <w:rPr>
          <w:rPrChange w:id="1216" w:author="Rodion" w:date="2019-12-09T02:09:00Z">
            <w:rPr/>
          </w:rPrChange>
        </w:rPr>
        <w:t>у тому, щоб додати конкретний товар до списку покупок</w:t>
      </w:r>
      <w:r w:rsidR="00DA10ED" w:rsidRPr="00312974">
        <w:rPr>
          <w:rPrChange w:id="1217" w:author="Rodion" w:date="2019-12-09T02:09:00Z">
            <w:rPr/>
          </w:rPrChange>
        </w:rPr>
        <w:t xml:space="preserve">. </w:t>
      </w:r>
      <w:r w:rsidR="007F28E0" w:rsidRPr="00312974">
        <w:rPr>
          <w:rPrChange w:id="1218" w:author="Rodion" w:date="2019-12-09T02:09:00Z">
            <w:rPr/>
          </w:rPrChange>
        </w:rPr>
        <w:t>Наприклад, якщо</w:t>
      </w:r>
      <w:r w:rsidR="00DA4930" w:rsidRPr="00312974">
        <w:rPr>
          <w:rPrChange w:id="1219" w:author="Rodion" w:date="2019-12-09T02:09:00Z">
            <w:rPr/>
          </w:rPrChange>
        </w:rPr>
        <w:t xml:space="preserve"> людина придбала </w:t>
      </w:r>
      <w:r w:rsidR="000A5C79" w:rsidRPr="00312974">
        <w:rPr>
          <w:rPrChange w:id="1220" w:author="Rodion" w:date="2019-12-09T02:09:00Z">
            <w:rPr/>
          </w:rPrChange>
        </w:rPr>
        <w:t xml:space="preserve">наперед </w:t>
      </w:r>
      <w:r w:rsidR="00DA4930" w:rsidRPr="00312974">
        <w:rPr>
          <w:rPrChange w:id="1221" w:author="Rodion" w:date="2019-12-09T02:09:00Z">
            <w:rPr/>
          </w:rPrChange>
        </w:rPr>
        <w:t xml:space="preserve">десять одиниць товару, використала та викинула </w:t>
      </w:r>
      <w:r w:rsidR="000A5C79" w:rsidRPr="00312974">
        <w:rPr>
          <w:rPrChange w:id="1222" w:author="Rodion" w:date="2019-12-09T02:09:00Z">
            <w:rPr/>
          </w:rPrChange>
        </w:rPr>
        <w:t xml:space="preserve">лише </w:t>
      </w:r>
      <w:r w:rsidR="00DA4930" w:rsidRPr="00312974">
        <w:rPr>
          <w:rPrChange w:id="1223" w:author="Rodion" w:date="2019-12-09T02:09:00Z">
            <w:rPr/>
          </w:rPrChange>
        </w:rPr>
        <w:t>одну упаковку,</w:t>
      </w:r>
      <w:r w:rsidR="000A5C79" w:rsidRPr="00312974">
        <w:rPr>
          <w:rPrChange w:id="1224" w:author="Rodion" w:date="2019-12-09T02:09:00Z">
            <w:rPr/>
          </w:rPrChange>
        </w:rPr>
        <w:t xml:space="preserve"> то</w:t>
      </w:r>
      <w:r w:rsidR="00DA4930" w:rsidRPr="00312974">
        <w:rPr>
          <w:rPrChange w:id="1225" w:author="Rodion" w:date="2019-12-09T02:09:00Z">
            <w:rPr/>
          </w:rPrChange>
        </w:rPr>
        <w:t xml:space="preserve"> зчитавши сканером штрих-код, цей товар буде </w:t>
      </w:r>
      <w:r w:rsidR="000A5C79" w:rsidRPr="00312974">
        <w:rPr>
          <w:rPrChange w:id="1226" w:author="Rodion" w:date="2019-12-09T02:09:00Z">
            <w:rPr/>
          </w:rPrChange>
        </w:rPr>
        <w:t xml:space="preserve">одразу </w:t>
      </w:r>
      <w:r w:rsidR="00DA4930" w:rsidRPr="00312974">
        <w:rPr>
          <w:rPrChange w:id="1227" w:author="Rodion" w:date="2019-12-09T02:09:00Z">
            <w:rPr/>
          </w:rPrChange>
        </w:rPr>
        <w:t xml:space="preserve">доданий до списку покупок. </w:t>
      </w:r>
      <w:r w:rsidR="000A5C79" w:rsidRPr="00312974">
        <w:rPr>
          <w:rPrChange w:id="1228" w:author="Rodion" w:date="2019-12-09T02:09:00Z">
            <w:rPr/>
          </w:rPrChange>
        </w:rPr>
        <w:t>В змодельованій ситуації, ц</w:t>
      </w:r>
      <w:r w:rsidR="00DA4930" w:rsidRPr="00312974">
        <w:rPr>
          <w:rPrChange w:id="1229" w:author="Rodion" w:date="2019-12-09T02:09:00Z">
            <w:rPr/>
          </w:rPrChange>
        </w:rPr>
        <w:t>е може не підходити для людини, оскільки в неї залишилось ще дев'ять одиниць</w:t>
      </w:r>
      <w:r w:rsidR="000A5C79" w:rsidRPr="00312974">
        <w:rPr>
          <w:rPrChange w:id="1230" w:author="Rodion" w:date="2019-12-09T02:09:00Z">
            <w:rPr/>
          </w:rPrChange>
        </w:rPr>
        <w:t xml:space="preserve"> того ж самого товару</w:t>
      </w:r>
      <w:r w:rsidR="00DA4930" w:rsidRPr="00312974">
        <w:rPr>
          <w:rPrChange w:id="1231" w:author="Rodion" w:date="2019-12-09T02:09:00Z">
            <w:rPr/>
          </w:rPrChange>
        </w:rPr>
        <w:t xml:space="preserve">. </w:t>
      </w:r>
      <w:r w:rsidR="00C864EE" w:rsidRPr="00312974">
        <w:rPr>
          <w:rPrChange w:id="1232" w:author="Rodion" w:date="2019-12-09T02:09:00Z">
            <w:rPr/>
          </w:rPrChange>
        </w:rPr>
        <w:t>Тож можна стверджувати, що в</w:t>
      </w:r>
      <w:r w:rsidR="00DA4930" w:rsidRPr="00312974">
        <w:rPr>
          <w:rPrChange w:id="1233" w:author="Rodion" w:date="2019-12-09T02:09:00Z">
            <w:rPr/>
          </w:rPrChange>
        </w:rPr>
        <w:t xml:space="preserve"> такому випадку виявляється проблема відсутності повноти інформації </w:t>
      </w:r>
      <w:r w:rsidR="00C864EE" w:rsidRPr="00312974">
        <w:rPr>
          <w:rPrChange w:id="1234" w:author="Rodion" w:date="2019-12-09T02:09:00Z">
            <w:rPr/>
          </w:rPrChange>
        </w:rPr>
        <w:t xml:space="preserve">в системі автоматизації </w:t>
      </w:r>
      <w:r w:rsidR="00DA4930" w:rsidRPr="00312974">
        <w:rPr>
          <w:rPrChange w:id="1235" w:author="Rodion" w:date="2019-12-09T02:09:00Z">
            <w:rPr/>
          </w:rPrChange>
        </w:rPr>
        <w:t xml:space="preserve">про поточний стан </w:t>
      </w:r>
      <w:r w:rsidR="004C74F4" w:rsidRPr="00312974">
        <w:rPr>
          <w:rPrChange w:id="1236" w:author="Rodion" w:date="2019-12-09T02:09:00Z">
            <w:rPr/>
          </w:rPrChange>
        </w:rPr>
        <w:t>наявних товарів у помешканні людини.</w:t>
      </w:r>
      <w:r w:rsidR="00505F2D" w:rsidRPr="00312974">
        <w:rPr>
          <w:rPrChange w:id="1237" w:author="Rodion" w:date="2019-12-09T02:09:00Z">
            <w:rPr/>
          </w:rPrChange>
        </w:rPr>
        <w:t xml:space="preserve"> Тобто список покупок, що був складений автоматично, без проведення аналізу моделі поведінки користувача, як покупця товарів, може виявитись неефективним та буде потребувати додаткового втручання людини для корегування та доробки списку перед тим, як вона вирушить за покупками.</w:t>
      </w:r>
    </w:p>
    <w:p w14:paraId="11084087" w14:textId="60956D80" w:rsidR="0028612C" w:rsidRPr="00312974" w:rsidRDefault="0028612C" w:rsidP="00F5380B">
      <w:pPr>
        <w:rPr>
          <w:rPrChange w:id="1238" w:author="Rodion" w:date="2019-12-09T02:09:00Z">
            <w:rPr/>
          </w:rPrChange>
        </w:rPr>
      </w:pPr>
      <w:r w:rsidRPr="00312974">
        <w:rPr>
          <w:rPrChange w:id="1239" w:author="Rodion" w:date="2019-12-09T02:09:00Z">
            <w:rPr/>
          </w:rPrChange>
        </w:rPr>
        <w:t xml:space="preserve">Доволі часто люди не можуть згадати, або сказати точно чи є в наявності конкретний товар чи ні. Через це людина може зробити невимушену покупку: придбати товар, а потім згодом виявити знайти в домі той, що був придбаний раніше. В результаті змодельованої ситуації, людина в тому випадку, де це було не обов’язково, якби людина знала які товари наявні </w:t>
      </w:r>
      <w:r w:rsidR="00E96A67" w:rsidRPr="00312974">
        <w:rPr>
          <w:rPrChange w:id="1240" w:author="Rodion" w:date="2019-12-09T02:09:00Z">
            <w:rPr/>
          </w:rPrChange>
        </w:rPr>
        <w:t>в її</w:t>
      </w:r>
      <w:r w:rsidRPr="00312974">
        <w:rPr>
          <w:rPrChange w:id="1241" w:author="Rodion" w:date="2019-12-09T02:09:00Z">
            <w:rPr/>
          </w:rPrChange>
        </w:rPr>
        <w:t xml:space="preserve"> </w:t>
      </w:r>
      <w:r w:rsidR="00E96A67" w:rsidRPr="00312974">
        <w:rPr>
          <w:rPrChange w:id="1242" w:author="Rodion" w:date="2019-12-09T02:09:00Z">
            <w:rPr/>
          </w:rPrChange>
        </w:rPr>
        <w:t>помешканні</w:t>
      </w:r>
      <w:r w:rsidRPr="00312974">
        <w:rPr>
          <w:rPrChange w:id="1243" w:author="Rodion" w:date="2019-12-09T02:09:00Z">
            <w:rPr/>
          </w:rPrChange>
        </w:rPr>
        <w:t>.</w:t>
      </w:r>
    </w:p>
    <w:p w14:paraId="5F429F52" w14:textId="67D10124" w:rsidR="00A96082" w:rsidRPr="00312974" w:rsidRDefault="0007516F" w:rsidP="00F5380B">
      <w:pPr>
        <w:rPr>
          <w:ins w:id="1244" w:author="Rodion" w:date="2019-12-05T23:18:00Z"/>
          <w:rPrChange w:id="1245" w:author="Rodion" w:date="2019-12-09T02:09:00Z">
            <w:rPr>
              <w:ins w:id="1246" w:author="Rodion" w:date="2019-12-05T23:18:00Z"/>
            </w:rPr>
          </w:rPrChange>
        </w:rPr>
      </w:pPr>
      <w:r w:rsidRPr="00312974">
        <w:rPr>
          <w:rPrChange w:id="1247" w:author="Rodion" w:date="2019-12-09T02:09:00Z">
            <w:rPr/>
          </w:rPrChange>
        </w:rPr>
        <w:t>Сфера автоматизації та управління направлена на зменшення необхідності втручання людини у процеси</w:t>
      </w:r>
      <w:r w:rsidR="00742A4C" w:rsidRPr="00312974">
        <w:rPr>
          <w:rPrChange w:id="1248" w:author="Rodion" w:date="2019-12-09T02:09:00Z">
            <w:rPr/>
          </w:rPrChange>
        </w:rPr>
        <w:t>, які можуть бути виконані без її участі</w:t>
      </w:r>
      <w:r w:rsidR="00695682" w:rsidRPr="00312974">
        <w:rPr>
          <w:rPrChange w:id="1249" w:author="Rodion" w:date="2019-12-09T02:09:00Z">
            <w:rPr/>
          </w:rPrChange>
        </w:rPr>
        <w:t xml:space="preserve"> </w:t>
      </w:r>
      <w:r w:rsidRPr="00312974">
        <w:rPr>
          <w:rPrChange w:id="1250" w:author="Rodion" w:date="2019-12-09T02:09:00Z">
            <w:rPr/>
          </w:rPrChange>
        </w:rPr>
        <w:t>[</w:t>
      </w:r>
      <w:r w:rsidR="00695682" w:rsidRPr="00312974">
        <w:rPr>
          <w:rPrChange w:id="1251" w:author="Rodion" w:date="2019-12-09T02:09:00Z">
            <w:rPr/>
          </w:rPrChange>
        </w:rPr>
        <w:t>3</w:t>
      </w:r>
      <w:r w:rsidRPr="00312974">
        <w:rPr>
          <w:rPrChange w:id="1252" w:author="Rodion" w:date="2019-12-09T02:09:00Z">
            <w:rPr/>
          </w:rPrChange>
        </w:rPr>
        <w:t>]. Описан</w:t>
      </w:r>
      <w:r w:rsidR="00695682" w:rsidRPr="00312974">
        <w:rPr>
          <w:rPrChange w:id="1253" w:author="Rodion" w:date="2019-12-09T02:09:00Z">
            <w:rPr/>
          </w:rPrChange>
        </w:rPr>
        <w:t>а</w:t>
      </w:r>
      <w:r w:rsidRPr="00312974">
        <w:rPr>
          <w:rPrChange w:id="1254" w:author="Rodion" w:date="2019-12-09T02:09:00Z">
            <w:rPr/>
          </w:rPrChange>
        </w:rPr>
        <w:t xml:space="preserve"> проблема може бути вирішена сучасними засобами інформаційних технологій</w:t>
      </w:r>
      <w:r w:rsidR="00B61676" w:rsidRPr="00312974">
        <w:rPr>
          <w:rPrChange w:id="1255" w:author="Rodion" w:date="2019-12-09T02:09:00Z">
            <w:rPr/>
          </w:rPrChange>
        </w:rPr>
        <w:t xml:space="preserve">. </w:t>
      </w:r>
      <w:r w:rsidR="00961D24" w:rsidRPr="00312974">
        <w:rPr>
          <w:rPrChange w:id="1256" w:author="Rodion" w:date="2019-12-09T02:09:00Z">
            <w:rPr/>
          </w:rPrChange>
        </w:rPr>
        <w:t>Програмно-апаратн</w:t>
      </w:r>
      <w:r w:rsidR="00EA7948" w:rsidRPr="00312974">
        <w:rPr>
          <w:rPrChange w:id="1257" w:author="Rodion" w:date="2019-12-09T02:09:00Z">
            <w:rPr/>
          </w:rPrChange>
        </w:rPr>
        <w:t>ий</w:t>
      </w:r>
      <w:r w:rsidR="00961D24" w:rsidRPr="00312974">
        <w:rPr>
          <w:rPrChange w:id="1258" w:author="Rodion" w:date="2019-12-09T02:09:00Z">
            <w:rPr/>
          </w:rPrChange>
        </w:rPr>
        <w:t xml:space="preserve"> </w:t>
      </w:r>
      <w:r w:rsidR="00EA7948" w:rsidRPr="00312974">
        <w:rPr>
          <w:rPrChange w:id="1259" w:author="Rodion" w:date="2019-12-09T02:09:00Z">
            <w:rPr/>
          </w:rPrChange>
        </w:rPr>
        <w:t>комплекс</w:t>
      </w:r>
      <w:r w:rsidR="004C74F4" w:rsidRPr="00312974">
        <w:rPr>
          <w:rPrChange w:id="1260" w:author="Rodion" w:date="2019-12-09T02:09:00Z">
            <w:rPr/>
          </w:rPrChange>
        </w:rPr>
        <w:t>, що пропонується</w:t>
      </w:r>
      <w:r w:rsidR="00EA7948" w:rsidRPr="00312974">
        <w:rPr>
          <w:rPrChange w:id="1261" w:author="Rodion" w:date="2019-12-09T02:09:00Z">
            <w:rPr/>
          </w:rPrChange>
        </w:rPr>
        <w:t xml:space="preserve"> у магістерській дисертації</w:t>
      </w:r>
      <w:r w:rsidR="00961D24" w:rsidRPr="00312974">
        <w:rPr>
          <w:rPrChange w:id="1262" w:author="Rodion" w:date="2019-12-09T02:09:00Z">
            <w:rPr/>
          </w:rPrChange>
        </w:rPr>
        <w:t>,</w:t>
      </w:r>
      <w:r w:rsidR="004C74F4" w:rsidRPr="00312974">
        <w:rPr>
          <w:rPrChange w:id="1263" w:author="Rodion" w:date="2019-12-09T02:09:00Z">
            <w:rPr/>
          </w:rPrChange>
        </w:rPr>
        <w:t xml:space="preserve"> має </w:t>
      </w:r>
      <w:r w:rsidR="00DB0EA3" w:rsidRPr="00312974">
        <w:rPr>
          <w:rPrChange w:id="1264" w:author="Rodion" w:date="2019-12-09T02:09:00Z">
            <w:rPr/>
          </w:rPrChange>
        </w:rPr>
        <w:lastRenderedPageBreak/>
        <w:t xml:space="preserve">необхідну функціональність для запобігання виникненню вищеописаних проблем. Як, наприклад, буде реалізоване </w:t>
      </w:r>
      <w:r w:rsidR="004C74F4" w:rsidRPr="00312974">
        <w:rPr>
          <w:rPrChange w:id="1265" w:author="Rodion" w:date="2019-12-09T02:09:00Z">
            <w:rPr/>
          </w:rPrChange>
        </w:rPr>
        <w:t xml:space="preserve">додавання всіх товарів що </w:t>
      </w:r>
      <w:r w:rsidR="00720561" w:rsidRPr="00312974">
        <w:rPr>
          <w:rPrChange w:id="1266" w:author="Rodion" w:date="2019-12-09T02:09:00Z">
            <w:rPr/>
          </w:rPrChange>
        </w:rPr>
        <w:t>купуються людиною</w:t>
      </w:r>
      <w:r w:rsidR="00DB0EA3" w:rsidRPr="00312974">
        <w:rPr>
          <w:rPrChange w:id="1267" w:author="Rodion" w:date="2019-12-09T02:09:00Z">
            <w:rPr/>
          </w:rPrChange>
        </w:rPr>
        <w:t xml:space="preserve"> до підсистеми моніторингу товарів</w:t>
      </w:r>
      <w:r w:rsidR="00720561" w:rsidRPr="00312974">
        <w:rPr>
          <w:rPrChange w:id="1268" w:author="Rodion" w:date="2019-12-09T02:09:00Z">
            <w:rPr/>
          </w:rPrChange>
        </w:rPr>
        <w:t xml:space="preserve">. Таким чином всі додані товари утворюють базу даних наявних речей у помешканні. </w:t>
      </w:r>
      <w:r w:rsidR="00961D24" w:rsidRPr="00312974">
        <w:rPr>
          <w:rPrChange w:id="1269" w:author="Rodion" w:date="2019-12-09T02:09:00Z">
            <w:rPr/>
          </w:rPrChange>
        </w:rPr>
        <w:t>Фіксація викинутих товарів</w:t>
      </w:r>
      <w:r w:rsidR="00FE7D9C" w:rsidRPr="00312974">
        <w:rPr>
          <w:rPrChange w:id="1270" w:author="Rodion" w:date="2019-12-09T02:09:00Z">
            <w:rPr/>
          </w:rPrChange>
        </w:rPr>
        <w:t xml:space="preserve"> буде</w:t>
      </w:r>
      <w:r w:rsidR="00961D24" w:rsidRPr="00312974">
        <w:rPr>
          <w:rPrChange w:id="1271" w:author="Rodion" w:date="2019-12-09T02:09:00Z">
            <w:rPr/>
          </w:rPrChange>
        </w:rPr>
        <w:t xml:space="preserve"> </w:t>
      </w:r>
      <w:r w:rsidR="00FE7D9C" w:rsidRPr="00312974">
        <w:rPr>
          <w:rPrChange w:id="1272" w:author="Rodion" w:date="2019-12-09T02:09:00Z">
            <w:rPr/>
          </w:rPrChange>
        </w:rPr>
        <w:t>реалізована</w:t>
      </w:r>
      <w:r w:rsidR="00961D24" w:rsidRPr="00312974">
        <w:rPr>
          <w:rPrChange w:id="1273" w:author="Rodion" w:date="2019-12-09T02:09:00Z">
            <w:rPr/>
          </w:rPrChange>
        </w:rPr>
        <w:t xml:space="preserve"> на базі </w:t>
      </w:r>
      <w:r w:rsidR="002510E3" w:rsidRPr="00312974">
        <w:rPr>
          <w:rPrChange w:id="1274" w:author="Rodion" w:date="2019-12-09T02:09:00Z">
            <w:rPr/>
          </w:rPrChange>
        </w:rPr>
        <w:t>методу ідентифікації товар</w:t>
      </w:r>
      <w:r w:rsidR="008B5325" w:rsidRPr="00312974">
        <w:rPr>
          <w:rPrChange w:id="1275" w:author="Rodion" w:date="2019-12-09T02:09:00Z">
            <w:rPr/>
          </w:rPrChange>
        </w:rPr>
        <w:t>у</w:t>
      </w:r>
      <w:r w:rsidR="002510E3" w:rsidRPr="00312974">
        <w:rPr>
          <w:rPrChange w:id="1276" w:author="Rodion" w:date="2019-12-09T02:09:00Z">
            <w:rPr/>
          </w:rPrChange>
        </w:rPr>
        <w:t xml:space="preserve"> за </w:t>
      </w:r>
      <w:r w:rsidR="00CC37EF" w:rsidRPr="00312974">
        <w:rPr>
          <w:rPrChange w:id="1277" w:author="Rodion" w:date="2019-12-09T02:09:00Z">
            <w:rPr/>
          </w:rPrChange>
        </w:rPr>
        <w:t>штрих-код</w:t>
      </w:r>
      <w:r w:rsidR="002510E3" w:rsidRPr="00312974">
        <w:rPr>
          <w:rPrChange w:id="1278" w:author="Rodion" w:date="2019-12-09T02:09:00Z">
            <w:rPr/>
          </w:rPrChange>
        </w:rPr>
        <w:t>ом</w:t>
      </w:r>
      <w:r w:rsidR="00961D24" w:rsidRPr="00312974">
        <w:rPr>
          <w:rPrChange w:id="1279" w:author="Rodion" w:date="2019-12-09T02:09:00Z">
            <w:rPr/>
          </w:rPrChange>
        </w:rPr>
        <w:t xml:space="preserve"> та </w:t>
      </w:r>
      <w:r w:rsidR="002510E3" w:rsidRPr="00312974">
        <w:rPr>
          <w:rPrChange w:id="1280" w:author="Rodion" w:date="2019-12-09T02:09:00Z">
            <w:rPr/>
          </w:rPrChange>
        </w:rPr>
        <w:t xml:space="preserve">додатково </w:t>
      </w:r>
      <w:r w:rsidR="00961D24" w:rsidRPr="00312974">
        <w:rPr>
          <w:rPrChange w:id="1281" w:author="Rodion" w:date="2019-12-09T02:09:00Z">
            <w:rPr/>
          </w:rPrChange>
        </w:rPr>
        <w:t xml:space="preserve">удосконалена </w:t>
      </w:r>
      <w:r w:rsidR="002510E3" w:rsidRPr="00312974">
        <w:rPr>
          <w:rPrChange w:id="1282" w:author="Rodion" w:date="2019-12-09T02:09:00Z">
            <w:rPr/>
          </w:rPrChange>
        </w:rPr>
        <w:t>застосуванням методу</w:t>
      </w:r>
      <w:r w:rsidR="00961D24" w:rsidRPr="00312974">
        <w:rPr>
          <w:rPrChange w:id="1283" w:author="Rodion" w:date="2019-12-09T02:09:00Z">
            <w:rPr/>
          </w:rPrChange>
        </w:rPr>
        <w:t xml:space="preserve"> радіочастотної ідентифікації. У такий спосіб людині</w:t>
      </w:r>
      <w:r w:rsidR="008B5325" w:rsidRPr="00312974">
        <w:rPr>
          <w:rPrChange w:id="1284" w:author="Rodion" w:date="2019-12-09T02:09:00Z">
            <w:rPr/>
          </w:rPrChange>
        </w:rPr>
        <w:t xml:space="preserve"> буде</w:t>
      </w:r>
      <w:r w:rsidR="00961D24" w:rsidRPr="00312974">
        <w:rPr>
          <w:rPrChange w:id="1285" w:author="Rodion" w:date="2019-12-09T02:09:00Z">
            <w:rPr/>
          </w:rPrChange>
        </w:rPr>
        <w:t xml:space="preserve"> набагато зручніше взаємодіяти із системою</w:t>
      </w:r>
      <w:r w:rsidR="008B5325" w:rsidRPr="00312974">
        <w:rPr>
          <w:rPrChange w:id="1286" w:author="Rodion" w:date="2019-12-09T02:09:00Z">
            <w:rPr/>
          </w:rPrChange>
        </w:rPr>
        <w:t>, оскільки</w:t>
      </w:r>
      <w:r w:rsidR="00961D24" w:rsidRPr="00312974">
        <w:rPr>
          <w:rPrChange w:id="1287" w:author="Rodion" w:date="2019-12-09T02:09:00Z">
            <w:rPr/>
          </w:rPrChange>
        </w:rPr>
        <w:t xml:space="preserve"> не потрібно </w:t>
      </w:r>
      <w:r w:rsidR="008B5325" w:rsidRPr="00312974">
        <w:rPr>
          <w:rPrChange w:id="1288" w:author="Rodion" w:date="2019-12-09T02:09:00Z">
            <w:rPr/>
          </w:rPrChange>
        </w:rPr>
        <w:t xml:space="preserve">буде </w:t>
      </w:r>
      <w:r w:rsidR="00961D24" w:rsidRPr="00312974">
        <w:rPr>
          <w:rPrChange w:id="1289" w:author="Rodion" w:date="2019-12-09T02:09:00Z">
            <w:rPr/>
          </w:rPrChange>
        </w:rPr>
        <w:t xml:space="preserve">сканувати </w:t>
      </w:r>
      <w:r w:rsidR="008B5325" w:rsidRPr="00312974">
        <w:rPr>
          <w:rPrChange w:id="1290" w:author="Rodion" w:date="2019-12-09T02:09:00Z">
            <w:rPr/>
          </w:rPrChange>
        </w:rPr>
        <w:t>товари</w:t>
      </w:r>
      <w:r w:rsidR="00961D24" w:rsidRPr="00312974">
        <w:rPr>
          <w:rPrChange w:id="1291" w:author="Rodion" w:date="2019-12-09T02:09:00Z">
            <w:rPr/>
          </w:rPrChange>
        </w:rPr>
        <w:t xml:space="preserve"> </w:t>
      </w:r>
      <w:r w:rsidR="008B5325" w:rsidRPr="00312974">
        <w:rPr>
          <w:rPrChange w:id="1292" w:author="Rodion" w:date="2019-12-09T02:09:00Z">
            <w:rPr/>
          </w:rPrChange>
        </w:rPr>
        <w:t>вручну</w:t>
      </w:r>
      <w:r w:rsidR="00961D24" w:rsidRPr="00312974">
        <w:rPr>
          <w:rPrChange w:id="1293" w:author="Rodion" w:date="2019-12-09T02:09:00Z">
            <w:rPr/>
          </w:rPrChange>
        </w:rPr>
        <w:t xml:space="preserve">. </w:t>
      </w:r>
      <w:r w:rsidR="00DD4DC1" w:rsidRPr="00312974">
        <w:rPr>
          <w:rPrChange w:id="1294" w:author="Rodion" w:date="2019-12-09T02:09:00Z">
            <w:rPr/>
          </w:rPrChange>
        </w:rPr>
        <w:t xml:space="preserve">Радіочастотна ідентифікація </w:t>
      </w:r>
      <w:r w:rsidR="008B5325" w:rsidRPr="00312974">
        <w:rPr>
          <w:rPrChange w:id="1295" w:author="Rodion" w:date="2019-12-09T02:09:00Z">
            <w:rPr/>
          </w:rPrChange>
        </w:rPr>
        <w:t xml:space="preserve">може бути здійснена </w:t>
      </w:r>
      <w:r w:rsidR="00DD4DC1" w:rsidRPr="00312974">
        <w:rPr>
          <w:rPrChange w:id="1296" w:author="Rodion" w:date="2019-12-09T02:09:00Z">
            <w:rPr/>
          </w:rPrChange>
        </w:rPr>
        <w:t>в той час, коли упаковка з радіо</w:t>
      </w:r>
      <w:r w:rsidR="008B5325" w:rsidRPr="00312974">
        <w:rPr>
          <w:rPrChange w:id="1297" w:author="Rodion" w:date="2019-12-09T02:09:00Z">
            <w:rPr/>
          </w:rPrChange>
        </w:rPr>
        <w:t xml:space="preserve">частотною </w:t>
      </w:r>
      <w:r w:rsidR="00DD4DC1" w:rsidRPr="00312974">
        <w:rPr>
          <w:rPrChange w:id="1298" w:author="Rodion" w:date="2019-12-09T02:09:00Z">
            <w:rPr/>
          </w:rPrChange>
        </w:rPr>
        <w:t>міткою знаходиться на відстані кількох сантиметрів від пристрою. Саме така відстань може бути досягнута, якщо пристрій зчитування розмістити на внутрішній частині кошику для сміття</w:t>
      </w:r>
      <w:r w:rsidR="00F810E5" w:rsidRPr="00312974">
        <w:rPr>
          <w:rPrChange w:id="1299" w:author="Rodion" w:date="2019-12-09T02:09:00Z">
            <w:rPr/>
          </w:rPrChange>
        </w:rPr>
        <w:t xml:space="preserve">, а </w:t>
      </w:r>
      <w:r w:rsidR="008B5325" w:rsidRPr="00312974">
        <w:rPr>
          <w:rPrChange w:id="1300" w:author="Rodion" w:date="2019-12-09T02:09:00Z">
            <w:rPr/>
          </w:rPrChange>
        </w:rPr>
        <w:t xml:space="preserve">користувач буде викидати товар </w:t>
      </w:r>
      <w:r w:rsidR="00F810E5" w:rsidRPr="00312974">
        <w:rPr>
          <w:rPrChange w:id="1301" w:author="Rodion" w:date="2019-12-09T02:09:00Z">
            <w:rPr/>
          </w:rPrChange>
        </w:rPr>
        <w:t>у сміттєвий кошик звичайним чином</w:t>
      </w:r>
      <w:r w:rsidR="008B5325" w:rsidRPr="00312974">
        <w:rPr>
          <w:rPrChange w:id="1302" w:author="Rodion" w:date="2019-12-09T02:09:00Z">
            <w:rPr/>
          </w:rPrChange>
        </w:rPr>
        <w:t>, не виконуючи додаткових дій для сканування</w:t>
      </w:r>
      <w:r w:rsidR="00DD4DC1" w:rsidRPr="00312974">
        <w:rPr>
          <w:rPrChange w:id="1303" w:author="Rodion" w:date="2019-12-09T02:09:00Z">
            <w:rPr/>
          </w:rPrChange>
        </w:rPr>
        <w:t xml:space="preserve">. </w:t>
      </w:r>
    </w:p>
    <w:p w14:paraId="368D9007" w14:textId="164886C6" w:rsidR="00F1333C" w:rsidRPr="00312974" w:rsidRDefault="00F1333C" w:rsidP="00F1333C">
      <w:pPr>
        <w:rPr>
          <w:moveTo w:id="1304" w:author="Rodion" w:date="2019-12-05T23:18:00Z"/>
          <w:rPrChange w:id="1305" w:author="Rodion" w:date="2019-12-09T02:09:00Z">
            <w:rPr>
              <w:moveTo w:id="1306" w:author="Rodion" w:date="2019-12-05T23:18:00Z"/>
            </w:rPr>
          </w:rPrChange>
        </w:rPr>
      </w:pPr>
      <w:moveToRangeStart w:id="1307" w:author="Rodion" w:date="2019-12-05T23:18:00Z" w:name="move26480319"/>
      <w:moveTo w:id="1308" w:author="Rodion" w:date="2019-12-05T23:18:00Z">
        <w:r w:rsidRPr="00312974">
          <w:rPr>
            <w:rPrChange w:id="1309" w:author="Rodion" w:date="2019-12-09T02:09:00Z">
              <w:rPr/>
            </w:rPrChange>
          </w:rPr>
          <w:t xml:space="preserve">Метою магістерської дисертації є </w:t>
        </w:r>
        <w:del w:id="1310" w:author="Rodion" w:date="2019-12-05T23:18:00Z">
          <w:r w:rsidRPr="00312974" w:rsidDel="00F1333C">
            <w:rPr>
              <w:rPrChange w:id="1311" w:author="Rodion" w:date="2019-12-09T02:09:00Z">
                <w:rPr/>
              </w:rPrChange>
            </w:rPr>
            <w:delText>створення продукту, що автоматизує процес ведення домашнього господарства, зменшуючи</w:delText>
          </w:r>
        </w:del>
      </w:moveTo>
      <w:ins w:id="1312" w:author="Rodion" w:date="2019-12-05T23:18:00Z">
        <w:r w:rsidRPr="00312974">
          <w:rPr>
            <w:rPrChange w:id="1313" w:author="Rodion" w:date="2019-12-09T02:09:00Z">
              <w:rPr/>
            </w:rPrChange>
          </w:rPr>
          <w:t>зменшити</w:t>
        </w:r>
      </w:ins>
      <w:moveTo w:id="1314" w:author="Rodion" w:date="2019-12-05T23:18:00Z">
        <w:r w:rsidRPr="00312974">
          <w:rPr>
            <w:rPrChange w:id="1315" w:author="Rodion" w:date="2019-12-09T02:09:00Z">
              <w:rPr/>
            </w:rPrChange>
          </w:rPr>
          <w:t xml:space="preserve"> витрату часу людиною на створення списку покупок шляхом створення системи постійного моніторингу наявних товарів у помешканні людини. </w:t>
        </w:r>
      </w:moveTo>
    </w:p>
    <w:moveToRangeEnd w:id="1307"/>
    <w:p w14:paraId="5825A090" w14:textId="6FDB1C9B" w:rsidR="00F1333C" w:rsidRPr="00312974" w:rsidDel="00F1333C" w:rsidRDefault="00F1333C" w:rsidP="00F5380B">
      <w:pPr>
        <w:rPr>
          <w:del w:id="1316" w:author="Rodion" w:date="2019-12-05T23:18:00Z"/>
          <w:rPrChange w:id="1317" w:author="Rodion" w:date="2019-12-09T02:09:00Z">
            <w:rPr>
              <w:del w:id="1318" w:author="Rodion" w:date="2019-12-05T23:18:00Z"/>
            </w:rPr>
          </w:rPrChange>
        </w:rPr>
      </w:pPr>
    </w:p>
    <w:p w14:paraId="750EAFA8" w14:textId="48407788" w:rsidR="00E37083" w:rsidRPr="00312974" w:rsidRDefault="00E37083" w:rsidP="006B04E7">
      <w:pPr>
        <w:rPr>
          <w:rPrChange w:id="1319" w:author="Rodion" w:date="2019-12-09T02:09:00Z">
            <w:rPr/>
          </w:rPrChange>
        </w:rPr>
      </w:pPr>
      <w:r w:rsidRPr="00312974">
        <w:rPr>
          <w:rPrChange w:id="1320" w:author="Rodion" w:date="2019-12-09T02:09:00Z">
            <w:rPr/>
          </w:rPrChange>
        </w:rPr>
        <w:t xml:space="preserve">Об’єктом </w:t>
      </w:r>
      <w:r w:rsidR="00D80FC3" w:rsidRPr="00312974">
        <w:rPr>
          <w:rPrChange w:id="1321" w:author="Rodion" w:date="2019-12-09T02:09:00Z">
            <w:rPr/>
          </w:rPrChange>
        </w:rPr>
        <w:t>розробки</w:t>
      </w:r>
      <w:r w:rsidRPr="00312974">
        <w:rPr>
          <w:rPrChange w:id="1322" w:author="Rodion" w:date="2019-12-09T02:09:00Z">
            <w:rPr/>
          </w:rPrChange>
        </w:rPr>
        <w:t xml:space="preserve"> магістерської дисертації є </w:t>
      </w:r>
      <w:del w:id="1323" w:author="Rodion" w:date="2019-12-05T23:19:00Z">
        <w:r w:rsidRPr="00312974" w:rsidDel="00F1333C">
          <w:rPr>
            <w:rPrChange w:id="1324" w:author="Rodion" w:date="2019-12-09T02:09:00Z">
              <w:rPr/>
            </w:rPrChange>
          </w:rPr>
          <w:delText xml:space="preserve">програмно-апаратний комплекс автоматизації </w:delText>
        </w:r>
      </w:del>
      <w:r w:rsidRPr="00312974">
        <w:rPr>
          <w:rPrChange w:id="1325" w:author="Rodion" w:date="2019-12-09T02:09:00Z">
            <w:rPr/>
          </w:rPrChange>
        </w:rPr>
        <w:t>ведення домашнього господарства з використанням радіочастотної ідентифікації.</w:t>
      </w:r>
    </w:p>
    <w:p w14:paraId="6F4C017F" w14:textId="4C580552" w:rsidR="00E37083" w:rsidRPr="00312974" w:rsidDel="00F1333C" w:rsidRDefault="00E37083" w:rsidP="006B04E7">
      <w:pPr>
        <w:rPr>
          <w:moveFrom w:id="1326" w:author="Rodion" w:date="2019-12-05T23:18:00Z"/>
          <w:rPrChange w:id="1327" w:author="Rodion" w:date="2019-12-09T02:09:00Z">
            <w:rPr>
              <w:moveFrom w:id="1328" w:author="Rodion" w:date="2019-12-05T23:18:00Z"/>
            </w:rPr>
          </w:rPrChange>
        </w:rPr>
      </w:pPr>
      <w:moveFromRangeStart w:id="1329" w:author="Rodion" w:date="2019-12-05T23:18:00Z" w:name="move26480319"/>
      <w:moveFrom w:id="1330" w:author="Rodion" w:date="2019-12-05T23:18:00Z">
        <w:r w:rsidRPr="00312974" w:rsidDel="00F1333C">
          <w:rPr>
            <w:rPrChange w:id="1331" w:author="Rodion" w:date="2019-12-09T02:09:00Z">
              <w:rPr/>
            </w:rPrChange>
          </w:rPr>
          <w:t xml:space="preserve">Метою магістерської дисертації є </w:t>
        </w:r>
        <w:r w:rsidR="00DD06D1" w:rsidRPr="00312974" w:rsidDel="00F1333C">
          <w:rPr>
            <w:rPrChange w:id="1332" w:author="Rodion" w:date="2019-12-09T02:09:00Z">
              <w:rPr/>
            </w:rPrChange>
          </w:rPr>
          <w:t>створення продукту, що автоматизує</w:t>
        </w:r>
        <w:r w:rsidRPr="00312974" w:rsidDel="00F1333C">
          <w:rPr>
            <w:rPrChange w:id="1333" w:author="Rodion" w:date="2019-12-09T02:09:00Z">
              <w:rPr/>
            </w:rPrChange>
          </w:rPr>
          <w:t xml:space="preserve"> </w:t>
        </w:r>
        <w:r w:rsidR="00DD06D1" w:rsidRPr="00312974" w:rsidDel="00F1333C">
          <w:rPr>
            <w:rPrChange w:id="1334" w:author="Rodion" w:date="2019-12-09T02:09:00Z">
              <w:rPr/>
            </w:rPrChange>
          </w:rPr>
          <w:t>процес</w:t>
        </w:r>
        <w:r w:rsidRPr="00312974" w:rsidDel="00F1333C">
          <w:rPr>
            <w:rPrChange w:id="1335" w:author="Rodion" w:date="2019-12-09T02:09:00Z">
              <w:rPr/>
            </w:rPrChange>
          </w:rPr>
          <w:t xml:space="preserve"> ведення домашнього господарства</w:t>
        </w:r>
        <w:r w:rsidR="00DD06D1" w:rsidRPr="00312974" w:rsidDel="00F1333C">
          <w:rPr>
            <w:rPrChange w:id="1336" w:author="Rodion" w:date="2019-12-09T02:09:00Z">
              <w:rPr/>
            </w:rPrChange>
          </w:rPr>
          <w:t>, зменшуючи витрату часу</w:t>
        </w:r>
        <w:r w:rsidRPr="00312974" w:rsidDel="00F1333C">
          <w:rPr>
            <w:rPrChange w:id="1337" w:author="Rodion" w:date="2019-12-09T02:09:00Z">
              <w:rPr/>
            </w:rPrChange>
          </w:rPr>
          <w:t xml:space="preserve"> </w:t>
        </w:r>
        <w:r w:rsidR="00DA3B9C" w:rsidRPr="00312974" w:rsidDel="00F1333C">
          <w:rPr>
            <w:rPrChange w:id="1338" w:author="Rodion" w:date="2019-12-09T02:09:00Z">
              <w:rPr/>
            </w:rPrChange>
          </w:rPr>
          <w:t xml:space="preserve">людиною на </w:t>
        </w:r>
        <w:r w:rsidR="00DD06D1" w:rsidRPr="00312974" w:rsidDel="00F1333C">
          <w:rPr>
            <w:rPrChange w:id="1339" w:author="Rodion" w:date="2019-12-09T02:09:00Z">
              <w:rPr/>
            </w:rPrChange>
          </w:rPr>
          <w:t>створення</w:t>
        </w:r>
        <w:r w:rsidR="00DA3B9C" w:rsidRPr="00312974" w:rsidDel="00F1333C">
          <w:rPr>
            <w:rPrChange w:id="1340" w:author="Rodion" w:date="2019-12-09T02:09:00Z">
              <w:rPr/>
            </w:rPrChange>
          </w:rPr>
          <w:t xml:space="preserve"> списку покупок </w:t>
        </w:r>
        <w:r w:rsidR="00DD06D1" w:rsidRPr="00312974" w:rsidDel="00F1333C">
          <w:rPr>
            <w:rPrChange w:id="1341" w:author="Rodion" w:date="2019-12-09T02:09:00Z">
              <w:rPr/>
            </w:rPrChange>
          </w:rPr>
          <w:t>шляхом</w:t>
        </w:r>
        <w:r w:rsidR="00DA3B9C" w:rsidRPr="00312974" w:rsidDel="00F1333C">
          <w:rPr>
            <w:rPrChange w:id="1342" w:author="Rodion" w:date="2019-12-09T02:09:00Z">
              <w:rPr/>
            </w:rPrChange>
          </w:rPr>
          <w:t xml:space="preserve"> створення системи постійного моніторингу наявних товарів у помешканні людини. </w:t>
        </w:r>
      </w:moveFrom>
    </w:p>
    <w:moveFromRangeEnd w:id="1329"/>
    <w:p w14:paraId="3807E399" w14:textId="08F58288" w:rsidR="00DC099D" w:rsidRPr="00312974" w:rsidRDefault="00DC099D" w:rsidP="006B04E7">
      <w:pPr>
        <w:rPr>
          <w:rFonts w:eastAsia="Calibri"/>
          <w:szCs w:val="24"/>
          <w:rPrChange w:id="1343" w:author="Rodion" w:date="2019-12-09T02:09:00Z">
            <w:rPr>
              <w:rFonts w:eastAsia="Calibri"/>
              <w:szCs w:val="24"/>
            </w:rPr>
          </w:rPrChange>
        </w:rPr>
      </w:pPr>
      <w:r w:rsidRPr="00312974">
        <w:rPr>
          <w:rFonts w:eastAsia="Calibri"/>
          <w:szCs w:val="24"/>
          <w:rPrChange w:id="1344" w:author="Rodion" w:date="2019-12-09T02:09:00Z">
            <w:rPr>
              <w:rFonts w:eastAsia="Calibri"/>
              <w:szCs w:val="24"/>
            </w:rPr>
          </w:rPrChange>
        </w:rPr>
        <w:t xml:space="preserve">Предметом </w:t>
      </w:r>
      <w:r w:rsidR="00D80FC3" w:rsidRPr="00312974">
        <w:rPr>
          <w:rPrChange w:id="1345" w:author="Rodion" w:date="2019-12-09T02:09:00Z">
            <w:rPr/>
          </w:rPrChange>
        </w:rPr>
        <w:t>розробки</w:t>
      </w:r>
      <w:r w:rsidR="000C7EE9" w:rsidRPr="00312974">
        <w:rPr>
          <w:rFonts w:eastAsia="Calibri"/>
          <w:szCs w:val="24"/>
          <w:rPrChange w:id="1346" w:author="Rodion" w:date="2019-12-09T02:09:00Z">
            <w:rPr>
              <w:rFonts w:eastAsia="Calibri"/>
              <w:szCs w:val="24"/>
            </w:rPr>
          </w:rPrChange>
        </w:rPr>
        <w:t xml:space="preserve"> </w:t>
      </w:r>
      <w:r w:rsidR="000C7EE9" w:rsidRPr="00312974">
        <w:rPr>
          <w:rPrChange w:id="1347" w:author="Rodion" w:date="2019-12-09T02:09:00Z">
            <w:rPr/>
          </w:rPrChange>
        </w:rPr>
        <w:t>магістерської дисертації</w:t>
      </w:r>
      <w:r w:rsidRPr="00312974">
        <w:rPr>
          <w:rFonts w:eastAsia="Calibri"/>
          <w:szCs w:val="24"/>
          <w:rPrChange w:id="1348" w:author="Rodion" w:date="2019-12-09T02:09:00Z">
            <w:rPr>
              <w:rFonts w:eastAsia="Calibri"/>
              <w:szCs w:val="24"/>
            </w:rPr>
          </w:rPrChange>
        </w:rPr>
        <w:t xml:space="preserve"> є </w:t>
      </w:r>
      <w:del w:id="1349" w:author="Rodion" w:date="2019-12-05T23:19:00Z">
        <w:r w:rsidRPr="00312974" w:rsidDel="00F1333C">
          <w:rPr>
            <w:rFonts w:eastAsia="Calibri"/>
            <w:szCs w:val="24"/>
            <w:rPrChange w:id="1350" w:author="Rodion" w:date="2019-12-09T02:09:00Z">
              <w:rPr>
                <w:rFonts w:eastAsia="Calibri"/>
                <w:szCs w:val="24"/>
              </w:rPr>
            </w:rPrChange>
          </w:rPr>
          <w:delText>підсистема апаратної ідентифікації</w:delText>
        </w:r>
        <w:r w:rsidR="000C7EE9" w:rsidRPr="00312974" w:rsidDel="00F1333C">
          <w:rPr>
            <w:rFonts w:eastAsia="Calibri"/>
            <w:szCs w:val="24"/>
            <w:rPrChange w:id="1351" w:author="Rodion" w:date="2019-12-09T02:09:00Z">
              <w:rPr>
                <w:rFonts w:eastAsia="Calibri"/>
                <w:szCs w:val="24"/>
              </w:rPr>
            </w:rPrChange>
          </w:rPr>
          <w:delText xml:space="preserve"> </w:delText>
        </w:r>
        <w:r w:rsidRPr="00312974" w:rsidDel="00F1333C">
          <w:rPr>
            <w:rFonts w:eastAsia="Calibri"/>
            <w:szCs w:val="24"/>
            <w:rPrChange w:id="1352" w:author="Rodion" w:date="2019-12-09T02:09:00Z">
              <w:rPr>
                <w:rFonts w:eastAsia="Calibri"/>
                <w:szCs w:val="24"/>
              </w:rPr>
            </w:rPrChange>
          </w:rPr>
          <w:delText xml:space="preserve">предметів та веб застосунок для </w:delText>
        </w:r>
        <w:r w:rsidR="0022454B" w:rsidRPr="00312974" w:rsidDel="00F1333C">
          <w:rPr>
            <w:rFonts w:eastAsia="Calibri"/>
            <w:szCs w:val="24"/>
            <w:rPrChange w:id="1353" w:author="Rodion" w:date="2019-12-09T02:09:00Z">
              <w:rPr>
                <w:rFonts w:eastAsia="Calibri"/>
                <w:szCs w:val="24"/>
              </w:rPr>
            </w:rPrChange>
          </w:rPr>
          <w:delText>обліку</w:delText>
        </w:r>
        <w:r w:rsidRPr="00312974" w:rsidDel="00F1333C">
          <w:rPr>
            <w:rFonts w:eastAsia="Calibri"/>
            <w:szCs w:val="24"/>
            <w:rPrChange w:id="1354" w:author="Rodion" w:date="2019-12-09T02:09:00Z">
              <w:rPr>
                <w:rFonts w:eastAsia="Calibri"/>
                <w:szCs w:val="24"/>
              </w:rPr>
            </w:rPrChange>
          </w:rPr>
          <w:delText xml:space="preserve"> </w:delText>
        </w:r>
        <w:r w:rsidR="0022454B" w:rsidRPr="00312974" w:rsidDel="00F1333C">
          <w:rPr>
            <w:rFonts w:eastAsia="Calibri"/>
            <w:szCs w:val="24"/>
            <w:rPrChange w:id="1355" w:author="Rodion" w:date="2019-12-09T02:09:00Z">
              <w:rPr>
                <w:rFonts w:eastAsia="Calibri"/>
                <w:szCs w:val="24"/>
              </w:rPr>
            </w:rPrChange>
          </w:rPr>
          <w:delText>товарів, наявних у домі</w:delText>
        </w:r>
      </w:del>
      <w:ins w:id="1356" w:author="Rodion" w:date="2019-12-05T23:19:00Z">
        <w:r w:rsidR="00F1333C" w:rsidRPr="00312974">
          <w:rPr>
            <w:rFonts w:eastAsia="Calibri"/>
            <w:szCs w:val="24"/>
            <w:rPrChange w:id="1357" w:author="Rodion" w:date="2019-12-09T02:09:00Z">
              <w:rPr>
                <w:rFonts w:eastAsia="Calibri"/>
                <w:szCs w:val="24"/>
              </w:rPr>
            </w:rPrChange>
          </w:rPr>
          <w:t>програмно-апаратний комплекс ведення домашнього господарства</w:t>
        </w:r>
      </w:ins>
      <w:r w:rsidRPr="00312974">
        <w:rPr>
          <w:rFonts w:eastAsia="Calibri"/>
          <w:szCs w:val="24"/>
          <w:rPrChange w:id="1358" w:author="Rodion" w:date="2019-12-09T02:09:00Z">
            <w:rPr>
              <w:rFonts w:eastAsia="Calibri"/>
              <w:szCs w:val="24"/>
            </w:rPr>
          </w:rPrChange>
        </w:rPr>
        <w:t xml:space="preserve">. </w:t>
      </w:r>
    </w:p>
    <w:p w14:paraId="56F1405B" w14:textId="77777777" w:rsidR="00DC099D" w:rsidRPr="00312974" w:rsidRDefault="00DC099D" w:rsidP="006B04E7">
      <w:pPr>
        <w:rPr>
          <w:rFonts w:eastAsia="Calibri"/>
          <w:szCs w:val="24"/>
          <w:rPrChange w:id="1359" w:author="Rodion" w:date="2019-12-09T02:09:00Z">
            <w:rPr>
              <w:rFonts w:eastAsia="Calibri"/>
              <w:szCs w:val="24"/>
            </w:rPr>
          </w:rPrChange>
        </w:rPr>
      </w:pPr>
      <w:r w:rsidRPr="00312974">
        <w:rPr>
          <w:rFonts w:eastAsia="Calibri"/>
          <w:szCs w:val="24"/>
          <w:rPrChange w:id="1360" w:author="Rodion" w:date="2019-12-09T02:09:00Z">
            <w:rPr>
              <w:rFonts w:eastAsia="Calibri"/>
              <w:szCs w:val="24"/>
            </w:rPr>
          </w:rPrChange>
        </w:rPr>
        <w:t>Для досягнення поставленої мети були сформульовані та вирішені наступні задачі:</w:t>
      </w:r>
    </w:p>
    <w:p w14:paraId="4E49C343" w14:textId="1BC20EE6" w:rsidR="00DC099D" w:rsidRPr="00312974" w:rsidRDefault="00CD0AFA" w:rsidP="00972C47">
      <w:pPr>
        <w:pStyle w:val="ListParagraph"/>
        <w:rPr>
          <w:rPrChange w:id="1361" w:author="Rodion" w:date="2019-12-09T02:09:00Z">
            <w:rPr/>
          </w:rPrChange>
        </w:rPr>
      </w:pPr>
      <w:r w:rsidRPr="00312974">
        <w:rPr>
          <w:rPrChange w:id="1362" w:author="Rodion" w:date="2019-12-09T02:09:00Z">
            <w:rPr/>
          </w:rPrChange>
        </w:rPr>
        <w:t>сформувати</w:t>
      </w:r>
      <w:r w:rsidR="00201AB0" w:rsidRPr="00312974">
        <w:rPr>
          <w:rPrChange w:id="1363" w:author="Rodion" w:date="2019-12-09T02:09:00Z">
            <w:rPr/>
          </w:rPrChange>
        </w:rPr>
        <w:t xml:space="preserve"> вимог</w:t>
      </w:r>
      <w:r w:rsidR="0005290F" w:rsidRPr="00312974">
        <w:rPr>
          <w:rPrChange w:id="1364" w:author="Rodion" w:date="2019-12-09T02:09:00Z">
            <w:rPr/>
          </w:rPrChange>
        </w:rPr>
        <w:t>и</w:t>
      </w:r>
      <w:r w:rsidR="00201AB0" w:rsidRPr="00312974">
        <w:rPr>
          <w:rPrChange w:id="1365" w:author="Rodion" w:date="2019-12-09T02:09:00Z">
            <w:rPr/>
          </w:rPrChange>
        </w:rPr>
        <w:t xml:space="preserve"> до функціональності комплексу</w:t>
      </w:r>
      <w:r w:rsidR="006B04E7" w:rsidRPr="00312974">
        <w:rPr>
          <w:rPrChange w:id="1366" w:author="Rodion" w:date="2019-12-09T02:09:00Z">
            <w:rPr/>
          </w:rPrChange>
        </w:rPr>
        <w:t>;</w:t>
      </w:r>
    </w:p>
    <w:p w14:paraId="48364337" w14:textId="77E7E287" w:rsidR="006B04E7" w:rsidRPr="00312974" w:rsidRDefault="00201AB0" w:rsidP="00972C47">
      <w:pPr>
        <w:pStyle w:val="ListParagraph"/>
        <w:rPr>
          <w:rPrChange w:id="1367" w:author="Rodion" w:date="2019-12-09T02:09:00Z">
            <w:rPr/>
          </w:rPrChange>
        </w:rPr>
      </w:pPr>
      <w:r w:rsidRPr="00312974">
        <w:rPr>
          <w:rPrChange w:id="1368" w:author="Rodion" w:date="2019-12-09T02:09:00Z">
            <w:rPr/>
          </w:rPrChange>
        </w:rPr>
        <w:t>дослідити</w:t>
      </w:r>
      <w:r w:rsidR="00DC099D" w:rsidRPr="00312974">
        <w:rPr>
          <w:rPrChange w:id="1369" w:author="Rodion" w:date="2019-12-09T02:09:00Z">
            <w:rPr/>
          </w:rPrChange>
        </w:rPr>
        <w:t xml:space="preserve"> </w:t>
      </w:r>
      <w:r w:rsidRPr="00312974">
        <w:rPr>
          <w:rPrChange w:id="1370" w:author="Rodion" w:date="2019-12-09T02:09:00Z">
            <w:rPr/>
          </w:rPrChange>
        </w:rPr>
        <w:t>ринок на наявність існуючих</w:t>
      </w:r>
      <w:r w:rsidR="00DC099D" w:rsidRPr="00312974">
        <w:rPr>
          <w:rPrChange w:id="1371" w:author="Rodion" w:date="2019-12-09T02:09:00Z">
            <w:rPr/>
          </w:rPrChange>
        </w:rPr>
        <w:t xml:space="preserve"> систем автоматизації </w:t>
      </w:r>
      <w:r w:rsidR="009C5543" w:rsidRPr="00312974">
        <w:rPr>
          <w:rPrChange w:id="1372" w:author="Rodion" w:date="2019-12-09T02:09:00Z">
            <w:rPr/>
          </w:rPrChange>
        </w:rPr>
        <w:t>ведення домашнього господарства</w:t>
      </w:r>
      <w:r w:rsidR="006B04E7" w:rsidRPr="00312974">
        <w:rPr>
          <w:rPrChange w:id="1373" w:author="Rodion" w:date="2019-12-09T02:09:00Z">
            <w:rPr/>
          </w:rPrChange>
        </w:rPr>
        <w:t>;</w:t>
      </w:r>
    </w:p>
    <w:p w14:paraId="57CFBAE9" w14:textId="77777777" w:rsidR="009C5543" w:rsidRPr="00312974" w:rsidRDefault="009C5543" w:rsidP="009C5543">
      <w:pPr>
        <w:pStyle w:val="ListParagraph"/>
        <w:rPr>
          <w:rPrChange w:id="1374" w:author="Rodion" w:date="2019-12-09T02:09:00Z">
            <w:rPr/>
          </w:rPrChange>
        </w:rPr>
      </w:pPr>
      <w:r w:rsidRPr="00312974">
        <w:rPr>
          <w:rPrChange w:id="1375" w:author="Rodion" w:date="2019-12-09T02:09:00Z">
            <w:rPr/>
          </w:rPrChange>
        </w:rPr>
        <w:t>дослідити переваги та недоліки ідентифікації за штрих-кодом;</w:t>
      </w:r>
    </w:p>
    <w:p w14:paraId="574269E4" w14:textId="77777777" w:rsidR="009C5543" w:rsidRPr="00312974" w:rsidRDefault="009C5543" w:rsidP="009C5543">
      <w:pPr>
        <w:pStyle w:val="ListParagraph"/>
        <w:rPr>
          <w:rPrChange w:id="1376" w:author="Rodion" w:date="2019-12-09T02:09:00Z">
            <w:rPr/>
          </w:rPrChange>
        </w:rPr>
      </w:pPr>
      <w:r w:rsidRPr="00312974">
        <w:rPr>
          <w:rPrChange w:id="1377" w:author="Rodion" w:date="2019-12-09T02:09:00Z">
            <w:rPr/>
          </w:rPrChange>
        </w:rPr>
        <w:t>розробити підсистему ідентифікації за штрих-кодом;</w:t>
      </w:r>
    </w:p>
    <w:p w14:paraId="4062F94D" w14:textId="289828CF" w:rsidR="00DC099D" w:rsidRPr="00312974" w:rsidRDefault="00201AB0" w:rsidP="00972C47">
      <w:pPr>
        <w:pStyle w:val="ListParagraph"/>
        <w:rPr>
          <w:rPrChange w:id="1378" w:author="Rodion" w:date="2019-12-09T02:09:00Z">
            <w:rPr/>
          </w:rPrChange>
        </w:rPr>
      </w:pPr>
      <w:r w:rsidRPr="00312974">
        <w:rPr>
          <w:rPrChange w:id="1379" w:author="Rodion" w:date="2019-12-09T02:09:00Z">
            <w:rPr/>
          </w:rPrChange>
        </w:rPr>
        <w:t>дослідити переваги та недоліки використання радіочастотної ідентифікації</w:t>
      </w:r>
      <w:r w:rsidR="006B04E7" w:rsidRPr="00312974">
        <w:rPr>
          <w:rPrChange w:id="1380" w:author="Rodion" w:date="2019-12-09T02:09:00Z">
            <w:rPr/>
          </w:rPrChange>
        </w:rPr>
        <w:t>;</w:t>
      </w:r>
    </w:p>
    <w:p w14:paraId="3002C6D5" w14:textId="6A0F89F1" w:rsidR="00DC099D" w:rsidRPr="00312974" w:rsidRDefault="00201AB0" w:rsidP="00972C47">
      <w:pPr>
        <w:pStyle w:val="ListParagraph"/>
        <w:rPr>
          <w:rPrChange w:id="1381" w:author="Rodion" w:date="2019-12-09T02:09:00Z">
            <w:rPr/>
          </w:rPrChange>
        </w:rPr>
      </w:pPr>
      <w:r w:rsidRPr="00312974">
        <w:rPr>
          <w:rPrChange w:id="1382" w:author="Rodion" w:date="2019-12-09T02:09:00Z">
            <w:rPr/>
          </w:rPrChange>
        </w:rPr>
        <w:lastRenderedPageBreak/>
        <w:t>розробити на основі отриманої інформації підсистему радіочастотної ідентифікації</w:t>
      </w:r>
      <w:r w:rsidR="006B04E7" w:rsidRPr="00312974">
        <w:rPr>
          <w:rPrChange w:id="1383" w:author="Rodion" w:date="2019-12-09T02:09:00Z">
            <w:rPr/>
          </w:rPrChange>
        </w:rPr>
        <w:t>;</w:t>
      </w:r>
    </w:p>
    <w:p w14:paraId="5B82C713" w14:textId="1A713F30" w:rsidR="00DC099D" w:rsidRPr="00312974" w:rsidRDefault="002B212A" w:rsidP="00972C47">
      <w:pPr>
        <w:pStyle w:val="ListParagraph"/>
        <w:rPr>
          <w:rPrChange w:id="1384" w:author="Rodion" w:date="2019-12-09T02:09:00Z">
            <w:rPr/>
          </w:rPrChange>
        </w:rPr>
      </w:pPr>
      <w:r w:rsidRPr="00312974">
        <w:rPr>
          <w:rPrChange w:id="1385" w:author="Rodion" w:date="2019-12-09T02:09:00Z">
            <w:rPr/>
          </w:rPrChange>
        </w:rPr>
        <w:t>представити прототип апаратної частини комплексу у вигляді, готовому до використання</w:t>
      </w:r>
      <w:r w:rsidR="006B04E7" w:rsidRPr="00312974">
        <w:rPr>
          <w:rPrChange w:id="1386" w:author="Rodion" w:date="2019-12-09T02:09:00Z">
            <w:rPr/>
          </w:rPrChange>
        </w:rPr>
        <w:t>;</w:t>
      </w:r>
    </w:p>
    <w:p w14:paraId="68CF6E95" w14:textId="64E527A3" w:rsidR="00972C47" w:rsidRPr="00312974" w:rsidRDefault="002B212A" w:rsidP="00972C47">
      <w:pPr>
        <w:pStyle w:val="ListParagraph"/>
        <w:rPr>
          <w:rPrChange w:id="1387" w:author="Rodion" w:date="2019-12-09T02:09:00Z">
            <w:rPr/>
          </w:rPrChange>
        </w:rPr>
      </w:pPr>
      <w:r w:rsidRPr="00312974">
        <w:rPr>
          <w:rPrChange w:id="1388" w:author="Rodion" w:date="2019-12-09T02:09:00Z">
            <w:rPr/>
          </w:rPrChange>
        </w:rPr>
        <w:t>розробити програмну частину комплексу</w:t>
      </w:r>
      <w:r w:rsidR="00E160E2" w:rsidRPr="00312974">
        <w:rPr>
          <w:rPrChange w:id="1389" w:author="Rodion" w:date="2019-12-09T02:09:00Z">
            <w:rPr/>
          </w:rPrChange>
        </w:rPr>
        <w:t xml:space="preserve"> автоматизації</w:t>
      </w:r>
      <w:r w:rsidR="00DC099D" w:rsidRPr="00312974">
        <w:rPr>
          <w:rPrChange w:id="1390" w:author="Rodion" w:date="2019-12-09T02:09:00Z">
            <w:rPr/>
          </w:rPrChange>
        </w:rPr>
        <w:t>.</w:t>
      </w:r>
    </w:p>
    <w:p w14:paraId="462E78A6" w14:textId="4D9D40CC" w:rsidR="00972C47" w:rsidRPr="00312974" w:rsidRDefault="00986791" w:rsidP="00972C47">
      <w:pPr>
        <w:rPr>
          <w:ins w:id="1391" w:author="Rodion" w:date="2019-12-05T23:21:00Z"/>
          <w:rPrChange w:id="1392" w:author="Rodion" w:date="2019-12-09T02:09:00Z">
            <w:rPr>
              <w:ins w:id="1393" w:author="Rodion" w:date="2019-12-05T23:21:00Z"/>
            </w:rPr>
          </w:rPrChange>
        </w:rPr>
      </w:pPr>
      <w:r w:rsidRPr="00312974">
        <w:rPr>
          <w:rPrChange w:id="1394" w:author="Rodion" w:date="2019-12-09T02:09:00Z">
            <w:rPr/>
          </w:rPrChange>
        </w:rPr>
        <w:t xml:space="preserve">З проблем, що були описані та </w:t>
      </w:r>
      <w:r w:rsidR="00FF466D" w:rsidRPr="00312974">
        <w:rPr>
          <w:rPrChange w:id="1395" w:author="Rodion" w:date="2019-12-09T02:09:00Z">
            <w:rPr/>
          </w:rPrChange>
        </w:rPr>
        <w:t xml:space="preserve">обраних </w:t>
      </w:r>
      <w:r w:rsidRPr="00312974">
        <w:rPr>
          <w:rPrChange w:id="1396" w:author="Rodion" w:date="2019-12-09T02:09:00Z">
            <w:rPr/>
          </w:rPrChange>
        </w:rPr>
        <w:t xml:space="preserve">методів їх вирішення, можна стверджувати що </w:t>
      </w:r>
      <w:r w:rsidR="00FF466D" w:rsidRPr="00312974">
        <w:rPr>
          <w:rPrChange w:id="1397" w:author="Rodion" w:date="2019-12-09T02:09:00Z">
            <w:rPr/>
          </w:rPrChange>
        </w:rPr>
        <w:t>реалізація</w:t>
      </w:r>
      <w:r w:rsidRPr="00312974">
        <w:rPr>
          <w:rPrChange w:id="1398" w:author="Rodion" w:date="2019-12-09T02:09:00Z">
            <w:rPr/>
          </w:rPrChange>
        </w:rPr>
        <w:t xml:space="preserve"> запропонован</w:t>
      </w:r>
      <w:r w:rsidR="00FF466D" w:rsidRPr="00312974">
        <w:rPr>
          <w:rPrChange w:id="1399" w:author="Rodion" w:date="2019-12-09T02:09:00Z">
            <w:rPr/>
          </w:rPrChange>
        </w:rPr>
        <w:t>ої</w:t>
      </w:r>
      <w:r w:rsidRPr="00312974">
        <w:rPr>
          <w:rPrChange w:id="1400" w:author="Rodion" w:date="2019-12-09T02:09:00Z">
            <w:rPr/>
          </w:rPrChange>
        </w:rPr>
        <w:t xml:space="preserve"> систем</w:t>
      </w:r>
      <w:r w:rsidR="00FF466D" w:rsidRPr="00312974">
        <w:rPr>
          <w:rPrChange w:id="1401" w:author="Rodion" w:date="2019-12-09T02:09:00Z">
            <w:rPr/>
          </w:rPrChange>
        </w:rPr>
        <w:t>и</w:t>
      </w:r>
      <w:r w:rsidRPr="00312974">
        <w:rPr>
          <w:rPrChange w:id="1402" w:author="Rodion" w:date="2019-12-09T02:09:00Z">
            <w:rPr/>
          </w:rPrChange>
        </w:rPr>
        <w:t xml:space="preserve"> стане успіш</w:t>
      </w:r>
      <w:r w:rsidR="00FF466D" w:rsidRPr="00312974">
        <w:rPr>
          <w:rPrChange w:id="1403" w:author="Rodion" w:date="2019-12-09T02:09:00Z">
            <w:rPr/>
          </w:rPrChange>
        </w:rPr>
        <w:t>ним кроком до створення</w:t>
      </w:r>
      <w:r w:rsidRPr="00312974">
        <w:rPr>
          <w:rPrChange w:id="1404" w:author="Rodion" w:date="2019-12-09T02:09:00Z">
            <w:rPr/>
          </w:rPrChange>
        </w:rPr>
        <w:t xml:space="preserve"> </w:t>
      </w:r>
      <w:r w:rsidR="00FF466D" w:rsidRPr="00312974">
        <w:rPr>
          <w:rPrChange w:id="1405" w:author="Rodion" w:date="2019-12-09T02:09:00Z">
            <w:rPr/>
          </w:rPrChange>
        </w:rPr>
        <w:t>повнофункціональної системи автоматизації ведення домашнього господарства. Слід відмітити що на ринку не існує продуктів, що вирішують схожі проблема та використовують досліджені методи ідентифікації товарів.</w:t>
      </w:r>
    </w:p>
    <w:p w14:paraId="24CBB515" w14:textId="1CD8EC9C" w:rsidR="00F1333C" w:rsidRPr="00312974" w:rsidRDefault="00F1333C" w:rsidP="00972C47">
      <w:pPr>
        <w:rPr>
          <w:ins w:id="1406" w:author="Rodion" w:date="2019-12-05T23:22:00Z"/>
          <w:rPrChange w:id="1407" w:author="Rodion" w:date="2019-12-09T02:09:00Z">
            <w:rPr>
              <w:ins w:id="1408" w:author="Rodion" w:date="2019-12-05T23:22:00Z"/>
            </w:rPr>
          </w:rPrChange>
        </w:rPr>
      </w:pPr>
      <w:ins w:id="1409" w:author="Rodion" w:date="2019-12-05T23:21:00Z">
        <w:r w:rsidRPr="00312974">
          <w:rPr>
            <w:rPrChange w:id="1410" w:author="Rodion" w:date="2019-12-09T02:09:00Z">
              <w:rPr/>
            </w:rPrChange>
          </w:rPr>
          <w:t>Апробація результатів. Основні результати обговорювалися на VII міжнародній науково-практичній конференції «</w:t>
        </w:r>
        <w:proofErr w:type="spellStart"/>
        <w:r w:rsidRPr="00312974">
          <w:rPr>
            <w:rPrChange w:id="1411" w:author="Rodion" w:date="2019-12-09T02:09:00Z">
              <w:rPr/>
            </w:rPrChange>
          </w:rPr>
          <w:t>Winter</w:t>
        </w:r>
        <w:proofErr w:type="spellEnd"/>
        <w:r w:rsidRPr="00312974">
          <w:rPr>
            <w:rPrChange w:id="1412" w:author="Rodion" w:date="2019-12-09T02:09:00Z">
              <w:rPr/>
            </w:rPrChange>
          </w:rPr>
          <w:t xml:space="preserve"> </w:t>
        </w:r>
        <w:proofErr w:type="spellStart"/>
        <w:r w:rsidRPr="00312974">
          <w:rPr>
            <w:rPrChange w:id="1413" w:author="Rodion" w:date="2019-12-09T02:09:00Z">
              <w:rPr/>
            </w:rPrChange>
          </w:rPr>
          <w:t>InfoCom</w:t>
        </w:r>
        <w:proofErr w:type="spellEnd"/>
        <w:r w:rsidRPr="00312974">
          <w:rPr>
            <w:rPrChange w:id="1414" w:author="Rodion" w:date="2019-12-09T02:09:00Z">
              <w:rPr/>
            </w:rPrChange>
          </w:rPr>
          <w:t xml:space="preserve"> </w:t>
        </w:r>
        <w:proofErr w:type="spellStart"/>
        <w:r w:rsidRPr="00312974">
          <w:rPr>
            <w:rPrChange w:id="1415" w:author="Rodion" w:date="2019-12-09T02:09:00Z">
              <w:rPr/>
            </w:rPrChange>
          </w:rPr>
          <w:t>Advanced</w:t>
        </w:r>
        <w:proofErr w:type="spellEnd"/>
        <w:r w:rsidRPr="00312974">
          <w:rPr>
            <w:rPrChange w:id="1416" w:author="Rodion" w:date="2019-12-09T02:09:00Z">
              <w:rPr/>
            </w:rPrChange>
          </w:rPr>
          <w:t xml:space="preserve"> </w:t>
        </w:r>
        <w:proofErr w:type="spellStart"/>
        <w:r w:rsidRPr="00312974">
          <w:rPr>
            <w:rPrChange w:id="1417" w:author="Rodion" w:date="2019-12-09T02:09:00Z">
              <w:rPr/>
            </w:rPrChange>
          </w:rPr>
          <w:t>Solutions</w:t>
        </w:r>
        <w:proofErr w:type="spellEnd"/>
        <w:r w:rsidRPr="00312974">
          <w:rPr>
            <w:rPrChange w:id="1418" w:author="Rodion" w:date="2019-12-09T02:09:00Z">
              <w:rPr/>
            </w:rPrChange>
          </w:rPr>
          <w:t xml:space="preserve"> 2018», м. Київ, 2-3 грудня 20</w:t>
        </w:r>
      </w:ins>
      <w:ins w:id="1419" w:author="Rodion" w:date="2019-12-05T23:25:00Z">
        <w:r w:rsidR="00FA1A01" w:rsidRPr="00312974">
          <w:rPr>
            <w:rPrChange w:id="1420" w:author="Rodion" w:date="2019-12-09T02:09:00Z">
              <w:rPr/>
            </w:rPrChange>
          </w:rPr>
          <w:t>18</w:t>
        </w:r>
      </w:ins>
      <w:ins w:id="1421" w:author="Rodion" w:date="2019-12-05T23:21:00Z">
        <w:r w:rsidRPr="00312974">
          <w:rPr>
            <w:rPrChange w:id="1422" w:author="Rodion" w:date="2019-12-09T02:09:00Z">
              <w:rPr/>
            </w:rPrChange>
          </w:rPr>
          <w:t xml:space="preserve"> року та</w:t>
        </w:r>
      </w:ins>
      <w:ins w:id="1423" w:author="Rodion" w:date="2019-12-05T23:25:00Z">
        <w:r w:rsidR="00FA1A01" w:rsidRPr="00312974">
          <w:rPr>
            <w:rPrChange w:id="1424" w:author="Rodion" w:date="2019-12-09T02:09:00Z">
              <w:rPr/>
            </w:rPrChange>
          </w:rPr>
          <w:t xml:space="preserve"> VIII міжнародній науково-практичній конференції</w:t>
        </w:r>
      </w:ins>
      <w:ins w:id="1425" w:author="Rodion" w:date="2019-12-05T23:21:00Z">
        <w:r w:rsidRPr="00312974">
          <w:rPr>
            <w:rPrChange w:id="1426" w:author="Rodion" w:date="2019-12-09T02:09:00Z">
              <w:rPr/>
            </w:rPrChange>
          </w:rPr>
          <w:t xml:space="preserve"> </w:t>
        </w:r>
      </w:ins>
      <w:ins w:id="1427" w:author="Rodion" w:date="2019-12-05T23:22:00Z">
        <w:r w:rsidRPr="00312974">
          <w:rPr>
            <w:rPrChange w:id="1428" w:author="Rodion" w:date="2019-12-09T02:09:00Z">
              <w:rPr/>
            </w:rPrChange>
          </w:rPr>
          <w:t>«</w:t>
        </w:r>
        <w:proofErr w:type="spellStart"/>
        <w:r w:rsidRPr="00312974">
          <w:rPr>
            <w:rPrChange w:id="1429" w:author="Rodion" w:date="2019-12-09T02:09:00Z">
              <w:rPr/>
            </w:rPrChange>
          </w:rPr>
          <w:t>Winter</w:t>
        </w:r>
        <w:proofErr w:type="spellEnd"/>
        <w:r w:rsidRPr="00312974">
          <w:rPr>
            <w:rPrChange w:id="1430" w:author="Rodion" w:date="2019-12-09T02:09:00Z">
              <w:rPr/>
            </w:rPrChange>
          </w:rPr>
          <w:t xml:space="preserve"> </w:t>
        </w:r>
        <w:proofErr w:type="spellStart"/>
        <w:r w:rsidRPr="00312974">
          <w:rPr>
            <w:rPrChange w:id="1431" w:author="Rodion" w:date="2019-12-09T02:09:00Z">
              <w:rPr/>
            </w:rPrChange>
          </w:rPr>
          <w:t>InfoCom</w:t>
        </w:r>
        <w:proofErr w:type="spellEnd"/>
        <w:r w:rsidRPr="00312974">
          <w:rPr>
            <w:rPrChange w:id="1432" w:author="Rodion" w:date="2019-12-09T02:09:00Z">
              <w:rPr/>
            </w:rPrChange>
          </w:rPr>
          <w:t xml:space="preserve"> </w:t>
        </w:r>
        <w:proofErr w:type="spellStart"/>
        <w:r w:rsidRPr="00312974">
          <w:rPr>
            <w:rPrChange w:id="1433" w:author="Rodion" w:date="2019-12-09T02:09:00Z">
              <w:rPr/>
            </w:rPrChange>
          </w:rPr>
          <w:t>Advanced</w:t>
        </w:r>
        <w:proofErr w:type="spellEnd"/>
        <w:r w:rsidRPr="00312974">
          <w:rPr>
            <w:rPrChange w:id="1434" w:author="Rodion" w:date="2019-12-09T02:09:00Z">
              <w:rPr/>
            </w:rPrChange>
          </w:rPr>
          <w:t xml:space="preserve"> </w:t>
        </w:r>
        <w:proofErr w:type="spellStart"/>
        <w:r w:rsidRPr="00312974">
          <w:rPr>
            <w:rPrChange w:id="1435" w:author="Rodion" w:date="2019-12-09T02:09:00Z">
              <w:rPr/>
            </w:rPrChange>
          </w:rPr>
          <w:t>Solutions</w:t>
        </w:r>
        <w:proofErr w:type="spellEnd"/>
        <w:r w:rsidRPr="00312974">
          <w:rPr>
            <w:rPrChange w:id="1436" w:author="Rodion" w:date="2019-12-09T02:09:00Z">
              <w:rPr/>
            </w:rPrChange>
          </w:rPr>
          <w:t xml:space="preserve"> 2019», м. Київ, 2-3 грудня 2019 року.</w:t>
        </w:r>
      </w:ins>
    </w:p>
    <w:p w14:paraId="75BAEE4D" w14:textId="600252F8" w:rsidR="00F1333C" w:rsidRPr="00312974" w:rsidRDefault="00F1333C" w:rsidP="00972C47">
      <w:pPr>
        <w:rPr>
          <w:rPrChange w:id="1437" w:author="Rodion" w:date="2019-12-09T02:09:00Z">
            <w:rPr/>
          </w:rPrChange>
        </w:rPr>
      </w:pPr>
      <w:ins w:id="1438" w:author="Rodion" w:date="2019-12-05T23:22:00Z">
        <w:r w:rsidRPr="00312974">
          <w:rPr>
            <w:rPrChange w:id="1439" w:author="Rodion" w:date="2019-12-09T02:09:00Z">
              <w:rPr/>
            </w:rPrChange>
          </w:rPr>
          <w:t>За результатами проведених досліджень опубліковано 2 наукових праці у матеріалах міжнародних науково-пр</w:t>
        </w:r>
      </w:ins>
      <w:ins w:id="1440" w:author="Rodion" w:date="2019-12-05T23:23:00Z">
        <w:r w:rsidRPr="00312974">
          <w:rPr>
            <w:rPrChange w:id="1441" w:author="Rodion" w:date="2019-12-09T02:09:00Z">
              <w:rPr/>
            </w:rPrChange>
          </w:rPr>
          <w:t>актичних конфере</w:t>
        </w:r>
        <w:r w:rsidR="00FA1A01" w:rsidRPr="00312974">
          <w:rPr>
            <w:rPrChange w:id="1442" w:author="Rodion" w:date="2019-12-09T02:09:00Z">
              <w:rPr/>
            </w:rPrChange>
          </w:rPr>
          <w:t xml:space="preserve">нцій </w:t>
        </w:r>
        <w:r w:rsidR="00FA1A01" w:rsidRPr="00312974">
          <w:rPr>
            <w:highlight w:val="yellow"/>
            <w:rPrChange w:id="1443" w:author="Rodion" w:date="2019-12-09T02:09:00Z">
              <w:rPr/>
            </w:rPrChange>
          </w:rPr>
          <w:t>(додаток А)</w:t>
        </w:r>
        <w:r w:rsidR="00FA1A01" w:rsidRPr="00030B2B">
          <w:t>.</w:t>
        </w:r>
      </w:ins>
    </w:p>
    <w:p w14:paraId="4531C00C" w14:textId="780A3539" w:rsidR="00D02CD6" w:rsidRPr="00312974" w:rsidDel="00FA1A01" w:rsidRDefault="00D02CD6" w:rsidP="00D02CD6">
      <w:pPr>
        <w:rPr>
          <w:del w:id="1444" w:author="Rodion" w:date="2019-12-05T23:23:00Z"/>
          <w:rPrChange w:id="1445" w:author="Rodion" w:date="2019-12-09T02:09:00Z">
            <w:rPr>
              <w:del w:id="1446" w:author="Rodion" w:date="2019-12-05T23:23:00Z"/>
            </w:rPr>
          </w:rPrChange>
        </w:rPr>
      </w:pPr>
      <w:del w:id="1447" w:author="Rodion" w:date="2019-12-05T23:23:00Z">
        <w:r w:rsidRPr="00312974" w:rsidDel="00FA1A01">
          <w:rPr>
            <w:rPrChange w:id="1448" w:author="Rodion" w:date="2019-12-09T02:09:00Z">
              <w:rPr/>
            </w:rPrChange>
          </w:rPr>
          <w:delText>Результати створення концепції інформаційної системи для автоматизації обліку товарів були представлені на</w:delText>
        </w:r>
      </w:del>
      <w:del w:id="1449" w:author="Rodion" w:date="2019-12-05T23:21:00Z">
        <w:r w:rsidRPr="00312974" w:rsidDel="00F1333C">
          <w:rPr>
            <w:rPrChange w:id="1450" w:author="Rodion" w:date="2019-12-09T02:09:00Z">
              <w:rPr/>
            </w:rPrChange>
          </w:rPr>
          <w:delText xml:space="preserve"> VII міжнародній науково-практичній конференції «Winter InfoCom Advanced Solutions 2018», м. Київ, 2-3 грудня 2020 року</w:delText>
        </w:r>
      </w:del>
      <w:del w:id="1451" w:author="Rodion" w:date="2019-12-05T23:23:00Z">
        <w:r w:rsidRPr="00312974" w:rsidDel="00FA1A01">
          <w:rPr>
            <w:rPrChange w:id="1452" w:author="Rodion" w:date="2019-12-09T02:09:00Z">
              <w:rPr/>
            </w:rPrChange>
          </w:rPr>
          <w:delText xml:space="preserve">. </w:delText>
        </w:r>
      </w:del>
    </w:p>
    <w:p w14:paraId="20A178EF" w14:textId="3A92B171" w:rsidR="00D02CD6" w:rsidRPr="00312974" w:rsidDel="00FA1A01" w:rsidRDefault="00D02CD6" w:rsidP="00D02CD6">
      <w:pPr>
        <w:rPr>
          <w:del w:id="1453" w:author="Rodion" w:date="2019-12-05T23:23:00Z"/>
          <w:rPrChange w:id="1454" w:author="Rodion" w:date="2019-12-09T02:09:00Z">
            <w:rPr>
              <w:del w:id="1455" w:author="Rodion" w:date="2019-12-05T23:23:00Z"/>
            </w:rPr>
          </w:rPrChange>
        </w:rPr>
      </w:pPr>
      <w:del w:id="1456" w:author="Rodion" w:date="2019-12-05T23:23:00Z">
        <w:r w:rsidRPr="00312974" w:rsidDel="00FA1A01">
          <w:rPr>
            <w:rPrChange w:id="1457" w:author="Rodion" w:date="2019-12-09T02:09:00Z">
              <w:rPr/>
            </w:rPrChange>
          </w:rPr>
          <w:delText>Результати дослідження використання радіочастотної ідентифікації в інформаційних системах були представлені на VIII міжнародній науково-практичній конференції</w:delText>
        </w:r>
      </w:del>
      <w:del w:id="1458" w:author="Rodion" w:date="2019-12-05T23:21:00Z">
        <w:r w:rsidRPr="00312974" w:rsidDel="00F1333C">
          <w:rPr>
            <w:rPrChange w:id="1459" w:author="Rodion" w:date="2019-12-09T02:09:00Z">
              <w:rPr/>
            </w:rPrChange>
          </w:rPr>
          <w:delText xml:space="preserve"> «Winter InfoCom Advanced Solutions 2019», м. Київ, 2-3 грудня 2019 року</w:delText>
        </w:r>
      </w:del>
      <w:del w:id="1460" w:author="Rodion" w:date="2019-12-05T23:23:00Z">
        <w:r w:rsidRPr="00312974" w:rsidDel="00FA1A01">
          <w:rPr>
            <w:rPrChange w:id="1461" w:author="Rodion" w:date="2019-12-09T02:09:00Z">
              <w:rPr/>
            </w:rPrChange>
          </w:rPr>
          <w:delText xml:space="preserve">. </w:delText>
        </w:r>
      </w:del>
    </w:p>
    <w:p w14:paraId="5DBD7726" w14:textId="693AD77E" w:rsidR="0066544B" w:rsidRPr="00312974" w:rsidRDefault="00EF029B" w:rsidP="0066544B">
      <w:pPr>
        <w:rPr>
          <w:lang w:eastAsia="ru-RU"/>
          <w:rPrChange w:id="1462" w:author="Rodion" w:date="2019-12-09T02:09:00Z">
            <w:rPr>
              <w:lang w:eastAsia="ru-RU"/>
            </w:rPr>
          </w:rPrChange>
        </w:rPr>
      </w:pPr>
      <w:r w:rsidRPr="00312974">
        <w:rPr>
          <w:lang w:eastAsia="ru-RU"/>
          <w:rPrChange w:id="1463" w:author="Rodion" w:date="2019-12-09T02:09:00Z">
            <w:rPr>
              <w:lang w:eastAsia="ru-RU"/>
            </w:rPr>
          </w:rPrChange>
        </w:rPr>
        <w:t xml:space="preserve">Магістерська дисертація </w:t>
      </w:r>
      <w:r w:rsidR="0066544B" w:rsidRPr="00312974">
        <w:rPr>
          <w:lang w:eastAsia="ru-RU"/>
          <w:rPrChange w:id="1464" w:author="Rodion" w:date="2019-12-09T02:09:00Z">
            <w:rPr>
              <w:lang w:eastAsia="ru-RU"/>
            </w:rPr>
          </w:rPrChange>
        </w:rPr>
        <w:t>складається з наступних розділів: вступ, аналіз предметно</w:t>
      </w:r>
      <w:r w:rsidR="00E774D7" w:rsidRPr="00312974">
        <w:rPr>
          <w:lang w:eastAsia="ru-RU"/>
          <w:rPrChange w:id="1465" w:author="Rodion" w:date="2019-12-09T02:09:00Z">
            <w:rPr>
              <w:lang w:eastAsia="ru-RU"/>
            </w:rPr>
          </w:rPrChange>
        </w:rPr>
        <w:t>ї</w:t>
      </w:r>
      <w:r w:rsidR="0066544B" w:rsidRPr="00312974">
        <w:rPr>
          <w:lang w:eastAsia="ru-RU"/>
          <w:rPrChange w:id="1466" w:author="Rodion" w:date="2019-12-09T02:09:00Z">
            <w:rPr>
              <w:lang w:eastAsia="ru-RU"/>
            </w:rPr>
          </w:rPrChange>
        </w:rPr>
        <w:t xml:space="preserve"> області автоматизації дому, огляд існуючих рішень, розроб</w:t>
      </w:r>
      <w:del w:id="1467" w:author="Rodion" w:date="2019-12-08T23:20:00Z">
        <w:r w:rsidR="0066544B" w:rsidRPr="00312974" w:rsidDel="00535355">
          <w:rPr>
            <w:lang w:eastAsia="ru-RU"/>
            <w:rPrChange w:id="1468" w:author="Rodion" w:date="2019-12-09T02:09:00Z">
              <w:rPr>
                <w:lang w:eastAsia="ru-RU"/>
              </w:rPr>
            </w:rPrChange>
          </w:rPr>
          <w:delText>ка</w:delText>
        </w:r>
      </w:del>
      <w:ins w:id="1469" w:author="Rodion" w:date="2019-12-08T23:20:00Z">
        <w:r w:rsidR="00535355" w:rsidRPr="00312974">
          <w:rPr>
            <w:lang w:eastAsia="ru-RU"/>
            <w:rPrChange w:id="1470" w:author="Rodion" w:date="2019-12-09T02:09:00Z">
              <w:rPr>
                <w:lang w:eastAsia="ru-RU"/>
              </w:rPr>
            </w:rPrChange>
          </w:rPr>
          <w:t>лення</w:t>
        </w:r>
      </w:ins>
      <w:r w:rsidR="0066544B" w:rsidRPr="00312974">
        <w:rPr>
          <w:lang w:eastAsia="ru-RU"/>
          <w:rPrChange w:id="1471" w:author="Rodion" w:date="2019-12-09T02:09:00Z">
            <w:rPr>
              <w:lang w:eastAsia="ru-RU"/>
            </w:rPr>
          </w:rPrChange>
        </w:rPr>
        <w:t xml:space="preserve"> програмно-апаратного комплексу, розроблення стартап-проекту, висновки, список використан</w:t>
      </w:r>
      <w:ins w:id="1472" w:author="Rodion" w:date="2019-12-08T23:20:00Z">
        <w:r w:rsidR="00535355" w:rsidRPr="00312974">
          <w:rPr>
            <w:lang w:eastAsia="ru-RU"/>
            <w:rPrChange w:id="1473" w:author="Rodion" w:date="2019-12-09T02:09:00Z">
              <w:rPr>
                <w:lang w:eastAsia="ru-RU"/>
              </w:rPr>
            </w:rPrChange>
          </w:rPr>
          <w:t>ої літератури</w:t>
        </w:r>
      </w:ins>
      <w:del w:id="1474" w:author="Rodion" w:date="2019-12-08T23:20:00Z">
        <w:r w:rsidR="0066544B" w:rsidRPr="00312974" w:rsidDel="00535355">
          <w:rPr>
            <w:lang w:eastAsia="ru-RU"/>
            <w:rPrChange w:id="1475" w:author="Rodion" w:date="2019-12-09T02:09:00Z">
              <w:rPr>
                <w:lang w:eastAsia="ru-RU"/>
              </w:rPr>
            </w:rPrChange>
          </w:rPr>
          <w:delText xml:space="preserve">их </w:delText>
        </w:r>
        <w:r w:rsidR="0066544B" w:rsidRPr="00312974" w:rsidDel="00535355">
          <w:rPr>
            <w:highlight w:val="yellow"/>
            <w:lang w:eastAsia="ru-RU"/>
            <w:rPrChange w:id="1476" w:author="Rodion" w:date="2019-12-09T02:09:00Z">
              <w:rPr>
                <w:highlight w:val="yellow"/>
                <w:lang w:eastAsia="ru-RU"/>
              </w:rPr>
            </w:rPrChange>
          </w:rPr>
          <w:delText>джерел</w:delText>
        </w:r>
      </w:del>
      <w:r w:rsidR="0066544B" w:rsidRPr="00312974">
        <w:rPr>
          <w:highlight w:val="yellow"/>
          <w:lang w:eastAsia="ru-RU"/>
          <w:rPrChange w:id="1477" w:author="Rodion" w:date="2019-12-09T02:09:00Z">
            <w:rPr>
              <w:highlight w:val="yellow"/>
              <w:lang w:eastAsia="ru-RU"/>
            </w:rPr>
          </w:rPrChange>
        </w:rPr>
        <w:t xml:space="preserve"> із </w:t>
      </w:r>
      <w:ins w:id="1478" w:author="Rodion" w:date="2019-12-09T04:09:00Z">
        <w:r w:rsidR="00030B2B">
          <w:rPr>
            <w:highlight w:val="yellow"/>
            <w:lang w:val="en-US" w:eastAsia="ru-RU"/>
          </w:rPr>
          <w:t>69</w:t>
        </w:r>
      </w:ins>
      <w:del w:id="1479" w:author="Rodion" w:date="2019-12-09T04:09:00Z">
        <w:r w:rsidR="0066544B" w:rsidRPr="00312974" w:rsidDel="00030B2B">
          <w:rPr>
            <w:highlight w:val="yellow"/>
            <w:lang w:eastAsia="ru-RU"/>
            <w:rPrChange w:id="1480" w:author="Rodion" w:date="2019-12-09T02:09:00Z">
              <w:rPr>
                <w:highlight w:val="yellow"/>
                <w:lang w:eastAsia="ru-RU"/>
              </w:rPr>
            </w:rPrChange>
          </w:rPr>
          <w:delText>27</w:delText>
        </w:r>
      </w:del>
      <w:r w:rsidR="0066544B" w:rsidRPr="00312974">
        <w:rPr>
          <w:highlight w:val="yellow"/>
          <w:lang w:eastAsia="ru-RU"/>
          <w:rPrChange w:id="1481" w:author="Rodion" w:date="2019-12-09T02:09:00Z">
            <w:rPr>
              <w:highlight w:val="yellow"/>
              <w:lang w:eastAsia="ru-RU"/>
            </w:rPr>
          </w:rPrChange>
        </w:rPr>
        <w:t xml:space="preserve"> найменувань та </w:t>
      </w:r>
      <w:del w:id="1482" w:author="Rodion" w:date="2019-12-09T06:01:00Z">
        <w:r w:rsidR="0066544B" w:rsidRPr="00312974" w:rsidDel="00323B2F">
          <w:rPr>
            <w:highlight w:val="yellow"/>
            <w:lang w:eastAsia="ru-RU"/>
            <w:rPrChange w:id="1483" w:author="Rodion" w:date="2019-12-09T02:09:00Z">
              <w:rPr>
                <w:highlight w:val="yellow"/>
                <w:lang w:eastAsia="ru-RU"/>
              </w:rPr>
            </w:rPrChange>
          </w:rPr>
          <w:delText xml:space="preserve">2 </w:delText>
        </w:r>
      </w:del>
      <w:ins w:id="1484" w:author="Rodion" w:date="2019-12-09T06:01:00Z">
        <w:r w:rsidR="00323B2F">
          <w:rPr>
            <w:highlight w:val="yellow"/>
            <w:lang w:val="en-US" w:eastAsia="ru-RU"/>
          </w:rPr>
          <w:t>1</w:t>
        </w:r>
        <w:r w:rsidR="00323B2F" w:rsidRPr="00312974">
          <w:rPr>
            <w:highlight w:val="yellow"/>
            <w:lang w:eastAsia="ru-RU"/>
            <w:rPrChange w:id="1485" w:author="Rodion" w:date="2019-12-09T02:09:00Z">
              <w:rPr>
                <w:highlight w:val="yellow"/>
                <w:lang w:eastAsia="ru-RU"/>
              </w:rPr>
            </w:rPrChange>
          </w:rPr>
          <w:t xml:space="preserve"> </w:t>
        </w:r>
      </w:ins>
      <w:r w:rsidR="0066544B" w:rsidRPr="00312974">
        <w:rPr>
          <w:highlight w:val="yellow"/>
          <w:lang w:eastAsia="ru-RU"/>
          <w:rPrChange w:id="1486" w:author="Rodion" w:date="2019-12-09T02:09:00Z">
            <w:rPr>
              <w:highlight w:val="yellow"/>
              <w:lang w:eastAsia="ru-RU"/>
            </w:rPr>
          </w:rPrChange>
        </w:rPr>
        <w:t>додатк</w:t>
      </w:r>
      <w:ins w:id="1487" w:author="Rodion" w:date="2019-12-09T06:02:00Z">
        <w:r w:rsidR="00323B2F">
          <w:rPr>
            <w:highlight w:val="yellow"/>
            <w:lang w:eastAsia="ru-RU"/>
          </w:rPr>
          <w:t>у</w:t>
        </w:r>
      </w:ins>
      <w:bookmarkStart w:id="1488" w:name="_GoBack"/>
      <w:bookmarkEnd w:id="1488"/>
      <w:del w:id="1489" w:author="Rodion" w:date="2019-12-09T06:01:00Z">
        <w:r w:rsidR="0066544B" w:rsidRPr="00312974" w:rsidDel="00323B2F">
          <w:rPr>
            <w:highlight w:val="yellow"/>
            <w:lang w:eastAsia="ru-RU"/>
            <w:rPrChange w:id="1490" w:author="Rodion" w:date="2019-12-09T02:09:00Z">
              <w:rPr>
                <w:highlight w:val="yellow"/>
                <w:lang w:eastAsia="ru-RU"/>
              </w:rPr>
            </w:rPrChange>
          </w:rPr>
          <w:delText>ів</w:delText>
        </w:r>
      </w:del>
      <w:r w:rsidR="0066544B" w:rsidRPr="00312974">
        <w:rPr>
          <w:highlight w:val="yellow"/>
          <w:lang w:eastAsia="ru-RU"/>
          <w:rPrChange w:id="1491" w:author="Rodion" w:date="2019-12-09T02:09:00Z">
            <w:rPr>
              <w:highlight w:val="yellow"/>
              <w:lang w:eastAsia="ru-RU"/>
            </w:rPr>
          </w:rPrChange>
        </w:rPr>
        <w:t>.</w:t>
      </w:r>
      <w:r w:rsidR="0066544B" w:rsidRPr="00312974">
        <w:rPr>
          <w:lang w:eastAsia="ru-RU"/>
          <w:rPrChange w:id="1492" w:author="Rodion" w:date="2019-12-09T02:09:00Z">
            <w:rPr>
              <w:lang w:eastAsia="ru-RU"/>
            </w:rPr>
          </w:rPrChange>
        </w:rPr>
        <w:t xml:space="preserve"> </w:t>
      </w:r>
    </w:p>
    <w:p w14:paraId="4890E789" w14:textId="1C5CE0CD" w:rsidR="0066544B" w:rsidRPr="00312974" w:rsidRDefault="0066544B" w:rsidP="0066544B">
      <w:pPr>
        <w:rPr>
          <w:lang w:eastAsia="ru-RU"/>
          <w:rPrChange w:id="1493" w:author="Rodion" w:date="2019-12-09T02:09:00Z">
            <w:rPr>
              <w:lang w:eastAsia="ru-RU"/>
            </w:rPr>
          </w:rPrChange>
        </w:rPr>
      </w:pPr>
      <w:r w:rsidRPr="00312974">
        <w:rPr>
          <w:highlight w:val="yellow"/>
          <w:lang w:eastAsia="ru-RU"/>
          <w:rPrChange w:id="1494" w:author="Rodion" w:date="2019-12-09T02:09:00Z">
            <w:rPr>
              <w:highlight w:val="yellow"/>
              <w:lang w:eastAsia="ru-RU"/>
            </w:rPr>
          </w:rPrChange>
        </w:rPr>
        <w:t xml:space="preserve">Графічна частина включає </w:t>
      </w:r>
      <w:ins w:id="1495" w:author="Rodion" w:date="2019-12-08T23:20:00Z">
        <w:r w:rsidR="00280C8E" w:rsidRPr="00312974">
          <w:rPr>
            <w:highlight w:val="yellow"/>
            <w:lang w:eastAsia="ru-RU"/>
            <w:rPrChange w:id="1496" w:author="Rodion" w:date="2019-12-09T02:09:00Z">
              <w:rPr>
                <w:highlight w:val="yellow"/>
                <w:lang w:val="ru-RU" w:eastAsia="ru-RU"/>
              </w:rPr>
            </w:rPrChange>
          </w:rPr>
          <w:t>9</w:t>
        </w:r>
      </w:ins>
      <w:del w:id="1497" w:author="Rodion" w:date="2019-12-08T23:20:00Z">
        <w:r w:rsidRPr="00030B2B" w:rsidDel="00280C8E">
          <w:rPr>
            <w:highlight w:val="yellow"/>
            <w:lang w:eastAsia="ru-RU"/>
          </w:rPr>
          <w:delText>4</w:delText>
        </w:r>
      </w:del>
      <w:r w:rsidRPr="00312974">
        <w:rPr>
          <w:highlight w:val="yellow"/>
          <w:lang w:eastAsia="ru-RU"/>
          <w:rPrChange w:id="1498" w:author="Rodion" w:date="2019-12-09T02:09:00Z">
            <w:rPr>
              <w:highlight w:val="yellow"/>
              <w:lang w:eastAsia="ru-RU"/>
            </w:rPr>
          </w:rPrChange>
        </w:rPr>
        <w:t xml:space="preserve"> кресленик</w:t>
      </w:r>
      <w:ins w:id="1499" w:author="Rodion" w:date="2019-12-08T23:20:00Z">
        <w:r w:rsidR="00280C8E" w:rsidRPr="00312974">
          <w:rPr>
            <w:highlight w:val="yellow"/>
            <w:lang w:eastAsia="ru-RU"/>
            <w:rPrChange w:id="1500" w:author="Rodion" w:date="2019-12-09T02:09:00Z">
              <w:rPr>
                <w:highlight w:val="yellow"/>
                <w:lang w:eastAsia="ru-RU"/>
              </w:rPr>
            </w:rPrChange>
          </w:rPr>
          <w:t>ів</w:t>
        </w:r>
      </w:ins>
      <w:del w:id="1501" w:author="Rodion" w:date="2019-12-08T23:20:00Z">
        <w:r w:rsidRPr="00312974" w:rsidDel="00280C8E">
          <w:rPr>
            <w:highlight w:val="yellow"/>
            <w:lang w:eastAsia="ru-RU"/>
            <w:rPrChange w:id="1502" w:author="Rodion" w:date="2019-12-09T02:09:00Z">
              <w:rPr>
                <w:highlight w:val="yellow"/>
                <w:lang w:eastAsia="ru-RU"/>
              </w:rPr>
            </w:rPrChange>
          </w:rPr>
          <w:delText>и</w:delText>
        </w:r>
      </w:del>
      <w:r w:rsidRPr="00312974">
        <w:rPr>
          <w:highlight w:val="yellow"/>
          <w:lang w:eastAsia="ru-RU"/>
          <w:rPrChange w:id="1503" w:author="Rodion" w:date="2019-12-09T02:09:00Z">
            <w:rPr>
              <w:highlight w:val="yellow"/>
              <w:lang w:eastAsia="ru-RU"/>
            </w:rPr>
          </w:rPrChange>
        </w:rPr>
        <w:t xml:space="preserve"> формату А3</w:t>
      </w:r>
      <w:del w:id="1504" w:author="Rodion" w:date="2019-12-08T23:20:00Z">
        <w:r w:rsidRPr="00312974" w:rsidDel="00280C8E">
          <w:rPr>
            <w:highlight w:val="yellow"/>
            <w:lang w:eastAsia="ru-RU"/>
            <w:rPrChange w:id="1505" w:author="Rodion" w:date="2019-12-09T02:09:00Z">
              <w:rPr>
                <w:highlight w:val="yellow"/>
                <w:lang w:eastAsia="ru-RU"/>
              </w:rPr>
            </w:rPrChange>
          </w:rPr>
          <w:delText xml:space="preserve">: </w:delText>
        </w:r>
        <w:r w:rsidRPr="00312974" w:rsidDel="00280C8E">
          <w:rPr>
            <w:noProof/>
            <w:highlight w:val="yellow"/>
            <w:lang w:eastAsia="ru-RU"/>
            <w:rPrChange w:id="1506" w:author="Rodion" w:date="2019-12-09T02:09:00Z">
              <w:rPr>
                <w:noProof/>
                <w:highlight w:val="yellow"/>
                <w:lang w:eastAsia="ru-RU"/>
              </w:rPr>
            </w:rPrChange>
          </w:rPr>
          <w:delText>UML діаграма комунікації, UML діаграма компонентів, UML діаграма послідовності, UML діаграма використання</w:delText>
        </w:r>
      </w:del>
      <w:r w:rsidRPr="00312974">
        <w:rPr>
          <w:highlight w:val="yellow"/>
          <w:lang w:eastAsia="ru-RU"/>
          <w:rPrChange w:id="1507" w:author="Rodion" w:date="2019-12-09T02:09:00Z">
            <w:rPr>
              <w:highlight w:val="yellow"/>
              <w:lang w:eastAsia="ru-RU"/>
            </w:rPr>
          </w:rPrChange>
        </w:rPr>
        <w:t>.</w:t>
      </w:r>
    </w:p>
    <w:p w14:paraId="6DA923DE" w14:textId="77777777" w:rsidR="00D02CD6" w:rsidRPr="00312974" w:rsidRDefault="00D02CD6" w:rsidP="00D02CD6">
      <w:pPr>
        <w:rPr>
          <w:rPrChange w:id="1508" w:author="Rodion" w:date="2019-12-09T02:09:00Z">
            <w:rPr/>
          </w:rPrChange>
        </w:rPr>
      </w:pPr>
    </w:p>
    <w:p w14:paraId="0CD1DA96" w14:textId="77777777" w:rsidR="00D02CD6" w:rsidRPr="00312974" w:rsidRDefault="00D02CD6" w:rsidP="00D02CD6">
      <w:pPr>
        <w:rPr>
          <w:rPrChange w:id="1509" w:author="Rodion" w:date="2019-12-09T02:09:00Z">
            <w:rPr/>
          </w:rPrChange>
        </w:rPr>
      </w:pPr>
    </w:p>
    <w:p w14:paraId="4D7E49C4" w14:textId="77777777" w:rsidR="00986791" w:rsidRPr="00312974" w:rsidRDefault="00986791" w:rsidP="004D4971">
      <w:pPr>
        <w:rPr>
          <w:rPrChange w:id="1510" w:author="Rodion" w:date="2019-12-09T02:09:00Z">
            <w:rPr/>
          </w:rPrChange>
        </w:rPr>
      </w:pPr>
    </w:p>
    <w:p w14:paraId="276ED7FB" w14:textId="77777777" w:rsidR="00FB5DC0" w:rsidRPr="00312974" w:rsidRDefault="00082CAB">
      <w:pPr>
        <w:spacing w:line="259" w:lineRule="auto"/>
        <w:ind w:firstLine="0"/>
        <w:jc w:val="left"/>
        <w:rPr>
          <w:rPrChange w:id="1511" w:author="Rodion" w:date="2019-12-09T02:09:00Z">
            <w:rPr/>
          </w:rPrChange>
        </w:rPr>
      </w:pPr>
      <w:r w:rsidRPr="00312974">
        <w:rPr>
          <w:rPrChange w:id="1512" w:author="Rodion" w:date="2019-12-09T02:09:00Z">
            <w:rPr/>
          </w:rPrChange>
        </w:rPr>
        <w:br w:type="page"/>
      </w:r>
    </w:p>
    <w:p w14:paraId="29AA1193" w14:textId="48F9DBC3" w:rsidR="00FB5DC0" w:rsidRPr="00312974" w:rsidRDefault="00FA1A01" w:rsidP="00001C90">
      <w:pPr>
        <w:pStyle w:val="Heading1"/>
        <w:rPr>
          <w:rPrChange w:id="1513" w:author="Rodion" w:date="2019-12-09T02:09:00Z">
            <w:rPr/>
          </w:rPrChange>
        </w:rPr>
      </w:pPr>
      <w:bookmarkStart w:id="1514" w:name="_Toc26763201"/>
      <w:ins w:id="1515" w:author="Rodion" w:date="2019-12-05T23:25:00Z">
        <w:r w:rsidRPr="00312974">
          <w:rPr>
            <w:caps w:val="0"/>
            <w:rPrChange w:id="1516" w:author="Rodion" w:date="2019-12-09T02:09:00Z">
              <w:rPr>
                <w:caps w:val="0"/>
              </w:rPr>
            </w:rPrChange>
          </w:rPr>
          <w:lastRenderedPageBreak/>
          <w:t>1</w:t>
        </w:r>
      </w:ins>
      <w:del w:id="1517" w:author="Rodion" w:date="2019-12-05T23:25:00Z">
        <w:r w:rsidR="00C5720A" w:rsidRPr="00312974" w:rsidDel="00FA1A01">
          <w:rPr>
            <w:caps w:val="0"/>
            <w:rPrChange w:id="1518" w:author="Rodion" w:date="2019-12-09T02:09:00Z">
              <w:rPr>
                <w:caps w:val="0"/>
              </w:rPr>
            </w:rPrChange>
          </w:rPr>
          <w:delText>2</w:delText>
        </w:r>
      </w:del>
      <w:r w:rsidR="00C5720A" w:rsidRPr="00312974">
        <w:rPr>
          <w:caps w:val="0"/>
          <w:rPrChange w:id="1519" w:author="Rodion" w:date="2019-12-09T02:09:00Z">
            <w:rPr>
              <w:caps w:val="0"/>
            </w:rPr>
          </w:rPrChange>
        </w:rPr>
        <w:t xml:space="preserve"> АНАЛІЗ ПРЕДМЕТНОЇ ОБЛАСТІ АВТОМАТИЗАЦІЇ ДОМУ</w:t>
      </w:r>
      <w:bookmarkEnd w:id="1514"/>
    </w:p>
    <w:p w14:paraId="15FBCFB6" w14:textId="77777777" w:rsidR="00001C90" w:rsidRPr="00312974" w:rsidRDefault="00001C90" w:rsidP="00001C90">
      <w:pPr>
        <w:rPr>
          <w:rPrChange w:id="1520" w:author="Rodion" w:date="2019-12-09T02:09:00Z">
            <w:rPr/>
          </w:rPrChange>
        </w:rPr>
      </w:pPr>
    </w:p>
    <w:p w14:paraId="7F292B50" w14:textId="785C265F" w:rsidR="00AB3DCD" w:rsidRPr="00312974" w:rsidRDefault="00530DDC" w:rsidP="00174915">
      <w:pPr>
        <w:rPr>
          <w:rPrChange w:id="1521" w:author="Rodion" w:date="2019-12-09T02:09:00Z">
            <w:rPr/>
          </w:rPrChange>
        </w:rPr>
      </w:pPr>
      <w:r w:rsidRPr="00312974">
        <w:rPr>
          <w:rPrChange w:id="1522" w:author="Rodion" w:date="2019-12-09T02:09:00Z">
            <w:rPr/>
          </w:rPrChange>
        </w:rPr>
        <w:t xml:space="preserve">В сфері автоматизації та сфері інформаційних технологій наразі існує велика кількість окремих інструментів для виконання тих чи інших задач. </w:t>
      </w:r>
      <w:r w:rsidR="000E7DEC" w:rsidRPr="00312974">
        <w:rPr>
          <w:rPrChange w:id="1523" w:author="Rodion" w:date="2019-12-09T02:09:00Z">
            <w:rPr/>
          </w:rPrChange>
        </w:rPr>
        <w:t>Для автоматизації побутової діяльності та створення продукту для розумного дому є кілька необхідних компонентів системи.</w:t>
      </w:r>
      <w:r w:rsidR="00876B77" w:rsidRPr="00312974">
        <w:rPr>
          <w:rPrChange w:id="1524" w:author="Rodion" w:date="2019-12-09T02:09:00Z">
            <w:rPr/>
          </w:rPrChange>
        </w:rPr>
        <w:t xml:space="preserve"> В цьому розділі буде розглянуто складові для побудови системи автоматизації розумного дому, їх характеристики та порівняння. Також буде розглянуто існуючі рішення, що максимально наближено </w:t>
      </w:r>
      <w:r w:rsidR="00AB3DCD" w:rsidRPr="00312974">
        <w:rPr>
          <w:rPrChange w:id="1525" w:author="Rodion" w:date="2019-12-09T02:09:00Z">
            <w:rPr/>
          </w:rPrChange>
        </w:rPr>
        <w:t>відповідають поставленій меті магістерської дисертації.</w:t>
      </w:r>
    </w:p>
    <w:p w14:paraId="0238FFA1" w14:textId="77777777" w:rsidR="00001C90" w:rsidRPr="00312974" w:rsidRDefault="00001C90" w:rsidP="00174915">
      <w:pPr>
        <w:rPr>
          <w:rPrChange w:id="1526" w:author="Rodion" w:date="2019-12-09T02:09:00Z">
            <w:rPr/>
          </w:rPrChange>
        </w:rPr>
      </w:pPr>
    </w:p>
    <w:p w14:paraId="05A6E992" w14:textId="47FC3BEE" w:rsidR="00964159" w:rsidRPr="00312974" w:rsidRDefault="00AB3DCD" w:rsidP="00001C90">
      <w:pPr>
        <w:pStyle w:val="Heading2"/>
        <w:rPr>
          <w:rPrChange w:id="1527" w:author="Rodion" w:date="2019-12-09T02:09:00Z">
            <w:rPr/>
          </w:rPrChange>
        </w:rPr>
      </w:pPr>
      <w:del w:id="1528" w:author="Rodion Kharabet" w:date="2019-12-06T01:20:00Z">
        <w:r w:rsidRPr="00312974" w:rsidDel="00B5085E">
          <w:rPr>
            <w:rPrChange w:id="1529" w:author="Rodion" w:date="2019-12-09T02:09:00Z">
              <w:rPr/>
            </w:rPrChange>
          </w:rPr>
          <w:delText>2</w:delText>
        </w:r>
      </w:del>
      <w:bookmarkStart w:id="1530" w:name="_Toc26763202"/>
      <w:ins w:id="1531" w:author="Rodion Kharabet" w:date="2019-12-06T01:20:00Z">
        <w:r w:rsidR="00B5085E" w:rsidRPr="00312974">
          <w:rPr>
            <w:rPrChange w:id="1532" w:author="Rodion" w:date="2019-12-09T02:09:00Z">
              <w:rPr/>
            </w:rPrChange>
          </w:rPr>
          <w:t>1</w:t>
        </w:r>
      </w:ins>
      <w:r w:rsidRPr="00312974">
        <w:rPr>
          <w:rPrChange w:id="1533" w:author="Rodion" w:date="2019-12-09T02:09:00Z">
            <w:rPr/>
          </w:rPrChange>
        </w:rPr>
        <w:t>.1 Складові систем</w:t>
      </w:r>
      <w:del w:id="1534" w:author="Rodion" w:date="2019-12-05T23:27:00Z">
        <w:r w:rsidRPr="00312974" w:rsidDel="00FA1A01">
          <w:rPr>
            <w:rPrChange w:id="1535" w:author="Rodion" w:date="2019-12-09T02:09:00Z">
              <w:rPr/>
            </w:rPrChange>
          </w:rPr>
          <w:delText>и</w:delText>
        </w:r>
      </w:del>
      <w:r w:rsidRPr="00312974">
        <w:rPr>
          <w:rPrChange w:id="1536" w:author="Rodion" w:date="2019-12-09T02:09:00Z">
            <w:rPr/>
          </w:rPrChange>
        </w:rPr>
        <w:t xml:space="preserve"> автоматизації дому</w:t>
      </w:r>
      <w:bookmarkEnd w:id="1530"/>
    </w:p>
    <w:p w14:paraId="025DB99E" w14:textId="77777777" w:rsidR="00001C90" w:rsidRPr="00312974" w:rsidRDefault="00001C90" w:rsidP="00001C90">
      <w:pPr>
        <w:rPr>
          <w:rPrChange w:id="1537" w:author="Rodion" w:date="2019-12-09T02:09:00Z">
            <w:rPr/>
          </w:rPrChange>
        </w:rPr>
      </w:pPr>
    </w:p>
    <w:p w14:paraId="0CAF7EB4" w14:textId="561BAC09" w:rsidR="00F7529A" w:rsidRPr="00312974" w:rsidRDefault="000E7DEC" w:rsidP="00001C90">
      <w:pPr>
        <w:rPr>
          <w:rPrChange w:id="1538" w:author="Rodion" w:date="2019-12-09T02:09:00Z">
            <w:rPr/>
          </w:rPrChange>
        </w:rPr>
      </w:pPr>
      <w:r w:rsidRPr="00312974">
        <w:rPr>
          <w:rPrChange w:id="1539" w:author="Rodion" w:date="2019-12-09T02:09:00Z">
            <w:rPr/>
          </w:rPrChange>
        </w:rPr>
        <w:t>Перше та найголовніше</w:t>
      </w:r>
      <w:r w:rsidR="00AB3DCD" w:rsidRPr="00312974">
        <w:rPr>
          <w:rPrChange w:id="1540" w:author="Rodion" w:date="2019-12-09T02:09:00Z">
            <w:rPr/>
          </w:rPrChange>
        </w:rPr>
        <w:t xml:space="preserve"> в системах автоматизації дому</w:t>
      </w:r>
      <w:r w:rsidRPr="00312974">
        <w:rPr>
          <w:rPrChange w:id="1541" w:author="Rodion" w:date="2019-12-09T02:09:00Z">
            <w:rPr/>
          </w:rPrChange>
        </w:rPr>
        <w:t xml:space="preserve"> – </w:t>
      </w:r>
      <w:r w:rsidR="00964159" w:rsidRPr="00312974">
        <w:rPr>
          <w:rPrChange w:id="1542" w:author="Rodion" w:date="2019-12-09T02:09:00Z">
            <w:rPr/>
          </w:rPrChange>
        </w:rPr>
        <w:t>пристрої що</w:t>
      </w:r>
      <w:r w:rsidRPr="00312974">
        <w:rPr>
          <w:rPrChange w:id="1543" w:author="Rodion" w:date="2019-12-09T02:09:00Z">
            <w:rPr/>
          </w:rPrChange>
        </w:rPr>
        <w:t xml:space="preserve"> буд</w:t>
      </w:r>
      <w:r w:rsidR="00964159" w:rsidRPr="00312974">
        <w:rPr>
          <w:rPrChange w:id="1544" w:author="Rodion" w:date="2019-12-09T02:09:00Z">
            <w:rPr/>
          </w:rPrChange>
        </w:rPr>
        <w:t>уть</w:t>
      </w:r>
      <w:r w:rsidRPr="00312974">
        <w:rPr>
          <w:rPrChange w:id="1545" w:author="Rodion" w:date="2019-12-09T02:09:00Z">
            <w:rPr/>
          </w:rPrChange>
        </w:rPr>
        <w:t xml:space="preserve"> взаємодіяти з навколишнім середовищем. Тобто безпосередньо сукупність датчиків та інших вимірювальних пристроїв що можуть переносити інформацію з навколишнього фізичного середовища до наступної ланки системи автоматизації. </w:t>
      </w:r>
    </w:p>
    <w:p w14:paraId="640C3F06" w14:textId="5576B10E" w:rsidR="00F7529A" w:rsidRPr="00312974" w:rsidRDefault="00964159" w:rsidP="00001C90">
      <w:pPr>
        <w:rPr>
          <w:rPrChange w:id="1546" w:author="Rodion" w:date="2019-12-09T02:09:00Z">
            <w:rPr/>
          </w:rPrChange>
        </w:rPr>
      </w:pPr>
      <w:r w:rsidRPr="00312974">
        <w:rPr>
          <w:rPrChange w:id="1547" w:author="Rodion" w:date="2019-12-09T02:09:00Z">
            <w:rPr/>
          </w:rPrChange>
        </w:rPr>
        <w:t xml:space="preserve">Оскільки отриману інформацію з датчиків треба передавати на наступний рівень системи – </w:t>
      </w:r>
      <w:del w:id="1548" w:author="Rodion" w:date="2019-12-05T23:27:00Z">
        <w:r w:rsidRPr="00312974" w:rsidDel="00FA1A01">
          <w:rPr>
            <w:rPrChange w:id="1549" w:author="Rodion" w:date="2019-12-09T02:09:00Z">
              <w:rPr/>
            </w:rPrChange>
          </w:rPr>
          <w:delText xml:space="preserve">постає </w:delText>
        </w:r>
      </w:del>
      <w:ins w:id="1550" w:author="Rodion" w:date="2019-12-05T23:27:00Z">
        <w:r w:rsidR="00FA1A01" w:rsidRPr="00312974">
          <w:rPr>
            <w:rPrChange w:id="1551" w:author="Rodion" w:date="2019-12-09T02:09:00Z">
              <w:rPr/>
            </w:rPrChange>
          </w:rPr>
          <w:t xml:space="preserve">інша </w:t>
        </w:r>
      </w:ins>
      <w:r w:rsidRPr="00312974">
        <w:rPr>
          <w:rPrChange w:id="1552" w:author="Rodion" w:date="2019-12-09T02:09:00Z">
            <w:rPr/>
          </w:rPrChange>
        </w:rPr>
        <w:t>друга проблема:</w:t>
      </w:r>
      <w:r w:rsidR="000E7DEC" w:rsidRPr="00312974">
        <w:rPr>
          <w:rPrChange w:id="1553" w:author="Rodion" w:date="2019-12-09T02:09:00Z">
            <w:rPr/>
          </w:rPrChange>
        </w:rPr>
        <w:t xml:space="preserve"> </w:t>
      </w:r>
      <w:r w:rsidR="00AB3DCD" w:rsidRPr="00312974">
        <w:rPr>
          <w:rPrChange w:id="1554" w:author="Rodion" w:date="2019-12-09T02:09:00Z">
            <w:rPr/>
          </w:rPrChange>
        </w:rPr>
        <w:t>засіб</w:t>
      </w:r>
      <w:r w:rsidR="000E7DEC" w:rsidRPr="00312974">
        <w:rPr>
          <w:rPrChange w:id="1555" w:author="Rodion" w:date="2019-12-09T02:09:00Z">
            <w:rPr/>
          </w:rPrChange>
        </w:rPr>
        <w:t xml:space="preserve"> комунікації між </w:t>
      </w:r>
      <w:r w:rsidRPr="00312974">
        <w:rPr>
          <w:rPrChange w:id="1556" w:author="Rodion" w:date="2019-12-09T02:09:00Z">
            <w:rPr/>
          </w:rPrChange>
        </w:rPr>
        <w:t>ланцюгами системи</w:t>
      </w:r>
      <w:r w:rsidR="000E7DEC" w:rsidRPr="00312974">
        <w:rPr>
          <w:rPrChange w:id="1557" w:author="Rodion" w:date="2019-12-09T02:09:00Z">
            <w:rPr/>
          </w:rPrChange>
        </w:rPr>
        <w:t xml:space="preserve">. </w:t>
      </w:r>
      <w:r w:rsidR="00F7529A" w:rsidRPr="00312974">
        <w:rPr>
          <w:rPrChange w:id="1558" w:author="Rodion" w:date="2019-12-09T02:09:00Z">
            <w:rPr/>
          </w:rPrChange>
        </w:rPr>
        <w:t xml:space="preserve">Це може бути як дротовий так і бездротовий </w:t>
      </w:r>
      <w:r w:rsidR="00AB3DCD" w:rsidRPr="00312974">
        <w:rPr>
          <w:rPrChange w:id="1559" w:author="Rodion" w:date="2019-12-09T02:09:00Z">
            <w:rPr/>
          </w:rPrChange>
        </w:rPr>
        <w:t>зв’язок</w:t>
      </w:r>
      <w:r w:rsidR="00F7529A" w:rsidRPr="00312974">
        <w:rPr>
          <w:rPrChange w:id="1560" w:author="Rodion" w:date="2019-12-09T02:09:00Z">
            <w:rPr/>
          </w:rPrChange>
        </w:rPr>
        <w:t xml:space="preserve">. Кожен з них налічує багато стандартів що широко розповсюджені та підтримуються різними пристроями. </w:t>
      </w:r>
    </w:p>
    <w:p w14:paraId="5D0CC721" w14:textId="740BD161" w:rsidR="004A600C" w:rsidRPr="00312974" w:rsidRDefault="00F7529A" w:rsidP="00001C90">
      <w:pPr>
        <w:rPr>
          <w:rPrChange w:id="1561" w:author="Rodion" w:date="2019-12-09T02:09:00Z">
            <w:rPr/>
          </w:rPrChange>
        </w:rPr>
      </w:pPr>
      <w:r w:rsidRPr="00312974">
        <w:rPr>
          <w:rPrChange w:id="1562" w:author="Rodion" w:date="2019-12-09T02:09:00Z">
            <w:rPr/>
          </w:rPrChange>
        </w:rPr>
        <w:t xml:space="preserve">Інформацію, отриману за допомогою датчиків, потрібно проаналізувати, обробити та </w:t>
      </w:r>
      <w:r w:rsidR="004A600C" w:rsidRPr="00312974">
        <w:rPr>
          <w:rPrChange w:id="1563" w:author="Rodion" w:date="2019-12-09T02:09:00Z">
            <w:rPr/>
          </w:rPrChange>
        </w:rPr>
        <w:t xml:space="preserve">виконати дії, що безпосередньо являють собою заміну </w:t>
      </w:r>
      <w:r w:rsidR="005C6A74" w:rsidRPr="00312974">
        <w:rPr>
          <w:rPrChange w:id="1564" w:author="Rodion" w:date="2019-12-09T02:09:00Z">
            <w:rPr/>
          </w:rPrChange>
        </w:rPr>
        <w:t>людської діяльності. Це може бути реакція на змін</w:t>
      </w:r>
      <w:del w:id="1565" w:author="Rodion" w:date="2019-12-05T23:27:00Z">
        <w:r w:rsidR="005C6A74" w:rsidRPr="00312974" w:rsidDel="00FA1A01">
          <w:rPr>
            <w:rPrChange w:id="1566" w:author="Rodion" w:date="2019-12-09T02:09:00Z">
              <w:rPr/>
            </w:rPrChange>
          </w:rPr>
          <w:delText>и</w:delText>
        </w:r>
      </w:del>
      <w:ins w:id="1567" w:author="Rodion" w:date="2019-12-05T23:27:00Z">
        <w:r w:rsidR="00FA1A01" w:rsidRPr="00312974">
          <w:rPr>
            <w:rPrChange w:id="1568" w:author="Rodion" w:date="2019-12-09T02:09:00Z">
              <w:rPr/>
            </w:rPrChange>
          </w:rPr>
          <w:t>у</w:t>
        </w:r>
      </w:ins>
      <w:r w:rsidR="005C6A74" w:rsidRPr="00312974">
        <w:rPr>
          <w:rPrChange w:id="1569" w:author="Rodion" w:date="2019-12-09T02:09:00Z">
            <w:rPr/>
          </w:rPrChange>
        </w:rPr>
        <w:t xml:space="preserve"> параметрів навколишнього середовища: зворотній зв’язок до виконавчих </w:t>
      </w:r>
      <w:r w:rsidR="00902A0D" w:rsidRPr="00312974">
        <w:rPr>
          <w:rPrChange w:id="1570" w:author="Rodion" w:date="2019-12-09T02:09:00Z">
            <w:rPr/>
          </w:rPrChange>
        </w:rPr>
        <w:t>пристроїв</w:t>
      </w:r>
      <w:r w:rsidR="005C6A74" w:rsidRPr="00312974">
        <w:rPr>
          <w:rPrChange w:id="1571" w:author="Rodion" w:date="2019-12-09T02:09:00Z">
            <w:rPr/>
          </w:rPrChange>
        </w:rPr>
        <w:t xml:space="preserve"> або сигналізація користувачу про </w:t>
      </w:r>
      <w:r w:rsidR="00902A0D" w:rsidRPr="00312974">
        <w:rPr>
          <w:rPrChange w:id="1572" w:author="Rodion" w:date="2019-12-09T02:09:00Z">
            <w:rPr/>
          </w:rPrChange>
        </w:rPr>
        <w:t>досягнення граничних значень</w:t>
      </w:r>
      <w:r w:rsidR="005C6A74" w:rsidRPr="00312974">
        <w:rPr>
          <w:rPrChange w:id="1573" w:author="Rodion" w:date="2019-12-09T02:09:00Z">
            <w:rPr/>
          </w:rPrChange>
        </w:rPr>
        <w:t xml:space="preserve"> параметрів.</w:t>
      </w:r>
      <w:r w:rsidR="00692874" w:rsidRPr="00312974">
        <w:rPr>
          <w:rPrChange w:id="1574" w:author="Rodion" w:date="2019-12-09T02:09:00Z">
            <w:rPr/>
          </w:rPrChange>
        </w:rPr>
        <w:t xml:space="preserve"> Таку задачу </w:t>
      </w:r>
      <w:r w:rsidR="00787BC3" w:rsidRPr="00312974">
        <w:rPr>
          <w:rPrChange w:id="1575" w:author="Rodion" w:date="2019-12-09T02:09:00Z">
            <w:rPr/>
          </w:rPrChange>
        </w:rPr>
        <w:t>виконують головні вузли розумного дому. Зазвичай це мікроконтролери, під’єднані до мережі Інтернет.</w:t>
      </w:r>
    </w:p>
    <w:p w14:paraId="451CEAB7" w14:textId="431E4A9A" w:rsidR="00902A0D" w:rsidRPr="00312974" w:rsidRDefault="001A77A9" w:rsidP="00001C90">
      <w:pPr>
        <w:rPr>
          <w:rPrChange w:id="1576" w:author="Rodion" w:date="2019-12-09T02:09:00Z">
            <w:rPr/>
          </w:rPrChange>
        </w:rPr>
      </w:pPr>
      <w:r w:rsidRPr="00312974">
        <w:rPr>
          <w:rPrChange w:id="1577" w:author="Rodion" w:date="2019-12-09T02:09:00Z">
            <w:rPr/>
          </w:rPrChange>
        </w:rPr>
        <w:t xml:space="preserve">Для взаємодії з боку людини, як користувача системи автоматизації, необхідно мати інструмент що відображав би інформацію та надавати змогу отримати </w:t>
      </w:r>
      <w:r w:rsidRPr="00312974">
        <w:rPr>
          <w:rPrChange w:id="1578" w:author="Rodion" w:date="2019-12-09T02:09:00Z">
            <w:rPr/>
          </w:rPrChange>
        </w:rPr>
        <w:lastRenderedPageBreak/>
        <w:t>налаштування від користувача. Це необхідно для того</w:t>
      </w:r>
      <w:ins w:id="1579" w:author="Rodion" w:date="2019-12-05T23:27:00Z">
        <w:r w:rsidR="00FA1A01" w:rsidRPr="00312974">
          <w:rPr>
            <w:rPrChange w:id="1580" w:author="Rodion" w:date="2019-12-09T02:09:00Z">
              <w:rPr/>
            </w:rPrChange>
          </w:rPr>
          <w:t>,</w:t>
        </w:r>
      </w:ins>
      <w:r w:rsidRPr="00312974">
        <w:rPr>
          <w:rPrChange w:id="1581" w:author="Rodion" w:date="2019-12-09T02:09:00Z">
            <w:rPr/>
          </w:rPrChange>
        </w:rPr>
        <w:t xml:space="preserve"> щоб система була гнучкою – могла змінювати базові критерії або граничні значення свої</w:t>
      </w:r>
      <w:ins w:id="1582" w:author="Rodion" w:date="2019-12-05T23:28:00Z">
        <w:r w:rsidR="00FA1A01" w:rsidRPr="00312974">
          <w:rPr>
            <w:rPrChange w:id="1583" w:author="Rodion" w:date="2019-12-09T02:09:00Z">
              <w:rPr/>
            </w:rPrChange>
          </w:rPr>
          <w:t>х</w:t>
        </w:r>
      </w:ins>
      <w:r w:rsidRPr="00312974">
        <w:rPr>
          <w:rPrChange w:id="1584" w:author="Rodion" w:date="2019-12-09T02:09:00Z">
            <w:rPr/>
          </w:rPrChange>
        </w:rPr>
        <w:t xml:space="preserve"> параметрів. Також користувач має можливість здійснити ручне регулювання системи для досягнення бажаного результат</w:t>
      </w:r>
      <w:r w:rsidR="00F50E91" w:rsidRPr="00312974">
        <w:rPr>
          <w:rPrChange w:id="1585" w:author="Rodion" w:date="2019-12-09T02:09:00Z">
            <w:rPr/>
          </w:rPrChange>
        </w:rPr>
        <w:t>у</w:t>
      </w:r>
      <w:r w:rsidRPr="00312974">
        <w:rPr>
          <w:rPrChange w:id="1586" w:author="Rodion" w:date="2019-12-09T02:09:00Z">
            <w:rPr/>
          </w:rPrChange>
        </w:rPr>
        <w:t xml:space="preserve">. </w:t>
      </w:r>
    </w:p>
    <w:p w14:paraId="75966913" w14:textId="0D47EA65" w:rsidR="00902A0D" w:rsidRPr="00312974" w:rsidRDefault="00902A0D" w:rsidP="00001C90">
      <w:pPr>
        <w:rPr>
          <w:rPrChange w:id="1587" w:author="Rodion" w:date="2019-12-09T02:09:00Z">
            <w:rPr/>
          </w:rPrChange>
        </w:rPr>
      </w:pPr>
      <w:r w:rsidRPr="00312974">
        <w:rPr>
          <w:rPrChange w:id="1588" w:author="Rodion" w:date="2019-12-09T02:09:00Z">
            <w:rPr/>
          </w:rPrChange>
        </w:rPr>
        <w:t xml:space="preserve">Для </w:t>
      </w:r>
      <w:r w:rsidR="00C8129C" w:rsidRPr="00312974">
        <w:rPr>
          <w:rPrChange w:id="1589" w:author="Rodion" w:date="2019-12-09T02:09:00Z">
            <w:rPr/>
          </w:rPrChange>
        </w:rPr>
        <w:t>розробки</w:t>
      </w:r>
      <w:r w:rsidRPr="00312974">
        <w:rPr>
          <w:rPrChange w:id="1590" w:author="Rodion" w:date="2019-12-09T02:09:00Z">
            <w:rPr/>
          </w:rPrChange>
        </w:rPr>
        <w:t xml:space="preserve"> програмно-апаратного комплексу </w:t>
      </w:r>
      <w:r w:rsidR="00C8129C" w:rsidRPr="00312974">
        <w:rPr>
          <w:rPrChange w:id="1591" w:author="Rodion" w:date="2019-12-09T02:09:00Z">
            <w:rPr/>
          </w:rPrChange>
        </w:rPr>
        <w:t xml:space="preserve">автоматизації побутової діяльності людини було проаналізовано існуючі технології що можуть бути застосовані для кожного складового вузла. </w:t>
      </w:r>
    </w:p>
    <w:p w14:paraId="4E1F1E58" w14:textId="7183F87A" w:rsidR="00902A0D" w:rsidRPr="00312974" w:rsidRDefault="00902A0D" w:rsidP="00BA40FB">
      <w:pPr>
        <w:rPr>
          <w:rPrChange w:id="1592" w:author="Rodion" w:date="2019-12-09T02:09:00Z">
            <w:rPr/>
          </w:rPrChange>
        </w:rPr>
      </w:pPr>
    </w:p>
    <w:p w14:paraId="53EC4AF1" w14:textId="7353A6D6" w:rsidR="00964159" w:rsidRPr="00312974" w:rsidRDefault="00AB3DCD" w:rsidP="00001C90">
      <w:pPr>
        <w:pStyle w:val="Heading2"/>
        <w:rPr>
          <w:rPrChange w:id="1593" w:author="Rodion" w:date="2019-12-09T02:09:00Z">
            <w:rPr/>
          </w:rPrChange>
        </w:rPr>
      </w:pPr>
      <w:del w:id="1594" w:author="Rodion Kharabet" w:date="2019-12-06T01:20:00Z">
        <w:r w:rsidRPr="00312974" w:rsidDel="00B5085E">
          <w:rPr>
            <w:rPrChange w:id="1595" w:author="Rodion" w:date="2019-12-09T02:09:00Z">
              <w:rPr/>
            </w:rPrChange>
          </w:rPr>
          <w:delText>2</w:delText>
        </w:r>
      </w:del>
      <w:bookmarkStart w:id="1596" w:name="_Toc26763203"/>
      <w:ins w:id="1597" w:author="Rodion Kharabet" w:date="2019-12-06T01:20:00Z">
        <w:r w:rsidR="00B5085E" w:rsidRPr="00312974">
          <w:rPr>
            <w:rPrChange w:id="1598" w:author="Rodion" w:date="2019-12-09T02:09:00Z">
              <w:rPr/>
            </w:rPrChange>
          </w:rPr>
          <w:t>1</w:t>
        </w:r>
      </w:ins>
      <w:r w:rsidRPr="00312974">
        <w:rPr>
          <w:rPrChange w:id="1599" w:author="Rodion" w:date="2019-12-09T02:09:00Z">
            <w:rPr/>
          </w:rPrChange>
        </w:rPr>
        <w:t xml:space="preserve">.2 </w:t>
      </w:r>
      <w:r w:rsidR="00C8129C" w:rsidRPr="00312974">
        <w:rPr>
          <w:rPrChange w:id="1600" w:author="Rodion" w:date="2019-12-09T02:09:00Z">
            <w:rPr/>
          </w:rPrChange>
        </w:rPr>
        <w:t>Ідентифікація товар</w:t>
      </w:r>
      <w:r w:rsidR="00A47777" w:rsidRPr="00312974">
        <w:rPr>
          <w:rPrChange w:id="1601" w:author="Rodion" w:date="2019-12-09T02:09:00Z">
            <w:rPr/>
          </w:rPrChange>
        </w:rPr>
        <w:t>ів</w:t>
      </w:r>
      <w:bookmarkEnd w:id="1596"/>
    </w:p>
    <w:p w14:paraId="2C82B8DD" w14:textId="77777777" w:rsidR="00001C90" w:rsidRPr="00312974" w:rsidRDefault="00001C90" w:rsidP="00001C90">
      <w:pPr>
        <w:rPr>
          <w:rPrChange w:id="1602" w:author="Rodion" w:date="2019-12-09T02:09:00Z">
            <w:rPr/>
          </w:rPrChange>
        </w:rPr>
      </w:pPr>
    </w:p>
    <w:p w14:paraId="3DB4E605" w14:textId="6DD2222D" w:rsidR="004E04DE" w:rsidRPr="00312974" w:rsidRDefault="00534EC7" w:rsidP="00001C90">
      <w:pPr>
        <w:rPr>
          <w:rPrChange w:id="1603" w:author="Rodion" w:date="2019-12-09T02:09:00Z">
            <w:rPr/>
          </w:rPrChange>
        </w:rPr>
      </w:pPr>
      <w:del w:id="1604" w:author="Rodion" w:date="2019-12-05T23:28:00Z">
        <w:r w:rsidRPr="00312974" w:rsidDel="00D60440">
          <w:rPr>
            <w:rPrChange w:id="1605" w:author="Rodion" w:date="2019-12-09T02:09:00Z">
              <w:rPr/>
            </w:rPrChange>
          </w:rPr>
          <w:delText>Для пристроїв</w:delText>
        </w:r>
      </w:del>
      <w:ins w:id="1606" w:author="Rodion" w:date="2019-12-05T23:28:00Z">
        <w:r w:rsidR="00D60440" w:rsidRPr="00312974">
          <w:rPr>
            <w:rPrChange w:id="1607" w:author="Rodion" w:date="2019-12-09T02:09:00Z">
              <w:rPr/>
            </w:rPrChange>
          </w:rPr>
          <w:t>Пристроями,</w:t>
        </w:r>
      </w:ins>
      <w:r w:rsidRPr="00312974">
        <w:rPr>
          <w:rPrChange w:id="1608" w:author="Rodion" w:date="2019-12-09T02:09:00Z">
            <w:rPr/>
          </w:rPrChange>
        </w:rPr>
        <w:t xml:space="preserve"> що складають </w:t>
      </w:r>
      <w:del w:id="1609" w:author="Rodion" w:date="2019-12-05T23:28:00Z">
        <w:r w:rsidRPr="00312974" w:rsidDel="00D60440">
          <w:rPr>
            <w:rPrChange w:id="1610" w:author="Rodion" w:date="2019-12-09T02:09:00Z">
              <w:rPr/>
            </w:rPrChange>
          </w:rPr>
          <w:delText xml:space="preserve">собою </w:delText>
        </w:r>
      </w:del>
      <w:r w:rsidRPr="00312974">
        <w:rPr>
          <w:rPrChange w:id="1611" w:author="Rodion" w:date="2019-12-09T02:09:00Z">
            <w:rPr/>
          </w:rPrChange>
        </w:rPr>
        <w:t xml:space="preserve">підсистему взаємодії з навколишнім середовищем необхідно </w:t>
      </w:r>
      <w:del w:id="1612" w:author="Rodion" w:date="2019-12-05T23:28:00Z">
        <w:r w:rsidR="0095767B" w:rsidRPr="00312974" w:rsidDel="00D60440">
          <w:rPr>
            <w:rPrChange w:id="1613" w:author="Rodion" w:date="2019-12-09T02:09:00Z">
              <w:rPr/>
            </w:rPrChange>
          </w:rPr>
          <w:delText xml:space="preserve">чітко </w:delText>
        </w:r>
      </w:del>
      <w:r w:rsidR="0095767B" w:rsidRPr="00312974">
        <w:rPr>
          <w:rPrChange w:id="1614" w:author="Rodion" w:date="2019-12-09T02:09:00Z">
            <w:rPr/>
          </w:rPrChange>
        </w:rPr>
        <w:t xml:space="preserve">зчитувати необхідні параметри та передавати їх для подальшої обробки. В запропонованому комплексі для пристроїв, що взаємодіють з </w:t>
      </w:r>
      <w:r w:rsidR="00F50E91" w:rsidRPr="00312974">
        <w:rPr>
          <w:rPrChange w:id="1615" w:author="Rodion" w:date="2019-12-09T02:09:00Z">
            <w:rPr/>
          </w:rPrChange>
        </w:rPr>
        <w:t>навколишнім</w:t>
      </w:r>
      <w:r w:rsidR="0095767B" w:rsidRPr="00312974">
        <w:rPr>
          <w:rPrChange w:id="1616" w:author="Rodion" w:date="2019-12-09T02:09:00Z">
            <w:rPr/>
          </w:rPrChange>
        </w:rPr>
        <w:t xml:space="preserve"> середовищем, поставлена задача ідентифікації товарів. </w:t>
      </w:r>
    </w:p>
    <w:p w14:paraId="07228FF8" w14:textId="317602F9" w:rsidR="00D97C1A" w:rsidRPr="00312974" w:rsidRDefault="00D53A00" w:rsidP="00001C90">
      <w:pPr>
        <w:rPr>
          <w:rPrChange w:id="1617" w:author="Rodion" w:date="2019-12-09T02:09:00Z">
            <w:rPr/>
          </w:rPrChange>
        </w:rPr>
      </w:pPr>
      <w:r w:rsidRPr="00312974">
        <w:rPr>
          <w:rPrChange w:id="1618" w:author="Rodion" w:date="2019-12-09T02:09:00Z">
            <w:rPr/>
          </w:rPrChange>
        </w:rPr>
        <w:t>В сучасному світі для виконання таких задача існує технологія автоматичної ідентифікації та збору даних (</w:t>
      </w:r>
      <w:proofErr w:type="spellStart"/>
      <w:r w:rsidRPr="00312974">
        <w:rPr>
          <w:rPrChange w:id="1619" w:author="Rodion" w:date="2019-12-09T02:09:00Z">
            <w:rPr/>
          </w:rPrChange>
        </w:rPr>
        <w:t>Automatic</w:t>
      </w:r>
      <w:proofErr w:type="spellEnd"/>
      <w:r w:rsidRPr="00312974">
        <w:rPr>
          <w:rPrChange w:id="1620" w:author="Rodion" w:date="2019-12-09T02:09:00Z">
            <w:rPr/>
          </w:rPrChange>
        </w:rPr>
        <w:t xml:space="preserve"> </w:t>
      </w:r>
      <w:proofErr w:type="spellStart"/>
      <w:r w:rsidRPr="00312974">
        <w:rPr>
          <w:rPrChange w:id="1621" w:author="Rodion" w:date="2019-12-09T02:09:00Z">
            <w:rPr/>
          </w:rPrChange>
        </w:rPr>
        <w:t>Identification</w:t>
      </w:r>
      <w:proofErr w:type="spellEnd"/>
      <w:r w:rsidRPr="00312974">
        <w:rPr>
          <w:rPrChange w:id="1622" w:author="Rodion" w:date="2019-12-09T02:09:00Z">
            <w:rPr/>
          </w:rPrChange>
        </w:rPr>
        <w:t xml:space="preserve"> </w:t>
      </w:r>
      <w:proofErr w:type="spellStart"/>
      <w:r w:rsidRPr="00312974">
        <w:rPr>
          <w:rPrChange w:id="1623" w:author="Rodion" w:date="2019-12-09T02:09:00Z">
            <w:rPr/>
          </w:rPrChange>
        </w:rPr>
        <w:t>and</w:t>
      </w:r>
      <w:proofErr w:type="spellEnd"/>
      <w:r w:rsidRPr="00312974">
        <w:rPr>
          <w:rPrChange w:id="1624" w:author="Rodion" w:date="2019-12-09T02:09:00Z">
            <w:rPr/>
          </w:rPrChange>
        </w:rPr>
        <w:t xml:space="preserve"> </w:t>
      </w:r>
      <w:proofErr w:type="spellStart"/>
      <w:r w:rsidRPr="00312974">
        <w:rPr>
          <w:rPrChange w:id="1625" w:author="Rodion" w:date="2019-12-09T02:09:00Z">
            <w:rPr/>
          </w:rPrChange>
        </w:rPr>
        <w:t>Data</w:t>
      </w:r>
      <w:proofErr w:type="spellEnd"/>
      <w:r w:rsidRPr="00312974">
        <w:rPr>
          <w:rPrChange w:id="1626" w:author="Rodion" w:date="2019-12-09T02:09:00Z">
            <w:rPr/>
          </w:rPrChange>
        </w:rPr>
        <w:t xml:space="preserve"> </w:t>
      </w:r>
      <w:proofErr w:type="spellStart"/>
      <w:r w:rsidRPr="00312974">
        <w:rPr>
          <w:rPrChange w:id="1627" w:author="Rodion" w:date="2019-12-09T02:09:00Z">
            <w:rPr/>
          </w:rPrChange>
        </w:rPr>
        <w:t>Capturing</w:t>
      </w:r>
      <w:proofErr w:type="spellEnd"/>
      <w:r w:rsidRPr="00312974">
        <w:rPr>
          <w:rPrChange w:id="1628" w:author="Rodion" w:date="2019-12-09T02:09:00Z">
            <w:rPr/>
          </w:rPrChange>
        </w:rPr>
        <w:t xml:space="preserve"> - AIDC). Під цим терміном маються на увазі методи автоматичної ідентифікації об’єктів, збору даних про них та передача їх напряму до комп’ютерних систем без участі людини</w:t>
      </w:r>
      <w:ins w:id="1629" w:author="Rodion" w:date="2019-12-05T23:28:00Z">
        <w:r w:rsidR="00D60440" w:rsidRPr="00312974">
          <w:rPr>
            <w:rPrChange w:id="1630" w:author="Rodion" w:date="2019-12-09T02:09:00Z">
              <w:rPr/>
            </w:rPrChange>
          </w:rPr>
          <w:t xml:space="preserve"> </w:t>
        </w:r>
      </w:ins>
      <w:r w:rsidR="008C56FF" w:rsidRPr="00312974">
        <w:rPr>
          <w:rPrChange w:id="1631" w:author="Rodion" w:date="2019-12-09T02:09:00Z">
            <w:rPr/>
          </w:rPrChange>
        </w:rPr>
        <w:t>[4]</w:t>
      </w:r>
      <w:r w:rsidRPr="00312974">
        <w:rPr>
          <w:rPrChange w:id="1632" w:author="Rodion" w:date="2019-12-09T02:09:00Z">
            <w:rPr/>
          </w:rPrChange>
        </w:rPr>
        <w:t xml:space="preserve">. Ідентифікатор </w:t>
      </w:r>
      <w:r w:rsidR="00C71DBD" w:rsidRPr="00312974">
        <w:rPr>
          <w:rPrChange w:id="1633" w:author="Rodion" w:date="2019-12-09T02:09:00Z">
            <w:rPr/>
          </w:rPrChange>
        </w:rPr>
        <w:t>об’єкту</w:t>
      </w:r>
      <w:r w:rsidRPr="00312974">
        <w:rPr>
          <w:rPrChange w:id="1634" w:author="Rodion" w:date="2019-12-09T02:09:00Z">
            <w:rPr/>
          </w:rPrChange>
        </w:rPr>
        <w:t xml:space="preserve"> складається з інформації з якою можна встановити асоціацію за </w:t>
      </w:r>
      <w:r w:rsidR="00C71DBD" w:rsidRPr="00312974">
        <w:rPr>
          <w:rPrChange w:id="1635" w:author="Rodion" w:date="2019-12-09T02:09:00Z">
            <w:rPr/>
          </w:rPrChange>
        </w:rPr>
        <w:t>цим</w:t>
      </w:r>
      <w:r w:rsidRPr="00312974">
        <w:rPr>
          <w:rPrChange w:id="1636" w:author="Rodion" w:date="2019-12-09T02:09:00Z">
            <w:rPr/>
          </w:rPrChange>
        </w:rPr>
        <w:t xml:space="preserve"> </w:t>
      </w:r>
      <w:r w:rsidR="00C71DBD" w:rsidRPr="00312974">
        <w:rPr>
          <w:rPrChange w:id="1637" w:author="Rodion" w:date="2019-12-09T02:09:00Z">
            <w:rPr/>
          </w:rPrChange>
        </w:rPr>
        <w:t>об’єктом</w:t>
      </w:r>
      <w:r w:rsidRPr="00312974">
        <w:rPr>
          <w:rPrChange w:id="1638" w:author="Rodion" w:date="2019-12-09T02:09:00Z">
            <w:rPr/>
          </w:rPrChange>
        </w:rPr>
        <w:t>. Ця інфор</w:t>
      </w:r>
      <w:r w:rsidR="00C71DBD" w:rsidRPr="00312974">
        <w:rPr>
          <w:rPrChange w:id="1639" w:author="Rodion" w:date="2019-12-09T02:09:00Z">
            <w:rPr/>
          </w:rPrChange>
        </w:rPr>
        <w:t>м</w:t>
      </w:r>
      <w:r w:rsidRPr="00312974">
        <w:rPr>
          <w:rPrChange w:id="1640" w:author="Rodion" w:date="2019-12-09T02:09:00Z">
            <w:rPr/>
          </w:rPrChange>
        </w:rPr>
        <w:t>ац</w:t>
      </w:r>
      <w:r w:rsidR="00C71DBD" w:rsidRPr="00312974">
        <w:rPr>
          <w:rPrChange w:id="1641" w:author="Rodion" w:date="2019-12-09T02:09:00Z">
            <w:rPr/>
          </w:rPrChange>
        </w:rPr>
        <w:t>і</w:t>
      </w:r>
      <w:r w:rsidRPr="00312974">
        <w:rPr>
          <w:rPrChange w:id="1642" w:author="Rodion" w:date="2019-12-09T02:09:00Z">
            <w:rPr/>
          </w:rPrChange>
        </w:rPr>
        <w:t xml:space="preserve">я може бути представлена у вигляді зображення, </w:t>
      </w:r>
      <w:r w:rsidR="00C71DBD" w:rsidRPr="00312974">
        <w:rPr>
          <w:rPrChange w:id="1643" w:author="Rodion" w:date="2019-12-09T02:09:00Z">
            <w:rPr/>
          </w:rPrChange>
        </w:rPr>
        <w:t>звуку та навіть біометричних параметрів людини.</w:t>
      </w:r>
    </w:p>
    <w:p w14:paraId="3352D0BC" w14:textId="175CD038" w:rsidR="00D97C1A" w:rsidRPr="00312974" w:rsidRDefault="00C71DBD" w:rsidP="00001C90">
      <w:pPr>
        <w:rPr>
          <w:rPrChange w:id="1644" w:author="Rodion" w:date="2019-12-09T02:09:00Z">
            <w:rPr/>
          </w:rPrChange>
        </w:rPr>
      </w:pPr>
      <w:r w:rsidRPr="00312974">
        <w:rPr>
          <w:rPrChange w:id="1645" w:author="Rodion" w:date="2019-12-09T02:09:00Z">
            <w:rPr/>
          </w:rPrChange>
        </w:rPr>
        <w:t xml:space="preserve">Задача автоматичної ідентифікації стоїть в тому, щоб отримати </w:t>
      </w:r>
      <w:r w:rsidR="005755F5" w:rsidRPr="00312974">
        <w:rPr>
          <w:rPrChange w:id="1646" w:author="Rodion" w:date="2019-12-09T02:09:00Z">
            <w:rPr/>
          </w:rPrChange>
        </w:rPr>
        <w:t>дані з</w:t>
      </w:r>
      <w:ins w:id="1647" w:author="Rodion" w:date="2019-12-05T23:29:00Z">
        <w:r w:rsidR="00D60440" w:rsidRPr="00312974">
          <w:rPr>
            <w:rPrChange w:id="1648" w:author="Rodion" w:date="2019-12-09T02:09:00Z">
              <w:rPr/>
            </w:rPrChange>
          </w:rPr>
          <w:t>з</w:t>
        </w:r>
      </w:ins>
      <w:r w:rsidR="005755F5" w:rsidRPr="00312974">
        <w:rPr>
          <w:rPrChange w:id="1649" w:author="Rodion" w:date="2019-12-09T02:09:00Z">
            <w:rPr/>
          </w:rPrChange>
        </w:rPr>
        <w:t xml:space="preserve">овні шляхом обробки зображення або </w:t>
      </w:r>
      <w:r w:rsidR="00F50E91" w:rsidRPr="00312974">
        <w:rPr>
          <w:rPrChange w:id="1650" w:author="Rodion" w:date="2019-12-09T02:09:00Z">
            <w:rPr/>
          </w:rPrChange>
        </w:rPr>
        <w:t>електромагнітних</w:t>
      </w:r>
      <w:r w:rsidR="005755F5" w:rsidRPr="00312974">
        <w:rPr>
          <w:rPrChange w:id="1651" w:author="Rodion" w:date="2019-12-09T02:09:00Z">
            <w:rPr/>
          </w:rPrChange>
        </w:rPr>
        <w:t xml:space="preserve"> хвиль. Для збору даних використовується перетворювач, що конвертує отриману інформацію у вигляді картинки або аудіозапису у </w:t>
      </w:r>
      <w:r w:rsidR="00953F0C" w:rsidRPr="00312974">
        <w:rPr>
          <w:rPrChange w:id="1652" w:author="Rodion" w:date="2019-12-09T02:09:00Z">
            <w:rPr/>
          </w:rPrChange>
        </w:rPr>
        <w:t>електричні сигнали,</w:t>
      </w:r>
      <w:r w:rsidR="005755F5" w:rsidRPr="00312974">
        <w:rPr>
          <w:rPrChange w:id="1653" w:author="Rodion" w:date="2019-12-09T02:09:00Z">
            <w:rPr/>
          </w:rPrChange>
        </w:rPr>
        <w:t xml:space="preserve"> що підда</w:t>
      </w:r>
      <w:r w:rsidR="00953F0C" w:rsidRPr="00312974">
        <w:rPr>
          <w:rPrChange w:id="1654" w:author="Rodion" w:date="2019-12-09T02:09:00Z">
            <w:rPr/>
          </w:rPrChange>
        </w:rPr>
        <w:t>ю</w:t>
      </w:r>
      <w:r w:rsidR="005755F5" w:rsidRPr="00312974">
        <w:rPr>
          <w:rPrChange w:id="1655" w:author="Rodion" w:date="2019-12-09T02:09:00Z">
            <w:rPr/>
          </w:rPrChange>
        </w:rPr>
        <w:t xml:space="preserve">ться </w:t>
      </w:r>
      <w:r w:rsidR="00F50E91" w:rsidRPr="00312974">
        <w:rPr>
          <w:rPrChange w:id="1656" w:author="Rodion" w:date="2019-12-09T02:09:00Z">
            <w:rPr/>
          </w:rPrChange>
        </w:rPr>
        <w:t>подальшій</w:t>
      </w:r>
      <w:r w:rsidR="005755F5" w:rsidRPr="00312974">
        <w:rPr>
          <w:rPrChange w:id="1657" w:author="Rodion" w:date="2019-12-09T02:09:00Z">
            <w:rPr/>
          </w:rPrChange>
        </w:rPr>
        <w:t xml:space="preserve"> обробці комп'ютером. Комп'ютер порівнює інформацію</w:t>
      </w:r>
      <w:r w:rsidR="00DE199E" w:rsidRPr="00312974">
        <w:rPr>
          <w:rPrChange w:id="1658" w:author="Rodion" w:date="2019-12-09T02:09:00Z">
            <w:rPr/>
          </w:rPrChange>
        </w:rPr>
        <w:t xml:space="preserve"> на вході</w:t>
      </w:r>
      <w:r w:rsidR="005755F5" w:rsidRPr="00312974">
        <w:rPr>
          <w:rPrChange w:id="1659" w:author="Rodion" w:date="2019-12-09T02:09:00Z">
            <w:rPr/>
          </w:rPrChange>
        </w:rPr>
        <w:t xml:space="preserve"> з існуючою базою</w:t>
      </w:r>
      <w:r w:rsidR="00953F0C" w:rsidRPr="00312974">
        <w:rPr>
          <w:rPrChange w:id="1660" w:author="Rodion" w:date="2019-12-09T02:09:00Z">
            <w:rPr/>
          </w:rPrChange>
        </w:rPr>
        <w:t xml:space="preserve"> даних або самостійно проводить </w:t>
      </w:r>
      <w:r w:rsidR="00D3298E" w:rsidRPr="00312974">
        <w:rPr>
          <w:rPrChange w:id="1661" w:author="Rodion" w:date="2019-12-09T02:09:00Z">
            <w:rPr/>
          </w:rPrChange>
        </w:rPr>
        <w:t>ідентифікацію об'єкту</w:t>
      </w:r>
      <w:r w:rsidR="00953F0C" w:rsidRPr="00312974">
        <w:rPr>
          <w:rPrChange w:id="1662" w:author="Rodion" w:date="2019-12-09T02:09:00Z">
            <w:rPr/>
          </w:rPrChange>
        </w:rPr>
        <w:t xml:space="preserve">. </w:t>
      </w:r>
    </w:p>
    <w:p w14:paraId="7DF5A932" w14:textId="4A396CFB" w:rsidR="00953F0C" w:rsidRPr="00312974" w:rsidRDefault="00953F0C" w:rsidP="00AF551A">
      <w:pPr>
        <w:rPr>
          <w:rPrChange w:id="1663" w:author="Rodion" w:date="2019-12-09T02:09:00Z">
            <w:rPr/>
          </w:rPrChange>
        </w:rPr>
      </w:pPr>
      <w:r w:rsidRPr="00312974">
        <w:rPr>
          <w:rPrChange w:id="1664" w:author="Rodion" w:date="2019-12-09T02:09:00Z">
            <w:rPr/>
          </w:rPrChange>
        </w:rPr>
        <w:lastRenderedPageBreak/>
        <w:t xml:space="preserve">Отримання даних може бути здійснено </w:t>
      </w:r>
      <w:r w:rsidR="00B11865" w:rsidRPr="00312974">
        <w:rPr>
          <w:rPrChange w:id="1665" w:author="Rodion" w:date="2019-12-09T02:09:00Z">
            <w:rPr/>
          </w:rPrChange>
        </w:rPr>
        <w:t>різними</w:t>
      </w:r>
      <w:r w:rsidRPr="00312974">
        <w:rPr>
          <w:rPrChange w:id="1666" w:author="Rodion" w:date="2019-12-09T02:09:00Z">
            <w:rPr/>
          </w:rPrChange>
        </w:rPr>
        <w:t xml:space="preserve"> методами</w:t>
      </w:r>
      <w:r w:rsidR="00B11865" w:rsidRPr="00312974">
        <w:rPr>
          <w:rPrChange w:id="1667" w:author="Rodion" w:date="2019-12-09T02:09:00Z">
            <w:rPr/>
          </w:rPrChange>
        </w:rPr>
        <w:t>. Нижче наведено існуючі технології автоматичної ідентифікації об'єктів та збору даних:</w:t>
      </w:r>
    </w:p>
    <w:p w14:paraId="539B6DFE" w14:textId="2B108DEB" w:rsidR="00B11865" w:rsidRPr="00312974" w:rsidRDefault="00AA411F" w:rsidP="00DD554E">
      <w:pPr>
        <w:pStyle w:val="ListParagraph"/>
        <w:rPr>
          <w:rPrChange w:id="1668" w:author="Rodion" w:date="2019-12-09T02:09:00Z">
            <w:rPr/>
          </w:rPrChange>
        </w:rPr>
      </w:pPr>
      <w:r w:rsidRPr="00312974">
        <w:rPr>
          <w:rPrChange w:id="1669" w:author="Rodion" w:date="2019-12-09T02:09:00Z">
            <w:rPr/>
          </w:rPrChange>
        </w:rPr>
        <w:t>ш</w:t>
      </w:r>
      <w:r w:rsidR="00B11865" w:rsidRPr="00312974">
        <w:rPr>
          <w:rPrChange w:id="1670" w:author="Rodion" w:date="2019-12-09T02:09:00Z">
            <w:rPr/>
          </w:rPrChange>
        </w:rPr>
        <w:t>трих-код</w:t>
      </w:r>
      <w:r w:rsidRPr="00312974">
        <w:rPr>
          <w:rPrChange w:id="1671" w:author="Rodion" w:date="2019-12-09T02:09:00Z">
            <w:rPr/>
          </w:rPrChange>
        </w:rPr>
        <w:t>;</w:t>
      </w:r>
    </w:p>
    <w:p w14:paraId="426EFC7A" w14:textId="57937D86" w:rsidR="00B11865" w:rsidRPr="00312974" w:rsidRDefault="00AA411F" w:rsidP="003B4AE6">
      <w:pPr>
        <w:pStyle w:val="ListParagraph"/>
        <w:rPr>
          <w:rPrChange w:id="1672" w:author="Rodion" w:date="2019-12-09T02:09:00Z">
            <w:rPr/>
          </w:rPrChange>
        </w:rPr>
      </w:pPr>
      <w:r w:rsidRPr="00312974">
        <w:rPr>
          <w:rPrChange w:id="1673" w:author="Rodion" w:date="2019-12-09T02:09:00Z">
            <w:rPr/>
          </w:rPrChange>
        </w:rPr>
        <w:t>р</w:t>
      </w:r>
      <w:r w:rsidR="00B11865" w:rsidRPr="00312974">
        <w:rPr>
          <w:rPrChange w:id="1674" w:author="Rodion" w:date="2019-12-09T02:09:00Z">
            <w:rPr/>
          </w:rPrChange>
        </w:rPr>
        <w:t>адіочастотна ідентифікація</w:t>
      </w:r>
      <w:r w:rsidRPr="00312974">
        <w:rPr>
          <w:rPrChange w:id="1675" w:author="Rodion" w:date="2019-12-09T02:09:00Z">
            <w:rPr/>
          </w:rPrChange>
        </w:rPr>
        <w:t>;</w:t>
      </w:r>
    </w:p>
    <w:p w14:paraId="36D8B98D" w14:textId="460E7730" w:rsidR="00B11865" w:rsidRPr="00312974" w:rsidRDefault="00AA411F" w:rsidP="00DD554E">
      <w:pPr>
        <w:pStyle w:val="ListParagraph"/>
        <w:rPr>
          <w:rPrChange w:id="1676" w:author="Rodion" w:date="2019-12-09T02:09:00Z">
            <w:rPr/>
          </w:rPrChange>
        </w:rPr>
      </w:pPr>
      <w:r w:rsidRPr="00312974">
        <w:rPr>
          <w:rPrChange w:id="1677" w:author="Rodion" w:date="2019-12-09T02:09:00Z">
            <w:rPr/>
          </w:rPrChange>
        </w:rPr>
        <w:t>м</w:t>
      </w:r>
      <w:r w:rsidR="00B11865" w:rsidRPr="00312974">
        <w:rPr>
          <w:rPrChange w:id="1678" w:author="Rodion" w:date="2019-12-09T02:09:00Z">
            <w:rPr/>
          </w:rPrChange>
        </w:rPr>
        <w:t>агнітна стрічка</w:t>
      </w:r>
      <w:r w:rsidRPr="00312974">
        <w:rPr>
          <w:rPrChange w:id="1679" w:author="Rodion" w:date="2019-12-09T02:09:00Z">
            <w:rPr/>
          </w:rPrChange>
        </w:rPr>
        <w:t>;</w:t>
      </w:r>
    </w:p>
    <w:p w14:paraId="335318E9" w14:textId="64EFAFAD" w:rsidR="00B11865" w:rsidRPr="00312974" w:rsidRDefault="00AA411F" w:rsidP="00DD554E">
      <w:pPr>
        <w:pStyle w:val="ListParagraph"/>
        <w:rPr>
          <w:rPrChange w:id="1680" w:author="Rodion" w:date="2019-12-09T02:09:00Z">
            <w:rPr/>
          </w:rPrChange>
        </w:rPr>
      </w:pPr>
      <w:r w:rsidRPr="00312974">
        <w:rPr>
          <w:rPrChange w:id="1681" w:author="Rodion" w:date="2019-12-09T02:09:00Z">
            <w:rPr/>
          </w:rPrChange>
        </w:rPr>
        <w:t>о</w:t>
      </w:r>
      <w:r w:rsidR="00B11865" w:rsidRPr="00312974">
        <w:rPr>
          <w:rPrChange w:id="1682" w:author="Rodion" w:date="2019-12-09T02:09:00Z">
            <w:rPr/>
          </w:rPrChange>
        </w:rPr>
        <w:t>птичне розпізнавання символів</w:t>
      </w:r>
      <w:r w:rsidRPr="00312974">
        <w:rPr>
          <w:rPrChange w:id="1683" w:author="Rodion" w:date="2019-12-09T02:09:00Z">
            <w:rPr/>
          </w:rPrChange>
        </w:rPr>
        <w:t>;</w:t>
      </w:r>
    </w:p>
    <w:p w14:paraId="15EF6F73" w14:textId="02320204" w:rsidR="00B11865" w:rsidRPr="00312974" w:rsidRDefault="00AA411F" w:rsidP="00DD554E">
      <w:pPr>
        <w:pStyle w:val="ListParagraph"/>
        <w:rPr>
          <w:rPrChange w:id="1684" w:author="Rodion" w:date="2019-12-09T02:09:00Z">
            <w:rPr/>
          </w:rPrChange>
        </w:rPr>
      </w:pPr>
      <w:r w:rsidRPr="00312974">
        <w:rPr>
          <w:rPrChange w:id="1685" w:author="Rodion" w:date="2019-12-09T02:09:00Z">
            <w:rPr/>
          </w:rPrChange>
        </w:rPr>
        <w:t>с</w:t>
      </w:r>
      <w:r w:rsidR="00B11865" w:rsidRPr="00312974">
        <w:rPr>
          <w:rPrChange w:id="1686" w:author="Rodion" w:date="2019-12-09T02:09:00Z">
            <w:rPr/>
          </w:rPrChange>
        </w:rPr>
        <w:t>март-картки</w:t>
      </w:r>
      <w:r w:rsidRPr="00312974">
        <w:rPr>
          <w:rPrChange w:id="1687" w:author="Rodion" w:date="2019-12-09T02:09:00Z">
            <w:rPr/>
          </w:rPrChange>
        </w:rPr>
        <w:t>;</w:t>
      </w:r>
    </w:p>
    <w:p w14:paraId="1D934939" w14:textId="5EACABF0" w:rsidR="00B11865" w:rsidRPr="00312974" w:rsidRDefault="00AA411F" w:rsidP="00DD554E">
      <w:pPr>
        <w:pStyle w:val="ListParagraph"/>
        <w:rPr>
          <w:rPrChange w:id="1688" w:author="Rodion" w:date="2019-12-09T02:09:00Z">
            <w:rPr/>
          </w:rPrChange>
        </w:rPr>
      </w:pPr>
      <w:r w:rsidRPr="00312974">
        <w:rPr>
          <w:rPrChange w:id="1689" w:author="Rodion" w:date="2019-12-09T02:09:00Z">
            <w:rPr/>
          </w:rPrChange>
        </w:rPr>
        <w:t>р</w:t>
      </w:r>
      <w:r w:rsidR="00F00F04" w:rsidRPr="00312974">
        <w:rPr>
          <w:rPrChange w:id="1690" w:author="Rodion" w:date="2019-12-09T02:09:00Z">
            <w:rPr/>
          </w:rPrChange>
        </w:rPr>
        <w:t>озпізнавання голосу</w:t>
      </w:r>
      <w:ins w:id="1691" w:author="Rodion" w:date="2019-12-05T23:29:00Z">
        <w:r w:rsidR="00D60440" w:rsidRPr="00312974">
          <w:rPr>
            <w:rPrChange w:id="1692" w:author="Rodion" w:date="2019-12-09T02:09:00Z">
              <w:rPr/>
            </w:rPrChange>
          </w:rPr>
          <w:t>.</w:t>
        </w:r>
      </w:ins>
      <w:del w:id="1693" w:author="Rodion" w:date="2019-12-05T23:29:00Z">
        <w:r w:rsidRPr="00312974" w:rsidDel="00D60440">
          <w:rPr>
            <w:rPrChange w:id="1694" w:author="Rodion" w:date="2019-12-09T02:09:00Z">
              <w:rPr/>
            </w:rPrChange>
          </w:rPr>
          <w:delText>;</w:delText>
        </w:r>
      </w:del>
    </w:p>
    <w:p w14:paraId="3ABA6786" w14:textId="056B6836" w:rsidR="00F17F05" w:rsidRPr="00312974" w:rsidRDefault="00F17F05" w:rsidP="00AF551A">
      <w:pPr>
        <w:rPr>
          <w:rPrChange w:id="1695" w:author="Rodion" w:date="2019-12-09T02:09:00Z">
            <w:rPr/>
          </w:rPrChange>
        </w:rPr>
      </w:pPr>
      <w:r w:rsidRPr="00312974">
        <w:rPr>
          <w:rPrChange w:id="1696" w:author="Rodion" w:date="2019-12-09T02:09:00Z">
            <w:rPr/>
          </w:rPrChange>
        </w:rPr>
        <w:t xml:space="preserve">З наведених технологій для ідентифікації </w:t>
      </w:r>
      <w:r w:rsidR="00F50E91" w:rsidRPr="00312974">
        <w:rPr>
          <w:rPrChange w:id="1697" w:author="Rodion" w:date="2019-12-09T02:09:00Z">
            <w:rPr/>
          </w:rPrChange>
        </w:rPr>
        <w:t>продовольчих</w:t>
      </w:r>
      <w:r w:rsidRPr="00312974">
        <w:rPr>
          <w:rPrChange w:id="1698" w:author="Rodion" w:date="2019-12-09T02:09:00Z">
            <w:rPr/>
          </w:rPrChange>
        </w:rPr>
        <w:t xml:space="preserve"> та </w:t>
      </w:r>
      <w:r w:rsidR="00F50E91" w:rsidRPr="00312974">
        <w:rPr>
          <w:rPrChange w:id="1699" w:author="Rodion" w:date="2019-12-09T02:09:00Z">
            <w:rPr/>
          </w:rPrChange>
        </w:rPr>
        <w:t>непродовольчих</w:t>
      </w:r>
      <w:r w:rsidRPr="00312974">
        <w:rPr>
          <w:rPrChange w:id="1700" w:author="Rodion" w:date="2019-12-09T02:09:00Z">
            <w:rPr/>
          </w:rPrChange>
        </w:rPr>
        <w:t xml:space="preserve"> товарів, використовують розпізнавання за допомогою штрих-коду, радіочастотну ідентифікацію та оптичне розпізнавання символів.</w:t>
      </w:r>
    </w:p>
    <w:p w14:paraId="0DACC54F" w14:textId="78B6D4D7" w:rsidR="00AA332B" w:rsidRPr="00312974" w:rsidRDefault="00F17F05" w:rsidP="00AF551A">
      <w:pPr>
        <w:rPr>
          <w:rPrChange w:id="1701" w:author="Rodion" w:date="2019-12-09T02:09:00Z">
            <w:rPr/>
          </w:rPrChange>
        </w:rPr>
      </w:pPr>
      <w:r w:rsidRPr="00312974">
        <w:rPr>
          <w:rPrChange w:id="1702" w:author="Rodion" w:date="2019-12-09T02:09:00Z">
            <w:rPr/>
          </w:rPrChange>
        </w:rPr>
        <w:t xml:space="preserve">Оптичне розпізнавання символів частіше застосовується при роботі з документами, але існує також практика ідентифікації товару за зображенням </w:t>
      </w:r>
      <w:r w:rsidR="00F50E91" w:rsidRPr="00312974">
        <w:rPr>
          <w:rPrChange w:id="1703" w:author="Rodion" w:date="2019-12-09T02:09:00Z">
            <w:rPr/>
          </w:rPrChange>
        </w:rPr>
        <w:t>упаковки</w:t>
      </w:r>
      <w:r w:rsidRPr="00312974">
        <w:rPr>
          <w:rPrChange w:id="1704" w:author="Rodion" w:date="2019-12-09T02:09:00Z">
            <w:rPr/>
          </w:rPrChange>
        </w:rPr>
        <w:t>. Такий спосіб дуже зручний оскільки для цього користувачу потрібна лише камера</w:t>
      </w:r>
      <w:ins w:id="1705" w:author="Rodion" w:date="2019-12-05T23:29:00Z">
        <w:r w:rsidR="00D60440" w:rsidRPr="00312974">
          <w:rPr>
            <w:rPrChange w:id="1706" w:author="Rodion" w:date="2019-12-09T02:09:00Z">
              <w:rPr/>
            </w:rPrChange>
          </w:rPr>
          <w:t>,</w:t>
        </w:r>
      </w:ins>
      <w:r w:rsidRPr="00312974">
        <w:rPr>
          <w:rPrChange w:id="1707" w:author="Rodion" w:date="2019-12-09T02:09:00Z">
            <w:rPr/>
          </w:rPrChange>
        </w:rPr>
        <w:t xml:space="preserve"> під’єднана до обчислювальної системи</w:t>
      </w:r>
      <w:ins w:id="1708" w:author="Rodion" w:date="2019-12-05T23:29:00Z">
        <w:r w:rsidR="00D60440" w:rsidRPr="00312974">
          <w:rPr>
            <w:rPrChange w:id="1709" w:author="Rodion" w:date="2019-12-09T02:09:00Z">
              <w:rPr/>
            </w:rPrChange>
          </w:rPr>
          <w:t>,</w:t>
        </w:r>
      </w:ins>
      <w:r w:rsidRPr="00312974">
        <w:rPr>
          <w:rPrChange w:id="1710" w:author="Rodion" w:date="2019-12-09T02:09:00Z">
            <w:rPr/>
          </w:rPrChange>
        </w:rPr>
        <w:t xml:space="preserve"> що </w:t>
      </w:r>
      <w:r w:rsidR="00F50E91" w:rsidRPr="00312974">
        <w:rPr>
          <w:rPrChange w:id="1711" w:author="Rodion" w:date="2019-12-09T02:09:00Z">
            <w:rPr/>
          </w:rPrChange>
        </w:rPr>
        <w:t>буде</w:t>
      </w:r>
      <w:r w:rsidRPr="00312974">
        <w:rPr>
          <w:rPrChange w:id="1712" w:author="Rodion" w:date="2019-12-09T02:09:00Z">
            <w:rPr/>
          </w:rPrChange>
        </w:rPr>
        <w:t xml:space="preserve"> обробляти отримане зображення. Але проблема </w:t>
      </w:r>
      <w:ins w:id="1713" w:author="Rodion" w:date="2019-12-05T23:29:00Z">
        <w:r w:rsidR="00D60440" w:rsidRPr="00312974">
          <w:rPr>
            <w:rPrChange w:id="1714" w:author="Rodion" w:date="2019-12-09T02:09:00Z">
              <w:rPr/>
            </w:rPrChange>
          </w:rPr>
          <w:t xml:space="preserve">полягає </w:t>
        </w:r>
      </w:ins>
      <w:del w:id="1715" w:author="Rodion" w:date="2019-12-05T23:29:00Z">
        <w:r w:rsidRPr="00312974" w:rsidDel="00D60440">
          <w:rPr>
            <w:rPrChange w:id="1716" w:author="Rodion" w:date="2019-12-09T02:09:00Z">
              <w:rPr/>
            </w:rPrChange>
          </w:rPr>
          <w:delText xml:space="preserve">постає </w:delText>
        </w:r>
      </w:del>
      <w:r w:rsidRPr="00312974">
        <w:rPr>
          <w:rPrChange w:id="1717" w:author="Rodion" w:date="2019-12-09T02:09:00Z">
            <w:rPr/>
          </w:rPrChange>
        </w:rPr>
        <w:t>в тому що для коректної роботи необхідно мати потужну нейронну модель, яка була б</w:t>
      </w:r>
      <w:r w:rsidR="00AA332B" w:rsidRPr="00312974">
        <w:rPr>
          <w:rPrChange w:id="1718" w:author="Rodion" w:date="2019-12-09T02:09:00Z">
            <w:rPr/>
          </w:rPrChange>
        </w:rPr>
        <w:t xml:space="preserve"> натренована на величезній кількості фотографій різноманітних товарів. Враховуючи динамічність ринку роздрібної торгівлі, появи нових товарів та ребрендингу або </w:t>
      </w:r>
      <w:r w:rsidR="005941A2" w:rsidRPr="00312974">
        <w:rPr>
          <w:rPrChange w:id="1719" w:author="Rodion" w:date="2019-12-09T02:09:00Z">
            <w:rPr/>
          </w:rPrChange>
        </w:rPr>
        <w:t>зміни дизайну</w:t>
      </w:r>
      <w:r w:rsidR="00AA332B" w:rsidRPr="00312974">
        <w:rPr>
          <w:rPrChange w:id="1720" w:author="Rodion" w:date="2019-12-09T02:09:00Z">
            <w:rPr/>
          </w:rPrChange>
        </w:rPr>
        <w:t xml:space="preserve"> упаковок</w:t>
      </w:r>
      <w:del w:id="1721" w:author="Rodion" w:date="2019-12-05T23:29:00Z">
        <w:r w:rsidR="00AA332B" w:rsidRPr="00312974" w:rsidDel="00D60440">
          <w:rPr>
            <w:rPrChange w:id="1722" w:author="Rodion" w:date="2019-12-09T02:09:00Z">
              <w:rPr/>
            </w:rPrChange>
          </w:rPr>
          <w:delText xml:space="preserve"> вже існуючих</w:delText>
        </w:r>
      </w:del>
      <w:r w:rsidR="00AA332B" w:rsidRPr="00312974">
        <w:rPr>
          <w:rPrChange w:id="1723" w:author="Rodion" w:date="2019-12-09T02:09:00Z">
            <w:rPr/>
          </w:rPrChange>
        </w:rPr>
        <w:t>,</w:t>
      </w:r>
      <w:ins w:id="1724" w:author="Rodion" w:date="2019-12-05T23:29:00Z">
        <w:r w:rsidR="00D60440" w:rsidRPr="00312974">
          <w:rPr>
            <w:rPrChange w:id="1725" w:author="Rodion" w:date="2019-12-09T02:09:00Z">
              <w:rPr/>
            </w:rPrChange>
          </w:rPr>
          <w:t xml:space="preserve"> </w:t>
        </w:r>
      </w:ins>
      <w:del w:id="1726" w:author="Rodion" w:date="2019-12-05T23:29:00Z">
        <w:r w:rsidR="00AA332B" w:rsidRPr="00312974" w:rsidDel="00D60440">
          <w:rPr>
            <w:rPrChange w:id="1727" w:author="Rodion" w:date="2019-12-09T02:09:00Z">
              <w:rPr/>
            </w:rPrChange>
          </w:rPr>
          <w:delText xml:space="preserve"> </w:delText>
        </w:r>
      </w:del>
      <w:r w:rsidR="00AA332B" w:rsidRPr="00312974">
        <w:rPr>
          <w:rPrChange w:id="1728" w:author="Rodion" w:date="2019-12-09T02:09:00Z">
            <w:rPr/>
          </w:rPrChange>
        </w:rPr>
        <w:t xml:space="preserve">модель потрібно постійно оновлювати. Це призводить до великих затрат часу на створення, оновлення </w:t>
      </w:r>
      <w:proofErr w:type="spellStart"/>
      <w:r w:rsidR="00AA332B" w:rsidRPr="00312974">
        <w:rPr>
          <w:rPrChange w:id="1729" w:author="Rodion" w:date="2019-12-09T02:09:00Z">
            <w:rPr/>
          </w:rPrChange>
        </w:rPr>
        <w:t>датасету</w:t>
      </w:r>
      <w:proofErr w:type="spellEnd"/>
      <w:r w:rsidR="00AA332B" w:rsidRPr="00312974">
        <w:rPr>
          <w:rPrChange w:id="1730" w:author="Rodion" w:date="2019-12-09T02:09:00Z">
            <w:rPr/>
          </w:rPrChange>
        </w:rPr>
        <w:t xml:space="preserve"> зображень товарів та підтримання моделі в актуальному стані.</w:t>
      </w:r>
    </w:p>
    <w:p w14:paraId="3E182D5E" w14:textId="4C96198D" w:rsidR="004E04DE" w:rsidRPr="00312974" w:rsidRDefault="004E04DE" w:rsidP="00AF551A">
      <w:pPr>
        <w:rPr>
          <w:rPrChange w:id="1731" w:author="Rodion" w:date="2019-12-09T02:09:00Z">
            <w:rPr/>
          </w:rPrChange>
        </w:rPr>
      </w:pPr>
      <w:r w:rsidRPr="00312974">
        <w:rPr>
          <w:rPrChange w:id="1732" w:author="Rodion" w:date="2019-12-09T02:09:00Z">
            <w:rPr/>
          </w:rPrChange>
        </w:rPr>
        <w:t xml:space="preserve">Ідентифікація продукту </w:t>
      </w:r>
      <w:ins w:id="1733" w:author="Rodion" w:date="2019-12-05T23:30:00Z">
        <w:r w:rsidR="00D60440" w:rsidRPr="00312974">
          <w:rPr>
            <w:rPrChange w:id="1734" w:author="Rodion" w:date="2019-12-09T02:09:00Z">
              <w:rPr/>
            </w:rPrChange>
          </w:rPr>
          <w:t>–</w:t>
        </w:r>
      </w:ins>
      <w:del w:id="1735" w:author="Rodion" w:date="2019-12-05T23:30:00Z">
        <w:r w:rsidRPr="00312974" w:rsidDel="00D60440">
          <w:rPr>
            <w:rPrChange w:id="1736" w:author="Rodion" w:date="2019-12-09T02:09:00Z">
              <w:rPr/>
            </w:rPrChange>
          </w:rPr>
          <w:delText>-</w:delText>
        </w:r>
      </w:del>
      <w:r w:rsidRPr="00312974">
        <w:rPr>
          <w:rPrChange w:id="1737" w:author="Rodion" w:date="2019-12-09T02:09:00Z">
            <w:rPr/>
          </w:rPrChange>
        </w:rPr>
        <w:t xml:space="preserve"> це досить широка категорія маркування, що включає в себе такі функції, як відстеження товару, захист торгової марки та спосіб відображення інформації про вироблений товар. </w:t>
      </w:r>
    </w:p>
    <w:p w14:paraId="2ED4BE83" w14:textId="19265C70" w:rsidR="004E04DE" w:rsidRPr="00312974" w:rsidRDefault="00485122" w:rsidP="00AF551A">
      <w:pPr>
        <w:rPr>
          <w:rPrChange w:id="1738" w:author="Rodion" w:date="2019-12-09T02:09:00Z">
            <w:rPr/>
          </w:rPrChange>
        </w:rPr>
      </w:pPr>
      <w:r w:rsidRPr="00312974">
        <w:rPr>
          <w:rPrChange w:id="1739" w:author="Rodion" w:date="2019-12-09T02:09:00Z">
            <w:rPr/>
          </w:rPrChange>
        </w:rPr>
        <w:t xml:space="preserve">Переважна більшість </w:t>
      </w:r>
      <w:r w:rsidR="00F50E91" w:rsidRPr="00312974">
        <w:rPr>
          <w:rPrChange w:id="1740" w:author="Rodion" w:date="2019-12-09T02:09:00Z">
            <w:rPr/>
          </w:rPrChange>
        </w:rPr>
        <w:t>продовольчих</w:t>
      </w:r>
      <w:r w:rsidRPr="00312974">
        <w:rPr>
          <w:rPrChange w:id="1741" w:author="Rodion" w:date="2019-12-09T02:09:00Z">
            <w:rPr/>
          </w:rPrChange>
        </w:rPr>
        <w:t xml:space="preserve"> та непродовольчих товарів</w:t>
      </w:r>
      <w:ins w:id="1742" w:author="Rodion" w:date="2019-12-05T23:30:00Z">
        <w:r w:rsidR="00D60440" w:rsidRPr="00312974">
          <w:rPr>
            <w:rPrChange w:id="1743" w:author="Rodion" w:date="2019-12-09T02:09:00Z">
              <w:rPr/>
            </w:rPrChange>
          </w:rPr>
          <w:t>,</w:t>
        </w:r>
      </w:ins>
      <w:r w:rsidRPr="00312974">
        <w:rPr>
          <w:rPrChange w:id="1744" w:author="Rodion" w:date="2019-12-09T02:09:00Z">
            <w:rPr/>
          </w:rPrChange>
        </w:rPr>
        <w:t xml:space="preserve"> що виробляються підприємствами для роздрібної торгівлі</w:t>
      </w:r>
      <w:ins w:id="1745" w:author="Rodion" w:date="2019-12-05T23:30:00Z">
        <w:r w:rsidR="00D60440" w:rsidRPr="00312974">
          <w:rPr>
            <w:rPrChange w:id="1746" w:author="Rodion" w:date="2019-12-09T02:09:00Z">
              <w:rPr/>
            </w:rPrChange>
          </w:rPr>
          <w:t>,</w:t>
        </w:r>
      </w:ins>
      <w:r w:rsidRPr="00312974">
        <w:rPr>
          <w:rPrChange w:id="1747" w:author="Rodion" w:date="2019-12-09T02:09:00Z">
            <w:rPr/>
          </w:rPrChange>
        </w:rPr>
        <w:t xml:space="preserve"> маркується згідно з міжнародними стандартами.</w:t>
      </w:r>
      <w:r w:rsidR="004E04DE" w:rsidRPr="00312974">
        <w:rPr>
          <w:rPrChange w:id="1748" w:author="Rodion" w:date="2019-12-09T02:09:00Z">
            <w:rPr/>
          </w:rPrChange>
        </w:rPr>
        <w:t xml:space="preserve"> </w:t>
      </w:r>
    </w:p>
    <w:p w14:paraId="59EF037A" w14:textId="52B37FB3" w:rsidR="00152697" w:rsidRPr="00312974" w:rsidRDefault="00152697" w:rsidP="00AF551A">
      <w:pPr>
        <w:pStyle w:val="Heading3"/>
        <w:rPr>
          <w:rPrChange w:id="1749" w:author="Rodion" w:date="2019-12-09T02:09:00Z">
            <w:rPr/>
          </w:rPrChange>
        </w:rPr>
      </w:pPr>
      <w:del w:id="1750" w:author="Rodion Kharabet" w:date="2019-12-06T01:20:00Z">
        <w:r w:rsidRPr="00312974" w:rsidDel="00B5085E">
          <w:rPr>
            <w:rPrChange w:id="1751" w:author="Rodion" w:date="2019-12-09T02:09:00Z">
              <w:rPr/>
            </w:rPrChange>
          </w:rPr>
          <w:lastRenderedPageBreak/>
          <w:delText>2</w:delText>
        </w:r>
      </w:del>
      <w:bookmarkStart w:id="1752" w:name="_Toc26763204"/>
      <w:ins w:id="1753" w:author="Rodion Kharabet" w:date="2019-12-06T01:20:00Z">
        <w:r w:rsidR="00B5085E" w:rsidRPr="00312974">
          <w:rPr>
            <w:rPrChange w:id="1754" w:author="Rodion" w:date="2019-12-09T02:09:00Z">
              <w:rPr/>
            </w:rPrChange>
          </w:rPr>
          <w:t>1</w:t>
        </w:r>
      </w:ins>
      <w:r w:rsidRPr="00312974">
        <w:rPr>
          <w:rPrChange w:id="1755" w:author="Rodion" w:date="2019-12-09T02:09:00Z">
            <w:rPr/>
          </w:rPrChange>
        </w:rPr>
        <w:t>.2.1 Ідентифікація за штрих-кодом</w:t>
      </w:r>
      <w:bookmarkEnd w:id="1752"/>
    </w:p>
    <w:p w14:paraId="1CE5EF51" w14:textId="77777777" w:rsidR="00AF551A" w:rsidRPr="00312974" w:rsidRDefault="00AF551A" w:rsidP="00E31CA1">
      <w:pPr>
        <w:ind w:right="-143"/>
        <w:jc w:val="left"/>
        <w:rPr>
          <w:rFonts w:cstheme="minorBidi"/>
          <w:szCs w:val="22"/>
          <w:rPrChange w:id="1756" w:author="Rodion" w:date="2019-12-09T02:09:00Z">
            <w:rPr>
              <w:rFonts w:cstheme="minorBidi"/>
              <w:szCs w:val="22"/>
            </w:rPr>
          </w:rPrChange>
        </w:rPr>
      </w:pPr>
    </w:p>
    <w:p w14:paraId="71DFF3E3" w14:textId="6FB4F725" w:rsidR="00D11460" w:rsidRPr="00312974" w:rsidDel="00D60440" w:rsidRDefault="00D11460" w:rsidP="008F5707">
      <w:pPr>
        <w:rPr>
          <w:del w:id="1757" w:author="Rodion" w:date="2019-12-05T23:30:00Z"/>
          <w:rPrChange w:id="1758" w:author="Rodion" w:date="2019-12-09T02:09:00Z">
            <w:rPr>
              <w:del w:id="1759" w:author="Rodion" w:date="2019-12-05T23:30:00Z"/>
            </w:rPr>
          </w:rPrChange>
        </w:rPr>
      </w:pPr>
      <w:r w:rsidRPr="00312974">
        <w:rPr>
          <w:rPrChange w:id="1760" w:author="Rodion" w:date="2019-12-09T02:09:00Z">
            <w:rPr/>
          </w:rPrChange>
        </w:rPr>
        <w:t xml:space="preserve">Штрих-код був винайдений в 1949 році аспірантами Інституту Технологій </w:t>
      </w:r>
      <w:proofErr w:type="spellStart"/>
      <w:r w:rsidRPr="00312974">
        <w:rPr>
          <w:rPrChange w:id="1761" w:author="Rodion" w:date="2019-12-09T02:09:00Z">
            <w:rPr/>
          </w:rPrChange>
        </w:rPr>
        <w:t>Дрекселя</w:t>
      </w:r>
      <w:proofErr w:type="spellEnd"/>
      <w:r w:rsidRPr="00312974">
        <w:rPr>
          <w:rPrChange w:id="1762" w:author="Rodion" w:date="2019-12-09T02:09:00Z">
            <w:rPr/>
          </w:rPrChange>
        </w:rPr>
        <w:t xml:space="preserve"> Бернардом </w:t>
      </w:r>
      <w:proofErr w:type="spellStart"/>
      <w:r w:rsidRPr="00312974">
        <w:rPr>
          <w:rPrChange w:id="1763" w:author="Rodion" w:date="2019-12-09T02:09:00Z">
            <w:rPr/>
          </w:rPrChange>
        </w:rPr>
        <w:t>Сілвером</w:t>
      </w:r>
      <w:proofErr w:type="spellEnd"/>
      <w:r w:rsidRPr="00312974">
        <w:rPr>
          <w:rPrChange w:id="1764" w:author="Rodion" w:date="2019-12-09T02:09:00Z">
            <w:rPr/>
          </w:rPrChange>
        </w:rPr>
        <w:t xml:space="preserve"> і Норманом </w:t>
      </w:r>
      <w:proofErr w:type="spellStart"/>
      <w:r w:rsidRPr="00312974">
        <w:rPr>
          <w:rPrChange w:id="1765" w:author="Rodion" w:date="2019-12-09T02:09:00Z">
            <w:rPr/>
          </w:rPrChange>
        </w:rPr>
        <w:t>Вудлендом</w:t>
      </w:r>
      <w:proofErr w:type="spellEnd"/>
      <w:r w:rsidRPr="00312974">
        <w:rPr>
          <w:rPrChange w:id="1766" w:author="Rodion" w:date="2019-12-09T02:09:00Z">
            <w:rPr/>
          </w:rPrChange>
        </w:rPr>
        <w:t xml:space="preserve"> [</w:t>
      </w:r>
      <w:r w:rsidR="003B4AE6" w:rsidRPr="00312974">
        <w:rPr>
          <w:rPrChange w:id="1767" w:author="Rodion" w:date="2019-12-09T02:09:00Z">
            <w:rPr/>
          </w:rPrChange>
        </w:rPr>
        <w:t>5</w:t>
      </w:r>
      <w:r w:rsidRPr="00312974">
        <w:rPr>
          <w:rPrChange w:id="1768" w:author="Rodion" w:date="2019-12-09T02:09:00Z">
            <w:rPr/>
          </w:rPrChange>
        </w:rPr>
        <w:t xml:space="preserve">]. Вони отримали патент на свій винахід у 1952 році. Однак </w:t>
      </w:r>
      <w:r w:rsidR="00F50E91" w:rsidRPr="00312974">
        <w:rPr>
          <w:rPrChange w:id="1769" w:author="Rodion" w:date="2019-12-09T02:09:00Z">
            <w:rPr/>
          </w:rPrChange>
        </w:rPr>
        <w:t>штрих-коди</w:t>
      </w:r>
      <w:r w:rsidRPr="00312974">
        <w:rPr>
          <w:rPrChange w:id="1770" w:author="Rodion" w:date="2019-12-09T02:09:00Z">
            <w:rPr/>
          </w:rPrChange>
        </w:rPr>
        <w:t xml:space="preserve"> не використовувались</w:t>
      </w:r>
    </w:p>
    <w:p w14:paraId="1AC4D55C" w14:textId="30E3D492" w:rsidR="00D11460" w:rsidRPr="00312974" w:rsidRDefault="00D60440" w:rsidP="008F5707">
      <w:pPr>
        <w:rPr>
          <w:rPrChange w:id="1771" w:author="Rodion" w:date="2019-12-09T02:09:00Z">
            <w:rPr/>
          </w:rPrChange>
        </w:rPr>
      </w:pPr>
      <w:ins w:id="1772" w:author="Rodion" w:date="2019-12-05T23:30:00Z">
        <w:r w:rsidRPr="00312974">
          <w:rPr>
            <w:rPrChange w:id="1773" w:author="Rodion" w:date="2019-12-09T02:09:00Z">
              <w:rPr/>
            </w:rPrChange>
          </w:rPr>
          <w:t xml:space="preserve"> </w:t>
        </w:r>
      </w:ins>
      <w:r w:rsidR="00D11460" w:rsidRPr="00312974">
        <w:rPr>
          <w:rPrChange w:id="1774" w:author="Rodion" w:date="2019-12-09T02:09:00Z">
            <w:rPr/>
          </w:rPrChange>
        </w:rPr>
        <w:t xml:space="preserve">в роздрібній торгівлі до 1967 року, коли сканери штрих-кодів почали поширюватися в продуктових магазинах у Сполучених Штатах Америки. </w:t>
      </w:r>
      <w:r w:rsidR="00F35F1B" w:rsidRPr="00312974">
        <w:rPr>
          <w:rPrChange w:id="1775" w:author="Rodion" w:date="2019-12-09T02:09:00Z">
            <w:rPr/>
          </w:rPrChange>
        </w:rPr>
        <w:t>Принцип кодування складається в тому, що</w:t>
      </w:r>
      <w:del w:id="1776" w:author="Rodion" w:date="2019-12-05T23:30:00Z">
        <w:r w:rsidR="00F35F1B" w:rsidRPr="00312974" w:rsidDel="00D60440">
          <w:rPr>
            <w:rPrChange w:id="1777" w:author="Rodion" w:date="2019-12-09T02:09:00Z">
              <w:rPr/>
            </w:rPrChange>
          </w:rPr>
          <w:delText>б</w:delText>
        </w:r>
      </w:del>
      <w:r w:rsidR="00F35F1B" w:rsidRPr="00312974">
        <w:rPr>
          <w:rPrChange w:id="1778" w:author="Rodion" w:date="2019-12-09T02:09:00Z">
            <w:rPr/>
          </w:rPrChange>
        </w:rPr>
        <w:t xml:space="preserve"> цифри і букви представляють собою смуги різної ширини. Сьогодні більшість штрих-кодів своєю формою представляють прямокутники, оригінальна </w:t>
      </w:r>
      <w:ins w:id="1779" w:author="Rodion" w:date="2019-12-05T23:31:00Z">
        <w:r w:rsidRPr="00312974">
          <w:rPr>
            <w:rPrChange w:id="1780" w:author="Rodion" w:date="2019-12-09T02:09:00Z">
              <w:rPr/>
            </w:rPrChange>
          </w:rPr>
          <w:t xml:space="preserve">ж </w:t>
        </w:r>
      </w:ins>
      <w:r w:rsidR="00F35F1B" w:rsidRPr="00312974">
        <w:rPr>
          <w:rPrChange w:id="1781" w:author="Rodion" w:date="2019-12-09T02:09:00Z">
            <w:rPr/>
          </w:rPrChange>
        </w:rPr>
        <w:t xml:space="preserve">версія була представлена концентричними колами різної товщини. </w:t>
      </w:r>
    </w:p>
    <w:p w14:paraId="1D3CE5E9" w14:textId="793471F9" w:rsidR="0041218B" w:rsidRPr="00312974" w:rsidRDefault="002B3390" w:rsidP="008F5707">
      <w:pPr>
        <w:rPr>
          <w:rPrChange w:id="1782" w:author="Rodion" w:date="2019-12-09T02:09:00Z">
            <w:rPr/>
          </w:rPrChange>
        </w:rPr>
      </w:pPr>
      <w:r w:rsidRPr="00312974">
        <w:rPr>
          <w:rPrChange w:id="1783" w:author="Rodion" w:date="2019-12-09T02:09:00Z">
            <w:rPr/>
          </w:rPrChange>
        </w:rPr>
        <w:t>На сьогоднішній день штрих-коди здобули широке застосування у різних сферах та контекстах. В першу чергу пересічній людині вони відомі за маркуванням на товарах в магазинах. Оскільки це прискорює та полегшує внутрішній процес доставки товару від виробника через магазини до покупця. Але це не єдине їх застосування. Наприклад, членські картки роздрібної торгівлі теж використовую</w:t>
      </w:r>
      <w:ins w:id="1784" w:author="Rodion" w:date="2019-12-05T23:31:00Z">
        <w:r w:rsidR="00D60440" w:rsidRPr="00312974">
          <w:rPr>
            <w:rPrChange w:id="1785" w:author="Rodion" w:date="2019-12-09T02:09:00Z">
              <w:rPr/>
            </w:rPrChange>
          </w:rPr>
          <w:t>ть</w:t>
        </w:r>
      </w:ins>
      <w:r w:rsidRPr="00312974">
        <w:rPr>
          <w:rPrChange w:id="1786" w:author="Rodion" w:date="2019-12-09T02:09:00Z">
            <w:rPr/>
          </w:rPrChange>
        </w:rPr>
        <w:t xml:space="preserve"> штрих-коди для </w:t>
      </w:r>
      <w:r w:rsidR="00F50E91" w:rsidRPr="00312974">
        <w:rPr>
          <w:rPrChange w:id="1787" w:author="Rodion" w:date="2019-12-09T02:09:00Z">
            <w:rPr/>
          </w:rPrChange>
        </w:rPr>
        <w:t>ідентифікації</w:t>
      </w:r>
      <w:r w:rsidRPr="00312974">
        <w:rPr>
          <w:rPrChange w:id="1788" w:author="Rodion" w:date="2019-12-09T02:09:00Z">
            <w:rPr/>
          </w:rPrChange>
        </w:rPr>
        <w:t xml:space="preserve"> клієнтів, </w:t>
      </w:r>
      <w:del w:id="1789" w:author="Rodion" w:date="2019-12-05T23:31:00Z">
        <w:r w:rsidRPr="00312974" w:rsidDel="00D60440">
          <w:rPr>
            <w:rPrChange w:id="1790" w:author="Rodion" w:date="2019-12-09T02:09:00Z">
              <w:rPr/>
            </w:rPrChange>
          </w:rPr>
          <w:delText xml:space="preserve">що </w:delText>
        </w:r>
      </w:del>
      <w:ins w:id="1791" w:author="Rodion" w:date="2019-12-05T23:31:00Z">
        <w:r w:rsidR="00D60440" w:rsidRPr="00312974">
          <w:rPr>
            <w:rPrChange w:id="1792" w:author="Rodion" w:date="2019-12-09T02:09:00Z">
              <w:rPr/>
            </w:rPrChange>
          </w:rPr>
          <w:t xml:space="preserve">які </w:t>
        </w:r>
      </w:ins>
      <w:r w:rsidRPr="00312974">
        <w:rPr>
          <w:rPrChange w:id="1793" w:author="Rodion" w:date="2019-12-09T02:09:00Z">
            <w:rPr/>
          </w:rPrChange>
        </w:rPr>
        <w:t xml:space="preserve">здійснюють покупку у конкретному магазині. Такий підхід дозволяє </w:t>
      </w:r>
      <w:r w:rsidR="00375B80" w:rsidRPr="00312974">
        <w:rPr>
          <w:rPrChange w:id="1794" w:author="Rodion" w:date="2019-12-09T02:09:00Z">
            <w:rPr/>
          </w:rPrChange>
        </w:rPr>
        <w:t xml:space="preserve">здійснювати </w:t>
      </w:r>
      <w:r w:rsidR="00F50E91" w:rsidRPr="00312974">
        <w:rPr>
          <w:rPrChange w:id="1795" w:author="Rodion" w:date="2019-12-09T02:09:00Z">
            <w:rPr/>
          </w:rPrChange>
        </w:rPr>
        <w:t>індивідуальний</w:t>
      </w:r>
      <w:r w:rsidR="00375B80" w:rsidRPr="00312974">
        <w:rPr>
          <w:rPrChange w:id="1796" w:author="Rodion" w:date="2019-12-09T02:09:00Z">
            <w:rPr/>
          </w:rPrChange>
        </w:rPr>
        <w:t xml:space="preserve"> маркетинг та краще розуміти модель покупок людини з точки зору магазину.</w:t>
      </w:r>
    </w:p>
    <w:p w14:paraId="23BCC277" w14:textId="2B819FAD" w:rsidR="001C0457" w:rsidRPr="00312974" w:rsidRDefault="001C0457" w:rsidP="008F5707">
      <w:pPr>
        <w:rPr>
          <w:rPrChange w:id="1797" w:author="Rodion" w:date="2019-12-09T02:09:00Z">
            <w:rPr/>
          </w:rPrChange>
        </w:rPr>
      </w:pPr>
      <w:r w:rsidRPr="00312974">
        <w:rPr>
          <w:rPrChange w:id="1798" w:author="Rodion" w:date="2019-12-09T02:09:00Z">
            <w:rPr/>
          </w:rPrChange>
        </w:rPr>
        <w:t xml:space="preserve">Переважна більшість існуючих способів відстеження товарів базується на </w:t>
      </w:r>
      <w:r w:rsidR="00F50E91" w:rsidRPr="00312974">
        <w:rPr>
          <w:rPrChange w:id="1799" w:author="Rodion" w:date="2019-12-09T02:09:00Z">
            <w:rPr/>
          </w:rPrChange>
        </w:rPr>
        <w:t>ідентифікації</w:t>
      </w:r>
      <w:r w:rsidRPr="00312974">
        <w:rPr>
          <w:rPrChange w:id="1800" w:author="Rodion" w:date="2019-12-09T02:09:00Z">
            <w:rPr/>
          </w:rPrChange>
        </w:rPr>
        <w:t xml:space="preserve"> з використанням штрих-кодів. Наприклад, для відстеження штрих-кодами маркують </w:t>
      </w:r>
      <w:r w:rsidR="00F50E91" w:rsidRPr="00312974">
        <w:rPr>
          <w:rPrChange w:id="1801" w:author="Rodion" w:date="2019-12-09T02:09:00Z">
            <w:rPr/>
          </w:rPrChange>
        </w:rPr>
        <w:t>орендовані</w:t>
      </w:r>
      <w:r w:rsidRPr="00312974">
        <w:rPr>
          <w:rPrChange w:id="1802" w:author="Rodion" w:date="2019-12-09T02:09:00Z">
            <w:rPr/>
          </w:rPrChange>
        </w:rPr>
        <w:t xml:space="preserve"> автомобілі, багаж в аеропортах, відходи на атомних електростанціях , поштов</w:t>
      </w:r>
      <w:del w:id="1803" w:author="Rodion" w:date="2019-12-05T23:31:00Z">
        <w:r w:rsidRPr="00312974" w:rsidDel="00D60440">
          <w:rPr>
            <w:rPrChange w:id="1804" w:author="Rodion" w:date="2019-12-09T02:09:00Z">
              <w:rPr/>
            </w:rPrChange>
          </w:rPr>
          <w:delText>их</w:delText>
        </w:r>
      </w:del>
      <w:ins w:id="1805" w:author="Rodion" w:date="2019-12-05T23:31:00Z">
        <w:r w:rsidR="00D60440" w:rsidRPr="00312974">
          <w:rPr>
            <w:rPrChange w:id="1806" w:author="Rodion" w:date="2019-12-09T02:09:00Z">
              <w:rPr/>
            </w:rPrChange>
          </w:rPr>
          <w:t>і</w:t>
        </w:r>
      </w:ins>
      <w:r w:rsidRPr="00312974">
        <w:rPr>
          <w:rPrChange w:id="1807" w:author="Rodion" w:date="2019-12-09T02:09:00Z">
            <w:rPr/>
          </w:rPrChange>
        </w:rPr>
        <w:t xml:space="preserve"> </w:t>
      </w:r>
      <w:r w:rsidR="00F50E91" w:rsidRPr="00312974">
        <w:rPr>
          <w:rPrChange w:id="1808" w:author="Rodion" w:date="2019-12-09T02:09:00Z">
            <w:rPr/>
          </w:rPrChange>
        </w:rPr>
        <w:t>відправлен</w:t>
      </w:r>
      <w:ins w:id="1809" w:author="Rodion" w:date="2019-12-05T23:31:00Z">
        <w:r w:rsidR="00D60440" w:rsidRPr="00312974">
          <w:rPr>
            <w:rPrChange w:id="1810" w:author="Rodion" w:date="2019-12-09T02:09:00Z">
              <w:rPr/>
            </w:rPrChange>
          </w:rPr>
          <w:t>ня</w:t>
        </w:r>
      </w:ins>
      <w:del w:id="1811" w:author="Rodion" w:date="2019-12-05T23:31:00Z">
        <w:r w:rsidR="00F50E91" w:rsidRPr="00312974" w:rsidDel="00D60440">
          <w:rPr>
            <w:rPrChange w:id="1812" w:author="Rodion" w:date="2019-12-09T02:09:00Z">
              <w:rPr/>
            </w:rPrChange>
          </w:rPr>
          <w:delText>ь</w:delText>
        </w:r>
      </w:del>
      <w:r w:rsidRPr="00312974">
        <w:rPr>
          <w:rPrChange w:id="1813" w:author="Rodion" w:date="2019-12-09T02:09:00Z">
            <w:rPr/>
          </w:rPrChange>
        </w:rPr>
        <w:t xml:space="preserve"> тощо. </w:t>
      </w:r>
    </w:p>
    <w:p w14:paraId="497EB8CC" w14:textId="5AF63E36" w:rsidR="001C0457" w:rsidRPr="00312974" w:rsidRDefault="001C0457" w:rsidP="008F5707">
      <w:pPr>
        <w:rPr>
          <w:rPrChange w:id="1814" w:author="Rodion" w:date="2019-12-09T02:09:00Z">
            <w:rPr/>
          </w:rPrChange>
        </w:rPr>
      </w:pPr>
      <w:r w:rsidRPr="00312974">
        <w:rPr>
          <w:rPrChange w:id="1815" w:author="Rodion" w:date="2019-12-09T02:09:00Z">
            <w:rPr/>
          </w:rPrChange>
        </w:rPr>
        <w:t xml:space="preserve">Квитки на </w:t>
      </w:r>
      <w:del w:id="1816" w:author="Rodion" w:date="2019-12-05T23:32:00Z">
        <w:r w:rsidRPr="00312974" w:rsidDel="00D60440">
          <w:rPr>
            <w:rPrChange w:id="1817" w:author="Rodion" w:date="2019-12-09T02:09:00Z">
              <w:rPr/>
            </w:rPrChange>
          </w:rPr>
          <w:delText xml:space="preserve">різні </w:delText>
        </w:r>
      </w:del>
      <w:r w:rsidRPr="00312974">
        <w:rPr>
          <w:rPrChange w:id="1818" w:author="Rodion" w:date="2019-12-09T02:09:00Z">
            <w:rPr/>
          </w:rPrChange>
        </w:rPr>
        <w:t xml:space="preserve">розважальні заходи (концерти, виставки, </w:t>
      </w:r>
      <w:r w:rsidR="00F955AA" w:rsidRPr="00312974">
        <w:rPr>
          <w:rPrChange w:id="1819" w:author="Rodion" w:date="2019-12-09T02:09:00Z">
            <w:rPr/>
          </w:rPrChange>
        </w:rPr>
        <w:t>спортивні змагання)</w:t>
      </w:r>
      <w:ins w:id="1820" w:author="Rodion" w:date="2019-12-05T23:33:00Z">
        <w:r w:rsidR="00C95D1B" w:rsidRPr="00312974">
          <w:rPr>
            <w:rPrChange w:id="1821" w:author="Rodion" w:date="2019-12-09T02:09:00Z">
              <w:rPr/>
            </w:rPrChange>
          </w:rPr>
          <w:t xml:space="preserve"> також</w:t>
        </w:r>
      </w:ins>
      <w:r w:rsidR="00F955AA" w:rsidRPr="00312974">
        <w:rPr>
          <w:rPrChange w:id="1822" w:author="Rodion" w:date="2019-12-09T02:09:00Z">
            <w:rPr/>
          </w:rPrChange>
        </w:rPr>
        <w:t xml:space="preserve"> маркуються штрих-кодами. Людина може роздрукувати їх</w:t>
      </w:r>
      <w:del w:id="1823" w:author="Rodion" w:date="2019-12-05T23:33:00Z">
        <w:r w:rsidR="00F955AA" w:rsidRPr="00312974" w:rsidDel="00C95D1B">
          <w:rPr>
            <w:rPrChange w:id="1824" w:author="Rodion" w:date="2019-12-09T02:09:00Z">
              <w:rPr/>
            </w:rPrChange>
          </w:rPr>
          <w:delText xml:space="preserve"> на принтері</w:delText>
        </w:r>
      </w:del>
      <w:r w:rsidR="00F955AA" w:rsidRPr="00312974">
        <w:rPr>
          <w:rPrChange w:id="1825" w:author="Rodion" w:date="2019-12-09T02:09:00Z">
            <w:rPr/>
          </w:rPrChange>
        </w:rPr>
        <w:t xml:space="preserve"> або завантажити на смартфон з </w:t>
      </w:r>
      <w:ins w:id="1826" w:author="Rodion" w:date="2019-12-05T23:34:00Z">
        <w:r w:rsidR="00C95D1B" w:rsidRPr="00312974">
          <w:rPr>
            <w:rPrChange w:id="1827" w:author="Rodion" w:date="2019-12-09T02:09:00Z">
              <w:rPr/>
            </w:rPrChange>
          </w:rPr>
          <w:t xml:space="preserve">екрану </w:t>
        </w:r>
      </w:ins>
      <w:r w:rsidR="00F955AA" w:rsidRPr="00312974">
        <w:rPr>
          <w:rPrChange w:id="1828" w:author="Rodion" w:date="2019-12-09T02:09:00Z">
            <w:rPr/>
          </w:rPrChange>
        </w:rPr>
        <w:t>якого ідентифікатор буде зчитаний на вході персоналом закладу.</w:t>
      </w:r>
    </w:p>
    <w:p w14:paraId="2929AB1E" w14:textId="62140E68" w:rsidR="00375B80" w:rsidRPr="00312974" w:rsidRDefault="00375B80" w:rsidP="008F5707">
      <w:pPr>
        <w:rPr>
          <w:rPrChange w:id="1829" w:author="Rodion" w:date="2019-12-09T02:09:00Z">
            <w:rPr/>
          </w:rPrChange>
        </w:rPr>
      </w:pPr>
      <w:r w:rsidRPr="00312974">
        <w:rPr>
          <w:rPrChange w:id="1830" w:author="Rodion" w:date="2019-12-09T02:09:00Z">
            <w:rPr/>
          </w:rPrChange>
        </w:rPr>
        <w:t xml:space="preserve">В медичній сфері штрих-коди мають широке застосування. Їх використовують </w:t>
      </w:r>
      <w:r w:rsidR="00E408D7" w:rsidRPr="00312974">
        <w:rPr>
          <w:rPrChange w:id="1831" w:author="Rodion" w:date="2019-12-09T02:09:00Z">
            <w:rPr/>
          </w:rPrChange>
        </w:rPr>
        <w:t xml:space="preserve">як для ідентифікації пацієнта, так і для </w:t>
      </w:r>
      <w:r w:rsidR="001C0457" w:rsidRPr="00312974">
        <w:rPr>
          <w:rPrChange w:id="1832" w:author="Rodion" w:date="2019-12-09T02:09:00Z">
            <w:rPr/>
          </w:rPrChange>
        </w:rPr>
        <w:t xml:space="preserve">ведення історії хвороби пацієнта (фіксація кожного відвідування у лікаря у цифровому форматі). Навіть </w:t>
      </w:r>
      <w:del w:id="1833" w:author="Rodion" w:date="2019-12-05T23:34:00Z">
        <w:r w:rsidR="001C0457" w:rsidRPr="00312974" w:rsidDel="00C95D1B">
          <w:rPr>
            <w:rPrChange w:id="1834" w:author="Rodion" w:date="2019-12-09T02:09:00Z">
              <w:rPr/>
            </w:rPrChange>
          </w:rPr>
          <w:delText xml:space="preserve">виписка </w:delText>
        </w:r>
      </w:del>
      <w:ins w:id="1835" w:author="Rodion" w:date="2019-12-05T23:34:00Z">
        <w:r w:rsidR="00C95D1B" w:rsidRPr="00312974">
          <w:rPr>
            <w:rPrChange w:id="1836" w:author="Rodion" w:date="2019-12-09T02:09:00Z">
              <w:rPr/>
            </w:rPrChange>
          </w:rPr>
          <w:t xml:space="preserve">виписування </w:t>
        </w:r>
      </w:ins>
      <w:r w:rsidR="001C0457" w:rsidRPr="00312974">
        <w:rPr>
          <w:rPrChange w:id="1837" w:author="Rodion" w:date="2019-12-09T02:09:00Z">
            <w:rPr/>
          </w:rPrChange>
        </w:rPr>
        <w:t xml:space="preserve">медикаментів може </w:t>
      </w:r>
      <w:r w:rsidR="001C0457" w:rsidRPr="00312974">
        <w:rPr>
          <w:rPrChange w:id="1838" w:author="Rodion" w:date="2019-12-09T02:09:00Z">
            <w:rPr/>
          </w:rPrChange>
        </w:rPr>
        <w:lastRenderedPageBreak/>
        <w:t>бути підкріплен</w:t>
      </w:r>
      <w:ins w:id="1839" w:author="Rodion" w:date="2019-12-05T23:34:00Z">
        <w:r w:rsidR="00C95D1B" w:rsidRPr="00312974">
          <w:rPr>
            <w:rPrChange w:id="1840" w:author="Rodion" w:date="2019-12-09T02:09:00Z">
              <w:rPr/>
            </w:rPrChange>
          </w:rPr>
          <w:t>е</w:t>
        </w:r>
      </w:ins>
      <w:del w:id="1841" w:author="Rodion" w:date="2019-12-05T23:34:00Z">
        <w:r w:rsidR="001C0457" w:rsidRPr="00312974" w:rsidDel="00C95D1B">
          <w:rPr>
            <w:rPrChange w:id="1842" w:author="Rodion" w:date="2019-12-09T02:09:00Z">
              <w:rPr/>
            </w:rPrChange>
          </w:rPr>
          <w:delText>а</w:delText>
        </w:r>
      </w:del>
      <w:r w:rsidR="001C0457" w:rsidRPr="00312974">
        <w:rPr>
          <w:rPrChange w:id="1843" w:author="Rodion" w:date="2019-12-09T02:09:00Z">
            <w:rPr/>
          </w:rPrChange>
        </w:rPr>
        <w:t xml:space="preserve"> штрих-кодом та зчитан</w:t>
      </w:r>
      <w:ins w:id="1844" w:author="Rodion" w:date="2019-12-05T23:34:00Z">
        <w:r w:rsidR="00C95D1B" w:rsidRPr="00312974">
          <w:rPr>
            <w:rPrChange w:id="1845" w:author="Rodion" w:date="2019-12-09T02:09:00Z">
              <w:rPr/>
            </w:rPrChange>
          </w:rPr>
          <w:t>е</w:t>
        </w:r>
      </w:ins>
      <w:del w:id="1846" w:author="Rodion" w:date="2019-12-05T23:34:00Z">
        <w:r w:rsidR="001C0457" w:rsidRPr="00312974" w:rsidDel="00C95D1B">
          <w:rPr>
            <w:rPrChange w:id="1847" w:author="Rodion" w:date="2019-12-09T02:09:00Z">
              <w:rPr/>
            </w:rPrChange>
          </w:rPr>
          <w:delText>а</w:delText>
        </w:r>
      </w:del>
      <w:r w:rsidR="001C0457" w:rsidRPr="00312974">
        <w:rPr>
          <w:rPrChange w:id="1848" w:author="Rodion" w:date="2019-12-09T02:09:00Z">
            <w:rPr/>
          </w:rPrChange>
        </w:rPr>
        <w:t xml:space="preserve"> на касі в аптеці для відображення необхідного списку ліків. </w:t>
      </w:r>
    </w:p>
    <w:p w14:paraId="7F11667F" w14:textId="0676FD04" w:rsidR="0095767B" w:rsidRPr="00312974" w:rsidDel="00C95D1B" w:rsidRDefault="00485122" w:rsidP="008F5707">
      <w:pPr>
        <w:rPr>
          <w:del w:id="1849" w:author="Rodion" w:date="2019-12-05T23:35:00Z"/>
          <w:rPrChange w:id="1850" w:author="Rodion" w:date="2019-12-09T02:09:00Z">
            <w:rPr>
              <w:del w:id="1851" w:author="Rodion" w:date="2019-12-05T23:35:00Z"/>
            </w:rPr>
          </w:rPrChange>
        </w:rPr>
      </w:pPr>
      <w:del w:id="1852" w:author="Rodion" w:date="2019-12-05T23:35:00Z">
        <w:r w:rsidRPr="00312974" w:rsidDel="00C95D1B">
          <w:rPr>
            <w:rPrChange w:id="1853" w:author="Rodion" w:date="2019-12-09T02:09:00Z">
              <w:rPr/>
            </w:rPrChange>
          </w:rPr>
          <w:delText xml:space="preserve"> </w:delText>
        </w:r>
        <w:r w:rsidR="00FF4657" w:rsidRPr="00312974" w:rsidDel="00C95D1B">
          <w:rPr>
            <w:rPrChange w:id="1854" w:author="Rodion" w:date="2019-12-09T02:09:00Z">
              <w:rPr/>
            </w:rPrChange>
          </w:rPr>
          <w:delText>Основна передумова штрих-кодів полягає в тому, що буквено-числова інформація може кодуватися в смуги і пробіли різної ширини</w:delText>
        </w:r>
        <w:r w:rsidR="00EA6947" w:rsidRPr="00312974" w:rsidDel="00C95D1B">
          <w:rPr>
            <w:rPrChange w:id="1855" w:author="Rodion" w:date="2019-12-09T02:09:00Z">
              <w:rPr/>
            </w:rPrChange>
          </w:rPr>
          <w:delText xml:space="preserve">, надруковані на упаковці продукту. Саме за цими штрих-кодами ідентифікуються товари на складах в магазинах та безпосередньо на касі під час покупки кінцевим споживачем. </w:delText>
        </w:r>
      </w:del>
    </w:p>
    <w:p w14:paraId="7869BAD9" w14:textId="77777777" w:rsidR="00EA6947" w:rsidRPr="00312974" w:rsidRDefault="00EA6947" w:rsidP="008F5707">
      <w:pPr>
        <w:rPr>
          <w:rPrChange w:id="1856" w:author="Rodion" w:date="2019-12-09T02:09:00Z">
            <w:rPr/>
          </w:rPrChange>
        </w:rPr>
      </w:pPr>
      <w:r w:rsidRPr="00312974">
        <w:rPr>
          <w:rPrChange w:id="1857" w:author="Rodion" w:date="2019-12-09T02:09:00Z">
            <w:rPr/>
          </w:rPrChange>
        </w:rPr>
        <w:t xml:space="preserve">Штрих-коди використовують одновимірну схему кодування. Висота смуг забезпечує стійкість коду. Це означає, якщо частина символу пошкоджена, то все одно послідовність буде розпізнана </w:t>
      </w:r>
      <w:proofErr w:type="spellStart"/>
      <w:r w:rsidRPr="00312974">
        <w:rPr>
          <w:rPrChange w:id="1858" w:author="Rodion" w:date="2019-12-09T02:09:00Z">
            <w:rPr/>
          </w:rPrChange>
        </w:rPr>
        <w:t>коректно</w:t>
      </w:r>
      <w:proofErr w:type="spellEnd"/>
      <w:r w:rsidRPr="00312974">
        <w:rPr>
          <w:rPrChange w:id="1859" w:author="Rodion" w:date="2019-12-09T02:09:00Z">
            <w:rPr/>
          </w:rPrChange>
        </w:rPr>
        <w:t xml:space="preserve">. Така характеристика є надзвичайно важливою, оскільки саме упаковка товару найчастіше зазнає пошкоджень. </w:t>
      </w:r>
    </w:p>
    <w:p w14:paraId="0BE7FFA2" w14:textId="1995034B" w:rsidR="00EA6947" w:rsidRPr="00312974" w:rsidRDefault="00EA6947" w:rsidP="008F5707">
      <w:pPr>
        <w:rPr>
          <w:rPrChange w:id="1860" w:author="Rodion" w:date="2019-12-09T02:09:00Z">
            <w:rPr/>
          </w:rPrChange>
        </w:rPr>
      </w:pPr>
      <w:r w:rsidRPr="00312974">
        <w:rPr>
          <w:rPrChange w:id="1861" w:author="Rodion" w:date="2019-12-09T02:09:00Z">
            <w:rPr/>
          </w:rPrChange>
        </w:rPr>
        <w:t>Код містить у собі інформацію про виробника</w:t>
      </w:r>
      <w:r w:rsidR="00FD7394" w:rsidRPr="00312974">
        <w:rPr>
          <w:rPrChange w:id="1862" w:author="Rodion" w:date="2019-12-09T02:09:00Z">
            <w:rPr/>
          </w:rPrChange>
        </w:rPr>
        <w:t>,</w:t>
      </w:r>
      <w:r w:rsidRPr="00312974">
        <w:rPr>
          <w:rPrChange w:id="1863" w:author="Rodion" w:date="2019-12-09T02:09:00Z">
            <w:rPr/>
          </w:rPrChange>
        </w:rPr>
        <w:t xml:space="preserve"> </w:t>
      </w:r>
      <w:r w:rsidR="00FD7394" w:rsidRPr="00312974">
        <w:rPr>
          <w:rPrChange w:id="1864" w:author="Rodion" w:date="2019-12-09T02:09:00Z">
            <w:rPr/>
          </w:rPrChange>
        </w:rPr>
        <w:t>категорію, до якої</w:t>
      </w:r>
      <w:r w:rsidRPr="00312974">
        <w:rPr>
          <w:rPrChange w:id="1865" w:author="Rodion" w:date="2019-12-09T02:09:00Z">
            <w:rPr/>
          </w:rPrChange>
        </w:rPr>
        <w:t xml:space="preserve"> </w:t>
      </w:r>
      <w:r w:rsidR="00FD7394" w:rsidRPr="00312974">
        <w:rPr>
          <w:rPrChange w:id="1866" w:author="Rodion" w:date="2019-12-09T02:09:00Z">
            <w:rPr/>
          </w:rPrChange>
        </w:rPr>
        <w:t xml:space="preserve">відноситься товар та </w:t>
      </w:r>
      <w:r w:rsidR="00F50E91" w:rsidRPr="00312974">
        <w:rPr>
          <w:rPrChange w:id="1867" w:author="Rodion" w:date="2019-12-09T02:09:00Z">
            <w:rPr/>
          </w:rPrChange>
        </w:rPr>
        <w:t>безпосередньо</w:t>
      </w:r>
      <w:r w:rsidR="00FD7394" w:rsidRPr="00312974">
        <w:rPr>
          <w:rPrChange w:id="1868" w:author="Rodion" w:date="2019-12-09T02:09:00Z">
            <w:rPr/>
          </w:rPrChange>
        </w:rPr>
        <w:t xml:space="preserve"> номер товару. </w:t>
      </w:r>
      <w:r w:rsidR="001E736F" w:rsidRPr="00312974">
        <w:rPr>
          <w:rPrChange w:id="1869" w:author="Rodion" w:date="2019-12-09T02:09:00Z">
            <w:rPr/>
          </w:rPrChange>
        </w:rPr>
        <w:t>Але в ньому не міститься</w:t>
      </w:r>
      <w:r w:rsidR="00FD7394" w:rsidRPr="00312974">
        <w:rPr>
          <w:rPrChange w:id="1870" w:author="Rodion" w:date="2019-12-09T02:09:00Z">
            <w:rPr/>
          </w:rPrChange>
        </w:rPr>
        <w:t xml:space="preserve"> інформаці</w:t>
      </w:r>
      <w:r w:rsidR="001E736F" w:rsidRPr="00312974">
        <w:rPr>
          <w:rPrChange w:id="1871" w:author="Rodion" w:date="2019-12-09T02:09:00Z">
            <w:rPr/>
          </w:rPrChange>
        </w:rPr>
        <w:t>я</w:t>
      </w:r>
      <w:r w:rsidR="00FD7394" w:rsidRPr="00312974">
        <w:rPr>
          <w:rPrChange w:id="1872" w:author="Rodion" w:date="2019-12-09T02:09:00Z">
            <w:rPr/>
          </w:rPrChange>
        </w:rPr>
        <w:t xml:space="preserve"> про ціну, дату виробництва </w:t>
      </w:r>
      <w:r w:rsidR="001E736F" w:rsidRPr="00312974">
        <w:rPr>
          <w:rPrChange w:id="1873" w:author="Rodion" w:date="2019-12-09T02:09:00Z">
            <w:rPr/>
          </w:rPrChange>
        </w:rPr>
        <w:t>товару тощо. Тож це лише ідентифікатор за яким вся необхідна інформація має бути отримана з інших джерел даних. Це може бути, наприклад, база даних магазину або складу виробника.</w:t>
      </w:r>
    </w:p>
    <w:p w14:paraId="685317C7" w14:textId="77777777" w:rsidR="00E31CA1" w:rsidRPr="00312974" w:rsidRDefault="00E31CA1" w:rsidP="008F5707">
      <w:pPr>
        <w:rPr>
          <w:rPrChange w:id="1874" w:author="Rodion" w:date="2019-12-09T02:09:00Z">
            <w:rPr/>
          </w:rPrChange>
        </w:rPr>
      </w:pPr>
    </w:p>
    <w:p w14:paraId="5798E1F7" w14:textId="31DFD665" w:rsidR="00E31CA1" w:rsidRPr="00312974" w:rsidRDefault="00E31CA1" w:rsidP="008F5707">
      <w:pPr>
        <w:pStyle w:val="Heading4"/>
        <w:rPr>
          <w:rPrChange w:id="1875" w:author="Rodion" w:date="2019-12-09T02:09:00Z">
            <w:rPr/>
          </w:rPrChange>
        </w:rPr>
      </w:pPr>
      <w:del w:id="1876" w:author="Rodion Kharabet" w:date="2019-12-06T01:20:00Z">
        <w:r w:rsidRPr="00312974" w:rsidDel="00B5085E">
          <w:rPr>
            <w:rPrChange w:id="1877" w:author="Rodion" w:date="2019-12-09T02:09:00Z">
              <w:rPr/>
            </w:rPrChange>
          </w:rPr>
          <w:delText>2</w:delText>
        </w:r>
      </w:del>
      <w:ins w:id="1878" w:author="Rodion Kharabet" w:date="2019-12-06T01:20:00Z">
        <w:r w:rsidR="00B5085E" w:rsidRPr="00312974">
          <w:rPr>
            <w:rPrChange w:id="1879" w:author="Rodion" w:date="2019-12-09T02:09:00Z">
              <w:rPr/>
            </w:rPrChange>
          </w:rPr>
          <w:t>1</w:t>
        </w:r>
      </w:ins>
      <w:r w:rsidRPr="00312974">
        <w:rPr>
          <w:rPrChange w:id="1880" w:author="Rodion" w:date="2019-12-09T02:09:00Z">
            <w:rPr/>
          </w:rPrChange>
        </w:rPr>
        <w:t>.2.1.1 Різновиди штрих-кодів</w:t>
      </w:r>
    </w:p>
    <w:p w14:paraId="4D9B7D96" w14:textId="77777777" w:rsidR="008F5707" w:rsidRPr="00312974" w:rsidRDefault="008F5707" w:rsidP="00E31CA1">
      <w:pPr>
        <w:ind w:right="-143"/>
        <w:jc w:val="left"/>
        <w:rPr>
          <w:rFonts w:cstheme="minorBidi"/>
          <w:szCs w:val="22"/>
          <w:rPrChange w:id="1881" w:author="Rodion" w:date="2019-12-09T02:09:00Z">
            <w:rPr>
              <w:rFonts w:cstheme="minorBidi"/>
              <w:szCs w:val="22"/>
            </w:rPr>
          </w:rPrChange>
        </w:rPr>
      </w:pPr>
    </w:p>
    <w:p w14:paraId="4316B716" w14:textId="600D68AB" w:rsidR="00733C3F" w:rsidRPr="00312974" w:rsidRDefault="0041218B" w:rsidP="00C32976">
      <w:pPr>
        <w:rPr>
          <w:rPrChange w:id="1882" w:author="Rodion" w:date="2019-12-09T02:09:00Z">
            <w:rPr/>
          </w:rPrChange>
        </w:rPr>
      </w:pPr>
      <w:r w:rsidRPr="00312974">
        <w:rPr>
          <w:rPrChange w:id="1883" w:author="Rodion" w:date="2019-12-09T02:09:00Z">
            <w:rPr/>
          </w:rPrChange>
        </w:rPr>
        <w:t xml:space="preserve">Існує </w:t>
      </w:r>
      <w:r w:rsidR="00733C3F" w:rsidRPr="00312974">
        <w:rPr>
          <w:rPrChange w:id="1884" w:author="Rodion" w:date="2019-12-09T02:09:00Z">
            <w:rPr/>
          </w:rPrChange>
        </w:rPr>
        <w:t xml:space="preserve">багато різних видів кодування штрих-кодів. Всі вони поділяються на два великих класи: 1D та 2D штрих-коди. 1D – це саме ті види штрих-кодів, що наносяться </w:t>
      </w:r>
      <w:del w:id="1885" w:author="Rodion" w:date="2019-12-05T23:35:00Z">
        <w:r w:rsidR="00733C3F" w:rsidRPr="00312974" w:rsidDel="00C95D1B">
          <w:rPr>
            <w:rPrChange w:id="1886" w:author="Rodion" w:date="2019-12-09T02:09:00Z">
              <w:rPr/>
            </w:rPrChange>
          </w:rPr>
          <w:delText xml:space="preserve">в магазинах </w:delText>
        </w:r>
      </w:del>
      <w:r w:rsidR="00733C3F" w:rsidRPr="00312974">
        <w:rPr>
          <w:rPrChange w:id="1887" w:author="Rodion" w:date="2019-12-09T02:09:00Z">
            <w:rPr/>
          </w:rPrChange>
        </w:rPr>
        <w:t>на упаковки та етикетки. Ще їх називають одновимірними штрих-кодами, тому що інформація міститься лише в одній площині – ширині смуг та пробілів. Висота смуг не відіграє ніякої ролі носія інформації. Тільки забезпечує стійкість коду. Саме тому</w:t>
      </w:r>
      <w:r w:rsidR="00990AE0" w:rsidRPr="00312974">
        <w:rPr>
          <w:rPrChange w:id="1888" w:author="Rodion" w:date="2019-12-09T02:09:00Z">
            <w:rPr/>
          </w:rPrChange>
        </w:rPr>
        <w:t xml:space="preserve">, чим більша </w:t>
      </w:r>
      <w:r w:rsidR="00733C3F" w:rsidRPr="00312974">
        <w:rPr>
          <w:rPrChange w:id="1889" w:author="Rodion" w:date="2019-12-09T02:09:00Z">
            <w:rPr/>
          </w:rPrChange>
        </w:rPr>
        <w:t>довжина повідомлення</w:t>
      </w:r>
      <w:r w:rsidR="00990AE0" w:rsidRPr="00312974">
        <w:rPr>
          <w:rPrChange w:id="1890" w:author="Rodion" w:date="2019-12-09T02:09:00Z">
            <w:rPr/>
          </w:rPrChange>
        </w:rPr>
        <w:t>, тим більша довжина самого штрих-коду.</w:t>
      </w:r>
      <w:r w:rsidR="009927B7" w:rsidRPr="00312974">
        <w:rPr>
          <w:rPrChange w:id="1891" w:author="Rodion" w:date="2019-12-09T02:09:00Z">
            <w:rPr/>
          </w:rPrChange>
        </w:rPr>
        <w:t xml:space="preserve"> </w:t>
      </w:r>
      <w:r w:rsidR="00990AE0" w:rsidRPr="00312974">
        <w:rPr>
          <w:rPrChange w:id="1892" w:author="Rodion" w:date="2019-12-09T02:09:00Z">
            <w:rPr/>
          </w:rPrChange>
        </w:rPr>
        <w:t xml:space="preserve">Одновимірні коди добре підходять коли необхідно передати невеликий об’єм інформації, наприклад ідентифікаційний код товару за яким вже буде отримуватися інформація з бази даних де зберігається вся корисна інформація. </w:t>
      </w:r>
      <w:r w:rsidR="00CE4E98" w:rsidRPr="00312974">
        <w:rPr>
          <w:rPrChange w:id="1893" w:author="Rodion" w:date="2019-12-09T02:09:00Z">
            <w:rPr/>
          </w:rPrChange>
        </w:rPr>
        <w:t xml:space="preserve">Найпоширеніший стандарт одновимірних штрих-кодів в </w:t>
      </w:r>
      <w:ins w:id="1894" w:author="Rodion" w:date="2019-12-05T23:35:00Z">
        <w:r w:rsidR="00C95D1B" w:rsidRPr="00312974">
          <w:rPr>
            <w:rPrChange w:id="1895" w:author="Rodion" w:date="2019-12-09T02:09:00Z">
              <w:rPr/>
            </w:rPrChange>
          </w:rPr>
          <w:t>є</w:t>
        </w:r>
      </w:ins>
      <w:del w:id="1896" w:author="Rodion" w:date="2019-12-05T23:35:00Z">
        <w:r w:rsidR="00CE4E98" w:rsidRPr="00312974" w:rsidDel="00C95D1B">
          <w:rPr>
            <w:rPrChange w:id="1897" w:author="Rodion" w:date="2019-12-09T02:09:00Z">
              <w:rPr/>
            </w:rPrChange>
          </w:rPr>
          <w:delText>Є</w:delText>
        </w:r>
      </w:del>
      <w:r w:rsidR="00CE4E98" w:rsidRPr="00312974">
        <w:rPr>
          <w:rPrChange w:id="1898" w:author="Rodion" w:date="2019-12-09T02:09:00Z">
            <w:rPr/>
          </w:rPrChange>
        </w:rPr>
        <w:t xml:space="preserve">вропейських країнах </w:t>
      </w:r>
      <w:r w:rsidR="00D23A4D" w:rsidRPr="00312974">
        <w:rPr>
          <w:rPrChange w:id="1899" w:author="Rodion" w:date="2019-12-09T02:09:00Z">
            <w:rPr/>
          </w:rPrChange>
        </w:rPr>
        <w:t xml:space="preserve">– EAN-13 – представлений на рисунку </w:t>
      </w:r>
      <w:ins w:id="1900" w:author="Rodion" w:date="2019-12-05T23:35:00Z">
        <w:r w:rsidR="00C95D1B" w:rsidRPr="00312974">
          <w:rPr>
            <w:rPrChange w:id="1901" w:author="Rodion" w:date="2019-12-09T02:09:00Z">
              <w:rPr/>
            </w:rPrChange>
          </w:rPr>
          <w:t>1</w:t>
        </w:r>
      </w:ins>
      <w:del w:id="1902" w:author="Rodion" w:date="2019-12-05T23:35:00Z">
        <w:r w:rsidR="003E70BB" w:rsidRPr="00312974" w:rsidDel="00C95D1B">
          <w:rPr>
            <w:rPrChange w:id="1903" w:author="Rodion" w:date="2019-12-09T02:09:00Z">
              <w:rPr/>
            </w:rPrChange>
          </w:rPr>
          <w:delText>2</w:delText>
        </w:r>
      </w:del>
      <w:r w:rsidR="003E70BB" w:rsidRPr="00312974">
        <w:rPr>
          <w:rPrChange w:id="1904" w:author="Rodion" w:date="2019-12-09T02:09:00Z">
            <w:rPr/>
          </w:rPrChange>
        </w:rPr>
        <w:t>.</w:t>
      </w:r>
      <w:r w:rsidR="00D23A4D" w:rsidRPr="00312974">
        <w:rPr>
          <w:rPrChange w:id="1905" w:author="Rodion" w:date="2019-12-09T02:09:00Z">
            <w:rPr/>
          </w:rPrChange>
        </w:rPr>
        <w:t>1. Слід зазначити, що часто декодована інформація розміщується під закодованим штрих-кодом для можливості ручного вводу людиною. Наприклад, якщо упаковку товар сильно пошкоджено, то касир має можливість ввести цифровий декодований надпис в касову систему вручну.</w:t>
      </w:r>
    </w:p>
    <w:p w14:paraId="17D29C46" w14:textId="77777777" w:rsidR="002060DD" w:rsidRPr="00312974" w:rsidRDefault="002060DD" w:rsidP="00C32976">
      <w:pPr>
        <w:rPr>
          <w:rPrChange w:id="1906" w:author="Rodion" w:date="2019-12-09T02:09:00Z">
            <w:rPr/>
          </w:rPrChange>
        </w:rPr>
      </w:pPr>
    </w:p>
    <w:p w14:paraId="5031B588" w14:textId="40F4C835" w:rsidR="00D23A4D" w:rsidRPr="00030B2B" w:rsidRDefault="002060DD" w:rsidP="00AC6C67">
      <w:pPr>
        <w:jc w:val="center"/>
      </w:pPr>
      <w:r w:rsidRPr="00030B2B">
        <w:rPr>
          <w:noProof/>
        </w:rPr>
        <w:drawing>
          <wp:inline distT="0" distB="0" distL="0" distR="0" wp14:anchorId="372373FF" wp14:editId="6DCBDD46">
            <wp:extent cx="2152650" cy="952500"/>
            <wp:effectExtent l="0" t="0" r="0" b="0"/>
            <wp:docPr id="7" name="Picture 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gif"/>
                    <pic:cNvPicPr/>
                  </pic:nvPicPr>
                  <pic:blipFill>
                    <a:blip r:embed="rId16">
                      <a:extLst>
                        <a:ext uri="{28A0092B-C50C-407E-A947-70E740481C1C}">
                          <a14:useLocalDpi xmlns:a14="http://schemas.microsoft.com/office/drawing/2010/main" val="0"/>
                        </a:ext>
                      </a:extLst>
                    </a:blip>
                    <a:stretch>
                      <a:fillRect/>
                    </a:stretch>
                  </pic:blipFill>
                  <pic:spPr>
                    <a:xfrm>
                      <a:off x="0" y="0"/>
                      <a:ext cx="2152650" cy="952500"/>
                    </a:xfrm>
                    <a:prstGeom prst="rect">
                      <a:avLst/>
                    </a:prstGeom>
                  </pic:spPr>
                </pic:pic>
              </a:graphicData>
            </a:graphic>
          </wp:inline>
        </w:drawing>
      </w:r>
    </w:p>
    <w:p w14:paraId="09B163D0" w14:textId="6BCD5AB2" w:rsidR="002060DD" w:rsidRPr="00312974" w:rsidRDefault="002060DD" w:rsidP="00AC6C67">
      <w:pPr>
        <w:jc w:val="center"/>
        <w:rPr>
          <w:rPrChange w:id="1907" w:author="Rodion" w:date="2019-12-09T02:09:00Z">
            <w:rPr/>
          </w:rPrChange>
        </w:rPr>
      </w:pPr>
      <w:r w:rsidRPr="00312974">
        <w:rPr>
          <w:rPrChange w:id="1908" w:author="Rodion" w:date="2019-12-09T02:09:00Z">
            <w:rPr/>
          </w:rPrChange>
        </w:rPr>
        <w:t xml:space="preserve">Рисунок </w:t>
      </w:r>
      <w:ins w:id="1909" w:author="Rodion" w:date="2019-12-05T23:36:00Z">
        <w:r w:rsidR="00C95D1B" w:rsidRPr="00312974">
          <w:rPr>
            <w:rPrChange w:id="1910" w:author="Rodion" w:date="2019-12-09T02:09:00Z">
              <w:rPr/>
            </w:rPrChange>
          </w:rPr>
          <w:t>1</w:t>
        </w:r>
      </w:ins>
      <w:del w:id="1911" w:author="Rodion" w:date="2019-12-05T23:36:00Z">
        <w:r w:rsidR="003E70BB" w:rsidRPr="00312974" w:rsidDel="00C95D1B">
          <w:rPr>
            <w:rPrChange w:id="1912" w:author="Rodion" w:date="2019-12-09T02:09:00Z">
              <w:rPr/>
            </w:rPrChange>
          </w:rPr>
          <w:delText>2</w:delText>
        </w:r>
      </w:del>
      <w:r w:rsidR="003E70BB" w:rsidRPr="00312974">
        <w:rPr>
          <w:rPrChange w:id="1913" w:author="Rodion" w:date="2019-12-09T02:09:00Z">
            <w:rPr/>
          </w:rPrChange>
        </w:rPr>
        <w:t>.</w:t>
      </w:r>
      <w:r w:rsidRPr="00312974">
        <w:rPr>
          <w:rPrChange w:id="1914" w:author="Rodion" w:date="2019-12-09T02:09:00Z">
            <w:rPr/>
          </w:rPrChange>
        </w:rPr>
        <w:t>1 – Приклад</w:t>
      </w:r>
      <w:r w:rsidR="00F02AFA" w:rsidRPr="00312974">
        <w:rPr>
          <w:rPrChange w:id="1915" w:author="Rodion" w:date="2019-12-09T02:09:00Z">
            <w:rPr/>
          </w:rPrChange>
        </w:rPr>
        <w:t xml:space="preserve"> повідомлення </w:t>
      </w:r>
      <w:ins w:id="1916" w:author="Rodion" w:date="2019-12-05T23:36:00Z">
        <w:r w:rsidR="00C95D1B" w:rsidRPr="00312974">
          <w:rPr>
            <w:rPrChange w:id="1917" w:author="Rodion" w:date="2019-12-09T02:09:00Z">
              <w:rPr/>
            </w:rPrChange>
          </w:rPr>
          <w:t>«</w:t>
        </w:r>
      </w:ins>
      <w:del w:id="1918" w:author="Rodion" w:date="2019-12-05T23:36:00Z">
        <w:r w:rsidR="00F02AFA" w:rsidRPr="00312974" w:rsidDel="00C95D1B">
          <w:rPr>
            <w:rPrChange w:id="1919" w:author="Rodion" w:date="2019-12-09T02:09:00Z">
              <w:rPr/>
            </w:rPrChange>
          </w:rPr>
          <w:delText>“</w:delText>
        </w:r>
      </w:del>
      <w:r w:rsidR="00F02AFA" w:rsidRPr="00312974">
        <w:rPr>
          <w:rPrChange w:id="1920" w:author="Rodion" w:date="2019-12-09T02:09:00Z">
            <w:rPr/>
          </w:rPrChange>
        </w:rPr>
        <w:t>123456789012</w:t>
      </w:r>
      <w:del w:id="1921" w:author="Rodion" w:date="2019-12-05T23:36:00Z">
        <w:r w:rsidR="00F02AFA" w:rsidRPr="00312974" w:rsidDel="00C95D1B">
          <w:rPr>
            <w:rPrChange w:id="1922" w:author="Rodion" w:date="2019-12-09T02:09:00Z">
              <w:rPr/>
            </w:rPrChange>
          </w:rPr>
          <w:delText>”</w:delText>
        </w:r>
      </w:del>
      <w:ins w:id="1923" w:author="Rodion" w:date="2019-12-05T23:36:00Z">
        <w:r w:rsidR="00C95D1B" w:rsidRPr="00312974">
          <w:rPr>
            <w:rPrChange w:id="1924" w:author="Rodion" w:date="2019-12-09T02:09:00Z">
              <w:rPr/>
            </w:rPrChange>
          </w:rPr>
          <w:t>»</w:t>
        </w:r>
      </w:ins>
      <w:r w:rsidR="00F02AFA" w:rsidRPr="00312974">
        <w:rPr>
          <w:rPrChange w:id="1925" w:author="Rodion" w:date="2019-12-09T02:09:00Z">
            <w:rPr/>
          </w:rPrChange>
        </w:rPr>
        <w:t xml:space="preserve"> у вигляді</w:t>
      </w:r>
      <w:r w:rsidRPr="00312974">
        <w:rPr>
          <w:rPrChange w:id="1926" w:author="Rodion" w:date="2019-12-09T02:09:00Z">
            <w:rPr/>
          </w:rPrChange>
        </w:rPr>
        <w:t xml:space="preserve"> штрих-коду стандарту EAN-13</w:t>
      </w:r>
      <w:del w:id="1927" w:author="Rodion" w:date="2019-12-05T23:36:00Z">
        <w:r w:rsidRPr="00312974" w:rsidDel="00C95D1B">
          <w:rPr>
            <w:rPrChange w:id="1928" w:author="Rodion" w:date="2019-12-09T02:09:00Z">
              <w:rPr/>
            </w:rPrChange>
          </w:rPr>
          <w:delText>.</w:delText>
        </w:r>
      </w:del>
    </w:p>
    <w:p w14:paraId="7F33CEF1" w14:textId="77777777" w:rsidR="002060DD" w:rsidRPr="00312974" w:rsidRDefault="002060DD" w:rsidP="002060DD">
      <w:pPr>
        <w:spacing w:line="259" w:lineRule="auto"/>
        <w:ind w:firstLine="0"/>
        <w:jc w:val="center"/>
        <w:rPr>
          <w:rPrChange w:id="1929" w:author="Rodion" w:date="2019-12-09T02:09:00Z">
            <w:rPr/>
          </w:rPrChange>
        </w:rPr>
      </w:pPr>
    </w:p>
    <w:p w14:paraId="1FCF0EE6" w14:textId="1E23568F" w:rsidR="0041218B" w:rsidRPr="00312974" w:rsidRDefault="00733C3F" w:rsidP="00AC6C67">
      <w:pPr>
        <w:rPr>
          <w:rPrChange w:id="1930" w:author="Rodion" w:date="2019-12-09T02:09:00Z">
            <w:rPr/>
          </w:rPrChange>
        </w:rPr>
      </w:pPr>
      <w:r w:rsidRPr="00312974">
        <w:rPr>
          <w:rPrChange w:id="1931" w:author="Rodion" w:date="2019-12-09T02:09:00Z">
            <w:rPr/>
          </w:rPrChange>
        </w:rPr>
        <w:t xml:space="preserve">2D штрих-коди </w:t>
      </w:r>
      <w:ins w:id="1932" w:author="Rodion" w:date="2019-12-05T23:36:00Z">
        <w:r w:rsidR="00C95D1B" w:rsidRPr="00312974">
          <w:rPr>
            <w:rPrChange w:id="1933" w:author="Rodion" w:date="2019-12-09T02:09:00Z">
              <w:rPr/>
            </w:rPrChange>
          </w:rPr>
          <w:t xml:space="preserve">– </w:t>
        </w:r>
      </w:ins>
      <w:r w:rsidRPr="00312974">
        <w:rPr>
          <w:rPrChange w:id="1934" w:author="Rodion" w:date="2019-12-09T02:09:00Z">
            <w:rPr/>
          </w:rPrChange>
        </w:rPr>
        <w:t>це покращена технологія</w:t>
      </w:r>
      <w:r w:rsidR="00990AE0" w:rsidRPr="00312974">
        <w:rPr>
          <w:rPrChange w:id="1935" w:author="Rodion" w:date="2019-12-09T02:09:00Z">
            <w:rPr/>
          </w:rPrChange>
        </w:rPr>
        <w:t xml:space="preserve"> одновимірних кодів. </w:t>
      </w:r>
      <w:r w:rsidR="00F02AFA" w:rsidRPr="00312974">
        <w:rPr>
          <w:rPrChange w:id="1936" w:author="Rodion" w:date="2019-12-09T02:09:00Z">
            <w:rPr/>
          </w:rPrChange>
        </w:rPr>
        <w:t xml:space="preserve">Їх ще називають матричними або двовимірними штрих-кодами. </w:t>
      </w:r>
      <w:r w:rsidR="00990AE0" w:rsidRPr="00312974">
        <w:rPr>
          <w:rPrChange w:id="1937" w:author="Rodion" w:date="2019-12-09T02:09:00Z">
            <w:rPr/>
          </w:rPrChange>
        </w:rPr>
        <w:t>Основна відмінність полягає в тому</w:t>
      </w:r>
      <w:ins w:id="1938" w:author="Rodion" w:date="2019-12-05T23:37:00Z">
        <w:r w:rsidR="00C95D1B" w:rsidRPr="00312974">
          <w:rPr>
            <w:rPrChange w:id="1939" w:author="Rodion" w:date="2019-12-09T02:09:00Z">
              <w:rPr/>
            </w:rPrChange>
          </w:rPr>
          <w:t>,</w:t>
        </w:r>
      </w:ins>
      <w:r w:rsidR="00990AE0" w:rsidRPr="00312974">
        <w:rPr>
          <w:rPrChange w:id="1940" w:author="Rodion" w:date="2019-12-09T02:09:00Z">
            <w:rPr/>
          </w:rPrChange>
        </w:rPr>
        <w:t xml:space="preserve"> що інформація розміщається в двох вимірах – і по вертикалі</w:t>
      </w:r>
      <w:ins w:id="1941" w:author="Rodion" w:date="2019-12-05T23:37:00Z">
        <w:r w:rsidR="00C95D1B" w:rsidRPr="00312974">
          <w:rPr>
            <w:rPrChange w:id="1942" w:author="Rodion" w:date="2019-12-09T02:09:00Z">
              <w:rPr/>
            </w:rPrChange>
          </w:rPr>
          <w:t>,</w:t>
        </w:r>
      </w:ins>
      <w:r w:rsidR="00990AE0" w:rsidRPr="00312974">
        <w:rPr>
          <w:rPrChange w:id="1943" w:author="Rodion" w:date="2019-12-09T02:09:00Z">
            <w:rPr/>
          </w:rPrChange>
        </w:rPr>
        <w:t xml:space="preserve"> і по горизонталі. Графічно такі коди виглядають набором </w:t>
      </w:r>
      <w:r w:rsidR="00CE4E98" w:rsidRPr="00312974">
        <w:rPr>
          <w:rPrChange w:id="1944" w:author="Rodion" w:date="2019-12-09T02:09:00Z">
            <w:rPr/>
          </w:rPrChange>
        </w:rPr>
        <w:t xml:space="preserve">впорядкованих спеціальним чином </w:t>
      </w:r>
      <w:r w:rsidR="00990AE0" w:rsidRPr="00312974">
        <w:rPr>
          <w:rPrChange w:id="1945" w:author="Rodion" w:date="2019-12-09T02:09:00Z">
            <w:rPr/>
          </w:rPrChange>
        </w:rPr>
        <w:t>точок, квадратів, кіл, шестикутників тощо.</w:t>
      </w:r>
      <w:r w:rsidR="00CE4E98" w:rsidRPr="00312974">
        <w:rPr>
          <w:rPrChange w:id="1946" w:author="Rodion" w:date="2019-12-09T02:09:00Z">
            <w:rPr/>
          </w:rPrChange>
        </w:rPr>
        <w:t xml:space="preserve"> Прямокутний 2D штрих-код може містити тисячі символів. Це рішення підходить коли необхідно розмістити досить велику кількість інформацію в компактному форматі. Таке застосування можна зустріти в логістичних структурах, де в код можна помістити адресу, контакти та ім’я отримувача та відправника посилки</w:t>
      </w:r>
      <w:r w:rsidR="00263A84" w:rsidRPr="00312974">
        <w:rPr>
          <w:rPrChange w:id="1947" w:author="Rodion" w:date="2019-12-09T02:09:00Z">
            <w:rPr/>
          </w:rPrChange>
        </w:rPr>
        <w:t xml:space="preserve"> [6]</w:t>
      </w:r>
      <w:r w:rsidR="00CE4E98" w:rsidRPr="00312974">
        <w:rPr>
          <w:rPrChange w:id="1948" w:author="Rodion" w:date="2019-12-09T02:09:00Z">
            <w:rPr/>
          </w:rPrChange>
        </w:rPr>
        <w:t>.</w:t>
      </w:r>
      <w:r w:rsidR="00990AE0" w:rsidRPr="00312974">
        <w:rPr>
          <w:rPrChange w:id="1949" w:author="Rodion" w:date="2019-12-09T02:09:00Z">
            <w:rPr/>
          </w:rPrChange>
        </w:rPr>
        <w:t xml:space="preserve"> </w:t>
      </w:r>
    </w:p>
    <w:p w14:paraId="0FDF30F1" w14:textId="78E2E941" w:rsidR="0072739E" w:rsidRPr="00312974" w:rsidRDefault="00F02AFA" w:rsidP="00AC6C67">
      <w:pPr>
        <w:rPr>
          <w:rPrChange w:id="1950" w:author="Rodion" w:date="2019-12-09T02:09:00Z">
            <w:rPr/>
          </w:rPrChange>
        </w:rPr>
      </w:pPr>
      <w:r w:rsidRPr="00312974">
        <w:rPr>
          <w:rPrChange w:id="1951" w:author="Rodion" w:date="2019-12-09T02:09:00Z">
            <w:rPr/>
          </w:rPrChange>
        </w:rPr>
        <w:t xml:space="preserve">Найпоширенішим стандартом матричних штрих-кодів є QR </w:t>
      </w:r>
      <w:del w:id="1952" w:author="Rodion" w:date="2019-12-05T23:37:00Z">
        <w:r w:rsidRPr="00312974" w:rsidDel="00C95D1B">
          <w:rPr>
            <w:rPrChange w:id="1953" w:author="Rodion" w:date="2019-12-09T02:09:00Z">
              <w:rPr/>
            </w:rPrChange>
          </w:rPr>
          <w:delText>C</w:delText>
        </w:r>
      </w:del>
      <w:proofErr w:type="spellStart"/>
      <w:ins w:id="1954" w:author="Rodion" w:date="2019-12-05T23:37:00Z">
        <w:r w:rsidR="00C95D1B" w:rsidRPr="00312974">
          <w:rPr>
            <w:rPrChange w:id="1955" w:author="Rodion" w:date="2019-12-09T02:09:00Z">
              <w:rPr>
                <w:lang w:val="en-US"/>
              </w:rPr>
            </w:rPrChange>
          </w:rPr>
          <w:t>c</w:t>
        </w:r>
      </w:ins>
      <w:r w:rsidRPr="00030B2B">
        <w:t>ode</w:t>
      </w:r>
      <w:proofErr w:type="spellEnd"/>
      <w:r w:rsidRPr="00030B2B">
        <w:t>. Через свою популярність ві</w:t>
      </w:r>
      <w:r w:rsidRPr="00312974">
        <w:rPr>
          <w:rPrChange w:id="1956" w:author="Rodion" w:date="2019-12-09T02:09:00Z">
            <w:rPr/>
          </w:rPrChange>
        </w:rPr>
        <w:t xml:space="preserve">н став підтримуватися стандартними застосуваннями до камер смартфонів, щоб кожна людина мала можливість зчитати такий код, та отримати інформацію з нього або навіть одразу взаємодіяти з нею. Так, наприклад, якщо закодувати адресу веб сайту в QR </w:t>
      </w:r>
      <w:proofErr w:type="spellStart"/>
      <w:ins w:id="1957" w:author="Rodion" w:date="2019-12-05T23:37:00Z">
        <w:r w:rsidR="00C95D1B" w:rsidRPr="00312974">
          <w:rPr>
            <w:rPrChange w:id="1958" w:author="Rodion" w:date="2019-12-09T02:09:00Z">
              <w:rPr/>
            </w:rPrChange>
          </w:rPr>
          <w:t>с</w:t>
        </w:r>
      </w:ins>
      <w:del w:id="1959" w:author="Rodion" w:date="2019-12-05T23:37:00Z">
        <w:r w:rsidRPr="00312974" w:rsidDel="00C95D1B">
          <w:rPr>
            <w:rPrChange w:id="1960" w:author="Rodion" w:date="2019-12-09T02:09:00Z">
              <w:rPr/>
            </w:rPrChange>
          </w:rPr>
          <w:delText>C</w:delText>
        </w:r>
      </w:del>
      <w:r w:rsidRPr="00312974">
        <w:rPr>
          <w:rPrChange w:id="1961" w:author="Rodion" w:date="2019-12-09T02:09:00Z">
            <w:rPr/>
          </w:rPrChange>
        </w:rPr>
        <w:t>ode</w:t>
      </w:r>
      <w:proofErr w:type="spellEnd"/>
      <w:r w:rsidR="00436D31" w:rsidRPr="00312974">
        <w:rPr>
          <w:rPrChange w:id="1962" w:author="Rodion" w:date="2019-12-09T02:09:00Z">
            <w:rPr/>
          </w:rPrChange>
        </w:rPr>
        <w:t>, то, зчитавши його смартфоном, можна одразу перейти за декодованим посиланням. Або, якщо в послідовності</w:t>
      </w:r>
      <w:r w:rsidR="005E3ACA" w:rsidRPr="00312974">
        <w:rPr>
          <w:rPrChange w:id="1963" w:author="Rodion" w:date="2019-12-09T02:09:00Z">
            <w:rPr/>
          </w:rPrChange>
        </w:rPr>
        <w:t xml:space="preserve">, зображеній на рисунку </w:t>
      </w:r>
      <w:ins w:id="1964" w:author="Rodion" w:date="2019-12-05T23:38:00Z">
        <w:r w:rsidR="00C95D1B" w:rsidRPr="00312974">
          <w:rPr>
            <w:rPrChange w:id="1965" w:author="Rodion" w:date="2019-12-09T02:09:00Z">
              <w:rPr/>
            </w:rPrChange>
          </w:rPr>
          <w:t>1</w:t>
        </w:r>
      </w:ins>
      <w:del w:id="1966" w:author="Rodion" w:date="2019-12-05T23:38:00Z">
        <w:r w:rsidR="005E3ACA" w:rsidRPr="00312974" w:rsidDel="00C95D1B">
          <w:rPr>
            <w:rPrChange w:id="1967" w:author="Rodion" w:date="2019-12-09T02:09:00Z">
              <w:rPr/>
            </w:rPrChange>
          </w:rPr>
          <w:delText>2</w:delText>
        </w:r>
      </w:del>
      <w:r w:rsidR="00DE16ED" w:rsidRPr="00312974">
        <w:rPr>
          <w:rPrChange w:id="1968" w:author="Rodion" w:date="2019-12-09T02:09:00Z">
            <w:rPr/>
          </w:rPrChange>
        </w:rPr>
        <w:t>.2</w:t>
      </w:r>
      <w:r w:rsidR="005E3ACA" w:rsidRPr="00312974">
        <w:rPr>
          <w:rPrChange w:id="1969" w:author="Rodion" w:date="2019-12-09T02:09:00Z">
            <w:rPr/>
          </w:rPrChange>
        </w:rPr>
        <w:t>,</w:t>
      </w:r>
      <w:r w:rsidR="00436D31" w:rsidRPr="00312974">
        <w:rPr>
          <w:rPrChange w:id="1970" w:author="Rodion" w:date="2019-12-09T02:09:00Z">
            <w:rPr/>
          </w:rPrChange>
        </w:rPr>
        <w:t xml:space="preserve"> закодувати SSID </w:t>
      </w:r>
      <w:proofErr w:type="spellStart"/>
      <w:r w:rsidR="00436D31" w:rsidRPr="00312974">
        <w:rPr>
          <w:rPrChange w:id="1971" w:author="Rodion" w:date="2019-12-09T02:09:00Z">
            <w:rPr/>
          </w:rPrChange>
        </w:rPr>
        <w:t>Wi-Fi</w:t>
      </w:r>
      <w:proofErr w:type="spellEnd"/>
      <w:r w:rsidR="00436D31" w:rsidRPr="00312974">
        <w:rPr>
          <w:rPrChange w:id="1972" w:author="Rodion" w:date="2019-12-09T02:09:00Z">
            <w:rPr/>
          </w:rPrChange>
        </w:rPr>
        <w:t xml:space="preserve"> мережі та пароль до неї, зчитавши такий код, смартфон буде намагатися до неї підключитися.</w:t>
      </w:r>
      <w:r w:rsidR="0072739E" w:rsidRPr="00312974">
        <w:rPr>
          <w:rPrChange w:id="1973" w:author="Rodion" w:date="2019-12-09T02:09:00Z">
            <w:rPr/>
          </w:rPrChange>
        </w:rPr>
        <w:t xml:space="preserve"> </w:t>
      </w:r>
    </w:p>
    <w:p w14:paraId="2E0DD4CB" w14:textId="77777777" w:rsidR="00AC6C67" w:rsidRPr="00312974" w:rsidRDefault="00AC6C67" w:rsidP="00AD5142">
      <w:pPr>
        <w:rPr>
          <w:rPrChange w:id="1974" w:author="Rodion" w:date="2019-12-09T02:09:00Z">
            <w:rPr/>
          </w:rPrChange>
        </w:rPr>
      </w:pPr>
    </w:p>
    <w:p w14:paraId="0EDE6D92" w14:textId="77777777" w:rsidR="005E3ACA" w:rsidRPr="00312974" w:rsidRDefault="005E3ACA" w:rsidP="005E3ACA">
      <w:pPr>
        <w:pStyle w:val="HTMLPreformatted"/>
        <w:pBdr>
          <w:top w:val="single" w:sz="6" w:space="12" w:color="EAECF0"/>
          <w:left w:val="single" w:sz="6" w:space="12" w:color="EAECF0"/>
          <w:bottom w:val="single" w:sz="6" w:space="12" w:color="EAECF0"/>
          <w:right w:val="single" w:sz="6" w:space="12" w:color="EAECF0"/>
        </w:pBdr>
        <w:shd w:val="clear" w:color="auto" w:fill="F8F9FA"/>
        <w:jc w:val="center"/>
        <w:rPr>
          <w:color w:val="000000"/>
          <w:sz w:val="21"/>
          <w:szCs w:val="21"/>
          <w:rPrChange w:id="1975" w:author="Rodion" w:date="2019-12-09T02:09:00Z">
            <w:rPr>
              <w:color w:val="000000"/>
              <w:sz w:val="21"/>
              <w:szCs w:val="21"/>
            </w:rPr>
          </w:rPrChange>
        </w:rPr>
      </w:pPr>
      <w:r w:rsidRPr="00312974">
        <w:rPr>
          <w:color w:val="000000"/>
          <w:sz w:val="21"/>
          <w:szCs w:val="21"/>
          <w:rPrChange w:id="1976" w:author="Rodion" w:date="2019-12-09T02:09:00Z">
            <w:rPr>
              <w:color w:val="000000"/>
              <w:sz w:val="21"/>
              <w:szCs w:val="21"/>
            </w:rPr>
          </w:rPrChange>
        </w:rPr>
        <w:t>WIFI:S:&lt;SSID&gt;;T:&lt;WPA|WEP|&gt;;P:&lt;</w:t>
      </w:r>
      <w:proofErr w:type="spellStart"/>
      <w:r w:rsidRPr="00312974">
        <w:rPr>
          <w:color w:val="000000"/>
          <w:sz w:val="21"/>
          <w:szCs w:val="21"/>
          <w:rPrChange w:id="1977" w:author="Rodion" w:date="2019-12-09T02:09:00Z">
            <w:rPr>
              <w:color w:val="000000"/>
              <w:sz w:val="21"/>
              <w:szCs w:val="21"/>
            </w:rPr>
          </w:rPrChange>
        </w:rPr>
        <w:t>password</w:t>
      </w:r>
      <w:proofErr w:type="spellEnd"/>
      <w:r w:rsidRPr="00312974">
        <w:rPr>
          <w:color w:val="000000"/>
          <w:sz w:val="21"/>
          <w:szCs w:val="21"/>
          <w:rPrChange w:id="1978" w:author="Rodion" w:date="2019-12-09T02:09:00Z">
            <w:rPr>
              <w:color w:val="000000"/>
              <w:sz w:val="21"/>
              <w:szCs w:val="21"/>
            </w:rPr>
          </w:rPrChange>
        </w:rPr>
        <w:t>&gt;;H:&lt;</w:t>
      </w:r>
      <w:proofErr w:type="spellStart"/>
      <w:r w:rsidRPr="00312974">
        <w:rPr>
          <w:color w:val="000000"/>
          <w:sz w:val="21"/>
          <w:szCs w:val="21"/>
          <w:rPrChange w:id="1979" w:author="Rodion" w:date="2019-12-09T02:09:00Z">
            <w:rPr>
              <w:color w:val="000000"/>
              <w:sz w:val="21"/>
              <w:szCs w:val="21"/>
            </w:rPr>
          </w:rPrChange>
        </w:rPr>
        <w:t>true|false</w:t>
      </w:r>
      <w:proofErr w:type="spellEnd"/>
      <w:r w:rsidRPr="00312974">
        <w:rPr>
          <w:color w:val="000000"/>
          <w:sz w:val="21"/>
          <w:szCs w:val="21"/>
          <w:rPrChange w:id="1980" w:author="Rodion" w:date="2019-12-09T02:09:00Z">
            <w:rPr>
              <w:color w:val="000000"/>
              <w:sz w:val="21"/>
              <w:szCs w:val="21"/>
            </w:rPr>
          </w:rPrChange>
        </w:rPr>
        <w:t>|&gt;;</w:t>
      </w:r>
    </w:p>
    <w:p w14:paraId="7D01504C" w14:textId="73D00C95" w:rsidR="005E3ACA" w:rsidRPr="00312974" w:rsidRDefault="005E3ACA" w:rsidP="00AC6C67">
      <w:pPr>
        <w:jc w:val="center"/>
        <w:rPr>
          <w:rPrChange w:id="1981" w:author="Rodion" w:date="2019-12-09T02:09:00Z">
            <w:rPr/>
          </w:rPrChange>
        </w:rPr>
      </w:pPr>
      <w:r w:rsidRPr="00312974">
        <w:rPr>
          <w:rPrChange w:id="1982" w:author="Rodion" w:date="2019-12-09T02:09:00Z">
            <w:rPr/>
          </w:rPrChange>
        </w:rPr>
        <w:t xml:space="preserve">Рисунок </w:t>
      </w:r>
      <w:ins w:id="1983" w:author="Rodion" w:date="2019-12-05T23:39:00Z">
        <w:r w:rsidR="00D63A5E" w:rsidRPr="00312974">
          <w:rPr>
            <w:rPrChange w:id="1984" w:author="Rodion" w:date="2019-12-09T02:09:00Z">
              <w:rPr/>
            </w:rPrChange>
          </w:rPr>
          <w:t>1</w:t>
        </w:r>
      </w:ins>
      <w:del w:id="1985" w:author="Rodion" w:date="2019-12-05T23:39:00Z">
        <w:r w:rsidRPr="00312974" w:rsidDel="00D63A5E">
          <w:rPr>
            <w:rPrChange w:id="1986" w:author="Rodion" w:date="2019-12-09T02:09:00Z">
              <w:rPr/>
            </w:rPrChange>
          </w:rPr>
          <w:delText>2</w:delText>
        </w:r>
      </w:del>
      <w:r w:rsidR="00DE16ED" w:rsidRPr="00312974">
        <w:rPr>
          <w:rPrChange w:id="1987" w:author="Rodion" w:date="2019-12-09T02:09:00Z">
            <w:rPr/>
          </w:rPrChange>
        </w:rPr>
        <w:t>.2</w:t>
      </w:r>
      <w:r w:rsidRPr="00312974">
        <w:rPr>
          <w:rPrChange w:id="1988" w:author="Rodion" w:date="2019-12-09T02:09:00Z">
            <w:rPr/>
          </w:rPrChange>
        </w:rPr>
        <w:t xml:space="preserve"> – формат запису інформації в QR </w:t>
      </w:r>
      <w:proofErr w:type="spellStart"/>
      <w:ins w:id="1989" w:author="Rodion" w:date="2019-12-05T23:39:00Z">
        <w:r w:rsidR="00D63A5E" w:rsidRPr="00312974">
          <w:rPr>
            <w:rPrChange w:id="1990" w:author="Rodion" w:date="2019-12-09T02:09:00Z">
              <w:rPr/>
            </w:rPrChange>
          </w:rPr>
          <w:t>с</w:t>
        </w:r>
      </w:ins>
      <w:del w:id="1991" w:author="Rodion" w:date="2019-12-05T23:39:00Z">
        <w:r w:rsidRPr="00312974" w:rsidDel="00D63A5E">
          <w:rPr>
            <w:rPrChange w:id="1992" w:author="Rodion" w:date="2019-12-09T02:09:00Z">
              <w:rPr/>
            </w:rPrChange>
          </w:rPr>
          <w:delText>C</w:delText>
        </w:r>
      </w:del>
      <w:r w:rsidRPr="00312974">
        <w:rPr>
          <w:rPrChange w:id="1993" w:author="Rodion" w:date="2019-12-09T02:09:00Z">
            <w:rPr/>
          </w:rPrChange>
        </w:rPr>
        <w:t>ode</w:t>
      </w:r>
      <w:proofErr w:type="spellEnd"/>
      <w:r w:rsidRPr="00312974">
        <w:rPr>
          <w:rPrChange w:id="1994" w:author="Rodion" w:date="2019-12-09T02:09:00Z">
            <w:rPr/>
          </w:rPrChange>
        </w:rPr>
        <w:t xml:space="preserve"> для підключення до </w:t>
      </w:r>
      <w:proofErr w:type="spellStart"/>
      <w:r w:rsidRPr="00312974">
        <w:rPr>
          <w:rPrChange w:id="1995" w:author="Rodion" w:date="2019-12-09T02:09:00Z">
            <w:rPr/>
          </w:rPrChange>
        </w:rPr>
        <w:t>Wi-Fi</w:t>
      </w:r>
      <w:proofErr w:type="spellEnd"/>
      <w:r w:rsidRPr="00312974">
        <w:rPr>
          <w:rPrChange w:id="1996" w:author="Rodion" w:date="2019-12-09T02:09:00Z">
            <w:rPr/>
          </w:rPrChange>
        </w:rPr>
        <w:t xml:space="preserve"> мережі одразу після сканування смартфоном</w:t>
      </w:r>
      <w:r w:rsidR="00263A84" w:rsidRPr="00312974">
        <w:rPr>
          <w:rPrChange w:id="1997" w:author="Rodion" w:date="2019-12-09T02:09:00Z">
            <w:rPr/>
          </w:rPrChange>
        </w:rPr>
        <w:t xml:space="preserve"> [7]</w:t>
      </w:r>
    </w:p>
    <w:p w14:paraId="696A1F9F" w14:textId="0F7F9D74" w:rsidR="005E3ACA" w:rsidRPr="00312974" w:rsidDel="00D63A5E" w:rsidRDefault="005E3ACA" w:rsidP="00AD5142">
      <w:pPr>
        <w:rPr>
          <w:del w:id="1998" w:author="Rodion" w:date="2019-12-05T23:39:00Z"/>
          <w:rPrChange w:id="1999" w:author="Rodion" w:date="2019-12-09T02:09:00Z">
            <w:rPr>
              <w:del w:id="2000" w:author="Rodion" w:date="2019-12-05T23:39:00Z"/>
            </w:rPr>
          </w:rPrChange>
        </w:rPr>
      </w:pPr>
    </w:p>
    <w:p w14:paraId="51F5E6DC" w14:textId="71626408" w:rsidR="00F02AFA" w:rsidRPr="00312974" w:rsidRDefault="00436D31" w:rsidP="00AD5142">
      <w:pPr>
        <w:rPr>
          <w:rPrChange w:id="2001" w:author="Rodion" w:date="2019-12-09T02:09:00Z">
            <w:rPr/>
          </w:rPrChange>
        </w:rPr>
      </w:pPr>
      <w:r w:rsidRPr="00312974">
        <w:rPr>
          <w:rPrChange w:id="2002" w:author="Rodion" w:date="2019-12-09T02:09:00Z">
            <w:rPr/>
          </w:rPrChange>
        </w:rPr>
        <w:t xml:space="preserve">На рисунку </w:t>
      </w:r>
      <w:ins w:id="2003" w:author="Rodion" w:date="2019-12-05T23:39:00Z">
        <w:r w:rsidR="00D63A5E" w:rsidRPr="00312974">
          <w:rPr>
            <w:rPrChange w:id="2004" w:author="Rodion" w:date="2019-12-09T02:09:00Z">
              <w:rPr/>
            </w:rPrChange>
          </w:rPr>
          <w:t>1</w:t>
        </w:r>
      </w:ins>
      <w:del w:id="2005" w:author="Rodion" w:date="2019-12-05T23:39:00Z">
        <w:r w:rsidR="00DE16ED" w:rsidRPr="00312974" w:rsidDel="00D63A5E">
          <w:rPr>
            <w:rPrChange w:id="2006" w:author="Rodion" w:date="2019-12-09T02:09:00Z">
              <w:rPr/>
            </w:rPrChange>
          </w:rPr>
          <w:delText>2</w:delText>
        </w:r>
      </w:del>
      <w:r w:rsidR="00DE16ED" w:rsidRPr="00312974">
        <w:rPr>
          <w:rPrChange w:id="2007" w:author="Rodion" w:date="2019-12-09T02:09:00Z">
            <w:rPr/>
          </w:rPrChange>
        </w:rPr>
        <w:t>.</w:t>
      </w:r>
      <w:r w:rsidR="005E3ACA" w:rsidRPr="00312974">
        <w:rPr>
          <w:rPrChange w:id="2008" w:author="Rodion" w:date="2019-12-09T02:09:00Z">
            <w:rPr/>
          </w:rPrChange>
        </w:rPr>
        <w:t>3</w:t>
      </w:r>
      <w:r w:rsidRPr="00312974">
        <w:rPr>
          <w:rPrChange w:id="2009" w:author="Rodion" w:date="2019-12-09T02:09:00Z">
            <w:rPr/>
          </w:rPrChange>
        </w:rPr>
        <w:t xml:space="preserve"> зображений приклад QR </w:t>
      </w:r>
      <w:proofErr w:type="spellStart"/>
      <w:ins w:id="2010" w:author="Rodion" w:date="2019-12-05T23:39:00Z">
        <w:r w:rsidR="00D63A5E" w:rsidRPr="00312974">
          <w:rPr>
            <w:rPrChange w:id="2011" w:author="Rodion" w:date="2019-12-09T02:09:00Z">
              <w:rPr/>
            </w:rPrChange>
          </w:rPr>
          <w:t>с</w:t>
        </w:r>
      </w:ins>
      <w:del w:id="2012" w:author="Rodion" w:date="2019-12-05T23:39:00Z">
        <w:r w:rsidRPr="00312974" w:rsidDel="00D63A5E">
          <w:rPr>
            <w:rPrChange w:id="2013" w:author="Rodion" w:date="2019-12-09T02:09:00Z">
              <w:rPr/>
            </w:rPrChange>
          </w:rPr>
          <w:delText>C</w:delText>
        </w:r>
      </w:del>
      <w:r w:rsidRPr="00312974">
        <w:rPr>
          <w:rPrChange w:id="2014" w:author="Rodion" w:date="2019-12-09T02:09:00Z">
            <w:rPr/>
          </w:rPrChange>
        </w:rPr>
        <w:t>ode</w:t>
      </w:r>
      <w:proofErr w:type="spellEnd"/>
      <w:r w:rsidRPr="00312974">
        <w:rPr>
          <w:rPrChange w:id="2015" w:author="Rodion" w:date="2019-12-09T02:09:00Z">
            <w:rPr/>
          </w:rPrChange>
        </w:rPr>
        <w:t xml:space="preserve">, що містить необхідну інформацію для доступу до </w:t>
      </w:r>
      <w:proofErr w:type="spellStart"/>
      <w:r w:rsidRPr="00312974">
        <w:rPr>
          <w:rPrChange w:id="2016" w:author="Rodion" w:date="2019-12-09T02:09:00Z">
            <w:rPr/>
          </w:rPrChange>
        </w:rPr>
        <w:t>Wi-Fi</w:t>
      </w:r>
      <w:proofErr w:type="spellEnd"/>
      <w:r w:rsidRPr="00312974">
        <w:rPr>
          <w:rPrChange w:id="2017" w:author="Rodion" w:date="2019-12-09T02:09:00Z">
            <w:rPr/>
          </w:rPrChange>
        </w:rPr>
        <w:t xml:space="preserve"> мережі з SSID «</w:t>
      </w:r>
      <w:proofErr w:type="spellStart"/>
      <w:r w:rsidRPr="00312974">
        <w:rPr>
          <w:rPrChange w:id="2018" w:author="Rodion" w:date="2019-12-09T02:09:00Z">
            <w:rPr/>
          </w:rPrChange>
        </w:rPr>
        <w:t>Test_WiFi</w:t>
      </w:r>
      <w:proofErr w:type="spellEnd"/>
      <w:r w:rsidRPr="00312974">
        <w:rPr>
          <w:rPrChange w:id="2019" w:author="Rodion" w:date="2019-12-09T02:09:00Z">
            <w:rPr/>
          </w:rPrChange>
        </w:rPr>
        <w:t xml:space="preserve">» та паролем «32168421». </w:t>
      </w:r>
    </w:p>
    <w:p w14:paraId="7A27A33C" w14:textId="74CB09DF" w:rsidR="002060DD" w:rsidRPr="00312974" w:rsidRDefault="002060DD" w:rsidP="00AD5142">
      <w:pPr>
        <w:rPr>
          <w:rPrChange w:id="2020" w:author="Rodion" w:date="2019-12-09T02:09:00Z">
            <w:rPr/>
          </w:rPrChange>
        </w:rPr>
      </w:pPr>
    </w:p>
    <w:p w14:paraId="2C46AEDE" w14:textId="43F42859" w:rsidR="0003354C" w:rsidRPr="00030B2B" w:rsidRDefault="0003354C" w:rsidP="0003354C">
      <w:pPr>
        <w:spacing w:line="259" w:lineRule="auto"/>
        <w:ind w:firstLine="0"/>
        <w:jc w:val="center"/>
      </w:pPr>
      <w:r w:rsidRPr="00030B2B">
        <w:rPr>
          <w:noProof/>
        </w:rPr>
        <w:drawing>
          <wp:inline distT="0" distB="0" distL="0" distR="0" wp14:anchorId="211A2160" wp14:editId="469C3732">
            <wp:extent cx="2438400" cy="2438400"/>
            <wp:effectExtent l="0" t="0" r="0" b="0"/>
            <wp:docPr id="9" name="Picture 9" descr="C:\Users\Rodion\AppData\Local\Microsoft\Windows\INetCache\Content.MSO\923FBA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dion\AppData\Local\Microsoft\Windows\INetCache\Content.MSO\923FBA12.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7E890A67" w14:textId="41D96CBF" w:rsidR="002060DD" w:rsidRPr="00312974" w:rsidRDefault="0003354C" w:rsidP="000E2607">
      <w:pPr>
        <w:spacing w:line="259" w:lineRule="auto"/>
        <w:ind w:firstLine="0"/>
        <w:jc w:val="center"/>
        <w:rPr>
          <w:rPrChange w:id="2021" w:author="Rodion" w:date="2019-12-09T02:09:00Z">
            <w:rPr/>
          </w:rPrChange>
        </w:rPr>
      </w:pPr>
      <w:del w:id="2022" w:author="Rodion" w:date="2019-12-05T23:45:00Z">
        <w:r w:rsidRPr="00312974" w:rsidDel="003537CF">
          <w:rPr>
            <w:rPrChange w:id="2023" w:author="Rodion" w:date="2019-12-09T02:09:00Z">
              <w:rPr/>
            </w:rPrChange>
          </w:rPr>
          <w:delText xml:space="preserve">Рисунок </w:delText>
        </w:r>
        <w:r w:rsidR="00DE16ED" w:rsidRPr="00312974" w:rsidDel="003537CF">
          <w:rPr>
            <w:rPrChange w:id="2024" w:author="Rodion" w:date="2019-12-09T02:09:00Z">
              <w:rPr/>
            </w:rPrChange>
          </w:rPr>
          <w:delText>2.</w:delText>
        </w:r>
      </w:del>
      <w:ins w:id="2025" w:author="Rodion" w:date="2019-12-05T23:45:00Z">
        <w:r w:rsidR="003537CF" w:rsidRPr="00312974">
          <w:rPr>
            <w:rPrChange w:id="2026" w:author="Rodion" w:date="2019-12-09T02:09:00Z">
              <w:rPr/>
            </w:rPrChange>
          </w:rPr>
          <w:t>Рисунок 1.</w:t>
        </w:r>
      </w:ins>
      <w:r w:rsidR="005E3ACA" w:rsidRPr="00312974">
        <w:rPr>
          <w:rPrChange w:id="2027" w:author="Rodion" w:date="2019-12-09T02:09:00Z">
            <w:rPr/>
          </w:rPrChange>
        </w:rPr>
        <w:t>3</w:t>
      </w:r>
      <w:r w:rsidRPr="00312974">
        <w:rPr>
          <w:rPrChange w:id="2028" w:author="Rodion" w:date="2019-12-09T02:09:00Z">
            <w:rPr/>
          </w:rPrChange>
        </w:rPr>
        <w:t xml:space="preserve"> – QR </w:t>
      </w:r>
      <w:proofErr w:type="spellStart"/>
      <w:ins w:id="2029" w:author="Rodion" w:date="2019-12-05T23:39:00Z">
        <w:r w:rsidR="00D63A5E" w:rsidRPr="00312974">
          <w:rPr>
            <w:rPrChange w:id="2030" w:author="Rodion" w:date="2019-12-09T02:09:00Z">
              <w:rPr/>
            </w:rPrChange>
          </w:rPr>
          <w:t>с</w:t>
        </w:r>
      </w:ins>
      <w:del w:id="2031" w:author="Rodion" w:date="2019-12-05T23:39:00Z">
        <w:r w:rsidRPr="00312974" w:rsidDel="00D63A5E">
          <w:rPr>
            <w:rPrChange w:id="2032" w:author="Rodion" w:date="2019-12-09T02:09:00Z">
              <w:rPr/>
            </w:rPrChange>
          </w:rPr>
          <w:delText>C</w:delText>
        </w:r>
      </w:del>
      <w:r w:rsidRPr="00312974">
        <w:rPr>
          <w:rPrChange w:id="2033" w:author="Rodion" w:date="2019-12-09T02:09:00Z">
            <w:rPr/>
          </w:rPrChange>
        </w:rPr>
        <w:t>ode</w:t>
      </w:r>
      <w:proofErr w:type="spellEnd"/>
      <w:r w:rsidRPr="00312974">
        <w:rPr>
          <w:rPrChange w:id="2034" w:author="Rodion" w:date="2019-12-09T02:09:00Z">
            <w:rPr/>
          </w:rPrChange>
        </w:rPr>
        <w:t xml:space="preserve"> з інформацією для підключення до </w:t>
      </w:r>
      <w:proofErr w:type="spellStart"/>
      <w:r w:rsidRPr="00312974">
        <w:rPr>
          <w:rPrChange w:id="2035" w:author="Rodion" w:date="2019-12-09T02:09:00Z">
            <w:rPr/>
          </w:rPrChange>
        </w:rPr>
        <w:t>Wi-Fi</w:t>
      </w:r>
      <w:proofErr w:type="spellEnd"/>
      <w:r w:rsidRPr="00312974">
        <w:rPr>
          <w:rPrChange w:id="2036" w:author="Rodion" w:date="2019-12-09T02:09:00Z">
            <w:rPr/>
          </w:rPrChange>
        </w:rPr>
        <w:t xml:space="preserve"> мережі</w:t>
      </w:r>
      <w:del w:id="2037" w:author="Rodion" w:date="2019-12-05T23:39:00Z">
        <w:r w:rsidRPr="00312974" w:rsidDel="00D63A5E">
          <w:rPr>
            <w:rPrChange w:id="2038" w:author="Rodion" w:date="2019-12-09T02:09:00Z">
              <w:rPr/>
            </w:rPrChange>
          </w:rPr>
          <w:delText>.</w:delText>
        </w:r>
      </w:del>
    </w:p>
    <w:p w14:paraId="6FD304FB" w14:textId="0D7316A2" w:rsidR="000E2607" w:rsidRPr="00312974" w:rsidRDefault="000E2607" w:rsidP="00AD5142">
      <w:pPr>
        <w:rPr>
          <w:rPrChange w:id="2039" w:author="Rodion" w:date="2019-12-09T02:09:00Z">
            <w:rPr/>
          </w:rPrChange>
        </w:rPr>
      </w:pPr>
    </w:p>
    <w:p w14:paraId="0D8EBFFD" w14:textId="64F6C714" w:rsidR="008C5333" w:rsidRPr="00312974" w:rsidRDefault="008C5333" w:rsidP="00AD5142">
      <w:pPr>
        <w:rPr>
          <w:rPrChange w:id="2040" w:author="Rodion" w:date="2019-12-09T02:09:00Z">
            <w:rPr/>
          </w:rPrChange>
        </w:rPr>
      </w:pPr>
      <w:r w:rsidRPr="00312974">
        <w:rPr>
          <w:rPrChange w:id="2041" w:author="Rodion" w:date="2019-12-09T02:09:00Z">
            <w:rPr/>
          </w:rPrChange>
        </w:rPr>
        <w:t xml:space="preserve">Окрім об’єму інформації, що може бути закодована в двовимірних </w:t>
      </w:r>
      <w:r w:rsidR="00F50E91" w:rsidRPr="00312974">
        <w:rPr>
          <w:rPrChange w:id="2042" w:author="Rodion" w:date="2019-12-09T02:09:00Z">
            <w:rPr/>
          </w:rPrChange>
        </w:rPr>
        <w:t>штрих</w:t>
      </w:r>
      <w:r w:rsidRPr="00312974">
        <w:rPr>
          <w:rPrChange w:id="2043" w:author="Rodion" w:date="2019-12-09T02:09:00Z">
            <w:rPr/>
          </w:rPrChange>
        </w:rPr>
        <w:t xml:space="preserve">-кодах, вони мають суттєву перевагу в порівнянні з одновимірними. Матричні штрих-коди можуть виправляти помилки, що дозволяє </w:t>
      </w:r>
      <w:proofErr w:type="spellStart"/>
      <w:r w:rsidRPr="00312974">
        <w:rPr>
          <w:rPrChange w:id="2044" w:author="Rodion" w:date="2019-12-09T02:09:00Z">
            <w:rPr/>
          </w:rPrChange>
        </w:rPr>
        <w:t>коректно</w:t>
      </w:r>
      <w:proofErr w:type="spellEnd"/>
      <w:r w:rsidRPr="00312974">
        <w:rPr>
          <w:rPrChange w:id="2045" w:author="Rodion" w:date="2019-12-09T02:09:00Z">
            <w:rPr/>
          </w:rPrChange>
        </w:rPr>
        <w:t xml:space="preserve"> декодувати інформацію навіть якщо графічний малюнок було трохи пошкоджено. Зокрема, QR </w:t>
      </w:r>
      <w:proofErr w:type="spellStart"/>
      <w:ins w:id="2046" w:author="Rodion" w:date="2019-12-05T23:40:00Z">
        <w:r w:rsidR="00D63A5E" w:rsidRPr="00312974">
          <w:rPr>
            <w:rPrChange w:id="2047" w:author="Rodion" w:date="2019-12-09T02:09:00Z">
              <w:rPr/>
            </w:rPrChange>
          </w:rPr>
          <w:t>с</w:t>
        </w:r>
      </w:ins>
      <w:del w:id="2048" w:author="Rodion" w:date="2019-12-05T23:40:00Z">
        <w:r w:rsidRPr="00312974" w:rsidDel="00D63A5E">
          <w:rPr>
            <w:rPrChange w:id="2049" w:author="Rodion" w:date="2019-12-09T02:09:00Z">
              <w:rPr/>
            </w:rPrChange>
          </w:rPr>
          <w:delText>C</w:delText>
        </w:r>
      </w:del>
      <w:r w:rsidRPr="00312974">
        <w:rPr>
          <w:rPrChange w:id="2050" w:author="Rodion" w:date="2019-12-09T02:09:00Z">
            <w:rPr/>
          </w:rPrChange>
        </w:rPr>
        <w:t>ode</w:t>
      </w:r>
      <w:proofErr w:type="spellEnd"/>
      <w:r w:rsidRPr="00312974">
        <w:rPr>
          <w:rPrChange w:id="2051" w:author="Rodion" w:date="2019-12-09T02:09:00Z">
            <w:rPr/>
          </w:rPrChange>
        </w:rPr>
        <w:t xml:space="preserve"> має </w:t>
      </w:r>
      <w:r w:rsidR="00EF6C10" w:rsidRPr="00312974">
        <w:rPr>
          <w:rPrChange w:id="2052" w:author="Rodion" w:date="2019-12-09T02:09:00Z">
            <w:rPr/>
          </w:rPrChange>
        </w:rPr>
        <w:t xml:space="preserve">вбудовану корекцію помилок за </w:t>
      </w:r>
      <w:r w:rsidR="00EF616D" w:rsidRPr="00312974">
        <w:rPr>
          <w:rPrChange w:id="2053" w:author="Rodion" w:date="2019-12-09T02:09:00Z">
            <w:rPr/>
          </w:rPrChange>
        </w:rPr>
        <w:t>кодами</w:t>
      </w:r>
      <w:r w:rsidR="00EF6C10" w:rsidRPr="00312974">
        <w:rPr>
          <w:rPrChange w:id="2054" w:author="Rodion" w:date="2019-12-09T02:09:00Z">
            <w:rPr/>
          </w:rPrChange>
        </w:rPr>
        <w:t xml:space="preserve"> </w:t>
      </w:r>
      <w:proofErr w:type="spellStart"/>
      <w:r w:rsidR="00F50E91" w:rsidRPr="00312974">
        <w:rPr>
          <w:rPrChange w:id="2055" w:author="Rodion" w:date="2019-12-09T02:09:00Z">
            <w:rPr/>
          </w:rPrChange>
        </w:rPr>
        <w:t>Рід</w:t>
      </w:r>
      <w:del w:id="2056" w:author="Rodion" w:date="2019-12-05T23:40:00Z">
        <w:r w:rsidR="00F50E91" w:rsidRPr="00312974" w:rsidDel="00D63A5E">
          <w:rPr>
            <w:rPrChange w:id="2057" w:author="Rodion" w:date="2019-12-09T02:09:00Z">
              <w:rPr/>
            </w:rPrChange>
          </w:rPr>
          <w:delText>к</w:delText>
        </w:r>
      </w:del>
      <w:r w:rsidR="00F50E91" w:rsidRPr="00312974">
        <w:rPr>
          <w:rPrChange w:id="2058" w:author="Rodion" w:date="2019-12-09T02:09:00Z">
            <w:rPr/>
          </w:rPrChange>
        </w:rPr>
        <w:t>а</w:t>
      </w:r>
      <w:proofErr w:type="spellEnd"/>
      <w:r w:rsidR="00EF6C10" w:rsidRPr="00312974">
        <w:rPr>
          <w:rPrChange w:id="2059" w:author="Rodion" w:date="2019-12-09T02:09:00Z">
            <w:rPr/>
          </w:rPrChange>
        </w:rPr>
        <w:t>-Соломона</w:t>
      </w:r>
      <w:r w:rsidR="00EF616D" w:rsidRPr="00312974">
        <w:rPr>
          <w:rPrChange w:id="2060" w:author="Rodion" w:date="2019-12-09T02:09:00Z">
            <w:rPr/>
          </w:rPrChange>
        </w:rPr>
        <w:t>, що зазвичай застосовується при роботі в контролерах оперативної пам’яті комп’ютера, записі та читанні інформації з оптичних дисків</w:t>
      </w:r>
      <w:ins w:id="2061" w:author="Rodion" w:date="2019-12-05T23:41:00Z">
        <w:r w:rsidR="00D63A5E" w:rsidRPr="00312974">
          <w:rPr>
            <w:rPrChange w:id="2062" w:author="Rodion" w:date="2019-12-09T02:09:00Z">
              <w:rPr>
                <w:lang w:val="en-US"/>
              </w:rPr>
            </w:rPrChange>
          </w:rPr>
          <w:t xml:space="preserve"> </w:t>
        </w:r>
      </w:ins>
      <w:r w:rsidR="00263A84" w:rsidRPr="00030B2B">
        <w:t>[7]</w:t>
      </w:r>
      <w:r w:rsidR="00EF616D" w:rsidRPr="00312974">
        <w:rPr>
          <w:rPrChange w:id="2063" w:author="Rodion" w:date="2019-12-09T02:09:00Z">
            <w:rPr/>
          </w:rPrChange>
        </w:rPr>
        <w:t>.</w:t>
      </w:r>
      <w:del w:id="2064" w:author="Rodion" w:date="2019-12-05T23:41:00Z">
        <w:r w:rsidR="00EF616D" w:rsidRPr="00312974" w:rsidDel="00D63A5E">
          <w:rPr>
            <w:rPrChange w:id="2065" w:author="Rodion" w:date="2019-12-09T02:09:00Z">
              <w:rPr/>
            </w:rPrChange>
          </w:rPr>
          <w:delText xml:space="preserve"> </w:delText>
        </w:r>
      </w:del>
      <w:r w:rsidR="00EF6C10" w:rsidRPr="00312974">
        <w:rPr>
          <w:rPrChange w:id="2066" w:author="Rodion" w:date="2019-12-09T02:09:00Z">
            <w:rPr/>
          </w:rPrChange>
        </w:rPr>
        <w:t xml:space="preserve"> </w:t>
      </w:r>
    </w:p>
    <w:p w14:paraId="0566AC00" w14:textId="4EE121EA" w:rsidR="003478C9" w:rsidRPr="00312974" w:rsidRDefault="003478C9">
      <w:pPr>
        <w:spacing w:line="259" w:lineRule="auto"/>
        <w:ind w:firstLine="0"/>
        <w:jc w:val="left"/>
        <w:rPr>
          <w:rPrChange w:id="2067" w:author="Rodion" w:date="2019-12-09T02:09:00Z">
            <w:rPr/>
          </w:rPrChange>
        </w:rPr>
      </w:pPr>
    </w:p>
    <w:p w14:paraId="72EFA3FE" w14:textId="2D6B5C5C" w:rsidR="003478C9" w:rsidRPr="00312974" w:rsidRDefault="00AD5142" w:rsidP="00AD5142">
      <w:pPr>
        <w:pStyle w:val="Heading4"/>
        <w:rPr>
          <w:rPrChange w:id="2068" w:author="Rodion" w:date="2019-12-09T02:09:00Z">
            <w:rPr/>
          </w:rPrChange>
        </w:rPr>
      </w:pPr>
      <w:del w:id="2069" w:author="Rodion Kharabet" w:date="2019-12-06T01:21:00Z">
        <w:r w:rsidRPr="00312974" w:rsidDel="00B5085E">
          <w:rPr>
            <w:rPrChange w:id="2070" w:author="Rodion" w:date="2019-12-09T02:09:00Z">
              <w:rPr/>
            </w:rPrChange>
          </w:rPr>
          <w:delText>2</w:delText>
        </w:r>
      </w:del>
      <w:ins w:id="2071" w:author="Rodion Kharabet" w:date="2019-12-06T01:21:00Z">
        <w:r w:rsidR="00B5085E" w:rsidRPr="00312974">
          <w:rPr>
            <w:rPrChange w:id="2072" w:author="Rodion" w:date="2019-12-09T02:09:00Z">
              <w:rPr/>
            </w:rPrChange>
          </w:rPr>
          <w:t>1</w:t>
        </w:r>
      </w:ins>
      <w:r w:rsidRPr="00312974">
        <w:rPr>
          <w:rPrChange w:id="2073" w:author="Rodion" w:date="2019-12-09T02:09:00Z">
            <w:rPr/>
          </w:rPrChange>
        </w:rPr>
        <w:t>.2.1.2 Сканери</w:t>
      </w:r>
      <w:r w:rsidR="00B54995" w:rsidRPr="00312974">
        <w:rPr>
          <w:rPrChange w:id="2074" w:author="Rodion" w:date="2019-12-09T02:09:00Z">
            <w:rPr/>
          </w:rPrChange>
        </w:rPr>
        <w:t xml:space="preserve"> штрих-код</w:t>
      </w:r>
      <w:r w:rsidRPr="00312974">
        <w:rPr>
          <w:rPrChange w:id="2075" w:author="Rodion" w:date="2019-12-09T02:09:00Z">
            <w:rPr/>
          </w:rPrChange>
        </w:rPr>
        <w:t>у</w:t>
      </w:r>
    </w:p>
    <w:p w14:paraId="3F11AD22" w14:textId="77777777" w:rsidR="00DE16ED" w:rsidRPr="00312974" w:rsidRDefault="00DE16ED" w:rsidP="00DE16ED">
      <w:pPr>
        <w:rPr>
          <w:rPrChange w:id="2076" w:author="Rodion" w:date="2019-12-09T02:09:00Z">
            <w:rPr/>
          </w:rPrChange>
        </w:rPr>
      </w:pPr>
    </w:p>
    <w:p w14:paraId="5243C448" w14:textId="44607B47" w:rsidR="003478C9" w:rsidRPr="00312974" w:rsidRDefault="001908A6" w:rsidP="00AD5142">
      <w:pPr>
        <w:rPr>
          <w:rPrChange w:id="2077" w:author="Rodion" w:date="2019-12-09T02:09:00Z">
            <w:rPr/>
          </w:rPrChange>
        </w:rPr>
      </w:pPr>
      <w:r w:rsidRPr="00312974">
        <w:rPr>
          <w:rPrChange w:id="2078" w:author="Rodion" w:date="2019-12-09T02:09:00Z">
            <w:rPr/>
          </w:rPrChange>
        </w:rPr>
        <w:t xml:space="preserve">Для отримання інформації з штрих-коду існують спеціальні пристрої – сканери </w:t>
      </w:r>
      <w:r w:rsidR="00F50E91" w:rsidRPr="00312974">
        <w:rPr>
          <w:rPrChange w:id="2079" w:author="Rodion" w:date="2019-12-09T02:09:00Z">
            <w:rPr/>
          </w:rPrChange>
        </w:rPr>
        <w:t>штрих</w:t>
      </w:r>
      <w:r w:rsidRPr="00312974">
        <w:rPr>
          <w:rPrChange w:id="2080" w:author="Rodion" w:date="2019-12-09T02:09:00Z">
            <w:rPr/>
          </w:rPrChange>
        </w:rPr>
        <w:t>-кодів. Це оптичний сканер, що, з надрукованого штрих-коду</w:t>
      </w:r>
      <w:del w:id="2081" w:author="Rodion" w:date="2019-12-05T23:43:00Z">
        <w:r w:rsidRPr="00312974" w:rsidDel="00D63A5E">
          <w:rPr>
            <w:rPrChange w:id="2082" w:author="Rodion" w:date="2019-12-09T02:09:00Z">
              <w:rPr/>
            </w:rPrChange>
          </w:rPr>
          <w:delText>,</w:delText>
        </w:r>
      </w:del>
      <w:r w:rsidRPr="00312974">
        <w:rPr>
          <w:rPrChange w:id="2083" w:author="Rodion" w:date="2019-12-09T02:09:00Z">
            <w:rPr/>
          </w:rPrChange>
        </w:rPr>
        <w:t xml:space="preserve"> декодує </w:t>
      </w:r>
      <w:del w:id="2084" w:author="Rodion" w:date="2019-12-05T23:43:00Z">
        <w:r w:rsidRPr="00312974" w:rsidDel="003537CF">
          <w:rPr>
            <w:rPrChange w:id="2085" w:author="Rodion" w:date="2019-12-09T02:09:00Z">
              <w:rPr/>
            </w:rPrChange>
          </w:rPr>
          <w:delText xml:space="preserve">корисні </w:delText>
        </w:r>
      </w:del>
      <w:r w:rsidRPr="00312974">
        <w:rPr>
          <w:rPrChange w:id="2086" w:author="Rodion" w:date="2019-12-09T02:09:00Z">
            <w:rPr/>
          </w:rPrChange>
        </w:rPr>
        <w:t xml:space="preserve">дані та передає на комп'ютер або інший пристрій обробки даних. Пристрій сканеру складається з джерела світла, лінзи та оптичних сенсорів що перетворюють оптичні імпульси в електричні сигнали. </w:t>
      </w:r>
      <w:r w:rsidR="006A76BA" w:rsidRPr="00312974">
        <w:rPr>
          <w:rPrChange w:id="2087" w:author="Rodion" w:date="2019-12-09T02:09:00Z">
            <w:rPr/>
          </w:rPrChange>
        </w:rPr>
        <w:t>С</w:t>
      </w:r>
      <w:r w:rsidRPr="00312974">
        <w:rPr>
          <w:rPrChange w:id="2088" w:author="Rodion" w:date="2019-12-09T02:09:00Z">
            <w:rPr/>
          </w:rPrChange>
        </w:rPr>
        <w:t>канери штри</w:t>
      </w:r>
      <w:r w:rsidR="006A76BA" w:rsidRPr="00312974">
        <w:rPr>
          <w:rPrChange w:id="2089" w:author="Rodion" w:date="2019-12-09T02:09:00Z">
            <w:rPr/>
          </w:rPrChange>
        </w:rPr>
        <w:t>х</w:t>
      </w:r>
      <w:r w:rsidRPr="00312974">
        <w:rPr>
          <w:rPrChange w:id="2090" w:author="Rodion" w:date="2019-12-09T02:09:00Z">
            <w:rPr/>
          </w:rPrChange>
        </w:rPr>
        <w:t>-кодів мають вбудовану інтегральну схему</w:t>
      </w:r>
      <w:r w:rsidR="006A76BA" w:rsidRPr="00312974">
        <w:rPr>
          <w:rPrChange w:id="2091" w:author="Rodion" w:date="2019-12-09T02:09:00Z">
            <w:rPr/>
          </w:rPrChange>
        </w:rPr>
        <w:t>-</w:t>
      </w:r>
      <w:r w:rsidRPr="00312974">
        <w:rPr>
          <w:rPrChange w:id="2092" w:author="Rodion" w:date="2019-12-09T02:09:00Z">
            <w:rPr/>
          </w:rPrChange>
        </w:rPr>
        <w:t>декодер</w:t>
      </w:r>
      <w:r w:rsidR="006A76BA" w:rsidRPr="00312974">
        <w:rPr>
          <w:rPrChange w:id="2093" w:author="Rodion" w:date="2019-12-09T02:09:00Z">
            <w:rPr/>
          </w:rPrChange>
        </w:rPr>
        <w:t xml:space="preserve">, </w:t>
      </w:r>
      <w:r w:rsidR="006A76BA" w:rsidRPr="00312974">
        <w:rPr>
          <w:rPrChange w:id="2094" w:author="Rodion" w:date="2019-12-09T02:09:00Z">
            <w:rPr/>
          </w:rPrChange>
        </w:rPr>
        <w:lastRenderedPageBreak/>
        <w:t xml:space="preserve">що аналізує зображення </w:t>
      </w:r>
      <w:r w:rsidR="00F50E91" w:rsidRPr="00312974">
        <w:rPr>
          <w:rPrChange w:id="2095" w:author="Rodion" w:date="2019-12-09T02:09:00Z">
            <w:rPr/>
          </w:rPrChange>
        </w:rPr>
        <w:t>штрих-код</w:t>
      </w:r>
      <w:r w:rsidR="005050B7" w:rsidRPr="00312974">
        <w:rPr>
          <w:rPrChange w:id="2096" w:author="Rodion" w:date="2019-12-09T02:09:00Z">
            <w:rPr/>
          </w:rPrChange>
        </w:rPr>
        <w:t>у</w:t>
      </w:r>
      <w:r w:rsidR="006A76BA" w:rsidRPr="00312974">
        <w:rPr>
          <w:rPrChange w:id="2097" w:author="Rodion" w:date="2019-12-09T02:09:00Z">
            <w:rPr/>
          </w:rPrChange>
        </w:rPr>
        <w:t xml:space="preserve"> з сенсорів та передає отримані дані на вихідний порт.</w:t>
      </w:r>
    </w:p>
    <w:p w14:paraId="312624F2" w14:textId="13D39ABA" w:rsidR="008A688D" w:rsidRPr="00312974" w:rsidRDefault="006A76BA" w:rsidP="00AD5142">
      <w:pPr>
        <w:rPr>
          <w:rPrChange w:id="2098" w:author="Rodion" w:date="2019-12-09T02:09:00Z">
            <w:rPr/>
          </w:rPrChange>
        </w:rPr>
      </w:pPr>
      <w:r w:rsidRPr="00312974">
        <w:rPr>
          <w:rPrChange w:id="2099" w:author="Rodion" w:date="2019-12-09T02:09:00Z">
            <w:rPr/>
          </w:rPrChange>
        </w:rPr>
        <w:t xml:space="preserve">Існує велика кількість реалізацій сканерів штрих-кодів. Кожен з них має своє місце та застосування у тій чи іншій сфері. Наприклад сканери можуть бути стаціонарними та переносними. Стаціонарні зручніше та доцільніше використовувати в касових апаратах, а переносні – на складах робітниками, що мають пересуватися по складу від одного товару, що необхідно сканувати, до іншого. </w:t>
      </w:r>
      <w:r w:rsidR="00FD4699" w:rsidRPr="00312974">
        <w:rPr>
          <w:rPrChange w:id="2100" w:author="Rodion" w:date="2019-12-09T02:09:00Z">
            <w:rPr/>
          </w:rPrChange>
        </w:rPr>
        <w:t>На сьогоднішній день за технологіями, що застосовуються в сканерах, їх можна поділити на такі групи:</w:t>
      </w:r>
    </w:p>
    <w:p w14:paraId="37E3953B" w14:textId="28FD2BDA" w:rsidR="00FD4699" w:rsidRPr="00312974" w:rsidRDefault="00AA411F" w:rsidP="00DD554E">
      <w:pPr>
        <w:pStyle w:val="ListParagraph"/>
        <w:rPr>
          <w:rPrChange w:id="2101" w:author="Rodion" w:date="2019-12-09T02:09:00Z">
            <w:rPr/>
          </w:rPrChange>
        </w:rPr>
      </w:pPr>
      <w:r w:rsidRPr="00312974">
        <w:rPr>
          <w:rPrChange w:id="2102" w:author="Rodion" w:date="2019-12-09T02:09:00Z">
            <w:rPr/>
          </w:rPrChange>
        </w:rPr>
        <w:t>с</w:t>
      </w:r>
      <w:r w:rsidR="00FD4699" w:rsidRPr="00312974">
        <w:rPr>
          <w:rPrChange w:id="2103" w:author="Rodion" w:date="2019-12-09T02:09:00Z">
            <w:rPr/>
          </w:rPrChange>
        </w:rPr>
        <w:t>канер-ручка</w:t>
      </w:r>
      <w:r w:rsidRPr="00312974">
        <w:rPr>
          <w:rPrChange w:id="2104" w:author="Rodion" w:date="2019-12-09T02:09:00Z">
            <w:rPr/>
          </w:rPrChange>
        </w:rPr>
        <w:t>;</w:t>
      </w:r>
    </w:p>
    <w:p w14:paraId="1BDE4046" w14:textId="138802C5" w:rsidR="00FD4699" w:rsidRPr="00312974" w:rsidRDefault="00AA411F" w:rsidP="00DD554E">
      <w:pPr>
        <w:pStyle w:val="ListParagraph"/>
        <w:rPr>
          <w:rPrChange w:id="2105" w:author="Rodion" w:date="2019-12-09T02:09:00Z">
            <w:rPr/>
          </w:rPrChange>
        </w:rPr>
      </w:pPr>
      <w:r w:rsidRPr="00312974">
        <w:rPr>
          <w:rPrChange w:id="2106" w:author="Rodion" w:date="2019-12-09T02:09:00Z">
            <w:rPr/>
          </w:rPrChange>
        </w:rPr>
        <w:t>л</w:t>
      </w:r>
      <w:r w:rsidR="00FD4699" w:rsidRPr="00312974">
        <w:rPr>
          <w:rPrChange w:id="2107" w:author="Rodion" w:date="2019-12-09T02:09:00Z">
            <w:rPr/>
          </w:rPrChange>
        </w:rPr>
        <w:t>азерний сканер</w:t>
      </w:r>
      <w:r w:rsidRPr="00312974">
        <w:rPr>
          <w:rPrChange w:id="2108" w:author="Rodion" w:date="2019-12-09T02:09:00Z">
            <w:rPr/>
          </w:rPrChange>
        </w:rPr>
        <w:t>;</w:t>
      </w:r>
    </w:p>
    <w:p w14:paraId="56568C9E" w14:textId="63DEF85C" w:rsidR="00FD4699" w:rsidRPr="00312974" w:rsidRDefault="00AA411F" w:rsidP="00DD554E">
      <w:pPr>
        <w:pStyle w:val="ListParagraph"/>
        <w:rPr>
          <w:rPrChange w:id="2109" w:author="Rodion" w:date="2019-12-09T02:09:00Z">
            <w:rPr/>
          </w:rPrChange>
        </w:rPr>
      </w:pPr>
      <w:r w:rsidRPr="00312974">
        <w:rPr>
          <w:rPrChange w:id="2110" w:author="Rodion" w:date="2019-12-09T02:09:00Z">
            <w:rPr/>
          </w:rPrChange>
        </w:rPr>
        <w:t>с</w:t>
      </w:r>
      <w:r w:rsidR="00FD4699" w:rsidRPr="00312974">
        <w:rPr>
          <w:rPrChange w:id="2111" w:author="Rodion" w:date="2019-12-09T02:09:00Z">
            <w:rPr/>
          </w:rPrChange>
        </w:rPr>
        <w:t>вітлодіодний сканер</w:t>
      </w:r>
      <w:r w:rsidRPr="00312974">
        <w:rPr>
          <w:rPrChange w:id="2112" w:author="Rodion" w:date="2019-12-09T02:09:00Z">
            <w:rPr/>
          </w:rPrChange>
        </w:rPr>
        <w:t>;</w:t>
      </w:r>
    </w:p>
    <w:p w14:paraId="6F518E28" w14:textId="5F6875A1" w:rsidR="00FD4699" w:rsidRPr="00312974" w:rsidRDefault="00AA411F" w:rsidP="00DD554E">
      <w:pPr>
        <w:pStyle w:val="ListParagraph"/>
        <w:rPr>
          <w:rPrChange w:id="2113" w:author="Rodion" w:date="2019-12-09T02:09:00Z">
            <w:rPr/>
          </w:rPrChange>
        </w:rPr>
      </w:pPr>
      <w:r w:rsidRPr="00312974">
        <w:rPr>
          <w:rPrChange w:id="2114" w:author="Rodion" w:date="2019-12-09T02:09:00Z">
            <w:rPr/>
          </w:rPrChange>
        </w:rPr>
        <w:t>с</w:t>
      </w:r>
      <w:r w:rsidR="00FD4699" w:rsidRPr="00312974">
        <w:rPr>
          <w:rPrChange w:id="2115" w:author="Rodion" w:date="2019-12-09T02:09:00Z">
            <w:rPr/>
          </w:rPrChange>
        </w:rPr>
        <w:t xml:space="preserve">канер </w:t>
      </w:r>
      <w:del w:id="2116" w:author="Rodion" w:date="2019-12-05T23:42:00Z">
        <w:r w:rsidR="00FD4699" w:rsidRPr="00312974" w:rsidDel="00D63A5E">
          <w:rPr>
            <w:rPrChange w:id="2117" w:author="Rodion" w:date="2019-12-09T02:09:00Z">
              <w:rPr/>
            </w:rPrChange>
          </w:rPr>
          <w:delText xml:space="preserve">на </w:delText>
        </w:r>
      </w:del>
      <w:ins w:id="2118" w:author="Rodion" w:date="2019-12-05T23:42:00Z">
        <w:r w:rsidR="00D63A5E" w:rsidRPr="00312974">
          <w:rPr>
            <w:rPrChange w:id="2119" w:author="Rodion" w:date="2019-12-09T02:09:00Z">
              <w:rPr>
                <w:lang w:val="ru-RU"/>
              </w:rPr>
            </w:rPrChange>
          </w:rPr>
          <w:t>в</w:t>
        </w:r>
        <w:r w:rsidR="00D63A5E" w:rsidRPr="00030B2B">
          <w:t xml:space="preserve"> </w:t>
        </w:r>
      </w:ins>
      <w:r w:rsidR="00FD4699" w:rsidRPr="00312974">
        <w:rPr>
          <w:rPrChange w:id="2120" w:author="Rodion" w:date="2019-12-09T02:09:00Z">
            <w:rPr/>
          </w:rPrChange>
        </w:rPr>
        <w:t>камер</w:t>
      </w:r>
      <w:ins w:id="2121" w:author="Rodion" w:date="2019-12-05T23:42:00Z">
        <w:r w:rsidR="00D63A5E" w:rsidRPr="00312974">
          <w:rPr>
            <w:rPrChange w:id="2122" w:author="Rodion" w:date="2019-12-09T02:09:00Z">
              <w:rPr/>
            </w:rPrChange>
          </w:rPr>
          <w:t>і</w:t>
        </w:r>
      </w:ins>
      <w:del w:id="2123" w:author="Rodion" w:date="2019-12-05T23:42:00Z">
        <w:r w:rsidR="00FD4699" w:rsidRPr="00312974" w:rsidDel="00D63A5E">
          <w:rPr>
            <w:rPrChange w:id="2124" w:author="Rodion" w:date="2019-12-09T02:09:00Z">
              <w:rPr/>
            </w:rPrChange>
          </w:rPr>
          <w:delText>и</w:delText>
        </w:r>
      </w:del>
      <w:r w:rsidRPr="00312974">
        <w:rPr>
          <w:rPrChange w:id="2125" w:author="Rodion" w:date="2019-12-09T02:09:00Z">
            <w:rPr/>
          </w:rPrChange>
        </w:rPr>
        <w:t>;</w:t>
      </w:r>
    </w:p>
    <w:p w14:paraId="09EE7191" w14:textId="100BFA1F" w:rsidR="00FD4699" w:rsidRPr="00312974" w:rsidRDefault="00AA411F" w:rsidP="00DD554E">
      <w:pPr>
        <w:pStyle w:val="ListParagraph"/>
        <w:rPr>
          <w:rPrChange w:id="2126" w:author="Rodion" w:date="2019-12-09T02:09:00Z">
            <w:rPr/>
          </w:rPrChange>
        </w:rPr>
      </w:pPr>
      <w:proofErr w:type="spellStart"/>
      <w:r w:rsidRPr="00312974">
        <w:rPr>
          <w:rPrChange w:id="2127" w:author="Rodion" w:date="2019-12-09T02:09:00Z">
            <w:rPr/>
          </w:rPrChange>
        </w:rPr>
        <w:t>в</w:t>
      </w:r>
      <w:r w:rsidR="00FD4699" w:rsidRPr="00312974">
        <w:rPr>
          <w:rPrChange w:id="2128" w:author="Rodion" w:date="2019-12-09T02:09:00Z">
            <w:rPr/>
          </w:rPrChange>
        </w:rPr>
        <w:t>сенаправлений</w:t>
      </w:r>
      <w:proofErr w:type="spellEnd"/>
      <w:r w:rsidR="00FD4699" w:rsidRPr="00312974">
        <w:rPr>
          <w:rPrChange w:id="2129" w:author="Rodion" w:date="2019-12-09T02:09:00Z">
            <w:rPr/>
          </w:rPrChange>
        </w:rPr>
        <w:t xml:space="preserve"> сканер</w:t>
      </w:r>
      <w:r w:rsidRPr="00312974">
        <w:rPr>
          <w:rPrChange w:id="2130" w:author="Rodion" w:date="2019-12-09T02:09:00Z">
            <w:rPr/>
          </w:rPrChange>
        </w:rPr>
        <w:t>;</w:t>
      </w:r>
    </w:p>
    <w:p w14:paraId="52B3EF85" w14:textId="213A5FB4" w:rsidR="00070222" w:rsidRPr="00312974" w:rsidRDefault="002209D3" w:rsidP="00AD5142">
      <w:pPr>
        <w:rPr>
          <w:rPrChange w:id="2131" w:author="Rodion" w:date="2019-12-09T02:09:00Z">
            <w:rPr/>
          </w:rPrChange>
        </w:rPr>
      </w:pPr>
      <w:r w:rsidRPr="00312974">
        <w:rPr>
          <w:rPrChange w:id="2132" w:author="Rodion" w:date="2019-12-09T02:09:00Z">
            <w:rPr/>
          </w:rPrChange>
        </w:rPr>
        <w:t xml:space="preserve">Сканер-ручка представляє собою ручку з вбудованим джерелом світла та фотодіодом. Для зчитування штрих-коду таким типом сканеру, необхідно провести ручкою через всі полоси штрих-коду з незмінною швидкістю. В процесі сканування фотодіод вимірює інтенсивність відображеного світла, вираховує проміжок між наступною та попередньою зміною інтенсивності, таким чином визначаючи довжину </w:t>
      </w:r>
      <w:r w:rsidR="00070222" w:rsidRPr="00312974">
        <w:rPr>
          <w:rPrChange w:id="2133" w:author="Rodion" w:date="2019-12-09T02:09:00Z">
            <w:rPr/>
          </w:rPrChange>
        </w:rPr>
        <w:t xml:space="preserve">смуг та відстань </w:t>
      </w:r>
      <w:r w:rsidRPr="00312974">
        <w:rPr>
          <w:rPrChange w:id="2134" w:author="Rodion" w:date="2019-12-09T02:09:00Z">
            <w:rPr/>
          </w:rPrChange>
        </w:rPr>
        <w:t xml:space="preserve">між </w:t>
      </w:r>
      <w:r w:rsidR="00070222" w:rsidRPr="00312974">
        <w:rPr>
          <w:rPrChange w:id="2135" w:author="Rodion" w:date="2019-12-09T02:09:00Z">
            <w:rPr/>
          </w:rPrChange>
        </w:rPr>
        <w:t>ними</w:t>
      </w:r>
      <w:r w:rsidRPr="00312974">
        <w:rPr>
          <w:rPrChange w:id="2136" w:author="Rodion" w:date="2019-12-09T02:09:00Z">
            <w:rPr/>
          </w:rPrChange>
        </w:rPr>
        <w:t xml:space="preserve">. </w:t>
      </w:r>
      <w:r w:rsidR="00070222" w:rsidRPr="00312974">
        <w:rPr>
          <w:rPrChange w:id="2137" w:author="Rodion" w:date="2019-12-09T02:09:00Z">
            <w:rPr/>
          </w:rPrChange>
        </w:rPr>
        <w:t xml:space="preserve">Чорні смуги поглинають світло, а білі – відбивають його, тож фотодіод на основі інтенсивності світла формує хвилю за різним рівнем напруги. Отримана хвиля і є відображенням </w:t>
      </w:r>
      <w:r w:rsidR="00F50E91" w:rsidRPr="00312974">
        <w:rPr>
          <w:rPrChange w:id="2138" w:author="Rodion" w:date="2019-12-09T02:09:00Z">
            <w:rPr/>
          </w:rPrChange>
        </w:rPr>
        <w:t>штрих</w:t>
      </w:r>
      <w:r w:rsidR="00070222" w:rsidRPr="00312974">
        <w:rPr>
          <w:rPrChange w:id="2139" w:author="Rodion" w:date="2019-12-09T02:09:00Z">
            <w:rPr/>
          </w:rPrChange>
        </w:rPr>
        <w:t>-коду в формі електричних імпульсів</w:t>
      </w:r>
      <w:r w:rsidR="008E7178" w:rsidRPr="00312974">
        <w:rPr>
          <w:rPrChange w:id="2140" w:author="Rodion" w:date="2019-12-09T02:09:00Z">
            <w:rPr/>
          </w:rPrChange>
        </w:rPr>
        <w:t xml:space="preserve"> [8]</w:t>
      </w:r>
      <w:r w:rsidR="00070222" w:rsidRPr="00312974">
        <w:rPr>
          <w:rPrChange w:id="2141" w:author="Rodion" w:date="2019-12-09T02:09:00Z">
            <w:rPr/>
          </w:rPrChange>
        </w:rPr>
        <w:t xml:space="preserve">. Перевагою такої технології є її компактність. Але, процес сканування не є незручним, якщо мова йде про великі об'єми штрих-кодів що потрібно </w:t>
      </w:r>
      <w:proofErr w:type="spellStart"/>
      <w:r w:rsidR="00070222" w:rsidRPr="00312974">
        <w:rPr>
          <w:rPrChange w:id="2142" w:author="Rodion" w:date="2019-12-09T02:09:00Z">
            <w:rPr/>
          </w:rPrChange>
        </w:rPr>
        <w:t>відсканувати</w:t>
      </w:r>
      <w:proofErr w:type="spellEnd"/>
      <w:r w:rsidR="00070222" w:rsidRPr="00312974">
        <w:rPr>
          <w:rPrChange w:id="2143" w:author="Rodion" w:date="2019-12-09T02:09:00Z">
            <w:rPr/>
          </w:rPrChange>
        </w:rPr>
        <w:t xml:space="preserve">. Оскільки людині необхідно </w:t>
      </w:r>
      <w:r w:rsidR="00A41965" w:rsidRPr="00312974">
        <w:rPr>
          <w:rPrChange w:id="2144" w:author="Rodion" w:date="2019-12-09T02:09:00Z">
            <w:rPr/>
          </w:rPrChange>
        </w:rPr>
        <w:t xml:space="preserve">плавно </w:t>
      </w:r>
      <w:r w:rsidR="00070222" w:rsidRPr="00312974">
        <w:rPr>
          <w:rPrChange w:id="2145" w:author="Rodion" w:date="2019-12-09T02:09:00Z">
            <w:rPr/>
          </w:rPrChange>
        </w:rPr>
        <w:t xml:space="preserve">рукою </w:t>
      </w:r>
      <w:r w:rsidR="00A41965" w:rsidRPr="00312974">
        <w:rPr>
          <w:rPrChange w:id="2146" w:author="Rodion" w:date="2019-12-09T02:09:00Z">
            <w:rPr/>
          </w:rPrChange>
        </w:rPr>
        <w:t>проводити по поверхні надрукованого штрих-коду для коректного його розпізнавання.</w:t>
      </w:r>
      <w:r w:rsidR="00DE16ED" w:rsidRPr="00312974">
        <w:rPr>
          <w:rPrChange w:id="2147" w:author="Rodion" w:date="2019-12-09T02:09:00Z">
            <w:rPr/>
          </w:rPrChange>
        </w:rPr>
        <w:t xml:space="preserve"> </w:t>
      </w:r>
      <w:r w:rsidR="0016783F" w:rsidRPr="00312974">
        <w:rPr>
          <w:rPrChange w:id="2148" w:author="Rodion" w:date="2019-12-09T02:09:00Z">
            <w:rPr/>
          </w:rPrChange>
        </w:rPr>
        <w:t>Зовнішній вигляд с</w:t>
      </w:r>
      <w:r w:rsidR="00DE16ED" w:rsidRPr="00312974">
        <w:rPr>
          <w:rPrChange w:id="2149" w:author="Rodion" w:date="2019-12-09T02:09:00Z">
            <w:rPr/>
          </w:rPrChange>
        </w:rPr>
        <w:t>канер</w:t>
      </w:r>
      <w:r w:rsidR="0016783F" w:rsidRPr="00312974">
        <w:rPr>
          <w:rPrChange w:id="2150" w:author="Rodion" w:date="2019-12-09T02:09:00Z">
            <w:rPr/>
          </w:rPrChange>
        </w:rPr>
        <w:t>а</w:t>
      </w:r>
      <w:r w:rsidR="00DE16ED" w:rsidRPr="00312974">
        <w:rPr>
          <w:rPrChange w:id="2151" w:author="Rodion" w:date="2019-12-09T02:09:00Z">
            <w:rPr/>
          </w:rPrChange>
        </w:rPr>
        <w:t>-ручк</w:t>
      </w:r>
      <w:r w:rsidR="0016783F" w:rsidRPr="00312974">
        <w:rPr>
          <w:rPrChange w:id="2152" w:author="Rodion" w:date="2019-12-09T02:09:00Z">
            <w:rPr/>
          </w:rPrChange>
        </w:rPr>
        <w:t>и</w:t>
      </w:r>
      <w:r w:rsidR="00DE16ED" w:rsidRPr="00312974">
        <w:rPr>
          <w:rPrChange w:id="2153" w:author="Rodion" w:date="2019-12-09T02:09:00Z">
            <w:rPr/>
          </w:rPrChange>
        </w:rPr>
        <w:t xml:space="preserve"> </w:t>
      </w:r>
      <w:ins w:id="2154" w:author="Rodion" w:date="2019-12-05T23:45:00Z">
        <w:r w:rsidR="003537CF" w:rsidRPr="00312974">
          <w:rPr>
            <w:rPrChange w:id="2155" w:author="Rodion" w:date="2019-12-09T02:09:00Z">
              <w:rPr/>
            </w:rPrChange>
          </w:rPr>
          <w:t xml:space="preserve">схематично </w:t>
        </w:r>
      </w:ins>
      <w:r w:rsidR="00DE16ED" w:rsidRPr="00312974">
        <w:rPr>
          <w:rPrChange w:id="2156" w:author="Rodion" w:date="2019-12-09T02:09:00Z">
            <w:rPr/>
          </w:rPrChange>
        </w:rPr>
        <w:t xml:space="preserve">зображено на </w:t>
      </w:r>
      <w:del w:id="2157" w:author="Rodion" w:date="2019-12-05T23:44:00Z">
        <w:r w:rsidR="00DE16ED" w:rsidRPr="00312974" w:rsidDel="003537CF">
          <w:rPr>
            <w:rPrChange w:id="2158" w:author="Rodion" w:date="2019-12-09T02:09:00Z">
              <w:rPr/>
            </w:rPrChange>
          </w:rPr>
          <w:delText>рисунку 2.</w:delText>
        </w:r>
      </w:del>
      <w:ins w:id="2159" w:author="Rodion" w:date="2019-12-05T23:44:00Z">
        <w:r w:rsidR="003537CF" w:rsidRPr="00312974">
          <w:rPr>
            <w:rPrChange w:id="2160" w:author="Rodion" w:date="2019-12-09T02:09:00Z">
              <w:rPr/>
            </w:rPrChange>
          </w:rPr>
          <w:t>рисунку 1.</w:t>
        </w:r>
      </w:ins>
      <w:r w:rsidR="00DE16ED" w:rsidRPr="00312974">
        <w:rPr>
          <w:rPrChange w:id="2161" w:author="Rodion" w:date="2019-12-09T02:09:00Z">
            <w:rPr/>
          </w:rPrChange>
        </w:rPr>
        <w:t>4</w:t>
      </w:r>
      <w:r w:rsidR="007E0095" w:rsidRPr="00312974">
        <w:rPr>
          <w:rPrChange w:id="2162" w:author="Rodion" w:date="2019-12-09T02:09:00Z">
            <w:rPr/>
          </w:rPrChange>
        </w:rPr>
        <w:t>.</w:t>
      </w:r>
    </w:p>
    <w:p w14:paraId="13FE7C2E" w14:textId="24EEA563" w:rsidR="00565353" w:rsidRPr="00312974" w:rsidRDefault="00565353" w:rsidP="00AD5142">
      <w:pPr>
        <w:rPr>
          <w:rPrChange w:id="2163" w:author="Rodion" w:date="2019-12-09T02:09:00Z">
            <w:rPr/>
          </w:rPrChange>
        </w:rPr>
      </w:pPr>
    </w:p>
    <w:p w14:paraId="724B950A" w14:textId="726824B3" w:rsidR="00565353" w:rsidRPr="00030B2B" w:rsidRDefault="00565353">
      <w:pPr>
        <w:spacing w:line="259" w:lineRule="auto"/>
        <w:ind w:firstLine="0"/>
        <w:jc w:val="left"/>
      </w:pPr>
      <w:r w:rsidRPr="00030B2B">
        <w:rPr>
          <w:noProof/>
        </w:rPr>
        <w:lastRenderedPageBreak/>
        <w:drawing>
          <wp:inline distT="0" distB="0" distL="0" distR="0" wp14:anchorId="0169D971" wp14:editId="69336DA5">
            <wp:extent cx="4876800" cy="2952750"/>
            <wp:effectExtent l="0" t="0" r="0" b="0"/>
            <wp:docPr id="4" name="Picture 4" descr="Image result for Pen-type barcode r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n-type barcode reade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2952750"/>
                    </a:xfrm>
                    <a:prstGeom prst="rect">
                      <a:avLst/>
                    </a:prstGeom>
                    <a:noFill/>
                    <a:ln>
                      <a:noFill/>
                    </a:ln>
                  </pic:spPr>
                </pic:pic>
              </a:graphicData>
            </a:graphic>
          </wp:inline>
        </w:drawing>
      </w:r>
    </w:p>
    <w:p w14:paraId="2054E9A1" w14:textId="577642BF" w:rsidR="00565353" w:rsidRPr="00312974" w:rsidRDefault="00565353" w:rsidP="00927EAD">
      <w:pPr>
        <w:spacing w:line="259" w:lineRule="auto"/>
        <w:ind w:firstLine="0"/>
        <w:jc w:val="center"/>
        <w:rPr>
          <w:rPrChange w:id="2164" w:author="Rodion" w:date="2019-12-09T02:09:00Z">
            <w:rPr/>
          </w:rPrChange>
        </w:rPr>
      </w:pPr>
      <w:del w:id="2165" w:author="Rodion" w:date="2019-12-05T23:45:00Z">
        <w:r w:rsidRPr="00312974" w:rsidDel="003537CF">
          <w:rPr>
            <w:rPrChange w:id="2166" w:author="Rodion" w:date="2019-12-09T02:09:00Z">
              <w:rPr/>
            </w:rPrChange>
          </w:rPr>
          <w:delText>Рисунок</w:delText>
        </w:r>
        <w:r w:rsidR="00DE16ED" w:rsidRPr="00312974" w:rsidDel="003537CF">
          <w:rPr>
            <w:rPrChange w:id="2167" w:author="Rodion" w:date="2019-12-09T02:09:00Z">
              <w:rPr/>
            </w:rPrChange>
          </w:rPr>
          <w:delText xml:space="preserve"> 2.</w:delText>
        </w:r>
      </w:del>
      <w:ins w:id="2168" w:author="Rodion" w:date="2019-12-05T23:45:00Z">
        <w:r w:rsidR="003537CF" w:rsidRPr="00312974">
          <w:rPr>
            <w:rPrChange w:id="2169" w:author="Rodion" w:date="2019-12-09T02:09:00Z">
              <w:rPr/>
            </w:rPrChange>
          </w:rPr>
          <w:t>Рисунок 1.</w:t>
        </w:r>
      </w:ins>
      <w:r w:rsidR="00DE16ED" w:rsidRPr="00312974">
        <w:rPr>
          <w:rPrChange w:id="2170" w:author="Rodion" w:date="2019-12-09T02:09:00Z">
            <w:rPr/>
          </w:rPrChange>
        </w:rPr>
        <w:t>4</w:t>
      </w:r>
      <w:r w:rsidRPr="00312974">
        <w:rPr>
          <w:rPrChange w:id="2171" w:author="Rodion" w:date="2019-12-09T02:09:00Z">
            <w:rPr/>
          </w:rPrChange>
        </w:rPr>
        <w:t xml:space="preserve"> </w:t>
      </w:r>
      <w:r w:rsidR="00927EAD" w:rsidRPr="00312974">
        <w:rPr>
          <w:rPrChange w:id="2172" w:author="Rodion" w:date="2019-12-09T02:09:00Z">
            <w:rPr/>
          </w:rPrChange>
        </w:rPr>
        <w:t>–</w:t>
      </w:r>
      <w:ins w:id="2173" w:author="Rodion" w:date="2019-12-05T23:45:00Z">
        <w:r w:rsidR="003537CF" w:rsidRPr="00312974">
          <w:rPr>
            <w:rPrChange w:id="2174" w:author="Rodion" w:date="2019-12-09T02:09:00Z">
              <w:rPr/>
            </w:rPrChange>
          </w:rPr>
          <w:t xml:space="preserve"> </w:t>
        </w:r>
      </w:ins>
      <w:r w:rsidR="00DE16ED" w:rsidRPr="00312974">
        <w:rPr>
          <w:rPrChange w:id="2175" w:author="Rodion" w:date="2019-12-09T02:09:00Z">
            <w:rPr/>
          </w:rPrChange>
        </w:rPr>
        <w:t>С</w:t>
      </w:r>
      <w:r w:rsidR="00927EAD" w:rsidRPr="00312974">
        <w:rPr>
          <w:rPrChange w:id="2176" w:author="Rodion" w:date="2019-12-09T02:09:00Z">
            <w:rPr/>
          </w:rPrChange>
        </w:rPr>
        <w:t>канер-ручка</w:t>
      </w:r>
      <w:r w:rsidR="00DE16ED" w:rsidRPr="00312974">
        <w:rPr>
          <w:rPrChange w:id="2177" w:author="Rodion" w:date="2019-12-09T02:09:00Z">
            <w:rPr/>
          </w:rPrChange>
        </w:rPr>
        <w:t xml:space="preserve"> штрих-коду</w:t>
      </w:r>
      <w:r w:rsidR="004105E1" w:rsidRPr="00312974">
        <w:rPr>
          <w:rPrChange w:id="2178" w:author="Rodion" w:date="2019-12-09T02:09:00Z">
            <w:rPr/>
          </w:rPrChange>
        </w:rPr>
        <w:t xml:space="preserve"> [9]</w:t>
      </w:r>
    </w:p>
    <w:p w14:paraId="4E81A6A8" w14:textId="77777777" w:rsidR="00A41965" w:rsidRPr="00312974" w:rsidRDefault="00A41965" w:rsidP="00AD5142">
      <w:pPr>
        <w:rPr>
          <w:rPrChange w:id="2179" w:author="Rodion" w:date="2019-12-09T02:09:00Z">
            <w:rPr/>
          </w:rPrChange>
        </w:rPr>
      </w:pPr>
    </w:p>
    <w:p w14:paraId="0DCA6D1C" w14:textId="7BFA8E1B" w:rsidR="00070222" w:rsidRPr="00312974" w:rsidRDefault="00F50E91" w:rsidP="00AD5142">
      <w:pPr>
        <w:rPr>
          <w:rPrChange w:id="2180" w:author="Rodion" w:date="2019-12-09T02:09:00Z">
            <w:rPr/>
          </w:rPrChange>
        </w:rPr>
      </w:pPr>
      <w:r w:rsidRPr="00312974">
        <w:rPr>
          <w:rPrChange w:id="2181" w:author="Rodion" w:date="2019-12-09T02:09:00Z">
            <w:rPr/>
          </w:rPrChange>
        </w:rPr>
        <w:t>Лазерні</w:t>
      </w:r>
      <w:r w:rsidR="00070222" w:rsidRPr="00312974">
        <w:rPr>
          <w:rPrChange w:id="2182" w:author="Rodion" w:date="2019-12-09T02:09:00Z">
            <w:rPr/>
          </w:rPrChange>
        </w:rPr>
        <w:t xml:space="preserve"> сканери </w:t>
      </w:r>
      <w:r w:rsidRPr="00312974">
        <w:rPr>
          <w:rPrChange w:id="2183" w:author="Rodion" w:date="2019-12-09T02:09:00Z">
            <w:rPr/>
          </w:rPrChange>
        </w:rPr>
        <w:t>працюють</w:t>
      </w:r>
      <w:r w:rsidR="00070222" w:rsidRPr="00312974">
        <w:rPr>
          <w:rPrChange w:id="2184" w:author="Rodion" w:date="2019-12-09T02:09:00Z">
            <w:rPr/>
          </w:rPrChange>
        </w:rPr>
        <w:t xml:space="preserve"> майже так само, як і сканери-ручки</w:t>
      </w:r>
      <w:r w:rsidR="00A41965" w:rsidRPr="00312974">
        <w:rPr>
          <w:rPrChange w:id="2185" w:author="Rodion" w:date="2019-12-09T02:09:00Z">
            <w:rPr/>
          </w:rPrChange>
        </w:rPr>
        <w:t xml:space="preserve"> з</w:t>
      </w:r>
      <w:del w:id="2186" w:author="Rodion" w:date="2019-12-05T23:46:00Z">
        <w:r w:rsidR="00A41965" w:rsidRPr="00312974" w:rsidDel="003537CF">
          <w:rPr>
            <w:rPrChange w:id="2187" w:author="Rodion" w:date="2019-12-09T02:09:00Z">
              <w:rPr/>
            </w:rPrChange>
          </w:rPr>
          <w:delText>а</w:delText>
        </w:r>
      </w:del>
      <w:r w:rsidR="00A41965" w:rsidRPr="00312974">
        <w:rPr>
          <w:rPrChange w:id="2188" w:author="Rodion" w:date="2019-12-09T02:09:00Z">
            <w:rPr/>
          </w:rPrChange>
        </w:rPr>
        <w:t xml:space="preserve"> тією відмінністю, що в ни</w:t>
      </w:r>
      <w:del w:id="2189" w:author="Rodion" w:date="2019-12-05T23:45:00Z">
        <w:r w:rsidR="00A41965" w:rsidRPr="00312974" w:rsidDel="003537CF">
          <w:rPr>
            <w:rPrChange w:id="2190" w:author="Rodion" w:date="2019-12-09T02:09:00Z">
              <w:rPr/>
            </w:rPrChange>
          </w:rPr>
          <w:delText>з</w:delText>
        </w:r>
      </w:del>
      <w:ins w:id="2191" w:author="Rodion" w:date="2019-12-05T23:45:00Z">
        <w:r w:rsidR="003537CF" w:rsidRPr="00312974">
          <w:rPr>
            <w:rPrChange w:id="2192" w:author="Rodion" w:date="2019-12-09T02:09:00Z">
              <w:rPr/>
            </w:rPrChange>
          </w:rPr>
          <w:t>х</w:t>
        </w:r>
      </w:ins>
      <w:r w:rsidR="00A41965" w:rsidRPr="00312974">
        <w:rPr>
          <w:rPrChange w:id="2193" w:author="Rodion" w:date="2019-12-09T02:09:00Z">
            <w:rPr/>
          </w:rPrChange>
        </w:rPr>
        <w:t xml:space="preserve"> використовується лазерний промінь як джерело світла</w:t>
      </w:r>
      <w:r w:rsidR="00E06F7D" w:rsidRPr="00312974">
        <w:rPr>
          <w:rPrChange w:id="2194" w:author="Rodion" w:date="2019-12-09T02:09:00Z">
            <w:rPr/>
          </w:rPrChange>
        </w:rPr>
        <w:t xml:space="preserve">. Також лазерні сканери </w:t>
      </w:r>
      <w:r w:rsidRPr="00312974">
        <w:rPr>
          <w:rPrChange w:id="2195" w:author="Rodion" w:date="2019-12-09T02:09:00Z">
            <w:rPr/>
          </w:rPrChange>
        </w:rPr>
        <w:t>використовують</w:t>
      </w:r>
      <w:r w:rsidR="00E06F7D" w:rsidRPr="00312974">
        <w:rPr>
          <w:rPrChange w:id="2196" w:author="Rodion" w:date="2019-12-09T02:09:00Z">
            <w:rPr/>
          </w:rPrChange>
        </w:rPr>
        <w:t xml:space="preserve"> дзеркало або призму для заломлення промен</w:t>
      </w:r>
      <w:r w:rsidR="00130B1E" w:rsidRPr="00312974">
        <w:rPr>
          <w:rPrChange w:id="2197" w:author="Rodion" w:date="2019-12-09T02:09:00Z">
            <w:rPr/>
          </w:rPrChange>
        </w:rPr>
        <w:t>ів</w:t>
      </w:r>
      <w:r w:rsidR="00E06F7D" w:rsidRPr="00312974">
        <w:rPr>
          <w:rPrChange w:id="2198" w:author="Rodion" w:date="2019-12-09T02:09:00Z">
            <w:rPr/>
          </w:rPrChange>
        </w:rPr>
        <w:t xml:space="preserve"> </w:t>
      </w:r>
      <w:r w:rsidR="00130B1E" w:rsidRPr="00312974">
        <w:rPr>
          <w:rPrChange w:id="2199" w:author="Rodion" w:date="2019-12-09T02:09:00Z">
            <w:rPr/>
          </w:rPrChange>
        </w:rPr>
        <w:t>після їх відбиття від штрих-коду щоб направити знову на поверхню, що необхідно зчитати. Так само, як і в сканері-ручці, для аналізу інтенсивності відбитого світла використовується фотодіод. В обох цих типах сканерів світло, що випромінюється сканерами швидко зміню</w:t>
      </w:r>
      <w:r w:rsidR="00727C1E" w:rsidRPr="00312974">
        <w:rPr>
          <w:rPrChange w:id="2200" w:author="Rodion" w:date="2019-12-09T02:09:00Z">
            <w:rPr/>
          </w:rPrChange>
        </w:rPr>
        <w:t>є свою яскравість в залежності від зчитуваних смуг, а використання фотодіодів для розпізнавання коду за інтенсивністю світла підходить тільки для заздалегідь відомої модуляції сигналу.</w:t>
      </w:r>
    </w:p>
    <w:p w14:paraId="08FA64CE" w14:textId="798BA361" w:rsidR="00FD3631" w:rsidRPr="00312974" w:rsidRDefault="00FD3631" w:rsidP="00382581">
      <w:pPr>
        <w:rPr>
          <w:rPrChange w:id="2201" w:author="Rodion" w:date="2019-12-09T02:09:00Z">
            <w:rPr/>
          </w:rPrChange>
        </w:rPr>
      </w:pPr>
      <w:r w:rsidRPr="00312974">
        <w:rPr>
          <w:rPrChange w:id="2202" w:author="Rodion" w:date="2019-12-09T02:09:00Z">
            <w:rPr/>
          </w:rPrChange>
        </w:rPr>
        <w:t>Світлодіодні сканери (також відомі як CCD</w:t>
      </w:r>
      <w:r w:rsidR="007848A5" w:rsidRPr="00312974">
        <w:rPr>
          <w:rPrChange w:id="2203" w:author="Rodion" w:date="2019-12-09T02:09:00Z">
            <w:rPr/>
          </w:rPrChange>
        </w:rPr>
        <w:t xml:space="preserve"> або LED</w:t>
      </w:r>
      <w:r w:rsidRPr="00312974">
        <w:rPr>
          <w:rPrChange w:id="2204" w:author="Rodion" w:date="2019-12-09T02:09:00Z">
            <w:rPr/>
          </w:rPrChange>
        </w:rPr>
        <w:t xml:space="preserve"> сканери), використовують</w:t>
      </w:r>
      <w:del w:id="2205" w:author="Rodion" w:date="2019-12-05T23:46:00Z">
        <w:r w:rsidRPr="00312974" w:rsidDel="003537CF">
          <w:rPr>
            <w:rPrChange w:id="2206" w:author="Rodion" w:date="2019-12-09T02:09:00Z">
              <w:rPr/>
            </w:rPrChange>
          </w:rPr>
          <w:delText>ся</w:delText>
        </w:r>
      </w:del>
      <w:r w:rsidRPr="00312974">
        <w:rPr>
          <w:rPrChange w:id="2207" w:author="Rodion" w:date="2019-12-09T02:09:00Z">
            <w:rPr/>
          </w:rPrChange>
        </w:rPr>
        <w:t xml:space="preserve"> масиви сотень крихітних сенсорів, розташованих в рядок наверху сканера. Кожен сенсор вимірює інтенсивність світла прямо перед собою. Кожен окремий сенсор має дуже малі розміри, але через те</w:t>
      </w:r>
      <w:r w:rsidR="00D20C9B" w:rsidRPr="00312974">
        <w:rPr>
          <w:rPrChange w:id="2208" w:author="Rodion" w:date="2019-12-09T02:09:00Z">
            <w:rPr/>
          </w:rPrChange>
        </w:rPr>
        <w:t>,</w:t>
      </w:r>
      <w:r w:rsidRPr="00312974">
        <w:rPr>
          <w:rPrChange w:id="2209" w:author="Rodion" w:date="2019-12-09T02:09:00Z">
            <w:rPr/>
          </w:rPrChange>
        </w:rPr>
        <w:t xml:space="preserve"> що</w:t>
      </w:r>
      <w:r w:rsidR="00D20C9B" w:rsidRPr="00312974">
        <w:rPr>
          <w:rPrChange w:id="2210" w:author="Rodion" w:date="2019-12-09T02:09:00Z">
            <w:rPr/>
          </w:rPrChange>
        </w:rPr>
        <w:t xml:space="preserve"> вони розташовані в один ряд</w:t>
      </w:r>
      <w:r w:rsidRPr="00312974">
        <w:rPr>
          <w:rPrChange w:id="2211" w:author="Rodion" w:date="2019-12-09T02:09:00Z">
            <w:rPr/>
          </w:rPrChange>
        </w:rPr>
        <w:t xml:space="preserve">, </w:t>
      </w:r>
      <w:r w:rsidR="00D20C9B" w:rsidRPr="00312974">
        <w:rPr>
          <w:rPrChange w:id="2212" w:author="Rodion" w:date="2019-12-09T02:09:00Z">
            <w:rPr/>
          </w:rPrChange>
        </w:rPr>
        <w:t xml:space="preserve">вихідний електричний сигнал формується шляхом послідовного складання напруги на кожному сенсорі. </w:t>
      </w:r>
      <w:r w:rsidR="007848A5" w:rsidRPr="00312974">
        <w:rPr>
          <w:rPrChange w:id="2213" w:author="Rodion" w:date="2019-12-09T02:09:00Z">
            <w:rPr/>
          </w:rPrChange>
        </w:rPr>
        <w:t xml:space="preserve">Важливою відмінністю світлодіодних сканерів є те, що вони вимірюють інтенсивність </w:t>
      </w:r>
      <w:r w:rsidR="00AA422D" w:rsidRPr="00312974">
        <w:rPr>
          <w:rPrChange w:id="2214" w:author="Rodion" w:date="2019-12-09T02:09:00Z">
            <w:rPr/>
          </w:rPrChange>
        </w:rPr>
        <w:t xml:space="preserve">світла  </w:t>
      </w:r>
      <w:r w:rsidR="007848A5" w:rsidRPr="00312974">
        <w:rPr>
          <w:rPrChange w:id="2215" w:author="Rodion" w:date="2019-12-09T02:09:00Z">
            <w:rPr/>
          </w:rPrChange>
        </w:rPr>
        <w:t>навколо біли</w:t>
      </w:r>
      <w:r w:rsidR="00AA422D" w:rsidRPr="00312974">
        <w:rPr>
          <w:rPrChange w:id="2216" w:author="Rodion" w:date="2019-12-09T02:09:00Z">
            <w:rPr/>
          </w:rPrChange>
        </w:rPr>
        <w:t>х</w:t>
      </w:r>
      <w:r w:rsidR="007848A5" w:rsidRPr="00312974">
        <w:rPr>
          <w:rPrChange w:id="2217" w:author="Rodion" w:date="2019-12-09T02:09:00Z">
            <w:rPr/>
          </w:rPrChange>
        </w:rPr>
        <w:t xml:space="preserve"> та чорних смуг</w:t>
      </w:r>
      <w:r w:rsidR="00AA422D" w:rsidRPr="00312974">
        <w:rPr>
          <w:rPrChange w:id="2218" w:author="Rodion" w:date="2019-12-09T02:09:00Z">
            <w:rPr/>
          </w:rPrChange>
        </w:rPr>
        <w:t xml:space="preserve"> штрих-коду</w:t>
      </w:r>
      <w:r w:rsidR="007848A5" w:rsidRPr="00312974">
        <w:rPr>
          <w:rPrChange w:id="2219" w:author="Rodion" w:date="2019-12-09T02:09:00Z">
            <w:rPr/>
          </w:rPrChange>
        </w:rPr>
        <w:t xml:space="preserve">. В той час як попередньо розглянуті </w:t>
      </w:r>
      <w:r w:rsidR="007848A5" w:rsidRPr="00312974">
        <w:rPr>
          <w:rPrChange w:id="2220" w:author="Rodion" w:date="2019-12-09T02:09:00Z">
            <w:rPr/>
          </w:rPrChange>
        </w:rPr>
        <w:lastRenderedPageBreak/>
        <w:t xml:space="preserve">технології вимірюють </w:t>
      </w:r>
      <w:r w:rsidR="00AA422D" w:rsidRPr="00312974">
        <w:rPr>
          <w:rPrChange w:id="2221" w:author="Rodion" w:date="2019-12-09T02:09:00Z">
            <w:rPr/>
          </w:rPrChange>
        </w:rPr>
        <w:t xml:space="preserve">тільки </w:t>
      </w:r>
      <w:r w:rsidR="00A11022" w:rsidRPr="00312974">
        <w:rPr>
          <w:rPrChange w:id="2222" w:author="Rodion" w:date="2019-12-09T02:09:00Z">
            <w:rPr/>
          </w:rPrChange>
        </w:rPr>
        <w:t>відбите світло визначеної частоти, що генерує сам сканер.</w:t>
      </w:r>
      <w:r w:rsidR="00BE098C" w:rsidRPr="00312974">
        <w:rPr>
          <w:rPrChange w:id="2223" w:author="Rodion" w:date="2019-12-09T02:09:00Z">
            <w:rPr/>
          </w:rPrChange>
        </w:rPr>
        <w:t xml:space="preserve"> Зовнішній вигляд світлодіодного сканеру </w:t>
      </w:r>
      <w:ins w:id="2224" w:author="Rodion" w:date="2019-12-05T23:46:00Z">
        <w:r w:rsidR="003537CF" w:rsidRPr="00312974">
          <w:rPr>
            <w:rPrChange w:id="2225" w:author="Rodion" w:date="2019-12-09T02:09:00Z">
              <w:rPr/>
            </w:rPrChange>
          </w:rPr>
          <w:t xml:space="preserve">схематично </w:t>
        </w:r>
      </w:ins>
      <w:r w:rsidR="00BE098C" w:rsidRPr="00312974">
        <w:rPr>
          <w:rPrChange w:id="2226" w:author="Rodion" w:date="2019-12-09T02:09:00Z">
            <w:rPr/>
          </w:rPrChange>
        </w:rPr>
        <w:t xml:space="preserve">зображено на </w:t>
      </w:r>
      <w:del w:id="2227" w:author="Rodion" w:date="2019-12-05T23:44:00Z">
        <w:r w:rsidR="00BE098C" w:rsidRPr="00312974" w:rsidDel="003537CF">
          <w:rPr>
            <w:rPrChange w:id="2228" w:author="Rodion" w:date="2019-12-09T02:09:00Z">
              <w:rPr/>
            </w:rPrChange>
          </w:rPr>
          <w:delText>рисунку 2.</w:delText>
        </w:r>
      </w:del>
      <w:ins w:id="2229" w:author="Rodion" w:date="2019-12-05T23:44:00Z">
        <w:r w:rsidR="003537CF" w:rsidRPr="00312974">
          <w:rPr>
            <w:rPrChange w:id="2230" w:author="Rodion" w:date="2019-12-09T02:09:00Z">
              <w:rPr/>
            </w:rPrChange>
          </w:rPr>
          <w:t>рисунку 1.</w:t>
        </w:r>
      </w:ins>
      <w:r w:rsidR="00BE098C" w:rsidRPr="00312974">
        <w:rPr>
          <w:rPrChange w:id="2231" w:author="Rodion" w:date="2019-12-09T02:09:00Z">
            <w:rPr/>
          </w:rPrChange>
        </w:rPr>
        <w:t>5.</w:t>
      </w:r>
    </w:p>
    <w:p w14:paraId="2BE2E672" w14:textId="77777777" w:rsidR="00AD5142" w:rsidRPr="00312974" w:rsidRDefault="00AD5142" w:rsidP="00AD5142">
      <w:pPr>
        <w:rPr>
          <w:rPrChange w:id="2232" w:author="Rodion" w:date="2019-12-09T02:09:00Z">
            <w:rPr/>
          </w:rPrChange>
        </w:rPr>
      </w:pPr>
    </w:p>
    <w:p w14:paraId="3BFB25E6" w14:textId="1221FCBF" w:rsidR="00927EAD" w:rsidRPr="00030B2B" w:rsidRDefault="00927EAD" w:rsidP="00927EAD">
      <w:pPr>
        <w:spacing w:line="259" w:lineRule="auto"/>
        <w:ind w:firstLine="0"/>
        <w:jc w:val="center"/>
      </w:pPr>
      <w:r w:rsidRPr="00030B2B">
        <w:rPr>
          <w:noProof/>
        </w:rPr>
        <w:drawing>
          <wp:inline distT="0" distB="0" distL="0" distR="0" wp14:anchorId="6CB5DCE8" wp14:editId="17E8A672">
            <wp:extent cx="2505075" cy="1924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5075" cy="1924050"/>
                    </a:xfrm>
                    <a:prstGeom prst="rect">
                      <a:avLst/>
                    </a:prstGeom>
                  </pic:spPr>
                </pic:pic>
              </a:graphicData>
            </a:graphic>
          </wp:inline>
        </w:drawing>
      </w:r>
    </w:p>
    <w:p w14:paraId="3CE9DCB1" w14:textId="2F6C6BAA" w:rsidR="00927EAD" w:rsidRPr="00312974" w:rsidRDefault="00927EAD" w:rsidP="00927EAD">
      <w:pPr>
        <w:spacing w:line="259" w:lineRule="auto"/>
        <w:ind w:firstLine="0"/>
        <w:jc w:val="center"/>
        <w:rPr>
          <w:rPrChange w:id="2233" w:author="Rodion" w:date="2019-12-09T02:09:00Z">
            <w:rPr/>
          </w:rPrChange>
        </w:rPr>
      </w:pPr>
      <w:del w:id="2234" w:author="Rodion" w:date="2019-12-05T23:45:00Z">
        <w:r w:rsidRPr="00312974" w:rsidDel="003537CF">
          <w:rPr>
            <w:rPrChange w:id="2235" w:author="Rodion" w:date="2019-12-09T02:09:00Z">
              <w:rPr/>
            </w:rPrChange>
          </w:rPr>
          <w:delText>Рисунок</w:delText>
        </w:r>
        <w:r w:rsidR="003D7E03" w:rsidRPr="00312974" w:rsidDel="003537CF">
          <w:rPr>
            <w:rPrChange w:id="2236" w:author="Rodion" w:date="2019-12-09T02:09:00Z">
              <w:rPr/>
            </w:rPrChange>
          </w:rPr>
          <w:delText xml:space="preserve"> 2.</w:delText>
        </w:r>
      </w:del>
      <w:ins w:id="2237" w:author="Rodion" w:date="2019-12-05T23:45:00Z">
        <w:r w:rsidR="003537CF" w:rsidRPr="00312974">
          <w:rPr>
            <w:rPrChange w:id="2238" w:author="Rodion" w:date="2019-12-09T02:09:00Z">
              <w:rPr/>
            </w:rPrChange>
          </w:rPr>
          <w:t>Рисунок 1.</w:t>
        </w:r>
      </w:ins>
      <w:r w:rsidR="003D7E03" w:rsidRPr="00312974">
        <w:rPr>
          <w:rPrChange w:id="2239" w:author="Rodion" w:date="2019-12-09T02:09:00Z">
            <w:rPr/>
          </w:rPrChange>
        </w:rPr>
        <w:t>5</w:t>
      </w:r>
      <w:r w:rsidRPr="00312974">
        <w:rPr>
          <w:rPrChange w:id="2240" w:author="Rodion" w:date="2019-12-09T02:09:00Z">
            <w:rPr/>
          </w:rPrChange>
        </w:rPr>
        <w:t xml:space="preserve"> – </w:t>
      </w:r>
      <w:r w:rsidR="003D7E03" w:rsidRPr="00312974">
        <w:rPr>
          <w:rPrChange w:id="2241" w:author="Rodion" w:date="2019-12-09T02:09:00Z">
            <w:rPr/>
          </w:rPrChange>
        </w:rPr>
        <w:t xml:space="preserve">Зовнішній вигляд світлодіодного сканеру </w:t>
      </w:r>
      <w:r w:rsidR="00352290" w:rsidRPr="00312974">
        <w:rPr>
          <w:rPrChange w:id="2242" w:author="Rodion" w:date="2019-12-09T02:09:00Z">
            <w:rPr/>
          </w:rPrChange>
        </w:rPr>
        <w:t>[10]</w:t>
      </w:r>
    </w:p>
    <w:p w14:paraId="77ECCC7F" w14:textId="77777777" w:rsidR="000E6ED0" w:rsidRPr="00312974" w:rsidRDefault="000E6ED0" w:rsidP="00382581">
      <w:pPr>
        <w:rPr>
          <w:rPrChange w:id="2243" w:author="Rodion" w:date="2019-12-09T02:09:00Z">
            <w:rPr/>
          </w:rPrChange>
        </w:rPr>
      </w:pPr>
    </w:p>
    <w:p w14:paraId="31D8F1DF" w14:textId="35C81AAE" w:rsidR="00FD3631" w:rsidRPr="00312974" w:rsidDel="005F6B57" w:rsidRDefault="007C76F1" w:rsidP="00382581">
      <w:pPr>
        <w:rPr>
          <w:del w:id="2244" w:author="Rodion" w:date="2019-12-05T23:48:00Z"/>
          <w:rPrChange w:id="2245" w:author="Rodion" w:date="2019-12-09T02:09:00Z">
            <w:rPr>
              <w:del w:id="2246" w:author="Rodion" w:date="2019-12-05T23:48:00Z"/>
            </w:rPr>
          </w:rPrChange>
        </w:rPr>
      </w:pPr>
      <w:r w:rsidRPr="00312974">
        <w:rPr>
          <w:rPrChange w:id="2247" w:author="Rodion" w:date="2019-12-09T02:09:00Z">
            <w:rPr/>
          </w:rPrChange>
        </w:rPr>
        <w:t xml:space="preserve">Сканери, що базуються </w:t>
      </w:r>
      <w:del w:id="2248" w:author="Rodion" w:date="2019-12-05T23:47:00Z">
        <w:r w:rsidRPr="00312974" w:rsidDel="003537CF">
          <w:rPr>
            <w:rPrChange w:id="2249" w:author="Rodion" w:date="2019-12-09T02:09:00Z">
              <w:rPr/>
            </w:rPrChange>
          </w:rPr>
          <w:delText xml:space="preserve">на </w:delText>
        </w:r>
      </w:del>
      <w:ins w:id="2250" w:author="Rodion" w:date="2019-12-05T23:47:00Z">
        <w:r w:rsidR="003537CF" w:rsidRPr="00312974">
          <w:rPr>
            <w:rPrChange w:id="2251" w:author="Rodion" w:date="2019-12-09T02:09:00Z">
              <w:rPr/>
            </w:rPrChange>
          </w:rPr>
          <w:t xml:space="preserve">в </w:t>
        </w:r>
      </w:ins>
      <w:r w:rsidRPr="00312974">
        <w:rPr>
          <w:rPrChange w:id="2252" w:author="Rodion" w:date="2019-12-09T02:09:00Z">
            <w:rPr/>
          </w:rPrChange>
        </w:rPr>
        <w:t>камерах</w:t>
      </w:r>
      <w:ins w:id="2253" w:author="Rodion" w:date="2019-12-05T23:47:00Z">
        <w:r w:rsidR="003537CF" w:rsidRPr="00312974">
          <w:rPr>
            <w:rPrChange w:id="2254" w:author="Rodion" w:date="2019-12-09T02:09:00Z">
              <w:rPr/>
            </w:rPrChange>
          </w:rPr>
          <w:t xml:space="preserve"> мобільних пристроїв</w:t>
        </w:r>
      </w:ins>
      <w:r w:rsidRPr="00312974">
        <w:rPr>
          <w:rPrChange w:id="2255" w:author="Rodion" w:date="2019-12-09T02:09:00Z">
            <w:rPr/>
          </w:rPrChange>
        </w:rPr>
        <w:t xml:space="preserve">, мабуть, є </w:t>
      </w:r>
      <w:r w:rsidR="00EE798C" w:rsidRPr="00312974">
        <w:rPr>
          <w:rPrChange w:id="2256" w:author="Rodion" w:date="2019-12-09T02:09:00Z">
            <w:rPr/>
          </w:rPrChange>
        </w:rPr>
        <w:t>найсучаснішим</w:t>
      </w:r>
      <w:r w:rsidRPr="00312974">
        <w:rPr>
          <w:rPrChange w:id="2257" w:author="Rodion" w:date="2019-12-09T02:09:00Z">
            <w:rPr/>
          </w:rPrChange>
        </w:rPr>
        <w:t xml:space="preserve"> доступним </w:t>
      </w:r>
      <w:r w:rsidR="00EE798C" w:rsidRPr="00312974">
        <w:rPr>
          <w:rPrChange w:id="2258" w:author="Rodion" w:date="2019-12-09T02:09:00Z">
            <w:rPr/>
          </w:rPrChange>
        </w:rPr>
        <w:t xml:space="preserve">способом </w:t>
      </w:r>
      <w:r w:rsidRPr="00312974">
        <w:rPr>
          <w:rPrChange w:id="2259" w:author="Rodion" w:date="2019-12-09T02:09:00Z">
            <w:rPr/>
          </w:rPrChange>
        </w:rPr>
        <w:t>зчитувати штрих-коди пересічним людям. В першу чергу</w:t>
      </w:r>
      <w:r w:rsidR="00EE798C" w:rsidRPr="00312974">
        <w:rPr>
          <w:rPrChange w:id="2260" w:author="Rodion" w:date="2019-12-09T02:09:00Z">
            <w:rPr/>
          </w:rPrChange>
        </w:rPr>
        <w:t>,</w:t>
      </w:r>
      <w:r w:rsidRPr="00312974">
        <w:rPr>
          <w:rPrChange w:id="2261" w:author="Rodion" w:date="2019-12-09T02:09:00Z">
            <w:rPr/>
          </w:rPrChange>
        </w:rPr>
        <w:t xml:space="preserve"> адаптація технології </w:t>
      </w:r>
      <w:r w:rsidR="00F50E91" w:rsidRPr="00312974">
        <w:rPr>
          <w:rPrChange w:id="2262" w:author="Rodion" w:date="2019-12-09T02:09:00Z">
            <w:rPr/>
          </w:rPrChange>
        </w:rPr>
        <w:t>сканування</w:t>
      </w:r>
      <w:r w:rsidRPr="00312974">
        <w:rPr>
          <w:rPrChange w:id="2263" w:author="Rodion" w:date="2019-12-09T02:09:00Z">
            <w:rPr/>
          </w:rPrChange>
        </w:rPr>
        <w:t xml:space="preserve"> штрих-кодів дозволила зчитувати двовимірні штрих-коди, такі як QR </w:t>
      </w:r>
      <w:proofErr w:type="spellStart"/>
      <w:r w:rsidRPr="00312974">
        <w:rPr>
          <w:rPrChange w:id="2264" w:author="Rodion" w:date="2019-12-09T02:09:00Z">
            <w:rPr/>
          </w:rPrChange>
        </w:rPr>
        <w:t>Code</w:t>
      </w:r>
      <w:proofErr w:type="spellEnd"/>
      <w:r w:rsidR="00E53D1F" w:rsidRPr="00312974">
        <w:rPr>
          <w:rPrChange w:id="2265" w:author="Rodion" w:date="2019-12-09T02:09:00Z">
            <w:rPr/>
          </w:rPrChange>
        </w:rPr>
        <w:t xml:space="preserve"> або </w:t>
      </w:r>
      <w:proofErr w:type="spellStart"/>
      <w:r w:rsidR="00E53D1F" w:rsidRPr="00312974">
        <w:rPr>
          <w:rPrChange w:id="2266" w:author="Rodion" w:date="2019-12-09T02:09:00Z">
            <w:rPr/>
          </w:rPrChange>
        </w:rPr>
        <w:t>Data</w:t>
      </w:r>
      <w:proofErr w:type="spellEnd"/>
      <w:r w:rsidR="00E53D1F" w:rsidRPr="00312974">
        <w:rPr>
          <w:rPrChange w:id="2267" w:author="Rodion" w:date="2019-12-09T02:09:00Z">
            <w:rPr/>
          </w:rPrChange>
        </w:rPr>
        <w:t xml:space="preserve"> </w:t>
      </w:r>
      <w:proofErr w:type="spellStart"/>
      <w:r w:rsidR="00E53D1F" w:rsidRPr="00312974">
        <w:rPr>
          <w:rPrChange w:id="2268" w:author="Rodion" w:date="2019-12-09T02:09:00Z">
            <w:rPr/>
          </w:rPrChange>
        </w:rPr>
        <w:t>Matrix</w:t>
      </w:r>
      <w:proofErr w:type="spellEnd"/>
      <w:r w:rsidRPr="00312974">
        <w:rPr>
          <w:rPrChange w:id="2269" w:author="Rodion" w:date="2019-12-09T02:09:00Z">
            <w:rPr/>
          </w:rPrChange>
        </w:rPr>
        <w:t>, за допомогою камери смартфону.</w:t>
      </w:r>
      <w:r w:rsidR="00EE798C" w:rsidRPr="00312974">
        <w:rPr>
          <w:rPrChange w:id="2270" w:author="Rodion" w:date="2019-12-09T02:09:00Z">
            <w:rPr/>
          </w:rPrChange>
        </w:rPr>
        <w:t xml:space="preserve"> </w:t>
      </w:r>
    </w:p>
    <w:p w14:paraId="11D2F01D" w14:textId="0BE79CFA" w:rsidR="005C78CD" w:rsidRPr="00312974" w:rsidRDefault="005C78CD" w:rsidP="00AD5142">
      <w:pPr>
        <w:rPr>
          <w:rPrChange w:id="2271" w:author="Rodion" w:date="2019-12-09T02:09:00Z">
            <w:rPr/>
          </w:rPrChange>
        </w:rPr>
      </w:pPr>
      <w:r w:rsidRPr="00312974">
        <w:rPr>
          <w:rPrChange w:id="2272" w:author="Rodion" w:date="2019-12-09T02:09:00Z">
            <w:rPr/>
          </w:rPrChange>
        </w:rPr>
        <w:t xml:space="preserve">Серед </w:t>
      </w:r>
      <w:ins w:id="2273" w:author="Rodion" w:date="2019-12-05T23:48:00Z">
        <w:r w:rsidR="003537CF" w:rsidRPr="00312974">
          <w:rPr>
            <w:rPrChange w:id="2274" w:author="Rodion" w:date="2019-12-09T02:09:00Z">
              <w:rPr/>
            </w:rPrChange>
          </w:rPr>
          <w:t xml:space="preserve">таких </w:t>
        </w:r>
      </w:ins>
      <w:r w:rsidRPr="00312974">
        <w:rPr>
          <w:rPrChange w:id="2275" w:author="Rodion" w:date="2019-12-09T02:09:00Z">
            <w:rPr/>
          </w:rPrChange>
        </w:rPr>
        <w:t xml:space="preserve">сканерів, </w:t>
      </w:r>
      <w:del w:id="2276" w:author="Rodion" w:date="2019-12-05T23:48:00Z">
        <w:r w:rsidRPr="00312974" w:rsidDel="003537CF">
          <w:rPr>
            <w:rPrChange w:id="2277" w:author="Rodion" w:date="2019-12-09T02:09:00Z">
              <w:rPr/>
            </w:rPrChange>
          </w:rPr>
          <w:delText xml:space="preserve">що базуються на камерах, </w:delText>
        </w:r>
      </w:del>
      <w:r w:rsidRPr="00312974">
        <w:rPr>
          <w:rPrChange w:id="2278" w:author="Rodion" w:date="2019-12-09T02:09:00Z">
            <w:rPr/>
          </w:rPrChange>
        </w:rPr>
        <w:t xml:space="preserve">слід відокремити </w:t>
      </w:r>
      <w:del w:id="2279" w:author="Rodion" w:date="2019-12-05T23:48:00Z">
        <w:r w:rsidRPr="00312974" w:rsidDel="005F6B57">
          <w:rPr>
            <w:rPrChange w:id="2280" w:author="Rodion" w:date="2019-12-09T02:09:00Z">
              <w:rPr/>
            </w:rPrChange>
          </w:rPr>
          <w:delText>сканери</w:delText>
        </w:r>
      </w:del>
      <w:ins w:id="2281" w:author="Rodion" w:date="2019-12-05T23:48:00Z">
        <w:r w:rsidR="005F6B57" w:rsidRPr="00312974">
          <w:rPr>
            <w:rPrChange w:id="2282" w:author="Rodion" w:date="2019-12-09T02:09:00Z">
              <w:rPr/>
            </w:rPrChange>
          </w:rPr>
          <w:t>ті</w:t>
        </w:r>
      </w:ins>
      <w:r w:rsidRPr="00312974">
        <w:rPr>
          <w:rPrChange w:id="2283" w:author="Rodion" w:date="2019-12-09T02:09:00Z">
            <w:rPr/>
          </w:rPrChange>
        </w:rPr>
        <w:t xml:space="preserve">, що використовують </w:t>
      </w:r>
      <w:r w:rsidR="00F50E91" w:rsidRPr="00312974">
        <w:rPr>
          <w:rPrChange w:id="2284" w:author="Rodion" w:date="2019-12-09T02:09:00Z">
            <w:rPr/>
          </w:rPrChange>
        </w:rPr>
        <w:t>промислові</w:t>
      </w:r>
      <w:r w:rsidRPr="00312974">
        <w:rPr>
          <w:rPrChange w:id="2285" w:author="Rodion" w:date="2019-12-09T02:09:00Z">
            <w:rPr/>
          </w:rPrChange>
        </w:rPr>
        <w:t xml:space="preserve"> камери з високою роздільною здатністю для того</w:t>
      </w:r>
      <w:r w:rsidR="006F25C3" w:rsidRPr="00312974">
        <w:rPr>
          <w:rPrChange w:id="2286" w:author="Rodion" w:date="2019-12-09T02:09:00Z">
            <w:rPr/>
          </w:rPrChange>
        </w:rPr>
        <w:t>,</w:t>
      </w:r>
      <w:r w:rsidRPr="00312974">
        <w:rPr>
          <w:rPrChange w:id="2287" w:author="Rodion" w:date="2019-12-09T02:09:00Z">
            <w:rPr/>
          </w:rPrChange>
        </w:rPr>
        <w:t xml:space="preserve"> щоб захватити у кадр та зчитати кілька штрих-кодів одночасно. Всі коди, що потрапляють в поле зору камери декодуються миттєво. Для цього використовується запатентована технологія </w:t>
      </w:r>
      <w:proofErr w:type="spellStart"/>
      <w:r w:rsidRPr="00312974">
        <w:rPr>
          <w:rPrChange w:id="2288" w:author="Rodion" w:date="2019-12-09T02:09:00Z">
            <w:rPr/>
          </w:rPrChange>
        </w:rPr>
        <w:t>ImageID</w:t>
      </w:r>
      <w:proofErr w:type="spellEnd"/>
      <w:r w:rsidR="006F25C3" w:rsidRPr="00312974">
        <w:rPr>
          <w:rPrChange w:id="2289" w:author="Rodion" w:date="2019-12-09T02:09:00Z">
            <w:rPr/>
          </w:rPrChange>
        </w:rPr>
        <w:t xml:space="preserve"> [8]</w:t>
      </w:r>
      <w:r w:rsidR="007D0F3F" w:rsidRPr="00312974">
        <w:rPr>
          <w:rPrChange w:id="2290" w:author="Rodion" w:date="2019-12-09T02:09:00Z">
            <w:rPr/>
          </w:rPrChange>
        </w:rPr>
        <w:t xml:space="preserve">. </w:t>
      </w:r>
    </w:p>
    <w:p w14:paraId="460F3AE8" w14:textId="7DE9140A" w:rsidR="00511B92" w:rsidRPr="00312974" w:rsidRDefault="00511B92" w:rsidP="00382581">
      <w:pPr>
        <w:rPr>
          <w:rPrChange w:id="2291" w:author="Rodion" w:date="2019-12-09T02:09:00Z">
            <w:rPr/>
          </w:rPrChange>
        </w:rPr>
      </w:pPr>
      <w:proofErr w:type="spellStart"/>
      <w:r w:rsidRPr="00312974">
        <w:rPr>
          <w:rPrChange w:id="2292" w:author="Rodion" w:date="2019-12-09T02:09:00Z">
            <w:rPr/>
          </w:rPrChange>
        </w:rPr>
        <w:t>Багатонаправлені</w:t>
      </w:r>
      <w:proofErr w:type="spellEnd"/>
      <w:r w:rsidRPr="00312974">
        <w:rPr>
          <w:rPrChange w:id="2293" w:author="Rodion" w:date="2019-12-09T02:09:00Z">
            <w:rPr/>
          </w:rPrChange>
        </w:rPr>
        <w:t xml:space="preserve"> сканери </w:t>
      </w:r>
      <w:r w:rsidR="00F50E91" w:rsidRPr="00312974">
        <w:rPr>
          <w:rPrChange w:id="2294" w:author="Rodion" w:date="2019-12-09T02:09:00Z">
            <w:rPr/>
          </w:rPrChange>
        </w:rPr>
        <w:t>штрих</w:t>
      </w:r>
      <w:r w:rsidRPr="00312974">
        <w:rPr>
          <w:rPrChange w:id="2295" w:author="Rodion" w:date="2019-12-09T02:09:00Z">
            <w:rPr/>
          </w:rPrChange>
        </w:rPr>
        <w:t xml:space="preserve">-кодів використовують послідовність прямих або кривих ліній для сканування в різних напрямках у формі </w:t>
      </w:r>
      <w:r w:rsidR="0092474C" w:rsidRPr="00312974">
        <w:rPr>
          <w:rPrChange w:id="2296" w:author="Rodion" w:date="2019-12-09T02:09:00Z">
            <w:rPr/>
          </w:rPrChange>
        </w:rPr>
        <w:t>зірчастої</w:t>
      </w:r>
      <w:r w:rsidRPr="00312974">
        <w:rPr>
          <w:rPrChange w:id="2297" w:author="Rodion" w:date="2019-12-09T02:09:00Z">
            <w:rPr/>
          </w:rPrChange>
        </w:rPr>
        <w:t xml:space="preserve"> </w:t>
      </w:r>
      <w:ins w:id="2298" w:author="Rodion" w:date="2019-12-05T23:49:00Z">
        <w:r w:rsidR="005F6B57" w:rsidRPr="00312974">
          <w:rPr>
            <w:rPrChange w:id="2299" w:author="Rodion" w:date="2019-12-09T02:09:00Z">
              <w:rPr/>
            </w:rPrChange>
          </w:rPr>
          <w:t>ф</w:t>
        </w:r>
      </w:ins>
      <w:commentRangeStart w:id="2300"/>
      <w:del w:id="2301" w:author="Rodion" w:date="2019-12-05T23:49:00Z">
        <w:r w:rsidRPr="00312974" w:rsidDel="005F6B57">
          <w:rPr>
            <w:rPrChange w:id="2302" w:author="Rodion" w:date="2019-12-09T02:09:00Z">
              <w:rPr/>
            </w:rPrChange>
          </w:rPr>
          <w:delText>Ф</w:delText>
        </w:r>
      </w:del>
      <w:r w:rsidRPr="00312974">
        <w:rPr>
          <w:rPrChange w:id="2303" w:author="Rodion" w:date="2019-12-09T02:09:00Z">
            <w:rPr/>
          </w:rPrChange>
        </w:rPr>
        <w:t>ігури</w:t>
      </w:r>
      <w:commentRangeEnd w:id="2300"/>
      <w:r w:rsidR="005F6B57" w:rsidRPr="00030B2B">
        <w:rPr>
          <w:rStyle w:val="CommentReference"/>
        </w:rPr>
        <w:commentReference w:id="2300"/>
      </w:r>
      <w:r w:rsidRPr="00030B2B">
        <w:t xml:space="preserve"> </w:t>
      </w:r>
      <w:proofErr w:type="spellStart"/>
      <w:r w:rsidRPr="00030B2B">
        <w:t>Ліссажу</w:t>
      </w:r>
      <w:proofErr w:type="spellEnd"/>
      <w:r w:rsidRPr="00030B2B">
        <w:t xml:space="preserve"> так, щоб пересікати всі лінії штрих-коду. Майже всі та</w:t>
      </w:r>
      <w:r w:rsidRPr="00312974">
        <w:rPr>
          <w:rPrChange w:id="2304" w:author="Rodion" w:date="2019-12-09T02:09:00Z">
            <w:rPr/>
          </w:rPrChange>
        </w:rPr>
        <w:t xml:space="preserve">кі лазери використовують лазер як джерело світла. </w:t>
      </w:r>
      <w:r w:rsidR="00F50E91" w:rsidRPr="00312974">
        <w:rPr>
          <w:rPrChange w:id="2305" w:author="Rodion" w:date="2019-12-09T02:09:00Z">
            <w:rPr/>
          </w:rPrChange>
        </w:rPr>
        <w:t>На відміну</w:t>
      </w:r>
      <w:r w:rsidRPr="00312974">
        <w:rPr>
          <w:rPrChange w:id="2306" w:author="Rodion" w:date="2019-12-09T02:09:00Z">
            <w:rPr/>
          </w:rPrChange>
        </w:rPr>
        <w:t xml:space="preserve"> від простіших лінійних сканерів, </w:t>
      </w:r>
      <w:proofErr w:type="spellStart"/>
      <w:r w:rsidRPr="00312974">
        <w:rPr>
          <w:rPrChange w:id="2307" w:author="Rodion" w:date="2019-12-09T02:09:00Z">
            <w:rPr/>
          </w:rPrChange>
        </w:rPr>
        <w:t>багатонаправлені</w:t>
      </w:r>
      <w:proofErr w:type="spellEnd"/>
      <w:r w:rsidRPr="00312974">
        <w:rPr>
          <w:rPrChange w:id="2308" w:author="Rodion" w:date="2019-12-09T02:09:00Z">
            <w:rPr/>
          </w:rPrChange>
        </w:rPr>
        <w:t xml:space="preserve"> сканери можуть зчитати штрих-код під будь-яким кутом. </w:t>
      </w:r>
      <w:r w:rsidR="00DC3241" w:rsidRPr="00312974">
        <w:rPr>
          <w:rPrChange w:id="2309" w:author="Rodion" w:date="2019-12-09T02:09:00Z">
            <w:rPr/>
          </w:rPrChange>
        </w:rPr>
        <w:t xml:space="preserve">Найчастіше такі сканери використовуються в касах супермаркетів, де упаковки скануються через скляне або сапфірове віконце. Такі сканери набули популярності в комерції, та варіюються від тих, що сканують на відстані кількох сантиметрів, до промислових конвеєрних сканерів, що можуть зчитати інформацію з предмета на відстані кількох метрів. Саме така технологія </w:t>
      </w:r>
      <w:r w:rsidR="00DC3241" w:rsidRPr="00312974">
        <w:rPr>
          <w:rPrChange w:id="2310" w:author="Rodion" w:date="2019-12-09T02:09:00Z">
            <w:rPr/>
          </w:rPrChange>
        </w:rPr>
        <w:lastRenderedPageBreak/>
        <w:t xml:space="preserve">зчитування штрих-кодів є найбільш стійкою до пошкоджених кодів, що включає в себе як погану якість </w:t>
      </w:r>
      <w:r w:rsidR="006B4B36" w:rsidRPr="00312974">
        <w:rPr>
          <w:rPrChange w:id="2311" w:author="Rodion" w:date="2019-12-09T02:09:00Z">
            <w:rPr/>
          </w:rPrChange>
        </w:rPr>
        <w:t xml:space="preserve">друку, так і </w:t>
      </w:r>
      <w:proofErr w:type="spellStart"/>
      <w:r w:rsidR="006B4B36" w:rsidRPr="00312974">
        <w:rPr>
          <w:rPrChange w:id="2312" w:author="Rodion" w:date="2019-12-09T02:09:00Z">
            <w:rPr/>
          </w:rPrChange>
        </w:rPr>
        <w:t>пом’ятість</w:t>
      </w:r>
      <w:proofErr w:type="spellEnd"/>
      <w:r w:rsidR="006B4B36" w:rsidRPr="00312974">
        <w:rPr>
          <w:rPrChange w:id="2313" w:author="Rodion" w:date="2019-12-09T02:09:00Z">
            <w:rPr/>
          </w:rPrChange>
        </w:rPr>
        <w:t xml:space="preserve"> або навіть розриви на поверхні штрих-коду</w:t>
      </w:r>
      <w:r w:rsidR="00DC3241" w:rsidRPr="00312974">
        <w:rPr>
          <w:rPrChange w:id="2314" w:author="Rodion" w:date="2019-12-09T02:09:00Z">
            <w:rPr/>
          </w:rPrChange>
        </w:rPr>
        <w:t xml:space="preserve">. </w:t>
      </w:r>
      <w:r w:rsidR="00454D42" w:rsidRPr="00312974">
        <w:rPr>
          <w:rPrChange w:id="2315" w:author="Rodion" w:date="2019-12-09T02:09:00Z">
            <w:rPr/>
          </w:rPrChange>
        </w:rPr>
        <w:t xml:space="preserve">Роботу такого сканеру зображено на </w:t>
      </w:r>
      <w:del w:id="2316" w:author="Rodion" w:date="2019-12-05T23:44:00Z">
        <w:r w:rsidR="00454D42" w:rsidRPr="00312974" w:rsidDel="003537CF">
          <w:rPr>
            <w:rPrChange w:id="2317" w:author="Rodion" w:date="2019-12-09T02:09:00Z">
              <w:rPr/>
            </w:rPrChange>
          </w:rPr>
          <w:delText>рисунку 2.</w:delText>
        </w:r>
      </w:del>
      <w:ins w:id="2318" w:author="Rodion" w:date="2019-12-05T23:44:00Z">
        <w:r w:rsidR="003537CF" w:rsidRPr="00312974">
          <w:rPr>
            <w:rPrChange w:id="2319" w:author="Rodion" w:date="2019-12-09T02:09:00Z">
              <w:rPr/>
            </w:rPrChange>
          </w:rPr>
          <w:t>рисунку 1.</w:t>
        </w:r>
      </w:ins>
      <w:r w:rsidR="00454D42" w:rsidRPr="00312974">
        <w:rPr>
          <w:rPrChange w:id="2320" w:author="Rodion" w:date="2019-12-09T02:09:00Z">
            <w:rPr/>
          </w:rPrChange>
        </w:rPr>
        <w:t>6.</w:t>
      </w:r>
    </w:p>
    <w:p w14:paraId="77B8AB8D" w14:textId="77777777" w:rsidR="00AD5142" w:rsidRPr="00312974" w:rsidRDefault="00AD5142" w:rsidP="00382581">
      <w:pPr>
        <w:rPr>
          <w:rPrChange w:id="2321" w:author="Rodion" w:date="2019-12-09T02:09:00Z">
            <w:rPr/>
          </w:rPrChange>
        </w:rPr>
      </w:pPr>
    </w:p>
    <w:p w14:paraId="72AD2884" w14:textId="401A0762" w:rsidR="00FD3631" w:rsidRPr="00030B2B" w:rsidRDefault="000E6ED0" w:rsidP="000E6ED0">
      <w:pPr>
        <w:spacing w:line="259" w:lineRule="auto"/>
        <w:ind w:firstLine="0"/>
        <w:jc w:val="center"/>
      </w:pPr>
      <w:r w:rsidRPr="00030B2B">
        <w:rPr>
          <w:noProof/>
        </w:rPr>
        <w:drawing>
          <wp:inline distT="0" distB="0" distL="0" distR="0" wp14:anchorId="23DE34EC" wp14:editId="7D47A1E0">
            <wp:extent cx="5305425" cy="2247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5425" cy="2247900"/>
                    </a:xfrm>
                    <a:prstGeom prst="rect">
                      <a:avLst/>
                    </a:prstGeom>
                    <a:noFill/>
                    <a:ln>
                      <a:noFill/>
                    </a:ln>
                  </pic:spPr>
                </pic:pic>
              </a:graphicData>
            </a:graphic>
          </wp:inline>
        </w:drawing>
      </w:r>
    </w:p>
    <w:p w14:paraId="70AFABB9" w14:textId="71B2C747" w:rsidR="00565353" w:rsidRPr="00312974" w:rsidRDefault="000E6ED0" w:rsidP="00F22988">
      <w:pPr>
        <w:spacing w:line="259" w:lineRule="auto"/>
        <w:ind w:firstLine="0"/>
        <w:rPr>
          <w:rPrChange w:id="2322" w:author="Rodion" w:date="2019-12-09T02:09:00Z">
            <w:rPr/>
          </w:rPrChange>
        </w:rPr>
        <w:pPrChange w:id="2323" w:author="Rodion" w:date="2019-12-09T01:24:00Z">
          <w:pPr>
            <w:spacing w:line="259" w:lineRule="auto"/>
            <w:ind w:firstLine="0"/>
            <w:jc w:val="left"/>
          </w:pPr>
        </w:pPrChange>
      </w:pPr>
      <w:del w:id="2324" w:author="Rodion" w:date="2019-12-05T23:45:00Z">
        <w:r w:rsidRPr="00030B2B" w:rsidDel="003537CF">
          <w:delText xml:space="preserve">Рисунок </w:delText>
        </w:r>
        <w:r w:rsidR="003130B5" w:rsidRPr="00030B2B" w:rsidDel="003537CF">
          <w:delText>2.</w:delText>
        </w:r>
      </w:del>
      <w:ins w:id="2325" w:author="Rodion" w:date="2019-12-05T23:45:00Z">
        <w:r w:rsidR="003537CF" w:rsidRPr="00312974">
          <w:rPr>
            <w:rPrChange w:id="2326" w:author="Rodion" w:date="2019-12-09T02:09:00Z">
              <w:rPr/>
            </w:rPrChange>
          </w:rPr>
          <w:t>Рисунок 1.</w:t>
        </w:r>
      </w:ins>
      <w:r w:rsidR="003130B5" w:rsidRPr="00312974">
        <w:rPr>
          <w:rPrChange w:id="2327" w:author="Rodion" w:date="2019-12-09T02:09:00Z">
            <w:rPr/>
          </w:rPrChange>
        </w:rPr>
        <w:t>6</w:t>
      </w:r>
      <w:ins w:id="2328" w:author="Rodion" w:date="2019-12-05T23:50:00Z">
        <w:r w:rsidR="005F6B57" w:rsidRPr="00312974">
          <w:rPr>
            <w:rPrChange w:id="2329" w:author="Rodion" w:date="2019-12-09T02:09:00Z">
              <w:rPr/>
            </w:rPrChange>
          </w:rPr>
          <w:t xml:space="preserve"> </w:t>
        </w:r>
      </w:ins>
      <w:r w:rsidR="00A11089" w:rsidRPr="00312974">
        <w:rPr>
          <w:rPrChange w:id="2330" w:author="Rodion" w:date="2019-12-09T02:09:00Z">
            <w:rPr/>
          </w:rPrChange>
        </w:rPr>
        <w:t>–</w:t>
      </w:r>
      <w:r w:rsidRPr="00312974">
        <w:rPr>
          <w:rPrChange w:id="2331" w:author="Rodion" w:date="2019-12-09T02:09:00Z">
            <w:rPr/>
          </w:rPrChange>
        </w:rPr>
        <w:t xml:space="preserve"> </w:t>
      </w:r>
      <w:r w:rsidR="003130B5" w:rsidRPr="00312974">
        <w:rPr>
          <w:rPrChange w:id="2332" w:author="Rodion" w:date="2019-12-09T02:09:00Z">
            <w:rPr/>
          </w:rPrChange>
        </w:rPr>
        <w:t>Р</w:t>
      </w:r>
      <w:r w:rsidR="00A11089" w:rsidRPr="00312974">
        <w:rPr>
          <w:rPrChange w:id="2333" w:author="Rodion" w:date="2019-12-09T02:09:00Z">
            <w:rPr/>
          </w:rPrChange>
        </w:rPr>
        <w:t xml:space="preserve">озсіювання </w:t>
      </w:r>
      <w:r w:rsidR="00CF031F" w:rsidRPr="00312974">
        <w:rPr>
          <w:rPrChange w:id="2334" w:author="Rodion" w:date="2019-12-09T02:09:00Z">
            <w:rPr/>
          </w:rPrChange>
        </w:rPr>
        <w:t xml:space="preserve">променів </w:t>
      </w:r>
      <w:proofErr w:type="spellStart"/>
      <w:r w:rsidR="00A11089" w:rsidRPr="00312974">
        <w:rPr>
          <w:rPrChange w:id="2335" w:author="Rodion" w:date="2019-12-09T02:09:00Z">
            <w:rPr/>
          </w:rPrChange>
        </w:rPr>
        <w:t>багатонаправленого</w:t>
      </w:r>
      <w:proofErr w:type="spellEnd"/>
      <w:r w:rsidR="00A11089" w:rsidRPr="00312974">
        <w:rPr>
          <w:rPrChange w:id="2336" w:author="Rodion" w:date="2019-12-09T02:09:00Z">
            <w:rPr/>
          </w:rPrChange>
        </w:rPr>
        <w:t xml:space="preserve"> сканеру </w:t>
      </w:r>
      <w:proofErr w:type="spellStart"/>
      <w:r w:rsidR="00A11089" w:rsidRPr="00312974">
        <w:rPr>
          <w:rPrChange w:id="2337" w:author="Rodion" w:date="2019-12-09T02:09:00Z">
            <w:rPr/>
          </w:rPrChange>
        </w:rPr>
        <w:t>Motorola</w:t>
      </w:r>
      <w:proofErr w:type="spellEnd"/>
      <w:r w:rsidR="00A11089" w:rsidRPr="00312974">
        <w:rPr>
          <w:rPrChange w:id="2338" w:author="Rodion" w:date="2019-12-09T02:09:00Z">
            <w:rPr/>
          </w:rPrChange>
        </w:rPr>
        <w:t xml:space="preserve"> LS9208</w:t>
      </w:r>
      <w:r w:rsidR="003130B5" w:rsidRPr="00312974">
        <w:rPr>
          <w:rPrChange w:id="2339" w:author="Rodion" w:date="2019-12-09T02:09:00Z">
            <w:rPr/>
          </w:rPrChange>
        </w:rPr>
        <w:t xml:space="preserve"> [11]</w:t>
      </w:r>
    </w:p>
    <w:p w14:paraId="0E7031EB" w14:textId="0137C88F" w:rsidR="00D249B8" w:rsidRPr="00312974" w:rsidRDefault="00D249B8" w:rsidP="00382581">
      <w:pPr>
        <w:rPr>
          <w:rPrChange w:id="2340" w:author="Rodion" w:date="2019-12-09T02:09:00Z">
            <w:rPr/>
          </w:rPrChange>
        </w:rPr>
      </w:pPr>
    </w:p>
    <w:p w14:paraId="5C677E89" w14:textId="103BD00C" w:rsidR="00231200" w:rsidRPr="00312974" w:rsidRDefault="00943128" w:rsidP="001D5DC8">
      <w:pPr>
        <w:pStyle w:val="Heading3"/>
        <w:rPr>
          <w:rPrChange w:id="2341" w:author="Rodion" w:date="2019-12-09T02:09:00Z">
            <w:rPr/>
          </w:rPrChange>
        </w:rPr>
      </w:pPr>
      <w:del w:id="2342" w:author="Rodion Kharabet" w:date="2019-12-06T01:20:00Z">
        <w:r w:rsidRPr="00312974" w:rsidDel="00B5085E">
          <w:rPr>
            <w:rPrChange w:id="2343" w:author="Rodion" w:date="2019-12-09T02:09:00Z">
              <w:rPr/>
            </w:rPrChange>
          </w:rPr>
          <w:delText>2</w:delText>
        </w:r>
      </w:del>
      <w:bookmarkStart w:id="2344" w:name="_Toc26763205"/>
      <w:ins w:id="2345" w:author="Rodion Kharabet" w:date="2019-12-06T01:20:00Z">
        <w:r w:rsidR="00B5085E" w:rsidRPr="00312974">
          <w:rPr>
            <w:rPrChange w:id="2346" w:author="Rodion" w:date="2019-12-09T02:09:00Z">
              <w:rPr/>
            </w:rPrChange>
          </w:rPr>
          <w:t>1</w:t>
        </w:r>
      </w:ins>
      <w:r w:rsidRPr="00312974">
        <w:rPr>
          <w:rPrChange w:id="2347" w:author="Rodion" w:date="2019-12-09T02:09:00Z">
            <w:rPr/>
          </w:rPrChange>
        </w:rPr>
        <w:t xml:space="preserve">.2.2 </w:t>
      </w:r>
      <w:r w:rsidR="00231200" w:rsidRPr="00312974">
        <w:rPr>
          <w:rPrChange w:id="2348" w:author="Rodion" w:date="2019-12-09T02:09:00Z">
            <w:rPr/>
          </w:rPrChange>
        </w:rPr>
        <w:t>Радіочастотна ідентифікація</w:t>
      </w:r>
      <w:bookmarkEnd w:id="2344"/>
    </w:p>
    <w:p w14:paraId="66A9A706" w14:textId="77777777" w:rsidR="00231200" w:rsidRPr="00312974" w:rsidRDefault="00231200" w:rsidP="00F735CD">
      <w:pPr>
        <w:rPr>
          <w:rPrChange w:id="2349" w:author="Rodion" w:date="2019-12-09T02:09:00Z">
            <w:rPr/>
          </w:rPrChange>
        </w:rPr>
      </w:pPr>
    </w:p>
    <w:p w14:paraId="1E51D003" w14:textId="21E23585" w:rsidR="00A454D9" w:rsidRPr="00312974" w:rsidRDefault="00A454D9" w:rsidP="00943128">
      <w:pPr>
        <w:rPr>
          <w:rPrChange w:id="2350" w:author="Rodion" w:date="2019-12-09T02:09:00Z">
            <w:rPr/>
          </w:rPrChange>
        </w:rPr>
      </w:pPr>
      <w:r w:rsidRPr="00312974">
        <w:rPr>
          <w:rPrChange w:id="2351" w:author="Rodion" w:date="2019-12-09T02:09:00Z">
            <w:rPr/>
          </w:rPrChange>
        </w:rPr>
        <w:t xml:space="preserve">Радіочастотна ідентифікація (RFID) </w:t>
      </w:r>
      <w:del w:id="2352" w:author="Rodion" w:date="2019-12-05T23:51:00Z">
        <w:r w:rsidRPr="00312974" w:rsidDel="005F6B57">
          <w:rPr>
            <w:rPrChange w:id="2353" w:author="Rodion" w:date="2019-12-09T02:09:00Z">
              <w:rPr/>
            </w:rPrChange>
          </w:rPr>
          <w:delText xml:space="preserve">- це </w:delText>
        </w:r>
      </w:del>
      <w:ins w:id="2354" w:author="Rodion" w:date="2019-12-05T23:51:00Z">
        <w:r w:rsidR="005F6B57" w:rsidRPr="00312974">
          <w:rPr>
            <w:rPrChange w:id="2355" w:author="Rodion" w:date="2019-12-09T02:09:00Z">
              <w:rPr/>
            </w:rPrChange>
          </w:rPr>
          <w:t xml:space="preserve">– це </w:t>
        </w:r>
      </w:ins>
      <w:r w:rsidRPr="00312974">
        <w:rPr>
          <w:rPrChange w:id="2356" w:author="Rodion" w:date="2019-12-09T02:09:00Z">
            <w:rPr/>
          </w:rPrChange>
        </w:rPr>
        <w:t>форма бездротового зв'язку, яка використовує радіохвилі для ідентифікації та відстеження об'єктів</w:t>
      </w:r>
      <w:r w:rsidR="00AC0AE0" w:rsidRPr="00312974">
        <w:rPr>
          <w:rPrChange w:id="2357" w:author="Rodion" w:date="2019-12-09T02:09:00Z">
            <w:rPr/>
          </w:rPrChange>
        </w:rPr>
        <w:t xml:space="preserve"> [12]</w:t>
      </w:r>
      <w:r w:rsidRPr="00312974">
        <w:rPr>
          <w:rPrChange w:id="2358" w:author="Rodion" w:date="2019-12-09T02:09:00Z">
            <w:rPr/>
          </w:rPrChange>
        </w:rPr>
        <w:t xml:space="preserve">. RFID </w:t>
      </w:r>
      <w:r w:rsidR="0052287F" w:rsidRPr="00312974">
        <w:rPr>
          <w:rPrChange w:id="2359" w:author="Rodion" w:date="2019-12-09T02:09:00Z">
            <w:rPr/>
          </w:rPrChange>
        </w:rPr>
        <w:t>–</w:t>
      </w:r>
      <w:r w:rsidRPr="00312974">
        <w:rPr>
          <w:rPrChange w:id="2360" w:author="Rodion" w:date="2019-12-09T02:09:00Z">
            <w:rPr/>
          </w:rPrChange>
        </w:rPr>
        <w:t xml:space="preserve"> це загальний термін, що охоплює технології ідентифікації з різними стандартами. В їх число входять NFC та RAIN </w:t>
      </w:r>
      <w:r w:rsidR="0052287F" w:rsidRPr="00312974">
        <w:rPr>
          <w:rPrChange w:id="2361" w:author="Rodion" w:date="2019-12-09T02:09:00Z">
            <w:rPr/>
          </w:rPrChange>
        </w:rPr>
        <w:t>–</w:t>
      </w:r>
      <w:r w:rsidRPr="00312974">
        <w:rPr>
          <w:rPrChange w:id="2362" w:author="Rodion" w:date="2019-12-09T02:09:00Z">
            <w:rPr/>
          </w:rPrChange>
        </w:rPr>
        <w:t xml:space="preserve"> дві технології, що є найпоширенішими серед усіх </w:t>
      </w:r>
      <w:r w:rsidR="00F50E91" w:rsidRPr="00312974">
        <w:rPr>
          <w:rPrChange w:id="2363" w:author="Rodion" w:date="2019-12-09T02:09:00Z">
            <w:rPr/>
          </w:rPrChange>
        </w:rPr>
        <w:t>інших</w:t>
      </w:r>
      <w:r w:rsidRPr="00312974">
        <w:rPr>
          <w:rPrChange w:id="2364" w:author="Rodion" w:date="2019-12-09T02:09:00Z">
            <w:rPr/>
          </w:rPrChange>
        </w:rPr>
        <w:t xml:space="preserve"> засобів радіочастотної ідентифікації</w:t>
      </w:r>
      <w:r w:rsidR="00AC0AE0" w:rsidRPr="00312974">
        <w:rPr>
          <w:rPrChange w:id="2365" w:author="Rodion" w:date="2019-12-09T02:09:00Z">
            <w:rPr/>
          </w:rPrChange>
        </w:rPr>
        <w:t xml:space="preserve"> [13]</w:t>
      </w:r>
      <w:r w:rsidRPr="00312974">
        <w:rPr>
          <w:rPrChange w:id="2366" w:author="Rodion" w:date="2019-12-09T02:09:00Z">
            <w:rPr/>
          </w:rPrChange>
        </w:rPr>
        <w:t>.</w:t>
      </w:r>
    </w:p>
    <w:p w14:paraId="60D32F4E" w14:textId="19647CF3" w:rsidR="00A454D9" w:rsidRPr="00312974" w:rsidRDefault="00A454D9" w:rsidP="00943128">
      <w:pPr>
        <w:rPr>
          <w:rPrChange w:id="2367" w:author="Rodion" w:date="2019-12-09T02:09:00Z">
            <w:rPr/>
          </w:rPrChange>
        </w:rPr>
      </w:pPr>
      <w:r w:rsidRPr="00312974">
        <w:rPr>
          <w:rPrChange w:id="2368" w:author="Rodion" w:date="2019-12-09T02:09:00Z">
            <w:rPr/>
          </w:rPrChange>
        </w:rPr>
        <w:t xml:space="preserve">RAIN RFID </w:t>
      </w:r>
      <w:r w:rsidR="0052287F" w:rsidRPr="00312974">
        <w:rPr>
          <w:rPrChange w:id="2369" w:author="Rodion" w:date="2019-12-09T02:09:00Z">
            <w:rPr/>
          </w:rPrChange>
        </w:rPr>
        <w:t>–</w:t>
      </w:r>
      <w:r w:rsidRPr="00312974">
        <w:rPr>
          <w:rPrChange w:id="2370" w:author="Rodion" w:date="2019-12-09T02:09:00Z">
            <w:rPr/>
          </w:rPrChange>
        </w:rPr>
        <w:t xml:space="preserve"> це бездротова технологія </w:t>
      </w:r>
      <w:r w:rsidR="00F50E91" w:rsidRPr="00312974">
        <w:rPr>
          <w:rPrChange w:id="2371" w:author="Rodion" w:date="2019-12-09T02:09:00Z">
            <w:rPr/>
          </w:rPrChange>
        </w:rPr>
        <w:t>пасивної</w:t>
      </w:r>
      <w:r w:rsidRPr="00312974">
        <w:rPr>
          <w:rPrChange w:id="2372" w:author="Rodion" w:date="2019-12-09T02:09:00Z">
            <w:rPr/>
          </w:rPrChange>
        </w:rPr>
        <w:t xml:space="preserve"> системи радіочастотної ідентифікації (без джерела енергії).  Ця технологія використовується для додавання фізичних об'єктів в інформаційну систему. Це може бути інформаційна система</w:t>
      </w:r>
      <w:r w:rsidR="00F50E91" w:rsidRPr="00312974">
        <w:rPr>
          <w:rPrChange w:id="2373" w:author="Rodion" w:date="2019-12-09T02:09:00Z">
            <w:rPr/>
          </w:rPrChange>
        </w:rPr>
        <w:t>,</w:t>
      </w:r>
      <w:r w:rsidRPr="00312974">
        <w:rPr>
          <w:rPrChange w:id="2374" w:author="Rodion" w:date="2019-12-09T02:09:00Z">
            <w:rPr/>
          </w:rPrChange>
        </w:rPr>
        <w:t xml:space="preserve"> що використовується в різних галузях, таких як інвентаризація, безпека, автентифікація, відстеження. RAIN наразі є сегментом RFID</w:t>
      </w:r>
      <w:r w:rsidR="00F50E91" w:rsidRPr="00312974">
        <w:rPr>
          <w:rPrChange w:id="2375" w:author="Rodion" w:date="2019-12-09T02:09:00Z">
            <w:rPr/>
          </w:rPrChange>
        </w:rPr>
        <w:t>, що найбільш розвивається</w:t>
      </w:r>
      <w:r w:rsidRPr="00312974">
        <w:rPr>
          <w:rPrChange w:id="2376" w:author="Rodion" w:date="2019-12-09T02:09:00Z">
            <w:rPr/>
          </w:rPrChange>
        </w:rPr>
        <w:t xml:space="preserve"> та використовує єдиний міжнародний стандарт UHF </w:t>
      </w:r>
      <w:proofErr w:type="spellStart"/>
      <w:r w:rsidRPr="00312974">
        <w:rPr>
          <w:rPrChange w:id="2377" w:author="Rodion" w:date="2019-12-09T02:09:00Z">
            <w:rPr/>
          </w:rPrChange>
        </w:rPr>
        <w:t>Gen</w:t>
      </w:r>
      <w:proofErr w:type="spellEnd"/>
      <w:r w:rsidRPr="00312974">
        <w:rPr>
          <w:rPrChange w:id="2378" w:author="Rodion" w:date="2019-12-09T02:09:00Z">
            <w:rPr/>
          </w:rPrChange>
        </w:rPr>
        <w:t xml:space="preserve"> 2 (ISO/IEC 18000-63). За допомогою RAIN сьогодні до різних інформаційних систем підключено понад 20 мільярдів речей. </w:t>
      </w:r>
      <w:r w:rsidRPr="00312974">
        <w:rPr>
          <w:rPrChange w:id="2379" w:author="Rodion" w:date="2019-12-09T02:09:00Z">
            <w:rPr/>
          </w:rPrChange>
        </w:rPr>
        <w:lastRenderedPageBreak/>
        <w:t xml:space="preserve">Користувачі отримують інформацію в реальному часі про повсякденні речі, такі як одяг, медичні товари, деталі </w:t>
      </w:r>
      <w:proofErr w:type="spellStart"/>
      <w:r w:rsidRPr="00312974">
        <w:rPr>
          <w:rPrChange w:id="2380" w:author="Rodion" w:date="2019-12-09T02:09:00Z">
            <w:rPr/>
          </w:rPrChange>
        </w:rPr>
        <w:t>автомобілей</w:t>
      </w:r>
      <w:proofErr w:type="spellEnd"/>
      <w:r w:rsidRPr="00312974">
        <w:rPr>
          <w:rPrChange w:id="2381" w:author="Rodion" w:date="2019-12-09T02:09:00Z">
            <w:rPr/>
          </w:rPrChange>
        </w:rPr>
        <w:t>, продукти харчування та інше.</w:t>
      </w:r>
    </w:p>
    <w:p w14:paraId="1CE92E77" w14:textId="5E028DDF" w:rsidR="00A454D9" w:rsidRPr="00312974" w:rsidRDefault="00A454D9" w:rsidP="00943128">
      <w:pPr>
        <w:rPr>
          <w:rPrChange w:id="2382" w:author="Rodion" w:date="2019-12-09T02:09:00Z">
            <w:rPr/>
          </w:rPrChange>
        </w:rPr>
      </w:pPr>
      <w:r w:rsidRPr="00312974">
        <w:rPr>
          <w:rPrChange w:id="2383" w:author="Rodion" w:date="2019-12-09T02:09:00Z">
            <w:rPr/>
          </w:rPrChange>
        </w:rPr>
        <w:t xml:space="preserve">RAIN RFID </w:t>
      </w:r>
      <w:proofErr w:type="spellStart"/>
      <w:r w:rsidRPr="00312974">
        <w:rPr>
          <w:rPrChange w:id="2384" w:author="Rodion" w:date="2019-12-09T02:09:00Z">
            <w:rPr/>
          </w:rPrChange>
        </w:rPr>
        <w:t>оцифровує</w:t>
      </w:r>
      <w:proofErr w:type="spellEnd"/>
      <w:r w:rsidRPr="00312974">
        <w:rPr>
          <w:rPrChange w:id="2385" w:author="Rodion" w:date="2019-12-09T02:09:00Z">
            <w:rPr/>
          </w:rPrChange>
        </w:rPr>
        <w:t xml:space="preserve"> світ </w:t>
      </w:r>
      <w:r w:rsidR="00801AC0" w:rsidRPr="00312974">
        <w:rPr>
          <w:rPrChange w:id="2386" w:author="Rodion" w:date="2019-12-09T02:09:00Z">
            <w:rPr/>
          </w:rPrChange>
        </w:rPr>
        <w:t>фізичних</w:t>
      </w:r>
      <w:r w:rsidR="00306F05" w:rsidRPr="00312974">
        <w:rPr>
          <w:rPrChange w:id="2387" w:author="Rodion" w:date="2019-12-09T02:09:00Z">
            <w:rPr/>
          </w:rPrChange>
        </w:rPr>
        <w:t xml:space="preserve"> речей</w:t>
      </w:r>
      <w:r w:rsidRPr="00312974">
        <w:rPr>
          <w:rPrChange w:id="2388" w:author="Rodion" w:date="2019-12-09T02:09:00Z">
            <w:rPr/>
          </w:rPrChange>
        </w:rPr>
        <w:t xml:space="preserve">, тим самим дозволяє </w:t>
      </w:r>
      <w:r w:rsidR="00306F05" w:rsidRPr="00312974">
        <w:rPr>
          <w:rPrChange w:id="2389" w:author="Rodion" w:date="2019-12-09T02:09:00Z">
            <w:rPr/>
          </w:rPrChange>
        </w:rPr>
        <w:t xml:space="preserve">їм </w:t>
      </w:r>
      <w:del w:id="2390" w:author="Rodion" w:date="2019-12-05T23:51:00Z">
        <w:r w:rsidRPr="00312974" w:rsidDel="005F6B57">
          <w:rPr>
            <w:rPrChange w:id="2391" w:author="Rodion" w:date="2019-12-09T02:09:00Z">
              <w:rPr/>
            </w:rPrChange>
          </w:rPr>
          <w:delText xml:space="preserve">становитися </w:delText>
        </w:r>
      </w:del>
      <w:ins w:id="2392" w:author="Rodion" w:date="2019-12-05T23:51:00Z">
        <w:r w:rsidR="005F6B57" w:rsidRPr="00312974">
          <w:rPr>
            <w:rPrChange w:id="2393" w:author="Rodion" w:date="2019-12-09T02:09:00Z">
              <w:rPr/>
            </w:rPrChange>
          </w:rPr>
          <w:t xml:space="preserve">ставати </w:t>
        </w:r>
      </w:ins>
      <w:r w:rsidR="00306F05" w:rsidRPr="00312974">
        <w:rPr>
          <w:rPrChange w:id="2394" w:author="Rodion" w:date="2019-12-09T02:09:00Z">
            <w:rPr/>
          </w:rPrChange>
        </w:rPr>
        <w:t xml:space="preserve">частиною будь-якої інформаційної системи яка може відстежувати та реагувати на те, що </w:t>
      </w:r>
      <w:r w:rsidR="00801AC0" w:rsidRPr="00312974">
        <w:rPr>
          <w:rPrChange w:id="2395" w:author="Rodion" w:date="2019-12-09T02:09:00Z">
            <w:rPr/>
          </w:rPrChange>
        </w:rPr>
        <w:t>відбувається</w:t>
      </w:r>
      <w:r w:rsidR="00306F05" w:rsidRPr="00312974">
        <w:rPr>
          <w:rPrChange w:id="2396" w:author="Rodion" w:date="2019-12-09T02:09:00Z">
            <w:rPr/>
          </w:rPrChange>
        </w:rPr>
        <w:t xml:space="preserve"> з речами, отримувати та передавати корисні дані. Можна виділити наступні можливості, що відкриваються завдяки використанню радіочастотної ідентифікації:</w:t>
      </w:r>
    </w:p>
    <w:p w14:paraId="1B70E1A7" w14:textId="7B9EE66E" w:rsidR="00306F05" w:rsidRPr="00312974" w:rsidRDefault="00AA411F" w:rsidP="00943128">
      <w:pPr>
        <w:pStyle w:val="ListParagraph"/>
        <w:rPr>
          <w:rPrChange w:id="2397" w:author="Rodion" w:date="2019-12-09T02:09:00Z">
            <w:rPr/>
          </w:rPrChange>
        </w:rPr>
      </w:pPr>
      <w:r w:rsidRPr="00312974">
        <w:rPr>
          <w:rPrChange w:id="2398" w:author="Rodion" w:date="2019-12-09T02:09:00Z">
            <w:rPr/>
          </w:rPrChange>
        </w:rPr>
        <w:t>у</w:t>
      </w:r>
      <w:r w:rsidR="00306F05" w:rsidRPr="00312974">
        <w:rPr>
          <w:rPrChange w:id="2399" w:author="Rodion" w:date="2019-12-09T02:09:00Z">
            <w:rPr/>
          </w:rPrChange>
        </w:rPr>
        <w:t xml:space="preserve">нікальна ідентифікація одного предмета </w:t>
      </w:r>
      <w:r w:rsidR="00801AC0" w:rsidRPr="00312974">
        <w:rPr>
          <w:rPrChange w:id="2400" w:author="Rodion" w:date="2019-12-09T02:09:00Z">
            <w:rPr/>
          </w:rPrChange>
        </w:rPr>
        <w:t>проміж</w:t>
      </w:r>
      <w:r w:rsidR="00306F05" w:rsidRPr="00312974">
        <w:rPr>
          <w:rPrChange w:id="2401" w:author="Rodion" w:date="2019-12-09T02:09:00Z">
            <w:rPr/>
          </w:rPrChange>
        </w:rPr>
        <w:t xml:space="preserve"> інших предметів того ж самого типу</w:t>
      </w:r>
      <w:r w:rsidRPr="00312974">
        <w:rPr>
          <w:rPrChange w:id="2402" w:author="Rodion" w:date="2019-12-09T02:09:00Z">
            <w:rPr/>
          </w:rPrChange>
        </w:rPr>
        <w:t>;</w:t>
      </w:r>
    </w:p>
    <w:p w14:paraId="1CDB3632" w14:textId="4C0FDE0B" w:rsidR="00306F05" w:rsidRPr="00312974" w:rsidRDefault="00AA411F" w:rsidP="00943128">
      <w:pPr>
        <w:pStyle w:val="ListParagraph"/>
        <w:rPr>
          <w:rPrChange w:id="2403" w:author="Rodion" w:date="2019-12-09T02:09:00Z">
            <w:rPr/>
          </w:rPrChange>
        </w:rPr>
      </w:pPr>
      <w:r w:rsidRPr="00312974">
        <w:rPr>
          <w:rPrChange w:id="2404" w:author="Rodion" w:date="2019-12-09T02:09:00Z">
            <w:rPr/>
          </w:rPrChange>
        </w:rPr>
        <w:t>і</w:t>
      </w:r>
      <w:r w:rsidR="00306F05" w:rsidRPr="00312974">
        <w:rPr>
          <w:rPrChange w:id="2405" w:author="Rodion" w:date="2019-12-09T02:09:00Z">
            <w:rPr/>
          </w:rPrChange>
        </w:rPr>
        <w:t>дентифікація місцезнаходження предмету без прямого вимірювання</w:t>
      </w:r>
      <w:r w:rsidRPr="00312974">
        <w:rPr>
          <w:rPrChange w:id="2406" w:author="Rodion" w:date="2019-12-09T02:09:00Z">
            <w:rPr/>
          </w:rPrChange>
        </w:rPr>
        <w:t>;</w:t>
      </w:r>
    </w:p>
    <w:p w14:paraId="049CBAA6" w14:textId="275E77A6" w:rsidR="00306F05" w:rsidRPr="00312974" w:rsidRDefault="00AA411F" w:rsidP="00943128">
      <w:pPr>
        <w:pStyle w:val="ListParagraph"/>
        <w:rPr>
          <w:rPrChange w:id="2407" w:author="Rodion" w:date="2019-12-09T02:09:00Z">
            <w:rPr/>
          </w:rPrChange>
        </w:rPr>
      </w:pPr>
      <w:r w:rsidRPr="00312974">
        <w:rPr>
          <w:rPrChange w:id="2408" w:author="Rodion" w:date="2019-12-09T02:09:00Z">
            <w:rPr/>
          </w:rPrChange>
        </w:rPr>
        <w:t>і</w:t>
      </w:r>
      <w:r w:rsidR="00306F05" w:rsidRPr="00312974">
        <w:rPr>
          <w:rPrChange w:id="2409" w:author="Rodion" w:date="2019-12-09T02:09:00Z">
            <w:rPr/>
          </w:rPrChange>
        </w:rPr>
        <w:t>дентифікація багатьох предметів одночасно (до 1000 предметів за секунду)</w:t>
      </w:r>
      <w:r w:rsidRPr="00312974">
        <w:rPr>
          <w:rPrChange w:id="2410" w:author="Rodion" w:date="2019-12-09T02:09:00Z">
            <w:rPr/>
          </w:rPrChange>
        </w:rPr>
        <w:t>;</w:t>
      </w:r>
    </w:p>
    <w:p w14:paraId="0B568D55" w14:textId="23098366" w:rsidR="008F0375" w:rsidRPr="00312974" w:rsidRDefault="00AA411F" w:rsidP="00943128">
      <w:pPr>
        <w:pStyle w:val="ListParagraph"/>
        <w:rPr>
          <w:rPrChange w:id="2411" w:author="Rodion" w:date="2019-12-09T02:09:00Z">
            <w:rPr/>
          </w:rPrChange>
        </w:rPr>
      </w:pPr>
      <w:r w:rsidRPr="00312974">
        <w:rPr>
          <w:rPrChange w:id="2412" w:author="Rodion" w:date="2019-12-09T02:09:00Z">
            <w:rPr/>
          </w:rPrChange>
        </w:rPr>
        <w:t>в</w:t>
      </w:r>
      <w:r w:rsidR="00306F05" w:rsidRPr="00312974">
        <w:rPr>
          <w:rPrChange w:id="2413" w:author="Rodion" w:date="2019-12-09T02:09:00Z">
            <w:rPr/>
          </w:rPrChange>
        </w:rPr>
        <w:t xml:space="preserve">изначення </w:t>
      </w:r>
      <w:r w:rsidR="00801AC0" w:rsidRPr="00312974">
        <w:rPr>
          <w:rPrChange w:id="2414" w:author="Rodion" w:date="2019-12-09T02:09:00Z">
            <w:rPr/>
          </w:rPrChange>
        </w:rPr>
        <w:t>місцезнаходження</w:t>
      </w:r>
      <w:r w:rsidR="00306F05" w:rsidRPr="00312974">
        <w:rPr>
          <w:rPrChange w:id="2415" w:author="Rodion" w:date="2019-12-09T02:09:00Z">
            <w:rPr/>
          </w:rPrChange>
        </w:rPr>
        <w:t xml:space="preserve"> предмету на відстані від </w:t>
      </w:r>
      <w:r w:rsidR="00801AC0" w:rsidRPr="00312974">
        <w:rPr>
          <w:rPrChange w:id="2416" w:author="Rodion" w:date="2019-12-09T02:09:00Z">
            <w:rPr/>
          </w:rPrChange>
        </w:rPr>
        <w:t>кількох</w:t>
      </w:r>
      <w:r w:rsidR="00306F05" w:rsidRPr="00312974">
        <w:rPr>
          <w:rPrChange w:id="2417" w:author="Rodion" w:date="2019-12-09T02:09:00Z">
            <w:rPr/>
          </w:rPrChange>
        </w:rPr>
        <w:t xml:space="preserve"> сантиметрів до кількох метрів</w:t>
      </w:r>
      <w:ins w:id="2418" w:author="Rodion" w:date="2019-12-05T23:51:00Z">
        <w:r w:rsidR="005F6B57" w:rsidRPr="00312974">
          <w:rPr>
            <w:rPrChange w:id="2419" w:author="Rodion" w:date="2019-12-09T02:09:00Z">
              <w:rPr/>
            </w:rPrChange>
          </w:rPr>
          <w:t>.</w:t>
        </w:r>
      </w:ins>
      <w:del w:id="2420" w:author="Rodion" w:date="2019-12-05T23:51:00Z">
        <w:r w:rsidRPr="00312974" w:rsidDel="005F6B57">
          <w:rPr>
            <w:rPrChange w:id="2421" w:author="Rodion" w:date="2019-12-09T02:09:00Z">
              <w:rPr/>
            </w:rPrChange>
          </w:rPr>
          <w:delText>;</w:delText>
        </w:r>
      </w:del>
    </w:p>
    <w:p w14:paraId="222ABA20" w14:textId="4B88DF35" w:rsidR="003A723B" w:rsidRPr="00312974" w:rsidRDefault="003A723B" w:rsidP="00943128">
      <w:pPr>
        <w:rPr>
          <w:rPrChange w:id="2422" w:author="Rodion" w:date="2019-12-09T02:09:00Z">
            <w:rPr/>
          </w:rPrChange>
        </w:rPr>
      </w:pPr>
      <w:r w:rsidRPr="00312974">
        <w:rPr>
          <w:rPrChange w:id="2423" w:author="Rodion" w:date="2019-12-09T02:09:00Z">
            <w:rPr/>
          </w:rPrChange>
        </w:rPr>
        <w:t xml:space="preserve">Це зручне, недороге рішення, що дозволяє застосувати технологію </w:t>
      </w:r>
      <w:r w:rsidR="00801AC0" w:rsidRPr="00312974">
        <w:rPr>
          <w:rPrChange w:id="2424" w:author="Rodion" w:date="2019-12-09T02:09:00Z">
            <w:rPr/>
          </w:rPrChange>
        </w:rPr>
        <w:t>радіочастотної</w:t>
      </w:r>
      <w:r w:rsidRPr="00312974">
        <w:rPr>
          <w:rPrChange w:id="2425" w:author="Rodion" w:date="2019-12-09T02:09:00Z">
            <w:rPr/>
          </w:rPrChange>
        </w:rPr>
        <w:t xml:space="preserve"> ідентифікації у широкому спектрі галузей – від </w:t>
      </w:r>
      <w:r w:rsidR="00801AC0" w:rsidRPr="00312974">
        <w:rPr>
          <w:rPrChange w:id="2426" w:author="Rodion" w:date="2019-12-09T02:09:00Z">
            <w:rPr/>
          </w:rPrChange>
        </w:rPr>
        <w:t>роздрібної</w:t>
      </w:r>
      <w:r w:rsidRPr="00312974">
        <w:rPr>
          <w:rPrChange w:id="2427" w:author="Rodion" w:date="2019-12-09T02:09:00Z">
            <w:rPr/>
          </w:rPrChange>
        </w:rPr>
        <w:t xml:space="preserve"> торгівлі до медицини, виробництва, розваг</w:t>
      </w:r>
      <w:r w:rsidR="00AA411F" w:rsidRPr="00312974">
        <w:rPr>
          <w:rPrChange w:id="2428" w:author="Rodion" w:date="2019-12-09T02:09:00Z">
            <w:rPr/>
          </w:rPrChange>
        </w:rPr>
        <w:t>,</w:t>
      </w:r>
      <w:r w:rsidRPr="00312974">
        <w:rPr>
          <w:rPrChange w:id="2429" w:author="Rodion" w:date="2019-12-09T02:09:00Z">
            <w:rPr/>
          </w:rPrChange>
        </w:rPr>
        <w:t xml:space="preserve"> </w:t>
      </w:r>
      <w:r w:rsidR="00AA411F" w:rsidRPr="00312974">
        <w:rPr>
          <w:rPrChange w:id="2430" w:author="Rodion" w:date="2019-12-09T02:09:00Z">
            <w:rPr/>
          </w:rPrChange>
        </w:rPr>
        <w:t>в</w:t>
      </w:r>
      <w:r w:rsidRPr="00312974">
        <w:rPr>
          <w:rPrChange w:id="2431" w:author="Rodion" w:date="2019-12-09T02:09:00Z">
            <w:rPr/>
          </w:rPrChange>
        </w:rPr>
        <w:t>ід управління та контролю за ланцюгом поставок до розпізнавання підроб</w:t>
      </w:r>
      <w:r w:rsidR="00801AC0" w:rsidRPr="00312974">
        <w:rPr>
          <w:rPrChange w:id="2432" w:author="Rodion" w:date="2019-12-09T02:09:00Z">
            <w:rPr/>
          </w:rPrChange>
        </w:rPr>
        <w:t>ле</w:t>
      </w:r>
      <w:r w:rsidRPr="00312974">
        <w:rPr>
          <w:rPrChange w:id="2433" w:author="Rodion" w:date="2019-12-09T02:09:00Z">
            <w:rPr/>
          </w:rPrChange>
        </w:rPr>
        <w:t>них ліків.</w:t>
      </w:r>
      <w:r w:rsidR="00AA411F" w:rsidRPr="00312974">
        <w:rPr>
          <w:rPrChange w:id="2434" w:author="Rodion" w:date="2019-12-09T02:09:00Z">
            <w:rPr/>
          </w:rPrChange>
        </w:rPr>
        <w:t xml:space="preserve"> Наприклад,</w:t>
      </w:r>
      <w:r w:rsidRPr="00312974">
        <w:rPr>
          <w:rPrChange w:id="2435" w:author="Rodion" w:date="2019-12-09T02:09:00Z">
            <w:rPr/>
          </w:rPrChange>
        </w:rPr>
        <w:t xml:space="preserve"> радіочастотна ідентифікація </w:t>
      </w:r>
      <w:r w:rsidR="00AA411F" w:rsidRPr="00312974">
        <w:rPr>
          <w:rPrChange w:id="2436" w:author="Rodion" w:date="2019-12-09T02:09:00Z">
            <w:rPr/>
          </w:rPrChange>
        </w:rPr>
        <w:t>може бути застосована у таких сценаріях</w:t>
      </w:r>
      <w:r w:rsidRPr="00312974">
        <w:rPr>
          <w:rPrChange w:id="2437" w:author="Rodion" w:date="2019-12-09T02:09:00Z">
            <w:rPr/>
          </w:rPrChange>
        </w:rPr>
        <w:t>:</w:t>
      </w:r>
    </w:p>
    <w:p w14:paraId="631B9E58" w14:textId="3F029C4C" w:rsidR="003A723B" w:rsidRPr="00030B2B" w:rsidRDefault="00AA411F" w:rsidP="00943128">
      <w:pPr>
        <w:pStyle w:val="ListParagraph"/>
      </w:pPr>
      <w:r w:rsidRPr="00312974">
        <w:rPr>
          <w:rPrChange w:id="2438" w:author="Rodion" w:date="2019-12-09T02:09:00Z">
            <w:rPr/>
          </w:rPrChange>
        </w:rPr>
        <w:t>автоматизація</w:t>
      </w:r>
      <w:r w:rsidR="003A723B" w:rsidRPr="00312974">
        <w:rPr>
          <w:rPrChange w:id="2439" w:author="Rodion" w:date="2019-12-09T02:09:00Z">
            <w:rPr/>
          </w:rPrChange>
        </w:rPr>
        <w:t xml:space="preserve"> інвентаризаці</w:t>
      </w:r>
      <w:ins w:id="2440" w:author="Rodion" w:date="2019-12-05T23:52:00Z">
        <w:r w:rsidR="005F6B57" w:rsidRPr="00312974">
          <w:rPr>
            <w:rPrChange w:id="2441" w:author="Rodion" w:date="2019-12-09T02:09:00Z">
              <w:rPr/>
            </w:rPrChange>
          </w:rPr>
          <w:t>ї</w:t>
        </w:r>
      </w:ins>
      <w:del w:id="2442" w:author="Rodion" w:date="2019-12-05T23:52:00Z">
        <w:r w:rsidR="003A723B" w:rsidRPr="00312974" w:rsidDel="005F6B57">
          <w:rPr>
            <w:rPrChange w:id="2443" w:author="Rodion" w:date="2019-12-09T02:09:00Z">
              <w:rPr/>
            </w:rPrChange>
          </w:rPr>
          <w:delText>ю</w:delText>
        </w:r>
      </w:del>
      <w:r w:rsidR="003A723B" w:rsidRPr="00312974">
        <w:rPr>
          <w:rPrChange w:id="2444" w:author="Rodion" w:date="2019-12-09T02:09:00Z">
            <w:rPr/>
          </w:rPrChange>
        </w:rPr>
        <w:t xml:space="preserve"> та відстеження товарів у сфері охорони здоров’я, </w:t>
      </w:r>
      <w:r w:rsidRPr="00312974">
        <w:rPr>
          <w:rPrChange w:id="2445" w:author="Rodion" w:date="2019-12-09T02:09:00Z">
            <w:rPr/>
          </w:rPrChange>
        </w:rPr>
        <w:t xml:space="preserve">на </w:t>
      </w:r>
      <w:r w:rsidR="003A723B" w:rsidRPr="00312974">
        <w:rPr>
          <w:rPrChange w:id="2446" w:author="Rodion" w:date="2019-12-09T02:09:00Z">
            <w:rPr/>
          </w:rPrChange>
        </w:rPr>
        <w:t xml:space="preserve">виробництві, </w:t>
      </w:r>
      <w:r w:rsidRPr="00312974">
        <w:rPr>
          <w:rPrChange w:id="2447" w:author="Rodion" w:date="2019-12-09T02:09:00Z">
            <w:rPr/>
          </w:rPrChange>
        </w:rPr>
        <w:t xml:space="preserve">в </w:t>
      </w:r>
      <w:r w:rsidR="003A723B" w:rsidRPr="00312974">
        <w:rPr>
          <w:rPrChange w:id="2448" w:author="Rodion" w:date="2019-12-09T02:09:00Z">
            <w:rPr/>
          </w:rPrChange>
        </w:rPr>
        <w:t xml:space="preserve">торгівлі </w:t>
      </w:r>
      <w:commentRangeStart w:id="2449"/>
      <w:r w:rsidRPr="00312974">
        <w:rPr>
          <w:rPrChange w:id="2450" w:author="Rodion" w:date="2019-12-09T02:09:00Z">
            <w:rPr/>
          </w:rPrChange>
        </w:rPr>
        <w:t>тощо</w:t>
      </w:r>
      <w:commentRangeEnd w:id="2449"/>
      <w:r w:rsidR="005F6B57" w:rsidRPr="00030B2B">
        <w:rPr>
          <w:rStyle w:val="CommentReference"/>
        </w:rPr>
        <w:commentReference w:id="2449"/>
      </w:r>
      <w:r w:rsidR="003A723B" w:rsidRPr="00030B2B">
        <w:t>;</w:t>
      </w:r>
    </w:p>
    <w:p w14:paraId="1C7A14D4" w14:textId="566C2FDD" w:rsidR="003A723B" w:rsidRPr="00312974" w:rsidRDefault="00AA411F" w:rsidP="00943128">
      <w:pPr>
        <w:pStyle w:val="ListParagraph"/>
        <w:rPr>
          <w:rPrChange w:id="2451" w:author="Rodion" w:date="2019-12-09T02:09:00Z">
            <w:rPr/>
          </w:rPrChange>
        </w:rPr>
      </w:pPr>
      <w:r w:rsidRPr="00312974">
        <w:rPr>
          <w:rPrChange w:id="2452" w:author="Rodion" w:date="2019-12-09T02:09:00Z">
            <w:rPr/>
          </w:rPrChange>
        </w:rPr>
        <w:t>і</w:t>
      </w:r>
      <w:r w:rsidR="003A723B" w:rsidRPr="00312974">
        <w:rPr>
          <w:rPrChange w:id="2453" w:author="Rodion" w:date="2019-12-09T02:09:00Z">
            <w:rPr/>
          </w:rPrChange>
        </w:rPr>
        <w:t>дентифікація походження продукту, що дозволяє виявити дефект</w:t>
      </w:r>
      <w:del w:id="2454" w:author="Rodion" w:date="2019-12-05T23:52:00Z">
        <w:r w:rsidR="003A723B" w:rsidRPr="00312974" w:rsidDel="005F6B57">
          <w:rPr>
            <w:rPrChange w:id="2455" w:author="Rodion" w:date="2019-12-09T02:09:00Z">
              <w:rPr/>
            </w:rPrChange>
          </w:rPr>
          <w:delText>ив</w:delText>
        </w:r>
      </w:del>
      <w:r w:rsidR="003A723B" w:rsidRPr="00312974">
        <w:rPr>
          <w:rPrChange w:id="2456" w:author="Rodion" w:date="2019-12-09T02:09:00Z">
            <w:rPr/>
          </w:rPrChange>
        </w:rPr>
        <w:t xml:space="preserve">ні або небезпечні одиниці, наприклад </w:t>
      </w:r>
      <w:r w:rsidR="00F342F6" w:rsidRPr="00312974">
        <w:rPr>
          <w:rPrChange w:id="2457" w:author="Rodion" w:date="2019-12-09T02:09:00Z">
            <w:rPr/>
          </w:rPrChange>
        </w:rPr>
        <w:t>зіпсовану їжу, пошкоджен</w:t>
      </w:r>
      <w:r w:rsidRPr="00312974">
        <w:rPr>
          <w:rPrChange w:id="2458" w:author="Rodion" w:date="2019-12-09T02:09:00Z">
            <w:rPr/>
          </w:rPrChange>
        </w:rPr>
        <w:t>у</w:t>
      </w:r>
      <w:r w:rsidR="00F342F6" w:rsidRPr="00312974">
        <w:rPr>
          <w:rPrChange w:id="2459" w:author="Rodion" w:date="2019-12-09T02:09:00Z">
            <w:rPr/>
          </w:rPrChange>
        </w:rPr>
        <w:t xml:space="preserve"> іграшку, ліки зі </w:t>
      </w:r>
      <w:proofErr w:type="spellStart"/>
      <w:r w:rsidR="00F342F6" w:rsidRPr="00312974">
        <w:rPr>
          <w:rPrChange w:id="2460" w:author="Rodion" w:date="2019-12-09T02:09:00Z">
            <w:rPr/>
          </w:rPrChange>
        </w:rPr>
        <w:t>сплинувшим</w:t>
      </w:r>
      <w:proofErr w:type="spellEnd"/>
      <w:r w:rsidR="00F342F6" w:rsidRPr="00312974">
        <w:rPr>
          <w:rPrChange w:id="2461" w:author="Rodion" w:date="2019-12-09T02:09:00Z">
            <w:rPr/>
          </w:rPrChange>
        </w:rPr>
        <w:t xml:space="preserve"> </w:t>
      </w:r>
      <w:r w:rsidR="00801AC0" w:rsidRPr="00312974">
        <w:rPr>
          <w:rPrChange w:id="2462" w:author="Rodion" w:date="2019-12-09T02:09:00Z">
            <w:rPr/>
          </w:rPrChange>
        </w:rPr>
        <w:t>строком</w:t>
      </w:r>
      <w:r w:rsidR="00F342F6" w:rsidRPr="00312974">
        <w:rPr>
          <w:rPrChange w:id="2463" w:author="Rodion" w:date="2019-12-09T02:09:00Z">
            <w:rPr/>
          </w:rPrChange>
        </w:rPr>
        <w:t xml:space="preserve"> придатності та ін.</w:t>
      </w:r>
      <w:r w:rsidRPr="00312974">
        <w:rPr>
          <w:rPrChange w:id="2464" w:author="Rodion" w:date="2019-12-09T02:09:00Z">
            <w:rPr/>
          </w:rPrChange>
        </w:rPr>
        <w:t>;</w:t>
      </w:r>
    </w:p>
    <w:p w14:paraId="73E1BED7" w14:textId="3735AC45" w:rsidR="00F342F6" w:rsidRPr="00312974" w:rsidRDefault="00AA411F" w:rsidP="00943128">
      <w:pPr>
        <w:pStyle w:val="ListParagraph"/>
        <w:rPr>
          <w:rPrChange w:id="2465" w:author="Rodion" w:date="2019-12-09T02:09:00Z">
            <w:rPr/>
          </w:rPrChange>
        </w:rPr>
      </w:pPr>
      <w:r w:rsidRPr="00312974">
        <w:rPr>
          <w:rPrChange w:id="2466" w:author="Rodion" w:date="2019-12-09T02:09:00Z">
            <w:rPr/>
          </w:rPrChange>
        </w:rPr>
        <w:t>виявлення та п</w:t>
      </w:r>
      <w:r w:rsidR="00F342F6" w:rsidRPr="00312974">
        <w:rPr>
          <w:rPrChange w:id="2467" w:author="Rodion" w:date="2019-12-09T02:09:00Z">
            <w:rPr/>
          </w:rPrChange>
        </w:rPr>
        <w:t>ерешкоджа</w:t>
      </w:r>
      <w:r w:rsidRPr="00312974">
        <w:rPr>
          <w:rPrChange w:id="2468" w:author="Rodion" w:date="2019-12-09T02:09:00Z">
            <w:rPr/>
          </w:rPrChange>
        </w:rPr>
        <w:t>ння</w:t>
      </w:r>
      <w:r w:rsidR="00F342F6" w:rsidRPr="00312974">
        <w:rPr>
          <w:rPrChange w:id="2469" w:author="Rodion" w:date="2019-12-09T02:09:00Z">
            <w:rPr/>
          </w:rPrChange>
        </w:rPr>
        <w:t xml:space="preserve"> потраплянню </w:t>
      </w:r>
      <w:r w:rsidR="00801AC0" w:rsidRPr="00312974">
        <w:rPr>
          <w:rPrChange w:id="2470" w:author="Rodion" w:date="2019-12-09T02:09:00Z">
            <w:rPr/>
          </w:rPrChange>
        </w:rPr>
        <w:t>дефек</w:t>
      </w:r>
      <w:ins w:id="2471" w:author="Rodion" w:date="2019-12-05T23:55:00Z">
        <w:r w:rsidR="00460361" w:rsidRPr="00312974">
          <w:rPr>
            <w:rPrChange w:id="2472" w:author="Rodion" w:date="2019-12-09T02:09:00Z">
              <w:rPr>
                <w:lang w:val="ru-RU"/>
              </w:rPr>
            </w:rPrChange>
          </w:rPr>
          <w:t>тн</w:t>
        </w:r>
      </w:ins>
      <w:del w:id="2473" w:author="Rodion" w:date="2019-12-05T23:55:00Z">
        <w:r w:rsidR="00801AC0" w:rsidRPr="00030B2B" w:rsidDel="00460361">
          <w:delText>тивн</w:delText>
        </w:r>
      </w:del>
      <w:r w:rsidR="00801AC0" w:rsidRPr="00030B2B">
        <w:t>их</w:t>
      </w:r>
      <w:r w:rsidRPr="00030B2B">
        <w:t xml:space="preserve"> аб</w:t>
      </w:r>
      <w:r w:rsidRPr="00312974">
        <w:rPr>
          <w:rPrChange w:id="2474" w:author="Rodion" w:date="2019-12-09T02:09:00Z">
            <w:rPr/>
          </w:rPrChange>
        </w:rPr>
        <w:t>о фальсифікованих</w:t>
      </w:r>
      <w:r w:rsidR="00F342F6" w:rsidRPr="00312974">
        <w:rPr>
          <w:rPrChange w:id="2475" w:author="Rodion" w:date="2019-12-09T02:09:00Z">
            <w:rPr/>
          </w:rPrChange>
        </w:rPr>
        <w:t xml:space="preserve"> товарів далі по ланцюгу постачальників, що упереджує отримання товару неналежної якості кінцевим споживачем;</w:t>
      </w:r>
    </w:p>
    <w:p w14:paraId="37B0F9C5" w14:textId="5E63EA14" w:rsidR="00F342F6" w:rsidRPr="00312974" w:rsidRDefault="00B26557" w:rsidP="00943128">
      <w:pPr>
        <w:pStyle w:val="ListParagraph"/>
        <w:rPr>
          <w:rPrChange w:id="2476" w:author="Rodion" w:date="2019-12-09T02:09:00Z">
            <w:rPr/>
          </w:rPrChange>
        </w:rPr>
      </w:pPr>
      <w:r w:rsidRPr="00312974">
        <w:rPr>
          <w:rPrChange w:id="2477" w:author="Rodion" w:date="2019-12-09T02:09:00Z">
            <w:rPr/>
          </w:rPrChange>
        </w:rPr>
        <w:t>відстеж</w:t>
      </w:r>
      <w:r w:rsidR="00AA411F" w:rsidRPr="00312974">
        <w:rPr>
          <w:rPrChange w:id="2478" w:author="Rodion" w:date="2019-12-09T02:09:00Z">
            <w:rPr/>
          </w:rPrChange>
        </w:rPr>
        <w:t>ення</w:t>
      </w:r>
      <w:r w:rsidRPr="00312974">
        <w:rPr>
          <w:rPrChange w:id="2479" w:author="Rodion" w:date="2019-12-09T02:09:00Z">
            <w:rPr/>
          </w:rPrChange>
        </w:rPr>
        <w:t xml:space="preserve"> ланцюг</w:t>
      </w:r>
      <w:r w:rsidR="00AA411F" w:rsidRPr="00312974">
        <w:rPr>
          <w:rPrChange w:id="2480" w:author="Rodion" w:date="2019-12-09T02:09:00Z">
            <w:rPr/>
          </w:rPrChange>
        </w:rPr>
        <w:t>ів</w:t>
      </w:r>
      <w:r w:rsidRPr="00312974">
        <w:rPr>
          <w:rPrChange w:id="2481" w:author="Rodion" w:date="2019-12-09T02:09:00Z">
            <w:rPr/>
          </w:rPrChange>
        </w:rPr>
        <w:t xml:space="preserve"> поставок</w:t>
      </w:r>
      <w:r w:rsidR="00D33044" w:rsidRPr="00312974">
        <w:rPr>
          <w:rPrChange w:id="2482" w:author="Rodion" w:date="2019-12-09T02:09:00Z">
            <w:rPr/>
          </w:rPrChange>
        </w:rPr>
        <w:t xml:space="preserve"> товарів;</w:t>
      </w:r>
    </w:p>
    <w:p w14:paraId="572DEF89" w14:textId="76E7CCA7" w:rsidR="00F342F6" w:rsidRPr="00312974" w:rsidRDefault="00D33044" w:rsidP="00943128">
      <w:pPr>
        <w:pStyle w:val="ListParagraph"/>
        <w:rPr>
          <w:rPrChange w:id="2483" w:author="Rodion" w:date="2019-12-09T02:09:00Z">
            <w:rPr/>
          </w:rPrChange>
        </w:rPr>
      </w:pPr>
      <w:r w:rsidRPr="00312974">
        <w:rPr>
          <w:rPrChange w:id="2484" w:author="Rodion" w:date="2019-12-09T02:09:00Z">
            <w:rPr/>
          </w:rPrChange>
        </w:rPr>
        <w:t>б</w:t>
      </w:r>
      <w:r w:rsidR="00B26557" w:rsidRPr="00312974">
        <w:rPr>
          <w:rPrChange w:id="2485" w:author="Rodion" w:date="2019-12-09T02:09:00Z">
            <w:rPr/>
          </w:rPrChange>
        </w:rPr>
        <w:t xml:space="preserve">ездротове </w:t>
      </w:r>
      <w:r w:rsidR="00801AC0" w:rsidRPr="00312974">
        <w:rPr>
          <w:rPrChange w:id="2486" w:author="Rodion" w:date="2019-12-09T02:09:00Z">
            <w:rPr/>
          </w:rPrChange>
        </w:rPr>
        <w:t>блокування</w:t>
      </w:r>
      <w:r w:rsidR="00B26557" w:rsidRPr="00312974">
        <w:rPr>
          <w:rPrChange w:id="2487" w:author="Rodion" w:date="2019-12-09T02:09:00Z">
            <w:rPr/>
          </w:rPrChange>
        </w:rPr>
        <w:t>, розблок</w:t>
      </w:r>
      <w:r w:rsidR="00801AC0" w:rsidRPr="00312974">
        <w:rPr>
          <w:rPrChange w:id="2488" w:author="Rodion" w:date="2019-12-09T02:09:00Z">
            <w:rPr/>
          </w:rPrChange>
        </w:rPr>
        <w:t>ув</w:t>
      </w:r>
      <w:r w:rsidR="00B26557" w:rsidRPr="00312974">
        <w:rPr>
          <w:rPrChange w:id="2489" w:author="Rodion" w:date="2019-12-09T02:09:00Z">
            <w:rPr/>
          </w:rPrChange>
        </w:rPr>
        <w:t>ання та конфігурація електричних пристроїв</w:t>
      </w:r>
      <w:r w:rsidRPr="00312974">
        <w:rPr>
          <w:rPrChange w:id="2490" w:author="Rodion" w:date="2019-12-09T02:09:00Z">
            <w:rPr/>
          </w:rPrChange>
        </w:rPr>
        <w:t>;</w:t>
      </w:r>
    </w:p>
    <w:p w14:paraId="49F5C277" w14:textId="44C39101" w:rsidR="00B26557" w:rsidRPr="00312974" w:rsidRDefault="00B26557" w:rsidP="00943128">
      <w:pPr>
        <w:pStyle w:val="ListParagraph"/>
        <w:rPr>
          <w:rPrChange w:id="2491" w:author="Rodion" w:date="2019-12-09T02:09:00Z">
            <w:rPr/>
          </w:rPrChange>
        </w:rPr>
      </w:pPr>
      <w:r w:rsidRPr="00312974">
        <w:rPr>
          <w:rPrChange w:id="2492" w:author="Rodion" w:date="2019-12-09T02:09:00Z">
            <w:rPr/>
          </w:rPrChange>
        </w:rPr>
        <w:lastRenderedPageBreak/>
        <w:t>налаштува</w:t>
      </w:r>
      <w:r w:rsidR="00D33044" w:rsidRPr="00312974">
        <w:rPr>
          <w:rPrChange w:id="2493" w:author="Rodion" w:date="2019-12-09T02:09:00Z">
            <w:rPr/>
          </w:rPrChange>
        </w:rPr>
        <w:t>ння</w:t>
      </w:r>
      <w:r w:rsidRPr="00312974">
        <w:rPr>
          <w:rPrChange w:id="2494" w:author="Rodion" w:date="2019-12-09T02:09:00Z">
            <w:rPr/>
          </w:rPrChange>
        </w:rPr>
        <w:t xml:space="preserve"> контрол</w:t>
      </w:r>
      <w:r w:rsidR="00D33044" w:rsidRPr="00312974">
        <w:rPr>
          <w:rPrChange w:id="2495" w:author="Rodion" w:date="2019-12-09T02:09:00Z">
            <w:rPr/>
          </w:rPrChange>
        </w:rPr>
        <w:t>ю</w:t>
      </w:r>
      <w:r w:rsidRPr="00312974">
        <w:rPr>
          <w:rPrChange w:id="2496" w:author="Rodion" w:date="2019-12-09T02:09:00Z">
            <w:rPr/>
          </w:rPrChange>
        </w:rPr>
        <w:t xml:space="preserve"> доступу до певних зон, приміщень або пристроїв.</w:t>
      </w:r>
    </w:p>
    <w:p w14:paraId="636D29D2" w14:textId="79AF5C29" w:rsidR="00945CE6" w:rsidRPr="00312974" w:rsidRDefault="00945CE6" w:rsidP="00943128">
      <w:pPr>
        <w:rPr>
          <w:rPrChange w:id="2497" w:author="Rodion" w:date="2019-12-09T02:09:00Z">
            <w:rPr/>
          </w:rPrChange>
        </w:rPr>
      </w:pPr>
      <w:r w:rsidRPr="00312974">
        <w:rPr>
          <w:rPrChange w:id="2498" w:author="Rodion" w:date="2019-12-09T02:09:00Z">
            <w:rPr/>
          </w:rPrChange>
        </w:rPr>
        <w:t>Система з використанням радіочастотної ідентифікації складається з трьох основних елементів:</w:t>
      </w:r>
    </w:p>
    <w:p w14:paraId="576F8F73" w14:textId="7899C0B0" w:rsidR="00945CE6" w:rsidRPr="00312974" w:rsidRDefault="00D33044" w:rsidP="00943128">
      <w:pPr>
        <w:pStyle w:val="ListParagraph"/>
        <w:rPr>
          <w:rPrChange w:id="2499" w:author="Rodion" w:date="2019-12-09T02:09:00Z">
            <w:rPr/>
          </w:rPrChange>
        </w:rPr>
      </w:pPr>
      <w:r w:rsidRPr="00312974">
        <w:rPr>
          <w:rPrChange w:id="2500" w:author="Rodion" w:date="2019-12-09T02:09:00Z">
            <w:rPr/>
          </w:rPrChange>
        </w:rPr>
        <w:t>п</w:t>
      </w:r>
      <w:r w:rsidR="00945CE6" w:rsidRPr="00312974">
        <w:rPr>
          <w:rPrChange w:id="2501" w:author="Rodion" w:date="2019-12-09T02:09:00Z">
            <w:rPr/>
          </w:rPrChange>
        </w:rPr>
        <w:t>редмета, до якого закріплена RFID</w:t>
      </w:r>
      <w:ins w:id="2502" w:author="Rodion" w:date="2019-12-05T23:56:00Z">
        <w:r w:rsidR="005E4E48" w:rsidRPr="00312974">
          <w:rPr>
            <w:rPrChange w:id="2503" w:author="Rodion" w:date="2019-12-09T02:09:00Z">
              <w:rPr>
                <w:lang w:val="ru-RU"/>
              </w:rPr>
            </w:rPrChange>
          </w:rPr>
          <w:t>-</w:t>
        </w:r>
      </w:ins>
      <w:del w:id="2504" w:author="Rodion" w:date="2019-12-05T23:56:00Z">
        <w:r w:rsidR="00945CE6" w:rsidRPr="00030B2B" w:rsidDel="005E4E48">
          <w:delText xml:space="preserve"> </w:delText>
        </w:r>
      </w:del>
      <w:r w:rsidR="00945CE6" w:rsidRPr="00030B2B">
        <w:t>мітка що унікально ідентифікує цей предмет</w:t>
      </w:r>
      <w:r w:rsidRPr="00312974">
        <w:rPr>
          <w:rPrChange w:id="2505" w:author="Rodion" w:date="2019-12-09T02:09:00Z">
            <w:rPr/>
          </w:rPrChange>
        </w:rPr>
        <w:t>;</w:t>
      </w:r>
    </w:p>
    <w:p w14:paraId="012D141B" w14:textId="3178B4C2" w:rsidR="00945CE6" w:rsidRPr="00312974" w:rsidRDefault="00D33044" w:rsidP="00943128">
      <w:pPr>
        <w:pStyle w:val="ListParagraph"/>
        <w:rPr>
          <w:rPrChange w:id="2506" w:author="Rodion" w:date="2019-12-09T02:09:00Z">
            <w:rPr/>
          </w:rPrChange>
        </w:rPr>
      </w:pPr>
      <w:r w:rsidRPr="00312974">
        <w:rPr>
          <w:rPrChange w:id="2507" w:author="Rodion" w:date="2019-12-09T02:09:00Z">
            <w:rPr/>
          </w:rPrChange>
        </w:rPr>
        <w:t>п</w:t>
      </w:r>
      <w:r w:rsidR="00945CE6" w:rsidRPr="00312974">
        <w:rPr>
          <w:rPrChange w:id="2508" w:author="Rodion" w:date="2019-12-09T02:09:00Z">
            <w:rPr/>
          </w:rPrChange>
        </w:rPr>
        <w:t xml:space="preserve">ристрою, що забезпечує бездротовий </w:t>
      </w:r>
      <w:proofErr w:type="spellStart"/>
      <w:r w:rsidR="00945CE6" w:rsidRPr="00312974">
        <w:rPr>
          <w:rPrChange w:id="2509" w:author="Rodion" w:date="2019-12-09T02:09:00Z">
            <w:rPr/>
          </w:rPrChange>
        </w:rPr>
        <w:t>дво</w:t>
      </w:r>
      <w:r w:rsidR="00456B10" w:rsidRPr="00312974">
        <w:rPr>
          <w:rPrChange w:id="2510" w:author="Rodion" w:date="2019-12-09T02:09:00Z">
            <w:rPr/>
          </w:rPrChange>
        </w:rPr>
        <w:t>н</w:t>
      </w:r>
      <w:r w:rsidR="00945CE6" w:rsidRPr="00312974">
        <w:rPr>
          <w:rPrChange w:id="2511" w:author="Rodion" w:date="2019-12-09T02:09:00Z">
            <w:rPr/>
          </w:rPrChange>
        </w:rPr>
        <w:t>аправлений</w:t>
      </w:r>
      <w:proofErr w:type="spellEnd"/>
      <w:r w:rsidR="00945CE6" w:rsidRPr="00312974">
        <w:rPr>
          <w:rPrChange w:id="2512" w:author="Rodion" w:date="2019-12-09T02:09:00Z">
            <w:rPr/>
          </w:rPrChange>
        </w:rPr>
        <w:t xml:space="preserve"> зв’язок між предметами, </w:t>
      </w:r>
      <w:r w:rsidR="00456B10" w:rsidRPr="00312974">
        <w:rPr>
          <w:rPrChange w:id="2513" w:author="Rodion" w:date="2019-12-09T02:09:00Z">
            <w:rPr/>
          </w:rPrChange>
        </w:rPr>
        <w:t>описаними</w:t>
      </w:r>
      <w:r w:rsidR="00945CE6" w:rsidRPr="00312974">
        <w:rPr>
          <w:rPrChange w:id="2514" w:author="Rodion" w:date="2019-12-09T02:09:00Z">
            <w:rPr/>
          </w:rPrChange>
        </w:rPr>
        <w:t xml:space="preserve"> у </w:t>
      </w:r>
      <w:r w:rsidRPr="00312974">
        <w:rPr>
          <w:rPrChange w:id="2515" w:author="Rodion" w:date="2019-12-09T02:09:00Z">
            <w:rPr/>
          </w:rPrChange>
        </w:rPr>
        <w:t>попередньому</w:t>
      </w:r>
      <w:r w:rsidR="00945CE6" w:rsidRPr="00312974">
        <w:rPr>
          <w:rPrChange w:id="2516" w:author="Rodion" w:date="2019-12-09T02:09:00Z">
            <w:rPr/>
          </w:rPrChange>
        </w:rPr>
        <w:t xml:space="preserve"> пункті</w:t>
      </w:r>
      <w:r w:rsidRPr="00312974">
        <w:rPr>
          <w:rPrChange w:id="2517" w:author="Rodion" w:date="2019-12-09T02:09:00Z">
            <w:rPr/>
          </w:rPrChange>
        </w:rPr>
        <w:t>;</w:t>
      </w:r>
    </w:p>
    <w:p w14:paraId="095ED978" w14:textId="6569F686" w:rsidR="00945CE6" w:rsidRPr="00312974" w:rsidRDefault="00D33044" w:rsidP="00D33044">
      <w:pPr>
        <w:pStyle w:val="ListParagraph"/>
        <w:rPr>
          <w:rPrChange w:id="2518" w:author="Rodion" w:date="2019-12-09T02:09:00Z">
            <w:rPr/>
          </w:rPrChange>
        </w:rPr>
      </w:pPr>
      <w:r w:rsidRPr="00312974">
        <w:rPr>
          <w:rPrChange w:id="2519" w:author="Rodion" w:date="2019-12-09T02:09:00Z">
            <w:rPr/>
          </w:rPrChange>
        </w:rPr>
        <w:t>п</w:t>
      </w:r>
      <w:r w:rsidR="00945CE6" w:rsidRPr="00312974">
        <w:rPr>
          <w:rPrChange w:id="2520" w:author="Rodion" w:date="2019-12-09T02:09:00Z">
            <w:rPr/>
          </w:rPrChange>
        </w:rPr>
        <w:t>рограмного забезпечення, що збирає та трансформує дані з передавачів, надаючи інформацію в реальному часі до програмного забезпечення рівнем вище.</w:t>
      </w:r>
    </w:p>
    <w:p w14:paraId="52E84E88" w14:textId="3424B527" w:rsidR="00683612" w:rsidRPr="00312974" w:rsidRDefault="00945CE6" w:rsidP="00943128">
      <w:pPr>
        <w:rPr>
          <w:rPrChange w:id="2521" w:author="Rodion" w:date="2019-12-09T02:09:00Z">
            <w:rPr/>
          </w:rPrChange>
        </w:rPr>
      </w:pPr>
      <w:r w:rsidRPr="00312974">
        <w:rPr>
          <w:rPrChange w:id="2522" w:author="Rodion" w:date="2019-12-09T02:09:00Z">
            <w:rPr/>
          </w:rPrChange>
        </w:rPr>
        <w:t xml:space="preserve">В базовій RFID системі мітки кріпляться до всіх речей, що мають тим чи іншим чином відстежуватися в інформаційній системі. </w:t>
      </w:r>
      <w:del w:id="2523" w:author="Rodion" w:date="2019-12-05T23:59:00Z">
        <w:r w:rsidRPr="00312974" w:rsidDel="00AB0F99">
          <w:rPr>
            <w:rPrChange w:id="2524" w:author="Rodion" w:date="2019-12-09T02:09:00Z">
              <w:rPr/>
            </w:rPrChange>
          </w:rPr>
          <w:delText>RFID мітка</w:delText>
        </w:r>
      </w:del>
      <w:ins w:id="2525" w:author="Rodion" w:date="2019-12-05T23:59:00Z">
        <w:r w:rsidR="00AB0F99" w:rsidRPr="00312974">
          <w:rPr>
            <w:rPrChange w:id="2526" w:author="Rodion" w:date="2019-12-09T02:09:00Z">
              <w:rPr/>
            </w:rPrChange>
          </w:rPr>
          <w:t>RFID-мітка</w:t>
        </w:r>
      </w:ins>
      <w:r w:rsidRPr="00312974">
        <w:rPr>
          <w:rPrChange w:id="2527" w:author="Rodion" w:date="2019-12-09T02:09:00Z">
            <w:rPr/>
          </w:rPrChange>
        </w:rPr>
        <w:t xml:space="preserve"> складається з чіп</w:t>
      </w:r>
      <w:r w:rsidR="00456B10" w:rsidRPr="00312974">
        <w:rPr>
          <w:rPrChange w:id="2528" w:author="Rodion" w:date="2019-12-09T02:09:00Z">
            <w:rPr/>
          </w:rPrChange>
        </w:rPr>
        <w:t>у</w:t>
      </w:r>
      <w:r w:rsidRPr="00312974">
        <w:rPr>
          <w:rPrChange w:id="2529" w:author="Rodion" w:date="2019-12-09T02:09:00Z">
            <w:rPr/>
          </w:rPrChange>
        </w:rPr>
        <w:t xml:space="preserve"> (</w:t>
      </w:r>
      <w:r w:rsidR="00456B10" w:rsidRPr="00312974">
        <w:rPr>
          <w:rPrChange w:id="2530" w:author="Rodion" w:date="2019-12-09T02:09:00Z">
            <w:rPr/>
          </w:rPrChange>
        </w:rPr>
        <w:t>інтегральної</w:t>
      </w:r>
      <w:r w:rsidRPr="00312974">
        <w:rPr>
          <w:rPrChange w:id="2531" w:author="Rodion" w:date="2019-12-09T02:09:00Z">
            <w:rPr/>
          </w:rPrChange>
        </w:rPr>
        <w:t xml:space="preserve"> схеми) та </w:t>
      </w:r>
      <w:r w:rsidR="00456B10" w:rsidRPr="00312974">
        <w:rPr>
          <w:rPrChange w:id="2532" w:author="Rodion" w:date="2019-12-09T02:09:00Z">
            <w:rPr/>
          </w:rPrChange>
        </w:rPr>
        <w:t>антени</w:t>
      </w:r>
      <w:r w:rsidRPr="00312974">
        <w:rPr>
          <w:rPrChange w:id="2533" w:author="Rodion" w:date="2019-12-09T02:09:00Z">
            <w:rPr/>
          </w:rPrChange>
        </w:rPr>
        <w:t xml:space="preserve">, що надрукована, </w:t>
      </w:r>
      <w:r w:rsidR="00744E20" w:rsidRPr="00312974">
        <w:rPr>
          <w:rPrChange w:id="2534" w:author="Rodion" w:date="2019-12-09T02:09:00Z">
            <w:rPr/>
          </w:rPrChange>
        </w:rPr>
        <w:t xml:space="preserve">або </w:t>
      </w:r>
      <w:r w:rsidR="00456B10" w:rsidRPr="00312974">
        <w:rPr>
          <w:rPrChange w:id="2535" w:author="Rodion" w:date="2019-12-09T02:09:00Z">
            <w:rPr/>
          </w:rPrChange>
        </w:rPr>
        <w:t>ви</w:t>
      </w:r>
      <w:r w:rsidRPr="00312974">
        <w:rPr>
          <w:rPrChange w:id="2536" w:author="Rodion" w:date="2019-12-09T02:09:00Z">
            <w:rPr/>
          </w:rPrChange>
        </w:rPr>
        <w:t>травлена та відштампована</w:t>
      </w:r>
      <w:r w:rsidR="00DA052A" w:rsidRPr="00312974">
        <w:rPr>
          <w:rPrChange w:id="2537" w:author="Rodion" w:date="2019-12-09T02:09:00Z">
            <w:rPr/>
          </w:rPrChange>
        </w:rPr>
        <w:t xml:space="preserve">. </w:t>
      </w:r>
      <w:r w:rsidR="00744E20" w:rsidRPr="00312974">
        <w:rPr>
          <w:rPrChange w:id="2538" w:author="Rodion" w:date="2019-12-09T02:09:00Z">
            <w:rPr/>
          </w:rPrChange>
        </w:rPr>
        <w:t>Ч</w:t>
      </w:r>
      <w:r w:rsidR="00DA052A" w:rsidRPr="00312974">
        <w:rPr>
          <w:rPrChange w:id="2539" w:author="Rodion" w:date="2019-12-09T02:09:00Z">
            <w:rPr/>
          </w:rPrChange>
        </w:rPr>
        <w:t xml:space="preserve">іп та </w:t>
      </w:r>
      <w:r w:rsidR="00456B10" w:rsidRPr="00312974">
        <w:rPr>
          <w:rPrChange w:id="2540" w:author="Rodion" w:date="2019-12-09T02:09:00Z">
            <w:rPr/>
          </w:rPrChange>
        </w:rPr>
        <w:t>антен</w:t>
      </w:r>
      <w:r w:rsidR="00744E20" w:rsidRPr="00312974">
        <w:rPr>
          <w:rPrChange w:id="2541" w:author="Rodion" w:date="2019-12-09T02:09:00Z">
            <w:rPr/>
          </w:rPrChange>
        </w:rPr>
        <w:t>а</w:t>
      </w:r>
      <w:r w:rsidR="00DA052A" w:rsidRPr="00312974">
        <w:rPr>
          <w:rPrChange w:id="2542" w:author="Rodion" w:date="2019-12-09T02:09:00Z">
            <w:rPr/>
          </w:rPrChange>
        </w:rPr>
        <w:t xml:space="preserve"> </w:t>
      </w:r>
      <w:r w:rsidR="00456B10" w:rsidRPr="00312974">
        <w:rPr>
          <w:rPrChange w:id="2543" w:author="Rodion" w:date="2019-12-09T02:09:00Z">
            <w:rPr/>
          </w:rPrChange>
        </w:rPr>
        <w:t>впресовується</w:t>
      </w:r>
      <w:r w:rsidR="00DA052A" w:rsidRPr="00312974">
        <w:rPr>
          <w:rPrChange w:id="2544" w:author="Rodion" w:date="2019-12-09T02:09:00Z">
            <w:rPr/>
          </w:rPrChange>
        </w:rPr>
        <w:t xml:space="preserve"> в паперову основу</w:t>
      </w:r>
      <w:r w:rsidR="00744E20" w:rsidRPr="00312974">
        <w:rPr>
          <w:rPrChange w:id="2545" w:author="Rodion" w:date="2019-12-09T02:09:00Z">
            <w:rPr/>
          </w:rPrChange>
        </w:rPr>
        <w:t>,</w:t>
      </w:r>
      <w:r w:rsidR="00DA052A" w:rsidRPr="00312974">
        <w:rPr>
          <w:rPrChange w:id="2546" w:author="Rodion" w:date="2019-12-09T02:09:00Z">
            <w:rPr/>
          </w:rPrChange>
        </w:rPr>
        <w:t xml:space="preserve"> що з однієї сторони покривається клейкою основою або пакується у корпус (як, наприклад, мітки від </w:t>
      </w:r>
      <w:proofErr w:type="spellStart"/>
      <w:r w:rsidR="00DA052A" w:rsidRPr="00312974">
        <w:rPr>
          <w:rPrChange w:id="2547" w:author="Rodion" w:date="2019-12-09T02:09:00Z">
            <w:rPr/>
          </w:rPrChange>
        </w:rPr>
        <w:t>домофону</w:t>
      </w:r>
      <w:proofErr w:type="spellEnd"/>
      <w:r w:rsidR="00DA052A" w:rsidRPr="00312974">
        <w:rPr>
          <w:rPrChange w:id="2548" w:author="Rodion" w:date="2019-12-09T02:09:00Z">
            <w:rPr/>
          </w:rPrChange>
        </w:rPr>
        <w:t xml:space="preserve">). </w:t>
      </w:r>
      <w:r w:rsidR="00683612" w:rsidRPr="00312974">
        <w:rPr>
          <w:rPrChange w:id="2549" w:author="Rodion" w:date="2019-12-09T02:09:00Z">
            <w:rPr/>
          </w:rPrChange>
        </w:rPr>
        <w:t xml:space="preserve">Готові мітки доступні в різних варіаціях форм, розмірів включаючи стікери, картки пропуску та мітки на </w:t>
      </w:r>
      <w:proofErr w:type="spellStart"/>
      <w:r w:rsidR="00683612" w:rsidRPr="00312974">
        <w:rPr>
          <w:rPrChange w:id="2550" w:author="Rodion" w:date="2019-12-09T02:09:00Z">
            <w:rPr/>
          </w:rPrChange>
        </w:rPr>
        <w:t>палети</w:t>
      </w:r>
      <w:proofErr w:type="spellEnd"/>
      <w:r w:rsidR="00683612" w:rsidRPr="00312974">
        <w:rPr>
          <w:rPrChange w:id="2551" w:author="Rodion" w:date="2019-12-09T02:09:00Z">
            <w:rPr/>
          </w:rPrChange>
        </w:rPr>
        <w:t xml:space="preserve"> для промислової техніки. </w:t>
      </w:r>
    </w:p>
    <w:p w14:paraId="519234A2" w14:textId="77777777" w:rsidR="00943128" w:rsidRPr="00312974" w:rsidRDefault="00943128" w:rsidP="00943128">
      <w:pPr>
        <w:rPr>
          <w:rPrChange w:id="2552" w:author="Rodion" w:date="2019-12-09T02:09:00Z">
            <w:rPr/>
          </w:rPrChange>
        </w:rPr>
      </w:pPr>
    </w:p>
    <w:p w14:paraId="15E4B9B7" w14:textId="6D658A66" w:rsidR="00683612" w:rsidRPr="00312974" w:rsidRDefault="00943128" w:rsidP="001D5DC8">
      <w:pPr>
        <w:pStyle w:val="Heading4"/>
        <w:rPr>
          <w:rPrChange w:id="2553" w:author="Rodion" w:date="2019-12-09T02:09:00Z">
            <w:rPr/>
          </w:rPrChange>
        </w:rPr>
      </w:pPr>
      <w:del w:id="2554" w:author="Rodion Kharabet" w:date="2019-12-06T01:21:00Z">
        <w:r w:rsidRPr="00312974" w:rsidDel="00B5085E">
          <w:rPr>
            <w:rPrChange w:id="2555" w:author="Rodion" w:date="2019-12-09T02:09:00Z">
              <w:rPr/>
            </w:rPrChange>
          </w:rPr>
          <w:delText>2</w:delText>
        </w:r>
      </w:del>
      <w:ins w:id="2556" w:author="Rodion Kharabet" w:date="2019-12-06T01:21:00Z">
        <w:r w:rsidR="00B5085E" w:rsidRPr="00312974">
          <w:rPr>
            <w:rPrChange w:id="2557" w:author="Rodion" w:date="2019-12-09T02:09:00Z">
              <w:rPr/>
            </w:rPrChange>
          </w:rPr>
          <w:t>1</w:t>
        </w:r>
      </w:ins>
      <w:r w:rsidRPr="00312974">
        <w:rPr>
          <w:rPrChange w:id="2558" w:author="Rodion" w:date="2019-12-09T02:09:00Z">
            <w:rPr/>
          </w:rPrChange>
        </w:rPr>
        <w:t xml:space="preserve">.2.2.1 </w:t>
      </w:r>
      <w:r w:rsidR="00076B3A" w:rsidRPr="00312974">
        <w:rPr>
          <w:rPrChange w:id="2559" w:author="Rodion" w:date="2019-12-09T02:09:00Z">
            <w:rPr/>
          </w:rPrChange>
        </w:rPr>
        <w:t xml:space="preserve">Мітки </w:t>
      </w:r>
      <w:r w:rsidR="00683612" w:rsidRPr="00312974">
        <w:rPr>
          <w:rPrChange w:id="2560" w:author="Rodion" w:date="2019-12-09T02:09:00Z">
            <w:rPr/>
          </w:rPrChange>
        </w:rPr>
        <w:t>RFID</w:t>
      </w:r>
      <w:r w:rsidR="00076B3A" w:rsidRPr="00312974">
        <w:rPr>
          <w:rPrChange w:id="2561" w:author="Rodion" w:date="2019-12-09T02:09:00Z">
            <w:rPr/>
          </w:rPrChange>
        </w:rPr>
        <w:t xml:space="preserve"> </w:t>
      </w:r>
    </w:p>
    <w:p w14:paraId="40F4DE99" w14:textId="77777777" w:rsidR="00943128" w:rsidRPr="00312974" w:rsidRDefault="00943128" w:rsidP="00943128">
      <w:pPr>
        <w:rPr>
          <w:rPrChange w:id="2562" w:author="Rodion" w:date="2019-12-09T02:09:00Z">
            <w:rPr/>
          </w:rPrChange>
        </w:rPr>
      </w:pPr>
    </w:p>
    <w:p w14:paraId="143CA362" w14:textId="23042A90" w:rsidR="00EC3542" w:rsidRPr="00312974" w:rsidRDefault="009131DF" w:rsidP="00EC3542">
      <w:pPr>
        <w:rPr>
          <w:rPrChange w:id="2563" w:author="Rodion" w:date="2019-12-09T02:09:00Z">
            <w:rPr/>
          </w:rPrChange>
        </w:rPr>
      </w:pPr>
      <w:r w:rsidRPr="00312974">
        <w:rPr>
          <w:rPrChange w:id="2564" w:author="Rodion" w:date="2019-12-09T02:09:00Z">
            <w:rPr/>
          </w:rPrChange>
        </w:rPr>
        <w:t xml:space="preserve">Мітки RFID однозначно ідентифікують предмет, на якому вони закріплені та мають у собі пам’ять що дозволяє розширити функціональність цього предмету. Чіп мітки живиться від радіохвиль, що поглинаються антенною та перетворюються у енергію живлення. Таким чином мітки не потребують власного живлення та </w:t>
      </w:r>
      <w:r w:rsidR="00456B10" w:rsidRPr="00312974">
        <w:rPr>
          <w:rPrChange w:id="2565" w:author="Rodion" w:date="2019-12-09T02:09:00Z">
            <w:rPr/>
          </w:rPrChange>
        </w:rPr>
        <w:t>можуть бути зчитані</w:t>
      </w:r>
      <w:r w:rsidRPr="00312974">
        <w:rPr>
          <w:rPrChange w:id="2566" w:author="Rodion" w:date="2019-12-09T02:09:00Z">
            <w:rPr/>
          </w:rPrChange>
        </w:rPr>
        <w:t xml:space="preserve"> на відстані до 9 метрів по прямій лінії без перешкод. </w:t>
      </w:r>
      <w:r w:rsidR="00EC3542" w:rsidRPr="00312974">
        <w:rPr>
          <w:rPrChange w:id="2567" w:author="Rodion" w:date="2019-12-09T02:09:00Z">
            <w:rPr/>
          </w:rPrChange>
        </w:rPr>
        <w:t xml:space="preserve">Існує три типи міток: пасивні, активні та </w:t>
      </w:r>
      <w:proofErr w:type="spellStart"/>
      <w:r w:rsidR="00EC3542" w:rsidRPr="00312974">
        <w:rPr>
          <w:rPrChange w:id="2568" w:author="Rodion" w:date="2019-12-09T02:09:00Z">
            <w:rPr/>
          </w:rPrChange>
        </w:rPr>
        <w:t>напівактивні</w:t>
      </w:r>
      <w:proofErr w:type="spellEnd"/>
      <w:r w:rsidR="009409AB" w:rsidRPr="00312974">
        <w:rPr>
          <w:rPrChange w:id="2569" w:author="Rodion" w:date="2019-12-09T02:09:00Z">
            <w:rPr/>
          </w:rPrChange>
        </w:rPr>
        <w:t xml:space="preserve"> [13]</w:t>
      </w:r>
      <w:r w:rsidR="00EC3542" w:rsidRPr="00312974">
        <w:rPr>
          <w:rPrChange w:id="2570" w:author="Rodion" w:date="2019-12-09T02:09:00Z">
            <w:rPr/>
          </w:rPrChange>
        </w:rPr>
        <w:t>.</w:t>
      </w:r>
      <w:del w:id="2571" w:author="Rodion Kharabet" w:date="2019-12-06T01:11:00Z">
        <w:r w:rsidR="006E6402" w:rsidRPr="00312974" w:rsidDel="000A1523">
          <w:rPr>
            <w:rPrChange w:id="2572" w:author="Rodion" w:date="2019-12-09T02:09:00Z">
              <w:rPr/>
            </w:rPrChange>
          </w:rPr>
          <w:delText xml:space="preserve"> За типом живлення мітки поділяються на пасивні, активні та напівактивні.</w:delText>
        </w:r>
      </w:del>
    </w:p>
    <w:p w14:paraId="1464A088" w14:textId="685A8A67" w:rsidR="00D90581" w:rsidRPr="00312974" w:rsidRDefault="00EC3542" w:rsidP="00D90581">
      <w:pPr>
        <w:rPr>
          <w:rPrChange w:id="2573" w:author="Rodion" w:date="2019-12-09T02:09:00Z">
            <w:rPr/>
          </w:rPrChange>
        </w:rPr>
      </w:pPr>
      <w:r w:rsidRPr="00312974">
        <w:rPr>
          <w:rPrChange w:id="2574" w:author="Rodion" w:date="2019-12-09T02:09:00Z">
            <w:rPr/>
          </w:rPrChange>
        </w:rPr>
        <w:t>Пасивні мітки не містять акумулятор</w:t>
      </w:r>
      <w:r w:rsidR="006E6402" w:rsidRPr="00312974">
        <w:rPr>
          <w:rPrChange w:id="2575" w:author="Rodion" w:date="2019-12-09T02:09:00Z">
            <w:rPr/>
          </w:rPrChange>
        </w:rPr>
        <w:t>.</w:t>
      </w:r>
      <w:r w:rsidRPr="00312974">
        <w:rPr>
          <w:rPrChange w:id="2576" w:author="Rodion" w:date="2019-12-09T02:09:00Z">
            <w:rPr/>
          </w:rPrChange>
        </w:rPr>
        <w:t xml:space="preserve"> </w:t>
      </w:r>
      <w:r w:rsidR="006E6402" w:rsidRPr="00312974">
        <w:rPr>
          <w:rPrChange w:id="2577" w:author="Rodion" w:date="2019-12-09T02:09:00Z">
            <w:rPr/>
          </w:rPrChange>
        </w:rPr>
        <w:t>В</w:t>
      </w:r>
      <w:r w:rsidRPr="00312974">
        <w:rPr>
          <w:rPrChange w:id="2578" w:author="Rodion" w:date="2019-12-09T02:09:00Z">
            <w:rPr/>
          </w:rPrChange>
        </w:rPr>
        <w:t xml:space="preserve">они використовують енергію, яку електромагнітна хвиля від зчитувача індукує в антені, щоб увімкнути мікросхему і передати дані назад до зчитувача. Пасивні мітки відбивають енергію від зчитувача або </w:t>
      </w:r>
      <w:r w:rsidRPr="00312974">
        <w:rPr>
          <w:rPrChange w:id="2579" w:author="Rodion" w:date="2019-12-09T02:09:00Z">
            <w:rPr/>
          </w:rPrChange>
        </w:rPr>
        <w:lastRenderedPageBreak/>
        <w:t>отримують і тимчасово зберігають енергію, щоб генерувати відповідь мітки зчитувачу.</w:t>
      </w:r>
      <w:r w:rsidR="00D90581" w:rsidRPr="00312974">
        <w:rPr>
          <w:rPrChange w:id="2580" w:author="Rodion" w:date="2019-12-09T02:09:00Z">
            <w:rPr/>
          </w:rPrChange>
        </w:rPr>
        <w:t xml:space="preserve"> Антенна мітки поглинає енергію радіохвилі і направляє її до чіпу. Тобто, чим більше площина антени</w:t>
      </w:r>
      <w:ins w:id="2581" w:author="Rodion Kharabet" w:date="2019-12-06T01:11:00Z">
        <w:r w:rsidR="000A1523" w:rsidRPr="00312974">
          <w:rPr>
            <w:rPrChange w:id="2582" w:author="Rodion" w:date="2019-12-09T02:09:00Z">
              <w:rPr/>
            </w:rPrChange>
          </w:rPr>
          <w:t>, тим вона</w:t>
        </w:r>
      </w:ins>
      <w:r w:rsidR="00D90581" w:rsidRPr="00312974">
        <w:rPr>
          <w:rPrChange w:id="2583" w:author="Rodion" w:date="2019-12-09T02:09:00Z">
            <w:rPr/>
          </w:rPrChange>
        </w:rPr>
        <w:t xml:space="preserve"> може поглинути більше енергії або ловити хвилі на більшій віддаленості від джерела радіохвиль.</w:t>
      </w:r>
    </w:p>
    <w:p w14:paraId="491249AA" w14:textId="274DA861" w:rsidR="00EC3542" w:rsidRPr="00312974" w:rsidRDefault="00EC3542" w:rsidP="00EC3542">
      <w:pPr>
        <w:rPr>
          <w:rPrChange w:id="2584" w:author="Rodion" w:date="2019-12-09T02:09:00Z">
            <w:rPr/>
          </w:rPrChange>
        </w:rPr>
      </w:pPr>
      <w:r w:rsidRPr="00312974">
        <w:rPr>
          <w:rPrChange w:id="2585" w:author="Rodion" w:date="2019-12-09T02:09:00Z">
            <w:rPr/>
          </w:rPrChange>
        </w:rPr>
        <w:t>Активні мітки мають власне джерело живлення, як правило, акумулятор, щоб запускати мікросхеми та передавати дані зчитувачу. Активна мітка дозволяє приймати</w:t>
      </w:r>
      <w:ins w:id="2586" w:author="Rodion Kharabet" w:date="2019-12-06T01:12:00Z">
        <w:r w:rsidR="000A1523" w:rsidRPr="00312974">
          <w:rPr>
            <w:rPrChange w:id="2587" w:author="Rodion" w:date="2019-12-09T02:09:00Z">
              <w:rPr/>
            </w:rPrChange>
          </w:rPr>
          <w:t xml:space="preserve"> слабкі </w:t>
        </w:r>
      </w:ins>
      <w:del w:id="2588" w:author="Rodion Kharabet" w:date="2019-12-06T01:12:00Z">
        <w:r w:rsidRPr="00312974" w:rsidDel="000A1523">
          <w:rPr>
            <w:rPrChange w:id="2589" w:author="Rodion" w:date="2019-12-09T02:09:00Z">
              <w:rPr/>
            </w:rPrChange>
          </w:rPr>
          <w:delText xml:space="preserve"> сигнали дуже низького рівня і все ще</w:delText>
        </w:r>
      </w:del>
      <w:ins w:id="2590" w:author="Rodion Kharabet" w:date="2019-12-06T01:12:00Z">
        <w:r w:rsidR="000A1523" w:rsidRPr="00312974">
          <w:rPr>
            <w:rPrChange w:id="2591" w:author="Rodion" w:date="2019-12-09T02:09:00Z">
              <w:rPr/>
            </w:rPrChange>
          </w:rPr>
          <w:t>та</w:t>
        </w:r>
      </w:ins>
      <w:r w:rsidRPr="00312974">
        <w:rPr>
          <w:rPrChange w:id="2592" w:author="Rodion" w:date="2019-12-09T02:09:00Z">
            <w:rPr/>
          </w:rPrChange>
        </w:rPr>
        <w:t xml:space="preserve"> може генерувати сигнал високого рівня для передачі назад до зчитувача. Активна мітка знаходиться у сплячому режимі, поки не отримає сигнал пробудження від зчитувача. Як тільки мітка отримує сигнал пробудження, носій даних переходить у робочий режим. Після завершення транзакції даних мітка знову переходить у сплячий режим. Оскільки у активних міток є акумулятор, вони можуть передавати дані, не вимагаючи живлення від зчитувача. Тому вони мають значно більший діапазон зчитування, ніж пасивні мітки. З іншого боку, через те, що вони містять акумулятор, їх термін експлуатації обмежений</w:t>
      </w:r>
      <w:r w:rsidR="00875EA2" w:rsidRPr="00312974">
        <w:rPr>
          <w:rPrChange w:id="2593" w:author="Rodion" w:date="2019-12-09T02:09:00Z">
            <w:rPr/>
          </w:rPrChange>
        </w:rPr>
        <w:t xml:space="preserve"> [1</w:t>
      </w:r>
      <w:r w:rsidR="009A2FB6" w:rsidRPr="00312974">
        <w:rPr>
          <w:rPrChange w:id="2594" w:author="Rodion" w:date="2019-12-09T02:09:00Z">
            <w:rPr/>
          </w:rPrChange>
        </w:rPr>
        <w:t>4</w:t>
      </w:r>
      <w:r w:rsidR="00875EA2" w:rsidRPr="00312974">
        <w:rPr>
          <w:rPrChange w:id="2595" w:author="Rodion" w:date="2019-12-09T02:09:00Z">
            <w:rPr/>
          </w:rPrChange>
        </w:rPr>
        <w:t>]</w:t>
      </w:r>
      <w:r w:rsidRPr="00312974">
        <w:rPr>
          <w:rPrChange w:id="2596" w:author="Rodion" w:date="2019-12-09T02:09:00Z">
            <w:rPr/>
          </w:rPrChange>
        </w:rPr>
        <w:t>.</w:t>
      </w:r>
    </w:p>
    <w:p w14:paraId="19554048" w14:textId="5DA0C869" w:rsidR="00EC3542" w:rsidRPr="00312974" w:rsidRDefault="00EC3542" w:rsidP="00EC3542">
      <w:pPr>
        <w:rPr>
          <w:rPrChange w:id="2597" w:author="Rodion" w:date="2019-12-09T02:09:00Z">
            <w:rPr/>
          </w:rPrChange>
        </w:rPr>
      </w:pPr>
      <w:proofErr w:type="spellStart"/>
      <w:r w:rsidRPr="00312974">
        <w:rPr>
          <w:rPrChange w:id="2598" w:author="Rodion" w:date="2019-12-09T02:09:00Z">
            <w:rPr/>
          </w:rPrChange>
        </w:rPr>
        <w:t>Напівактивні</w:t>
      </w:r>
      <w:proofErr w:type="spellEnd"/>
      <w:r w:rsidRPr="00312974">
        <w:rPr>
          <w:rPrChange w:id="2599" w:author="Rodion" w:date="2019-12-09T02:09:00Z">
            <w:rPr/>
          </w:rPrChange>
        </w:rPr>
        <w:t xml:space="preserve"> або </w:t>
      </w:r>
      <w:proofErr w:type="spellStart"/>
      <w:r w:rsidRPr="00312974">
        <w:rPr>
          <w:rPrChange w:id="2600" w:author="Rodion" w:date="2019-12-09T02:09:00Z">
            <w:rPr/>
          </w:rPrChange>
        </w:rPr>
        <w:t>напівпасивні</w:t>
      </w:r>
      <w:proofErr w:type="spellEnd"/>
      <w:r w:rsidRPr="00312974">
        <w:rPr>
          <w:rPrChange w:id="2601" w:author="Rodion" w:date="2019-12-09T02:09:00Z">
            <w:rPr/>
          </w:rPrChange>
        </w:rPr>
        <w:t xml:space="preserve"> мітки, залежно від виготовлення, також мають вбудований акумулятор. Акумулятор в цьому випадку використовується тільки для роботи мікросхеми. Як і пасивна мітка, </w:t>
      </w:r>
      <w:proofErr w:type="spellStart"/>
      <w:r w:rsidRPr="00312974">
        <w:rPr>
          <w:rPrChange w:id="2602" w:author="Rodion" w:date="2019-12-09T02:09:00Z">
            <w:rPr/>
          </w:rPrChange>
        </w:rPr>
        <w:t>напівактивна</w:t>
      </w:r>
      <w:proofErr w:type="spellEnd"/>
      <w:r w:rsidRPr="00312974">
        <w:rPr>
          <w:rPrChange w:id="2603" w:author="Rodion" w:date="2019-12-09T02:09:00Z">
            <w:rPr/>
          </w:rPrChange>
        </w:rPr>
        <w:t xml:space="preserve"> використовує енергію в електромагнітному полі для пробудження мікросхеми та передачі даних зчитувачу. Ці мітки іноді називають пасивними з допомогою акумулятора (з </w:t>
      </w:r>
      <w:proofErr w:type="spellStart"/>
      <w:r w:rsidRPr="00312974">
        <w:rPr>
          <w:rPrChange w:id="2604" w:author="Rodion" w:date="2019-12-09T02:09:00Z">
            <w:rPr/>
          </w:rPrChange>
        </w:rPr>
        <w:t>англ</w:t>
      </w:r>
      <w:proofErr w:type="spellEnd"/>
      <w:r w:rsidRPr="00312974">
        <w:rPr>
          <w:rPrChange w:id="2605" w:author="Rodion" w:date="2019-12-09T02:09:00Z">
            <w:rPr/>
          </w:rPrChange>
        </w:rPr>
        <w:t>. “</w:t>
      </w:r>
      <w:proofErr w:type="spellStart"/>
      <w:r w:rsidRPr="00312974">
        <w:rPr>
          <w:rPrChange w:id="2606" w:author="Rodion" w:date="2019-12-09T02:09:00Z">
            <w:rPr/>
          </w:rPrChange>
        </w:rPr>
        <w:t>Battery</w:t>
      </w:r>
      <w:proofErr w:type="spellEnd"/>
      <w:r w:rsidRPr="00312974">
        <w:rPr>
          <w:rPrChange w:id="2607" w:author="Rodion" w:date="2019-12-09T02:09:00Z">
            <w:rPr/>
          </w:rPrChange>
        </w:rPr>
        <w:t xml:space="preserve"> </w:t>
      </w:r>
      <w:proofErr w:type="spellStart"/>
      <w:r w:rsidRPr="00312974">
        <w:rPr>
          <w:rPrChange w:id="2608" w:author="Rodion" w:date="2019-12-09T02:09:00Z">
            <w:rPr/>
          </w:rPrChange>
        </w:rPr>
        <w:t>Assisted</w:t>
      </w:r>
      <w:proofErr w:type="spellEnd"/>
      <w:r w:rsidRPr="00312974">
        <w:rPr>
          <w:rPrChange w:id="2609" w:author="Rodion" w:date="2019-12-09T02:09:00Z">
            <w:rPr/>
          </w:rPrChange>
        </w:rPr>
        <w:t xml:space="preserve"> </w:t>
      </w:r>
      <w:proofErr w:type="spellStart"/>
      <w:r w:rsidRPr="00312974">
        <w:rPr>
          <w:rPrChange w:id="2610" w:author="Rodion" w:date="2019-12-09T02:09:00Z">
            <w:rPr/>
          </w:rPrChange>
        </w:rPr>
        <w:t>Passive</w:t>
      </w:r>
      <w:proofErr w:type="spellEnd"/>
      <w:r w:rsidRPr="00312974">
        <w:rPr>
          <w:rPrChange w:id="2611" w:author="Rodion" w:date="2019-12-09T02:09:00Z">
            <w:rPr/>
          </w:rPrChange>
        </w:rPr>
        <w:t>”).</w:t>
      </w:r>
    </w:p>
    <w:p w14:paraId="0CE3329C" w14:textId="03BB2D00" w:rsidR="009131DF" w:rsidRPr="00312974" w:rsidRDefault="009131DF" w:rsidP="00943128">
      <w:pPr>
        <w:rPr>
          <w:rPrChange w:id="2612" w:author="Rodion" w:date="2019-12-09T02:09:00Z">
            <w:rPr/>
          </w:rPrChange>
        </w:rPr>
      </w:pPr>
      <w:r w:rsidRPr="00312974">
        <w:rPr>
          <w:rPrChange w:id="2613" w:author="Rodion" w:date="2019-12-09T02:09:00Z">
            <w:rPr/>
          </w:rPrChange>
        </w:rPr>
        <w:t xml:space="preserve">В </w:t>
      </w:r>
      <w:r w:rsidR="00456B10" w:rsidRPr="00312974">
        <w:rPr>
          <w:rPrChange w:id="2614" w:author="Rodion" w:date="2019-12-09T02:09:00Z">
            <w:rPr/>
          </w:rPrChange>
        </w:rPr>
        <w:t>кожну</w:t>
      </w:r>
      <w:r w:rsidRPr="00312974">
        <w:rPr>
          <w:rPrChange w:id="2615" w:author="Rodion" w:date="2019-12-09T02:09:00Z">
            <w:rPr/>
          </w:rPrChange>
        </w:rPr>
        <w:t xml:space="preserve"> мітку </w:t>
      </w:r>
      <w:proofErr w:type="spellStart"/>
      <w:r w:rsidRPr="00312974">
        <w:rPr>
          <w:rPrChange w:id="2616" w:author="Rodion" w:date="2019-12-09T02:09:00Z">
            <w:rPr/>
          </w:rPrChange>
        </w:rPr>
        <w:t>запрограмовано</w:t>
      </w:r>
      <w:proofErr w:type="spellEnd"/>
      <w:r w:rsidRPr="00312974">
        <w:rPr>
          <w:rPrChange w:id="2617" w:author="Rodion" w:date="2019-12-09T02:09:00Z">
            <w:rPr/>
          </w:rPrChange>
        </w:rPr>
        <w:t xml:space="preserve"> її власний ідентифікатор (</w:t>
      </w:r>
      <w:proofErr w:type="spellStart"/>
      <w:r w:rsidR="00D90A7B" w:rsidRPr="00312974">
        <w:rPr>
          <w:rPrChange w:id="2618" w:author="Rodion" w:date="2019-12-09T02:09:00Z">
            <w:rPr/>
          </w:rPrChange>
        </w:rPr>
        <w:t>tag</w:t>
      </w:r>
      <w:proofErr w:type="spellEnd"/>
      <w:r w:rsidR="00D90A7B" w:rsidRPr="00312974">
        <w:rPr>
          <w:rPrChange w:id="2619" w:author="Rodion" w:date="2019-12-09T02:09:00Z">
            <w:rPr/>
          </w:rPrChange>
        </w:rPr>
        <w:t xml:space="preserve"> </w:t>
      </w:r>
      <w:proofErr w:type="spellStart"/>
      <w:r w:rsidR="00D90A7B" w:rsidRPr="00312974">
        <w:rPr>
          <w:rPrChange w:id="2620" w:author="Rodion" w:date="2019-12-09T02:09:00Z">
            <w:rPr/>
          </w:rPrChange>
        </w:rPr>
        <w:t>identifier</w:t>
      </w:r>
      <w:proofErr w:type="spellEnd"/>
      <w:r w:rsidR="00D90A7B" w:rsidRPr="00312974">
        <w:rPr>
          <w:rPrChange w:id="2621" w:author="Rodion" w:date="2019-12-09T02:09:00Z">
            <w:rPr/>
          </w:rPrChange>
        </w:rPr>
        <w:t xml:space="preserve"> </w:t>
      </w:r>
      <w:r w:rsidR="0052287F" w:rsidRPr="00312974">
        <w:rPr>
          <w:rPrChange w:id="2622" w:author="Rodion" w:date="2019-12-09T02:09:00Z">
            <w:rPr/>
          </w:rPrChange>
        </w:rPr>
        <w:t>–</w:t>
      </w:r>
      <w:r w:rsidR="00D90A7B" w:rsidRPr="00312974">
        <w:rPr>
          <w:rPrChange w:id="2623" w:author="Rodion" w:date="2019-12-09T02:09:00Z">
            <w:rPr/>
          </w:rPrChange>
        </w:rPr>
        <w:t xml:space="preserve"> TID</w:t>
      </w:r>
      <w:r w:rsidRPr="00312974">
        <w:rPr>
          <w:rPrChange w:id="2624" w:author="Rodion" w:date="2019-12-09T02:09:00Z">
            <w:rPr/>
          </w:rPrChange>
        </w:rPr>
        <w:t>)</w:t>
      </w:r>
      <w:r w:rsidR="00D90A7B" w:rsidRPr="00312974">
        <w:rPr>
          <w:rPrChange w:id="2625" w:author="Rodion" w:date="2019-12-09T02:09:00Z">
            <w:rPr/>
          </w:rPrChange>
        </w:rPr>
        <w:t xml:space="preserve"> – це унікальний серійний номер, що записується у мітку виробником. Також у мітки може бути банк пам’яті для зберігання унікального ідентифікатора для відстеження товару, на який згодом буде </w:t>
      </w:r>
      <w:r w:rsidR="00456B10" w:rsidRPr="00312974">
        <w:rPr>
          <w:rPrChange w:id="2626" w:author="Rodion" w:date="2019-12-09T02:09:00Z">
            <w:rPr/>
          </w:rPrChange>
        </w:rPr>
        <w:t>прикріплена</w:t>
      </w:r>
      <w:r w:rsidR="00D90A7B" w:rsidRPr="00312974">
        <w:rPr>
          <w:rPrChange w:id="2627" w:author="Rodion" w:date="2019-12-09T02:09:00Z">
            <w:rPr/>
          </w:rPrChange>
        </w:rPr>
        <w:t xml:space="preserve"> </w:t>
      </w:r>
      <w:r w:rsidR="00456B10" w:rsidRPr="00312974">
        <w:rPr>
          <w:rPrChange w:id="2628" w:author="Rodion" w:date="2019-12-09T02:09:00Z">
            <w:rPr/>
          </w:rPrChange>
        </w:rPr>
        <w:t>мітка</w:t>
      </w:r>
      <w:r w:rsidR="00D90A7B" w:rsidRPr="00312974">
        <w:rPr>
          <w:rPrChange w:id="2629" w:author="Rodion" w:date="2019-12-09T02:09:00Z">
            <w:rPr/>
          </w:rPrChange>
        </w:rPr>
        <w:t xml:space="preserve">. Він зветься </w:t>
      </w:r>
      <w:proofErr w:type="spellStart"/>
      <w:r w:rsidR="00D90A7B" w:rsidRPr="00312974">
        <w:rPr>
          <w:rPrChange w:id="2630" w:author="Rodion" w:date="2019-12-09T02:09:00Z">
            <w:rPr/>
          </w:rPrChange>
        </w:rPr>
        <w:t>electronic</w:t>
      </w:r>
      <w:proofErr w:type="spellEnd"/>
      <w:r w:rsidR="00D90A7B" w:rsidRPr="00312974">
        <w:rPr>
          <w:rPrChange w:id="2631" w:author="Rodion" w:date="2019-12-09T02:09:00Z">
            <w:rPr/>
          </w:rPrChange>
        </w:rPr>
        <w:t xml:space="preserve"> </w:t>
      </w:r>
      <w:proofErr w:type="spellStart"/>
      <w:r w:rsidR="00D90A7B" w:rsidRPr="00312974">
        <w:rPr>
          <w:rPrChange w:id="2632" w:author="Rodion" w:date="2019-12-09T02:09:00Z">
            <w:rPr/>
          </w:rPrChange>
        </w:rPr>
        <w:t>product</w:t>
      </w:r>
      <w:proofErr w:type="spellEnd"/>
      <w:r w:rsidR="00D90A7B" w:rsidRPr="00312974">
        <w:rPr>
          <w:rPrChange w:id="2633" w:author="Rodion" w:date="2019-12-09T02:09:00Z">
            <w:rPr/>
          </w:rPrChange>
        </w:rPr>
        <w:t xml:space="preserve"> </w:t>
      </w:r>
      <w:proofErr w:type="spellStart"/>
      <w:r w:rsidR="00D90A7B" w:rsidRPr="00312974">
        <w:rPr>
          <w:rPrChange w:id="2634" w:author="Rodion" w:date="2019-12-09T02:09:00Z">
            <w:rPr/>
          </w:rPrChange>
        </w:rPr>
        <w:t>code</w:t>
      </w:r>
      <w:proofErr w:type="spellEnd"/>
      <w:r w:rsidR="00D90A7B" w:rsidRPr="00312974">
        <w:rPr>
          <w:rPrChange w:id="2635" w:author="Rodion" w:date="2019-12-09T02:09:00Z">
            <w:rPr/>
          </w:rPrChange>
        </w:rPr>
        <w:t xml:space="preserve"> або EPC.</w:t>
      </w:r>
    </w:p>
    <w:p w14:paraId="19BC633E" w14:textId="0C20622D" w:rsidR="00D90A7B" w:rsidRPr="00312974" w:rsidRDefault="00D90A7B" w:rsidP="00943128">
      <w:pPr>
        <w:rPr>
          <w:rPrChange w:id="2636" w:author="Rodion" w:date="2019-12-09T02:09:00Z">
            <w:rPr/>
          </w:rPrChange>
        </w:rPr>
      </w:pPr>
      <w:del w:id="2637" w:author="Rodion Kharabet" w:date="2019-12-06T01:12:00Z">
        <w:r w:rsidRPr="00312974" w:rsidDel="000A1523">
          <w:rPr>
            <w:rPrChange w:id="2638" w:author="Rodion" w:date="2019-12-09T02:09:00Z">
              <w:rPr/>
            </w:rPrChange>
          </w:rPr>
          <w:delText>Electronic Product Code (</w:delText>
        </w:r>
      </w:del>
      <w:r w:rsidRPr="00312974">
        <w:rPr>
          <w:rPrChange w:id="2639" w:author="Rodion" w:date="2019-12-09T02:09:00Z">
            <w:rPr/>
          </w:rPrChange>
        </w:rPr>
        <w:t>EPC</w:t>
      </w:r>
      <w:del w:id="2640" w:author="Rodion Kharabet" w:date="2019-12-06T01:12:00Z">
        <w:r w:rsidRPr="00312974" w:rsidDel="000A1523">
          <w:rPr>
            <w:rPrChange w:id="2641" w:author="Rodion" w:date="2019-12-09T02:09:00Z">
              <w:rPr/>
            </w:rPrChange>
          </w:rPr>
          <w:delText>)</w:delText>
        </w:r>
      </w:del>
      <w:r w:rsidRPr="00312974">
        <w:rPr>
          <w:rPrChange w:id="2642" w:author="Rodion" w:date="2019-12-09T02:09:00Z">
            <w:rPr/>
          </w:rPrChange>
        </w:rPr>
        <w:t xml:space="preserve"> </w:t>
      </w:r>
      <w:r w:rsidR="00456B10" w:rsidRPr="00312974">
        <w:rPr>
          <w:rPrChange w:id="2643" w:author="Rodion" w:date="2019-12-09T02:09:00Z">
            <w:rPr/>
          </w:rPrChange>
        </w:rPr>
        <w:t>зберігається</w:t>
      </w:r>
      <w:r w:rsidRPr="00312974">
        <w:rPr>
          <w:rPrChange w:id="2644" w:author="Rodion" w:date="2019-12-09T02:09:00Z">
            <w:rPr/>
          </w:rPrChange>
        </w:rPr>
        <w:t xml:space="preserve"> в пам’яті чіп</w:t>
      </w:r>
      <w:r w:rsidR="00456B10" w:rsidRPr="00312974">
        <w:rPr>
          <w:rPrChange w:id="2645" w:author="Rodion" w:date="2019-12-09T02:09:00Z">
            <w:rPr/>
          </w:rPrChange>
        </w:rPr>
        <w:t>у</w:t>
      </w:r>
      <w:r w:rsidRPr="00312974">
        <w:rPr>
          <w:rPrChange w:id="2646" w:author="Rodion" w:date="2019-12-09T02:09:00Z">
            <w:rPr/>
          </w:rPrChange>
        </w:rPr>
        <w:t xml:space="preserve"> та займає зазвичай 96 біт даних.</w:t>
      </w:r>
      <w:r w:rsidR="00403015" w:rsidRPr="00312974">
        <w:rPr>
          <w:rPrChange w:id="2647" w:author="Rodion" w:date="2019-12-09T02:09:00Z">
            <w:rPr/>
          </w:rPrChange>
        </w:rPr>
        <w:t xml:space="preserve"> Схематичне зображення комірок можна побачити</w:t>
      </w:r>
      <w:r w:rsidRPr="00312974">
        <w:rPr>
          <w:rPrChange w:id="2648" w:author="Rodion" w:date="2019-12-09T02:09:00Z">
            <w:rPr/>
          </w:rPrChange>
        </w:rPr>
        <w:t xml:space="preserve"> </w:t>
      </w:r>
      <w:r w:rsidR="00403015" w:rsidRPr="00312974">
        <w:rPr>
          <w:rPrChange w:id="2649" w:author="Rodion" w:date="2019-12-09T02:09:00Z">
            <w:rPr/>
          </w:rPrChange>
        </w:rPr>
        <w:t xml:space="preserve">на </w:t>
      </w:r>
      <w:del w:id="2650" w:author="Rodion" w:date="2019-12-05T23:44:00Z">
        <w:r w:rsidR="00403015" w:rsidRPr="00312974" w:rsidDel="003537CF">
          <w:rPr>
            <w:rPrChange w:id="2651" w:author="Rodion" w:date="2019-12-09T02:09:00Z">
              <w:rPr/>
            </w:rPrChange>
          </w:rPr>
          <w:delText>рис</w:delText>
        </w:r>
        <w:r w:rsidR="00B90FA3" w:rsidRPr="00312974" w:rsidDel="003537CF">
          <w:rPr>
            <w:rPrChange w:id="2652" w:author="Rodion" w:date="2019-12-09T02:09:00Z">
              <w:rPr/>
            </w:rPrChange>
          </w:rPr>
          <w:delText>унку</w:delText>
        </w:r>
        <w:r w:rsidR="00403015" w:rsidRPr="00312974" w:rsidDel="003537CF">
          <w:rPr>
            <w:rPrChange w:id="2653" w:author="Rodion" w:date="2019-12-09T02:09:00Z">
              <w:rPr/>
            </w:rPrChange>
          </w:rPr>
          <w:delText xml:space="preserve"> </w:delText>
        </w:r>
        <w:r w:rsidR="00A31CBD" w:rsidRPr="00312974" w:rsidDel="003537CF">
          <w:rPr>
            <w:rPrChange w:id="2654" w:author="Rodion" w:date="2019-12-09T02:09:00Z">
              <w:rPr/>
            </w:rPrChange>
          </w:rPr>
          <w:delText>2.</w:delText>
        </w:r>
      </w:del>
      <w:ins w:id="2655" w:author="Rodion" w:date="2019-12-05T23:44:00Z">
        <w:r w:rsidR="003537CF" w:rsidRPr="00312974">
          <w:rPr>
            <w:rPrChange w:id="2656" w:author="Rodion" w:date="2019-12-09T02:09:00Z">
              <w:rPr/>
            </w:rPrChange>
          </w:rPr>
          <w:t>рисунку 1.</w:t>
        </w:r>
      </w:ins>
      <w:r w:rsidR="00A31CBD" w:rsidRPr="00312974">
        <w:rPr>
          <w:rPrChange w:id="2657" w:author="Rodion" w:date="2019-12-09T02:09:00Z">
            <w:rPr/>
          </w:rPrChange>
        </w:rPr>
        <w:t>7</w:t>
      </w:r>
      <w:r w:rsidR="00403015" w:rsidRPr="00312974">
        <w:rPr>
          <w:rPrChange w:id="2658" w:author="Rodion" w:date="2019-12-09T02:09:00Z">
            <w:rPr/>
          </w:rPrChange>
        </w:rPr>
        <w:t xml:space="preserve">. </w:t>
      </w:r>
      <w:r w:rsidRPr="00312974">
        <w:rPr>
          <w:rPrChange w:id="2659" w:author="Rodion" w:date="2019-12-09T02:09:00Z">
            <w:rPr/>
          </w:rPrChange>
        </w:rPr>
        <w:t xml:space="preserve">Перші 8 біт </w:t>
      </w:r>
      <w:r w:rsidR="00403015" w:rsidRPr="00312974">
        <w:rPr>
          <w:rPrChange w:id="2660" w:author="Rodion" w:date="2019-12-09T02:09:00Z">
            <w:rPr/>
          </w:rPrChange>
        </w:rPr>
        <w:t xml:space="preserve">це заголовок, що ідентифікує версію протоколу. Наступні 28 біт ідентифікують організацію, що контролює цю мітку (номер організації за GS1). Наступні 24 біт – це ідентифікатор </w:t>
      </w:r>
      <w:r w:rsidR="00456B10" w:rsidRPr="00312974">
        <w:rPr>
          <w:rPrChange w:id="2661" w:author="Rodion" w:date="2019-12-09T02:09:00Z">
            <w:rPr/>
          </w:rPrChange>
        </w:rPr>
        <w:t>класу</w:t>
      </w:r>
      <w:r w:rsidR="00403015" w:rsidRPr="00312974">
        <w:rPr>
          <w:rPrChange w:id="2662" w:author="Rodion" w:date="2019-12-09T02:09:00Z">
            <w:rPr/>
          </w:rPrChange>
        </w:rPr>
        <w:t xml:space="preserve"> </w:t>
      </w:r>
      <w:r w:rsidR="00403015" w:rsidRPr="00312974">
        <w:rPr>
          <w:rPrChange w:id="2663" w:author="Rodion" w:date="2019-12-09T02:09:00Z">
            <w:rPr/>
          </w:rPrChange>
        </w:rPr>
        <w:lastRenderedPageBreak/>
        <w:t xml:space="preserve">до якого належить продукт. Останні 38 біт це унікальний серійний номер </w:t>
      </w:r>
      <w:r w:rsidR="00456B10" w:rsidRPr="00312974">
        <w:rPr>
          <w:rPrChange w:id="2664" w:author="Rodion" w:date="2019-12-09T02:09:00Z">
            <w:rPr/>
          </w:rPrChange>
        </w:rPr>
        <w:t>самої</w:t>
      </w:r>
      <w:r w:rsidR="00403015" w:rsidRPr="00312974">
        <w:rPr>
          <w:rPrChange w:id="2665" w:author="Rodion" w:date="2019-12-09T02:09:00Z">
            <w:rPr/>
          </w:rPrChange>
        </w:rPr>
        <w:t xml:space="preserve"> мітки. Останні два поля заповнюються організацією, що виготовила цю мітку</w:t>
      </w:r>
      <w:r w:rsidR="00444093" w:rsidRPr="00312974">
        <w:rPr>
          <w:rPrChange w:id="2666" w:author="Rodion" w:date="2019-12-09T02:09:00Z">
            <w:rPr/>
          </w:rPrChange>
        </w:rPr>
        <w:t xml:space="preserve"> [13]</w:t>
      </w:r>
      <w:r w:rsidR="00403015" w:rsidRPr="00312974">
        <w:rPr>
          <w:rPrChange w:id="2667" w:author="Rodion" w:date="2019-12-09T02:09:00Z">
            <w:rPr/>
          </w:rPrChange>
        </w:rPr>
        <w:t xml:space="preserve">. Весь код </w:t>
      </w:r>
      <w:r w:rsidR="00456B10" w:rsidRPr="00312974">
        <w:rPr>
          <w:rPrChange w:id="2668" w:author="Rodion" w:date="2019-12-09T02:09:00Z">
            <w:rPr/>
          </w:rPrChange>
        </w:rPr>
        <w:t>в</w:t>
      </w:r>
      <w:r w:rsidR="0092474C" w:rsidRPr="00312974">
        <w:rPr>
          <w:rPrChange w:id="2669" w:author="Rodion" w:date="2019-12-09T02:09:00Z">
            <w:rPr/>
          </w:rPrChange>
        </w:rPr>
        <w:t xml:space="preserve"> </w:t>
      </w:r>
      <w:r w:rsidR="00403015" w:rsidRPr="00312974">
        <w:rPr>
          <w:rPrChange w:id="2670" w:author="Rodion" w:date="2019-12-09T02:09:00Z">
            <w:rPr/>
          </w:rPrChange>
        </w:rPr>
        <w:t xml:space="preserve">цілому може бути використаний як ключ до бази даних що ідентифікує предмет, до якого прикріплена ця мітка. </w:t>
      </w:r>
    </w:p>
    <w:p w14:paraId="2DB53D9A" w14:textId="77777777" w:rsidR="00943128" w:rsidRPr="00312974" w:rsidRDefault="00943128" w:rsidP="00943128">
      <w:pPr>
        <w:rPr>
          <w:rPrChange w:id="2671" w:author="Rodion" w:date="2019-12-09T02:09:00Z">
            <w:rPr/>
          </w:rPrChange>
        </w:rPr>
      </w:pPr>
    </w:p>
    <w:p w14:paraId="62370378" w14:textId="2764152B" w:rsidR="00945CE6" w:rsidRPr="00030B2B" w:rsidRDefault="00403015" w:rsidP="00403015">
      <w:pPr>
        <w:jc w:val="center"/>
      </w:pPr>
      <w:r w:rsidRPr="00030B2B">
        <w:rPr>
          <w:noProof/>
        </w:rPr>
        <w:drawing>
          <wp:inline distT="0" distB="0" distL="0" distR="0" wp14:anchorId="509E5375" wp14:editId="4A0C3329">
            <wp:extent cx="5943600" cy="231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75B366D1" w14:textId="40F1C941" w:rsidR="00403015" w:rsidRPr="00312974" w:rsidRDefault="00403015" w:rsidP="00403015">
      <w:pPr>
        <w:jc w:val="center"/>
        <w:rPr>
          <w:shd w:val="clear" w:color="auto" w:fill="FEFEFE"/>
          <w:rPrChange w:id="2672" w:author="Rodion" w:date="2019-12-09T02:09:00Z">
            <w:rPr>
              <w:shd w:val="clear" w:color="auto" w:fill="FEFEFE"/>
            </w:rPr>
          </w:rPrChange>
        </w:rPr>
      </w:pPr>
      <w:del w:id="2673" w:author="Rodion" w:date="2019-12-05T23:45:00Z">
        <w:r w:rsidRPr="00312974" w:rsidDel="003537CF">
          <w:rPr>
            <w:rPrChange w:id="2674" w:author="Rodion" w:date="2019-12-09T02:09:00Z">
              <w:rPr/>
            </w:rPrChange>
          </w:rPr>
          <w:delText>Рис</w:delText>
        </w:r>
        <w:r w:rsidR="00B90FA3" w:rsidRPr="00312974" w:rsidDel="003537CF">
          <w:rPr>
            <w:rPrChange w:id="2675" w:author="Rodion" w:date="2019-12-09T02:09:00Z">
              <w:rPr/>
            </w:rPrChange>
          </w:rPr>
          <w:delText>унок</w:delText>
        </w:r>
        <w:r w:rsidRPr="00312974" w:rsidDel="003537CF">
          <w:rPr>
            <w:rPrChange w:id="2676" w:author="Rodion" w:date="2019-12-09T02:09:00Z">
              <w:rPr/>
            </w:rPrChange>
          </w:rPr>
          <w:delText xml:space="preserve"> </w:delText>
        </w:r>
        <w:r w:rsidR="00875EA2" w:rsidRPr="00312974" w:rsidDel="003537CF">
          <w:rPr>
            <w:rPrChange w:id="2677" w:author="Rodion" w:date="2019-12-09T02:09:00Z">
              <w:rPr/>
            </w:rPrChange>
          </w:rPr>
          <w:delText>2.</w:delText>
        </w:r>
      </w:del>
      <w:ins w:id="2678" w:author="Rodion" w:date="2019-12-05T23:45:00Z">
        <w:r w:rsidR="003537CF" w:rsidRPr="00312974">
          <w:rPr>
            <w:rPrChange w:id="2679" w:author="Rodion" w:date="2019-12-09T02:09:00Z">
              <w:rPr/>
            </w:rPrChange>
          </w:rPr>
          <w:t>Рисунок 1.</w:t>
        </w:r>
      </w:ins>
      <w:r w:rsidR="00875EA2" w:rsidRPr="00312974">
        <w:rPr>
          <w:rPrChange w:id="2680" w:author="Rodion" w:date="2019-12-09T02:09:00Z">
            <w:rPr/>
          </w:rPrChange>
        </w:rPr>
        <w:t>7</w:t>
      </w:r>
      <w:r w:rsidRPr="00312974">
        <w:rPr>
          <w:rPrChange w:id="2681" w:author="Rodion" w:date="2019-12-09T02:09:00Z">
            <w:rPr/>
          </w:rPrChange>
        </w:rPr>
        <w:t xml:space="preserve"> – </w:t>
      </w:r>
      <w:r w:rsidR="00A31CBD" w:rsidRPr="00312974">
        <w:rPr>
          <w:rPrChange w:id="2682" w:author="Rodion" w:date="2019-12-09T02:09:00Z">
            <w:rPr/>
          </w:rPrChange>
        </w:rPr>
        <w:t>Формат</w:t>
      </w:r>
      <w:r w:rsidRPr="00312974">
        <w:rPr>
          <w:rPrChange w:id="2683" w:author="Rodion" w:date="2019-12-09T02:09:00Z">
            <w:rPr/>
          </w:rPrChange>
        </w:rPr>
        <w:t xml:space="preserve"> </w:t>
      </w:r>
      <w:proofErr w:type="spellStart"/>
      <w:r w:rsidRPr="00312974">
        <w:rPr>
          <w:shd w:val="clear" w:color="auto" w:fill="FEFEFE"/>
          <w:rPrChange w:id="2684" w:author="Rodion" w:date="2019-12-09T02:09:00Z">
            <w:rPr>
              <w:shd w:val="clear" w:color="auto" w:fill="FEFEFE"/>
            </w:rPr>
          </w:rPrChange>
        </w:rPr>
        <w:t>Electronic</w:t>
      </w:r>
      <w:proofErr w:type="spellEnd"/>
      <w:r w:rsidRPr="00312974">
        <w:rPr>
          <w:shd w:val="clear" w:color="auto" w:fill="FEFEFE"/>
          <w:rPrChange w:id="2685" w:author="Rodion" w:date="2019-12-09T02:09:00Z">
            <w:rPr>
              <w:shd w:val="clear" w:color="auto" w:fill="FEFEFE"/>
            </w:rPr>
          </w:rPrChange>
        </w:rPr>
        <w:t xml:space="preserve"> </w:t>
      </w:r>
      <w:proofErr w:type="spellStart"/>
      <w:r w:rsidRPr="00312974">
        <w:rPr>
          <w:shd w:val="clear" w:color="auto" w:fill="FEFEFE"/>
          <w:rPrChange w:id="2686" w:author="Rodion" w:date="2019-12-09T02:09:00Z">
            <w:rPr>
              <w:shd w:val="clear" w:color="auto" w:fill="FEFEFE"/>
            </w:rPr>
          </w:rPrChange>
        </w:rPr>
        <w:t>Product</w:t>
      </w:r>
      <w:proofErr w:type="spellEnd"/>
      <w:r w:rsidRPr="00312974">
        <w:rPr>
          <w:shd w:val="clear" w:color="auto" w:fill="FEFEFE"/>
          <w:rPrChange w:id="2687" w:author="Rodion" w:date="2019-12-09T02:09:00Z">
            <w:rPr>
              <w:shd w:val="clear" w:color="auto" w:fill="FEFEFE"/>
            </w:rPr>
          </w:rPrChange>
        </w:rPr>
        <w:t xml:space="preserve"> </w:t>
      </w:r>
      <w:proofErr w:type="spellStart"/>
      <w:r w:rsidRPr="00312974">
        <w:rPr>
          <w:shd w:val="clear" w:color="auto" w:fill="FEFEFE"/>
          <w:rPrChange w:id="2688" w:author="Rodion" w:date="2019-12-09T02:09:00Z">
            <w:rPr>
              <w:shd w:val="clear" w:color="auto" w:fill="FEFEFE"/>
            </w:rPr>
          </w:rPrChange>
        </w:rPr>
        <w:t>Code</w:t>
      </w:r>
      <w:proofErr w:type="spellEnd"/>
      <w:r w:rsidRPr="00312974">
        <w:rPr>
          <w:shd w:val="clear" w:color="auto" w:fill="FEFEFE"/>
          <w:rPrChange w:id="2689" w:author="Rodion" w:date="2019-12-09T02:09:00Z">
            <w:rPr>
              <w:shd w:val="clear" w:color="auto" w:fill="FEFEFE"/>
            </w:rPr>
          </w:rPrChange>
        </w:rPr>
        <w:t xml:space="preserve"> (EPC)</w:t>
      </w:r>
      <w:r w:rsidR="00875EA2" w:rsidRPr="00312974">
        <w:rPr>
          <w:shd w:val="clear" w:color="auto" w:fill="FEFEFE"/>
          <w:rPrChange w:id="2690" w:author="Rodion" w:date="2019-12-09T02:09:00Z">
            <w:rPr>
              <w:shd w:val="clear" w:color="auto" w:fill="FEFEFE"/>
            </w:rPr>
          </w:rPrChange>
        </w:rPr>
        <w:t xml:space="preserve"> [15]</w:t>
      </w:r>
    </w:p>
    <w:p w14:paraId="0C0EA1F9" w14:textId="77777777" w:rsidR="00076B3A" w:rsidRPr="00312974" w:rsidRDefault="00076B3A" w:rsidP="00943128">
      <w:pPr>
        <w:rPr>
          <w:shd w:val="clear" w:color="auto" w:fill="FEFEFE"/>
          <w:rPrChange w:id="2691" w:author="Rodion" w:date="2019-12-09T02:09:00Z">
            <w:rPr>
              <w:shd w:val="clear" w:color="auto" w:fill="FEFEFE"/>
            </w:rPr>
          </w:rPrChange>
        </w:rPr>
      </w:pPr>
    </w:p>
    <w:p w14:paraId="7EBD6A0F" w14:textId="5B2E90D7" w:rsidR="00E6575B" w:rsidRPr="00312974" w:rsidRDefault="00E6575B" w:rsidP="00943128">
      <w:pPr>
        <w:rPr>
          <w:rPrChange w:id="2692" w:author="Rodion" w:date="2019-12-09T02:09:00Z">
            <w:rPr/>
          </w:rPrChange>
        </w:rPr>
      </w:pPr>
      <w:r w:rsidRPr="00312974">
        <w:rPr>
          <w:rPrChange w:id="2693" w:author="Rodion" w:date="2019-12-09T02:09:00Z">
            <w:rPr/>
          </w:rPrChange>
        </w:rPr>
        <w:t xml:space="preserve">Не існує </w:t>
      </w:r>
      <w:r w:rsidR="004F6A30" w:rsidRPr="00312974">
        <w:rPr>
          <w:rPrChange w:id="2694" w:author="Rodion" w:date="2019-12-09T02:09:00Z">
            <w:rPr/>
          </w:rPrChange>
        </w:rPr>
        <w:t>універсальної</w:t>
      </w:r>
      <w:r w:rsidRPr="00312974">
        <w:rPr>
          <w:rPrChange w:id="2695" w:author="Rodion" w:date="2019-12-09T02:09:00Z">
            <w:rPr/>
          </w:rPrChange>
        </w:rPr>
        <w:t xml:space="preserve"> мітки для всіх </w:t>
      </w:r>
      <w:r w:rsidR="00306A0F" w:rsidRPr="00312974">
        <w:rPr>
          <w:rPrChange w:id="2696" w:author="Rodion" w:date="2019-12-09T02:09:00Z">
            <w:rPr/>
          </w:rPrChange>
        </w:rPr>
        <w:t>сфер</w:t>
      </w:r>
      <w:r w:rsidRPr="00312974">
        <w:rPr>
          <w:rPrChange w:id="2697" w:author="Rodion" w:date="2019-12-09T02:09:00Z">
            <w:rPr/>
          </w:rPrChange>
        </w:rPr>
        <w:t xml:space="preserve"> застосування. </w:t>
      </w:r>
      <w:r w:rsidR="004F6A30" w:rsidRPr="00312974">
        <w:rPr>
          <w:rPrChange w:id="2698" w:author="Rodion" w:date="2019-12-09T02:09:00Z">
            <w:rPr/>
          </w:rPrChange>
        </w:rPr>
        <w:t>Саме сферу застосування у більшості випадків визначає антен</w:t>
      </w:r>
      <w:del w:id="2699" w:author="Rodion Kharabet" w:date="2019-12-06T01:12:00Z">
        <w:r w:rsidR="004F6A30" w:rsidRPr="00312974" w:rsidDel="000A1523">
          <w:rPr>
            <w:rPrChange w:id="2700" w:author="Rodion" w:date="2019-12-09T02:09:00Z">
              <w:rPr/>
            </w:rPrChange>
          </w:rPr>
          <w:delText>н</w:delText>
        </w:r>
      </w:del>
      <w:r w:rsidR="004F6A30" w:rsidRPr="00312974">
        <w:rPr>
          <w:rPrChange w:id="2701" w:author="Rodion" w:date="2019-12-09T02:09:00Z">
            <w:rPr/>
          </w:rPrChange>
        </w:rPr>
        <w:t xml:space="preserve">а мітки. Деякі мітки повинні працювати тільки на визначеному діапазоні частот, в той же час інші мають видавати найкращу потужність коли прикріплені до речей, що не пристосовані до бездротової </w:t>
      </w:r>
      <w:r w:rsidR="0092474C" w:rsidRPr="00312974">
        <w:rPr>
          <w:rPrChange w:id="2702" w:author="Rodion" w:date="2019-12-09T02:09:00Z">
            <w:rPr/>
          </w:rPrChange>
        </w:rPr>
        <w:t>комунікації</w:t>
      </w:r>
      <w:r w:rsidR="004F6A30" w:rsidRPr="00312974">
        <w:rPr>
          <w:rPrChange w:id="2703" w:author="Rodion" w:date="2019-12-09T02:09:00Z">
            <w:rPr/>
          </w:rPrChange>
        </w:rPr>
        <w:t xml:space="preserve"> (наприклад, рідини та метали). </w:t>
      </w:r>
      <w:r w:rsidR="0092474C" w:rsidRPr="00312974">
        <w:rPr>
          <w:rPrChange w:id="2704" w:author="Rodion" w:date="2019-12-09T02:09:00Z">
            <w:rPr/>
          </w:rPrChange>
        </w:rPr>
        <w:t>Антени</w:t>
      </w:r>
      <w:r w:rsidR="004F6A30" w:rsidRPr="00312974">
        <w:rPr>
          <w:rPrChange w:id="2705" w:author="Rodion" w:date="2019-12-09T02:09:00Z">
            <w:rPr/>
          </w:rPrChange>
        </w:rPr>
        <w:t xml:space="preserve"> можуть бути вироблені з різних матеріалів. </w:t>
      </w:r>
      <w:r w:rsidR="0092474C" w:rsidRPr="00312974">
        <w:rPr>
          <w:rPrChange w:id="2706" w:author="Rodion" w:date="2019-12-09T02:09:00Z">
            <w:rPr/>
          </w:rPrChange>
        </w:rPr>
        <w:t>Вони</w:t>
      </w:r>
      <w:r w:rsidR="004F6A30" w:rsidRPr="00312974">
        <w:rPr>
          <w:rPrChange w:id="2707" w:author="Rodion" w:date="2019-12-09T02:09:00Z">
            <w:rPr/>
          </w:rPrChange>
        </w:rPr>
        <w:t xml:space="preserve"> можуть бути надруковані, </w:t>
      </w:r>
      <w:r w:rsidR="0092474C" w:rsidRPr="00312974">
        <w:rPr>
          <w:rPrChange w:id="2708" w:author="Rodion" w:date="2019-12-09T02:09:00Z">
            <w:rPr/>
          </w:rPrChange>
        </w:rPr>
        <w:t>стравлені</w:t>
      </w:r>
      <w:r w:rsidR="004F6A30" w:rsidRPr="00312974">
        <w:rPr>
          <w:rPrChange w:id="2709" w:author="Rodion" w:date="2019-12-09T02:09:00Z">
            <w:rPr/>
          </w:rPrChange>
        </w:rPr>
        <w:t xml:space="preserve">, відштамповані чорнилами що проводять струм або навіть бути </w:t>
      </w:r>
      <w:r w:rsidR="0092474C" w:rsidRPr="00312974">
        <w:rPr>
          <w:rPrChange w:id="2710" w:author="Rodion" w:date="2019-12-09T02:09:00Z">
            <w:rPr/>
          </w:rPrChange>
        </w:rPr>
        <w:t>прикріплені</w:t>
      </w:r>
      <w:r w:rsidR="004F6A30" w:rsidRPr="00312974">
        <w:rPr>
          <w:rPrChange w:id="2711" w:author="Rodion" w:date="2019-12-09T02:09:00Z">
            <w:rPr/>
          </w:rPrChange>
        </w:rPr>
        <w:t xml:space="preserve"> парою до пап</w:t>
      </w:r>
      <w:r w:rsidR="00E52936" w:rsidRPr="00312974">
        <w:rPr>
          <w:rPrChange w:id="2712" w:author="Rodion" w:date="2019-12-09T02:09:00Z">
            <w:rPr/>
          </w:rPrChange>
        </w:rPr>
        <w:t>еру</w:t>
      </w:r>
      <w:r w:rsidR="004F6A30" w:rsidRPr="00312974">
        <w:rPr>
          <w:rPrChange w:id="2713" w:author="Rodion" w:date="2019-12-09T02:09:00Z">
            <w:rPr/>
          </w:rPrChange>
        </w:rPr>
        <w:t xml:space="preserve">. </w:t>
      </w:r>
    </w:p>
    <w:p w14:paraId="7BFC6A2C" w14:textId="78F6A1FD" w:rsidR="009F5BA6" w:rsidRPr="00312974" w:rsidRDefault="009F5BA6" w:rsidP="009F5BA6">
      <w:pPr>
        <w:rPr>
          <w:rPrChange w:id="2714" w:author="Rodion" w:date="2019-12-09T02:09:00Z">
            <w:rPr/>
          </w:rPrChange>
        </w:rPr>
      </w:pPr>
      <w:del w:id="2715" w:author="Rodion Kharabet" w:date="2019-12-06T02:57:00Z">
        <w:r w:rsidRPr="00312974" w:rsidDel="003E415E">
          <w:rPr>
            <w:rPrChange w:id="2716" w:author="Rodion" w:date="2019-12-09T02:09:00Z">
              <w:rPr/>
            </w:rPrChange>
          </w:rPr>
          <w:delText>RFID мітки</w:delText>
        </w:r>
      </w:del>
      <w:ins w:id="2717" w:author="Rodion Kharabet" w:date="2019-12-06T02:57:00Z">
        <w:r w:rsidR="003E415E" w:rsidRPr="00312974">
          <w:rPr>
            <w:rPrChange w:id="2718" w:author="Rodion" w:date="2019-12-09T02:09:00Z">
              <w:rPr/>
            </w:rPrChange>
          </w:rPr>
          <w:t>RFID-мітки</w:t>
        </w:r>
      </w:ins>
      <w:r w:rsidRPr="00312974">
        <w:rPr>
          <w:rPrChange w:id="2719" w:author="Rodion" w:date="2019-12-09T02:09:00Z">
            <w:rPr/>
          </w:rPrChange>
        </w:rPr>
        <w:t xml:space="preserve"> з функціями пам’яті варіюються від простих RO</w:t>
      </w:r>
      <w:r w:rsidR="0032182B" w:rsidRPr="00312974">
        <w:rPr>
          <w:rPrChange w:id="2720" w:author="Rodion" w:date="2019-12-09T02:09:00Z">
            <w:rPr/>
          </w:rPrChange>
        </w:rPr>
        <w:t>-міток</w:t>
      </w:r>
      <w:r w:rsidRPr="00312974">
        <w:rPr>
          <w:rPrChange w:id="2721" w:author="Rodion" w:date="2019-12-09T02:09:00Z">
            <w:rPr/>
          </w:rPrChange>
        </w:rPr>
        <w:t xml:space="preserve"> до міток з інтелектуальними </w:t>
      </w:r>
      <w:r w:rsidR="0032182B" w:rsidRPr="00312974">
        <w:rPr>
          <w:rPrChange w:id="2722" w:author="Rodion" w:date="2019-12-09T02:09:00Z">
            <w:rPr/>
          </w:rPrChange>
        </w:rPr>
        <w:t>криптографічними</w:t>
      </w:r>
      <w:r w:rsidRPr="00312974">
        <w:rPr>
          <w:rPrChange w:id="2723" w:author="Rodion" w:date="2019-12-09T02:09:00Z">
            <w:rPr/>
          </w:rPrChange>
        </w:rPr>
        <w:t xml:space="preserve"> функціями. Є мітки, які мають діапазон пам’яті від декількох байт до приблизно 4 МБ пам’яті. Це залежить від того, який тип мітки, пасивний чи активний, обрано та якого стандарту </w:t>
      </w:r>
      <w:r w:rsidR="00856605" w:rsidRPr="00312974">
        <w:rPr>
          <w:rPrChange w:id="2724" w:author="Rodion" w:date="2019-12-09T02:09:00Z">
            <w:rPr/>
          </w:rPrChange>
        </w:rPr>
        <w:t>було</w:t>
      </w:r>
      <w:r w:rsidRPr="00312974">
        <w:rPr>
          <w:rPrChange w:id="2725" w:author="Rodion" w:date="2019-12-09T02:09:00Z">
            <w:rPr/>
          </w:rPrChange>
        </w:rPr>
        <w:t xml:space="preserve"> дотримано</w:t>
      </w:r>
      <w:r w:rsidR="0032182B" w:rsidRPr="00312974">
        <w:rPr>
          <w:rPrChange w:id="2726" w:author="Rodion" w:date="2019-12-09T02:09:00Z">
            <w:rPr/>
          </w:rPrChange>
        </w:rPr>
        <w:t xml:space="preserve"> при її виробництві</w:t>
      </w:r>
      <w:r w:rsidRPr="00312974">
        <w:rPr>
          <w:rPrChange w:id="2727" w:author="Rodion" w:date="2019-12-09T02:09:00Z">
            <w:rPr/>
          </w:rPrChange>
        </w:rPr>
        <w:t xml:space="preserve">. </w:t>
      </w:r>
    </w:p>
    <w:p w14:paraId="1D82092E" w14:textId="55A0ED89" w:rsidR="009F5BA6" w:rsidRPr="00312974" w:rsidRDefault="009F5BA6" w:rsidP="009F5BA6">
      <w:pPr>
        <w:rPr>
          <w:rPrChange w:id="2728" w:author="Rodion" w:date="2019-12-09T02:09:00Z">
            <w:rPr/>
          </w:rPrChange>
        </w:rPr>
      </w:pPr>
      <w:r w:rsidRPr="00312974">
        <w:rPr>
          <w:rPrChange w:id="2729" w:author="Rodion" w:date="2019-12-09T02:09:00Z">
            <w:rPr/>
          </w:rPrChange>
        </w:rPr>
        <w:t>RO</w:t>
      </w:r>
      <w:r w:rsidR="0032182B" w:rsidRPr="00312974">
        <w:rPr>
          <w:rPrChange w:id="2730" w:author="Rodion" w:date="2019-12-09T02:09:00Z">
            <w:rPr/>
          </w:rPrChange>
        </w:rPr>
        <w:t>-</w:t>
      </w:r>
      <w:r w:rsidRPr="00312974">
        <w:rPr>
          <w:rPrChange w:id="2731" w:author="Rodion" w:date="2019-12-09T02:09:00Z">
            <w:rPr/>
          </w:rPrChange>
        </w:rPr>
        <w:t xml:space="preserve">мітка (з </w:t>
      </w:r>
      <w:proofErr w:type="spellStart"/>
      <w:r w:rsidRPr="00312974">
        <w:rPr>
          <w:rPrChange w:id="2732" w:author="Rodion" w:date="2019-12-09T02:09:00Z">
            <w:rPr/>
          </w:rPrChange>
        </w:rPr>
        <w:t>англ</w:t>
      </w:r>
      <w:proofErr w:type="spellEnd"/>
      <w:r w:rsidRPr="00312974">
        <w:rPr>
          <w:rPrChange w:id="2733" w:author="Rodion" w:date="2019-12-09T02:09:00Z">
            <w:rPr/>
          </w:rPrChange>
        </w:rPr>
        <w:t xml:space="preserve">. </w:t>
      </w:r>
      <w:del w:id="2734" w:author="Rodion Kharabet" w:date="2019-12-06T01:14:00Z">
        <w:r w:rsidRPr="00312974" w:rsidDel="000A1523">
          <w:rPr>
            <w:rPrChange w:id="2735" w:author="Rodion" w:date="2019-12-09T02:09:00Z">
              <w:rPr/>
            </w:rPrChange>
          </w:rPr>
          <w:delText>“</w:delText>
        </w:r>
      </w:del>
      <w:ins w:id="2736" w:author="Rodion Kharabet" w:date="2019-12-06T01:14:00Z">
        <w:r w:rsidR="000A1523" w:rsidRPr="00312974">
          <w:rPr>
            <w:rPrChange w:id="2737" w:author="Rodion" w:date="2019-12-09T02:09:00Z">
              <w:rPr/>
            </w:rPrChange>
          </w:rPr>
          <w:t>«</w:t>
        </w:r>
      </w:ins>
      <w:proofErr w:type="spellStart"/>
      <w:r w:rsidRPr="00312974">
        <w:rPr>
          <w:rPrChange w:id="2738" w:author="Rodion" w:date="2019-12-09T02:09:00Z">
            <w:rPr/>
          </w:rPrChange>
        </w:rPr>
        <w:t>Read-Only</w:t>
      </w:r>
      <w:proofErr w:type="spellEnd"/>
      <w:del w:id="2739" w:author="Rodion Kharabet" w:date="2019-12-06T01:14:00Z">
        <w:r w:rsidRPr="00312974" w:rsidDel="000A1523">
          <w:rPr>
            <w:rPrChange w:id="2740" w:author="Rodion" w:date="2019-12-09T02:09:00Z">
              <w:rPr/>
            </w:rPrChange>
          </w:rPr>
          <w:delText>”</w:delText>
        </w:r>
      </w:del>
      <w:ins w:id="2741" w:author="Rodion Kharabet" w:date="2019-12-06T01:14:00Z">
        <w:r w:rsidR="000A1523" w:rsidRPr="00312974">
          <w:rPr>
            <w:rPrChange w:id="2742" w:author="Rodion" w:date="2019-12-09T02:09:00Z">
              <w:rPr/>
            </w:rPrChange>
          </w:rPr>
          <w:t>»</w:t>
        </w:r>
      </w:ins>
      <w:r w:rsidRPr="00312974">
        <w:rPr>
          <w:rPrChange w:id="2743" w:author="Rodion" w:date="2019-12-09T02:09:00Z">
            <w:rPr/>
          </w:rPrChange>
        </w:rPr>
        <w:t xml:space="preserve"> </w:t>
      </w:r>
      <w:ins w:id="2744" w:author="Rodion Kharabet" w:date="2019-12-06T01:13:00Z">
        <w:r w:rsidR="000A1523" w:rsidRPr="00312974">
          <w:rPr>
            <w:rPrChange w:id="2745" w:author="Rodion" w:date="2019-12-09T02:09:00Z">
              <w:rPr/>
            </w:rPrChange>
          </w:rPr>
          <w:t>–</w:t>
        </w:r>
      </w:ins>
      <w:del w:id="2746" w:author="Rodion Kharabet" w:date="2019-12-06T01:13:00Z">
        <w:r w:rsidRPr="00312974" w:rsidDel="000A1523">
          <w:rPr>
            <w:rPrChange w:id="2747" w:author="Rodion" w:date="2019-12-09T02:09:00Z">
              <w:rPr/>
            </w:rPrChange>
          </w:rPr>
          <w:delText>-</w:delText>
        </w:r>
      </w:del>
      <w:r w:rsidRPr="00312974">
        <w:rPr>
          <w:rPrChange w:id="2748" w:author="Rodion" w:date="2019-12-09T02:09:00Z">
            <w:rPr/>
          </w:rPrChange>
        </w:rPr>
        <w:t xml:space="preserve"> тільки для зчитування) має попередньо запрограмований серійний номер, записаний </w:t>
      </w:r>
      <w:del w:id="2749" w:author="Rodion Kharabet" w:date="2019-12-06T01:13:00Z">
        <w:r w:rsidRPr="00312974" w:rsidDel="000A1523">
          <w:rPr>
            <w:rPrChange w:id="2750" w:author="Rodion" w:date="2019-12-09T02:09:00Z">
              <w:rPr/>
            </w:rPrChange>
          </w:rPr>
          <w:delText xml:space="preserve">на </w:delText>
        </w:r>
      </w:del>
      <w:ins w:id="2751" w:author="Rodion Kharabet" w:date="2019-12-06T01:13:00Z">
        <w:r w:rsidR="000A1523" w:rsidRPr="00312974">
          <w:rPr>
            <w:rPrChange w:id="2752" w:author="Rodion" w:date="2019-12-09T02:09:00Z">
              <w:rPr/>
            </w:rPrChange>
          </w:rPr>
          <w:t xml:space="preserve">в </w:t>
        </w:r>
      </w:ins>
      <w:r w:rsidRPr="00312974">
        <w:rPr>
          <w:rPrChange w:id="2753" w:author="Rodion" w:date="2019-12-09T02:09:00Z">
            <w:rPr/>
          </w:rPrChange>
        </w:rPr>
        <w:t xml:space="preserve">її пам’яті. Серійний номер вказується під </w:t>
      </w:r>
      <w:r w:rsidRPr="00312974">
        <w:rPr>
          <w:rPrChange w:id="2754" w:author="Rodion" w:date="2019-12-09T02:09:00Z">
            <w:rPr/>
          </w:rPrChange>
        </w:rPr>
        <w:lastRenderedPageBreak/>
        <w:t>час виготовлення чіпів. Користувач не може змінювати цей серійний номер або записувати нові дані в мітку. Коли мітка заходить</w:t>
      </w:r>
      <w:ins w:id="2755" w:author="Rodion Kharabet" w:date="2019-12-06T01:13:00Z">
        <w:r w:rsidR="000A1523" w:rsidRPr="00312974">
          <w:rPr>
            <w:rPrChange w:id="2756" w:author="Rodion" w:date="2019-12-09T02:09:00Z">
              <w:rPr/>
            </w:rPrChange>
          </w:rPr>
          <w:t>ся</w:t>
        </w:r>
      </w:ins>
      <w:r w:rsidRPr="00312974">
        <w:rPr>
          <w:rPrChange w:id="2757" w:author="Rodion" w:date="2019-12-09T02:09:00Z">
            <w:rPr/>
          </w:rPrChange>
        </w:rPr>
        <w:t xml:space="preserve"> у зон</w:t>
      </w:r>
      <w:ins w:id="2758" w:author="Rodion Kharabet" w:date="2019-12-06T01:13:00Z">
        <w:r w:rsidR="000A1523" w:rsidRPr="00312974">
          <w:rPr>
            <w:rPrChange w:id="2759" w:author="Rodion" w:date="2019-12-09T02:09:00Z">
              <w:rPr/>
            </w:rPrChange>
          </w:rPr>
          <w:t>і</w:t>
        </w:r>
      </w:ins>
      <w:del w:id="2760" w:author="Rodion Kharabet" w:date="2019-12-06T01:13:00Z">
        <w:r w:rsidRPr="00312974" w:rsidDel="000A1523">
          <w:rPr>
            <w:rPrChange w:id="2761" w:author="Rodion" w:date="2019-12-09T02:09:00Z">
              <w:rPr/>
            </w:rPrChange>
          </w:rPr>
          <w:delText>у</w:delText>
        </w:r>
      </w:del>
      <w:r w:rsidRPr="00312974">
        <w:rPr>
          <w:rPrChange w:id="2762" w:author="Rodion" w:date="2019-12-09T02:09:00Z">
            <w:rPr/>
          </w:rPrChange>
        </w:rPr>
        <w:t xml:space="preserve"> запиту зчитувачів, вона </w:t>
      </w:r>
      <w:del w:id="2763" w:author="Rodion Kharabet" w:date="2019-12-06T01:14:00Z">
        <w:r w:rsidRPr="00312974" w:rsidDel="000A1523">
          <w:rPr>
            <w:rPrChange w:id="2764" w:author="Rodion" w:date="2019-12-09T02:09:00Z">
              <w:rPr/>
            </w:rPrChange>
          </w:rPr>
          <w:delText>миттєво надішле</w:delText>
        </w:r>
      </w:del>
      <w:ins w:id="2765" w:author="Rodion Kharabet" w:date="2019-12-06T01:14:00Z">
        <w:r w:rsidR="000A1523" w:rsidRPr="00312974">
          <w:rPr>
            <w:rPrChange w:id="2766" w:author="Rodion" w:date="2019-12-09T02:09:00Z">
              <w:rPr/>
            </w:rPrChange>
          </w:rPr>
          <w:t>надсилає</w:t>
        </w:r>
      </w:ins>
      <w:r w:rsidRPr="00312974">
        <w:rPr>
          <w:rPrChange w:id="2767" w:author="Rodion" w:date="2019-12-09T02:09:00Z">
            <w:rPr/>
          </w:rPrChange>
        </w:rPr>
        <w:t xml:space="preserve"> свій серійний номер і буде робити це постійно, поки не вийде із зони зчитування. Зв’язок даних є односпрямованим; передача даних від зчитувача до мітки неможлива. Під час використання міток RO потрібно з’єднати серійний номер мітки продукт</w:t>
      </w:r>
      <w:r w:rsidR="00D94255" w:rsidRPr="00312974">
        <w:rPr>
          <w:rPrChange w:id="2768" w:author="Rodion" w:date="2019-12-09T02:09:00Z">
            <w:rPr/>
          </w:rPrChange>
        </w:rPr>
        <w:t>у</w:t>
      </w:r>
      <w:r w:rsidRPr="00312974">
        <w:rPr>
          <w:rPrChange w:id="2769" w:author="Rodion" w:date="2019-12-09T02:09:00Z">
            <w:rPr/>
          </w:rPrChange>
        </w:rPr>
        <w:t>, з яким вона пов’язана, з відповідним програмним забезпеченням</w:t>
      </w:r>
      <w:r w:rsidR="00D31581" w:rsidRPr="00312974">
        <w:rPr>
          <w:rPrChange w:id="2770" w:author="Rodion" w:date="2019-12-09T02:09:00Z">
            <w:rPr/>
          </w:rPrChange>
        </w:rPr>
        <w:t xml:space="preserve"> [16]</w:t>
      </w:r>
      <w:r w:rsidRPr="00312974">
        <w:rPr>
          <w:rPrChange w:id="2771" w:author="Rodion" w:date="2019-12-09T02:09:00Z">
            <w:rPr/>
          </w:rPrChange>
        </w:rPr>
        <w:t>.</w:t>
      </w:r>
    </w:p>
    <w:p w14:paraId="20A6F278" w14:textId="6855BBB5" w:rsidR="009F5BA6" w:rsidRPr="00312974" w:rsidRDefault="009F5BA6" w:rsidP="009F5BA6">
      <w:pPr>
        <w:rPr>
          <w:rPrChange w:id="2772" w:author="Rodion" w:date="2019-12-09T02:09:00Z">
            <w:rPr/>
          </w:rPrChange>
        </w:rPr>
      </w:pPr>
      <w:r w:rsidRPr="00312974">
        <w:rPr>
          <w:rPrChange w:id="2773" w:author="Rodion" w:date="2019-12-09T02:09:00Z">
            <w:rPr/>
          </w:rPrChange>
        </w:rPr>
        <w:t>RW</w:t>
      </w:r>
      <w:r w:rsidR="0032182B" w:rsidRPr="00312974">
        <w:rPr>
          <w:rPrChange w:id="2774" w:author="Rodion" w:date="2019-12-09T02:09:00Z">
            <w:rPr/>
          </w:rPrChange>
        </w:rPr>
        <w:t>-</w:t>
      </w:r>
      <w:r w:rsidRPr="00312974">
        <w:rPr>
          <w:rPrChange w:id="2775" w:author="Rodion" w:date="2019-12-09T02:09:00Z">
            <w:rPr/>
          </w:rPrChange>
        </w:rPr>
        <w:t xml:space="preserve">мітка (з </w:t>
      </w:r>
      <w:proofErr w:type="spellStart"/>
      <w:r w:rsidRPr="00312974">
        <w:rPr>
          <w:rPrChange w:id="2776" w:author="Rodion" w:date="2019-12-09T02:09:00Z">
            <w:rPr/>
          </w:rPrChange>
        </w:rPr>
        <w:t>англ</w:t>
      </w:r>
      <w:proofErr w:type="spellEnd"/>
      <w:r w:rsidRPr="00312974">
        <w:rPr>
          <w:rPrChange w:id="2777" w:author="Rodion" w:date="2019-12-09T02:09:00Z">
            <w:rPr/>
          </w:rPrChange>
        </w:rPr>
        <w:t xml:space="preserve">. </w:t>
      </w:r>
      <w:ins w:id="2778" w:author="Rodion Kharabet" w:date="2019-12-06T01:14:00Z">
        <w:r w:rsidR="000A1523" w:rsidRPr="00312974">
          <w:rPr>
            <w:rPrChange w:id="2779" w:author="Rodion" w:date="2019-12-09T02:09:00Z">
              <w:rPr/>
            </w:rPrChange>
          </w:rPr>
          <w:t>«</w:t>
        </w:r>
      </w:ins>
      <w:proofErr w:type="spellStart"/>
      <w:del w:id="2780" w:author="Rodion Kharabet" w:date="2019-12-06T01:14:00Z">
        <w:r w:rsidRPr="00312974" w:rsidDel="000A1523">
          <w:rPr>
            <w:rPrChange w:id="2781" w:author="Rodion" w:date="2019-12-09T02:09:00Z">
              <w:rPr/>
            </w:rPrChange>
          </w:rPr>
          <w:delText>“</w:delText>
        </w:r>
      </w:del>
      <w:r w:rsidRPr="00312974">
        <w:rPr>
          <w:rPrChange w:id="2782" w:author="Rodion" w:date="2019-12-09T02:09:00Z">
            <w:rPr/>
          </w:rPrChange>
        </w:rPr>
        <w:t>Read-Write</w:t>
      </w:r>
      <w:proofErr w:type="spellEnd"/>
      <w:del w:id="2783" w:author="Rodion Kharabet" w:date="2019-12-06T01:14:00Z">
        <w:r w:rsidRPr="00312974" w:rsidDel="000A1523">
          <w:rPr>
            <w:rPrChange w:id="2784" w:author="Rodion" w:date="2019-12-09T02:09:00Z">
              <w:rPr/>
            </w:rPrChange>
          </w:rPr>
          <w:delText>”</w:delText>
        </w:r>
      </w:del>
      <w:ins w:id="2785" w:author="Rodion Kharabet" w:date="2019-12-06T01:14:00Z">
        <w:r w:rsidR="000A1523" w:rsidRPr="00312974">
          <w:rPr>
            <w:rPrChange w:id="2786" w:author="Rodion" w:date="2019-12-09T02:09:00Z">
              <w:rPr/>
            </w:rPrChange>
          </w:rPr>
          <w:t>»</w:t>
        </w:r>
      </w:ins>
      <w:r w:rsidRPr="00312974">
        <w:rPr>
          <w:rPrChange w:id="2787" w:author="Rodion" w:date="2019-12-09T02:09:00Z">
            <w:rPr/>
          </w:rPrChange>
        </w:rPr>
        <w:t xml:space="preserve"> – зчитування-запис). Такий тип міток передбачає запис нової інформації в мітку або перезапис наявної інформації. Записувати інформацію в мітку можна лише тоді, коли вона знаходиться в зоні зчитування. Водночас, звичайно, можна прочитати інформацію з мітки. Мітки RW зазвичай мають заздалегідь запрограмований серійний номер, який неможливо перезаписати. Але на відміну від міток RO, мітка RW має простір пам’яті, де користувач може розмістити власну інформацію. Мітка RW має обмежені цикли запису залежно від типу пам’яті, який вона використовує. </w:t>
      </w:r>
    </w:p>
    <w:p w14:paraId="3FB0A762" w14:textId="19A4B0CF" w:rsidR="009F5BA6" w:rsidRPr="00312974" w:rsidRDefault="009F5BA6" w:rsidP="009F5BA6">
      <w:pPr>
        <w:rPr>
          <w:rPrChange w:id="2788" w:author="Rodion" w:date="2019-12-09T02:09:00Z">
            <w:rPr/>
          </w:rPrChange>
        </w:rPr>
      </w:pPr>
      <w:r w:rsidRPr="00312974">
        <w:rPr>
          <w:rPrChange w:id="2789" w:author="Rodion" w:date="2019-12-09T02:09:00Z">
            <w:rPr/>
          </w:rPrChange>
        </w:rPr>
        <w:t>WORM</w:t>
      </w:r>
      <w:r w:rsidR="0032182B" w:rsidRPr="00312974">
        <w:rPr>
          <w:rPrChange w:id="2790" w:author="Rodion" w:date="2019-12-09T02:09:00Z">
            <w:rPr/>
          </w:rPrChange>
        </w:rPr>
        <w:t>-</w:t>
      </w:r>
      <w:r w:rsidRPr="00312974">
        <w:rPr>
          <w:rPrChange w:id="2791" w:author="Rodion" w:date="2019-12-09T02:09:00Z">
            <w:rPr/>
          </w:rPrChange>
        </w:rPr>
        <w:t xml:space="preserve">мітка (з </w:t>
      </w:r>
      <w:proofErr w:type="spellStart"/>
      <w:r w:rsidRPr="00312974">
        <w:rPr>
          <w:rPrChange w:id="2792" w:author="Rodion" w:date="2019-12-09T02:09:00Z">
            <w:rPr/>
          </w:rPrChange>
        </w:rPr>
        <w:t>англ</w:t>
      </w:r>
      <w:proofErr w:type="spellEnd"/>
      <w:r w:rsidRPr="00312974">
        <w:rPr>
          <w:rPrChange w:id="2793" w:author="Rodion" w:date="2019-12-09T02:09:00Z">
            <w:rPr/>
          </w:rPrChange>
        </w:rPr>
        <w:t xml:space="preserve">. </w:t>
      </w:r>
      <w:del w:id="2794" w:author="Rodion Kharabet" w:date="2019-12-06T01:14:00Z">
        <w:r w:rsidRPr="00312974" w:rsidDel="000A1523">
          <w:rPr>
            <w:rPrChange w:id="2795" w:author="Rodion" w:date="2019-12-09T02:09:00Z">
              <w:rPr/>
            </w:rPrChange>
          </w:rPr>
          <w:delText>“</w:delText>
        </w:r>
      </w:del>
      <w:ins w:id="2796" w:author="Rodion Kharabet" w:date="2019-12-06T01:15:00Z">
        <w:r w:rsidR="000A1523" w:rsidRPr="00312974">
          <w:rPr>
            <w:rPrChange w:id="2797" w:author="Rodion" w:date="2019-12-09T02:09:00Z">
              <w:rPr/>
            </w:rPrChange>
          </w:rPr>
          <w:t>«</w:t>
        </w:r>
      </w:ins>
      <w:proofErr w:type="spellStart"/>
      <w:r w:rsidRPr="00312974">
        <w:rPr>
          <w:rPrChange w:id="2798" w:author="Rodion" w:date="2019-12-09T02:09:00Z">
            <w:rPr/>
          </w:rPrChange>
        </w:rPr>
        <w:t>Write</w:t>
      </w:r>
      <w:proofErr w:type="spellEnd"/>
      <w:r w:rsidRPr="00312974">
        <w:rPr>
          <w:rPrChange w:id="2799" w:author="Rodion" w:date="2019-12-09T02:09:00Z">
            <w:rPr/>
          </w:rPrChange>
        </w:rPr>
        <w:t xml:space="preserve"> </w:t>
      </w:r>
      <w:proofErr w:type="spellStart"/>
      <w:r w:rsidRPr="00312974">
        <w:rPr>
          <w:rPrChange w:id="2800" w:author="Rodion" w:date="2019-12-09T02:09:00Z">
            <w:rPr/>
          </w:rPrChange>
        </w:rPr>
        <w:t>Once</w:t>
      </w:r>
      <w:proofErr w:type="spellEnd"/>
      <w:r w:rsidRPr="00312974">
        <w:rPr>
          <w:rPrChange w:id="2801" w:author="Rodion" w:date="2019-12-09T02:09:00Z">
            <w:rPr/>
          </w:rPrChange>
        </w:rPr>
        <w:t xml:space="preserve"> </w:t>
      </w:r>
      <w:proofErr w:type="spellStart"/>
      <w:r w:rsidRPr="00312974">
        <w:rPr>
          <w:rPrChange w:id="2802" w:author="Rodion" w:date="2019-12-09T02:09:00Z">
            <w:rPr/>
          </w:rPrChange>
        </w:rPr>
        <w:t>Read</w:t>
      </w:r>
      <w:proofErr w:type="spellEnd"/>
      <w:r w:rsidRPr="00312974">
        <w:rPr>
          <w:rPrChange w:id="2803" w:author="Rodion" w:date="2019-12-09T02:09:00Z">
            <w:rPr/>
          </w:rPrChange>
        </w:rPr>
        <w:t xml:space="preserve"> </w:t>
      </w:r>
      <w:proofErr w:type="spellStart"/>
      <w:r w:rsidRPr="00312974">
        <w:rPr>
          <w:rPrChange w:id="2804" w:author="Rodion" w:date="2019-12-09T02:09:00Z">
            <w:rPr/>
          </w:rPrChange>
        </w:rPr>
        <w:t>Many</w:t>
      </w:r>
      <w:proofErr w:type="spellEnd"/>
      <w:del w:id="2805" w:author="Rodion Kharabet" w:date="2019-12-06T01:14:00Z">
        <w:r w:rsidRPr="00312974" w:rsidDel="000A1523">
          <w:rPr>
            <w:rPrChange w:id="2806" w:author="Rodion" w:date="2019-12-09T02:09:00Z">
              <w:rPr/>
            </w:rPrChange>
          </w:rPr>
          <w:delText xml:space="preserve">” </w:delText>
        </w:r>
      </w:del>
      <w:ins w:id="2807" w:author="Rodion Kharabet" w:date="2019-12-06T01:14:00Z">
        <w:r w:rsidR="000A1523" w:rsidRPr="00312974">
          <w:rPr>
            <w:rPrChange w:id="2808" w:author="Rodion" w:date="2019-12-09T02:09:00Z">
              <w:rPr/>
            </w:rPrChange>
          </w:rPr>
          <w:t xml:space="preserve">» </w:t>
        </w:r>
      </w:ins>
      <w:r w:rsidRPr="00312974">
        <w:rPr>
          <w:rPrChange w:id="2809" w:author="Rodion" w:date="2019-12-09T02:09:00Z">
            <w:rPr/>
          </w:rPrChange>
        </w:rPr>
        <w:t xml:space="preserve">– </w:t>
      </w:r>
      <w:proofErr w:type="spellStart"/>
      <w:r w:rsidRPr="00312974">
        <w:rPr>
          <w:rPrChange w:id="2810" w:author="Rodion" w:date="2019-12-09T02:09:00Z">
            <w:rPr/>
          </w:rPrChange>
        </w:rPr>
        <w:t>запиши</w:t>
      </w:r>
      <w:proofErr w:type="spellEnd"/>
      <w:r w:rsidRPr="00312974">
        <w:rPr>
          <w:rPrChange w:id="2811" w:author="Rodion" w:date="2019-12-09T02:09:00Z">
            <w:rPr/>
          </w:rPrChange>
        </w:rPr>
        <w:t xml:space="preserve"> один раз, прочитай багато разів) </w:t>
      </w:r>
      <w:del w:id="2812" w:author="Rodion" w:date="2019-12-05T23:51:00Z">
        <w:r w:rsidRPr="00312974" w:rsidDel="005F6B57">
          <w:rPr>
            <w:rPrChange w:id="2813" w:author="Rodion" w:date="2019-12-09T02:09:00Z">
              <w:rPr/>
            </w:rPrChange>
          </w:rPr>
          <w:delText xml:space="preserve">- це </w:delText>
        </w:r>
      </w:del>
      <w:ins w:id="2814" w:author="Rodion" w:date="2019-12-05T23:51:00Z">
        <w:r w:rsidR="005F6B57" w:rsidRPr="00312974">
          <w:rPr>
            <w:rPrChange w:id="2815" w:author="Rodion" w:date="2019-12-09T02:09:00Z">
              <w:rPr/>
            </w:rPrChange>
          </w:rPr>
          <w:t xml:space="preserve">– це </w:t>
        </w:r>
      </w:ins>
      <w:r w:rsidRPr="00312974">
        <w:rPr>
          <w:rPrChange w:id="2816" w:author="Rodion" w:date="2019-12-09T02:09:00Z">
            <w:rPr/>
          </w:rPrChange>
        </w:rPr>
        <w:t xml:space="preserve">мітка, </w:t>
      </w:r>
      <w:ins w:id="2817" w:author="Rodion Kharabet" w:date="2019-12-06T01:15:00Z">
        <w:r w:rsidR="000A1523" w:rsidRPr="00312974">
          <w:rPr>
            <w:rPrChange w:id="2818" w:author="Rodion" w:date="2019-12-09T02:09:00Z">
              <w:rPr/>
            </w:rPrChange>
          </w:rPr>
          <w:t xml:space="preserve">яка </w:t>
        </w:r>
      </w:ins>
      <w:del w:id="2819" w:author="Rodion Kharabet" w:date="2019-12-06T01:15:00Z">
        <w:r w:rsidRPr="00312974" w:rsidDel="000A1523">
          <w:rPr>
            <w:rPrChange w:id="2820" w:author="Rodion" w:date="2019-12-09T02:09:00Z">
              <w:rPr/>
            </w:rPrChange>
          </w:rPr>
          <w:delText>яка є чимось середнім між</w:delText>
        </w:r>
      </w:del>
      <w:ins w:id="2821" w:author="Rodion Kharabet" w:date="2019-12-06T01:15:00Z">
        <w:r w:rsidR="000A1523" w:rsidRPr="00312974">
          <w:rPr>
            <w:rPrChange w:id="2822" w:author="Rodion" w:date="2019-12-09T02:09:00Z">
              <w:rPr/>
            </w:rPrChange>
          </w:rPr>
          <w:t>займає</w:t>
        </w:r>
      </w:ins>
      <w:r w:rsidRPr="00312974">
        <w:rPr>
          <w:rPrChange w:id="2823" w:author="Rodion" w:date="2019-12-09T02:09:00Z">
            <w:rPr/>
          </w:rPrChange>
        </w:rPr>
        <w:t xml:space="preserve"> </w:t>
      </w:r>
      <w:ins w:id="2824" w:author="Rodion Kharabet" w:date="2019-12-06T01:15:00Z">
        <w:r w:rsidR="000A1523" w:rsidRPr="00312974">
          <w:rPr>
            <w:rPrChange w:id="2825" w:author="Rodion" w:date="2019-12-09T02:09:00Z">
              <w:rPr/>
            </w:rPrChange>
          </w:rPr>
          <w:t xml:space="preserve">середнє місце між </w:t>
        </w:r>
      </w:ins>
      <w:r w:rsidRPr="00312974">
        <w:rPr>
          <w:rPrChange w:id="2826" w:author="Rodion" w:date="2019-12-09T02:09:00Z">
            <w:rPr/>
          </w:rPrChange>
        </w:rPr>
        <w:t>RO та RW.</w:t>
      </w:r>
      <w:r w:rsidR="00BF5718" w:rsidRPr="00312974">
        <w:rPr>
          <w:rPrChange w:id="2827" w:author="Rodion" w:date="2019-12-09T02:09:00Z">
            <w:rPr/>
          </w:rPrChange>
        </w:rPr>
        <w:t xml:space="preserve"> З назви зрозуміло, що створити запис можна лише </w:t>
      </w:r>
      <w:r w:rsidRPr="00312974">
        <w:rPr>
          <w:rPrChange w:id="2828" w:author="Rodion" w:date="2019-12-09T02:09:00Z">
            <w:rPr/>
          </w:rPrChange>
        </w:rPr>
        <w:t>один раз</w:t>
      </w:r>
      <w:r w:rsidR="00BF5718" w:rsidRPr="00312974">
        <w:rPr>
          <w:rPrChange w:id="2829" w:author="Rodion" w:date="2019-12-09T02:09:00Z">
            <w:rPr/>
          </w:rPrChange>
        </w:rPr>
        <w:t>,</w:t>
      </w:r>
      <w:r w:rsidRPr="00312974">
        <w:rPr>
          <w:rPrChange w:id="2830" w:author="Rodion" w:date="2019-12-09T02:09:00Z">
            <w:rPr/>
          </w:rPrChange>
        </w:rPr>
        <w:t xml:space="preserve"> </w:t>
      </w:r>
      <w:r w:rsidR="00BF5718" w:rsidRPr="00312974">
        <w:rPr>
          <w:rPrChange w:id="2831" w:author="Rodion" w:date="2019-12-09T02:09:00Z">
            <w:rPr/>
          </w:rPrChange>
        </w:rPr>
        <w:t>а</w:t>
      </w:r>
      <w:r w:rsidRPr="00312974">
        <w:rPr>
          <w:rPrChange w:id="2832" w:author="Rodion" w:date="2019-12-09T02:09:00Z">
            <w:rPr/>
          </w:rPrChange>
        </w:rPr>
        <w:t xml:space="preserve"> </w:t>
      </w:r>
      <w:r w:rsidR="00BF5718" w:rsidRPr="00312974">
        <w:rPr>
          <w:rPrChange w:id="2833" w:author="Rodion" w:date="2019-12-09T02:09:00Z">
            <w:rPr/>
          </w:rPrChange>
        </w:rPr>
        <w:t xml:space="preserve">потім </w:t>
      </w:r>
      <w:r w:rsidRPr="00312974">
        <w:rPr>
          <w:rPrChange w:id="2834" w:author="Rodion" w:date="2019-12-09T02:09:00Z">
            <w:rPr/>
          </w:rPrChange>
        </w:rPr>
        <w:t>прочитати його багато разів. Коли дані записано в мітку, вони блокуються, і з неї можна лише зчитувати інформацію</w:t>
      </w:r>
      <w:r w:rsidR="0050300D" w:rsidRPr="00312974">
        <w:rPr>
          <w:rPrChange w:id="2835" w:author="Rodion" w:date="2019-12-09T02:09:00Z">
            <w:rPr/>
          </w:rPrChange>
        </w:rPr>
        <w:t xml:space="preserve"> [16]</w:t>
      </w:r>
      <w:r w:rsidRPr="00312974">
        <w:rPr>
          <w:rPrChange w:id="2836" w:author="Rodion" w:date="2019-12-09T02:09:00Z">
            <w:rPr/>
          </w:rPrChange>
        </w:rPr>
        <w:t>.</w:t>
      </w:r>
    </w:p>
    <w:p w14:paraId="7AF32DDE" w14:textId="77777777" w:rsidR="00F73EA9" w:rsidRPr="00312974" w:rsidRDefault="00F73EA9" w:rsidP="00F6389E">
      <w:pPr>
        <w:rPr>
          <w:rPrChange w:id="2837" w:author="Rodion" w:date="2019-12-09T02:09:00Z">
            <w:rPr/>
          </w:rPrChange>
        </w:rPr>
      </w:pPr>
    </w:p>
    <w:p w14:paraId="6FF9B047" w14:textId="76BACCB8" w:rsidR="007760EC" w:rsidRPr="00312974" w:rsidRDefault="00943128" w:rsidP="001D5DC8">
      <w:pPr>
        <w:pStyle w:val="Heading4"/>
        <w:rPr>
          <w:rPrChange w:id="2838" w:author="Rodion" w:date="2019-12-09T02:09:00Z">
            <w:rPr/>
          </w:rPrChange>
        </w:rPr>
      </w:pPr>
      <w:del w:id="2839" w:author="Rodion Kharabet" w:date="2019-12-06T01:21:00Z">
        <w:r w:rsidRPr="00312974" w:rsidDel="00B5085E">
          <w:rPr>
            <w:rPrChange w:id="2840" w:author="Rodion" w:date="2019-12-09T02:09:00Z">
              <w:rPr/>
            </w:rPrChange>
          </w:rPr>
          <w:delText>2</w:delText>
        </w:r>
      </w:del>
      <w:ins w:id="2841" w:author="Rodion Kharabet" w:date="2019-12-06T01:21:00Z">
        <w:r w:rsidR="00B5085E" w:rsidRPr="00312974">
          <w:rPr>
            <w:rPrChange w:id="2842" w:author="Rodion" w:date="2019-12-09T02:09:00Z">
              <w:rPr/>
            </w:rPrChange>
          </w:rPr>
          <w:t>1</w:t>
        </w:r>
      </w:ins>
      <w:r w:rsidRPr="00312974">
        <w:rPr>
          <w:rPrChange w:id="2843" w:author="Rodion" w:date="2019-12-09T02:09:00Z">
            <w:rPr/>
          </w:rPrChange>
        </w:rPr>
        <w:t>.2.2.</w:t>
      </w:r>
      <w:r w:rsidR="009F5BA6" w:rsidRPr="00312974">
        <w:rPr>
          <w:rPrChange w:id="2844" w:author="Rodion" w:date="2019-12-09T02:09:00Z">
            <w:rPr/>
          </w:rPrChange>
        </w:rPr>
        <w:t>2</w:t>
      </w:r>
      <w:r w:rsidRPr="00312974">
        <w:rPr>
          <w:rPrChange w:id="2845" w:author="Rodion" w:date="2019-12-09T02:09:00Z">
            <w:rPr/>
          </w:rPrChange>
        </w:rPr>
        <w:t xml:space="preserve"> </w:t>
      </w:r>
      <w:r w:rsidR="007760EC" w:rsidRPr="00312974">
        <w:rPr>
          <w:rPrChange w:id="2846" w:author="Rodion" w:date="2019-12-09T02:09:00Z">
            <w:rPr/>
          </w:rPrChange>
        </w:rPr>
        <w:t>Зчитувачі RFID</w:t>
      </w:r>
    </w:p>
    <w:p w14:paraId="64FBEBA5" w14:textId="77777777" w:rsidR="00943128" w:rsidRPr="00312974" w:rsidRDefault="00943128" w:rsidP="007760EC">
      <w:pPr>
        <w:rPr>
          <w:rPrChange w:id="2847" w:author="Rodion" w:date="2019-12-09T02:09:00Z">
            <w:rPr/>
          </w:rPrChange>
        </w:rPr>
      </w:pPr>
    </w:p>
    <w:p w14:paraId="376EA1EB" w14:textId="4B9E1A8E" w:rsidR="007760EC" w:rsidRPr="00312974" w:rsidRDefault="007760EC" w:rsidP="00943128">
      <w:pPr>
        <w:rPr>
          <w:rPrChange w:id="2848" w:author="Rodion" w:date="2019-12-09T02:09:00Z">
            <w:rPr/>
          </w:rPrChange>
        </w:rPr>
      </w:pPr>
      <w:r w:rsidRPr="00312974">
        <w:rPr>
          <w:rPrChange w:id="2849" w:author="Rodion" w:date="2019-12-09T02:09:00Z">
            <w:rPr/>
          </w:rPrChange>
        </w:rPr>
        <w:t xml:space="preserve">Зчитувачі RFID </w:t>
      </w:r>
      <w:ins w:id="2850" w:author="Rodion Kharabet" w:date="2019-12-06T01:16:00Z">
        <w:r w:rsidR="00A90AA0" w:rsidRPr="00312974">
          <w:rPr>
            <w:rPrChange w:id="2851" w:author="Rodion" w:date="2019-12-09T02:09:00Z">
              <w:rPr/>
            </w:rPrChange>
          </w:rPr>
          <w:t xml:space="preserve">– </w:t>
        </w:r>
      </w:ins>
      <w:r w:rsidRPr="00312974">
        <w:rPr>
          <w:rPrChange w:id="2852" w:author="Rodion" w:date="2019-12-09T02:09:00Z">
            <w:rPr/>
          </w:rPrChange>
        </w:rPr>
        <w:t>це пристрої</w:t>
      </w:r>
      <w:ins w:id="2853" w:author="Rodion Kharabet" w:date="2019-12-06T01:16:00Z">
        <w:r w:rsidR="00A90AA0" w:rsidRPr="00312974">
          <w:rPr>
            <w:rPrChange w:id="2854" w:author="Rodion" w:date="2019-12-09T02:09:00Z">
              <w:rPr/>
            </w:rPrChange>
          </w:rPr>
          <w:t>,</w:t>
        </w:r>
      </w:ins>
      <w:r w:rsidRPr="00312974">
        <w:rPr>
          <w:rPrChange w:id="2855" w:author="Rodion" w:date="2019-12-09T02:09:00Z">
            <w:rPr/>
          </w:rPrChange>
        </w:rPr>
        <w:t xml:space="preserve"> що </w:t>
      </w:r>
      <w:del w:id="2856" w:author="Rodion Kharabet" w:date="2019-12-06T01:17:00Z">
        <w:r w:rsidRPr="00312974" w:rsidDel="00A90AA0">
          <w:rPr>
            <w:rPrChange w:id="2857" w:author="Rodion" w:date="2019-12-09T02:09:00Z">
              <w:rPr/>
            </w:rPrChange>
          </w:rPr>
          <w:delText xml:space="preserve">живлять </w:delText>
        </w:r>
      </w:del>
      <w:ins w:id="2858" w:author="Rodion Kharabet" w:date="2019-12-06T01:17:00Z">
        <w:r w:rsidR="00A90AA0" w:rsidRPr="00312974">
          <w:rPr>
            <w:rPrChange w:id="2859" w:author="Rodion" w:date="2019-12-09T02:09:00Z">
              <w:rPr/>
            </w:rPrChange>
          </w:rPr>
          <w:t xml:space="preserve">живлять мітки </w:t>
        </w:r>
      </w:ins>
      <w:r w:rsidRPr="00312974">
        <w:rPr>
          <w:rPrChange w:id="2860" w:author="Rodion" w:date="2019-12-09T02:09:00Z">
            <w:rPr/>
          </w:rPrChange>
        </w:rPr>
        <w:t xml:space="preserve">та обмінюються </w:t>
      </w:r>
      <w:ins w:id="2861" w:author="Rodion Kharabet" w:date="2019-12-06T01:17:00Z">
        <w:r w:rsidR="00A90AA0" w:rsidRPr="00312974">
          <w:rPr>
            <w:rPrChange w:id="2862" w:author="Rodion" w:date="2019-12-09T02:09:00Z">
              <w:rPr/>
            </w:rPrChange>
          </w:rPr>
          <w:t xml:space="preserve">з ними </w:t>
        </w:r>
      </w:ins>
      <w:r w:rsidRPr="00312974">
        <w:rPr>
          <w:rPrChange w:id="2863" w:author="Rodion" w:date="2019-12-09T02:09:00Z">
            <w:rPr/>
          </w:rPrChange>
        </w:rPr>
        <w:t xml:space="preserve">інформацією за </w:t>
      </w:r>
      <w:r w:rsidR="0092474C" w:rsidRPr="00312974">
        <w:rPr>
          <w:rPrChange w:id="2864" w:author="Rodion" w:date="2019-12-09T02:09:00Z">
            <w:rPr/>
          </w:rPrChange>
        </w:rPr>
        <w:t>допомогою</w:t>
      </w:r>
      <w:r w:rsidRPr="00312974">
        <w:rPr>
          <w:rPrChange w:id="2865" w:author="Rodion" w:date="2019-12-09T02:09:00Z">
            <w:rPr/>
          </w:rPrChange>
        </w:rPr>
        <w:t xml:space="preserve"> бездротового зв'язку </w:t>
      </w:r>
      <w:del w:id="2866" w:author="Rodion Kharabet" w:date="2019-12-06T01:18:00Z">
        <w:r w:rsidRPr="00312974" w:rsidDel="00A90AA0">
          <w:rPr>
            <w:rPrChange w:id="2867" w:author="Rodion" w:date="2019-12-09T02:09:00Z">
              <w:rPr/>
            </w:rPrChange>
          </w:rPr>
          <w:delText xml:space="preserve">з мітками </w:delText>
        </w:r>
      </w:del>
      <w:r w:rsidRPr="00312974">
        <w:rPr>
          <w:rPrChange w:id="2868" w:author="Rodion" w:date="2019-12-09T02:09:00Z">
            <w:rPr/>
          </w:rPrChange>
        </w:rPr>
        <w:t xml:space="preserve">та передають дані </w:t>
      </w:r>
      <w:del w:id="2869" w:author="Rodion Kharabet" w:date="2019-12-06T01:18:00Z">
        <w:r w:rsidRPr="00312974" w:rsidDel="00A90AA0">
          <w:rPr>
            <w:rPrChange w:id="2870" w:author="Rodion" w:date="2019-12-09T02:09:00Z">
              <w:rPr/>
            </w:rPrChange>
          </w:rPr>
          <w:delText xml:space="preserve">від них </w:delText>
        </w:r>
      </w:del>
      <w:r w:rsidRPr="00312974">
        <w:rPr>
          <w:rPrChange w:id="2871" w:author="Rodion" w:date="2019-12-09T02:09:00Z">
            <w:rPr/>
          </w:rPrChange>
        </w:rPr>
        <w:t xml:space="preserve">до програмного забезпечення. Ці пристрої підтримують </w:t>
      </w:r>
      <w:proofErr w:type="spellStart"/>
      <w:r w:rsidRPr="00312974">
        <w:rPr>
          <w:rPrChange w:id="2872" w:author="Rodion" w:date="2019-12-09T02:09:00Z">
            <w:rPr/>
          </w:rPrChange>
        </w:rPr>
        <w:t>двонаправлений</w:t>
      </w:r>
      <w:proofErr w:type="spellEnd"/>
      <w:r w:rsidRPr="00312974">
        <w:rPr>
          <w:rPrChange w:id="2873" w:author="Rodion" w:date="2019-12-09T02:09:00Z">
            <w:rPr/>
          </w:rPrChange>
        </w:rPr>
        <w:t xml:space="preserve"> зв’язок з пристроями, на які прикріплені мітки, в радіусі їх допустимої дії. Зчитувачі можуть </w:t>
      </w:r>
      <w:r w:rsidR="0092474C" w:rsidRPr="00312974">
        <w:rPr>
          <w:rPrChange w:id="2874" w:author="Rodion" w:date="2019-12-09T02:09:00Z">
            <w:rPr/>
          </w:rPrChange>
        </w:rPr>
        <w:t>виконувати</w:t>
      </w:r>
      <w:r w:rsidRPr="00312974">
        <w:rPr>
          <w:rPrChange w:id="2875" w:author="Rodion" w:date="2019-12-09T02:09:00Z">
            <w:rPr/>
          </w:rPrChange>
        </w:rPr>
        <w:t xml:space="preserve"> велику кількість завдань включаючи просту безперервну інвентаризацію, </w:t>
      </w:r>
      <w:r w:rsidR="0092474C" w:rsidRPr="00312974">
        <w:rPr>
          <w:rPrChange w:id="2876" w:author="Rodion" w:date="2019-12-09T02:09:00Z">
            <w:rPr/>
          </w:rPrChange>
        </w:rPr>
        <w:t>фільтрування</w:t>
      </w:r>
      <w:r w:rsidRPr="00312974">
        <w:rPr>
          <w:rPrChange w:id="2877" w:author="Rodion" w:date="2019-12-09T02:09:00Z">
            <w:rPr/>
          </w:rPrChange>
        </w:rPr>
        <w:t xml:space="preserve"> (пошук мітки за заданими критеріями), запис даних у певні мітки тощо. </w:t>
      </w:r>
    </w:p>
    <w:p w14:paraId="50EA1F9D" w14:textId="0B4CF6DE" w:rsidR="007760EC" w:rsidRPr="00312974" w:rsidRDefault="0092474C" w:rsidP="00943128">
      <w:pPr>
        <w:rPr>
          <w:rPrChange w:id="2878" w:author="Rodion" w:date="2019-12-09T02:09:00Z">
            <w:rPr/>
          </w:rPrChange>
        </w:rPr>
      </w:pPr>
      <w:r w:rsidRPr="00312974">
        <w:rPr>
          <w:rPrChange w:id="2879" w:author="Rodion" w:date="2019-12-09T02:09:00Z">
            <w:rPr/>
          </w:rPrChange>
        </w:rPr>
        <w:lastRenderedPageBreak/>
        <w:t>Пристрої</w:t>
      </w:r>
      <w:r w:rsidR="007760EC" w:rsidRPr="00312974">
        <w:rPr>
          <w:rPrChange w:id="2880" w:author="Rodion" w:date="2019-12-09T02:09:00Z">
            <w:rPr/>
          </w:rPrChange>
        </w:rPr>
        <w:t xml:space="preserve"> зчитування </w:t>
      </w:r>
      <w:del w:id="2881" w:author="Rodion Kharabet" w:date="2019-12-06T02:37:00Z">
        <w:r w:rsidR="007760EC" w:rsidRPr="00312974" w:rsidDel="005A2358">
          <w:rPr>
            <w:rPrChange w:id="2882" w:author="Rodion" w:date="2019-12-09T02:09:00Z">
              <w:rPr/>
            </w:rPrChange>
          </w:rPr>
          <w:delText>RFID міток</w:delText>
        </w:r>
      </w:del>
      <w:ins w:id="2883" w:author="Rodion Kharabet" w:date="2019-12-06T02:37:00Z">
        <w:r w:rsidR="005A2358" w:rsidRPr="00312974">
          <w:rPr>
            <w:rPrChange w:id="2884" w:author="Rodion" w:date="2019-12-09T02:09:00Z">
              <w:rPr/>
            </w:rPrChange>
          </w:rPr>
          <w:t>RFID-міток</w:t>
        </w:r>
      </w:ins>
      <w:r w:rsidR="007760EC" w:rsidRPr="00312974">
        <w:rPr>
          <w:rPrChange w:id="2885" w:author="Rodion" w:date="2019-12-09T02:09:00Z">
            <w:rPr/>
          </w:rPrChange>
        </w:rPr>
        <w:t xml:space="preserve"> можуть </w:t>
      </w:r>
      <w:r w:rsidRPr="00312974">
        <w:rPr>
          <w:rPrChange w:id="2886" w:author="Rodion" w:date="2019-12-09T02:09:00Z">
            <w:rPr/>
          </w:rPrChange>
        </w:rPr>
        <w:t>ідентифікувати</w:t>
      </w:r>
      <w:r w:rsidR="007760EC" w:rsidRPr="00312974">
        <w:rPr>
          <w:rPrChange w:id="2887" w:author="Rodion" w:date="2019-12-09T02:09:00Z">
            <w:rPr/>
          </w:rPrChange>
        </w:rPr>
        <w:t xml:space="preserve"> та визначити </w:t>
      </w:r>
      <w:r w:rsidRPr="00312974">
        <w:rPr>
          <w:rPrChange w:id="2888" w:author="Rodion" w:date="2019-12-09T02:09:00Z">
            <w:rPr/>
          </w:rPrChange>
        </w:rPr>
        <w:t>місце</w:t>
      </w:r>
      <w:r w:rsidR="007760EC" w:rsidRPr="00312974">
        <w:rPr>
          <w:rPrChange w:id="2889" w:author="Rodion" w:date="2019-12-09T02:09:00Z">
            <w:rPr/>
          </w:rPrChange>
        </w:rPr>
        <w:t xml:space="preserve"> знаходження до 1000 міток в секунду. Зчитувачі можуть бути стаціонарними або мобільними та використовувати </w:t>
      </w:r>
      <w:r w:rsidRPr="00312974">
        <w:rPr>
          <w:rPrChange w:id="2890" w:author="Rodion" w:date="2019-12-09T02:09:00Z">
            <w:rPr/>
          </w:rPrChange>
        </w:rPr>
        <w:t>інтегровану</w:t>
      </w:r>
      <w:r w:rsidR="007760EC" w:rsidRPr="00312974">
        <w:rPr>
          <w:rPrChange w:id="2891" w:author="Rodion" w:date="2019-12-09T02:09:00Z">
            <w:rPr/>
          </w:rPrChange>
        </w:rPr>
        <w:t xml:space="preserve"> антенну для отримання даних від міток. Чіпи зчитувачів можуть бути вбудовані в такі пристрої як ручні зчитувачі, розумні автомати, </w:t>
      </w:r>
      <w:r w:rsidR="00CB2B0B" w:rsidRPr="00312974">
        <w:rPr>
          <w:rPrChange w:id="2892" w:author="Rodion" w:date="2019-12-09T02:09:00Z">
            <w:rPr/>
          </w:rPrChange>
        </w:rPr>
        <w:t xml:space="preserve">пристрої для відстеження товарів, мобільні </w:t>
      </w:r>
      <w:r w:rsidRPr="00312974">
        <w:rPr>
          <w:rPrChange w:id="2893" w:author="Rodion" w:date="2019-12-09T02:09:00Z">
            <w:rPr/>
          </w:rPrChange>
        </w:rPr>
        <w:t>пристрої</w:t>
      </w:r>
      <w:r w:rsidR="00CB2B0B" w:rsidRPr="00312974">
        <w:rPr>
          <w:rPrChange w:id="2894" w:author="Rodion" w:date="2019-12-09T02:09:00Z">
            <w:rPr/>
          </w:rPrChange>
        </w:rPr>
        <w:t xml:space="preserve"> та ін.</w:t>
      </w:r>
    </w:p>
    <w:p w14:paraId="3D53EC3F" w14:textId="59655B8F" w:rsidR="00A50545" w:rsidRPr="00312974" w:rsidRDefault="00CB2B0B" w:rsidP="00943128">
      <w:pPr>
        <w:rPr>
          <w:rPrChange w:id="2895" w:author="Rodion" w:date="2019-12-09T02:09:00Z">
            <w:rPr/>
          </w:rPrChange>
        </w:rPr>
      </w:pPr>
      <w:r w:rsidRPr="00312974">
        <w:rPr>
          <w:rPrChange w:id="2896" w:author="Rodion" w:date="2019-12-09T02:09:00Z">
            <w:rPr/>
          </w:rPrChange>
        </w:rPr>
        <w:t xml:space="preserve">Стаціонарні зчитувачі повинні мати антенну що посилає енергію через </w:t>
      </w:r>
      <w:r w:rsidR="0092474C" w:rsidRPr="00312974">
        <w:rPr>
          <w:rPrChange w:id="2897" w:author="Rodion" w:date="2019-12-09T02:09:00Z">
            <w:rPr/>
          </w:rPrChange>
        </w:rPr>
        <w:t>радіохвилі</w:t>
      </w:r>
      <w:r w:rsidRPr="00312974">
        <w:rPr>
          <w:rPrChange w:id="2898" w:author="Rodion" w:date="2019-12-09T02:09:00Z">
            <w:rPr/>
          </w:rPrChange>
        </w:rPr>
        <w:t xml:space="preserve"> та дані з командами до міток. Оскільки ці зчитувачі часто </w:t>
      </w:r>
      <w:r w:rsidR="0092474C" w:rsidRPr="00312974">
        <w:rPr>
          <w:rPrChange w:id="2899" w:author="Rodion" w:date="2019-12-09T02:09:00Z">
            <w:rPr/>
          </w:rPrChange>
        </w:rPr>
        <w:t>використовуються</w:t>
      </w:r>
      <w:r w:rsidRPr="00312974">
        <w:rPr>
          <w:rPrChange w:id="2900" w:author="Rodion" w:date="2019-12-09T02:09:00Z">
            <w:rPr/>
          </w:rPrChange>
        </w:rPr>
        <w:t xml:space="preserve"> для автоматизації, вони можуть підтримувати додаткове підключення до зовнішніх сенсорів або до світлових пристроїв для сповіщення користувачі про завершення зчитування. </w:t>
      </w:r>
      <w:r w:rsidR="00A25067" w:rsidRPr="00312974">
        <w:rPr>
          <w:rPrChange w:id="2901" w:author="Rodion" w:date="2019-12-09T02:09:00Z">
            <w:rPr/>
          </w:rPrChange>
        </w:rPr>
        <w:t xml:space="preserve">Зазвичай такі пристрої підключені до </w:t>
      </w:r>
      <w:proofErr w:type="spellStart"/>
      <w:r w:rsidR="00A25067" w:rsidRPr="00312974">
        <w:rPr>
          <w:rPrChange w:id="2902" w:author="Rodion" w:date="2019-12-09T02:09:00Z">
            <w:rPr/>
          </w:rPrChange>
        </w:rPr>
        <w:t>хоста</w:t>
      </w:r>
      <w:proofErr w:type="spellEnd"/>
      <w:r w:rsidR="00A25067" w:rsidRPr="00312974">
        <w:rPr>
          <w:rPrChange w:id="2903" w:author="Rodion" w:date="2019-12-09T02:09:00Z">
            <w:rPr/>
          </w:rPrChange>
        </w:rPr>
        <w:t xml:space="preserve"> або до мережі щоб передавати дані від міток до додатків вищого рівня. </w:t>
      </w:r>
    </w:p>
    <w:p w14:paraId="45511556" w14:textId="142BDD93" w:rsidR="00CB2B0B" w:rsidRPr="00312974" w:rsidDel="00A90AA0" w:rsidRDefault="00A90AA0" w:rsidP="00943128">
      <w:pPr>
        <w:rPr>
          <w:del w:id="2904" w:author="Rodion Kharabet" w:date="2019-12-06T01:18:00Z"/>
          <w:rPrChange w:id="2905" w:author="Rodion" w:date="2019-12-09T02:09:00Z">
            <w:rPr>
              <w:del w:id="2906" w:author="Rodion Kharabet" w:date="2019-12-06T01:18:00Z"/>
            </w:rPr>
          </w:rPrChange>
        </w:rPr>
      </w:pPr>
      <w:ins w:id="2907" w:author="Rodion Kharabet" w:date="2019-12-06T01:19:00Z">
        <w:r w:rsidRPr="00312974">
          <w:rPr>
            <w:rPrChange w:id="2908" w:author="Rodion" w:date="2019-12-09T02:09:00Z">
              <w:rPr/>
            </w:rPrChange>
          </w:rPr>
          <w:t xml:space="preserve">Зараз застосовують </w:t>
        </w:r>
      </w:ins>
      <w:del w:id="2909" w:author="Rodion Kharabet" w:date="2019-12-06T01:18:00Z">
        <w:r w:rsidR="00A50545" w:rsidRPr="00312974" w:rsidDel="00A90AA0">
          <w:rPr>
            <w:rPrChange w:id="2910" w:author="Rodion" w:date="2019-12-09T02:09:00Z">
              <w:rPr/>
            </w:rPrChange>
          </w:rPr>
          <w:delText xml:space="preserve">Антени зчитувачів </w:delText>
        </w:r>
        <w:r w:rsidR="002D63F7" w:rsidRPr="00312974" w:rsidDel="00A90AA0">
          <w:rPr>
            <w:rPrChange w:id="2911" w:author="Rodion" w:date="2019-12-09T02:09:00Z">
              <w:rPr/>
            </w:rPrChange>
          </w:rPr>
          <w:delText xml:space="preserve">перетворюють електричний струм в </w:delText>
        </w:r>
        <w:r w:rsidR="0092474C" w:rsidRPr="00312974" w:rsidDel="00A90AA0">
          <w:rPr>
            <w:rPrChange w:id="2912" w:author="Rodion" w:date="2019-12-09T02:09:00Z">
              <w:rPr/>
            </w:rPrChange>
          </w:rPr>
          <w:delText>електромагнітні</w:delText>
        </w:r>
        <w:r w:rsidR="002D63F7" w:rsidRPr="00312974" w:rsidDel="00A90AA0">
          <w:rPr>
            <w:rPrChange w:id="2913" w:author="Rodion" w:date="2019-12-09T02:09:00Z">
              <w:rPr/>
            </w:rPrChange>
          </w:rPr>
          <w:delText xml:space="preserve"> </w:delText>
        </w:r>
        <w:r w:rsidR="0092474C" w:rsidRPr="00312974" w:rsidDel="00A90AA0">
          <w:rPr>
            <w:rPrChange w:id="2914" w:author="Rodion" w:date="2019-12-09T02:09:00Z">
              <w:rPr/>
            </w:rPrChange>
          </w:rPr>
          <w:delText>хвилі</w:delText>
        </w:r>
        <w:r w:rsidR="002D63F7" w:rsidRPr="00312974" w:rsidDel="00A90AA0">
          <w:rPr>
            <w:rPrChange w:id="2915" w:author="Rodion" w:date="2019-12-09T02:09:00Z">
              <w:rPr/>
            </w:rPrChange>
          </w:rPr>
          <w:delText xml:space="preserve"> що потім випромінюються у ефір де вони вже будуть ловитися антенами на мітках та перетворюватися у </w:delText>
        </w:r>
        <w:r w:rsidR="0092474C" w:rsidRPr="00312974" w:rsidDel="00A90AA0">
          <w:rPr>
            <w:rPrChange w:id="2916" w:author="Rodion" w:date="2019-12-09T02:09:00Z">
              <w:rPr/>
            </w:rPrChange>
          </w:rPr>
          <w:delText>зворотному</w:delText>
        </w:r>
        <w:r w:rsidR="002D63F7" w:rsidRPr="00312974" w:rsidDel="00A90AA0">
          <w:rPr>
            <w:rPrChange w:id="2917" w:author="Rodion" w:date="2019-12-09T02:09:00Z">
              <w:rPr/>
            </w:rPrChange>
          </w:rPr>
          <w:delText xml:space="preserve"> напрямку в електричний струм. Так само як і в антенах міток, існує велика кількість антен для зчитувачів та саме вона має відповідати вимогам до специфіки системі у якій планується застосувати радіочастотну ідентифікацію.</w:delText>
        </w:r>
      </w:del>
    </w:p>
    <w:p w14:paraId="580EA86F" w14:textId="6BA0D9D9" w:rsidR="00E32D0D" w:rsidRPr="00312974" w:rsidRDefault="009E1CF3" w:rsidP="00943128">
      <w:pPr>
        <w:rPr>
          <w:rPrChange w:id="2918" w:author="Rodion" w:date="2019-12-09T02:09:00Z">
            <w:rPr/>
          </w:rPrChange>
        </w:rPr>
      </w:pPr>
      <w:del w:id="2919" w:author="Rodion Kharabet" w:date="2019-12-06T01:19:00Z">
        <w:r w:rsidRPr="00312974" w:rsidDel="00A90AA0">
          <w:rPr>
            <w:rPrChange w:id="2920" w:author="Rodion" w:date="2019-12-09T02:09:00Z">
              <w:rPr/>
            </w:rPrChange>
          </w:rPr>
          <w:delText>Д</w:delText>
        </w:r>
      </w:del>
      <w:ins w:id="2921" w:author="Rodion Kharabet" w:date="2019-12-06T01:19:00Z">
        <w:r w:rsidR="00A90AA0" w:rsidRPr="00312974">
          <w:rPr>
            <w:rPrChange w:id="2922" w:author="Rodion" w:date="2019-12-09T02:09:00Z">
              <w:rPr/>
            </w:rPrChange>
          </w:rPr>
          <w:t>д</w:t>
        </w:r>
      </w:ins>
      <w:r w:rsidRPr="00312974">
        <w:rPr>
          <w:rPrChange w:id="2923" w:author="Rodion" w:date="2019-12-09T02:09:00Z">
            <w:rPr/>
          </w:rPrChange>
        </w:rPr>
        <w:t>ва найбільш розповсюджених типи антен</w:t>
      </w:r>
      <w:ins w:id="2924" w:author="Rodion Kharabet" w:date="2019-12-06T01:19:00Z">
        <w:r w:rsidR="00A90AA0" w:rsidRPr="00312974">
          <w:rPr>
            <w:rPrChange w:id="2925" w:author="Rodion" w:date="2019-12-09T02:09:00Z">
              <w:rPr/>
            </w:rPrChange>
          </w:rPr>
          <w:t>:</w:t>
        </w:r>
      </w:ins>
      <w:r w:rsidRPr="00312974">
        <w:rPr>
          <w:rPrChange w:id="2926" w:author="Rodion" w:date="2019-12-09T02:09:00Z">
            <w:rPr/>
          </w:rPrChange>
        </w:rPr>
        <w:t xml:space="preserve"> </w:t>
      </w:r>
      <w:del w:id="2927" w:author="Rodion Kharabet" w:date="2019-12-06T01:19:00Z">
        <w:r w:rsidRPr="00312974" w:rsidDel="00A90AA0">
          <w:rPr>
            <w:rPrChange w:id="2928" w:author="Rodion" w:date="2019-12-09T02:09:00Z">
              <w:rPr/>
            </w:rPrChange>
          </w:rPr>
          <w:delText xml:space="preserve">це </w:delText>
        </w:r>
      </w:del>
      <w:r w:rsidRPr="00312974">
        <w:rPr>
          <w:rPrChange w:id="2929" w:author="Rodion" w:date="2019-12-09T02:09:00Z">
            <w:rPr/>
          </w:rPrChange>
        </w:rPr>
        <w:t xml:space="preserve">антени з лінійною </w:t>
      </w:r>
      <w:del w:id="2930" w:author="Rodion Kharabet" w:date="2019-12-06T01:19:00Z">
        <w:r w:rsidRPr="00312974" w:rsidDel="00A90AA0">
          <w:rPr>
            <w:rPrChange w:id="2931" w:author="Rodion" w:date="2019-12-09T02:09:00Z">
              <w:rPr/>
            </w:rPrChange>
          </w:rPr>
          <w:delText xml:space="preserve">поляризацією </w:delText>
        </w:r>
      </w:del>
      <w:r w:rsidRPr="00312974">
        <w:rPr>
          <w:rPrChange w:id="2932" w:author="Rodion" w:date="2019-12-09T02:09:00Z">
            <w:rPr/>
          </w:rPrChange>
        </w:rPr>
        <w:t>та з круговою поляризацією</w:t>
      </w:r>
      <w:del w:id="2933" w:author="Rodion Kharabet" w:date="2019-12-06T01:19:00Z">
        <w:r w:rsidR="004F4D2D" w:rsidRPr="00312974" w:rsidDel="00A90AA0">
          <w:rPr>
            <w:rPrChange w:id="2934" w:author="Rodion" w:date="2019-12-09T02:09:00Z">
              <w:rPr/>
            </w:rPrChange>
          </w:rPr>
          <w:delText>,</w:delText>
        </w:r>
      </w:del>
      <w:ins w:id="2935" w:author="Rodion Kharabet" w:date="2019-12-06T01:19:00Z">
        <w:r w:rsidR="00A90AA0" w:rsidRPr="00312974">
          <w:rPr>
            <w:rPrChange w:id="2936" w:author="Rodion" w:date="2019-12-09T02:09:00Z">
              <w:rPr/>
            </w:rPrChange>
          </w:rPr>
          <w:t xml:space="preserve"> (</w:t>
        </w:r>
      </w:ins>
      <w:del w:id="2937" w:author="Rodion Kharabet" w:date="2019-12-06T01:19:00Z">
        <w:r w:rsidR="004F4D2D" w:rsidRPr="00312974" w:rsidDel="00A90AA0">
          <w:rPr>
            <w:rPrChange w:id="2938" w:author="Rodion" w:date="2019-12-09T02:09:00Z">
              <w:rPr/>
            </w:rPrChange>
          </w:rPr>
          <w:delText xml:space="preserve"> які </w:delText>
        </w:r>
        <w:r w:rsidR="00B90FA3" w:rsidRPr="00312974" w:rsidDel="00A90AA0">
          <w:rPr>
            <w:rPrChange w:id="2939" w:author="Rodion" w:date="2019-12-09T02:09:00Z">
              <w:rPr/>
            </w:rPrChange>
          </w:rPr>
          <w:delText xml:space="preserve">зображено на </w:delText>
        </w:r>
      </w:del>
      <w:del w:id="2940" w:author="Rodion" w:date="2019-12-05T23:44:00Z">
        <w:r w:rsidR="00E32D0D" w:rsidRPr="00312974" w:rsidDel="003537CF">
          <w:rPr>
            <w:rPrChange w:id="2941" w:author="Rodion" w:date="2019-12-09T02:09:00Z">
              <w:rPr/>
            </w:rPrChange>
          </w:rPr>
          <w:delText>рис</w:delText>
        </w:r>
        <w:r w:rsidR="00B90FA3" w:rsidRPr="00312974" w:rsidDel="003537CF">
          <w:rPr>
            <w:rPrChange w:id="2942" w:author="Rodion" w:date="2019-12-09T02:09:00Z">
              <w:rPr/>
            </w:rPrChange>
          </w:rPr>
          <w:delText>унку</w:delText>
        </w:r>
        <w:r w:rsidR="00E32D0D" w:rsidRPr="00312974" w:rsidDel="003537CF">
          <w:rPr>
            <w:rPrChange w:id="2943" w:author="Rodion" w:date="2019-12-09T02:09:00Z">
              <w:rPr/>
            </w:rPrChange>
          </w:rPr>
          <w:delText xml:space="preserve"> 2</w:delText>
        </w:r>
        <w:r w:rsidR="00395B73" w:rsidRPr="00312974" w:rsidDel="003537CF">
          <w:rPr>
            <w:rPrChange w:id="2944" w:author="Rodion" w:date="2019-12-09T02:09:00Z">
              <w:rPr/>
            </w:rPrChange>
          </w:rPr>
          <w:delText>.</w:delText>
        </w:r>
      </w:del>
      <w:ins w:id="2945" w:author="Rodion" w:date="2019-12-05T23:44:00Z">
        <w:r w:rsidR="003537CF" w:rsidRPr="00312974">
          <w:rPr>
            <w:rPrChange w:id="2946" w:author="Rodion" w:date="2019-12-09T02:09:00Z">
              <w:rPr/>
            </w:rPrChange>
          </w:rPr>
          <w:t>рисун</w:t>
        </w:r>
      </w:ins>
      <w:ins w:id="2947" w:author="Rodion Kharabet" w:date="2019-12-06T01:19:00Z">
        <w:r w:rsidR="00A90AA0" w:rsidRPr="00312974">
          <w:rPr>
            <w:rPrChange w:id="2948" w:author="Rodion" w:date="2019-12-09T02:09:00Z">
              <w:rPr/>
            </w:rPrChange>
          </w:rPr>
          <w:t>ок</w:t>
        </w:r>
      </w:ins>
      <w:ins w:id="2949" w:author="Rodion" w:date="2019-12-05T23:44:00Z">
        <w:del w:id="2950" w:author="Rodion Kharabet" w:date="2019-12-06T01:19:00Z">
          <w:r w:rsidR="003537CF" w:rsidRPr="00312974" w:rsidDel="00A90AA0">
            <w:rPr>
              <w:rPrChange w:id="2951" w:author="Rodion" w:date="2019-12-09T02:09:00Z">
                <w:rPr/>
              </w:rPrChange>
            </w:rPr>
            <w:delText>ку</w:delText>
          </w:r>
        </w:del>
        <w:r w:rsidR="003537CF" w:rsidRPr="00312974">
          <w:rPr>
            <w:rPrChange w:id="2952" w:author="Rodion" w:date="2019-12-09T02:09:00Z">
              <w:rPr/>
            </w:rPrChange>
          </w:rPr>
          <w:t xml:space="preserve"> 1.</w:t>
        </w:r>
      </w:ins>
      <w:r w:rsidR="00395B73" w:rsidRPr="00312974">
        <w:rPr>
          <w:rPrChange w:id="2953" w:author="Rodion" w:date="2019-12-09T02:09:00Z">
            <w:rPr/>
          </w:rPrChange>
        </w:rPr>
        <w:t>8</w:t>
      </w:r>
      <w:ins w:id="2954" w:author="Rodion Kharabet" w:date="2019-12-06T01:19:00Z">
        <w:r w:rsidR="00A90AA0" w:rsidRPr="00312974">
          <w:rPr>
            <w:rPrChange w:id="2955" w:author="Rodion" w:date="2019-12-09T02:09:00Z">
              <w:rPr/>
            </w:rPrChange>
          </w:rPr>
          <w:t>)</w:t>
        </w:r>
      </w:ins>
      <w:r w:rsidRPr="00312974">
        <w:rPr>
          <w:rPrChange w:id="2956" w:author="Rodion" w:date="2019-12-09T02:09:00Z">
            <w:rPr/>
          </w:rPrChange>
        </w:rPr>
        <w:t>.</w:t>
      </w:r>
    </w:p>
    <w:p w14:paraId="40B7306E" w14:textId="77777777" w:rsidR="00943128" w:rsidRPr="00312974" w:rsidRDefault="00943128" w:rsidP="00943128">
      <w:pPr>
        <w:rPr>
          <w:rPrChange w:id="2957" w:author="Rodion" w:date="2019-12-09T02:09:00Z">
            <w:rPr/>
          </w:rPrChange>
        </w:rPr>
      </w:pPr>
    </w:p>
    <w:p w14:paraId="4220A581" w14:textId="77777777" w:rsidR="00E32D0D" w:rsidRPr="00030B2B" w:rsidRDefault="00E32D0D" w:rsidP="00A50545">
      <w:r w:rsidRPr="00030B2B">
        <w:rPr>
          <w:noProof/>
        </w:rPr>
        <w:drawing>
          <wp:inline distT="0" distB="0" distL="0" distR="0" wp14:anchorId="6FA79966" wp14:editId="6A6673DE">
            <wp:extent cx="575310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847850"/>
                    </a:xfrm>
                    <a:prstGeom prst="rect">
                      <a:avLst/>
                    </a:prstGeom>
                    <a:noFill/>
                    <a:ln>
                      <a:noFill/>
                    </a:ln>
                  </pic:spPr>
                </pic:pic>
              </a:graphicData>
            </a:graphic>
          </wp:inline>
        </w:drawing>
      </w:r>
    </w:p>
    <w:p w14:paraId="5E48480C" w14:textId="16C294F6" w:rsidR="00E32D0D" w:rsidRPr="00312974" w:rsidRDefault="00E32D0D" w:rsidP="00E32D0D">
      <w:pPr>
        <w:jc w:val="center"/>
        <w:rPr>
          <w:rPrChange w:id="2958" w:author="Rodion" w:date="2019-12-09T02:09:00Z">
            <w:rPr/>
          </w:rPrChange>
        </w:rPr>
      </w:pPr>
      <w:del w:id="2959" w:author="Rodion" w:date="2019-12-05T23:45:00Z">
        <w:r w:rsidRPr="00312974" w:rsidDel="003537CF">
          <w:rPr>
            <w:rPrChange w:id="2960" w:author="Rodion" w:date="2019-12-09T02:09:00Z">
              <w:rPr/>
            </w:rPrChange>
          </w:rPr>
          <w:delText>Рис</w:delText>
        </w:r>
        <w:r w:rsidR="00B90FA3" w:rsidRPr="00312974" w:rsidDel="003537CF">
          <w:rPr>
            <w:rPrChange w:id="2961" w:author="Rodion" w:date="2019-12-09T02:09:00Z">
              <w:rPr/>
            </w:rPrChange>
          </w:rPr>
          <w:delText>унок</w:delText>
        </w:r>
        <w:r w:rsidRPr="00312974" w:rsidDel="003537CF">
          <w:rPr>
            <w:rPrChange w:id="2962" w:author="Rodion" w:date="2019-12-09T02:09:00Z">
              <w:rPr/>
            </w:rPrChange>
          </w:rPr>
          <w:delText xml:space="preserve"> 2</w:delText>
        </w:r>
        <w:r w:rsidR="00395B73" w:rsidRPr="00312974" w:rsidDel="003537CF">
          <w:rPr>
            <w:rPrChange w:id="2963" w:author="Rodion" w:date="2019-12-09T02:09:00Z">
              <w:rPr/>
            </w:rPrChange>
          </w:rPr>
          <w:delText>.</w:delText>
        </w:r>
      </w:del>
      <w:ins w:id="2964" w:author="Rodion" w:date="2019-12-05T23:45:00Z">
        <w:r w:rsidR="003537CF" w:rsidRPr="00312974">
          <w:rPr>
            <w:rPrChange w:id="2965" w:author="Rodion" w:date="2019-12-09T02:09:00Z">
              <w:rPr/>
            </w:rPrChange>
          </w:rPr>
          <w:t>Рисунок 1.</w:t>
        </w:r>
      </w:ins>
      <w:r w:rsidR="00395B73" w:rsidRPr="00312974">
        <w:rPr>
          <w:rPrChange w:id="2966" w:author="Rodion" w:date="2019-12-09T02:09:00Z">
            <w:rPr/>
          </w:rPrChange>
        </w:rPr>
        <w:t>8</w:t>
      </w:r>
      <w:r w:rsidR="00CD130D" w:rsidRPr="00312974">
        <w:rPr>
          <w:rPrChange w:id="2967" w:author="Rodion" w:date="2019-12-09T02:09:00Z">
            <w:rPr/>
          </w:rPrChange>
        </w:rPr>
        <w:t xml:space="preserve"> – Сигнали різних типів антен</w:t>
      </w:r>
      <w:r w:rsidR="00B61EBE" w:rsidRPr="00312974">
        <w:rPr>
          <w:rPrChange w:id="2968" w:author="Rodion" w:date="2019-12-09T02:09:00Z">
            <w:rPr/>
          </w:rPrChange>
        </w:rPr>
        <w:t xml:space="preserve"> [17]</w:t>
      </w:r>
    </w:p>
    <w:p w14:paraId="2E03B7A7" w14:textId="77777777" w:rsidR="00943128" w:rsidRPr="00312974" w:rsidRDefault="00943128" w:rsidP="00E32D0D">
      <w:pPr>
        <w:jc w:val="center"/>
        <w:rPr>
          <w:rPrChange w:id="2969" w:author="Rodion" w:date="2019-12-09T02:09:00Z">
            <w:rPr/>
          </w:rPrChange>
        </w:rPr>
      </w:pPr>
    </w:p>
    <w:p w14:paraId="19B8CD83" w14:textId="378415E9" w:rsidR="00E32D0D" w:rsidRPr="00312974" w:rsidRDefault="00E32D0D" w:rsidP="00943128">
      <w:pPr>
        <w:rPr>
          <w:rPrChange w:id="2970" w:author="Rodion" w:date="2019-12-09T02:09:00Z">
            <w:rPr/>
          </w:rPrChange>
        </w:rPr>
      </w:pPr>
      <w:r w:rsidRPr="00312974">
        <w:rPr>
          <w:rPrChange w:id="2971" w:author="Rodion" w:date="2019-12-09T02:09:00Z">
            <w:rPr/>
          </w:rPrChange>
        </w:rPr>
        <w:t>Антени</w:t>
      </w:r>
      <w:ins w:id="2972" w:author="Rodion Kharabet" w:date="2019-12-06T01:20:00Z">
        <w:r w:rsidR="00B5085E" w:rsidRPr="00312974">
          <w:rPr>
            <w:rPrChange w:id="2973" w:author="Rodion" w:date="2019-12-09T02:09:00Z">
              <w:rPr/>
            </w:rPrChange>
          </w:rPr>
          <w:t>,</w:t>
        </w:r>
      </w:ins>
      <w:r w:rsidRPr="00312974">
        <w:rPr>
          <w:rPrChange w:id="2974" w:author="Rodion" w:date="2019-12-09T02:09:00Z">
            <w:rPr/>
          </w:rPrChange>
        </w:rPr>
        <w:t xml:space="preserve"> що випромінюють лінійні електричні поля, мають великий діапазон та високий рівень потужності який дозволяє сигналу проходити крізь різні матеріали щоб </w:t>
      </w:r>
      <w:proofErr w:type="spellStart"/>
      <w:r w:rsidRPr="00312974">
        <w:rPr>
          <w:rPrChange w:id="2975" w:author="Rodion" w:date="2019-12-09T02:09:00Z">
            <w:rPr/>
          </w:rPrChange>
        </w:rPr>
        <w:t>комунікувати</w:t>
      </w:r>
      <w:proofErr w:type="spellEnd"/>
      <w:r w:rsidRPr="00312974">
        <w:rPr>
          <w:rPrChange w:id="2976" w:author="Rodion" w:date="2019-12-09T02:09:00Z">
            <w:rPr/>
          </w:rPrChange>
        </w:rPr>
        <w:t xml:space="preserve"> з мітками. Але лінійні антени чутливі до положення міток. Залежно від кута або </w:t>
      </w:r>
      <w:r w:rsidR="0092474C" w:rsidRPr="00312974">
        <w:rPr>
          <w:rPrChange w:id="2977" w:author="Rodion" w:date="2019-12-09T02:09:00Z">
            <w:rPr/>
          </w:rPrChange>
        </w:rPr>
        <w:t>розташування</w:t>
      </w:r>
      <w:r w:rsidR="00B22C91" w:rsidRPr="00312974">
        <w:rPr>
          <w:rPrChange w:id="2978" w:author="Rodion" w:date="2019-12-09T02:09:00Z">
            <w:rPr/>
          </w:rPrChange>
        </w:rPr>
        <w:t xml:space="preserve"> мітки, зчитувачі з лінійно-поляризаційними антенами</w:t>
      </w:r>
      <w:r w:rsidRPr="00312974">
        <w:rPr>
          <w:rPrChange w:id="2979" w:author="Rodion" w:date="2019-12-09T02:09:00Z">
            <w:rPr/>
          </w:rPrChange>
        </w:rPr>
        <w:t xml:space="preserve"> </w:t>
      </w:r>
      <w:r w:rsidR="00B22C91" w:rsidRPr="00312974">
        <w:rPr>
          <w:rPrChange w:id="2980" w:author="Rodion" w:date="2019-12-09T02:09:00Z">
            <w:rPr/>
          </w:rPrChange>
        </w:rPr>
        <w:t>можуть краще або гірше тримати зв’язок з міткою.</w:t>
      </w:r>
    </w:p>
    <w:p w14:paraId="34D8FE21" w14:textId="4722D2F7" w:rsidR="00B22C91" w:rsidRPr="00312974" w:rsidRDefault="00B22C91" w:rsidP="00943128">
      <w:pPr>
        <w:rPr>
          <w:rPrChange w:id="2981" w:author="Rodion" w:date="2019-12-09T02:09:00Z">
            <w:rPr/>
          </w:rPrChange>
        </w:rPr>
      </w:pPr>
      <w:r w:rsidRPr="00312974">
        <w:rPr>
          <w:rPrChange w:id="2982" w:author="Rodion" w:date="2019-12-09T02:09:00Z">
            <w:rPr/>
          </w:rPrChange>
        </w:rPr>
        <w:lastRenderedPageBreak/>
        <w:t xml:space="preserve">Вибір антени також визначається відстанню між RFID зчитувачем та міткою, яку необхідно </w:t>
      </w:r>
      <w:r w:rsidR="0092474C" w:rsidRPr="00312974">
        <w:rPr>
          <w:rPrChange w:id="2983" w:author="Rodion" w:date="2019-12-09T02:09:00Z">
            <w:rPr/>
          </w:rPrChange>
        </w:rPr>
        <w:t>зчитати</w:t>
      </w:r>
      <w:r w:rsidRPr="00312974">
        <w:rPr>
          <w:rPrChange w:id="2984" w:author="Rodion" w:date="2019-12-09T02:09:00Z">
            <w:rPr/>
          </w:rPrChange>
        </w:rPr>
        <w:t>. Антена зчитувача мож</w:t>
      </w:r>
      <w:ins w:id="2985" w:author="Rodion Kharabet" w:date="2019-12-06T01:20:00Z">
        <w:r w:rsidR="00B5085E" w:rsidRPr="00312974">
          <w:rPr>
            <w:rPrChange w:id="2986" w:author="Rodion" w:date="2019-12-09T02:09:00Z">
              <w:rPr/>
            </w:rPrChange>
          </w:rPr>
          <w:t>е</w:t>
        </w:r>
      </w:ins>
      <w:del w:id="2987" w:author="Rodion Kharabet" w:date="2019-12-06T01:20:00Z">
        <w:r w:rsidRPr="00312974" w:rsidDel="00B5085E">
          <w:rPr>
            <w:rPrChange w:id="2988" w:author="Rodion" w:date="2019-12-09T02:09:00Z">
              <w:rPr/>
            </w:rPrChange>
          </w:rPr>
          <w:delText>уть</w:delText>
        </w:r>
      </w:del>
      <w:r w:rsidRPr="00312974">
        <w:rPr>
          <w:rPrChange w:id="2989" w:author="Rodion" w:date="2019-12-09T02:09:00Z">
            <w:rPr/>
          </w:rPrChange>
        </w:rPr>
        <w:t xml:space="preserve"> </w:t>
      </w:r>
      <w:r w:rsidR="0092474C" w:rsidRPr="00312974">
        <w:rPr>
          <w:rPrChange w:id="2990" w:author="Rodion" w:date="2019-12-09T02:09:00Z">
            <w:rPr/>
          </w:rPrChange>
        </w:rPr>
        <w:t>працювати</w:t>
      </w:r>
      <w:r w:rsidRPr="00312974">
        <w:rPr>
          <w:rPrChange w:id="2991" w:author="Rodion" w:date="2019-12-09T02:09:00Z">
            <w:rPr/>
          </w:rPrChange>
        </w:rPr>
        <w:t xml:space="preserve"> або в ближньому полі (короткий діапазон хвилі) або в </w:t>
      </w:r>
      <w:r w:rsidR="0092474C" w:rsidRPr="00312974">
        <w:rPr>
          <w:rPrChange w:id="2992" w:author="Rodion" w:date="2019-12-09T02:09:00Z">
            <w:rPr/>
          </w:rPrChange>
        </w:rPr>
        <w:t>дальньому</w:t>
      </w:r>
      <w:r w:rsidRPr="00312974">
        <w:rPr>
          <w:rPrChange w:id="2993" w:author="Rodion" w:date="2019-12-09T02:09:00Z">
            <w:rPr/>
          </w:rPrChange>
        </w:rPr>
        <w:t xml:space="preserve"> полі (довгий діапазон хвилі). У системах з коротким діапазоном хвилі зчитування мітки здійснюється на відстані менше 30см та використовується магнітн</w:t>
      </w:r>
      <w:r w:rsidR="00636B4C" w:rsidRPr="00312974">
        <w:rPr>
          <w:rPrChange w:id="2994" w:author="Rodion" w:date="2019-12-09T02:09:00Z">
            <w:rPr/>
          </w:rPrChange>
        </w:rPr>
        <w:t xml:space="preserve">ий зв’язок </w:t>
      </w:r>
      <w:r w:rsidRPr="00312974">
        <w:rPr>
          <w:rPrChange w:id="2995" w:author="Rodion" w:date="2019-12-09T02:09:00Z">
            <w:rPr/>
          </w:rPrChange>
        </w:rPr>
        <w:t>для передачі енергії. Також в системах ближнього поля на якість зв’язку не впливає наявність у полі діелектриків</w:t>
      </w:r>
      <w:ins w:id="2996" w:author="Rodion Kharabet" w:date="2019-12-06T01:20:00Z">
        <w:r w:rsidR="00B5085E" w:rsidRPr="00312974">
          <w:rPr>
            <w:rPrChange w:id="2997" w:author="Rodion" w:date="2019-12-09T02:09:00Z">
              <w:rPr/>
            </w:rPrChange>
          </w:rPr>
          <w:t>,</w:t>
        </w:r>
      </w:ins>
      <w:r w:rsidRPr="00312974">
        <w:rPr>
          <w:rPrChange w:id="2998" w:author="Rodion" w:date="2019-12-09T02:09:00Z">
            <w:rPr/>
          </w:rPrChange>
        </w:rPr>
        <w:t xml:space="preserve"> таких як вода або метал.</w:t>
      </w:r>
    </w:p>
    <w:p w14:paraId="5831E3A7" w14:textId="0A3D0708" w:rsidR="00B86A60" w:rsidRPr="00312974" w:rsidRDefault="00B86A60" w:rsidP="00943128">
      <w:pPr>
        <w:rPr>
          <w:rPrChange w:id="2999" w:author="Rodion" w:date="2019-12-09T02:09:00Z">
            <w:rPr/>
          </w:rPrChange>
        </w:rPr>
      </w:pPr>
      <w:r w:rsidRPr="00312974">
        <w:rPr>
          <w:rPrChange w:id="3000" w:author="Rodion" w:date="2019-12-09T02:09:00Z">
            <w:rPr/>
          </w:rPrChange>
        </w:rPr>
        <w:t xml:space="preserve">У </w:t>
      </w:r>
      <w:r w:rsidR="00636B4C" w:rsidRPr="00312974">
        <w:rPr>
          <w:rPrChange w:id="3001" w:author="Rodion" w:date="2019-12-09T02:09:00Z">
            <w:rPr/>
          </w:rPrChange>
        </w:rPr>
        <w:t xml:space="preserve">зчитувачах за антенами </w:t>
      </w:r>
      <w:r w:rsidR="0092474C" w:rsidRPr="00312974">
        <w:rPr>
          <w:rPrChange w:id="3002" w:author="Rodion" w:date="2019-12-09T02:09:00Z">
            <w:rPr/>
          </w:rPrChange>
        </w:rPr>
        <w:t>дальнього</w:t>
      </w:r>
      <w:r w:rsidR="00636B4C" w:rsidRPr="00312974">
        <w:rPr>
          <w:rPrChange w:id="3003" w:author="Rodion" w:date="2019-12-09T02:09:00Z">
            <w:rPr/>
          </w:rPrChange>
        </w:rPr>
        <w:t xml:space="preserve"> поля відстань між </w:t>
      </w:r>
      <w:r w:rsidR="00506412" w:rsidRPr="00312974">
        <w:rPr>
          <w:rPrChange w:id="3004" w:author="Rodion" w:date="2019-12-09T02:09:00Z">
            <w:rPr/>
          </w:rPrChange>
        </w:rPr>
        <w:t>міткою</w:t>
      </w:r>
      <w:r w:rsidR="00636B4C" w:rsidRPr="00312974">
        <w:rPr>
          <w:rPrChange w:id="3005" w:author="Rodion" w:date="2019-12-09T02:09:00Z">
            <w:rPr/>
          </w:rPrChange>
        </w:rPr>
        <w:t xml:space="preserve"> та зчитувачем перевищує 30см і навіть може досягати кількох десятків метрів. Антени такого типу використовують електромагнітний зв’язок. Таким чином діелектрики можуть погіршити якість зв’язку між </w:t>
      </w:r>
      <w:r w:rsidR="0092474C" w:rsidRPr="00312974">
        <w:rPr>
          <w:rPrChange w:id="3006" w:author="Rodion" w:date="2019-12-09T02:09:00Z">
            <w:rPr/>
          </w:rPrChange>
        </w:rPr>
        <w:t>зчитувачем</w:t>
      </w:r>
      <w:r w:rsidR="00636B4C" w:rsidRPr="00312974">
        <w:rPr>
          <w:rPrChange w:id="3007" w:author="Rodion" w:date="2019-12-09T02:09:00Z">
            <w:rPr/>
          </w:rPrChange>
        </w:rPr>
        <w:t xml:space="preserve"> та міткою.</w:t>
      </w:r>
    </w:p>
    <w:p w14:paraId="619FA10E" w14:textId="43F27FCF" w:rsidR="00F73EA9" w:rsidRPr="00312974" w:rsidRDefault="00F73EA9" w:rsidP="00943128">
      <w:pPr>
        <w:rPr>
          <w:rPrChange w:id="3008" w:author="Rodion" w:date="2019-12-09T02:09:00Z">
            <w:rPr/>
          </w:rPrChange>
        </w:rPr>
      </w:pPr>
    </w:p>
    <w:p w14:paraId="20F317C7" w14:textId="5531A21A" w:rsidR="00F73EA9" w:rsidRPr="00312974" w:rsidRDefault="00F73EA9" w:rsidP="00F73EA9">
      <w:pPr>
        <w:pStyle w:val="Heading4"/>
        <w:rPr>
          <w:rPrChange w:id="3009" w:author="Rodion" w:date="2019-12-09T02:09:00Z">
            <w:rPr/>
          </w:rPrChange>
        </w:rPr>
      </w:pPr>
      <w:del w:id="3010" w:author="Rodion Kharabet" w:date="2019-12-06T01:21:00Z">
        <w:r w:rsidRPr="00312974" w:rsidDel="00B5085E">
          <w:rPr>
            <w:rPrChange w:id="3011" w:author="Rodion" w:date="2019-12-09T02:09:00Z">
              <w:rPr/>
            </w:rPrChange>
          </w:rPr>
          <w:delText>2</w:delText>
        </w:r>
      </w:del>
      <w:ins w:id="3012" w:author="Rodion Kharabet" w:date="2019-12-06T01:21:00Z">
        <w:r w:rsidR="00B5085E" w:rsidRPr="00312974">
          <w:rPr>
            <w:rPrChange w:id="3013" w:author="Rodion" w:date="2019-12-09T02:09:00Z">
              <w:rPr/>
            </w:rPrChange>
          </w:rPr>
          <w:t>1</w:t>
        </w:r>
      </w:ins>
      <w:r w:rsidRPr="00312974">
        <w:rPr>
          <w:rPrChange w:id="3014" w:author="Rodion" w:date="2019-12-09T02:09:00Z">
            <w:rPr/>
          </w:rPrChange>
        </w:rPr>
        <w:t>.2.2.3 Відстань зчитування RFID</w:t>
      </w:r>
    </w:p>
    <w:p w14:paraId="01FB6AA5" w14:textId="77777777" w:rsidR="00F73EA9" w:rsidRPr="00312974" w:rsidRDefault="00F73EA9" w:rsidP="00F73EA9">
      <w:pPr>
        <w:rPr>
          <w:b/>
          <w:bCs/>
          <w:rPrChange w:id="3015" w:author="Rodion" w:date="2019-12-09T02:09:00Z">
            <w:rPr>
              <w:b/>
              <w:bCs/>
            </w:rPr>
          </w:rPrChange>
        </w:rPr>
      </w:pPr>
    </w:p>
    <w:p w14:paraId="28E3FE38" w14:textId="77777777" w:rsidR="00F73EA9" w:rsidRPr="00312974" w:rsidRDefault="00F73EA9" w:rsidP="00F73EA9">
      <w:pPr>
        <w:rPr>
          <w:rPrChange w:id="3016" w:author="Rodion" w:date="2019-12-09T02:09:00Z">
            <w:rPr/>
          </w:rPrChange>
        </w:rPr>
      </w:pPr>
      <w:r w:rsidRPr="00312974">
        <w:rPr>
          <w:rPrChange w:id="3017" w:author="Rodion" w:date="2019-12-09T02:09:00Z">
            <w:rPr/>
          </w:rPrChange>
        </w:rPr>
        <w:t>Максимальна відстань зчитування фізичної мітки залежить від потужності зчитувача RFID, потужності антени, фактичної інтегральної схеми, яка використовується в RFID мітці, матеріалу та товщини матеріалу, яким мітка покрита або захищена, типу антени, яку використовує мітка, матеріалу, до якого прикріплено мітку та інше.</w:t>
      </w:r>
    </w:p>
    <w:p w14:paraId="4D9C646A" w14:textId="22A75334" w:rsidR="00F73EA9" w:rsidRPr="00312974" w:rsidRDefault="00F73EA9" w:rsidP="00F73EA9">
      <w:pPr>
        <w:rPr>
          <w:rPrChange w:id="3018" w:author="Rodion" w:date="2019-12-09T02:09:00Z">
            <w:rPr/>
          </w:rPrChange>
        </w:rPr>
      </w:pPr>
      <w:r w:rsidRPr="00312974">
        <w:rPr>
          <w:rPrChange w:id="3019" w:author="Rodion" w:date="2019-12-09T02:09:00Z">
            <w:rPr/>
          </w:rPrChange>
        </w:rPr>
        <w:t xml:space="preserve">Хоча теоретичний діапазон зчитування </w:t>
      </w:r>
      <w:del w:id="3020" w:author="Rodion Kharabet" w:date="2019-12-06T02:37:00Z">
        <w:r w:rsidRPr="00312974" w:rsidDel="005A2358">
          <w:rPr>
            <w:rPrChange w:id="3021" w:author="Rodion" w:date="2019-12-09T02:09:00Z">
              <w:rPr/>
            </w:rPrChange>
          </w:rPr>
          <w:delText>RFID міток</w:delText>
        </w:r>
      </w:del>
      <w:ins w:id="3022" w:author="Rodion Kharabet" w:date="2019-12-06T02:37:00Z">
        <w:r w:rsidR="005A2358" w:rsidRPr="00312974">
          <w:rPr>
            <w:rPrChange w:id="3023" w:author="Rodion" w:date="2019-12-09T02:09:00Z">
              <w:rPr/>
            </w:rPrChange>
          </w:rPr>
          <w:t>RFID-міток</w:t>
        </w:r>
      </w:ins>
      <w:r w:rsidRPr="00312974">
        <w:rPr>
          <w:rPrChange w:id="3024" w:author="Rodion" w:date="2019-12-09T02:09:00Z">
            <w:rPr/>
          </w:rPrChange>
        </w:rPr>
        <w:t xml:space="preserve"> у специфікації може бути зазначений як 5 метрів (ідеальні умови), насправді ж, він може становити лише 1 метр, якщо мітка прикріплена до предмета, який </w:t>
      </w:r>
      <w:r w:rsidR="00D94255" w:rsidRPr="00312974">
        <w:rPr>
          <w:rPrChange w:id="3025" w:author="Rodion" w:date="2019-12-09T02:09:00Z">
            <w:rPr/>
          </w:rPrChange>
        </w:rPr>
        <w:t>знаходиться</w:t>
      </w:r>
      <w:r w:rsidRPr="00312974">
        <w:rPr>
          <w:rPrChange w:id="3026" w:author="Rodion" w:date="2019-12-09T02:09:00Z">
            <w:rPr/>
          </w:rPrChange>
        </w:rPr>
        <w:t xml:space="preserve"> на металевій поверхні, оточеній водою та електромагнітними хвилями (не ідеальні умови).</w:t>
      </w:r>
    </w:p>
    <w:p w14:paraId="03C50796" w14:textId="082FC058" w:rsidR="00F73EA9" w:rsidRPr="00312974" w:rsidRDefault="00F73EA9" w:rsidP="00F73EA9">
      <w:pPr>
        <w:rPr>
          <w:rPrChange w:id="3027" w:author="Rodion" w:date="2019-12-09T02:09:00Z">
            <w:rPr/>
          </w:rPrChange>
        </w:rPr>
      </w:pPr>
      <w:r w:rsidRPr="00312974">
        <w:rPr>
          <w:rPrChange w:id="3028" w:author="Rodion" w:date="2019-12-09T02:09:00Z">
            <w:rPr/>
          </w:rPrChange>
        </w:rPr>
        <w:t xml:space="preserve">Загалом, максимальні відстані зчитування для </w:t>
      </w:r>
      <w:del w:id="3029" w:author="Rodion Kharabet" w:date="2019-12-06T02:37:00Z">
        <w:r w:rsidRPr="00312974" w:rsidDel="005A2358">
          <w:rPr>
            <w:rPrChange w:id="3030" w:author="Rodion" w:date="2019-12-09T02:09:00Z">
              <w:rPr/>
            </w:rPrChange>
          </w:rPr>
          <w:delText>RFID міток</w:delText>
        </w:r>
      </w:del>
      <w:ins w:id="3031" w:author="Rodion Kharabet" w:date="2019-12-06T02:37:00Z">
        <w:r w:rsidR="005A2358" w:rsidRPr="00312974">
          <w:rPr>
            <w:rPrChange w:id="3032" w:author="Rodion" w:date="2019-12-09T02:09:00Z">
              <w:rPr/>
            </w:rPrChange>
          </w:rPr>
          <w:t>RFID-міток</w:t>
        </w:r>
      </w:ins>
      <w:r w:rsidRPr="00312974">
        <w:rPr>
          <w:rPrChange w:id="3033" w:author="Rodion" w:date="2019-12-09T02:09:00Z">
            <w:rPr/>
          </w:rPrChange>
        </w:rPr>
        <w:t xml:space="preserve"> наступні:</w:t>
      </w:r>
    </w:p>
    <w:p w14:paraId="51D8B28B" w14:textId="61CE5BB5" w:rsidR="00F73EA9" w:rsidRPr="00312974" w:rsidRDefault="00F73EA9" w:rsidP="00F73EA9">
      <w:pPr>
        <w:pStyle w:val="ListParagraph"/>
        <w:rPr>
          <w:rPrChange w:id="3034" w:author="Rodion" w:date="2019-12-09T02:09:00Z">
            <w:rPr/>
          </w:rPrChange>
        </w:rPr>
      </w:pPr>
      <w:r w:rsidRPr="00312974">
        <w:rPr>
          <w:rPrChange w:id="3035" w:author="Rodion" w:date="2019-12-09T02:09:00Z">
            <w:rPr/>
          </w:rPrChange>
        </w:rPr>
        <w:t xml:space="preserve">125 кГц і 134,3 кГц. Низькочастотні пасивні мітки RFID </w:t>
      </w:r>
      <w:del w:id="3036" w:author="Rodion Kharabet" w:date="2019-12-06T01:21:00Z">
        <w:r w:rsidRPr="00312974" w:rsidDel="00B5085E">
          <w:rPr>
            <w:rPrChange w:id="3037" w:author="Rodion" w:date="2019-12-09T02:09:00Z">
              <w:rPr/>
            </w:rPrChange>
          </w:rPr>
          <w:delText>-</w:delText>
        </w:r>
      </w:del>
      <w:ins w:id="3038" w:author="Rodion Kharabet" w:date="2019-12-06T01:21:00Z">
        <w:r w:rsidR="00B5085E" w:rsidRPr="00312974">
          <w:rPr>
            <w:rPrChange w:id="3039" w:author="Rodion" w:date="2019-12-09T02:09:00Z">
              <w:rPr/>
            </w:rPrChange>
          </w:rPr>
          <w:t>–</w:t>
        </w:r>
      </w:ins>
      <w:r w:rsidRPr="00312974">
        <w:rPr>
          <w:rPrChange w:id="3040" w:author="Rodion" w:date="2019-12-09T02:09:00Z">
            <w:rPr/>
          </w:rPrChange>
        </w:rPr>
        <w:t xml:space="preserve"> відстань зчитування 30 см або менше </w:t>
      </w:r>
      <w:del w:id="3041" w:author="Rodion Kharabet" w:date="2019-12-06T01:22:00Z">
        <w:r w:rsidRPr="00312974" w:rsidDel="00B5085E">
          <w:rPr>
            <w:rPrChange w:id="3042" w:author="Rodion" w:date="2019-12-09T02:09:00Z">
              <w:rPr/>
            </w:rPrChange>
          </w:rPr>
          <w:delText>-</w:delText>
        </w:r>
      </w:del>
      <w:ins w:id="3043" w:author="Rodion Kharabet" w:date="2019-12-06T01:22:00Z">
        <w:r w:rsidR="00B5085E" w:rsidRPr="00312974">
          <w:rPr>
            <w:rPrChange w:id="3044" w:author="Rodion" w:date="2019-12-09T02:09:00Z">
              <w:rPr/>
            </w:rPrChange>
          </w:rPr>
          <w:t>–</w:t>
        </w:r>
      </w:ins>
      <w:r w:rsidRPr="00312974">
        <w:rPr>
          <w:rPrChange w:id="3045" w:author="Rodion" w:date="2019-12-09T02:09:00Z">
            <w:rPr/>
          </w:rPrChange>
        </w:rPr>
        <w:t xml:space="preserve"> зазвичай 10 см , якщо не використовується дуже велика мітка, яка може мати відстань зчитування до 2 метрів при приєднанні до металу. </w:t>
      </w:r>
    </w:p>
    <w:p w14:paraId="01466D9E" w14:textId="28B151E9" w:rsidR="00F73EA9" w:rsidRPr="00312974" w:rsidRDefault="00F73EA9" w:rsidP="00F73EA9">
      <w:pPr>
        <w:pStyle w:val="ListParagraph"/>
        <w:rPr>
          <w:rPrChange w:id="3046" w:author="Rodion" w:date="2019-12-09T02:09:00Z">
            <w:rPr/>
          </w:rPrChange>
        </w:rPr>
      </w:pPr>
      <w:r w:rsidRPr="00312974">
        <w:rPr>
          <w:rPrChange w:id="3047" w:author="Rodion" w:date="2019-12-09T02:09:00Z">
            <w:rPr/>
          </w:rPrChange>
        </w:rPr>
        <w:t xml:space="preserve">13,56 МГц. Високочастотні пасивні </w:t>
      </w:r>
      <w:del w:id="3048" w:author="Rodion Kharabet" w:date="2019-12-06T02:57:00Z">
        <w:r w:rsidRPr="00312974" w:rsidDel="003E415E">
          <w:rPr>
            <w:rPrChange w:id="3049" w:author="Rodion" w:date="2019-12-09T02:09:00Z">
              <w:rPr/>
            </w:rPrChange>
          </w:rPr>
          <w:delText>RFID мітки</w:delText>
        </w:r>
      </w:del>
      <w:ins w:id="3050" w:author="Rodion Kharabet" w:date="2019-12-06T02:57:00Z">
        <w:r w:rsidR="003E415E" w:rsidRPr="00312974">
          <w:rPr>
            <w:rPrChange w:id="3051" w:author="Rodion" w:date="2019-12-09T02:09:00Z">
              <w:rPr/>
            </w:rPrChange>
          </w:rPr>
          <w:t>RFID-мітки</w:t>
        </w:r>
      </w:ins>
      <w:r w:rsidRPr="00312974">
        <w:rPr>
          <w:rPrChange w:id="3052" w:author="Rodion" w:date="2019-12-09T02:09:00Z">
            <w:rPr/>
          </w:rPrChange>
        </w:rPr>
        <w:t xml:space="preserve"> </w:t>
      </w:r>
      <w:ins w:id="3053" w:author="Rodion Kharabet" w:date="2019-12-06T01:22:00Z">
        <w:r w:rsidR="00B5085E" w:rsidRPr="00312974">
          <w:rPr>
            <w:rPrChange w:id="3054" w:author="Rodion" w:date="2019-12-09T02:09:00Z">
              <w:rPr/>
            </w:rPrChange>
          </w:rPr>
          <w:t>–</w:t>
        </w:r>
      </w:ins>
      <w:del w:id="3055" w:author="Rodion Kharabet" w:date="2019-12-06T01:22:00Z">
        <w:r w:rsidRPr="00312974" w:rsidDel="00B5085E">
          <w:rPr>
            <w:rPrChange w:id="3056" w:author="Rodion" w:date="2019-12-09T02:09:00Z">
              <w:rPr/>
            </w:rPrChange>
          </w:rPr>
          <w:delText>-</w:delText>
        </w:r>
      </w:del>
      <w:r w:rsidRPr="00312974">
        <w:rPr>
          <w:rPrChange w:id="3057" w:author="Rodion" w:date="2019-12-09T02:09:00Z">
            <w:rPr/>
          </w:rPrChange>
        </w:rPr>
        <w:t xml:space="preserve"> максимальна відстань зчитування 1,5 метра </w:t>
      </w:r>
      <w:ins w:id="3058" w:author="Rodion Kharabet" w:date="2019-12-06T01:22:00Z">
        <w:r w:rsidR="00B5085E" w:rsidRPr="00312974">
          <w:rPr>
            <w:rPrChange w:id="3059" w:author="Rodion" w:date="2019-12-09T02:09:00Z">
              <w:rPr/>
            </w:rPrChange>
          </w:rPr>
          <w:t>–</w:t>
        </w:r>
      </w:ins>
      <w:del w:id="3060" w:author="Rodion Kharabet" w:date="2019-12-06T01:22:00Z">
        <w:r w:rsidRPr="00312974" w:rsidDel="00B5085E">
          <w:rPr>
            <w:rPrChange w:id="3061" w:author="Rodion" w:date="2019-12-09T02:09:00Z">
              <w:rPr/>
            </w:rPrChange>
          </w:rPr>
          <w:delText>-</w:delText>
        </w:r>
      </w:del>
      <w:r w:rsidRPr="00312974">
        <w:rPr>
          <w:rPrChange w:id="3062" w:author="Rodion" w:date="2019-12-09T02:09:00Z">
            <w:rPr/>
          </w:rPrChange>
        </w:rPr>
        <w:t xml:space="preserve"> зазвичай менше 1 метра. Можна використовувати одно- чи </w:t>
      </w:r>
      <w:proofErr w:type="spellStart"/>
      <w:r w:rsidRPr="00312974">
        <w:rPr>
          <w:rPrChange w:id="3063" w:author="Rodion" w:date="2019-12-09T02:09:00Z">
            <w:rPr/>
          </w:rPrChange>
        </w:rPr>
        <w:lastRenderedPageBreak/>
        <w:t>багатопортовий</w:t>
      </w:r>
      <w:proofErr w:type="spellEnd"/>
      <w:r w:rsidRPr="00312974">
        <w:rPr>
          <w:rPrChange w:id="3064" w:author="Rodion" w:date="2019-12-09T02:09:00Z">
            <w:rPr/>
          </w:rPrChange>
        </w:rPr>
        <w:t xml:space="preserve"> зчитувач та спеціальні антени, щоб збільшити діапазон зчитування до мітки з довшою відстанню або ширшою зоною зчитування RFID. Для отримання більш ніж 1 метра потрібен зчитувач із вихідною потужністю RFID більше 1 Вт.</w:t>
      </w:r>
    </w:p>
    <w:p w14:paraId="05E80830" w14:textId="35A019CF" w:rsidR="00F73EA9" w:rsidRPr="00312974" w:rsidRDefault="00F73EA9" w:rsidP="00F73EA9">
      <w:pPr>
        <w:pStyle w:val="ListParagraph"/>
        <w:rPr>
          <w:rPrChange w:id="3065" w:author="Rodion" w:date="2019-12-09T02:09:00Z">
            <w:rPr/>
          </w:rPrChange>
        </w:rPr>
      </w:pPr>
      <w:r w:rsidRPr="00312974">
        <w:rPr>
          <w:rPrChange w:id="3066" w:author="Rodion" w:date="2019-12-09T02:09:00Z">
            <w:rPr/>
          </w:rPrChange>
        </w:rPr>
        <w:t xml:space="preserve">860 ~ 960 МГц. Ультрависокочастотні пасивні </w:t>
      </w:r>
      <w:del w:id="3067" w:author="Rodion Kharabet" w:date="2019-12-06T02:57:00Z">
        <w:r w:rsidRPr="00312974" w:rsidDel="003E415E">
          <w:rPr>
            <w:rPrChange w:id="3068" w:author="Rodion" w:date="2019-12-09T02:09:00Z">
              <w:rPr/>
            </w:rPrChange>
          </w:rPr>
          <w:delText>RFID мітки</w:delText>
        </w:r>
      </w:del>
      <w:ins w:id="3069" w:author="Rodion Kharabet" w:date="2019-12-06T02:57:00Z">
        <w:r w:rsidR="003E415E" w:rsidRPr="00312974">
          <w:rPr>
            <w:rPrChange w:id="3070" w:author="Rodion" w:date="2019-12-09T02:09:00Z">
              <w:rPr/>
            </w:rPrChange>
          </w:rPr>
          <w:t>RFID-мітки</w:t>
        </w:r>
      </w:ins>
      <w:r w:rsidRPr="00312974">
        <w:rPr>
          <w:rPrChange w:id="3071" w:author="Rodion" w:date="2019-12-09T02:09:00Z">
            <w:rPr/>
          </w:rPrChange>
        </w:rPr>
        <w:t xml:space="preserve"> </w:t>
      </w:r>
      <w:del w:id="3072" w:author="Rodion Kharabet" w:date="2019-12-06T01:22:00Z">
        <w:r w:rsidRPr="00312974" w:rsidDel="00B5085E">
          <w:rPr>
            <w:rPrChange w:id="3073" w:author="Rodion" w:date="2019-12-09T02:09:00Z">
              <w:rPr/>
            </w:rPrChange>
          </w:rPr>
          <w:delText>-</w:delText>
        </w:r>
      </w:del>
      <w:ins w:id="3074" w:author="Rodion Kharabet" w:date="2019-12-06T01:22:00Z">
        <w:r w:rsidR="00B5085E" w:rsidRPr="00312974">
          <w:rPr>
            <w:rPrChange w:id="3075" w:author="Rodion" w:date="2019-12-09T02:09:00Z">
              <w:rPr/>
            </w:rPrChange>
          </w:rPr>
          <w:t>–</w:t>
        </w:r>
      </w:ins>
      <w:r w:rsidRPr="00312974">
        <w:rPr>
          <w:rPrChange w:id="3076" w:author="Rodion" w:date="2019-12-09T02:09:00Z">
            <w:rPr/>
          </w:rPrChange>
        </w:rPr>
        <w:t xml:space="preserve"> мінімальна відстань зчитування понад 1 метр.</w:t>
      </w:r>
      <w:r w:rsidR="00E9698B" w:rsidRPr="00312974">
        <w:rPr>
          <w:rPrChange w:id="3077" w:author="Rodion" w:date="2019-12-09T02:09:00Z">
            <w:rPr/>
          </w:rPrChange>
        </w:rPr>
        <w:t xml:space="preserve"> Наприклад, м</w:t>
      </w:r>
      <w:r w:rsidRPr="00312974">
        <w:rPr>
          <w:rPrChange w:id="3078" w:author="Rodion" w:date="2019-12-09T02:09:00Z">
            <w:rPr/>
          </w:rPrChange>
        </w:rPr>
        <w:t xml:space="preserve">ітки Gen2 можуть мати діапазон зчитування до 12 метрів, однак нові покоління мікросхем з плюсовою антеною збільшують цю відстань до більш ніж 15 метрів. Мітки Gen2 можуть мати частоти 860 МГц або 902 МГц. Gen2 </w:t>
      </w:r>
      <w:proofErr w:type="spellStart"/>
      <w:r w:rsidRPr="00312974">
        <w:rPr>
          <w:rPrChange w:id="3079" w:author="Rodion" w:date="2019-12-09T02:09:00Z">
            <w:rPr/>
          </w:rPrChange>
        </w:rPr>
        <w:t>EPCglobal</w:t>
      </w:r>
      <w:proofErr w:type="spellEnd"/>
      <w:r w:rsidRPr="00312974">
        <w:rPr>
          <w:rPrChange w:id="3080" w:author="Rodion" w:date="2019-12-09T02:09:00Z">
            <w:rPr/>
          </w:rPrChange>
        </w:rPr>
        <w:t xml:space="preserve"> </w:t>
      </w:r>
      <w:r w:rsidR="00D94255" w:rsidRPr="00312974">
        <w:rPr>
          <w:rPrChange w:id="3081" w:author="Rodion" w:date="2019-12-09T02:09:00Z">
            <w:rPr/>
          </w:rPrChange>
        </w:rPr>
        <w:t xml:space="preserve">мають діапазон частот </w:t>
      </w:r>
      <w:r w:rsidRPr="00312974">
        <w:rPr>
          <w:rPrChange w:id="3082" w:author="Rodion" w:date="2019-12-09T02:09:00Z">
            <w:rPr/>
          </w:rPrChange>
        </w:rPr>
        <w:t xml:space="preserve">860~960 МГц. Оснащені батареєю мітки Gen2 </w:t>
      </w:r>
      <w:proofErr w:type="spellStart"/>
      <w:r w:rsidRPr="00312974">
        <w:rPr>
          <w:rPrChange w:id="3083" w:author="Rodion" w:date="2019-12-09T02:09:00Z">
            <w:rPr/>
          </w:rPrChange>
        </w:rPr>
        <w:t>Semiactive</w:t>
      </w:r>
      <w:proofErr w:type="spellEnd"/>
      <w:r w:rsidRPr="00312974">
        <w:rPr>
          <w:rPrChange w:id="3084" w:author="Rodion" w:date="2019-12-09T02:09:00Z">
            <w:rPr/>
          </w:rPrChange>
        </w:rPr>
        <w:t xml:space="preserve">, є </w:t>
      </w:r>
      <w:proofErr w:type="spellStart"/>
      <w:r w:rsidRPr="00312974">
        <w:rPr>
          <w:rPrChange w:id="3085" w:author="Rodion" w:date="2019-12-09T02:09:00Z">
            <w:rPr/>
          </w:rPrChange>
        </w:rPr>
        <w:t>напівпасивними</w:t>
      </w:r>
      <w:proofErr w:type="spellEnd"/>
      <w:r w:rsidRPr="00312974">
        <w:rPr>
          <w:rPrChange w:id="3086" w:author="Rodion" w:date="2019-12-09T02:09:00Z">
            <w:rPr/>
          </w:rPrChange>
        </w:rPr>
        <w:t xml:space="preserve"> (</w:t>
      </w:r>
      <w:proofErr w:type="spellStart"/>
      <w:r w:rsidRPr="00312974">
        <w:rPr>
          <w:rPrChange w:id="3087" w:author="Rodion" w:date="2019-12-09T02:09:00Z">
            <w:rPr/>
          </w:rPrChange>
        </w:rPr>
        <w:t>напівактивними</w:t>
      </w:r>
      <w:proofErr w:type="spellEnd"/>
      <w:r w:rsidRPr="00312974">
        <w:rPr>
          <w:rPrChange w:id="3088" w:author="Rodion" w:date="2019-12-09T02:09:00Z">
            <w:rPr/>
          </w:rPrChange>
        </w:rPr>
        <w:t xml:space="preserve">) мітками та мають діапазон зчитування до 50 метрів. Мітки Gen2 </w:t>
      </w:r>
      <w:proofErr w:type="spellStart"/>
      <w:r w:rsidRPr="00312974">
        <w:rPr>
          <w:rPrChange w:id="3089" w:author="Rodion" w:date="2019-12-09T02:09:00Z">
            <w:rPr/>
          </w:rPrChange>
        </w:rPr>
        <w:t>Semiactive</w:t>
      </w:r>
      <w:proofErr w:type="spellEnd"/>
      <w:r w:rsidRPr="00312974">
        <w:rPr>
          <w:rPrChange w:id="3090" w:author="Rodion" w:date="2019-12-09T02:09:00Z">
            <w:rPr/>
          </w:rPrChange>
        </w:rPr>
        <w:t xml:space="preserve"> тільки з’являються на ринку</w:t>
      </w:r>
      <w:r w:rsidR="00E9698B" w:rsidRPr="00312974">
        <w:rPr>
          <w:rPrChange w:id="3091" w:author="Rodion" w:date="2019-12-09T02:09:00Z">
            <w:rPr/>
          </w:rPrChange>
        </w:rPr>
        <w:t xml:space="preserve"> [18]</w:t>
      </w:r>
      <w:r w:rsidRPr="00312974">
        <w:rPr>
          <w:rPrChange w:id="3092" w:author="Rodion" w:date="2019-12-09T02:09:00Z">
            <w:rPr/>
          </w:rPrChange>
        </w:rPr>
        <w:t>.</w:t>
      </w:r>
    </w:p>
    <w:p w14:paraId="318EDF59" w14:textId="4846AC06" w:rsidR="00F73EA9" w:rsidRPr="00312974" w:rsidRDefault="00F73EA9" w:rsidP="00F73EA9">
      <w:pPr>
        <w:pStyle w:val="ListParagraph"/>
        <w:rPr>
          <w:rPrChange w:id="3093" w:author="Rodion" w:date="2019-12-09T02:09:00Z">
            <w:rPr/>
          </w:rPrChange>
        </w:rPr>
      </w:pPr>
      <w:r w:rsidRPr="00312974">
        <w:rPr>
          <w:rPrChange w:id="3094" w:author="Rodion" w:date="2019-12-09T02:09:00Z">
            <w:rPr/>
          </w:rPrChange>
        </w:rPr>
        <w:t xml:space="preserve">860 ~ 960 МГц. </w:t>
      </w:r>
      <w:r w:rsidR="00A47E04" w:rsidRPr="00312974">
        <w:rPr>
          <w:rPrChange w:id="3095" w:author="Rodion" w:date="2019-12-09T02:09:00Z">
            <w:rPr/>
          </w:rPrChange>
        </w:rPr>
        <w:t>Інтегральні схеми</w:t>
      </w:r>
      <w:r w:rsidRPr="00312974">
        <w:rPr>
          <w:rPrChange w:id="3096" w:author="Rodion" w:date="2019-12-09T02:09:00Z">
            <w:rPr/>
          </w:rPrChange>
        </w:rPr>
        <w:t xml:space="preserve"> 3-го і 4-го поколінь. Нові покоління </w:t>
      </w:r>
      <w:r w:rsidR="00A47E04" w:rsidRPr="00312974">
        <w:rPr>
          <w:rPrChange w:id="3097" w:author="Rodion" w:date="2019-12-09T02:09:00Z">
            <w:rPr/>
          </w:rPrChange>
        </w:rPr>
        <w:t>інтегральних схем</w:t>
      </w:r>
      <w:r w:rsidRPr="00312974">
        <w:rPr>
          <w:rPrChange w:id="3098" w:author="Rodion" w:date="2019-12-09T02:09:00Z">
            <w:rPr/>
          </w:rPrChange>
        </w:rPr>
        <w:t xml:space="preserve"> (Monza4, Higgs3 та NXP G2XM) тепер доступні у різних вбудованих конструкціях. </w:t>
      </w:r>
      <w:r w:rsidR="00A47E04" w:rsidRPr="00312974">
        <w:rPr>
          <w:rPrChange w:id="3099" w:author="Rodion" w:date="2019-12-09T02:09:00Z">
            <w:rPr/>
          </w:rPrChange>
        </w:rPr>
        <w:t>Використання іншого кристалу кремнію</w:t>
      </w:r>
      <w:r w:rsidRPr="00312974">
        <w:rPr>
          <w:rPrChange w:id="3100" w:author="Rodion" w:date="2019-12-09T02:09:00Z">
            <w:rPr/>
          </w:rPrChange>
        </w:rPr>
        <w:t xml:space="preserve"> забезпечує на 40% більшу чутливість, зменшуючи радіочастотні перешкоди. Це означає, що мітки, які використовують кремній нового покоління, можуть мати діапазон зчитування понад 16 метрів згідно з правилами FCC по 4 Вт EIRP</w:t>
      </w:r>
      <w:r w:rsidR="00A47E04" w:rsidRPr="00312974">
        <w:rPr>
          <w:rPrChange w:id="3101" w:author="Rodion" w:date="2019-12-09T02:09:00Z">
            <w:rPr/>
          </w:rPrChange>
        </w:rPr>
        <w:t xml:space="preserve"> [18]</w:t>
      </w:r>
      <w:r w:rsidRPr="00312974">
        <w:rPr>
          <w:rPrChange w:id="3102" w:author="Rodion" w:date="2019-12-09T02:09:00Z">
            <w:rPr/>
          </w:rPrChange>
        </w:rPr>
        <w:t xml:space="preserve">. </w:t>
      </w:r>
    </w:p>
    <w:p w14:paraId="511B2A5D" w14:textId="5A0ADC96" w:rsidR="00F73EA9" w:rsidRPr="00312974" w:rsidRDefault="00F73EA9" w:rsidP="00F73EA9">
      <w:pPr>
        <w:pStyle w:val="ListParagraph"/>
        <w:rPr>
          <w:rPrChange w:id="3103" w:author="Rodion" w:date="2019-12-09T02:09:00Z">
            <w:rPr/>
          </w:rPrChange>
        </w:rPr>
      </w:pPr>
      <w:r w:rsidRPr="00312974">
        <w:rPr>
          <w:rPrChange w:id="3104" w:author="Rodion" w:date="2019-12-09T02:09:00Z">
            <w:rPr/>
          </w:rPrChange>
        </w:rPr>
        <w:t xml:space="preserve">433 МГц. Ультрависокочастотні активні </w:t>
      </w:r>
      <w:del w:id="3105" w:author="Rodion Kharabet" w:date="2019-12-06T02:57:00Z">
        <w:r w:rsidRPr="00312974" w:rsidDel="003E415E">
          <w:rPr>
            <w:rPrChange w:id="3106" w:author="Rodion" w:date="2019-12-09T02:09:00Z">
              <w:rPr/>
            </w:rPrChange>
          </w:rPr>
          <w:delText>RFID мітки</w:delText>
        </w:r>
      </w:del>
      <w:ins w:id="3107" w:author="Rodion Kharabet" w:date="2019-12-06T02:57:00Z">
        <w:r w:rsidR="003E415E" w:rsidRPr="00312974">
          <w:rPr>
            <w:rPrChange w:id="3108" w:author="Rodion" w:date="2019-12-09T02:09:00Z">
              <w:rPr/>
            </w:rPrChange>
          </w:rPr>
          <w:t>RFID-мітки</w:t>
        </w:r>
      </w:ins>
      <w:r w:rsidRPr="00312974">
        <w:rPr>
          <w:rPrChange w:id="3109" w:author="Rodion" w:date="2019-12-09T02:09:00Z">
            <w:rPr/>
          </w:rPrChange>
        </w:rPr>
        <w:t xml:space="preserve"> </w:t>
      </w:r>
      <w:ins w:id="3110" w:author="Rodion Kharabet" w:date="2019-12-06T01:23:00Z">
        <w:r w:rsidR="00B5085E" w:rsidRPr="00312974">
          <w:rPr>
            <w:rPrChange w:id="3111" w:author="Rodion" w:date="2019-12-09T02:09:00Z">
              <w:rPr/>
            </w:rPrChange>
          </w:rPr>
          <w:t>–</w:t>
        </w:r>
      </w:ins>
      <w:del w:id="3112" w:author="Rodion Kharabet" w:date="2019-12-06T01:23:00Z">
        <w:r w:rsidRPr="00312974" w:rsidDel="00B5085E">
          <w:rPr>
            <w:rPrChange w:id="3113" w:author="Rodion" w:date="2019-12-09T02:09:00Z">
              <w:rPr/>
            </w:rPrChange>
          </w:rPr>
          <w:delText>-</w:delText>
        </w:r>
      </w:del>
      <w:r w:rsidRPr="00312974">
        <w:rPr>
          <w:rPrChange w:id="3114" w:author="Rodion" w:date="2019-12-09T02:09:00Z">
            <w:rPr/>
          </w:rPrChange>
        </w:rPr>
        <w:t xml:space="preserve"> діапазон зчитування до 500 метрів.</w:t>
      </w:r>
    </w:p>
    <w:p w14:paraId="1A3501D9" w14:textId="6DBD3DC8" w:rsidR="00F73EA9" w:rsidRPr="00312974" w:rsidRDefault="00F73EA9" w:rsidP="00F73EA9">
      <w:pPr>
        <w:pStyle w:val="ListParagraph"/>
        <w:rPr>
          <w:rPrChange w:id="3115" w:author="Rodion" w:date="2019-12-09T02:09:00Z">
            <w:rPr/>
          </w:rPrChange>
        </w:rPr>
      </w:pPr>
      <w:r w:rsidRPr="00312974">
        <w:rPr>
          <w:rPrChange w:id="3116" w:author="Rodion" w:date="2019-12-09T02:09:00Z">
            <w:rPr/>
          </w:rPrChange>
        </w:rPr>
        <w:t xml:space="preserve">2,45 ГГц. </w:t>
      </w:r>
      <w:proofErr w:type="spellStart"/>
      <w:r w:rsidRPr="00312974">
        <w:rPr>
          <w:rPrChange w:id="3117" w:author="Rodion" w:date="2019-12-09T02:09:00Z">
            <w:rPr/>
          </w:rPrChange>
        </w:rPr>
        <w:t>Супервисокочастотні</w:t>
      </w:r>
      <w:proofErr w:type="spellEnd"/>
      <w:r w:rsidRPr="00312974">
        <w:rPr>
          <w:rPrChange w:id="3118" w:author="Rodion" w:date="2019-12-09T02:09:00Z">
            <w:rPr/>
          </w:rPrChange>
        </w:rPr>
        <w:t xml:space="preserve"> активні </w:t>
      </w:r>
      <w:del w:id="3119" w:author="Rodion Kharabet" w:date="2019-12-06T02:57:00Z">
        <w:r w:rsidRPr="00312974" w:rsidDel="003E415E">
          <w:rPr>
            <w:rPrChange w:id="3120" w:author="Rodion" w:date="2019-12-09T02:09:00Z">
              <w:rPr/>
            </w:rPrChange>
          </w:rPr>
          <w:delText>RFID мітки</w:delText>
        </w:r>
      </w:del>
      <w:ins w:id="3121" w:author="Rodion Kharabet" w:date="2019-12-06T02:57:00Z">
        <w:r w:rsidR="003E415E" w:rsidRPr="00312974">
          <w:rPr>
            <w:rPrChange w:id="3122" w:author="Rodion" w:date="2019-12-09T02:09:00Z">
              <w:rPr/>
            </w:rPrChange>
          </w:rPr>
          <w:t>RFID-мітки</w:t>
        </w:r>
      </w:ins>
      <w:r w:rsidRPr="00312974">
        <w:rPr>
          <w:rPrChange w:id="3123" w:author="Rodion" w:date="2019-12-09T02:09:00Z">
            <w:rPr/>
          </w:rPrChange>
        </w:rPr>
        <w:t xml:space="preserve"> </w:t>
      </w:r>
      <w:ins w:id="3124" w:author="Rodion Kharabet" w:date="2019-12-06T01:23:00Z">
        <w:r w:rsidR="00B5085E" w:rsidRPr="00312974">
          <w:rPr>
            <w:rPrChange w:id="3125" w:author="Rodion" w:date="2019-12-09T02:09:00Z">
              <w:rPr/>
            </w:rPrChange>
          </w:rPr>
          <w:t>–</w:t>
        </w:r>
      </w:ins>
      <w:del w:id="3126" w:author="Rodion Kharabet" w:date="2019-12-06T01:23:00Z">
        <w:r w:rsidR="00FD5D5B" w:rsidRPr="00312974" w:rsidDel="00B5085E">
          <w:rPr>
            <w:rPrChange w:id="3127" w:author="Rodion" w:date="2019-12-09T02:09:00Z">
              <w:rPr/>
            </w:rPrChange>
          </w:rPr>
          <w:delText>-</w:delText>
        </w:r>
      </w:del>
      <w:r w:rsidRPr="00312974">
        <w:rPr>
          <w:rPrChange w:id="3128" w:author="Rodion" w:date="2019-12-09T02:09:00Z">
            <w:rPr/>
          </w:rPrChange>
        </w:rPr>
        <w:t xml:space="preserve"> діапазон зчитування до 100 метрів. Існує кілька різних модуляцій для 2,45 ГГц. Також з цих активних міток можна отримувати інформацію про місцезнаходження в реальному часі.</w:t>
      </w:r>
    </w:p>
    <w:p w14:paraId="7E94ABB5" w14:textId="77777777" w:rsidR="00F73EA9" w:rsidRPr="00312974" w:rsidRDefault="00F73EA9" w:rsidP="00F73EA9">
      <w:pPr>
        <w:rPr>
          <w:rPrChange w:id="3129" w:author="Rodion" w:date="2019-12-09T02:09:00Z">
            <w:rPr/>
          </w:rPrChange>
        </w:rPr>
      </w:pPr>
    </w:p>
    <w:p w14:paraId="451D23AB" w14:textId="572FA81E" w:rsidR="0039438B" w:rsidRPr="00312974" w:rsidRDefault="00943128" w:rsidP="001D5DC8">
      <w:pPr>
        <w:pStyle w:val="Heading4"/>
        <w:rPr>
          <w:rPrChange w:id="3130" w:author="Rodion" w:date="2019-12-09T02:09:00Z">
            <w:rPr/>
          </w:rPrChange>
        </w:rPr>
      </w:pPr>
      <w:del w:id="3131" w:author="Rodion Kharabet" w:date="2019-12-06T01:21:00Z">
        <w:r w:rsidRPr="00312974" w:rsidDel="00B5085E">
          <w:rPr>
            <w:rPrChange w:id="3132" w:author="Rodion" w:date="2019-12-09T02:09:00Z">
              <w:rPr/>
            </w:rPrChange>
          </w:rPr>
          <w:delText>2</w:delText>
        </w:r>
      </w:del>
      <w:ins w:id="3133" w:author="Rodion Kharabet" w:date="2019-12-06T01:21:00Z">
        <w:r w:rsidR="00B5085E" w:rsidRPr="00312974">
          <w:rPr>
            <w:rPrChange w:id="3134" w:author="Rodion" w:date="2019-12-09T02:09:00Z">
              <w:rPr/>
            </w:rPrChange>
          </w:rPr>
          <w:t>1</w:t>
        </w:r>
      </w:ins>
      <w:r w:rsidRPr="00312974">
        <w:rPr>
          <w:rPrChange w:id="3135" w:author="Rodion" w:date="2019-12-09T02:09:00Z">
            <w:rPr/>
          </w:rPrChange>
        </w:rPr>
        <w:t>.2.2.</w:t>
      </w:r>
      <w:r w:rsidR="00F73EA9" w:rsidRPr="00312974">
        <w:rPr>
          <w:rPrChange w:id="3136" w:author="Rodion" w:date="2019-12-09T02:09:00Z">
            <w:rPr/>
          </w:rPrChange>
        </w:rPr>
        <w:t>4</w:t>
      </w:r>
      <w:r w:rsidRPr="00312974">
        <w:rPr>
          <w:rPrChange w:id="3137" w:author="Rodion" w:date="2019-12-09T02:09:00Z">
            <w:rPr/>
          </w:rPrChange>
        </w:rPr>
        <w:t xml:space="preserve"> </w:t>
      </w:r>
      <w:r w:rsidR="0039438B" w:rsidRPr="00312974">
        <w:rPr>
          <w:rPrChange w:id="3138" w:author="Rodion" w:date="2019-12-09T02:09:00Z">
            <w:rPr/>
          </w:rPrChange>
        </w:rPr>
        <w:t xml:space="preserve">Програмне забезпечення для передачі даних від RFID </w:t>
      </w:r>
    </w:p>
    <w:p w14:paraId="30F26555" w14:textId="77777777" w:rsidR="00943128" w:rsidRPr="00312974" w:rsidRDefault="00943128" w:rsidP="00943128">
      <w:pPr>
        <w:rPr>
          <w:rPrChange w:id="3139" w:author="Rodion" w:date="2019-12-09T02:09:00Z">
            <w:rPr/>
          </w:rPrChange>
        </w:rPr>
      </w:pPr>
    </w:p>
    <w:p w14:paraId="1A199628" w14:textId="26972B69" w:rsidR="0039438B" w:rsidRPr="00312974" w:rsidRDefault="0039438B" w:rsidP="00943128">
      <w:pPr>
        <w:rPr>
          <w:rPrChange w:id="3140" w:author="Rodion" w:date="2019-12-09T02:09:00Z">
            <w:rPr/>
          </w:rPrChange>
        </w:rPr>
      </w:pPr>
      <w:r w:rsidRPr="00312974">
        <w:rPr>
          <w:rPrChange w:id="3141" w:author="Rodion" w:date="2019-12-09T02:09:00Z">
            <w:rPr/>
          </w:rPrChange>
        </w:rPr>
        <w:t xml:space="preserve">В більшості випадків RFID зчитувачі використовують стандартизовану мову що зветься </w:t>
      </w:r>
      <w:proofErr w:type="spellStart"/>
      <w:r w:rsidRPr="00312974">
        <w:rPr>
          <w:rPrChange w:id="3142" w:author="Rodion" w:date="2019-12-09T02:09:00Z">
            <w:rPr/>
          </w:rPrChange>
        </w:rPr>
        <w:t>Low</w:t>
      </w:r>
      <w:proofErr w:type="spellEnd"/>
      <w:r w:rsidRPr="00312974">
        <w:rPr>
          <w:rPrChange w:id="3143" w:author="Rodion" w:date="2019-12-09T02:09:00Z">
            <w:rPr/>
          </w:rPrChange>
        </w:rPr>
        <w:t xml:space="preserve"> </w:t>
      </w:r>
      <w:proofErr w:type="spellStart"/>
      <w:r w:rsidRPr="00312974">
        <w:rPr>
          <w:rPrChange w:id="3144" w:author="Rodion" w:date="2019-12-09T02:09:00Z">
            <w:rPr/>
          </w:rPrChange>
        </w:rPr>
        <w:t>Level</w:t>
      </w:r>
      <w:proofErr w:type="spellEnd"/>
      <w:r w:rsidRPr="00312974">
        <w:rPr>
          <w:rPrChange w:id="3145" w:author="Rodion" w:date="2019-12-09T02:09:00Z">
            <w:rPr/>
          </w:rPrChange>
        </w:rPr>
        <w:t xml:space="preserve"> </w:t>
      </w:r>
      <w:proofErr w:type="spellStart"/>
      <w:r w:rsidRPr="00312974">
        <w:rPr>
          <w:rPrChange w:id="3146" w:author="Rodion" w:date="2019-12-09T02:09:00Z">
            <w:rPr/>
          </w:rPrChange>
        </w:rPr>
        <w:t>Reader</w:t>
      </w:r>
      <w:proofErr w:type="spellEnd"/>
      <w:r w:rsidRPr="00312974">
        <w:rPr>
          <w:rPrChange w:id="3147" w:author="Rodion" w:date="2019-12-09T02:09:00Z">
            <w:rPr/>
          </w:rPrChange>
        </w:rPr>
        <w:t xml:space="preserve"> </w:t>
      </w:r>
      <w:proofErr w:type="spellStart"/>
      <w:r w:rsidRPr="00312974">
        <w:rPr>
          <w:rPrChange w:id="3148" w:author="Rodion" w:date="2019-12-09T02:09:00Z">
            <w:rPr/>
          </w:rPrChange>
        </w:rPr>
        <w:t>Protocol</w:t>
      </w:r>
      <w:proofErr w:type="spellEnd"/>
      <w:r w:rsidRPr="00312974">
        <w:rPr>
          <w:rPrChange w:id="3149" w:author="Rodion" w:date="2019-12-09T02:09:00Z">
            <w:rPr/>
          </w:rPrChange>
        </w:rPr>
        <w:t xml:space="preserve"> або LLRP. Програмне забезпечення, розташоване на апаратному компонент</w:t>
      </w:r>
      <w:r w:rsidR="00CA5EAB" w:rsidRPr="00312974">
        <w:rPr>
          <w:rPrChange w:id="3150" w:author="Rodion" w:date="2019-12-09T02:09:00Z">
            <w:rPr/>
          </w:rPrChange>
        </w:rPr>
        <w:t xml:space="preserve">і системи, називається прошивкою. Прошивка контролює роботу пристрою і, як правило, </w:t>
      </w:r>
      <w:proofErr w:type="spellStart"/>
      <w:r w:rsidR="00CA5EAB" w:rsidRPr="00312974">
        <w:rPr>
          <w:rPrChange w:id="3151" w:author="Rodion" w:date="2019-12-09T02:09:00Z">
            <w:rPr/>
          </w:rPrChange>
        </w:rPr>
        <w:t>ініціалізує</w:t>
      </w:r>
      <w:proofErr w:type="spellEnd"/>
      <w:r w:rsidR="00CA5EAB" w:rsidRPr="00312974">
        <w:rPr>
          <w:rPrChange w:id="3152" w:author="Rodion" w:date="2019-12-09T02:09:00Z">
            <w:rPr/>
          </w:rPrChange>
        </w:rPr>
        <w:t xml:space="preserve"> зв’язок із зовнішніми пристроями</w:t>
      </w:r>
      <w:del w:id="3153" w:author="Rodion Kharabet" w:date="2019-12-06T01:23:00Z">
        <w:r w:rsidR="00CA5EAB" w:rsidRPr="00312974" w:rsidDel="00B5085E">
          <w:rPr>
            <w:rPrChange w:id="3154" w:author="Rodion" w:date="2019-12-09T02:09:00Z">
              <w:rPr/>
            </w:rPrChange>
          </w:rPr>
          <w:delText xml:space="preserve">, такими як </w:delText>
        </w:r>
        <w:r w:rsidR="0092474C" w:rsidRPr="00312974" w:rsidDel="00B5085E">
          <w:rPr>
            <w:rPrChange w:id="3155" w:author="Rodion" w:date="2019-12-09T02:09:00Z">
              <w:rPr/>
            </w:rPrChange>
          </w:rPr>
          <w:delText>персональний</w:delText>
        </w:r>
        <w:r w:rsidR="00CA5EAB" w:rsidRPr="00312974" w:rsidDel="00B5085E">
          <w:rPr>
            <w:rPrChange w:id="3156" w:author="Rodion" w:date="2019-12-09T02:09:00Z">
              <w:rPr/>
            </w:rPrChange>
          </w:rPr>
          <w:delText xml:space="preserve"> комп’ютер. </w:delText>
        </w:r>
      </w:del>
      <w:ins w:id="3157" w:author="Rodion Kharabet" w:date="2019-12-06T01:23:00Z">
        <w:r w:rsidR="00B5085E" w:rsidRPr="00312974">
          <w:rPr>
            <w:rPrChange w:id="3158" w:author="Rodion" w:date="2019-12-09T02:09:00Z">
              <w:rPr/>
            </w:rPrChange>
          </w:rPr>
          <w:t>.</w:t>
        </w:r>
      </w:ins>
    </w:p>
    <w:p w14:paraId="3BE135C1" w14:textId="0FF812F3" w:rsidR="00CA5EAB" w:rsidRPr="00312974" w:rsidRDefault="00CA5EAB" w:rsidP="00943128">
      <w:pPr>
        <w:rPr>
          <w:rPrChange w:id="3159" w:author="Rodion" w:date="2019-12-09T02:09:00Z">
            <w:rPr/>
          </w:rPrChange>
        </w:rPr>
      </w:pPr>
      <w:r w:rsidRPr="00312974">
        <w:rPr>
          <w:rPrChange w:id="3160" w:author="Rodion" w:date="2019-12-09T02:09:00Z">
            <w:rPr/>
          </w:rPrChange>
        </w:rPr>
        <w:lastRenderedPageBreak/>
        <w:t>Програмне забезпечення відправляє команди керування до зчитувача, який переда</w:t>
      </w:r>
      <w:r w:rsidR="0092474C" w:rsidRPr="00312974">
        <w:rPr>
          <w:rPrChange w:id="3161" w:author="Rodion" w:date="2019-12-09T02:09:00Z">
            <w:rPr/>
          </w:rPrChange>
        </w:rPr>
        <w:t>є</w:t>
      </w:r>
      <w:r w:rsidRPr="00312974">
        <w:rPr>
          <w:rPrChange w:id="3162" w:author="Rodion" w:date="2019-12-09T02:09:00Z">
            <w:rPr/>
          </w:rPrChange>
        </w:rPr>
        <w:t xml:space="preserve"> сигнали до </w:t>
      </w:r>
      <w:del w:id="3163" w:author="Rodion Kharabet" w:date="2019-12-06T02:57:00Z">
        <w:r w:rsidRPr="00312974" w:rsidDel="003E415E">
          <w:rPr>
            <w:rPrChange w:id="3164" w:author="Rodion" w:date="2019-12-09T02:09:00Z">
              <w:rPr/>
            </w:rPrChange>
          </w:rPr>
          <w:delText>RFID мітки</w:delText>
        </w:r>
      </w:del>
      <w:ins w:id="3165" w:author="Rodion Kharabet" w:date="2019-12-06T02:57:00Z">
        <w:r w:rsidR="003E415E" w:rsidRPr="00312974">
          <w:rPr>
            <w:rPrChange w:id="3166" w:author="Rodion" w:date="2019-12-09T02:09:00Z">
              <w:rPr/>
            </w:rPrChange>
          </w:rPr>
          <w:t>RFID-мітки</w:t>
        </w:r>
      </w:ins>
      <w:r w:rsidRPr="00312974">
        <w:rPr>
          <w:rPrChange w:id="3167" w:author="Rodion" w:date="2019-12-09T02:09:00Z">
            <w:rPr/>
          </w:rPrChange>
        </w:rPr>
        <w:t xml:space="preserve"> та отримує через нього у відповідь дані від мітки, надаючи можливість збирати та аналізувати ці данні у вищих шарах бізнес логіки системи.</w:t>
      </w:r>
    </w:p>
    <w:p w14:paraId="40978353" w14:textId="77777777" w:rsidR="00943128" w:rsidRPr="00312974" w:rsidRDefault="00943128" w:rsidP="0039438B">
      <w:pPr>
        <w:rPr>
          <w:rPrChange w:id="3168" w:author="Rodion" w:date="2019-12-09T02:09:00Z">
            <w:rPr/>
          </w:rPrChange>
        </w:rPr>
      </w:pPr>
    </w:p>
    <w:p w14:paraId="712ACAA0" w14:textId="311E7065" w:rsidR="00943128" w:rsidRPr="00030B2B" w:rsidRDefault="00943128" w:rsidP="00943128">
      <w:pPr>
        <w:pStyle w:val="Heading2"/>
      </w:pPr>
      <w:del w:id="3169" w:author="Rodion Kharabet" w:date="2019-12-06T01:20:00Z">
        <w:r w:rsidRPr="00312974" w:rsidDel="00B5085E">
          <w:rPr>
            <w:rPrChange w:id="3170" w:author="Rodion" w:date="2019-12-09T02:09:00Z">
              <w:rPr/>
            </w:rPrChange>
          </w:rPr>
          <w:delText>2</w:delText>
        </w:r>
      </w:del>
      <w:bookmarkStart w:id="3171" w:name="_Toc26763206"/>
      <w:ins w:id="3172" w:author="Rodion Kharabet" w:date="2019-12-06T01:20:00Z">
        <w:r w:rsidR="00B5085E" w:rsidRPr="00312974">
          <w:rPr>
            <w:rPrChange w:id="3173" w:author="Rodion" w:date="2019-12-09T02:09:00Z">
              <w:rPr/>
            </w:rPrChange>
          </w:rPr>
          <w:t>1</w:t>
        </w:r>
      </w:ins>
      <w:r w:rsidRPr="00312974">
        <w:rPr>
          <w:rPrChange w:id="3174" w:author="Rodion" w:date="2019-12-09T02:09:00Z">
            <w:rPr/>
          </w:rPrChange>
        </w:rPr>
        <w:t xml:space="preserve">.3 </w:t>
      </w:r>
      <w:commentRangeStart w:id="3175"/>
      <w:r w:rsidRPr="00312974">
        <w:rPr>
          <w:rPrChange w:id="3176" w:author="Rodion" w:date="2019-12-09T02:09:00Z">
            <w:rPr/>
          </w:rPrChange>
        </w:rPr>
        <w:t xml:space="preserve">Мережеві </w:t>
      </w:r>
      <w:commentRangeEnd w:id="3175"/>
      <w:r w:rsidR="00B5085E" w:rsidRPr="00030B2B">
        <w:rPr>
          <w:rStyle w:val="CommentReference"/>
          <w:rFonts w:eastAsiaTheme="minorHAnsi" w:cs="Times New Roman"/>
        </w:rPr>
        <w:commentReference w:id="3175"/>
      </w:r>
      <w:r w:rsidRPr="00030B2B">
        <w:t>протоколи</w:t>
      </w:r>
      <w:bookmarkEnd w:id="3171"/>
    </w:p>
    <w:p w14:paraId="11AC3F42" w14:textId="77777777" w:rsidR="00943128" w:rsidRPr="00312974" w:rsidRDefault="00943128" w:rsidP="00943128">
      <w:pPr>
        <w:rPr>
          <w:rPrChange w:id="3177" w:author="Rodion" w:date="2019-12-09T02:09:00Z">
            <w:rPr/>
          </w:rPrChange>
        </w:rPr>
      </w:pPr>
    </w:p>
    <w:p w14:paraId="18038672" w14:textId="7A59AAAD" w:rsidR="00943128" w:rsidRPr="00312974" w:rsidRDefault="00943128" w:rsidP="00943128">
      <w:pPr>
        <w:rPr>
          <w:rPrChange w:id="3178" w:author="Rodion" w:date="2019-12-09T02:09:00Z">
            <w:rPr/>
          </w:rPrChange>
        </w:rPr>
      </w:pPr>
      <w:r w:rsidRPr="00312974">
        <w:rPr>
          <w:rPrChange w:id="3179" w:author="Rodion" w:date="2019-12-09T02:09:00Z">
            <w:rPr/>
          </w:rPrChange>
        </w:rPr>
        <w:t>Комунікація між пристроями займає дуже важливе місце в розробці систем автоматизації, що стосуються розумного дому. Мережеві технологі</w:t>
      </w:r>
      <w:r w:rsidR="0010404C" w:rsidRPr="00312974">
        <w:rPr>
          <w:rPrChange w:id="3180" w:author="Rodion" w:date="2019-12-09T02:09:00Z">
            <w:rPr/>
          </w:rPrChange>
        </w:rPr>
        <w:t>ї</w:t>
      </w:r>
      <w:r w:rsidRPr="00312974">
        <w:rPr>
          <w:rPrChange w:id="3181" w:author="Rodion" w:date="2019-12-09T02:09:00Z">
            <w:rPr/>
          </w:rPrChange>
        </w:rPr>
        <w:t xml:space="preserve"> надають можливість електричним пристроям здійснювати обмін даними між собою, а також із програмним забезпеченням, хмарними службами тощо. Інтернет побудований на стандартизованих протоколах, що забезпечують надійну та безпечну комунікацію між неоднорідними пристроями. Стандартні протоколи визначають правила, та вимоги до пристроїв для встановлення </w:t>
      </w:r>
      <w:r w:rsidR="0010404C" w:rsidRPr="00312974">
        <w:rPr>
          <w:rPrChange w:id="3182" w:author="Rodion" w:date="2019-12-09T02:09:00Z">
            <w:rPr/>
          </w:rPrChange>
        </w:rPr>
        <w:t>з’єднання</w:t>
      </w:r>
      <w:r w:rsidRPr="00312974">
        <w:rPr>
          <w:rPrChange w:id="3183" w:author="Rodion" w:date="2019-12-09T02:09:00Z">
            <w:rPr/>
          </w:rPrChange>
        </w:rPr>
        <w:t xml:space="preserve">, та успішної передачі даних в конкретній мережі. </w:t>
      </w:r>
    </w:p>
    <w:p w14:paraId="5A49711E" w14:textId="681809BB" w:rsidR="00943128" w:rsidRPr="00312974" w:rsidRDefault="00943128" w:rsidP="00943128">
      <w:pPr>
        <w:rPr>
          <w:rPrChange w:id="3184" w:author="Rodion" w:date="2019-12-09T02:09:00Z">
            <w:rPr/>
          </w:rPrChange>
        </w:rPr>
      </w:pPr>
      <w:r w:rsidRPr="00312974">
        <w:rPr>
          <w:rPrChange w:id="3185" w:author="Rodion" w:date="2019-12-09T02:09:00Z">
            <w:rPr/>
          </w:rPrChange>
        </w:rPr>
        <w:t xml:space="preserve">В сфері автоматизації існує багато конкуруючих мережевих технологій. Одразу кілька технологій, розроблених різними корпораціями, націлені на різні ринки та сфери використання, такі як автоматизація дому, охорона здоров’я або промисловий інтернет речей. Але часто ці технології пропонують лише альтернативні варіанти </w:t>
      </w:r>
      <w:r w:rsidR="0092474C" w:rsidRPr="00312974">
        <w:rPr>
          <w:rPrChange w:id="3186" w:author="Rodion" w:date="2019-12-09T02:09:00Z">
            <w:rPr/>
          </w:rPrChange>
        </w:rPr>
        <w:t>реалізації</w:t>
      </w:r>
      <w:r w:rsidRPr="00312974">
        <w:rPr>
          <w:rPrChange w:id="3187" w:author="Rodion" w:date="2019-12-09T02:09:00Z">
            <w:rPr/>
          </w:rPrChange>
        </w:rPr>
        <w:t xml:space="preserve"> тих самих стандартних </w:t>
      </w:r>
      <w:r w:rsidR="0092474C" w:rsidRPr="00312974">
        <w:rPr>
          <w:rPrChange w:id="3188" w:author="Rodion" w:date="2019-12-09T02:09:00Z">
            <w:rPr/>
          </w:rPrChange>
        </w:rPr>
        <w:t>протоколів</w:t>
      </w:r>
      <w:r w:rsidRPr="00312974">
        <w:rPr>
          <w:rPrChange w:id="3189" w:author="Rodion" w:date="2019-12-09T02:09:00Z">
            <w:rPr/>
          </w:rPrChange>
        </w:rPr>
        <w:t xml:space="preserve">. Наприклад, протокол IEEE 802.15.4 описує роботу бездротових персональних мереж з низькою пропускною здатністю (LR-WPAN) і реалізується декількома конкуруючими технологіями, включаючи </w:t>
      </w:r>
      <w:proofErr w:type="spellStart"/>
      <w:r w:rsidRPr="00312974">
        <w:rPr>
          <w:rPrChange w:id="3190" w:author="Rodion" w:date="2019-12-09T02:09:00Z">
            <w:rPr/>
          </w:rPrChange>
        </w:rPr>
        <w:t>ZigBee</w:t>
      </w:r>
      <w:proofErr w:type="spellEnd"/>
      <w:r w:rsidRPr="00312974">
        <w:rPr>
          <w:rPrChange w:id="3191" w:author="Rodion" w:date="2019-12-09T02:09:00Z">
            <w:rPr/>
          </w:rPrChange>
        </w:rPr>
        <w:t>, Z-</w:t>
      </w:r>
      <w:proofErr w:type="spellStart"/>
      <w:r w:rsidRPr="00312974">
        <w:rPr>
          <w:rPrChange w:id="3192" w:author="Rodion" w:date="2019-12-09T02:09:00Z">
            <w:rPr/>
          </w:rPrChange>
        </w:rPr>
        <w:t>Wave</w:t>
      </w:r>
      <w:proofErr w:type="spellEnd"/>
      <w:r w:rsidRPr="00312974">
        <w:rPr>
          <w:rPrChange w:id="3193" w:author="Rodion" w:date="2019-12-09T02:09:00Z">
            <w:rPr/>
          </w:rPrChange>
        </w:rPr>
        <w:t xml:space="preserve">, </w:t>
      </w:r>
      <w:proofErr w:type="spellStart"/>
      <w:r w:rsidRPr="00312974">
        <w:rPr>
          <w:rPrChange w:id="3194" w:author="Rodion" w:date="2019-12-09T02:09:00Z">
            <w:rPr/>
          </w:rPrChange>
        </w:rPr>
        <w:t>EnOcean</w:t>
      </w:r>
      <w:proofErr w:type="spellEnd"/>
      <w:r w:rsidRPr="00312974">
        <w:rPr>
          <w:rPrChange w:id="3195" w:author="Rodion" w:date="2019-12-09T02:09:00Z">
            <w:rPr/>
          </w:rPrChange>
        </w:rPr>
        <w:t>, SNAP та 6LoWPAN</w:t>
      </w:r>
      <w:r w:rsidR="00FE02C9" w:rsidRPr="00312974">
        <w:rPr>
          <w:rPrChange w:id="3196" w:author="Rodion" w:date="2019-12-09T02:09:00Z">
            <w:rPr/>
          </w:rPrChange>
        </w:rPr>
        <w:t xml:space="preserve"> </w:t>
      </w:r>
      <w:r w:rsidR="00FE02C9" w:rsidRPr="00312974">
        <w:rPr>
          <w:sz w:val="26"/>
          <w:szCs w:val="26"/>
          <w:rPrChange w:id="3197" w:author="Rodion" w:date="2019-12-09T02:09:00Z">
            <w:rPr>
              <w:sz w:val="26"/>
              <w:szCs w:val="26"/>
            </w:rPr>
          </w:rPrChange>
        </w:rPr>
        <w:t>[19]</w:t>
      </w:r>
      <w:r w:rsidRPr="00312974">
        <w:rPr>
          <w:rPrChange w:id="3198" w:author="Rodion" w:date="2019-12-09T02:09:00Z">
            <w:rPr/>
          </w:rPrChange>
        </w:rPr>
        <w:t>.</w:t>
      </w:r>
    </w:p>
    <w:p w14:paraId="4E858475" w14:textId="0C94C07B" w:rsidR="00943128" w:rsidRPr="00312974" w:rsidRDefault="00943128" w:rsidP="00943128">
      <w:pPr>
        <w:rPr>
          <w:rPrChange w:id="3199" w:author="Rodion" w:date="2019-12-09T02:09:00Z">
            <w:rPr/>
          </w:rPrChange>
        </w:rPr>
      </w:pPr>
      <w:r w:rsidRPr="00312974">
        <w:rPr>
          <w:rPrChange w:id="3200" w:author="Rodion" w:date="2019-12-09T02:09:00Z">
            <w:rPr/>
          </w:rPrChange>
        </w:rPr>
        <w:t xml:space="preserve">Технології, що використовуються для підключення до Інтернету, як, наприклад, </w:t>
      </w:r>
      <w:proofErr w:type="spellStart"/>
      <w:r w:rsidRPr="00312974">
        <w:rPr>
          <w:rPrChange w:id="3201" w:author="Rodion" w:date="2019-12-09T02:09:00Z">
            <w:rPr/>
          </w:rPrChange>
        </w:rPr>
        <w:t>Ethernet</w:t>
      </w:r>
      <w:proofErr w:type="spellEnd"/>
      <w:r w:rsidRPr="00312974">
        <w:rPr>
          <w:rPrChange w:id="3202" w:author="Rodion" w:date="2019-12-09T02:09:00Z">
            <w:rPr/>
          </w:rPrChange>
        </w:rPr>
        <w:t xml:space="preserve">, часто можна застосовувати і для автоматизації. Однак нові технології розробляються спеціально для вирішення проблем пов’язаних з розвиненням інтернету речей. Якщо подивитись на стек технологій фізичної передачі, випливають наступні проблеми, </w:t>
      </w:r>
      <w:ins w:id="3203" w:author="Rodion Kharabet" w:date="2019-12-06T01:25:00Z">
        <w:r w:rsidR="002F6296" w:rsidRPr="00312974">
          <w:rPr>
            <w:rPrChange w:id="3204" w:author="Rodion" w:date="2019-12-09T02:09:00Z">
              <w:rPr/>
            </w:rPrChange>
          </w:rPr>
          <w:t>щ</w:t>
        </w:r>
      </w:ins>
      <w:del w:id="3205" w:author="Rodion Kharabet" w:date="2019-12-06T01:25:00Z">
        <w:r w:rsidRPr="00312974" w:rsidDel="002F6296">
          <w:rPr>
            <w:rPrChange w:id="3206" w:author="Rodion" w:date="2019-12-09T02:09:00Z">
              <w:rPr/>
            </w:rPrChange>
          </w:rPr>
          <w:delText>ш</w:delText>
        </w:r>
      </w:del>
      <w:r w:rsidRPr="00312974">
        <w:rPr>
          <w:rPrChange w:id="3207" w:author="Rodion" w:date="2019-12-09T02:09:00Z">
            <w:rPr/>
          </w:rPrChange>
        </w:rPr>
        <w:t>о постають перед побудовою мережі для інтернету речей:</w:t>
      </w:r>
    </w:p>
    <w:p w14:paraId="7337604E" w14:textId="09F5AE2B" w:rsidR="00943128" w:rsidRPr="00312974" w:rsidRDefault="002F6296" w:rsidP="00943128">
      <w:pPr>
        <w:pStyle w:val="ListParagraph"/>
        <w:rPr>
          <w:rPrChange w:id="3208" w:author="Rodion" w:date="2019-12-09T02:09:00Z">
            <w:rPr/>
          </w:rPrChange>
        </w:rPr>
      </w:pPr>
      <w:ins w:id="3209" w:author="Rodion Kharabet" w:date="2019-12-06T01:25:00Z">
        <w:r w:rsidRPr="00312974">
          <w:rPr>
            <w:rPrChange w:id="3210" w:author="Rodion" w:date="2019-12-09T02:09:00Z">
              <w:rPr/>
            </w:rPrChange>
          </w:rPr>
          <w:t>б</w:t>
        </w:r>
      </w:ins>
      <w:del w:id="3211" w:author="Rodion Kharabet" w:date="2019-12-06T01:25:00Z">
        <w:r w:rsidR="00943128" w:rsidRPr="00312974" w:rsidDel="002F6296">
          <w:rPr>
            <w:rPrChange w:id="3212" w:author="Rodion" w:date="2019-12-09T02:09:00Z">
              <w:rPr/>
            </w:rPrChange>
          </w:rPr>
          <w:delText>Б</w:delText>
        </w:r>
      </w:del>
      <w:r w:rsidR="00943128" w:rsidRPr="00312974">
        <w:rPr>
          <w:rPrChange w:id="3213" w:author="Rodion" w:date="2019-12-09T02:09:00Z">
            <w:rPr/>
          </w:rPrChange>
        </w:rPr>
        <w:t>езпека</w:t>
      </w:r>
      <w:ins w:id="3214" w:author="Rodion Kharabet" w:date="2019-12-06T01:25:00Z">
        <w:r w:rsidRPr="00312974">
          <w:rPr>
            <w:rPrChange w:id="3215" w:author="Rodion" w:date="2019-12-09T02:09:00Z">
              <w:rPr/>
            </w:rPrChange>
          </w:rPr>
          <w:t>;</w:t>
        </w:r>
      </w:ins>
      <w:del w:id="3216" w:author="Rodion Kharabet" w:date="2019-12-06T01:25:00Z">
        <w:r w:rsidR="00943128" w:rsidRPr="00312974" w:rsidDel="002F6296">
          <w:rPr>
            <w:rPrChange w:id="3217" w:author="Rodion" w:date="2019-12-09T02:09:00Z">
              <w:rPr/>
            </w:rPrChange>
          </w:rPr>
          <w:delText xml:space="preserve"> </w:delText>
        </w:r>
      </w:del>
    </w:p>
    <w:p w14:paraId="2E768E71" w14:textId="19890A84" w:rsidR="00943128" w:rsidRPr="00312974" w:rsidRDefault="002F6296" w:rsidP="00943128">
      <w:pPr>
        <w:pStyle w:val="ListParagraph"/>
        <w:rPr>
          <w:rPrChange w:id="3218" w:author="Rodion" w:date="2019-12-09T02:09:00Z">
            <w:rPr/>
          </w:rPrChange>
        </w:rPr>
      </w:pPr>
      <w:ins w:id="3219" w:author="Rodion Kharabet" w:date="2019-12-06T01:26:00Z">
        <w:r w:rsidRPr="00312974">
          <w:rPr>
            <w:rPrChange w:id="3220" w:author="Rodion" w:date="2019-12-09T02:09:00Z">
              <w:rPr/>
            </w:rPrChange>
          </w:rPr>
          <w:lastRenderedPageBreak/>
          <w:t>м</w:t>
        </w:r>
      </w:ins>
      <w:del w:id="3221" w:author="Rodion Kharabet" w:date="2019-12-06T01:26:00Z">
        <w:r w:rsidR="0092474C" w:rsidRPr="00312974" w:rsidDel="002F6296">
          <w:rPr>
            <w:rPrChange w:id="3222" w:author="Rodion" w:date="2019-12-09T02:09:00Z">
              <w:rPr/>
            </w:rPrChange>
          </w:rPr>
          <w:delText>М</w:delText>
        </w:r>
      </w:del>
      <w:r w:rsidR="0092474C" w:rsidRPr="00312974">
        <w:rPr>
          <w:rPrChange w:id="3223" w:author="Rodion" w:date="2019-12-09T02:09:00Z">
            <w:rPr/>
          </w:rPrChange>
        </w:rPr>
        <w:t>асштабованість</w:t>
      </w:r>
      <w:ins w:id="3224" w:author="Rodion Kharabet" w:date="2019-12-06T01:26:00Z">
        <w:r w:rsidRPr="00312974">
          <w:rPr>
            <w:rPrChange w:id="3225" w:author="Rodion" w:date="2019-12-09T02:09:00Z">
              <w:rPr/>
            </w:rPrChange>
          </w:rPr>
          <w:t>;</w:t>
        </w:r>
      </w:ins>
    </w:p>
    <w:p w14:paraId="15435381" w14:textId="6B2585C0" w:rsidR="00943128" w:rsidRPr="00312974" w:rsidRDefault="002F6296" w:rsidP="00943128">
      <w:pPr>
        <w:pStyle w:val="ListParagraph"/>
        <w:rPr>
          <w:rPrChange w:id="3226" w:author="Rodion" w:date="2019-12-09T02:09:00Z">
            <w:rPr/>
          </w:rPrChange>
        </w:rPr>
      </w:pPr>
      <w:ins w:id="3227" w:author="Rodion Kharabet" w:date="2019-12-06T01:26:00Z">
        <w:r w:rsidRPr="00312974">
          <w:rPr>
            <w:rPrChange w:id="3228" w:author="Rodion" w:date="2019-12-09T02:09:00Z">
              <w:rPr/>
            </w:rPrChange>
          </w:rPr>
          <w:t>м</w:t>
        </w:r>
      </w:ins>
      <w:del w:id="3229" w:author="Rodion Kharabet" w:date="2019-12-06T01:26:00Z">
        <w:r w:rsidR="00943128" w:rsidRPr="00312974" w:rsidDel="002F6296">
          <w:rPr>
            <w:rPrChange w:id="3230" w:author="Rodion" w:date="2019-12-09T02:09:00Z">
              <w:rPr/>
            </w:rPrChange>
          </w:rPr>
          <w:delText>М</w:delText>
        </w:r>
      </w:del>
      <w:r w:rsidR="00943128" w:rsidRPr="00312974">
        <w:rPr>
          <w:rPrChange w:id="3231" w:author="Rodion" w:date="2019-12-09T02:09:00Z">
            <w:rPr/>
          </w:rPrChange>
        </w:rPr>
        <w:t>обільність</w:t>
      </w:r>
      <w:ins w:id="3232" w:author="Rodion Kharabet" w:date="2019-12-06T01:26:00Z">
        <w:r w:rsidRPr="00312974">
          <w:rPr>
            <w:rPrChange w:id="3233" w:author="Rodion" w:date="2019-12-09T02:09:00Z">
              <w:rPr/>
            </w:rPrChange>
          </w:rPr>
          <w:t>;</w:t>
        </w:r>
      </w:ins>
    </w:p>
    <w:p w14:paraId="52E73628" w14:textId="732EF2CD" w:rsidR="00943128" w:rsidRPr="00312974" w:rsidRDefault="002F6296" w:rsidP="00943128">
      <w:pPr>
        <w:pStyle w:val="ListParagraph"/>
        <w:rPr>
          <w:rPrChange w:id="3234" w:author="Rodion" w:date="2019-12-09T02:09:00Z">
            <w:rPr/>
          </w:rPrChange>
        </w:rPr>
      </w:pPr>
      <w:ins w:id="3235" w:author="Rodion Kharabet" w:date="2019-12-06T01:26:00Z">
        <w:r w:rsidRPr="00312974">
          <w:rPr>
            <w:rPrChange w:id="3236" w:author="Rodion" w:date="2019-12-09T02:09:00Z">
              <w:rPr/>
            </w:rPrChange>
          </w:rPr>
          <w:t>е</w:t>
        </w:r>
      </w:ins>
      <w:del w:id="3237" w:author="Rodion Kharabet" w:date="2019-12-06T01:26:00Z">
        <w:r w:rsidR="00943128" w:rsidRPr="00312974" w:rsidDel="002F6296">
          <w:rPr>
            <w:rPrChange w:id="3238" w:author="Rodion" w:date="2019-12-09T02:09:00Z">
              <w:rPr/>
            </w:rPrChange>
          </w:rPr>
          <w:delText>Е</w:delText>
        </w:r>
      </w:del>
      <w:r w:rsidR="00943128" w:rsidRPr="00312974">
        <w:rPr>
          <w:rPrChange w:id="3239" w:author="Rodion" w:date="2019-12-09T02:09:00Z">
            <w:rPr/>
          </w:rPrChange>
        </w:rPr>
        <w:t>нергоефективність</w:t>
      </w:r>
      <w:ins w:id="3240" w:author="Rodion Kharabet" w:date="2019-12-06T01:26:00Z">
        <w:r w:rsidRPr="00312974">
          <w:rPr>
            <w:rPrChange w:id="3241" w:author="Rodion" w:date="2019-12-09T02:09:00Z">
              <w:rPr/>
            </w:rPrChange>
          </w:rPr>
          <w:t>;</w:t>
        </w:r>
      </w:ins>
    </w:p>
    <w:p w14:paraId="0B158283" w14:textId="41E46CCE" w:rsidR="00943128" w:rsidRPr="00312974" w:rsidRDefault="002F6296" w:rsidP="00943128">
      <w:pPr>
        <w:pStyle w:val="ListParagraph"/>
        <w:rPr>
          <w:rPrChange w:id="3242" w:author="Rodion" w:date="2019-12-09T02:09:00Z">
            <w:rPr/>
          </w:rPrChange>
        </w:rPr>
      </w:pPr>
      <w:ins w:id="3243" w:author="Rodion Kharabet" w:date="2019-12-06T01:26:00Z">
        <w:r w:rsidRPr="00312974">
          <w:rPr>
            <w:rPrChange w:id="3244" w:author="Rodion" w:date="2019-12-09T02:09:00Z">
              <w:rPr/>
            </w:rPrChange>
          </w:rPr>
          <w:t>п</w:t>
        </w:r>
      </w:ins>
      <w:del w:id="3245" w:author="Rodion Kharabet" w:date="2019-12-06T01:26:00Z">
        <w:r w:rsidR="00943128" w:rsidRPr="00312974" w:rsidDel="002F6296">
          <w:rPr>
            <w:rPrChange w:id="3246" w:author="Rodion" w:date="2019-12-09T02:09:00Z">
              <w:rPr/>
            </w:rPrChange>
          </w:rPr>
          <w:delText>П</w:delText>
        </w:r>
      </w:del>
      <w:r w:rsidR="00943128" w:rsidRPr="00312974">
        <w:rPr>
          <w:rPrChange w:id="3247" w:author="Rodion" w:date="2019-12-09T02:09:00Z">
            <w:rPr/>
          </w:rPrChange>
        </w:rPr>
        <w:t>ропускна здатність</w:t>
      </w:r>
      <w:ins w:id="3248" w:author="Rodion Kharabet" w:date="2019-12-06T01:26:00Z">
        <w:r w:rsidRPr="00312974">
          <w:rPr>
            <w:rPrChange w:id="3249" w:author="Rodion" w:date="2019-12-09T02:09:00Z">
              <w:rPr/>
            </w:rPrChange>
          </w:rPr>
          <w:t>;</w:t>
        </w:r>
      </w:ins>
    </w:p>
    <w:p w14:paraId="533C973B" w14:textId="1008EFCE" w:rsidR="00943128" w:rsidRPr="00312974" w:rsidRDefault="00943128" w:rsidP="00943128">
      <w:pPr>
        <w:pStyle w:val="ListParagraph"/>
        <w:rPr>
          <w:rPrChange w:id="3250" w:author="Rodion" w:date="2019-12-09T02:09:00Z">
            <w:rPr/>
          </w:rPrChange>
        </w:rPr>
      </w:pPr>
      <w:del w:id="3251" w:author="Rodion Kharabet" w:date="2019-12-06T01:26:00Z">
        <w:r w:rsidRPr="00312974" w:rsidDel="002F6296">
          <w:rPr>
            <w:rPrChange w:id="3252" w:author="Rodion" w:date="2019-12-09T02:09:00Z">
              <w:rPr/>
            </w:rPrChange>
          </w:rPr>
          <w:delText>Н</w:delText>
        </w:r>
      </w:del>
      <w:ins w:id="3253" w:author="Rodion Kharabet" w:date="2019-12-06T01:26:00Z">
        <w:r w:rsidR="002F6296" w:rsidRPr="00312974">
          <w:rPr>
            <w:rPrChange w:id="3254" w:author="Rodion" w:date="2019-12-09T02:09:00Z">
              <w:rPr/>
            </w:rPrChange>
          </w:rPr>
          <w:t>н</w:t>
        </w:r>
      </w:ins>
      <w:r w:rsidRPr="00312974">
        <w:rPr>
          <w:rPrChange w:id="3255" w:author="Rodion" w:date="2019-12-09T02:09:00Z">
            <w:rPr/>
          </w:rPrChange>
        </w:rPr>
        <w:t>адійність</w:t>
      </w:r>
      <w:ins w:id="3256" w:author="Rodion Kharabet" w:date="2019-12-06T01:26:00Z">
        <w:r w:rsidR="002F6296" w:rsidRPr="00312974">
          <w:rPr>
            <w:rPrChange w:id="3257" w:author="Rodion" w:date="2019-12-09T02:09:00Z">
              <w:rPr/>
            </w:rPrChange>
          </w:rPr>
          <w:t>.</w:t>
        </w:r>
      </w:ins>
    </w:p>
    <w:p w14:paraId="5682A2C0" w14:textId="1E3A0BC4" w:rsidR="00943128" w:rsidRPr="00312974" w:rsidRDefault="00943128" w:rsidP="00943128">
      <w:pPr>
        <w:rPr>
          <w:rPrChange w:id="3258" w:author="Rodion" w:date="2019-12-09T02:09:00Z">
            <w:rPr/>
          </w:rPrChange>
        </w:rPr>
      </w:pPr>
      <w:r w:rsidRPr="00312974">
        <w:rPr>
          <w:rPrChange w:id="3259" w:author="Rodion" w:date="2019-12-09T02:09:00Z">
            <w:rPr/>
          </w:rPrChange>
        </w:rPr>
        <w:t xml:space="preserve">Одним з важливих параметрів мережі – топологія. Для універсальної мережі інтернету речей найпоширенішими </w:t>
      </w:r>
      <w:del w:id="3260" w:author="Rodion Kharabet" w:date="2019-12-06T01:26:00Z">
        <w:r w:rsidRPr="00312974" w:rsidDel="002F6296">
          <w:rPr>
            <w:rPrChange w:id="3261" w:author="Rodion" w:date="2019-12-09T02:09:00Z">
              <w:rPr/>
            </w:rPrChange>
          </w:rPr>
          <w:delText xml:space="preserve">являються </w:delText>
        </w:r>
      </w:del>
      <w:ins w:id="3262" w:author="Rodion Kharabet" w:date="2019-12-06T01:26:00Z">
        <w:r w:rsidR="002F6296" w:rsidRPr="00312974">
          <w:rPr>
            <w:rPrChange w:id="3263" w:author="Rodion" w:date="2019-12-09T02:09:00Z">
              <w:rPr/>
            </w:rPrChange>
          </w:rPr>
          <w:t xml:space="preserve">є </w:t>
        </w:r>
      </w:ins>
      <w:r w:rsidRPr="00312974">
        <w:rPr>
          <w:rPrChange w:id="3264" w:author="Rodion" w:date="2019-12-09T02:09:00Z">
            <w:rPr/>
          </w:rPrChange>
        </w:rPr>
        <w:t xml:space="preserve">зіркова та сітчаста топологія. У зірковій топології кожен пристрій безпосередньо підключений до центрального вузла (шлюзу), що передає дані з підключених пристроїв на </w:t>
      </w:r>
      <w:r w:rsidR="0092474C" w:rsidRPr="00312974">
        <w:rPr>
          <w:rPrChange w:id="3265" w:author="Rodion" w:date="2019-12-09T02:09:00Z">
            <w:rPr/>
          </w:rPrChange>
        </w:rPr>
        <w:t>наступний</w:t>
      </w:r>
      <w:r w:rsidRPr="00312974">
        <w:rPr>
          <w:rPrChange w:id="3266" w:author="Rodion" w:date="2019-12-09T02:09:00Z">
            <w:rPr/>
          </w:rPrChange>
        </w:rPr>
        <w:t xml:space="preserve"> рівень. У сітчастих </w:t>
      </w:r>
      <w:proofErr w:type="spellStart"/>
      <w:r w:rsidRPr="00312974">
        <w:rPr>
          <w:rPrChange w:id="3267" w:author="Rodion" w:date="2019-12-09T02:09:00Z">
            <w:rPr/>
          </w:rPrChange>
        </w:rPr>
        <w:t>топологіях</w:t>
      </w:r>
      <w:proofErr w:type="spellEnd"/>
      <w:r w:rsidRPr="00312974">
        <w:rPr>
          <w:rPrChange w:id="3268" w:author="Rodion" w:date="2019-12-09T02:09:00Z">
            <w:rPr/>
          </w:rPrChange>
        </w:rPr>
        <w:t xml:space="preserve"> пристрої підключаються між собою в межах видимого діапазону. Кожен вузол в мережі може діяти як маршрутизатор, або навіть як шлюз. Сітчасті мережі більш складні, ніж мережі</w:t>
      </w:r>
      <w:ins w:id="3269" w:author="Rodion Kharabet" w:date="2019-12-06T01:26:00Z">
        <w:r w:rsidR="002F6296" w:rsidRPr="00312974">
          <w:rPr>
            <w:rPrChange w:id="3270" w:author="Rodion" w:date="2019-12-09T02:09:00Z">
              <w:rPr/>
            </w:rPrChange>
          </w:rPr>
          <w:t xml:space="preserve"> із</w:t>
        </w:r>
      </w:ins>
      <w:r w:rsidRPr="00312974">
        <w:rPr>
          <w:rPrChange w:id="3271" w:author="Rodion" w:date="2019-12-09T02:09:00Z">
            <w:rPr/>
          </w:rPrChange>
        </w:rPr>
        <w:t xml:space="preserve"> зірковою топологією, але мають перевагу в тому, що вони стійкіші до відмов, оскільки вони не покладаються на єдиний центральний шлюз.</w:t>
      </w:r>
    </w:p>
    <w:p w14:paraId="6CAA844D" w14:textId="6C66E19D" w:rsidR="00943128" w:rsidRPr="00312974" w:rsidRDefault="00943128" w:rsidP="00943128">
      <w:pPr>
        <w:rPr>
          <w:rPrChange w:id="3272" w:author="Rodion" w:date="2019-12-09T02:09:00Z">
            <w:rPr/>
          </w:rPrChange>
        </w:rPr>
      </w:pPr>
      <w:r w:rsidRPr="00312974">
        <w:rPr>
          <w:rPrChange w:id="3273" w:author="Rodion" w:date="2019-12-09T02:09:00Z">
            <w:rPr/>
          </w:rPrChange>
        </w:rPr>
        <w:t xml:space="preserve">Мережеві протоколи нижніх рівнів включають в себе як </w:t>
      </w:r>
      <w:r w:rsidR="0092474C" w:rsidRPr="00312974">
        <w:rPr>
          <w:rPrChange w:id="3274" w:author="Rodion" w:date="2019-12-09T02:09:00Z">
            <w:rPr/>
          </w:rPrChange>
        </w:rPr>
        <w:t>стільниковий</w:t>
      </w:r>
      <w:r w:rsidRPr="00312974">
        <w:rPr>
          <w:rPrChange w:id="3275" w:author="Rodion" w:date="2019-12-09T02:09:00Z">
            <w:rPr/>
          </w:rPrChange>
        </w:rPr>
        <w:t xml:space="preserve"> </w:t>
      </w:r>
      <w:r w:rsidR="0092474C" w:rsidRPr="00312974">
        <w:rPr>
          <w:rPrChange w:id="3276" w:author="Rodion" w:date="2019-12-09T02:09:00Z">
            <w:rPr/>
          </w:rPrChange>
        </w:rPr>
        <w:t>зв’язок</w:t>
      </w:r>
      <w:r w:rsidRPr="00312974">
        <w:rPr>
          <w:rPrChange w:id="3277" w:author="Rodion" w:date="2019-12-09T02:09:00Z">
            <w:rPr/>
          </w:rPrChange>
        </w:rPr>
        <w:t xml:space="preserve">, </w:t>
      </w:r>
      <w:proofErr w:type="spellStart"/>
      <w:r w:rsidRPr="00312974">
        <w:rPr>
          <w:rPrChange w:id="3278" w:author="Rodion" w:date="2019-12-09T02:09:00Z">
            <w:rPr/>
          </w:rPrChange>
        </w:rPr>
        <w:t>Wi-Fi</w:t>
      </w:r>
      <w:proofErr w:type="spellEnd"/>
      <w:r w:rsidRPr="00312974">
        <w:rPr>
          <w:rPrChange w:id="3279" w:author="Rodion" w:date="2019-12-09T02:09:00Z">
            <w:rPr/>
          </w:rPrChange>
        </w:rPr>
        <w:t xml:space="preserve"> та </w:t>
      </w:r>
      <w:proofErr w:type="spellStart"/>
      <w:r w:rsidRPr="00312974">
        <w:rPr>
          <w:rPrChange w:id="3280" w:author="Rodion" w:date="2019-12-09T02:09:00Z">
            <w:rPr/>
          </w:rPrChange>
        </w:rPr>
        <w:t>Ethernet</w:t>
      </w:r>
      <w:proofErr w:type="spellEnd"/>
      <w:r w:rsidRPr="00312974">
        <w:rPr>
          <w:rPrChange w:id="3281" w:author="Rodion" w:date="2019-12-09T02:09:00Z">
            <w:rPr/>
          </w:rPrChange>
        </w:rPr>
        <w:t xml:space="preserve">, так і більш спеціалізовані рішення, такі як LPWAN, </w:t>
      </w:r>
      <w:proofErr w:type="spellStart"/>
      <w:r w:rsidRPr="00312974">
        <w:rPr>
          <w:rPrChange w:id="3282" w:author="Rodion" w:date="2019-12-09T02:09:00Z">
            <w:rPr/>
          </w:rPrChange>
        </w:rPr>
        <w:t>Bluetooth</w:t>
      </w:r>
      <w:proofErr w:type="spellEnd"/>
      <w:r w:rsidRPr="00312974">
        <w:rPr>
          <w:rPrChange w:id="3283" w:author="Rodion" w:date="2019-12-09T02:09:00Z">
            <w:rPr/>
          </w:rPrChange>
        </w:rPr>
        <w:t xml:space="preserve"> </w:t>
      </w:r>
      <w:proofErr w:type="spellStart"/>
      <w:r w:rsidRPr="00312974">
        <w:rPr>
          <w:rPrChange w:id="3284" w:author="Rodion" w:date="2019-12-09T02:09:00Z">
            <w:rPr/>
          </w:rPrChange>
        </w:rPr>
        <w:t>Low</w:t>
      </w:r>
      <w:proofErr w:type="spellEnd"/>
      <w:r w:rsidRPr="00312974">
        <w:rPr>
          <w:rPrChange w:id="3285" w:author="Rodion" w:date="2019-12-09T02:09:00Z">
            <w:rPr/>
          </w:rPrChange>
        </w:rPr>
        <w:t xml:space="preserve"> </w:t>
      </w:r>
      <w:proofErr w:type="spellStart"/>
      <w:r w:rsidRPr="00312974">
        <w:rPr>
          <w:rPrChange w:id="3286" w:author="Rodion" w:date="2019-12-09T02:09:00Z">
            <w:rPr/>
          </w:rPrChange>
        </w:rPr>
        <w:t>Energy</w:t>
      </w:r>
      <w:proofErr w:type="spellEnd"/>
      <w:r w:rsidRPr="00312974">
        <w:rPr>
          <w:rPrChange w:id="3287" w:author="Rodion" w:date="2019-12-09T02:09:00Z">
            <w:rPr/>
          </w:rPrChange>
        </w:rPr>
        <w:t xml:space="preserve"> (BLE), </w:t>
      </w:r>
      <w:proofErr w:type="spellStart"/>
      <w:r w:rsidRPr="00312974">
        <w:rPr>
          <w:rPrChange w:id="3288" w:author="Rodion" w:date="2019-12-09T02:09:00Z">
            <w:rPr/>
          </w:rPrChange>
        </w:rPr>
        <w:t>ZigBee</w:t>
      </w:r>
      <w:proofErr w:type="spellEnd"/>
      <w:r w:rsidRPr="00312974">
        <w:rPr>
          <w:rPrChange w:id="3289" w:author="Rodion" w:date="2019-12-09T02:09:00Z">
            <w:rPr/>
          </w:rPrChange>
        </w:rPr>
        <w:t>, NFC та RFID</w:t>
      </w:r>
      <w:r w:rsidR="008A1C57" w:rsidRPr="00312974">
        <w:rPr>
          <w:rPrChange w:id="3290" w:author="Rodion" w:date="2019-12-09T02:09:00Z">
            <w:rPr/>
          </w:rPrChange>
        </w:rPr>
        <w:t xml:space="preserve"> [20]</w:t>
      </w:r>
      <w:r w:rsidRPr="00312974">
        <w:rPr>
          <w:rPrChange w:id="3291" w:author="Rodion" w:date="2019-12-09T02:09:00Z">
            <w:rPr/>
          </w:rPrChange>
        </w:rPr>
        <w:t>.</w:t>
      </w:r>
    </w:p>
    <w:p w14:paraId="64A27508" w14:textId="2A6EF08D" w:rsidR="00943128" w:rsidRPr="00312974" w:rsidRDefault="00943128" w:rsidP="00943128">
      <w:pPr>
        <w:rPr>
          <w:rPrChange w:id="3292" w:author="Rodion" w:date="2019-12-09T02:09:00Z">
            <w:rPr/>
          </w:rPrChange>
        </w:rPr>
      </w:pPr>
      <w:r w:rsidRPr="00312974">
        <w:rPr>
          <w:rPrChange w:id="3293" w:author="Rodion" w:date="2019-12-09T02:09:00Z">
            <w:rPr/>
          </w:rPrChange>
        </w:rPr>
        <w:t xml:space="preserve">Важливою технологією комунікації на короткій дистанції є </w:t>
      </w:r>
      <w:proofErr w:type="spellStart"/>
      <w:r w:rsidRPr="00312974">
        <w:rPr>
          <w:rPrChange w:id="3294" w:author="Rodion" w:date="2019-12-09T02:09:00Z">
            <w:rPr/>
          </w:rPrChange>
        </w:rPr>
        <w:t>Bluetooth</w:t>
      </w:r>
      <w:proofErr w:type="spellEnd"/>
      <w:r w:rsidRPr="00312974">
        <w:rPr>
          <w:rPrChange w:id="3295" w:author="Rodion" w:date="2019-12-09T02:09:00Z">
            <w:rPr/>
          </w:rPrChange>
        </w:rPr>
        <w:t xml:space="preserve">, що став дуже важливим для обчислень та є дуже поширеним в товарах для споживачів на ринку електроніки. Він вже давно використовується в мобільних телефонах, ноутбуках, різних </w:t>
      </w:r>
      <w:proofErr w:type="spellStart"/>
      <w:r w:rsidRPr="00312974">
        <w:rPr>
          <w:rPrChange w:id="3296" w:author="Rodion" w:date="2019-12-09T02:09:00Z">
            <w:rPr/>
          </w:rPrChange>
        </w:rPr>
        <w:t>носимих</w:t>
      </w:r>
      <w:proofErr w:type="spellEnd"/>
      <w:r w:rsidRPr="00312974">
        <w:rPr>
          <w:rPrChange w:id="3297" w:author="Rodion" w:date="2019-12-09T02:09:00Z">
            <w:rPr/>
          </w:rPrChange>
        </w:rPr>
        <w:t xml:space="preserve"> пристро</w:t>
      </w:r>
      <w:r w:rsidR="00947F64" w:rsidRPr="00312974">
        <w:rPr>
          <w:rPrChange w:id="3298" w:author="Rodion" w:date="2019-12-09T02:09:00Z">
            <w:rPr/>
          </w:rPrChange>
        </w:rPr>
        <w:t>ях</w:t>
      </w:r>
      <w:r w:rsidRPr="00312974">
        <w:rPr>
          <w:rPrChange w:id="3299" w:author="Rodion" w:date="2019-12-09T02:09:00Z">
            <w:rPr/>
          </w:rPrChange>
        </w:rPr>
        <w:t xml:space="preserve">, як смарт-годинники, фітнес-браслети тощо. Тож </w:t>
      </w:r>
      <w:proofErr w:type="spellStart"/>
      <w:r w:rsidRPr="00312974">
        <w:rPr>
          <w:rPrChange w:id="3300" w:author="Rodion" w:date="2019-12-09T02:09:00Z">
            <w:rPr/>
          </w:rPrChange>
        </w:rPr>
        <w:t>логічно</w:t>
      </w:r>
      <w:proofErr w:type="spellEnd"/>
      <w:r w:rsidRPr="00312974">
        <w:rPr>
          <w:rPrChange w:id="3301" w:author="Rodion" w:date="2019-12-09T02:09:00Z">
            <w:rPr/>
          </w:rPrChange>
        </w:rPr>
        <w:t xml:space="preserve">, що він буде мати успіх на ринку інтернету речей. Новий </w:t>
      </w:r>
      <w:proofErr w:type="spellStart"/>
      <w:r w:rsidRPr="00312974">
        <w:rPr>
          <w:rPrChange w:id="3302" w:author="Rodion" w:date="2019-12-09T02:09:00Z">
            <w:rPr/>
          </w:rPrChange>
        </w:rPr>
        <w:t>Bluetooth</w:t>
      </w:r>
      <w:proofErr w:type="spellEnd"/>
      <w:r w:rsidRPr="00312974">
        <w:rPr>
          <w:rPrChange w:id="3303" w:author="Rodion" w:date="2019-12-09T02:09:00Z">
            <w:rPr/>
          </w:rPrChange>
        </w:rPr>
        <w:t xml:space="preserve"> </w:t>
      </w:r>
      <w:proofErr w:type="spellStart"/>
      <w:r w:rsidRPr="00312974">
        <w:rPr>
          <w:rPrChange w:id="3304" w:author="Rodion" w:date="2019-12-09T02:09:00Z">
            <w:rPr/>
          </w:rPrChange>
        </w:rPr>
        <w:t>Low-Energy</w:t>
      </w:r>
      <w:proofErr w:type="spellEnd"/>
      <w:r w:rsidRPr="00312974">
        <w:rPr>
          <w:rPrChange w:id="3305" w:author="Rodion" w:date="2019-12-09T02:09:00Z">
            <w:rPr/>
          </w:rPrChange>
        </w:rPr>
        <w:t xml:space="preserve"> (BLE) або </w:t>
      </w:r>
      <w:proofErr w:type="spellStart"/>
      <w:r w:rsidRPr="00312974">
        <w:rPr>
          <w:rPrChange w:id="3306" w:author="Rodion" w:date="2019-12-09T02:09:00Z">
            <w:rPr/>
          </w:rPrChange>
        </w:rPr>
        <w:t>Bluetooth</w:t>
      </w:r>
      <w:proofErr w:type="spellEnd"/>
      <w:r w:rsidRPr="00312974">
        <w:rPr>
          <w:rPrChange w:id="3307" w:author="Rodion" w:date="2019-12-09T02:09:00Z">
            <w:rPr/>
          </w:rPrChange>
        </w:rPr>
        <w:t xml:space="preserve"> </w:t>
      </w:r>
      <w:proofErr w:type="spellStart"/>
      <w:r w:rsidRPr="00312974">
        <w:rPr>
          <w:rPrChange w:id="3308" w:author="Rodion" w:date="2019-12-09T02:09:00Z">
            <w:rPr/>
          </w:rPrChange>
        </w:rPr>
        <w:t>Smart</w:t>
      </w:r>
      <w:proofErr w:type="spellEnd"/>
      <w:r w:rsidRPr="00312974">
        <w:rPr>
          <w:rPrChange w:id="3309" w:author="Rodion" w:date="2019-12-09T02:09:00Z">
            <w:rPr/>
          </w:rPrChange>
        </w:rPr>
        <w:t xml:space="preserve"> – важливий протокол для систем інтернету речей. Він забезпечує таку ж швидкість та діапазон дії, як і звичайний </w:t>
      </w:r>
      <w:proofErr w:type="spellStart"/>
      <w:r w:rsidRPr="00312974">
        <w:rPr>
          <w:rPrChange w:id="3310" w:author="Rodion" w:date="2019-12-09T02:09:00Z">
            <w:rPr/>
          </w:rPrChange>
        </w:rPr>
        <w:t>Bluetooth</w:t>
      </w:r>
      <w:proofErr w:type="spellEnd"/>
      <w:r w:rsidRPr="00312974">
        <w:rPr>
          <w:rPrChange w:id="3311" w:author="Rodion" w:date="2019-12-09T02:09:00Z">
            <w:rPr/>
          </w:rPrChange>
        </w:rPr>
        <w:t xml:space="preserve">, але значно зменшує споживання електроенергії пристроями. Однак BLE насправді не призначений для передачі файлів, він більше підходить для невеликих </w:t>
      </w:r>
      <w:del w:id="3312" w:author="Rodion Kharabet" w:date="2019-12-06T01:27:00Z">
        <w:r w:rsidRPr="00312974" w:rsidDel="002F6296">
          <w:rPr>
            <w:rPrChange w:id="3313" w:author="Rodion" w:date="2019-12-09T02:09:00Z">
              <w:rPr/>
            </w:rPrChange>
          </w:rPr>
          <w:delText xml:space="preserve">шматочків </w:delText>
        </w:r>
      </w:del>
      <w:ins w:id="3314" w:author="Rodion Kharabet" w:date="2019-12-06T01:27:00Z">
        <w:r w:rsidR="002F6296" w:rsidRPr="00312974">
          <w:rPr>
            <w:rPrChange w:id="3315" w:author="Rodion" w:date="2019-12-09T02:09:00Z">
              <w:rPr/>
            </w:rPrChange>
          </w:rPr>
          <w:t xml:space="preserve">об’ємів </w:t>
        </w:r>
      </w:ins>
      <w:r w:rsidRPr="00312974">
        <w:rPr>
          <w:rPrChange w:id="3316" w:author="Rodion" w:date="2019-12-09T02:09:00Z">
            <w:rPr/>
          </w:rPrChange>
        </w:rPr>
        <w:t xml:space="preserve">даних. Але ця </w:t>
      </w:r>
      <w:r w:rsidR="00947F64" w:rsidRPr="00312974">
        <w:rPr>
          <w:rPrChange w:id="3317" w:author="Rodion" w:date="2019-12-09T02:09:00Z">
            <w:rPr/>
          </w:rPrChange>
        </w:rPr>
        <w:t>технологія</w:t>
      </w:r>
      <w:r w:rsidRPr="00312974">
        <w:rPr>
          <w:rPrChange w:id="3318" w:author="Rodion" w:date="2019-12-09T02:09:00Z">
            <w:rPr/>
          </w:rPrChange>
        </w:rPr>
        <w:t xml:space="preserve"> має головну перевагу перед багатьма конкуруючими технологіями, враховуючи широку інтеграцію в смартфони та інші мобільні пристрої. Пристрої, що підтримують поточний стандарт </w:t>
      </w:r>
      <w:proofErr w:type="spellStart"/>
      <w:r w:rsidRPr="00312974">
        <w:rPr>
          <w:rPrChange w:id="3319" w:author="Rodion" w:date="2019-12-09T02:09:00Z">
            <w:rPr/>
          </w:rPrChange>
        </w:rPr>
        <w:t>Bluetooth</w:t>
      </w:r>
      <w:proofErr w:type="spellEnd"/>
      <w:r w:rsidRPr="00312974">
        <w:rPr>
          <w:rPrChange w:id="3320" w:author="Rodion" w:date="2019-12-09T02:09:00Z">
            <w:rPr/>
          </w:rPrChange>
        </w:rPr>
        <w:t xml:space="preserve"> 5.0 можуть використовувати швидкість передачі даних до 2 Мбіт / с, що вдвічі </w:t>
      </w:r>
      <w:r w:rsidRPr="00312974">
        <w:rPr>
          <w:rPrChange w:id="3321" w:author="Rodion" w:date="2019-12-09T02:09:00Z">
            <w:rPr/>
          </w:rPrChange>
        </w:rPr>
        <w:lastRenderedPageBreak/>
        <w:t xml:space="preserve">більше, ніж підтримує </w:t>
      </w:r>
      <w:proofErr w:type="spellStart"/>
      <w:r w:rsidRPr="00312974">
        <w:rPr>
          <w:rPrChange w:id="3322" w:author="Rodion" w:date="2019-12-09T02:09:00Z">
            <w:rPr/>
          </w:rPrChange>
        </w:rPr>
        <w:t>Bluetooth</w:t>
      </w:r>
      <w:proofErr w:type="spellEnd"/>
      <w:r w:rsidRPr="00312974">
        <w:rPr>
          <w:rPrChange w:id="3323" w:author="Rodion" w:date="2019-12-09T02:09:00Z">
            <w:rPr/>
          </w:rPrChange>
        </w:rPr>
        <w:t xml:space="preserve"> 4.2. Пристрої також можуть спілкуватися на відстані до 240 метрів, що в чотири рази перевищує аналогічний показник попереднього стандарту версії </w:t>
      </w:r>
      <w:proofErr w:type="spellStart"/>
      <w:r w:rsidRPr="00312974">
        <w:rPr>
          <w:rPrChange w:id="3324" w:author="Rodion" w:date="2019-12-09T02:09:00Z">
            <w:rPr/>
          </w:rPrChange>
        </w:rPr>
        <w:t>Bluetooth</w:t>
      </w:r>
      <w:proofErr w:type="spellEnd"/>
      <w:r w:rsidRPr="00312974">
        <w:rPr>
          <w:rPrChange w:id="3325" w:author="Rodion" w:date="2019-12-09T02:09:00Z">
            <w:rPr/>
          </w:rPrChange>
        </w:rPr>
        <w:t xml:space="preserve"> 4.2 [</w:t>
      </w:r>
      <w:r w:rsidR="00FE02C9" w:rsidRPr="00312974">
        <w:rPr>
          <w:rPrChange w:id="3326" w:author="Rodion" w:date="2019-12-09T02:09:00Z">
            <w:rPr/>
          </w:rPrChange>
        </w:rPr>
        <w:t>23</w:t>
      </w:r>
      <w:r w:rsidRPr="00312974">
        <w:rPr>
          <w:rPrChange w:id="3327" w:author="Rodion" w:date="2019-12-09T02:09:00Z">
            <w:rPr/>
          </w:rPrChange>
        </w:rPr>
        <w:t>]. Слід зазначити, що всі ці показники є дійсними і для BLE версії протоколу, що надає розумним пристроям ще й додаткову енергоефективність.</w:t>
      </w:r>
    </w:p>
    <w:p w14:paraId="4770A5DF" w14:textId="7666279C" w:rsidR="00943128" w:rsidRPr="00312974" w:rsidRDefault="00943128" w:rsidP="00943128">
      <w:pPr>
        <w:rPr>
          <w:rPrChange w:id="3328" w:author="Rodion" w:date="2019-12-09T02:09:00Z">
            <w:rPr/>
          </w:rPrChange>
        </w:rPr>
      </w:pPr>
      <w:proofErr w:type="spellStart"/>
      <w:r w:rsidRPr="00312974">
        <w:rPr>
          <w:rPrChange w:id="3329" w:author="Rodion" w:date="2019-12-09T02:09:00Z">
            <w:rPr/>
          </w:rPrChange>
        </w:rPr>
        <w:t>ZigBee</w:t>
      </w:r>
      <w:proofErr w:type="spellEnd"/>
      <w:r w:rsidRPr="00312974">
        <w:rPr>
          <w:rPrChange w:id="3330" w:author="Rodion" w:date="2019-12-09T02:09:00Z">
            <w:rPr/>
          </w:rPrChange>
        </w:rPr>
        <w:t xml:space="preserve">, як і </w:t>
      </w:r>
      <w:proofErr w:type="spellStart"/>
      <w:r w:rsidRPr="00312974">
        <w:rPr>
          <w:rPrChange w:id="3331" w:author="Rodion" w:date="2019-12-09T02:09:00Z">
            <w:rPr/>
          </w:rPrChange>
        </w:rPr>
        <w:t>Bluetooth</w:t>
      </w:r>
      <w:proofErr w:type="spellEnd"/>
      <w:r w:rsidRPr="00312974">
        <w:rPr>
          <w:rPrChange w:id="3332" w:author="Rodion" w:date="2019-12-09T02:09:00Z">
            <w:rPr/>
          </w:rPrChange>
        </w:rPr>
        <w:t xml:space="preserve">, має велику </w:t>
      </w:r>
      <w:r w:rsidR="00947F64" w:rsidRPr="00312974">
        <w:rPr>
          <w:rPrChange w:id="3333" w:author="Rodion" w:date="2019-12-09T02:09:00Z">
            <w:rPr/>
          </w:rPrChange>
        </w:rPr>
        <w:t>розповсюдженість</w:t>
      </w:r>
      <w:r w:rsidRPr="00312974">
        <w:rPr>
          <w:rPrChange w:id="3334" w:author="Rodion" w:date="2019-12-09T02:09:00Z">
            <w:rPr/>
          </w:rPrChange>
        </w:rPr>
        <w:t xml:space="preserve">, але традиційно більше в промислових умовах. </w:t>
      </w:r>
      <w:proofErr w:type="spellStart"/>
      <w:r w:rsidRPr="00312974">
        <w:rPr>
          <w:rPrChange w:id="3335" w:author="Rodion" w:date="2019-12-09T02:09:00Z">
            <w:rPr/>
          </w:rPrChange>
        </w:rPr>
        <w:t>ZigBee</w:t>
      </w:r>
      <w:proofErr w:type="spellEnd"/>
      <w:r w:rsidRPr="00312974">
        <w:rPr>
          <w:rPrChange w:id="3336" w:author="Rodion" w:date="2019-12-09T02:09:00Z">
            <w:rPr/>
          </w:rPrChange>
        </w:rPr>
        <w:t xml:space="preserve"> PRO та </w:t>
      </w:r>
      <w:proofErr w:type="spellStart"/>
      <w:r w:rsidRPr="00312974">
        <w:rPr>
          <w:rPrChange w:id="3337" w:author="Rodion" w:date="2019-12-09T02:09:00Z">
            <w:rPr/>
          </w:rPrChange>
        </w:rPr>
        <w:t>ZigBee</w:t>
      </w:r>
      <w:proofErr w:type="spellEnd"/>
      <w:r w:rsidRPr="00312974">
        <w:rPr>
          <w:rPrChange w:id="3338" w:author="Rodion" w:date="2019-12-09T02:09:00Z">
            <w:rPr/>
          </w:rPrChange>
        </w:rPr>
        <w:t xml:space="preserve"> </w:t>
      </w:r>
      <w:proofErr w:type="spellStart"/>
      <w:r w:rsidRPr="00312974">
        <w:rPr>
          <w:rPrChange w:id="3339" w:author="Rodion" w:date="2019-12-09T02:09:00Z">
            <w:rPr/>
          </w:rPrChange>
        </w:rPr>
        <w:t>Remote</w:t>
      </w:r>
      <w:proofErr w:type="spellEnd"/>
      <w:r w:rsidRPr="00312974">
        <w:rPr>
          <w:rPrChange w:id="3340" w:author="Rodion" w:date="2019-12-09T02:09:00Z">
            <w:rPr/>
          </w:rPrChange>
        </w:rPr>
        <w:t xml:space="preserve"> </w:t>
      </w:r>
      <w:proofErr w:type="spellStart"/>
      <w:r w:rsidRPr="00312974">
        <w:rPr>
          <w:rPrChange w:id="3341" w:author="Rodion" w:date="2019-12-09T02:09:00Z">
            <w:rPr/>
          </w:rPrChange>
        </w:rPr>
        <w:t>Control</w:t>
      </w:r>
      <w:proofErr w:type="spellEnd"/>
      <w:r w:rsidRPr="00312974">
        <w:rPr>
          <w:rPrChange w:id="3342" w:author="Rodion" w:date="2019-12-09T02:09:00Z">
            <w:rPr/>
          </w:rPrChange>
        </w:rPr>
        <w:t xml:space="preserve"> (RF4CE) базуються на протоколі IEEE802.15.4, який є стандартною технологією бездротових мереж, що працює на частоті 2,4 ГГц. Цей протокол використовується в умовах відносно </w:t>
      </w:r>
      <w:del w:id="3343" w:author="Rodion Kharabet" w:date="2019-12-06T01:27:00Z">
        <w:r w:rsidRPr="00312974" w:rsidDel="002F6296">
          <w:rPr>
            <w:rPrChange w:id="3344" w:author="Rodion" w:date="2019-12-09T02:09:00Z">
              <w:rPr/>
            </w:rPrChange>
          </w:rPr>
          <w:delText xml:space="preserve">рідкого обміну </w:delText>
        </w:r>
      </w:del>
      <w:ins w:id="3345" w:author="Rodion Kharabet" w:date="2019-12-06T01:27:00Z">
        <w:r w:rsidR="002F6296" w:rsidRPr="00312974">
          <w:rPr>
            <w:rPrChange w:id="3346" w:author="Rodion" w:date="2019-12-09T02:09:00Z">
              <w:rPr/>
            </w:rPrChange>
          </w:rPr>
          <w:t xml:space="preserve">нечастого </w:t>
        </w:r>
      </w:ins>
      <w:r w:rsidRPr="00312974">
        <w:rPr>
          <w:rPrChange w:id="3347" w:author="Rodion" w:date="2019-12-09T02:09:00Z">
            <w:rPr/>
          </w:rPrChange>
        </w:rPr>
        <w:t>даними при низькій пропускній здатності (250Кбіт/с) на обмеженій території (в межах 100 м) в порівнянні з</w:t>
      </w:r>
      <w:del w:id="3348" w:author="Rodion Kharabet" w:date="2019-12-06T01:27:00Z">
        <w:r w:rsidRPr="00312974" w:rsidDel="002F6296">
          <w:rPr>
            <w:rPrChange w:id="3349" w:author="Rodion" w:date="2019-12-09T02:09:00Z">
              <w:rPr/>
            </w:rPrChange>
          </w:rPr>
          <w:delText>а</w:delText>
        </w:r>
      </w:del>
      <w:r w:rsidRPr="00312974">
        <w:rPr>
          <w:rPrChange w:id="3350" w:author="Rodion" w:date="2019-12-09T02:09:00Z">
            <w:rPr/>
          </w:rPrChange>
        </w:rPr>
        <w:t xml:space="preserve"> BLE. </w:t>
      </w:r>
      <w:proofErr w:type="spellStart"/>
      <w:r w:rsidRPr="00312974">
        <w:rPr>
          <w:rPrChange w:id="3351" w:author="Rodion" w:date="2019-12-09T02:09:00Z">
            <w:rPr/>
          </w:rPrChange>
        </w:rPr>
        <w:t>ZigBee</w:t>
      </w:r>
      <w:proofErr w:type="spellEnd"/>
      <w:r w:rsidRPr="00312974">
        <w:rPr>
          <w:rPrChange w:id="3352" w:author="Rodion" w:date="2019-12-09T02:09:00Z">
            <w:rPr/>
          </w:rPrChange>
        </w:rPr>
        <w:t xml:space="preserve"> RF4CE має деякі </w:t>
      </w:r>
      <w:del w:id="3353" w:author="Rodion Kharabet" w:date="2019-12-06T01:27:00Z">
        <w:r w:rsidRPr="00312974" w:rsidDel="002F6296">
          <w:rPr>
            <w:rPrChange w:id="3354" w:author="Rodion" w:date="2019-12-09T02:09:00Z">
              <w:rPr/>
            </w:rPrChange>
          </w:rPr>
          <w:delText xml:space="preserve">значні </w:delText>
        </w:r>
      </w:del>
      <w:r w:rsidRPr="00312974">
        <w:rPr>
          <w:rPrChange w:id="3355" w:author="Rodion" w:date="2019-12-09T02:09:00Z">
            <w:rPr/>
          </w:rPrChange>
        </w:rPr>
        <w:t>переваги в складних системах</w:t>
      </w:r>
      <w:ins w:id="3356" w:author="Rodion Kharabet" w:date="2019-12-06T01:28:00Z">
        <w:r w:rsidR="002F6296" w:rsidRPr="00312974">
          <w:rPr>
            <w:rPrChange w:id="3357" w:author="Rodion" w:date="2019-12-09T02:09:00Z">
              <w:rPr/>
            </w:rPrChange>
          </w:rPr>
          <w:t>,</w:t>
        </w:r>
      </w:ins>
      <w:r w:rsidRPr="00312974">
        <w:rPr>
          <w:rPrChange w:id="3358" w:author="Rodion" w:date="2019-12-09T02:09:00Z">
            <w:rPr/>
          </w:rPrChange>
        </w:rPr>
        <w:t xml:space="preserve"> </w:t>
      </w:r>
      <w:r w:rsidR="00947F64" w:rsidRPr="00312974">
        <w:rPr>
          <w:rPrChange w:id="3359" w:author="Rodion" w:date="2019-12-09T02:09:00Z">
            <w:rPr/>
          </w:rPrChange>
        </w:rPr>
        <w:t>забезпечуючи</w:t>
      </w:r>
      <w:r w:rsidRPr="00312974">
        <w:rPr>
          <w:rPrChange w:id="3360" w:author="Rodion" w:date="2019-12-09T02:09:00Z">
            <w:rPr/>
          </w:rPrChange>
        </w:rPr>
        <w:t xml:space="preserve"> нижче енергоспоживання</w:t>
      </w:r>
      <w:del w:id="3361" w:author="Rodion Kharabet" w:date="2019-12-06T01:28:00Z">
        <w:r w:rsidRPr="00312974" w:rsidDel="002F6296">
          <w:rPr>
            <w:rPrChange w:id="3362" w:author="Rodion" w:date="2019-12-09T02:09:00Z">
              <w:rPr/>
            </w:rPrChange>
          </w:rPr>
          <w:delText>м</w:delText>
        </w:r>
      </w:del>
      <w:r w:rsidRPr="00312974">
        <w:rPr>
          <w:rPrChange w:id="3363" w:author="Rodion" w:date="2019-12-09T02:09:00Z">
            <w:rPr/>
          </w:rPrChange>
        </w:rPr>
        <w:t xml:space="preserve">, високу безпеку, надійність та високу масштабованість з великою кількістю вузлів. Це дає можливість використовувати бездротові мережі в автоматизації та управлінні там, де існує велика кількість сенсорів що </w:t>
      </w:r>
      <w:r w:rsidR="00947F64" w:rsidRPr="00312974">
        <w:rPr>
          <w:rPrChange w:id="3364" w:author="Rodion" w:date="2019-12-09T02:09:00Z">
            <w:rPr/>
          </w:rPrChange>
        </w:rPr>
        <w:t xml:space="preserve">взаємодіють між </w:t>
      </w:r>
      <w:r w:rsidRPr="00312974">
        <w:rPr>
          <w:rPrChange w:id="3365" w:author="Rodion" w:date="2019-12-09T02:09:00Z">
            <w:rPr/>
          </w:rPrChange>
        </w:rPr>
        <w:t xml:space="preserve">собою (M2M – </w:t>
      </w:r>
      <w:proofErr w:type="spellStart"/>
      <w:r w:rsidRPr="00312974">
        <w:rPr>
          <w:rPrChange w:id="3366" w:author="Rodion" w:date="2019-12-09T02:09:00Z">
            <w:rPr/>
          </w:rPrChange>
        </w:rPr>
        <w:t>Machine</w:t>
      </w:r>
      <w:proofErr w:type="spellEnd"/>
      <w:r w:rsidRPr="00312974">
        <w:rPr>
          <w:rPrChange w:id="3367" w:author="Rodion" w:date="2019-12-09T02:09:00Z">
            <w:rPr/>
          </w:rPrChange>
        </w:rPr>
        <w:t xml:space="preserve"> </w:t>
      </w:r>
      <w:proofErr w:type="spellStart"/>
      <w:r w:rsidRPr="00312974">
        <w:rPr>
          <w:rPrChange w:id="3368" w:author="Rodion" w:date="2019-12-09T02:09:00Z">
            <w:rPr/>
          </w:rPrChange>
        </w:rPr>
        <w:t>to</w:t>
      </w:r>
      <w:proofErr w:type="spellEnd"/>
      <w:r w:rsidRPr="00312974">
        <w:rPr>
          <w:rPrChange w:id="3369" w:author="Rodion" w:date="2019-12-09T02:09:00Z">
            <w:rPr/>
          </w:rPrChange>
        </w:rPr>
        <w:t xml:space="preserve"> </w:t>
      </w:r>
      <w:proofErr w:type="spellStart"/>
      <w:r w:rsidRPr="00312974">
        <w:rPr>
          <w:rPrChange w:id="3370" w:author="Rodion" w:date="2019-12-09T02:09:00Z">
            <w:rPr/>
          </w:rPrChange>
        </w:rPr>
        <w:t>machine</w:t>
      </w:r>
      <w:proofErr w:type="spellEnd"/>
      <w:r w:rsidRPr="00312974">
        <w:rPr>
          <w:rPrChange w:id="3371" w:author="Rodion" w:date="2019-12-09T02:09:00Z">
            <w:rPr/>
          </w:rPrChange>
        </w:rPr>
        <w:t xml:space="preserve">). Остання версія </w:t>
      </w:r>
      <w:proofErr w:type="spellStart"/>
      <w:r w:rsidRPr="00312974">
        <w:rPr>
          <w:rPrChange w:id="3372" w:author="Rodion" w:date="2019-12-09T02:09:00Z">
            <w:rPr/>
          </w:rPrChange>
        </w:rPr>
        <w:t>ZigBee</w:t>
      </w:r>
      <w:proofErr w:type="spellEnd"/>
      <w:r w:rsidRPr="00312974">
        <w:rPr>
          <w:rPrChange w:id="3373" w:author="Rodion" w:date="2019-12-09T02:09:00Z">
            <w:rPr/>
          </w:rPrChange>
        </w:rPr>
        <w:t xml:space="preserve"> </w:t>
      </w:r>
      <w:del w:id="3374" w:author="Rodion" w:date="2019-12-05T23:51:00Z">
        <w:r w:rsidRPr="00312974" w:rsidDel="005F6B57">
          <w:rPr>
            <w:rPrChange w:id="3375" w:author="Rodion" w:date="2019-12-09T02:09:00Z">
              <w:rPr/>
            </w:rPrChange>
          </w:rPr>
          <w:delText xml:space="preserve">- це </w:delText>
        </w:r>
      </w:del>
      <w:ins w:id="3376" w:author="Rodion" w:date="2019-12-05T23:51:00Z">
        <w:r w:rsidR="005F6B57" w:rsidRPr="00312974">
          <w:rPr>
            <w:rPrChange w:id="3377" w:author="Rodion" w:date="2019-12-09T02:09:00Z">
              <w:rPr/>
            </w:rPrChange>
          </w:rPr>
          <w:t xml:space="preserve">– це </w:t>
        </w:r>
      </w:ins>
      <w:r w:rsidRPr="00312974">
        <w:rPr>
          <w:rPrChange w:id="3378" w:author="Rodion" w:date="2019-12-09T02:09:00Z">
            <w:rPr/>
          </w:rPrChange>
        </w:rPr>
        <w:t xml:space="preserve">нещодавно запущений 3.0, який по суті є об'єднанням різних бездротових стандартів </w:t>
      </w:r>
      <w:proofErr w:type="spellStart"/>
      <w:r w:rsidRPr="00312974">
        <w:rPr>
          <w:rPrChange w:id="3379" w:author="Rodion" w:date="2019-12-09T02:09:00Z">
            <w:rPr/>
          </w:rPrChange>
        </w:rPr>
        <w:t>ZigBee</w:t>
      </w:r>
      <w:proofErr w:type="spellEnd"/>
      <w:r w:rsidRPr="00312974">
        <w:rPr>
          <w:rPrChange w:id="3380" w:author="Rodion" w:date="2019-12-09T02:09:00Z">
            <w:rPr/>
          </w:rPrChange>
        </w:rPr>
        <w:t xml:space="preserve"> в єдиний стандарт</w:t>
      </w:r>
      <w:r w:rsidR="00A539C0" w:rsidRPr="00312974">
        <w:rPr>
          <w:rPrChange w:id="3381" w:author="Rodion" w:date="2019-12-09T02:09:00Z">
            <w:rPr/>
          </w:rPrChange>
        </w:rPr>
        <w:t xml:space="preserve"> [21]</w:t>
      </w:r>
      <w:r w:rsidRPr="00312974">
        <w:rPr>
          <w:rPrChange w:id="3382" w:author="Rodion" w:date="2019-12-09T02:09:00Z">
            <w:rPr/>
          </w:rPrChange>
        </w:rPr>
        <w:t xml:space="preserve">. </w:t>
      </w:r>
    </w:p>
    <w:p w14:paraId="4798406A" w14:textId="719EDC26" w:rsidR="00943128" w:rsidRPr="00312974" w:rsidRDefault="00943128" w:rsidP="00943128">
      <w:pPr>
        <w:rPr>
          <w:rPrChange w:id="3383" w:author="Rodion" w:date="2019-12-09T02:09:00Z">
            <w:rPr/>
          </w:rPrChange>
        </w:rPr>
      </w:pPr>
      <w:r w:rsidRPr="00312974">
        <w:rPr>
          <w:rPrChange w:id="3384" w:author="Rodion" w:date="2019-12-09T02:09:00Z">
            <w:rPr/>
          </w:rPrChange>
        </w:rPr>
        <w:t>Z-</w:t>
      </w:r>
      <w:proofErr w:type="spellStart"/>
      <w:r w:rsidRPr="00312974">
        <w:rPr>
          <w:rPrChange w:id="3385" w:author="Rodion" w:date="2019-12-09T02:09:00Z">
            <w:rPr/>
          </w:rPrChange>
        </w:rPr>
        <w:t>Wave</w:t>
      </w:r>
      <w:proofErr w:type="spellEnd"/>
      <w:r w:rsidRPr="00312974">
        <w:rPr>
          <w:rPrChange w:id="3386" w:author="Rodion" w:date="2019-12-09T02:09:00Z">
            <w:rPr/>
          </w:rPrChange>
        </w:rPr>
        <w:t xml:space="preserve"> </w:t>
      </w:r>
      <w:del w:id="3387" w:author="Rodion" w:date="2019-12-05T23:51:00Z">
        <w:r w:rsidRPr="00312974" w:rsidDel="005F6B57">
          <w:rPr>
            <w:rPrChange w:id="3388" w:author="Rodion" w:date="2019-12-09T02:09:00Z">
              <w:rPr/>
            </w:rPrChange>
          </w:rPr>
          <w:delText xml:space="preserve">- це </w:delText>
        </w:r>
      </w:del>
      <w:ins w:id="3389" w:author="Rodion" w:date="2019-12-05T23:51:00Z">
        <w:r w:rsidR="005F6B57" w:rsidRPr="00312974">
          <w:rPr>
            <w:rPrChange w:id="3390" w:author="Rodion" w:date="2019-12-09T02:09:00Z">
              <w:rPr/>
            </w:rPrChange>
          </w:rPr>
          <w:t xml:space="preserve">– це </w:t>
        </w:r>
      </w:ins>
      <w:r w:rsidRPr="00312974">
        <w:rPr>
          <w:rPrChange w:id="3391" w:author="Rodion" w:date="2019-12-09T02:09:00Z">
            <w:rPr/>
          </w:rPrChange>
        </w:rPr>
        <w:t xml:space="preserve">технологія радіочастотного зв'язку з низькою потужністю, яка в першу чергу призначена для автоматизації дому. </w:t>
      </w:r>
      <w:r w:rsidR="00947F64" w:rsidRPr="00312974">
        <w:rPr>
          <w:rPrChange w:id="3392" w:author="Rodion" w:date="2019-12-09T02:09:00Z">
            <w:rPr/>
          </w:rPrChange>
        </w:rPr>
        <w:t>Зокрема</w:t>
      </w:r>
      <w:r w:rsidRPr="00312974">
        <w:rPr>
          <w:rPrChange w:id="3393" w:author="Rodion" w:date="2019-12-09T02:09:00Z">
            <w:rPr/>
          </w:rPrChange>
        </w:rPr>
        <w:t xml:space="preserve">, для таких пристроїв, як контролери ламп та датчики температури, вологи тощо. Оптимізований для надійного зв'язку з малою </w:t>
      </w:r>
      <w:r w:rsidR="00947F64" w:rsidRPr="00312974">
        <w:rPr>
          <w:rPrChange w:id="3394" w:author="Rodion" w:date="2019-12-09T02:09:00Z">
            <w:rPr/>
          </w:rPrChange>
        </w:rPr>
        <w:t>затримкою</w:t>
      </w:r>
      <w:r w:rsidRPr="00312974">
        <w:rPr>
          <w:rPrChange w:id="3395" w:author="Rodion" w:date="2019-12-09T02:09:00Z">
            <w:rPr/>
          </w:rPrChange>
        </w:rPr>
        <w:t xml:space="preserve"> невеликих пакетів даних зі швидкістю передачі даних до 100 </w:t>
      </w:r>
      <w:proofErr w:type="spellStart"/>
      <w:r w:rsidRPr="00312974">
        <w:rPr>
          <w:rPrChange w:id="3396" w:author="Rodion" w:date="2019-12-09T02:09:00Z">
            <w:rPr/>
          </w:rPrChange>
        </w:rPr>
        <w:t>Кбіт</w:t>
      </w:r>
      <w:proofErr w:type="spellEnd"/>
      <w:r w:rsidRPr="00312974">
        <w:rPr>
          <w:rPrChange w:id="3397" w:author="Rodion" w:date="2019-12-09T02:09:00Z">
            <w:rPr/>
          </w:rPrChange>
        </w:rPr>
        <w:t xml:space="preserve">/с, технологія працює в діапазоні до 1 ГГц і є </w:t>
      </w:r>
      <w:del w:id="3398" w:author="Rodion Kharabet" w:date="2019-12-06T01:28:00Z">
        <w:r w:rsidRPr="00312974" w:rsidDel="002F6296">
          <w:rPr>
            <w:rPrChange w:id="3399" w:author="Rodion" w:date="2019-12-09T02:09:00Z">
              <w:rPr/>
            </w:rPrChange>
          </w:rPr>
          <w:delText xml:space="preserve">стійкій </w:delText>
        </w:r>
      </w:del>
      <w:ins w:id="3400" w:author="Rodion Kharabet" w:date="2019-12-06T01:28:00Z">
        <w:r w:rsidR="002F6296" w:rsidRPr="00312974">
          <w:rPr>
            <w:rPrChange w:id="3401" w:author="Rodion" w:date="2019-12-09T02:09:00Z">
              <w:rPr/>
            </w:rPrChange>
          </w:rPr>
          <w:t xml:space="preserve">стійкою </w:t>
        </w:r>
      </w:ins>
      <w:r w:rsidRPr="00312974">
        <w:rPr>
          <w:rPrChange w:id="3402" w:author="Rodion" w:date="2019-12-09T02:09:00Z">
            <w:rPr/>
          </w:rPrChange>
        </w:rPr>
        <w:t xml:space="preserve">до перешкод від інших бездротових технологій в діапазоні 2,4 ГГц, таких як </w:t>
      </w:r>
      <w:proofErr w:type="spellStart"/>
      <w:r w:rsidRPr="00312974">
        <w:rPr>
          <w:rPrChange w:id="3403" w:author="Rodion" w:date="2019-12-09T02:09:00Z">
            <w:rPr/>
          </w:rPrChange>
        </w:rPr>
        <w:t>Wi</w:t>
      </w:r>
      <w:r w:rsidR="00947F64" w:rsidRPr="00312974">
        <w:rPr>
          <w:rPrChange w:id="3404" w:author="Rodion" w:date="2019-12-09T02:09:00Z">
            <w:rPr/>
          </w:rPrChange>
        </w:rPr>
        <w:t>-</w:t>
      </w:r>
      <w:r w:rsidRPr="00312974">
        <w:rPr>
          <w:rPrChange w:id="3405" w:author="Rodion" w:date="2019-12-09T02:09:00Z">
            <w:rPr/>
          </w:rPrChange>
        </w:rPr>
        <w:t>Fi</w:t>
      </w:r>
      <w:proofErr w:type="spellEnd"/>
      <w:r w:rsidRPr="00312974">
        <w:rPr>
          <w:rPrChange w:id="3406" w:author="Rodion" w:date="2019-12-09T02:09:00Z">
            <w:rPr/>
          </w:rPrChange>
        </w:rPr>
        <w:t xml:space="preserve">, </w:t>
      </w:r>
      <w:proofErr w:type="spellStart"/>
      <w:r w:rsidRPr="00312974">
        <w:rPr>
          <w:rPrChange w:id="3407" w:author="Rodion" w:date="2019-12-09T02:09:00Z">
            <w:rPr/>
          </w:rPrChange>
        </w:rPr>
        <w:t>Bluetooth</w:t>
      </w:r>
      <w:proofErr w:type="spellEnd"/>
      <w:r w:rsidRPr="00312974">
        <w:rPr>
          <w:rPrChange w:id="3408" w:author="Rodion" w:date="2019-12-09T02:09:00Z">
            <w:rPr/>
          </w:rPrChange>
        </w:rPr>
        <w:t xml:space="preserve"> або </w:t>
      </w:r>
      <w:proofErr w:type="spellStart"/>
      <w:r w:rsidRPr="00312974">
        <w:rPr>
          <w:rPrChange w:id="3409" w:author="Rodion" w:date="2019-12-09T02:09:00Z">
            <w:rPr/>
          </w:rPrChange>
        </w:rPr>
        <w:t>ZigBee</w:t>
      </w:r>
      <w:proofErr w:type="spellEnd"/>
      <w:r w:rsidRPr="00312974">
        <w:rPr>
          <w:rPrChange w:id="3410" w:author="Rodion" w:date="2019-12-09T02:09:00Z">
            <w:rPr/>
          </w:rPrChange>
        </w:rPr>
        <w:t xml:space="preserve">. </w:t>
      </w:r>
      <w:del w:id="3411" w:author="Rodion Kharabet" w:date="2019-12-06T01:29:00Z">
        <w:r w:rsidRPr="00312974" w:rsidDel="002F6296">
          <w:rPr>
            <w:rPrChange w:id="3412" w:author="Rodion" w:date="2019-12-09T02:09:00Z">
              <w:rPr/>
            </w:rPrChange>
          </w:rPr>
          <w:delText xml:space="preserve">Він </w:delText>
        </w:r>
      </w:del>
      <w:ins w:id="3413" w:author="Rodion Kharabet" w:date="2019-12-06T01:29:00Z">
        <w:r w:rsidR="002F6296" w:rsidRPr="00312974">
          <w:rPr>
            <w:rPrChange w:id="3414" w:author="Rodion" w:date="2019-12-09T02:09:00Z">
              <w:rPr/>
            </w:rPrChange>
          </w:rPr>
          <w:t xml:space="preserve">Вона </w:t>
        </w:r>
      </w:ins>
      <w:r w:rsidRPr="00312974">
        <w:rPr>
          <w:rPrChange w:id="3415" w:author="Rodion" w:date="2019-12-09T02:09:00Z">
            <w:rPr/>
          </w:rPrChange>
        </w:rPr>
        <w:t>підтримує топологію сітчастої мереж</w:t>
      </w:r>
      <w:ins w:id="3416" w:author="Rodion Kharabet" w:date="2019-12-06T01:29:00Z">
        <w:r w:rsidR="002F6296" w:rsidRPr="00312974">
          <w:rPr>
            <w:rPrChange w:id="3417" w:author="Rodion" w:date="2019-12-09T02:09:00Z">
              <w:rPr/>
            </w:rPrChange>
          </w:rPr>
          <w:t>і</w:t>
        </w:r>
      </w:ins>
      <w:del w:id="3418" w:author="Rodion Kharabet" w:date="2019-12-06T01:29:00Z">
        <w:r w:rsidRPr="00312974" w:rsidDel="002F6296">
          <w:rPr>
            <w:rPrChange w:id="3419" w:author="Rodion" w:date="2019-12-09T02:09:00Z">
              <w:rPr/>
            </w:rPrChange>
          </w:rPr>
          <w:delText>у</w:delText>
        </w:r>
      </w:del>
      <w:r w:rsidRPr="00312974">
        <w:rPr>
          <w:rPrChange w:id="3420" w:author="Rodion" w:date="2019-12-09T02:09:00Z">
            <w:rPr/>
          </w:rPrChange>
        </w:rPr>
        <w:t xml:space="preserve"> без необхідності </w:t>
      </w:r>
      <w:ins w:id="3421" w:author="Rodion Kharabet" w:date="2019-12-06T01:29:00Z">
        <w:r w:rsidR="002F6296" w:rsidRPr="00312974">
          <w:rPr>
            <w:rPrChange w:id="3422" w:author="Rodion" w:date="2019-12-09T02:09:00Z">
              <w:rPr/>
            </w:rPrChange>
          </w:rPr>
          <w:t xml:space="preserve">у </w:t>
        </w:r>
      </w:ins>
      <w:proofErr w:type="spellStart"/>
      <w:r w:rsidRPr="00312974">
        <w:rPr>
          <w:rPrChange w:id="3423" w:author="Rodion" w:date="2019-12-09T02:09:00Z">
            <w:rPr/>
          </w:rPrChange>
        </w:rPr>
        <w:t>вузл</w:t>
      </w:r>
      <w:ins w:id="3424" w:author="Rodion Kharabet" w:date="2019-12-06T01:29:00Z">
        <w:r w:rsidR="002F6296" w:rsidRPr="00312974">
          <w:rPr>
            <w:rPrChange w:id="3425" w:author="Rodion" w:date="2019-12-09T02:09:00Z">
              <w:rPr/>
            </w:rPrChange>
          </w:rPr>
          <w:t>і</w:t>
        </w:r>
      </w:ins>
      <w:proofErr w:type="spellEnd"/>
      <w:del w:id="3426" w:author="Rodion Kharabet" w:date="2019-12-06T01:29:00Z">
        <w:r w:rsidRPr="00312974" w:rsidDel="002F6296">
          <w:rPr>
            <w:rPrChange w:id="3427" w:author="Rodion" w:date="2019-12-09T02:09:00Z">
              <w:rPr/>
            </w:rPrChange>
          </w:rPr>
          <w:delText>а</w:delText>
        </w:r>
      </w:del>
      <w:ins w:id="3428" w:author="Rodion Kharabet" w:date="2019-12-06T01:29:00Z">
        <w:r w:rsidR="002F6296" w:rsidRPr="00312974">
          <w:rPr>
            <w:rPrChange w:id="3429" w:author="Rodion" w:date="2019-12-09T02:09:00Z">
              <w:rPr/>
            </w:rPrChange>
          </w:rPr>
          <w:t xml:space="preserve"> </w:t>
        </w:r>
      </w:ins>
      <w:del w:id="3430" w:author="Rodion Kharabet" w:date="2019-12-06T01:29:00Z">
        <w:r w:rsidRPr="00312974" w:rsidDel="002F6296">
          <w:rPr>
            <w:rPrChange w:id="3431" w:author="Rodion" w:date="2019-12-09T02:09:00Z">
              <w:rPr/>
            </w:rPrChange>
          </w:rPr>
          <w:delText xml:space="preserve"> </w:delText>
        </w:r>
      </w:del>
      <w:r w:rsidRPr="00312974">
        <w:rPr>
          <w:rPrChange w:id="3432" w:author="Rodion" w:date="2019-12-09T02:09:00Z">
            <w:rPr/>
          </w:rPrChange>
        </w:rPr>
        <w:t>координатор</w:t>
      </w:r>
      <w:ins w:id="3433" w:author="Rodion Kharabet" w:date="2019-12-06T01:29:00Z">
        <w:r w:rsidR="002F6296" w:rsidRPr="00312974">
          <w:rPr>
            <w:rPrChange w:id="3434" w:author="Rodion" w:date="2019-12-09T02:09:00Z">
              <w:rPr/>
            </w:rPrChange>
          </w:rPr>
          <w:t>і</w:t>
        </w:r>
      </w:ins>
      <w:del w:id="3435" w:author="Rodion Kharabet" w:date="2019-12-06T01:29:00Z">
        <w:r w:rsidRPr="00312974" w:rsidDel="002F6296">
          <w:rPr>
            <w:rPrChange w:id="3436" w:author="Rodion" w:date="2019-12-09T02:09:00Z">
              <w:rPr/>
            </w:rPrChange>
          </w:rPr>
          <w:delText>а</w:delText>
        </w:r>
      </w:del>
      <w:r w:rsidRPr="00312974">
        <w:rPr>
          <w:rPrChange w:id="3437" w:author="Rodion" w:date="2019-12-09T02:09:00Z">
            <w:rPr/>
          </w:rPrChange>
        </w:rPr>
        <w:t xml:space="preserve"> і може масштабуватися до 232 пристроїв</w:t>
      </w:r>
      <w:r w:rsidR="00A539C0" w:rsidRPr="00312974">
        <w:rPr>
          <w:rPrChange w:id="3438" w:author="Rodion" w:date="2019-12-09T02:09:00Z">
            <w:rPr/>
          </w:rPrChange>
        </w:rPr>
        <w:t xml:space="preserve"> [22]</w:t>
      </w:r>
      <w:r w:rsidRPr="00312974">
        <w:rPr>
          <w:rPrChange w:id="3439" w:author="Rodion" w:date="2019-12-09T02:09:00Z">
            <w:rPr/>
          </w:rPrChange>
        </w:rPr>
        <w:t>.</w:t>
      </w:r>
    </w:p>
    <w:p w14:paraId="36EC0BA2" w14:textId="30AFCFF2" w:rsidR="00943128" w:rsidRPr="00312974" w:rsidRDefault="00943128" w:rsidP="00943128">
      <w:pPr>
        <w:rPr>
          <w:rPrChange w:id="3440" w:author="Rodion" w:date="2019-12-09T02:09:00Z">
            <w:rPr/>
          </w:rPrChange>
        </w:rPr>
      </w:pPr>
      <w:r w:rsidRPr="00312974">
        <w:rPr>
          <w:rPrChange w:id="3441" w:author="Rodion" w:date="2019-12-09T02:09:00Z">
            <w:rPr/>
          </w:rPrChange>
        </w:rPr>
        <w:t xml:space="preserve">Підключення пристроїв інтернету речей до </w:t>
      </w:r>
      <w:proofErr w:type="spellStart"/>
      <w:r w:rsidRPr="00312974">
        <w:rPr>
          <w:rPrChange w:id="3442" w:author="Rodion" w:date="2019-12-09T02:09:00Z">
            <w:rPr/>
          </w:rPrChange>
        </w:rPr>
        <w:t>Wi-Fi</w:t>
      </w:r>
      <w:proofErr w:type="spellEnd"/>
      <w:r w:rsidRPr="00312974">
        <w:rPr>
          <w:rPrChange w:id="3443" w:author="Rodion" w:date="2019-12-09T02:09:00Z">
            <w:rPr/>
          </w:rPrChange>
        </w:rPr>
        <w:t xml:space="preserve"> часто є очевидним вибором для багатьох розробників, особливо зважаючи на поширеність </w:t>
      </w:r>
      <w:proofErr w:type="spellStart"/>
      <w:r w:rsidRPr="00312974">
        <w:rPr>
          <w:rPrChange w:id="3444" w:author="Rodion" w:date="2019-12-09T02:09:00Z">
            <w:rPr/>
          </w:rPrChange>
        </w:rPr>
        <w:t>Wi</w:t>
      </w:r>
      <w:r w:rsidR="00947F64" w:rsidRPr="00312974">
        <w:rPr>
          <w:rPrChange w:id="3445" w:author="Rodion" w:date="2019-12-09T02:09:00Z">
            <w:rPr/>
          </w:rPrChange>
        </w:rPr>
        <w:t>-</w:t>
      </w:r>
      <w:r w:rsidRPr="00312974">
        <w:rPr>
          <w:rPrChange w:id="3446" w:author="Rodion" w:date="2019-12-09T02:09:00Z">
            <w:rPr/>
          </w:rPrChange>
        </w:rPr>
        <w:t>Fi</w:t>
      </w:r>
      <w:proofErr w:type="spellEnd"/>
      <w:r w:rsidRPr="00312974">
        <w:rPr>
          <w:rPrChange w:id="3447" w:author="Rodion" w:date="2019-12-09T02:09:00Z">
            <w:rPr/>
          </w:rPrChange>
        </w:rPr>
        <w:t xml:space="preserve"> в домашніх умовах. Усюди існує розвинена </w:t>
      </w:r>
      <w:r w:rsidR="00947F64" w:rsidRPr="00312974">
        <w:rPr>
          <w:rPrChange w:id="3448" w:author="Rodion" w:date="2019-12-09T02:09:00Z">
            <w:rPr/>
          </w:rPrChange>
        </w:rPr>
        <w:t>інфраструктура</w:t>
      </w:r>
      <w:r w:rsidRPr="00312974">
        <w:rPr>
          <w:rPrChange w:id="3449" w:author="Rodion" w:date="2019-12-09T02:09:00Z">
            <w:rPr/>
          </w:rPrChange>
        </w:rPr>
        <w:t xml:space="preserve"> для </w:t>
      </w:r>
      <w:r w:rsidR="00947F64" w:rsidRPr="00312974">
        <w:rPr>
          <w:rPrChange w:id="3450" w:author="Rodion" w:date="2019-12-09T02:09:00Z">
            <w:rPr/>
          </w:rPrChange>
        </w:rPr>
        <w:t>забезпечення</w:t>
      </w:r>
      <w:r w:rsidRPr="00312974">
        <w:rPr>
          <w:rPrChange w:id="3451" w:author="Rodion" w:date="2019-12-09T02:09:00Z">
            <w:rPr/>
          </w:rPrChange>
        </w:rPr>
        <w:t xml:space="preserve"> передачі даних з високою швидкістю та надійністю. В даний час найпоширенішим стандартом </w:t>
      </w:r>
      <w:proofErr w:type="spellStart"/>
      <w:r w:rsidRPr="00312974">
        <w:rPr>
          <w:rPrChange w:id="3452" w:author="Rodion" w:date="2019-12-09T02:09:00Z">
            <w:rPr/>
          </w:rPrChange>
        </w:rPr>
        <w:t>Wi</w:t>
      </w:r>
      <w:r w:rsidR="00947F64" w:rsidRPr="00312974">
        <w:rPr>
          <w:rPrChange w:id="3453" w:author="Rodion" w:date="2019-12-09T02:09:00Z">
            <w:rPr/>
          </w:rPrChange>
        </w:rPr>
        <w:t>-</w:t>
      </w:r>
      <w:r w:rsidRPr="00312974">
        <w:rPr>
          <w:rPrChange w:id="3454" w:author="Rodion" w:date="2019-12-09T02:09:00Z">
            <w:rPr/>
          </w:rPrChange>
        </w:rPr>
        <w:t>Fi</w:t>
      </w:r>
      <w:proofErr w:type="spellEnd"/>
      <w:r w:rsidRPr="00312974">
        <w:rPr>
          <w:rPrChange w:id="3455" w:author="Rodion" w:date="2019-12-09T02:09:00Z">
            <w:rPr/>
          </w:rPrChange>
        </w:rPr>
        <w:t xml:space="preserve">, який </w:t>
      </w:r>
      <w:r w:rsidRPr="00312974">
        <w:rPr>
          <w:rPrChange w:id="3456" w:author="Rodion" w:date="2019-12-09T02:09:00Z">
            <w:rPr/>
          </w:rPrChange>
        </w:rPr>
        <w:lastRenderedPageBreak/>
        <w:t xml:space="preserve">використовується в будинках та багатьох підприємствах, є 802.11n. Він пропонує велику пропускну здатність (100-300Мбіт/с), що добре підходить  для передачі файлів, але може бути занадто затратним для багатьох сценаріїв використання інтернету речей. </w:t>
      </w:r>
    </w:p>
    <w:p w14:paraId="188719A0" w14:textId="0481738B" w:rsidR="00943128" w:rsidRPr="00312974" w:rsidRDefault="00943128" w:rsidP="00943128">
      <w:pPr>
        <w:rPr>
          <w:rPrChange w:id="3457" w:author="Rodion" w:date="2019-12-09T02:09:00Z">
            <w:rPr/>
          </w:rPrChange>
        </w:rPr>
      </w:pPr>
      <w:r w:rsidRPr="00312974">
        <w:rPr>
          <w:rPrChange w:id="3458" w:author="Rodion" w:date="2019-12-09T02:09:00Z">
            <w:rPr/>
          </w:rPrChange>
        </w:rPr>
        <w:t xml:space="preserve">Якщо система вимагає комунікації між пристроями на великій відстані - можна скористатися можливостями стільникового зв'язку GSM / 3G / 4G. Хоча стільниковий зв’язок </w:t>
      </w:r>
      <w:del w:id="3459" w:author="Rodion Kharabet" w:date="2019-12-06T01:30:00Z">
        <w:r w:rsidRPr="00312974" w:rsidDel="002F6296">
          <w:rPr>
            <w:rPrChange w:id="3460" w:author="Rodion" w:date="2019-12-09T02:09:00Z">
              <w:rPr/>
            </w:rPrChange>
          </w:rPr>
          <w:delText xml:space="preserve">явно </w:delText>
        </w:r>
      </w:del>
      <w:r w:rsidRPr="00312974">
        <w:rPr>
          <w:rPrChange w:id="3461" w:author="Rodion" w:date="2019-12-09T02:09:00Z">
            <w:rPr/>
          </w:rPrChange>
        </w:rPr>
        <w:t>здатний надсилати велику кількість даних, особливо для 4G, витрата, а також споживання електроенергії, буде занадто високою для багатьох випадків. Але це може ідеально підходит</w:t>
      </w:r>
      <w:ins w:id="3462" w:author="Rodion Kharabet" w:date="2019-12-06T01:31:00Z">
        <w:r w:rsidR="00D36A2E" w:rsidRPr="00312974">
          <w:rPr>
            <w:rPrChange w:id="3463" w:author="Rodion" w:date="2019-12-09T02:09:00Z">
              <w:rPr/>
            </w:rPrChange>
          </w:rPr>
          <w:t>и</w:t>
        </w:r>
      </w:ins>
      <w:del w:id="3464" w:author="Rodion Kharabet" w:date="2019-12-06T01:31:00Z">
        <w:r w:rsidRPr="00312974" w:rsidDel="00D36A2E">
          <w:rPr>
            <w:rPrChange w:id="3465" w:author="Rodion" w:date="2019-12-09T02:09:00Z">
              <w:rPr/>
            </w:rPrChange>
          </w:rPr>
          <w:delText>ь</w:delText>
        </w:r>
      </w:del>
      <w:r w:rsidRPr="00312974">
        <w:rPr>
          <w:rPrChange w:id="3466" w:author="Rodion" w:date="2019-12-09T02:09:00Z">
            <w:rPr/>
          </w:rPrChange>
        </w:rPr>
        <w:t xml:space="preserve"> для проектів, що використовують тільки сенсори та потребують низьку пропускну здатніст</w:t>
      </w:r>
      <w:ins w:id="3467" w:author="Rodion Kharabet" w:date="2019-12-06T01:31:00Z">
        <w:r w:rsidR="00D36A2E" w:rsidRPr="00312974">
          <w:rPr>
            <w:rPrChange w:id="3468" w:author="Rodion" w:date="2019-12-09T02:09:00Z">
              <w:rPr/>
            </w:rPrChange>
          </w:rPr>
          <w:t>ь</w:t>
        </w:r>
      </w:ins>
      <w:del w:id="3469" w:author="Rodion Kharabet" w:date="2019-12-06T01:31:00Z">
        <w:r w:rsidRPr="00312974" w:rsidDel="00D36A2E">
          <w:rPr>
            <w:rPrChange w:id="3470" w:author="Rodion" w:date="2019-12-09T02:09:00Z">
              <w:rPr/>
            </w:rPrChange>
          </w:rPr>
          <w:delText>ю</w:delText>
        </w:r>
      </w:del>
      <w:r w:rsidRPr="00312974">
        <w:rPr>
          <w:rPrChange w:id="3471" w:author="Rodion" w:date="2019-12-09T02:09:00Z">
            <w:rPr/>
          </w:rPrChange>
        </w:rPr>
        <w:t xml:space="preserve"> даних, та будуть надсилати їх у невеликій кількості через Інтернет. </w:t>
      </w:r>
      <w:r w:rsidR="00947F64" w:rsidRPr="00312974">
        <w:rPr>
          <w:rPrChange w:id="3472" w:author="Rodion" w:date="2019-12-09T02:09:00Z">
            <w:rPr/>
          </w:rPrChange>
        </w:rPr>
        <w:t>Також</w:t>
      </w:r>
      <w:r w:rsidRPr="00312974">
        <w:rPr>
          <w:rPrChange w:id="3473" w:author="Rodion" w:date="2019-12-09T02:09:00Z">
            <w:rPr/>
          </w:rPrChange>
        </w:rPr>
        <w:t xml:space="preserve"> існують нові технології, що розроблені спеціально для потреб комунікації пристроїв інтернету речей. Стандарти LPWAN NB-</w:t>
      </w:r>
      <w:proofErr w:type="spellStart"/>
      <w:r w:rsidRPr="00312974">
        <w:rPr>
          <w:rPrChange w:id="3474" w:author="Rodion" w:date="2019-12-09T02:09:00Z">
            <w:rPr/>
          </w:rPrChange>
        </w:rPr>
        <w:t>IoT</w:t>
      </w:r>
      <w:proofErr w:type="spellEnd"/>
      <w:r w:rsidRPr="00312974">
        <w:rPr>
          <w:rPrChange w:id="3475" w:author="Rodion" w:date="2019-12-09T02:09:00Z">
            <w:rPr/>
          </w:rPrChange>
        </w:rPr>
        <w:t xml:space="preserve"> та LTE-M спрямовані на забезпечення енергоефективних, дешевих варіантів зв'язку з використанням існуючих стільникових мереж. NB-</w:t>
      </w:r>
      <w:proofErr w:type="spellStart"/>
      <w:r w:rsidRPr="00312974">
        <w:rPr>
          <w:rPrChange w:id="3476" w:author="Rodion" w:date="2019-12-09T02:09:00Z">
            <w:rPr/>
          </w:rPrChange>
        </w:rPr>
        <w:t>IoT</w:t>
      </w:r>
      <w:proofErr w:type="spellEnd"/>
      <w:r w:rsidRPr="00312974">
        <w:rPr>
          <w:rPrChange w:id="3477" w:author="Rodion" w:date="2019-12-09T02:09:00Z">
            <w:rPr/>
          </w:rPrChange>
        </w:rPr>
        <w:t xml:space="preserve"> </w:t>
      </w:r>
      <w:del w:id="3478" w:author="Rodion" w:date="2019-12-05T23:51:00Z">
        <w:r w:rsidRPr="00312974" w:rsidDel="005F6B57">
          <w:rPr>
            <w:rPrChange w:id="3479" w:author="Rodion" w:date="2019-12-09T02:09:00Z">
              <w:rPr/>
            </w:rPrChange>
          </w:rPr>
          <w:delText xml:space="preserve">- це </w:delText>
        </w:r>
      </w:del>
      <w:ins w:id="3480" w:author="Rodion" w:date="2019-12-05T23:51:00Z">
        <w:r w:rsidR="005F6B57" w:rsidRPr="00312974">
          <w:rPr>
            <w:rPrChange w:id="3481" w:author="Rodion" w:date="2019-12-09T02:09:00Z">
              <w:rPr/>
            </w:rPrChange>
          </w:rPr>
          <w:t xml:space="preserve">– це </w:t>
        </w:r>
      </w:ins>
      <w:r w:rsidRPr="00312974">
        <w:rPr>
          <w:rPrChange w:id="3482" w:author="Rodion" w:date="2019-12-09T02:09:00Z">
            <w:rPr/>
          </w:rPrChange>
        </w:rPr>
        <w:t xml:space="preserve">найновіший із цих стандартів, орієнтований на зв'язок на дальні відстані між великою кількістю пристроїв, розміщених у </w:t>
      </w:r>
      <w:r w:rsidR="00947F64" w:rsidRPr="00312974">
        <w:rPr>
          <w:rPrChange w:id="3483" w:author="Rodion" w:date="2019-12-09T02:09:00Z">
            <w:rPr/>
          </w:rPrChange>
        </w:rPr>
        <w:t>приміщеннях</w:t>
      </w:r>
      <w:r w:rsidRPr="00312974">
        <w:rPr>
          <w:rPrChange w:id="3484" w:author="Rodion" w:date="2019-12-09T02:09:00Z">
            <w:rPr/>
          </w:rPrChange>
        </w:rPr>
        <w:t>. LTE-M та NB-</w:t>
      </w:r>
      <w:proofErr w:type="spellStart"/>
      <w:r w:rsidRPr="00312974">
        <w:rPr>
          <w:rPrChange w:id="3485" w:author="Rodion" w:date="2019-12-09T02:09:00Z">
            <w:rPr/>
          </w:rPrChange>
        </w:rPr>
        <w:t>IoT</w:t>
      </w:r>
      <w:proofErr w:type="spellEnd"/>
      <w:r w:rsidRPr="00312974">
        <w:rPr>
          <w:rPrChange w:id="3486" w:author="Rodion" w:date="2019-12-09T02:09:00Z">
            <w:rPr/>
          </w:rPrChange>
        </w:rPr>
        <w:t xml:space="preserve"> були розроблені спеціально для інтернету речей, однак, як було описано раніше, існуючі стільникові технології також часто застосовуються для бездротового зв'язку на великій відстані</w:t>
      </w:r>
      <w:r w:rsidR="00DE5F61" w:rsidRPr="00312974">
        <w:rPr>
          <w:rPrChange w:id="3487" w:author="Rodion" w:date="2019-12-09T02:09:00Z">
            <w:rPr/>
          </w:rPrChange>
        </w:rPr>
        <w:t xml:space="preserve"> [19]</w:t>
      </w:r>
      <w:r w:rsidRPr="00312974">
        <w:rPr>
          <w:rPrChange w:id="3488" w:author="Rodion" w:date="2019-12-09T02:09:00Z">
            <w:rPr/>
          </w:rPrChange>
        </w:rPr>
        <w:t>.</w:t>
      </w:r>
    </w:p>
    <w:p w14:paraId="11EEC573" w14:textId="62EB0A40" w:rsidR="00943128" w:rsidRPr="00312974" w:rsidRDefault="00943128" w:rsidP="00943128">
      <w:pPr>
        <w:rPr>
          <w:rPrChange w:id="3489" w:author="Rodion" w:date="2019-12-09T02:09:00Z">
            <w:rPr/>
          </w:rPrChange>
        </w:rPr>
      </w:pPr>
      <w:r w:rsidRPr="00312974">
        <w:rPr>
          <w:rPrChange w:id="3490" w:author="Rodion" w:date="2019-12-09T02:09:00Z">
            <w:rPr/>
          </w:rPrChange>
        </w:rPr>
        <w:t xml:space="preserve">Широко розповсюджений для дротового підключення в локальних мережах, </w:t>
      </w:r>
      <w:proofErr w:type="spellStart"/>
      <w:r w:rsidRPr="00312974">
        <w:rPr>
          <w:rPrChange w:id="3491" w:author="Rodion" w:date="2019-12-09T02:09:00Z">
            <w:rPr/>
          </w:rPrChange>
        </w:rPr>
        <w:t>Ethernet</w:t>
      </w:r>
      <w:proofErr w:type="spellEnd"/>
      <w:r w:rsidRPr="00312974">
        <w:rPr>
          <w:rPrChange w:id="3492" w:author="Rodion" w:date="2019-12-09T02:09:00Z">
            <w:rPr/>
          </w:rPrChange>
        </w:rPr>
        <w:t xml:space="preserve"> реалізує стандарт IEEE 802.3. Не всі пристрої інтернету речей повинні бути бездротовими. Деякі з них можуть бути розміщені стаціонарно </w:t>
      </w:r>
      <w:r w:rsidR="00947F64" w:rsidRPr="00312974">
        <w:rPr>
          <w:rPrChange w:id="3493" w:author="Rodion" w:date="2019-12-09T02:09:00Z">
            <w:rPr/>
          </w:rPrChange>
        </w:rPr>
        <w:t>тобто</w:t>
      </w:r>
      <w:r w:rsidRPr="00312974">
        <w:rPr>
          <w:rPrChange w:id="3494" w:author="Rodion" w:date="2019-12-09T02:09:00Z">
            <w:rPr/>
          </w:rPrChange>
        </w:rPr>
        <w:t xml:space="preserve"> </w:t>
      </w:r>
      <w:r w:rsidR="00947F64" w:rsidRPr="00312974">
        <w:rPr>
          <w:rPrChange w:id="3495" w:author="Rodion" w:date="2019-12-09T02:09:00Z">
            <w:rPr/>
          </w:rPrChange>
        </w:rPr>
        <w:t xml:space="preserve">мають комунікації через </w:t>
      </w:r>
      <w:del w:id="3496" w:author="Rodion Kharabet" w:date="2019-12-06T01:31:00Z">
        <w:r w:rsidR="00947F64" w:rsidRPr="00312974" w:rsidDel="00D36A2E">
          <w:rPr>
            <w:rPrChange w:id="3497" w:author="Rodion" w:date="2019-12-09T02:09:00Z">
              <w:rPr/>
            </w:rPrChange>
          </w:rPr>
          <w:delText>провід</w:delText>
        </w:r>
      </w:del>
      <w:ins w:id="3498" w:author="Rodion Kharabet" w:date="2019-12-06T01:31:00Z">
        <w:r w:rsidR="00D36A2E" w:rsidRPr="00312974">
          <w:rPr>
            <w:rPrChange w:id="3499" w:author="Rodion" w:date="2019-12-09T02:09:00Z">
              <w:rPr/>
            </w:rPrChange>
          </w:rPr>
          <w:t>дріт</w:t>
        </w:r>
      </w:ins>
      <w:r w:rsidRPr="00312974">
        <w:rPr>
          <w:rPrChange w:id="3500" w:author="Rodion" w:date="2019-12-09T02:09:00Z">
            <w:rPr/>
          </w:rPrChange>
        </w:rPr>
        <w:t xml:space="preserve">. Наприклад, сенсорні блоки, що встановлюються в системі автоматизації будівлі, можуть використовувати такі технології дротових мереж, як </w:t>
      </w:r>
      <w:proofErr w:type="spellStart"/>
      <w:r w:rsidRPr="00312974">
        <w:rPr>
          <w:rPrChange w:id="3501" w:author="Rodion" w:date="2019-12-09T02:09:00Z">
            <w:rPr/>
          </w:rPrChange>
        </w:rPr>
        <w:t>Ethernet</w:t>
      </w:r>
      <w:proofErr w:type="spellEnd"/>
      <w:r w:rsidRPr="00312974">
        <w:rPr>
          <w:rPrChange w:id="3502" w:author="Rodion" w:date="2019-12-09T02:09:00Z">
            <w:rPr/>
          </w:rPrChange>
        </w:rPr>
        <w:t>. Це можуть бути датчики диму, вогню тощо.</w:t>
      </w:r>
    </w:p>
    <w:p w14:paraId="10199AB5" w14:textId="77777777" w:rsidR="00943128" w:rsidRPr="00312974" w:rsidRDefault="00943128" w:rsidP="00943128">
      <w:pPr>
        <w:rPr>
          <w:rPrChange w:id="3503" w:author="Rodion" w:date="2019-12-09T02:09:00Z">
            <w:rPr/>
          </w:rPrChange>
        </w:rPr>
      </w:pPr>
      <w:r w:rsidRPr="00312974">
        <w:rPr>
          <w:rPrChange w:id="3504" w:author="Rodion" w:date="2019-12-09T02:09:00Z">
            <w:rPr/>
          </w:rPrChange>
        </w:rPr>
        <w:t>Протокол NFC (</w:t>
      </w:r>
      <w:proofErr w:type="spellStart"/>
      <w:r w:rsidRPr="00312974">
        <w:rPr>
          <w:rPrChange w:id="3505" w:author="Rodion" w:date="2019-12-09T02:09:00Z">
            <w:rPr/>
          </w:rPrChange>
        </w:rPr>
        <w:t>Near</w:t>
      </w:r>
      <w:proofErr w:type="spellEnd"/>
      <w:r w:rsidRPr="00312974">
        <w:rPr>
          <w:rPrChange w:id="3506" w:author="Rodion" w:date="2019-12-09T02:09:00Z">
            <w:rPr/>
          </w:rPrChange>
        </w:rPr>
        <w:t xml:space="preserve"> </w:t>
      </w:r>
      <w:proofErr w:type="spellStart"/>
      <w:r w:rsidRPr="00312974">
        <w:rPr>
          <w:rPrChange w:id="3507" w:author="Rodion" w:date="2019-12-09T02:09:00Z">
            <w:rPr/>
          </w:rPrChange>
        </w:rPr>
        <w:t>Field</w:t>
      </w:r>
      <w:proofErr w:type="spellEnd"/>
      <w:r w:rsidRPr="00312974">
        <w:rPr>
          <w:rPrChange w:id="3508" w:author="Rodion" w:date="2019-12-09T02:09:00Z">
            <w:rPr/>
          </w:rPrChange>
        </w:rPr>
        <w:t xml:space="preserve"> </w:t>
      </w:r>
      <w:proofErr w:type="spellStart"/>
      <w:r w:rsidRPr="00312974">
        <w:rPr>
          <w:rPrChange w:id="3509" w:author="Rodion" w:date="2019-12-09T02:09:00Z">
            <w:rPr/>
          </w:rPrChange>
        </w:rPr>
        <w:t>Communication</w:t>
      </w:r>
      <w:proofErr w:type="spellEnd"/>
      <w:r w:rsidRPr="00312974">
        <w:rPr>
          <w:rPrChange w:id="3510" w:author="Rodion" w:date="2019-12-09T02:09:00Z">
            <w:rPr/>
          </w:rPrChange>
        </w:rPr>
        <w:t>) використовується для зв'язку дуже малого діапазону (до 4 см), наприклад, для тримання картки NFC або мітки поруч із зчитувачем. NFC часто використовується для платіжних систем, але він також корисний для пропускних охоронних систем, наприклад, для авторизації доступу.</w:t>
      </w:r>
    </w:p>
    <w:p w14:paraId="52214050" w14:textId="77777777" w:rsidR="00943128" w:rsidRPr="00312974" w:rsidRDefault="00943128" w:rsidP="00943128">
      <w:pPr>
        <w:rPr>
          <w:rPrChange w:id="3511" w:author="Rodion" w:date="2019-12-09T02:09:00Z">
            <w:rPr/>
          </w:rPrChange>
        </w:rPr>
      </w:pPr>
      <w:r w:rsidRPr="00312974">
        <w:rPr>
          <w:rPrChange w:id="3512" w:author="Rodion" w:date="2019-12-09T02:09:00Z">
            <w:rPr/>
          </w:rPrChange>
        </w:rPr>
        <w:lastRenderedPageBreak/>
        <w:t>Дальність роботи мережі визначається відстанню, на якій дані зазвичай передаються між пристроями, приєднаними до мережі. Можна виділити наступні категорії мереж за дальністю роботи:</w:t>
      </w:r>
    </w:p>
    <w:p w14:paraId="60AD1C72" w14:textId="7CC5CB4A" w:rsidR="00943128" w:rsidRPr="00312974" w:rsidRDefault="00943128" w:rsidP="00943128">
      <w:pPr>
        <w:pStyle w:val="ListParagraph"/>
        <w:rPr>
          <w:rPrChange w:id="3513" w:author="Rodion" w:date="2019-12-09T02:09:00Z">
            <w:rPr/>
          </w:rPrChange>
        </w:rPr>
      </w:pPr>
      <w:r w:rsidRPr="00312974">
        <w:rPr>
          <w:rPrChange w:id="3514" w:author="Rodion" w:date="2019-12-09T02:09:00Z">
            <w:rPr/>
          </w:rPrChange>
        </w:rPr>
        <w:t>Персональна мережа (</w:t>
      </w:r>
      <w:proofErr w:type="spellStart"/>
      <w:r w:rsidRPr="00312974">
        <w:rPr>
          <w:rPrChange w:id="3515" w:author="Rodion" w:date="2019-12-09T02:09:00Z">
            <w:rPr/>
          </w:rPrChange>
        </w:rPr>
        <w:t>Personal</w:t>
      </w:r>
      <w:proofErr w:type="spellEnd"/>
      <w:r w:rsidRPr="00312974">
        <w:rPr>
          <w:rPrChange w:id="3516" w:author="Rodion" w:date="2019-12-09T02:09:00Z">
            <w:rPr/>
          </w:rPrChange>
        </w:rPr>
        <w:t xml:space="preserve"> </w:t>
      </w:r>
      <w:proofErr w:type="spellStart"/>
      <w:r w:rsidRPr="00312974">
        <w:rPr>
          <w:rPrChange w:id="3517" w:author="Rodion" w:date="2019-12-09T02:09:00Z">
            <w:rPr/>
          </w:rPrChange>
        </w:rPr>
        <w:t>Area</w:t>
      </w:r>
      <w:proofErr w:type="spellEnd"/>
      <w:r w:rsidRPr="00312974">
        <w:rPr>
          <w:rPrChange w:id="3518" w:author="Rodion" w:date="2019-12-09T02:09:00Z">
            <w:rPr/>
          </w:rPrChange>
        </w:rPr>
        <w:t xml:space="preserve"> </w:t>
      </w:r>
      <w:proofErr w:type="spellStart"/>
      <w:r w:rsidRPr="00312974">
        <w:rPr>
          <w:rPrChange w:id="3519" w:author="Rodion" w:date="2019-12-09T02:09:00Z">
            <w:rPr/>
          </w:rPrChange>
        </w:rPr>
        <w:t>Network</w:t>
      </w:r>
      <w:proofErr w:type="spellEnd"/>
      <w:r w:rsidRPr="00312974">
        <w:rPr>
          <w:rPrChange w:id="3520" w:author="Rodion" w:date="2019-12-09T02:09:00Z">
            <w:rPr/>
          </w:rPrChange>
        </w:rPr>
        <w:t xml:space="preserve">) </w:t>
      </w:r>
      <w:del w:id="3521" w:author="Rodion Kharabet" w:date="2019-12-06T01:31:00Z">
        <w:r w:rsidRPr="00312974" w:rsidDel="00D36A2E">
          <w:rPr>
            <w:rPrChange w:id="3522" w:author="Rodion" w:date="2019-12-09T02:09:00Z">
              <w:rPr/>
            </w:rPrChange>
          </w:rPr>
          <w:delText>-</w:delText>
        </w:r>
      </w:del>
      <w:ins w:id="3523" w:author="Rodion Kharabet" w:date="2019-12-06T01:31:00Z">
        <w:r w:rsidR="00D36A2E" w:rsidRPr="00312974">
          <w:rPr>
            <w:rPrChange w:id="3524" w:author="Rodion" w:date="2019-12-09T02:09:00Z">
              <w:rPr/>
            </w:rPrChange>
          </w:rPr>
          <w:t>–</w:t>
        </w:r>
      </w:ins>
      <w:r w:rsidRPr="00312974">
        <w:rPr>
          <w:rPrChange w:id="3525" w:author="Rodion" w:date="2019-12-09T02:09:00Z">
            <w:rPr/>
          </w:rPrChange>
        </w:rPr>
        <w:t xml:space="preserve"> короткий діапазон, де відстані вимірюються в метрах. Наприклад, </w:t>
      </w:r>
      <w:proofErr w:type="spellStart"/>
      <w:r w:rsidRPr="00312974">
        <w:rPr>
          <w:rPrChange w:id="3526" w:author="Rodion" w:date="2019-12-09T02:09:00Z">
            <w:rPr/>
          </w:rPrChange>
        </w:rPr>
        <w:t>носимі</w:t>
      </w:r>
      <w:proofErr w:type="spellEnd"/>
      <w:r w:rsidRPr="00312974">
        <w:rPr>
          <w:rPrChange w:id="3527" w:author="Rodion" w:date="2019-12-09T02:09:00Z">
            <w:rPr/>
          </w:rPrChange>
        </w:rPr>
        <w:t xml:space="preserve"> гаджети для фітнесу, що обмінюються даними через BLE з додатком на смартфоні користувача.</w:t>
      </w:r>
    </w:p>
    <w:p w14:paraId="6C292404" w14:textId="1AAD651E" w:rsidR="00943128" w:rsidRPr="00312974" w:rsidRDefault="00943128" w:rsidP="00943128">
      <w:pPr>
        <w:pStyle w:val="ListParagraph"/>
        <w:rPr>
          <w:rPrChange w:id="3528" w:author="Rodion" w:date="2019-12-09T02:09:00Z">
            <w:rPr/>
          </w:rPrChange>
        </w:rPr>
      </w:pPr>
      <w:r w:rsidRPr="00312974">
        <w:rPr>
          <w:rPrChange w:id="3529" w:author="Rodion" w:date="2019-12-09T02:09:00Z">
            <w:rPr/>
          </w:rPrChange>
        </w:rPr>
        <w:t>Локальна мережа (</w:t>
      </w:r>
      <w:proofErr w:type="spellStart"/>
      <w:r w:rsidRPr="00312974">
        <w:rPr>
          <w:rPrChange w:id="3530" w:author="Rodion" w:date="2019-12-09T02:09:00Z">
            <w:rPr/>
          </w:rPrChange>
        </w:rPr>
        <w:t>Local</w:t>
      </w:r>
      <w:proofErr w:type="spellEnd"/>
      <w:r w:rsidRPr="00312974">
        <w:rPr>
          <w:rPrChange w:id="3531" w:author="Rodion" w:date="2019-12-09T02:09:00Z">
            <w:rPr/>
          </w:rPrChange>
        </w:rPr>
        <w:t xml:space="preserve"> </w:t>
      </w:r>
      <w:proofErr w:type="spellStart"/>
      <w:r w:rsidRPr="00312974">
        <w:rPr>
          <w:rPrChange w:id="3532" w:author="Rodion" w:date="2019-12-09T02:09:00Z">
            <w:rPr/>
          </w:rPrChange>
        </w:rPr>
        <w:t>Area</w:t>
      </w:r>
      <w:proofErr w:type="spellEnd"/>
      <w:r w:rsidRPr="00312974">
        <w:rPr>
          <w:rPrChange w:id="3533" w:author="Rodion" w:date="2019-12-09T02:09:00Z">
            <w:rPr/>
          </w:rPrChange>
        </w:rPr>
        <w:t xml:space="preserve"> </w:t>
      </w:r>
      <w:proofErr w:type="spellStart"/>
      <w:r w:rsidRPr="00312974">
        <w:rPr>
          <w:rPrChange w:id="3534" w:author="Rodion" w:date="2019-12-09T02:09:00Z">
            <w:rPr/>
          </w:rPrChange>
        </w:rPr>
        <w:t>Network</w:t>
      </w:r>
      <w:proofErr w:type="spellEnd"/>
      <w:r w:rsidRPr="00312974">
        <w:rPr>
          <w:rPrChange w:id="3535" w:author="Rodion" w:date="2019-12-09T02:09:00Z">
            <w:rPr/>
          </w:rPrChange>
        </w:rPr>
        <w:t xml:space="preserve">) </w:t>
      </w:r>
      <w:del w:id="3536" w:author="Rodion" w:date="2019-12-05T23:51:00Z">
        <w:r w:rsidRPr="00312974" w:rsidDel="005F6B57">
          <w:rPr>
            <w:rPrChange w:id="3537" w:author="Rodion" w:date="2019-12-09T02:09:00Z">
              <w:rPr/>
            </w:rPrChange>
          </w:rPr>
          <w:delText xml:space="preserve">- це </w:delText>
        </w:r>
      </w:del>
      <w:ins w:id="3538" w:author="Rodion" w:date="2019-12-05T23:51:00Z">
        <w:r w:rsidR="005F6B57" w:rsidRPr="00312974">
          <w:rPr>
            <w:rPrChange w:id="3539" w:author="Rodion" w:date="2019-12-09T02:09:00Z">
              <w:rPr/>
            </w:rPrChange>
          </w:rPr>
          <w:t xml:space="preserve">– це </w:t>
        </w:r>
      </w:ins>
      <w:r w:rsidRPr="00312974">
        <w:rPr>
          <w:rPrChange w:id="3540" w:author="Rodion" w:date="2019-12-09T02:09:00Z">
            <w:rPr/>
          </w:rPrChange>
        </w:rPr>
        <w:t xml:space="preserve">короткий, до середнього дальності, діапазон, де відстань може бути до сотень метрів. Наприклад, домашня автоматизація або датчики, встановлені на виробничій лінії підприємства, що спілкуються по </w:t>
      </w:r>
      <w:proofErr w:type="spellStart"/>
      <w:r w:rsidRPr="00312974">
        <w:rPr>
          <w:rPrChange w:id="3541" w:author="Rodion" w:date="2019-12-09T02:09:00Z">
            <w:rPr/>
          </w:rPrChange>
        </w:rPr>
        <w:t>Wi-Fi</w:t>
      </w:r>
      <w:proofErr w:type="spellEnd"/>
      <w:r w:rsidRPr="00312974">
        <w:rPr>
          <w:rPrChange w:id="3542" w:author="Rodion" w:date="2019-12-09T02:09:00Z">
            <w:rPr/>
          </w:rPrChange>
        </w:rPr>
        <w:t xml:space="preserve"> із головним вузлом.</w:t>
      </w:r>
    </w:p>
    <w:p w14:paraId="0157AF28" w14:textId="77777777" w:rsidR="00943128" w:rsidRPr="00312974" w:rsidRDefault="00943128" w:rsidP="00943128">
      <w:pPr>
        <w:pStyle w:val="ListParagraph"/>
        <w:rPr>
          <w:rPrChange w:id="3543" w:author="Rodion" w:date="2019-12-09T02:09:00Z">
            <w:rPr/>
          </w:rPrChange>
        </w:rPr>
      </w:pPr>
      <w:r w:rsidRPr="00312974">
        <w:rPr>
          <w:rPrChange w:id="3544" w:author="Rodion" w:date="2019-12-09T02:09:00Z">
            <w:rPr/>
          </w:rPrChange>
        </w:rPr>
        <w:t>Міська мережа (</w:t>
      </w:r>
      <w:proofErr w:type="spellStart"/>
      <w:r w:rsidRPr="00312974">
        <w:rPr>
          <w:rPrChange w:id="3545" w:author="Rodion" w:date="2019-12-09T02:09:00Z">
            <w:rPr/>
          </w:rPrChange>
        </w:rPr>
        <w:t>Metropolitan</w:t>
      </w:r>
      <w:proofErr w:type="spellEnd"/>
      <w:r w:rsidRPr="00312974">
        <w:rPr>
          <w:rPrChange w:id="3546" w:author="Rodion" w:date="2019-12-09T02:09:00Z">
            <w:rPr/>
          </w:rPrChange>
        </w:rPr>
        <w:t xml:space="preserve"> </w:t>
      </w:r>
      <w:proofErr w:type="spellStart"/>
      <w:r w:rsidRPr="00312974">
        <w:rPr>
          <w:rPrChange w:id="3547" w:author="Rodion" w:date="2019-12-09T02:09:00Z">
            <w:rPr/>
          </w:rPrChange>
        </w:rPr>
        <w:t>Area</w:t>
      </w:r>
      <w:proofErr w:type="spellEnd"/>
      <w:r w:rsidRPr="00312974">
        <w:rPr>
          <w:rPrChange w:id="3548" w:author="Rodion" w:date="2019-12-09T02:09:00Z">
            <w:rPr/>
          </w:rPrChange>
        </w:rPr>
        <w:t xml:space="preserve"> </w:t>
      </w:r>
      <w:proofErr w:type="spellStart"/>
      <w:r w:rsidRPr="00312974">
        <w:rPr>
          <w:rPrChange w:id="3549" w:author="Rodion" w:date="2019-12-09T02:09:00Z">
            <w:rPr/>
          </w:rPrChange>
        </w:rPr>
        <w:t>Network</w:t>
      </w:r>
      <w:proofErr w:type="spellEnd"/>
      <w:r w:rsidRPr="00312974">
        <w:rPr>
          <w:rPrChange w:id="3550" w:author="Rodion" w:date="2019-12-09T02:09:00Z">
            <w:rPr/>
          </w:rPrChange>
        </w:rPr>
        <w:t>) – мережа, в якій дальність дії вимірюються до кількох кілометрів. Наприклад розумні датчики паркування, встановлені по всьому місту та з'єднані в мережу сітчастої топології.</w:t>
      </w:r>
    </w:p>
    <w:p w14:paraId="1BE75532" w14:textId="77777777" w:rsidR="00943128" w:rsidRPr="00312974" w:rsidRDefault="00943128" w:rsidP="00943128">
      <w:pPr>
        <w:pStyle w:val="ListParagraph"/>
        <w:rPr>
          <w:rPrChange w:id="3551" w:author="Rodion" w:date="2019-12-09T02:09:00Z">
            <w:rPr/>
          </w:rPrChange>
        </w:rPr>
      </w:pPr>
      <w:r w:rsidRPr="00312974">
        <w:rPr>
          <w:rPrChange w:id="3552" w:author="Rodion" w:date="2019-12-09T02:09:00Z">
            <w:rPr/>
          </w:rPrChange>
        </w:rPr>
        <w:t>Широка мережа (</w:t>
      </w:r>
      <w:proofErr w:type="spellStart"/>
      <w:r w:rsidRPr="00312974">
        <w:rPr>
          <w:rPrChange w:id="3553" w:author="Rodion" w:date="2019-12-09T02:09:00Z">
            <w:rPr/>
          </w:rPrChange>
        </w:rPr>
        <w:t>Wide</w:t>
      </w:r>
      <w:proofErr w:type="spellEnd"/>
      <w:r w:rsidRPr="00312974">
        <w:rPr>
          <w:rPrChange w:id="3554" w:author="Rodion" w:date="2019-12-09T02:09:00Z">
            <w:rPr/>
          </w:rPrChange>
        </w:rPr>
        <w:t xml:space="preserve"> </w:t>
      </w:r>
      <w:proofErr w:type="spellStart"/>
      <w:r w:rsidRPr="00312974">
        <w:rPr>
          <w:rPrChange w:id="3555" w:author="Rodion" w:date="2019-12-09T02:09:00Z">
            <w:rPr/>
          </w:rPrChange>
        </w:rPr>
        <w:t>Area</w:t>
      </w:r>
      <w:proofErr w:type="spellEnd"/>
      <w:r w:rsidRPr="00312974">
        <w:rPr>
          <w:rPrChange w:id="3556" w:author="Rodion" w:date="2019-12-09T02:09:00Z">
            <w:rPr/>
          </w:rPrChange>
        </w:rPr>
        <w:t xml:space="preserve"> </w:t>
      </w:r>
      <w:proofErr w:type="spellStart"/>
      <w:r w:rsidRPr="00312974">
        <w:rPr>
          <w:rPrChange w:id="3557" w:author="Rodion" w:date="2019-12-09T02:09:00Z">
            <w:rPr/>
          </w:rPrChange>
        </w:rPr>
        <w:t>Network</w:t>
      </w:r>
      <w:proofErr w:type="spellEnd"/>
      <w:r w:rsidRPr="00312974">
        <w:rPr>
          <w:rPrChange w:id="3558" w:author="Rodion" w:date="2019-12-09T02:09:00Z">
            <w:rPr/>
          </w:rPrChange>
        </w:rPr>
        <w:t>) – мережа, що покриває велику площу, де відстані можна виміряти в кілометрах. Наприклад, сільськогосподарські датчики, встановлені на великій фермі, що використовуються для моніторингу мікроклімату навколишнього середовища.</w:t>
      </w:r>
    </w:p>
    <w:p w14:paraId="14BC1378" w14:textId="00A772AB" w:rsidR="00943128" w:rsidRPr="00312974" w:rsidRDefault="00943128" w:rsidP="00943128">
      <w:pPr>
        <w:rPr>
          <w:rPrChange w:id="3559" w:author="Rodion" w:date="2019-12-09T02:09:00Z">
            <w:rPr/>
          </w:rPrChange>
        </w:rPr>
      </w:pPr>
      <w:r w:rsidRPr="00312974">
        <w:rPr>
          <w:rPrChange w:id="3560" w:author="Rodion" w:date="2019-12-09T02:09:00Z">
            <w:rPr/>
          </w:rPrChange>
        </w:rPr>
        <w:t xml:space="preserve">Мережа повинна бути розроблена для отримання даних з пристроїв до місця, де вони будуть аналізуватися та оброблятися. Отже, мережевий протокол, повинен відповідати діапазону використання. </w:t>
      </w:r>
      <w:del w:id="3561" w:author="Rodion Kharabet" w:date="2019-12-06T01:32:00Z">
        <w:r w:rsidRPr="00312974" w:rsidDel="00D36A2E">
          <w:rPr>
            <w:rPrChange w:id="3562" w:author="Rodion" w:date="2019-12-09T02:09:00Z">
              <w:rPr/>
            </w:rPrChange>
          </w:rPr>
          <w:delText xml:space="preserve">Наприклад, не слід вибирати BLE для програм, що повинна працювати на відстані декількох кілометрів. </w:delText>
        </w:r>
      </w:del>
      <w:r w:rsidRPr="00312974">
        <w:rPr>
          <w:rPrChange w:id="3563" w:author="Rodion" w:date="2019-12-09T02:09:00Z">
            <w:rPr/>
          </w:rPrChange>
        </w:rPr>
        <w:t>Якщо передача даних через необхідний діапазон представляє складність, необхідно розглянути крайові обчислення (</w:t>
      </w:r>
      <w:proofErr w:type="spellStart"/>
      <w:r w:rsidRPr="00312974">
        <w:rPr>
          <w:rPrChange w:id="3564" w:author="Rodion" w:date="2019-12-09T02:09:00Z">
            <w:rPr/>
          </w:rPrChange>
        </w:rPr>
        <w:t>edge</w:t>
      </w:r>
      <w:proofErr w:type="spellEnd"/>
      <w:r w:rsidRPr="00312974">
        <w:rPr>
          <w:rPrChange w:id="3565" w:author="Rodion" w:date="2019-12-09T02:09:00Z">
            <w:rPr/>
          </w:rPrChange>
        </w:rPr>
        <w:t xml:space="preserve"> </w:t>
      </w:r>
      <w:proofErr w:type="spellStart"/>
      <w:r w:rsidRPr="00312974">
        <w:rPr>
          <w:rPrChange w:id="3566" w:author="Rodion" w:date="2019-12-09T02:09:00Z">
            <w:rPr/>
          </w:rPrChange>
        </w:rPr>
        <w:t>computing</w:t>
      </w:r>
      <w:proofErr w:type="spellEnd"/>
      <w:r w:rsidRPr="00312974">
        <w:rPr>
          <w:rPrChange w:id="3567" w:author="Rodion" w:date="2019-12-09T02:09:00Z">
            <w:rPr/>
          </w:rPrChange>
        </w:rPr>
        <w:t>). Така технологія передбачає аналіз та обробку даних на пристрої без необхідності передачі їх для подальшої обробки.</w:t>
      </w:r>
    </w:p>
    <w:p w14:paraId="0E439955" w14:textId="77777777" w:rsidR="00943128" w:rsidRPr="00312974" w:rsidRDefault="00943128" w:rsidP="00943128">
      <w:pPr>
        <w:rPr>
          <w:rPrChange w:id="3568" w:author="Rodion" w:date="2019-12-09T02:09:00Z">
            <w:rPr/>
          </w:rPrChange>
        </w:rPr>
      </w:pPr>
      <w:r w:rsidRPr="00312974">
        <w:rPr>
          <w:rPrChange w:id="3569" w:author="Rodion" w:date="2019-12-09T02:09:00Z">
            <w:rPr/>
          </w:rPrChange>
        </w:rPr>
        <w:t>Пропускна здатність або обсяг даних, що  можуть бути передані за певний проміжок часу, обмежує швидкість, з якою дані можна збирати з пристроїв та передавати на наступний рівень системи. На пропускну здатність впливає кілька факторів:</w:t>
      </w:r>
    </w:p>
    <w:p w14:paraId="525E0C96" w14:textId="5A5A78DD" w:rsidR="00943128" w:rsidRPr="00312974" w:rsidRDefault="00D36A2E" w:rsidP="00943128">
      <w:pPr>
        <w:pStyle w:val="ListParagraph"/>
        <w:rPr>
          <w:rPrChange w:id="3570" w:author="Rodion" w:date="2019-12-09T02:09:00Z">
            <w:rPr/>
          </w:rPrChange>
        </w:rPr>
      </w:pPr>
      <w:ins w:id="3571" w:author="Rodion Kharabet" w:date="2019-12-06T01:32:00Z">
        <w:r w:rsidRPr="00312974">
          <w:rPr>
            <w:rPrChange w:id="3572" w:author="Rodion" w:date="2019-12-09T02:09:00Z">
              <w:rPr/>
            </w:rPrChange>
          </w:rPr>
          <w:t>о</w:t>
        </w:r>
      </w:ins>
      <w:del w:id="3573" w:author="Rodion Kharabet" w:date="2019-12-06T01:32:00Z">
        <w:r w:rsidR="00943128" w:rsidRPr="00312974" w:rsidDel="00D36A2E">
          <w:rPr>
            <w:rPrChange w:id="3574" w:author="Rodion" w:date="2019-12-09T02:09:00Z">
              <w:rPr/>
            </w:rPrChange>
          </w:rPr>
          <w:delText>О</w:delText>
        </w:r>
      </w:del>
      <w:r w:rsidR="00943128" w:rsidRPr="00312974">
        <w:rPr>
          <w:rPrChange w:id="3575" w:author="Rodion" w:date="2019-12-09T02:09:00Z">
            <w:rPr/>
          </w:rPrChange>
        </w:rPr>
        <w:t>бсяг даних, який генерує кожен пристрій</w:t>
      </w:r>
      <w:ins w:id="3576" w:author="Rodion Kharabet" w:date="2019-12-06T01:32:00Z">
        <w:r w:rsidRPr="00312974">
          <w:rPr>
            <w:rPrChange w:id="3577" w:author="Rodion" w:date="2019-12-09T02:09:00Z">
              <w:rPr/>
            </w:rPrChange>
          </w:rPr>
          <w:t>;</w:t>
        </w:r>
      </w:ins>
    </w:p>
    <w:p w14:paraId="7D15A93F" w14:textId="1098D2CE" w:rsidR="00943128" w:rsidRPr="00312974" w:rsidRDefault="00943128" w:rsidP="00943128">
      <w:pPr>
        <w:pStyle w:val="ListParagraph"/>
        <w:rPr>
          <w:rPrChange w:id="3578" w:author="Rodion" w:date="2019-12-09T02:09:00Z">
            <w:rPr/>
          </w:rPrChange>
        </w:rPr>
      </w:pPr>
      <w:del w:id="3579" w:author="Rodion Kharabet" w:date="2019-12-06T01:32:00Z">
        <w:r w:rsidRPr="00312974" w:rsidDel="00D36A2E">
          <w:rPr>
            <w:rPrChange w:id="3580" w:author="Rodion" w:date="2019-12-09T02:09:00Z">
              <w:rPr/>
            </w:rPrChange>
          </w:rPr>
          <w:lastRenderedPageBreak/>
          <w:delText>К</w:delText>
        </w:r>
      </w:del>
      <w:ins w:id="3581" w:author="Rodion Kharabet" w:date="2019-12-06T01:32:00Z">
        <w:r w:rsidR="00D36A2E" w:rsidRPr="00312974">
          <w:rPr>
            <w:rPrChange w:id="3582" w:author="Rodion" w:date="2019-12-09T02:09:00Z">
              <w:rPr/>
            </w:rPrChange>
          </w:rPr>
          <w:t>к</w:t>
        </w:r>
      </w:ins>
      <w:r w:rsidRPr="00312974">
        <w:rPr>
          <w:rPrChange w:id="3583" w:author="Rodion" w:date="2019-12-09T02:09:00Z">
            <w:rPr/>
          </w:rPrChange>
        </w:rPr>
        <w:t>ількість пристроїв, розгорнутих у мережі</w:t>
      </w:r>
      <w:ins w:id="3584" w:author="Rodion Kharabet" w:date="2019-12-06T01:32:00Z">
        <w:r w:rsidR="00D36A2E" w:rsidRPr="00312974">
          <w:rPr>
            <w:rPrChange w:id="3585" w:author="Rodion" w:date="2019-12-09T02:09:00Z">
              <w:rPr/>
            </w:rPrChange>
          </w:rPr>
          <w:t>.</w:t>
        </w:r>
      </w:ins>
    </w:p>
    <w:p w14:paraId="430ADACF" w14:textId="77777777" w:rsidR="00943128" w:rsidRPr="00312974" w:rsidRDefault="00943128" w:rsidP="00943128">
      <w:pPr>
        <w:rPr>
          <w:rPrChange w:id="3586" w:author="Rodion" w:date="2019-12-09T02:09:00Z">
            <w:rPr/>
          </w:rPrChange>
        </w:rPr>
      </w:pPr>
      <w:r w:rsidRPr="00312974">
        <w:rPr>
          <w:rPrChange w:id="3587" w:author="Rodion" w:date="2019-12-09T02:09:00Z">
            <w:rPr/>
          </w:rPrChange>
        </w:rPr>
        <w:t>Розмір пакету обраного мережевого протоколу повинен відповідати розміру даних, які зазвичай передаються. Неефективно надсилати пакети, заповнені порожніми даними. Але також з іншого боку можуть бути і накладні витрати для розділення великих фрагментів даних на занадто багато маленьких пакетів. Швидкість передачі даних не завжди симетрична. Це означає, швидкість передачі може бути меншою, ніж швидкість завантаження. Отже, якщо між пристроями існує двостороння комунікація, потрібно попередньо обрахувати передачу даних. Бездротова та стільникова мережі традиційно мають низьку пропускну здатність, тож необхідно чітко вирішити, чи є бездротова технологія правильним вибором для великих об’ємів даних в поточній ситуації.</w:t>
      </w:r>
    </w:p>
    <w:p w14:paraId="12791A08" w14:textId="7955299B" w:rsidR="00943128" w:rsidRPr="00312974" w:rsidRDefault="00943128" w:rsidP="00943128">
      <w:pPr>
        <w:rPr>
          <w:rPrChange w:id="3588" w:author="Rodion" w:date="2019-12-09T02:09:00Z">
            <w:rPr/>
          </w:rPrChange>
        </w:rPr>
      </w:pPr>
      <w:r w:rsidRPr="00312974">
        <w:rPr>
          <w:rPrChange w:id="3589" w:author="Rodion" w:date="2019-12-09T02:09:00Z">
            <w:rPr/>
          </w:rPrChange>
        </w:rPr>
        <w:t>Також необхідно визначити, чи потрібно передавати всі вихідні дані. Одним з варіантів може бути передача меншої кількості даних шляхом менш частого збору інформації, збору меншої кількості параметрів або проведення деякої фільтрації на пристрої, щоб скинути незначущі дані.</w:t>
      </w:r>
      <w:del w:id="3590" w:author="Rodion Kharabet" w:date="2019-12-06T01:33:00Z">
        <w:r w:rsidRPr="00312974" w:rsidDel="00D36A2E">
          <w:rPr>
            <w:rPrChange w:id="3591" w:author="Rodion" w:date="2019-12-09T02:09:00Z">
              <w:rPr/>
            </w:rPrChange>
          </w:rPr>
          <w:delText xml:space="preserve"> Агрегування даних перед тим, як їх передачею зменшить обсяг даних, що підлягають передачі.</w:delText>
        </w:r>
      </w:del>
      <w:r w:rsidRPr="00312974">
        <w:rPr>
          <w:rPrChange w:id="3592" w:author="Rodion" w:date="2019-12-09T02:09:00Z">
            <w:rPr/>
          </w:rPrChange>
        </w:rPr>
        <w:t xml:space="preserve"> Агрегація або подрібнення не завжди підходять для даних, що залежать від часу або затримки.</w:t>
      </w:r>
    </w:p>
    <w:p w14:paraId="4AE86EC9" w14:textId="499F696D" w:rsidR="00943128" w:rsidRPr="00312974" w:rsidRDefault="00943128" w:rsidP="00943128">
      <w:pPr>
        <w:rPr>
          <w:rPrChange w:id="3593" w:author="Rodion" w:date="2019-12-09T02:09:00Z">
            <w:rPr/>
          </w:rPrChange>
        </w:rPr>
      </w:pPr>
      <w:r w:rsidRPr="00312974">
        <w:rPr>
          <w:rPrChange w:id="3594" w:author="Rodion" w:date="2019-12-09T02:09:00Z">
            <w:rPr/>
          </w:rPrChange>
        </w:rPr>
        <w:t xml:space="preserve">Передача даних з пристрою потребує витрат енергії. А для передачі даних на великі </w:t>
      </w:r>
      <w:del w:id="3595" w:author="Rodion Kharabet" w:date="2019-12-06T01:33:00Z">
        <w:r w:rsidRPr="00312974" w:rsidDel="00D36A2E">
          <w:rPr>
            <w:rPrChange w:id="3596" w:author="Rodion" w:date="2019-12-09T02:09:00Z">
              <w:rPr/>
            </w:rPrChange>
          </w:rPr>
          <w:delText xml:space="preserve">діапазони </w:delText>
        </w:r>
      </w:del>
      <w:ins w:id="3597" w:author="Rodion Kharabet" w:date="2019-12-06T01:33:00Z">
        <w:r w:rsidR="00D36A2E" w:rsidRPr="00312974">
          <w:rPr>
            <w:rPrChange w:id="3598" w:author="Rodion" w:date="2019-12-09T02:09:00Z">
              <w:rPr/>
            </w:rPrChange>
          </w:rPr>
          <w:t xml:space="preserve">відстані </w:t>
        </w:r>
      </w:ins>
      <w:r w:rsidRPr="00312974">
        <w:rPr>
          <w:rPrChange w:id="3599" w:author="Rodion" w:date="2019-12-09T02:09:00Z">
            <w:rPr/>
          </w:rPrChange>
        </w:rPr>
        <w:t>потрібна більша потужність, ніж на коротк</w:t>
      </w:r>
      <w:ins w:id="3600" w:author="Rodion Kharabet" w:date="2019-12-06T01:33:00Z">
        <w:r w:rsidR="00D36A2E" w:rsidRPr="00312974">
          <w:rPr>
            <w:rPrChange w:id="3601" w:author="Rodion" w:date="2019-12-09T02:09:00Z">
              <w:rPr/>
            </w:rPrChange>
          </w:rPr>
          <w:t>і</w:t>
        </w:r>
      </w:ins>
      <w:del w:id="3602" w:author="Rodion Kharabet" w:date="2019-12-06T01:33:00Z">
        <w:r w:rsidRPr="00312974" w:rsidDel="00D36A2E">
          <w:rPr>
            <w:rPrChange w:id="3603" w:author="Rodion" w:date="2019-12-09T02:09:00Z">
              <w:rPr/>
            </w:rPrChange>
          </w:rPr>
          <w:delText>ому</w:delText>
        </w:r>
      </w:del>
      <w:r w:rsidRPr="00312974">
        <w:rPr>
          <w:rPrChange w:id="3604" w:author="Rodion" w:date="2019-12-09T02:09:00Z">
            <w:rPr/>
          </w:rPrChange>
        </w:rPr>
        <w:t xml:space="preserve"> </w:t>
      </w:r>
      <w:del w:id="3605" w:author="Rodion Kharabet" w:date="2019-12-06T01:33:00Z">
        <w:r w:rsidRPr="00312974" w:rsidDel="00D36A2E">
          <w:rPr>
            <w:rPrChange w:id="3606" w:author="Rodion" w:date="2019-12-09T02:09:00Z">
              <w:rPr/>
            </w:rPrChange>
          </w:rPr>
          <w:delText>діапазоні</w:delText>
        </w:r>
      </w:del>
      <w:ins w:id="3607" w:author="Rodion Kharabet" w:date="2019-12-06T01:33:00Z">
        <w:r w:rsidR="00D36A2E" w:rsidRPr="00312974">
          <w:rPr>
            <w:rPrChange w:id="3608" w:author="Rodion" w:date="2019-12-09T02:09:00Z">
              <w:rPr/>
            </w:rPrChange>
          </w:rPr>
          <w:t>відстані</w:t>
        </w:r>
      </w:ins>
      <w:r w:rsidRPr="00312974">
        <w:rPr>
          <w:rPrChange w:id="3609" w:author="Rodion" w:date="2019-12-09T02:09:00Z">
            <w:rPr/>
          </w:rPrChange>
        </w:rPr>
        <w:t>. Необхідно врахувати, що пристрій живиться від акумулятора. Щоб продовжити термін служби акумулятора, можна переводити пристрій у сплячий режим, коли він не працює. Рекомендується моделювати споживання енергії пристрою при різних навантаженнях та різних умовах навколишнього середовища, щоб впевнитися, що потужності джерела живлення вистачить для передачі необхідних даних, в умовах обраної мережевої технології.</w:t>
      </w:r>
    </w:p>
    <w:p w14:paraId="51EEF29B" w14:textId="090CF476" w:rsidR="00943128" w:rsidRPr="00312974" w:rsidRDefault="00943128" w:rsidP="00943128">
      <w:pPr>
        <w:rPr>
          <w:rPrChange w:id="3610" w:author="Rodion" w:date="2019-12-09T02:09:00Z">
            <w:rPr/>
          </w:rPrChange>
        </w:rPr>
      </w:pPr>
      <w:r w:rsidRPr="00312974">
        <w:rPr>
          <w:rPrChange w:id="3611" w:author="Rodion" w:date="2019-12-09T02:09:00Z">
            <w:rPr/>
          </w:rPrChange>
        </w:rPr>
        <w:t xml:space="preserve">Безпека мережі </w:t>
      </w:r>
      <w:del w:id="3612" w:author="Rodion" w:date="2019-12-05T23:51:00Z">
        <w:r w:rsidRPr="00312974" w:rsidDel="005F6B57">
          <w:rPr>
            <w:rPrChange w:id="3613" w:author="Rodion" w:date="2019-12-09T02:09:00Z">
              <w:rPr/>
            </w:rPrChange>
          </w:rPr>
          <w:delText xml:space="preserve">- це </w:delText>
        </w:r>
      </w:del>
      <w:ins w:id="3614" w:author="Rodion" w:date="2019-12-05T23:51:00Z">
        <w:r w:rsidR="005F6B57" w:rsidRPr="00312974">
          <w:rPr>
            <w:rPrChange w:id="3615" w:author="Rodion" w:date="2019-12-09T02:09:00Z">
              <w:rPr/>
            </w:rPrChange>
          </w:rPr>
          <w:t xml:space="preserve">– це </w:t>
        </w:r>
      </w:ins>
      <w:r w:rsidRPr="00312974">
        <w:rPr>
          <w:rPrChange w:id="3616" w:author="Rodion" w:date="2019-12-09T02:09:00Z">
            <w:rPr/>
          </w:rPrChange>
        </w:rPr>
        <w:t xml:space="preserve">важливий параметр, тому краще вибрати мережеву технологію, що реалізує захист каналу від одного кінця до іншого, включаючи аутентифікацію, шифрування та захист відкритого порту. Наприклад, IEEE 802.15.4 </w:t>
      </w:r>
      <w:r w:rsidRPr="00312974">
        <w:rPr>
          <w:rPrChange w:id="3617" w:author="Rodion" w:date="2019-12-09T02:09:00Z">
            <w:rPr/>
          </w:rPrChange>
        </w:rPr>
        <w:lastRenderedPageBreak/>
        <w:t xml:space="preserve">включає модель безпеки, що включає контроль доступу, перевірку на цілісність повідомлення, конфіденційність повідомлення та захист від повторного відтворення. </w:t>
      </w:r>
    </w:p>
    <w:p w14:paraId="56DDF920" w14:textId="4D8A3C93" w:rsidR="00943128" w:rsidRPr="00312974" w:rsidRDefault="00943128" w:rsidP="00943128">
      <w:pPr>
        <w:rPr>
          <w:rPrChange w:id="3618" w:author="Rodion" w:date="2019-12-09T02:09:00Z">
            <w:rPr/>
          </w:rPrChange>
        </w:rPr>
      </w:pPr>
      <w:r w:rsidRPr="00312974">
        <w:rPr>
          <w:rPrChange w:id="3619" w:author="Rodion" w:date="2019-12-09T02:09:00Z">
            <w:rPr/>
          </w:rPrChange>
        </w:rPr>
        <w:t xml:space="preserve">Якщо використовується технологія </w:t>
      </w:r>
      <w:proofErr w:type="spellStart"/>
      <w:r w:rsidRPr="00312974">
        <w:rPr>
          <w:rPrChange w:id="3620" w:author="Rodion" w:date="2019-12-09T02:09:00Z">
            <w:rPr/>
          </w:rPrChange>
        </w:rPr>
        <w:t>Wi-Fi</w:t>
      </w:r>
      <w:proofErr w:type="spellEnd"/>
      <w:r w:rsidRPr="00312974">
        <w:rPr>
          <w:rPrChange w:id="3621" w:author="Rodion" w:date="2019-12-09T02:09:00Z">
            <w:rPr/>
          </w:rPrChange>
        </w:rPr>
        <w:t xml:space="preserve">, </w:t>
      </w:r>
      <w:r w:rsidR="00947F64" w:rsidRPr="00312974">
        <w:rPr>
          <w:rPrChange w:id="3622" w:author="Rodion" w:date="2019-12-09T02:09:00Z">
            <w:rPr/>
          </w:rPrChange>
        </w:rPr>
        <w:t>можна</w:t>
      </w:r>
      <w:r w:rsidRPr="00312974">
        <w:rPr>
          <w:rPrChange w:id="3623" w:author="Rodion" w:date="2019-12-09T02:09:00Z">
            <w:rPr/>
          </w:rPrChange>
        </w:rPr>
        <w:t xml:space="preserve"> забезпечити захист мережі за допомогою протоколу </w:t>
      </w:r>
      <w:proofErr w:type="spellStart"/>
      <w:r w:rsidRPr="00312974">
        <w:rPr>
          <w:rPrChange w:id="3624" w:author="Rodion" w:date="2019-12-09T02:09:00Z">
            <w:rPr/>
          </w:rPrChange>
        </w:rPr>
        <w:t>Wi-Fi</w:t>
      </w:r>
      <w:proofErr w:type="spellEnd"/>
      <w:r w:rsidRPr="00312974">
        <w:rPr>
          <w:rPrChange w:id="3625" w:author="Rodion" w:date="2019-12-09T02:09:00Z">
            <w:rPr/>
          </w:rPrChange>
        </w:rPr>
        <w:t xml:space="preserve"> </w:t>
      </w:r>
      <w:proofErr w:type="spellStart"/>
      <w:r w:rsidRPr="00312974">
        <w:rPr>
          <w:rPrChange w:id="3626" w:author="Rodion" w:date="2019-12-09T02:09:00Z">
            <w:rPr/>
          </w:rPrChange>
        </w:rPr>
        <w:t>Protected</w:t>
      </w:r>
      <w:proofErr w:type="spellEnd"/>
      <w:r w:rsidRPr="00312974">
        <w:rPr>
          <w:rPrChange w:id="3627" w:author="Rodion" w:date="2019-12-09T02:09:00Z">
            <w:rPr/>
          </w:rPrChange>
        </w:rPr>
        <w:t xml:space="preserve"> Access II(WPA2). Щоб забезпечити конфіденційність та цілісність даних для зв'язку між додатками, зазвичай </w:t>
      </w:r>
      <w:r w:rsidR="00947F64" w:rsidRPr="00312974">
        <w:rPr>
          <w:rPrChange w:id="3628" w:author="Rodion" w:date="2019-12-09T02:09:00Z">
            <w:rPr/>
          </w:rPrChange>
        </w:rPr>
        <w:t>використовуються</w:t>
      </w:r>
      <w:r w:rsidRPr="00312974">
        <w:rPr>
          <w:rPrChange w:id="3629" w:author="Rodion" w:date="2019-12-09T02:09:00Z">
            <w:rPr/>
          </w:rPrChange>
        </w:rPr>
        <w:t xml:space="preserve"> криптографічні протоколи </w:t>
      </w:r>
      <w:proofErr w:type="spellStart"/>
      <w:r w:rsidRPr="00312974">
        <w:rPr>
          <w:rPrChange w:id="3630" w:author="Rodion" w:date="2019-12-09T02:09:00Z">
            <w:rPr/>
          </w:rPrChange>
        </w:rPr>
        <w:t>Transport</w:t>
      </w:r>
      <w:proofErr w:type="spellEnd"/>
      <w:r w:rsidRPr="00312974">
        <w:rPr>
          <w:rPrChange w:id="3631" w:author="Rodion" w:date="2019-12-09T02:09:00Z">
            <w:rPr/>
          </w:rPrChange>
        </w:rPr>
        <w:t xml:space="preserve"> </w:t>
      </w:r>
      <w:proofErr w:type="spellStart"/>
      <w:r w:rsidRPr="00312974">
        <w:rPr>
          <w:rPrChange w:id="3632" w:author="Rodion" w:date="2019-12-09T02:09:00Z">
            <w:rPr/>
          </w:rPrChange>
        </w:rPr>
        <w:t>Layer</w:t>
      </w:r>
      <w:proofErr w:type="spellEnd"/>
      <w:r w:rsidRPr="00312974">
        <w:rPr>
          <w:rPrChange w:id="3633" w:author="Rodion" w:date="2019-12-09T02:09:00Z">
            <w:rPr/>
          </w:rPrChange>
        </w:rPr>
        <w:t xml:space="preserve"> </w:t>
      </w:r>
      <w:proofErr w:type="spellStart"/>
      <w:r w:rsidRPr="00312974">
        <w:rPr>
          <w:rPrChange w:id="3634" w:author="Rodion" w:date="2019-12-09T02:09:00Z">
            <w:rPr/>
          </w:rPrChange>
        </w:rPr>
        <w:t>Security</w:t>
      </w:r>
      <w:proofErr w:type="spellEnd"/>
      <w:r w:rsidRPr="00312974">
        <w:rPr>
          <w:rPrChange w:id="3635" w:author="Rodion" w:date="2019-12-09T02:09:00Z">
            <w:rPr/>
          </w:rPrChange>
        </w:rPr>
        <w:t xml:space="preserve"> (TLS) або </w:t>
      </w:r>
      <w:proofErr w:type="spellStart"/>
      <w:r w:rsidRPr="00312974">
        <w:rPr>
          <w:rPrChange w:id="3636" w:author="Rodion" w:date="2019-12-09T02:09:00Z">
            <w:rPr/>
          </w:rPrChange>
        </w:rPr>
        <w:t>Datagram</w:t>
      </w:r>
      <w:proofErr w:type="spellEnd"/>
      <w:r w:rsidRPr="00312974">
        <w:rPr>
          <w:rPrChange w:id="3637" w:author="Rodion" w:date="2019-12-09T02:09:00Z">
            <w:rPr/>
          </w:rPrChange>
        </w:rPr>
        <w:t xml:space="preserve"> </w:t>
      </w:r>
      <w:proofErr w:type="spellStart"/>
      <w:r w:rsidRPr="00312974">
        <w:rPr>
          <w:rPrChange w:id="3638" w:author="Rodion" w:date="2019-12-09T02:09:00Z">
            <w:rPr/>
          </w:rPrChange>
        </w:rPr>
        <w:t>Transport-Layer</w:t>
      </w:r>
      <w:proofErr w:type="spellEnd"/>
      <w:r w:rsidRPr="00312974">
        <w:rPr>
          <w:rPrChange w:id="3639" w:author="Rodion" w:date="2019-12-09T02:09:00Z">
            <w:rPr/>
          </w:rPrChange>
        </w:rPr>
        <w:t xml:space="preserve"> </w:t>
      </w:r>
      <w:proofErr w:type="spellStart"/>
      <w:r w:rsidRPr="00312974">
        <w:rPr>
          <w:rPrChange w:id="3640" w:author="Rodion" w:date="2019-12-09T02:09:00Z">
            <w:rPr/>
          </w:rPrChange>
        </w:rPr>
        <w:t>Security</w:t>
      </w:r>
      <w:proofErr w:type="spellEnd"/>
      <w:r w:rsidRPr="00312974">
        <w:rPr>
          <w:rPrChange w:id="3641" w:author="Rodion" w:date="2019-12-09T02:09:00Z">
            <w:rPr/>
          </w:rPrChange>
        </w:rPr>
        <w:t xml:space="preserve"> (DTLS), що базується на TLS, але адаптований для ненадійних з'єднань, що використовують UDP пакети. TLS шифрує дані програми та забезпечує їх цілісність</w:t>
      </w:r>
      <w:r w:rsidR="00DE5F61" w:rsidRPr="00312974">
        <w:rPr>
          <w:rPrChange w:id="3642" w:author="Rodion" w:date="2019-12-09T02:09:00Z">
            <w:rPr/>
          </w:rPrChange>
        </w:rPr>
        <w:t xml:space="preserve"> [19]</w:t>
      </w:r>
      <w:r w:rsidRPr="00312974">
        <w:rPr>
          <w:rPrChange w:id="3643" w:author="Rodion" w:date="2019-12-09T02:09:00Z">
            <w:rPr/>
          </w:rPrChange>
        </w:rPr>
        <w:t>.</w:t>
      </w:r>
    </w:p>
    <w:p w14:paraId="1CAB3225" w14:textId="1B265A88" w:rsidR="00943128" w:rsidRPr="00312974" w:rsidDel="00D36A2E" w:rsidRDefault="00943128" w:rsidP="00943128">
      <w:pPr>
        <w:rPr>
          <w:del w:id="3644" w:author="Rodion Kharabet" w:date="2019-12-06T01:33:00Z"/>
          <w:rPrChange w:id="3645" w:author="Rodion" w:date="2019-12-09T02:09:00Z">
            <w:rPr>
              <w:del w:id="3646" w:author="Rodion Kharabet" w:date="2019-12-06T01:33:00Z"/>
            </w:rPr>
          </w:rPrChange>
        </w:rPr>
      </w:pPr>
      <w:del w:id="3647" w:author="Rodion Kharabet" w:date="2019-12-06T01:33:00Z">
        <w:r w:rsidRPr="00312974" w:rsidDel="00D36A2E">
          <w:rPr>
            <w:rPrChange w:id="3648" w:author="Rodion" w:date="2019-12-09T02:09:00Z">
              <w:rPr/>
            </w:rPrChange>
          </w:rPr>
          <w:delText xml:space="preserve">При розробці архітектури мережі слід взяти до уваги захищеність портів. Такий підхід передбачає, що лише порти, необхідні для зв'язку зі шлюзом або додатками </w:delText>
        </w:r>
        <w:r w:rsidR="00947F64" w:rsidRPr="00312974" w:rsidDel="00D36A2E">
          <w:rPr>
            <w:rPrChange w:id="3649" w:author="Rodion" w:date="2019-12-09T02:09:00Z">
              <w:rPr/>
            </w:rPrChange>
          </w:rPr>
          <w:delText>вищого</w:delText>
        </w:r>
        <w:r w:rsidRPr="00312974" w:rsidDel="00D36A2E">
          <w:rPr>
            <w:rPrChange w:id="3650" w:author="Rodion" w:date="2019-12-09T02:09:00Z">
              <w:rPr/>
            </w:rPrChange>
          </w:rPr>
          <w:delText xml:space="preserve"> рівня, залишаються відкритими для зовнішніх з'єднань. Усі інші порти повинні бути відключені або захищені брандмауерами.</w:delText>
        </w:r>
      </w:del>
    </w:p>
    <w:p w14:paraId="6EAF7008" w14:textId="587422C8" w:rsidR="00943128" w:rsidRPr="00312974" w:rsidDel="00D36A2E" w:rsidRDefault="00943128" w:rsidP="00943128">
      <w:pPr>
        <w:rPr>
          <w:del w:id="3651" w:author="Rodion Kharabet" w:date="2019-12-06T01:33:00Z"/>
          <w:rPrChange w:id="3652" w:author="Rodion" w:date="2019-12-09T02:09:00Z">
            <w:rPr>
              <w:del w:id="3653" w:author="Rodion Kharabet" w:date="2019-12-06T01:33:00Z"/>
            </w:rPr>
          </w:rPrChange>
        </w:rPr>
      </w:pPr>
      <w:del w:id="3654" w:author="Rodion Kharabet" w:date="2019-12-06T01:33:00Z">
        <w:r w:rsidRPr="00312974" w:rsidDel="00D36A2E">
          <w:rPr>
            <w:rPrChange w:id="3655" w:author="Rodion" w:date="2019-12-09T02:09:00Z">
              <w:rPr/>
            </w:rPrChange>
          </w:rPr>
          <w:delText>Вибір мережевої технології для впровадження в систему автоматизації дому передбачає компромісні рішення. В подальшому, цей вибір вплине на параметри кінцевих пристроїв, а, в свою чергу, серед більшості з цих параметрів існує залежність. Наприклад, діапазон мережі, швидкість передачі даних та споживання енергії безпосередньо пов'язані між собою. Якщо збільшити діапазон мережі або швидкість і обсяг даних, що передаються, між пристроями, буде потрібна додаткова потужність для передачі даних та коректної роботи пристроїв.</w:delText>
        </w:r>
      </w:del>
    </w:p>
    <w:p w14:paraId="6B504BD1" w14:textId="7A673E53" w:rsidR="00E14758" w:rsidRPr="00312974" w:rsidRDefault="00943128" w:rsidP="00943128">
      <w:pPr>
        <w:rPr>
          <w:rPrChange w:id="3656" w:author="Rodion" w:date="2019-12-09T02:09:00Z">
            <w:rPr/>
          </w:rPrChange>
        </w:rPr>
      </w:pPr>
      <w:r w:rsidRPr="00312974">
        <w:rPr>
          <w:rPrChange w:id="3657" w:author="Rodion" w:date="2019-12-09T02:09:00Z">
            <w:rPr/>
          </w:rPrChange>
        </w:rPr>
        <w:t xml:space="preserve">Для базового проекту домашньої автоматизації критерій енергоефективності, має невелике значення. Оскільки пристрій, швидше за все, буде живитись безпосередньо від розетки. Обмеження пропускної здатності та нестабільний зв’язок були б важливішими параметрами, тому технологія </w:t>
      </w:r>
      <w:proofErr w:type="spellStart"/>
      <w:r w:rsidRPr="00312974">
        <w:rPr>
          <w:rPrChange w:id="3658" w:author="Rodion" w:date="2019-12-09T02:09:00Z">
            <w:rPr/>
          </w:rPrChange>
        </w:rPr>
        <w:t>Wi</w:t>
      </w:r>
      <w:r w:rsidR="00947F64" w:rsidRPr="00312974">
        <w:rPr>
          <w:rPrChange w:id="3659" w:author="Rodion" w:date="2019-12-09T02:09:00Z">
            <w:rPr/>
          </w:rPrChange>
        </w:rPr>
        <w:t>-</w:t>
      </w:r>
      <w:r w:rsidRPr="00312974">
        <w:rPr>
          <w:rPrChange w:id="3660" w:author="Rodion" w:date="2019-12-09T02:09:00Z">
            <w:rPr/>
          </w:rPrChange>
        </w:rPr>
        <w:t>Fi</w:t>
      </w:r>
      <w:proofErr w:type="spellEnd"/>
      <w:r w:rsidRPr="00312974">
        <w:rPr>
          <w:rPrChange w:id="3661" w:author="Rodion" w:date="2019-12-09T02:09:00Z">
            <w:rPr/>
          </w:rPrChange>
        </w:rPr>
        <w:t xml:space="preserve"> може бути доцільним вибором, оскільки вона забезпечує розумну пропускну здатність, а також полегшує створення проекту за допомогою вже наявного обладнання в домі. Однак, </w:t>
      </w:r>
      <w:proofErr w:type="spellStart"/>
      <w:r w:rsidRPr="00312974">
        <w:rPr>
          <w:rPrChange w:id="3662" w:author="Rodion" w:date="2019-12-09T02:09:00Z">
            <w:rPr/>
          </w:rPrChange>
        </w:rPr>
        <w:t>Wi-Fi</w:t>
      </w:r>
      <w:proofErr w:type="spellEnd"/>
      <w:r w:rsidRPr="00312974">
        <w:rPr>
          <w:rPrChange w:id="3663" w:author="Rodion" w:date="2019-12-09T02:09:00Z">
            <w:rPr/>
          </w:rPrChange>
        </w:rPr>
        <w:t xml:space="preserve"> не оптимізований для пристроїв малої потужності, тому цей вибір може бути не найкращим </w:t>
      </w:r>
      <w:del w:id="3664" w:author="Rodion Kharabet" w:date="2019-12-06T01:33:00Z">
        <w:r w:rsidRPr="00312974" w:rsidDel="00D36A2E">
          <w:rPr>
            <w:rPrChange w:id="3665" w:author="Rodion" w:date="2019-12-09T02:09:00Z">
              <w:rPr/>
            </w:rPrChange>
          </w:rPr>
          <w:delText xml:space="preserve">вибором </w:delText>
        </w:r>
      </w:del>
      <w:r w:rsidRPr="00312974">
        <w:rPr>
          <w:rPrChange w:id="3666" w:author="Rodion" w:date="2019-12-09T02:09:00Z">
            <w:rPr/>
          </w:rPrChange>
        </w:rPr>
        <w:t>для пристроїв, що живляться від акумулятора.</w:t>
      </w:r>
    </w:p>
    <w:p w14:paraId="0BCA3BDC" w14:textId="1D83391D" w:rsidR="00E14758" w:rsidRPr="00312974" w:rsidRDefault="00E14758" w:rsidP="00943128">
      <w:pPr>
        <w:rPr>
          <w:rPrChange w:id="3667" w:author="Rodion" w:date="2019-12-09T02:09:00Z">
            <w:rPr/>
          </w:rPrChange>
        </w:rPr>
      </w:pPr>
    </w:p>
    <w:p w14:paraId="4E32D95D" w14:textId="65CEF707" w:rsidR="00E14758" w:rsidRPr="00312974" w:rsidRDefault="00D36A2E" w:rsidP="009B184E">
      <w:pPr>
        <w:pStyle w:val="Heading2"/>
        <w:rPr>
          <w:rPrChange w:id="3668" w:author="Rodion" w:date="2019-12-09T02:09:00Z">
            <w:rPr/>
          </w:rPrChange>
        </w:rPr>
      </w:pPr>
      <w:bookmarkStart w:id="3669" w:name="_Toc26763207"/>
      <w:ins w:id="3670" w:author="Rodion Kharabet" w:date="2019-12-06T01:34:00Z">
        <w:r w:rsidRPr="00312974">
          <w:rPr>
            <w:rPrChange w:id="3671" w:author="Rodion" w:date="2019-12-09T02:09:00Z">
              <w:rPr/>
            </w:rPrChange>
          </w:rPr>
          <w:t>1</w:t>
        </w:r>
      </w:ins>
      <w:del w:id="3672" w:author="Rodion Kharabet" w:date="2019-12-06T01:34:00Z">
        <w:r w:rsidR="00E14758" w:rsidRPr="00312974" w:rsidDel="00D36A2E">
          <w:rPr>
            <w:rPrChange w:id="3673" w:author="Rodion" w:date="2019-12-09T02:09:00Z">
              <w:rPr/>
            </w:rPrChange>
          </w:rPr>
          <w:delText>2</w:delText>
        </w:r>
      </w:del>
      <w:r w:rsidR="00E14758" w:rsidRPr="00312974">
        <w:rPr>
          <w:rPrChange w:id="3674" w:author="Rodion" w:date="2019-12-09T02:09:00Z">
            <w:rPr/>
          </w:rPrChange>
        </w:rPr>
        <w:t xml:space="preserve">.4 Інструменти </w:t>
      </w:r>
      <w:proofErr w:type="spellStart"/>
      <w:r w:rsidR="00E14758" w:rsidRPr="00312974">
        <w:rPr>
          <w:rPrChange w:id="3675" w:author="Rodion" w:date="2019-12-09T02:09:00Z">
            <w:rPr/>
          </w:rPrChange>
        </w:rPr>
        <w:t>прототипування</w:t>
      </w:r>
      <w:bookmarkEnd w:id="3669"/>
      <w:proofErr w:type="spellEnd"/>
    </w:p>
    <w:p w14:paraId="00C462C3" w14:textId="4FE7B191" w:rsidR="002A5C2C" w:rsidRPr="00312974" w:rsidRDefault="00D36A2E" w:rsidP="00F347BE">
      <w:pPr>
        <w:pStyle w:val="Heading3"/>
        <w:rPr>
          <w:rPrChange w:id="3676" w:author="Rodion" w:date="2019-12-09T02:09:00Z">
            <w:rPr/>
          </w:rPrChange>
        </w:rPr>
      </w:pPr>
      <w:bookmarkStart w:id="3677" w:name="_Toc26763208"/>
      <w:ins w:id="3678" w:author="Rodion Kharabet" w:date="2019-12-06T01:34:00Z">
        <w:r w:rsidRPr="00312974">
          <w:rPr>
            <w:rPrChange w:id="3679" w:author="Rodion" w:date="2019-12-09T02:09:00Z">
              <w:rPr/>
            </w:rPrChange>
          </w:rPr>
          <w:t>1</w:t>
        </w:r>
      </w:ins>
      <w:del w:id="3680" w:author="Rodion Kharabet" w:date="2019-12-06T01:34:00Z">
        <w:r w:rsidR="002A5C2C" w:rsidRPr="00312974" w:rsidDel="00D36A2E">
          <w:rPr>
            <w:rPrChange w:id="3681" w:author="Rodion" w:date="2019-12-09T02:09:00Z">
              <w:rPr/>
            </w:rPrChange>
          </w:rPr>
          <w:delText>2</w:delText>
        </w:r>
      </w:del>
      <w:r w:rsidR="002A5C2C" w:rsidRPr="00312974">
        <w:rPr>
          <w:rPrChange w:id="3682" w:author="Rodion" w:date="2019-12-09T02:09:00Z">
            <w:rPr/>
          </w:rPrChange>
        </w:rPr>
        <w:t xml:space="preserve">.4.1 </w:t>
      </w:r>
      <w:r w:rsidR="00C629F0" w:rsidRPr="00312974">
        <w:rPr>
          <w:rPrChange w:id="3683" w:author="Rodion" w:date="2019-12-09T02:09:00Z">
            <w:rPr/>
          </w:rPrChange>
        </w:rPr>
        <w:t xml:space="preserve">Платформа </w:t>
      </w:r>
      <w:proofErr w:type="spellStart"/>
      <w:r w:rsidR="002A5C2C" w:rsidRPr="00312974">
        <w:rPr>
          <w:rPrChange w:id="3684" w:author="Rodion" w:date="2019-12-09T02:09:00Z">
            <w:rPr/>
          </w:rPrChange>
        </w:rPr>
        <w:t>Arduino</w:t>
      </w:r>
      <w:bookmarkEnd w:id="3677"/>
      <w:proofErr w:type="spellEnd"/>
      <w:r w:rsidR="002A5C2C" w:rsidRPr="00312974">
        <w:rPr>
          <w:rPrChange w:id="3685" w:author="Rodion" w:date="2019-12-09T02:09:00Z">
            <w:rPr/>
          </w:rPrChange>
        </w:rPr>
        <w:t xml:space="preserve"> </w:t>
      </w:r>
    </w:p>
    <w:p w14:paraId="11EC1E67" w14:textId="77777777" w:rsidR="002A5C2C" w:rsidRPr="00312974" w:rsidRDefault="002A5C2C" w:rsidP="00943128">
      <w:pPr>
        <w:rPr>
          <w:rPrChange w:id="3686" w:author="Rodion" w:date="2019-12-09T02:09:00Z">
            <w:rPr/>
          </w:rPrChange>
        </w:rPr>
      </w:pPr>
    </w:p>
    <w:p w14:paraId="7D9717D7" w14:textId="0693E258" w:rsidR="009B184E" w:rsidRPr="00312974" w:rsidRDefault="009B184E" w:rsidP="00E52936">
      <w:pPr>
        <w:rPr>
          <w:rPrChange w:id="3687" w:author="Rodion" w:date="2019-12-09T02:09:00Z">
            <w:rPr/>
          </w:rPrChange>
        </w:rPr>
      </w:pPr>
      <w:proofErr w:type="spellStart"/>
      <w:r w:rsidRPr="00312974">
        <w:rPr>
          <w:rPrChange w:id="3688" w:author="Rodion" w:date="2019-12-09T02:09:00Z">
            <w:rPr/>
          </w:rPrChange>
        </w:rPr>
        <w:t>Arduino</w:t>
      </w:r>
      <w:proofErr w:type="spellEnd"/>
      <w:r w:rsidRPr="00312974">
        <w:rPr>
          <w:rPrChange w:id="3689" w:author="Rodion" w:date="2019-12-09T02:09:00Z">
            <w:rPr/>
          </w:rPrChange>
        </w:rPr>
        <w:t xml:space="preserve"> </w:t>
      </w:r>
      <w:del w:id="3690" w:author="Rodion" w:date="2019-12-05T23:51:00Z">
        <w:r w:rsidRPr="00312974" w:rsidDel="005F6B57">
          <w:rPr>
            <w:rPrChange w:id="3691" w:author="Rodion" w:date="2019-12-09T02:09:00Z">
              <w:rPr/>
            </w:rPrChange>
          </w:rPr>
          <w:delText xml:space="preserve">- це </w:delText>
        </w:r>
      </w:del>
      <w:ins w:id="3692" w:author="Rodion" w:date="2019-12-05T23:51:00Z">
        <w:r w:rsidR="005F6B57" w:rsidRPr="00312974">
          <w:rPr>
            <w:rPrChange w:id="3693" w:author="Rodion" w:date="2019-12-09T02:09:00Z">
              <w:rPr/>
            </w:rPrChange>
          </w:rPr>
          <w:t xml:space="preserve">– це </w:t>
        </w:r>
      </w:ins>
      <w:r w:rsidRPr="00312974">
        <w:rPr>
          <w:rPrChange w:id="3694" w:author="Rodion" w:date="2019-12-09T02:09:00Z">
            <w:rPr/>
          </w:rPrChange>
        </w:rPr>
        <w:t xml:space="preserve">платформа </w:t>
      </w:r>
      <w:proofErr w:type="spellStart"/>
      <w:r w:rsidRPr="00312974">
        <w:rPr>
          <w:rPrChange w:id="3695" w:author="Rodion" w:date="2019-12-09T02:09:00Z">
            <w:rPr/>
          </w:rPrChange>
        </w:rPr>
        <w:t>прототипування</w:t>
      </w:r>
      <w:proofErr w:type="spellEnd"/>
      <w:r w:rsidRPr="00312974">
        <w:rPr>
          <w:rPrChange w:id="3696" w:author="Rodion" w:date="2019-12-09T02:09:00Z">
            <w:rPr/>
          </w:rPrChange>
        </w:rPr>
        <w:t xml:space="preserve"> з відкритим кодом, заснована на простому у використанні апаратному та програмному забезпеченні. Протягом багатьох років </w:t>
      </w:r>
      <w:proofErr w:type="spellStart"/>
      <w:r w:rsidRPr="00312974">
        <w:rPr>
          <w:rPrChange w:id="3697" w:author="Rodion" w:date="2019-12-09T02:09:00Z">
            <w:rPr/>
          </w:rPrChange>
        </w:rPr>
        <w:t>Arduino</w:t>
      </w:r>
      <w:proofErr w:type="spellEnd"/>
      <w:r w:rsidRPr="00312974">
        <w:rPr>
          <w:rPrChange w:id="3698" w:author="Rodion" w:date="2019-12-09T02:09:00Z">
            <w:rPr/>
          </w:rPrChange>
        </w:rPr>
        <w:t xml:space="preserve"> </w:t>
      </w:r>
      <w:r w:rsidR="00EB2A9C" w:rsidRPr="00312974">
        <w:rPr>
          <w:rPrChange w:id="3699" w:author="Rodion" w:date="2019-12-09T02:09:00Z">
            <w:rPr/>
          </w:rPrChange>
        </w:rPr>
        <w:t>є</w:t>
      </w:r>
      <w:r w:rsidRPr="00312974">
        <w:rPr>
          <w:rPrChange w:id="3700" w:author="Rodion" w:date="2019-12-09T02:09:00Z">
            <w:rPr/>
          </w:rPrChange>
        </w:rPr>
        <w:t xml:space="preserve"> ядром тисяч проектів </w:t>
      </w:r>
      <w:ins w:id="3701" w:author="Rodion Kharabet" w:date="2019-12-06T01:34:00Z">
        <w:r w:rsidR="00D36A2E" w:rsidRPr="00312974">
          <w:rPr>
            <w:rPrChange w:id="3702" w:author="Rodion" w:date="2019-12-09T02:09:00Z">
              <w:rPr/>
            </w:rPrChange>
          </w:rPr>
          <w:t>–</w:t>
        </w:r>
      </w:ins>
      <w:del w:id="3703" w:author="Rodion Kharabet" w:date="2019-12-06T01:34:00Z">
        <w:r w:rsidR="00EB2A9C" w:rsidRPr="00312974" w:rsidDel="00D36A2E">
          <w:rPr>
            <w:rPrChange w:id="3704" w:author="Rodion" w:date="2019-12-09T02:09:00Z">
              <w:rPr/>
            </w:rPrChange>
          </w:rPr>
          <w:delText>-</w:delText>
        </w:r>
      </w:del>
      <w:r w:rsidRPr="00312974">
        <w:rPr>
          <w:rPrChange w:id="3705" w:author="Rodion" w:date="2019-12-09T02:09:00Z">
            <w:rPr/>
          </w:rPrChange>
        </w:rPr>
        <w:t xml:space="preserve"> від предметів побуту до складних наукових інструментів</w:t>
      </w:r>
      <w:r w:rsidR="00E52936" w:rsidRPr="00312974">
        <w:rPr>
          <w:rPrChange w:id="3706" w:author="Rodion" w:date="2019-12-09T02:09:00Z">
            <w:rPr/>
          </w:rPrChange>
        </w:rPr>
        <w:t>.</w:t>
      </w:r>
      <w:r w:rsidRPr="00312974">
        <w:rPr>
          <w:rPrChange w:id="3707" w:author="Rodion" w:date="2019-12-09T02:09:00Z">
            <w:rPr/>
          </w:rPrChange>
        </w:rPr>
        <w:t xml:space="preserve"> </w:t>
      </w:r>
    </w:p>
    <w:p w14:paraId="287A85BF" w14:textId="2655D764" w:rsidR="009B184E" w:rsidRPr="00312974" w:rsidDel="00D36A2E" w:rsidRDefault="009B184E" w:rsidP="009B184E">
      <w:pPr>
        <w:rPr>
          <w:del w:id="3708" w:author="Rodion Kharabet" w:date="2019-12-06T01:34:00Z"/>
          <w:rPrChange w:id="3709" w:author="Rodion" w:date="2019-12-09T02:09:00Z">
            <w:rPr>
              <w:del w:id="3710" w:author="Rodion Kharabet" w:date="2019-12-06T01:34:00Z"/>
            </w:rPr>
          </w:rPrChange>
        </w:rPr>
      </w:pPr>
      <w:del w:id="3711" w:author="Rodion Kharabet" w:date="2019-12-06T01:34:00Z">
        <w:r w:rsidRPr="00312974" w:rsidDel="00D36A2E">
          <w:rPr>
            <w:rPrChange w:id="3712" w:author="Rodion" w:date="2019-12-09T02:09:00Z">
              <w:rPr/>
            </w:rPrChange>
          </w:rPr>
          <w:delText xml:space="preserve">Arduino народилась в Інституті дизайну взаємодії Івреа як простий інструмент для швидкого складання прототипів, призначений для студентів, котрі не мали досвіду роботи з електронікою та програмуванням. Як тільки вона дійшла до більш широкої аудиторії, плата Arduino почала змінюватися, щоб адаптуватись до нових потреб, урізноманітнившись від простих 8-бітних плат до продуктів для IoT-додатків, носіїв, 3D-друку та вбудованих середовищ. Програмне та апаратне забезпечення Arduino є відкритими, що дає можливість користувачам самостійно збирати, програмувати плати і, зрештою, адаптувати їх під конкретні потреби. </w:delText>
        </w:r>
      </w:del>
    </w:p>
    <w:p w14:paraId="6C8FE41A" w14:textId="623D59ED" w:rsidR="0037453F" w:rsidRPr="00312974" w:rsidRDefault="0037453F" w:rsidP="0037453F">
      <w:pPr>
        <w:rPr>
          <w:rPrChange w:id="3713" w:author="Rodion" w:date="2019-12-09T02:09:00Z">
            <w:rPr/>
          </w:rPrChange>
        </w:rPr>
      </w:pPr>
      <w:del w:id="3714" w:author="Rodion Kharabet" w:date="2019-12-06T01:34:00Z">
        <w:r w:rsidRPr="00312974" w:rsidDel="00D36A2E">
          <w:rPr>
            <w:rPrChange w:id="3715" w:author="Rodion" w:date="2019-12-09T02:09:00Z">
              <w:rPr/>
            </w:rPrChange>
          </w:rPr>
          <w:delText xml:space="preserve">Завдяки </w:delText>
        </w:r>
        <w:r w:rsidR="00702A2C" w:rsidRPr="00312974" w:rsidDel="00D36A2E">
          <w:rPr>
            <w:rPrChange w:id="3716" w:author="Rodion" w:date="2019-12-09T02:09:00Z">
              <w:rPr/>
            </w:rPrChange>
          </w:rPr>
          <w:delText>простоті та доступності</w:delText>
        </w:r>
        <w:r w:rsidRPr="00312974" w:rsidDel="00D36A2E">
          <w:rPr>
            <w:rPrChange w:id="3717" w:author="Rodion" w:date="2019-12-09T02:09:00Z">
              <w:rPr/>
            </w:rPrChange>
          </w:rPr>
          <w:delText xml:space="preserve">, Arduino </w:delText>
        </w:r>
        <w:r w:rsidR="00D91CCB" w:rsidRPr="00312974" w:rsidDel="00D36A2E">
          <w:rPr>
            <w:rPrChange w:id="3718" w:author="Rodion" w:date="2019-12-09T02:09:00Z">
              <w:rPr/>
            </w:rPrChange>
          </w:rPr>
          <w:delText>використовується</w:delText>
        </w:r>
        <w:r w:rsidRPr="00312974" w:rsidDel="00D36A2E">
          <w:rPr>
            <w:rPrChange w:id="3719" w:author="Rodion" w:date="2019-12-09T02:09:00Z">
              <w:rPr/>
            </w:rPrChange>
          </w:rPr>
          <w:delText xml:space="preserve"> у тисячах різних проектів та програм. </w:delText>
        </w:r>
      </w:del>
      <w:r w:rsidRPr="00312974">
        <w:rPr>
          <w:rPrChange w:id="3720" w:author="Rodion" w:date="2019-12-09T02:09:00Z">
            <w:rPr/>
          </w:rPrChange>
        </w:rPr>
        <w:t xml:space="preserve">Програмне забезпечення </w:t>
      </w:r>
      <w:proofErr w:type="spellStart"/>
      <w:r w:rsidRPr="00312974">
        <w:rPr>
          <w:rPrChange w:id="3721" w:author="Rodion" w:date="2019-12-09T02:09:00Z">
            <w:rPr/>
          </w:rPrChange>
        </w:rPr>
        <w:t>Arduino</w:t>
      </w:r>
      <w:proofErr w:type="spellEnd"/>
      <w:r w:rsidRPr="00312974">
        <w:rPr>
          <w:rPrChange w:id="3722" w:author="Rodion" w:date="2019-12-09T02:09:00Z">
            <w:rPr/>
          </w:rPrChange>
        </w:rPr>
        <w:t xml:space="preserve"> просте у використанні для новачків, але водночас досить гнучке для досвідчених користувачів. </w:t>
      </w:r>
      <w:r w:rsidR="00702A2C" w:rsidRPr="00312974">
        <w:rPr>
          <w:rPrChange w:id="3723" w:author="Rodion" w:date="2019-12-09T02:09:00Z">
            <w:rPr/>
          </w:rPrChange>
        </w:rPr>
        <w:t>Платформа</w:t>
      </w:r>
      <w:r w:rsidRPr="00312974">
        <w:rPr>
          <w:rPrChange w:id="3724" w:author="Rodion" w:date="2019-12-09T02:09:00Z">
            <w:rPr/>
          </w:rPrChange>
        </w:rPr>
        <w:t xml:space="preserve"> працює на операційних системах </w:t>
      </w:r>
      <w:proofErr w:type="spellStart"/>
      <w:r w:rsidRPr="00312974">
        <w:rPr>
          <w:rPrChange w:id="3725" w:author="Rodion" w:date="2019-12-09T02:09:00Z">
            <w:rPr/>
          </w:rPrChange>
        </w:rPr>
        <w:t>Mac</w:t>
      </w:r>
      <w:proofErr w:type="spellEnd"/>
      <w:r w:rsidRPr="00312974">
        <w:rPr>
          <w:rPrChange w:id="3726" w:author="Rodion" w:date="2019-12-09T02:09:00Z">
            <w:rPr/>
          </w:rPrChange>
        </w:rPr>
        <w:t xml:space="preserve">, Windows та </w:t>
      </w:r>
      <w:proofErr w:type="spellStart"/>
      <w:r w:rsidRPr="00312974">
        <w:rPr>
          <w:rPrChange w:id="3727" w:author="Rodion" w:date="2019-12-09T02:09:00Z">
            <w:rPr/>
          </w:rPrChange>
        </w:rPr>
        <w:t>Linux</w:t>
      </w:r>
      <w:proofErr w:type="spellEnd"/>
      <w:r w:rsidRPr="00312974">
        <w:rPr>
          <w:rPrChange w:id="3728" w:author="Rodion" w:date="2019-12-09T02:09:00Z">
            <w:rPr/>
          </w:rPrChange>
        </w:rPr>
        <w:t xml:space="preserve">. Викладачі та студенти використовують </w:t>
      </w:r>
      <w:proofErr w:type="spellStart"/>
      <w:r w:rsidRPr="00312974">
        <w:rPr>
          <w:rPrChange w:id="3729" w:author="Rodion" w:date="2019-12-09T02:09:00Z">
            <w:rPr/>
          </w:rPrChange>
        </w:rPr>
        <w:lastRenderedPageBreak/>
        <w:t>Arduino</w:t>
      </w:r>
      <w:proofErr w:type="spellEnd"/>
      <w:r w:rsidRPr="00312974">
        <w:rPr>
          <w:rPrChange w:id="3730" w:author="Rodion" w:date="2019-12-09T02:09:00Z">
            <w:rPr/>
          </w:rPrChange>
        </w:rPr>
        <w:t xml:space="preserve"> для створення недорогих наукових інструментів, доведення принципів хімії та фізики або щоб отримати перший досвід програмування та робототехніки. </w:t>
      </w:r>
      <w:proofErr w:type="spellStart"/>
      <w:r w:rsidRPr="00312974">
        <w:rPr>
          <w:rPrChange w:id="3731" w:author="Rodion" w:date="2019-12-09T02:09:00Z">
            <w:rPr/>
          </w:rPrChange>
        </w:rPr>
        <w:t>Arduino</w:t>
      </w:r>
      <w:proofErr w:type="spellEnd"/>
      <w:r w:rsidRPr="00312974">
        <w:rPr>
          <w:rPrChange w:id="3732" w:author="Rodion" w:date="2019-12-09T02:09:00Z">
            <w:rPr/>
          </w:rPrChange>
        </w:rPr>
        <w:t xml:space="preserve"> – один з основних інструментів для вивчення </w:t>
      </w:r>
      <w:r w:rsidR="00702A2C" w:rsidRPr="00312974">
        <w:rPr>
          <w:rPrChange w:id="3733" w:author="Rodion" w:date="2019-12-09T02:09:00Z">
            <w:rPr/>
          </w:rPrChange>
        </w:rPr>
        <w:t xml:space="preserve">чогось </w:t>
      </w:r>
      <w:r w:rsidRPr="00312974">
        <w:rPr>
          <w:rPrChange w:id="3734" w:author="Rodion" w:date="2019-12-09T02:09:00Z">
            <w:rPr/>
          </w:rPrChange>
        </w:rPr>
        <w:t xml:space="preserve">нового. Будь-хто </w:t>
      </w:r>
      <w:r w:rsidR="00702A2C" w:rsidRPr="00312974">
        <w:rPr>
          <w:rPrChange w:id="3735" w:author="Rodion" w:date="2019-12-09T02:09:00Z">
            <w:rPr/>
          </w:rPrChange>
        </w:rPr>
        <w:t>може</w:t>
      </w:r>
      <w:r w:rsidRPr="00312974">
        <w:rPr>
          <w:rPrChange w:id="3736" w:author="Rodion" w:date="2019-12-09T02:09:00Z">
            <w:rPr/>
          </w:rPrChange>
        </w:rPr>
        <w:t xml:space="preserve"> почати програмувати </w:t>
      </w:r>
      <w:r w:rsidR="00702A2C" w:rsidRPr="00312974">
        <w:rPr>
          <w:rPrChange w:id="3737" w:author="Rodion" w:date="2019-12-09T02:09:00Z">
            <w:rPr/>
          </w:rPrChange>
        </w:rPr>
        <w:t>використовуючи цю платформу</w:t>
      </w:r>
      <w:r w:rsidRPr="00312974">
        <w:rPr>
          <w:rPrChange w:id="3738" w:author="Rodion" w:date="2019-12-09T02:09:00Z">
            <w:rPr/>
          </w:rPrChange>
        </w:rPr>
        <w:t>, лише дотримуючись покрокових інструкцій набору</w:t>
      </w:r>
      <w:r w:rsidR="00702A2C" w:rsidRPr="00312974">
        <w:rPr>
          <w:rPrChange w:id="3739" w:author="Rodion" w:date="2019-12-09T02:09:00Z">
            <w:rPr/>
          </w:rPrChange>
        </w:rPr>
        <w:t xml:space="preserve">, адже </w:t>
      </w:r>
      <w:r w:rsidRPr="00312974">
        <w:rPr>
          <w:rPrChange w:id="3740" w:author="Rodion" w:date="2019-12-09T02:09:00Z">
            <w:rPr/>
          </w:rPrChange>
        </w:rPr>
        <w:t xml:space="preserve">в Інтернеті </w:t>
      </w:r>
      <w:r w:rsidR="00702A2C" w:rsidRPr="00312974">
        <w:rPr>
          <w:rPrChange w:id="3741" w:author="Rodion" w:date="2019-12-09T02:09:00Z">
            <w:rPr/>
          </w:rPrChange>
        </w:rPr>
        <w:t>існує багато ідей та прикладів проектів від</w:t>
      </w:r>
      <w:r w:rsidRPr="00312974">
        <w:rPr>
          <w:rPrChange w:id="3742" w:author="Rodion" w:date="2019-12-09T02:09:00Z">
            <w:rPr/>
          </w:rPrChange>
        </w:rPr>
        <w:t xml:space="preserve"> член</w:t>
      </w:r>
      <w:r w:rsidR="00702A2C" w:rsidRPr="00312974">
        <w:rPr>
          <w:rPrChange w:id="3743" w:author="Rodion" w:date="2019-12-09T02:09:00Z">
            <w:rPr/>
          </w:rPrChange>
        </w:rPr>
        <w:t>ів</w:t>
      </w:r>
      <w:r w:rsidRPr="00312974">
        <w:rPr>
          <w:rPrChange w:id="3744" w:author="Rodion" w:date="2019-12-09T02:09:00Z">
            <w:rPr/>
          </w:rPrChange>
        </w:rPr>
        <w:t xml:space="preserve"> спільноти </w:t>
      </w:r>
      <w:proofErr w:type="spellStart"/>
      <w:r w:rsidRPr="00312974">
        <w:rPr>
          <w:rPrChange w:id="3745" w:author="Rodion" w:date="2019-12-09T02:09:00Z">
            <w:rPr/>
          </w:rPrChange>
        </w:rPr>
        <w:t>Arduino</w:t>
      </w:r>
      <w:proofErr w:type="spellEnd"/>
      <w:r w:rsidRPr="00312974">
        <w:rPr>
          <w:rPrChange w:id="3746" w:author="Rodion" w:date="2019-12-09T02:09:00Z">
            <w:rPr/>
          </w:rPrChange>
        </w:rPr>
        <w:t>.</w:t>
      </w:r>
    </w:p>
    <w:p w14:paraId="672EB7EC" w14:textId="1C3CF33B" w:rsidR="0037453F" w:rsidRPr="00312974" w:rsidRDefault="0037453F" w:rsidP="0037453F">
      <w:pPr>
        <w:rPr>
          <w:rPrChange w:id="3747" w:author="Rodion" w:date="2019-12-09T02:09:00Z">
            <w:rPr/>
          </w:rPrChange>
        </w:rPr>
      </w:pPr>
      <w:r w:rsidRPr="00312974">
        <w:rPr>
          <w:rPrChange w:id="3748" w:author="Rodion" w:date="2019-12-09T02:09:00Z">
            <w:rPr/>
          </w:rPrChange>
        </w:rPr>
        <w:t xml:space="preserve">Існує багато інших мікроконтролерів та платформ з мікроконтролерами, що використовуються для </w:t>
      </w:r>
      <w:del w:id="3749" w:author="Rodion Kharabet" w:date="2019-12-06T01:34:00Z">
        <w:r w:rsidRPr="00312974" w:rsidDel="00D36A2E">
          <w:rPr>
            <w:rPrChange w:id="3750" w:author="Rodion" w:date="2019-12-09T02:09:00Z">
              <w:rPr/>
            </w:rPrChange>
          </w:rPr>
          <w:delText xml:space="preserve">фізичних </w:delText>
        </w:r>
      </w:del>
      <w:r w:rsidRPr="00312974">
        <w:rPr>
          <w:rPrChange w:id="3751" w:author="Rodion" w:date="2019-12-09T02:09:00Z">
            <w:rPr/>
          </w:rPrChange>
        </w:rPr>
        <w:t>обчислень</w:t>
      </w:r>
      <w:del w:id="3752" w:author="Rodion Kharabet" w:date="2019-12-06T01:34:00Z">
        <w:r w:rsidRPr="00312974" w:rsidDel="00D36A2E">
          <w:rPr>
            <w:rPrChange w:id="3753" w:author="Rodion" w:date="2019-12-09T02:09:00Z">
              <w:rPr/>
            </w:rPrChange>
          </w:rPr>
          <w:delText>:</w:delText>
        </w:r>
      </w:del>
      <w:ins w:id="3754" w:author="Rodion Kharabet" w:date="2019-12-06T01:34:00Z">
        <w:r w:rsidR="00D36A2E" w:rsidRPr="00312974">
          <w:rPr>
            <w:rPrChange w:id="3755" w:author="Rodion" w:date="2019-12-09T02:09:00Z">
              <w:rPr/>
            </w:rPrChange>
          </w:rPr>
          <w:t>.</w:t>
        </w:r>
      </w:ins>
      <w:r w:rsidRPr="00312974">
        <w:rPr>
          <w:rPrChange w:id="3756" w:author="Rodion" w:date="2019-12-09T02:09:00Z">
            <w:rPr/>
          </w:rPrChange>
        </w:rPr>
        <w:t xml:space="preserve"> </w:t>
      </w:r>
      <w:r w:rsidR="00702A2C" w:rsidRPr="00312974">
        <w:rPr>
          <w:rPrChange w:id="3757" w:author="Rodion" w:date="2019-12-09T02:09:00Z">
            <w:rPr/>
          </w:rPrChange>
        </w:rPr>
        <w:t xml:space="preserve">Наприклад, </w:t>
      </w:r>
      <w:proofErr w:type="spellStart"/>
      <w:r w:rsidRPr="00312974">
        <w:rPr>
          <w:rPrChange w:id="3758" w:author="Rodion" w:date="2019-12-09T02:09:00Z">
            <w:rPr/>
          </w:rPrChange>
        </w:rPr>
        <w:t>Parallax</w:t>
      </w:r>
      <w:proofErr w:type="spellEnd"/>
      <w:r w:rsidRPr="00312974">
        <w:rPr>
          <w:rPrChange w:id="3759" w:author="Rodion" w:date="2019-12-09T02:09:00Z">
            <w:rPr/>
          </w:rPrChange>
        </w:rPr>
        <w:t xml:space="preserve"> </w:t>
      </w:r>
      <w:proofErr w:type="spellStart"/>
      <w:r w:rsidRPr="00312974">
        <w:rPr>
          <w:rPrChange w:id="3760" w:author="Rodion" w:date="2019-12-09T02:09:00Z">
            <w:rPr/>
          </w:rPrChange>
        </w:rPr>
        <w:t>Basic</w:t>
      </w:r>
      <w:proofErr w:type="spellEnd"/>
      <w:r w:rsidRPr="00312974">
        <w:rPr>
          <w:rPrChange w:id="3761" w:author="Rodion" w:date="2019-12-09T02:09:00Z">
            <w:rPr/>
          </w:rPrChange>
        </w:rPr>
        <w:t xml:space="preserve"> </w:t>
      </w:r>
      <w:proofErr w:type="spellStart"/>
      <w:r w:rsidRPr="00312974">
        <w:rPr>
          <w:rPrChange w:id="3762" w:author="Rodion" w:date="2019-12-09T02:09:00Z">
            <w:rPr/>
          </w:rPrChange>
        </w:rPr>
        <w:t>Stamp</w:t>
      </w:r>
      <w:proofErr w:type="spellEnd"/>
      <w:r w:rsidRPr="00312974">
        <w:rPr>
          <w:rPrChange w:id="3763" w:author="Rodion" w:date="2019-12-09T02:09:00Z">
            <w:rPr/>
          </w:rPrChange>
        </w:rPr>
        <w:t xml:space="preserve">, BX-24 </w:t>
      </w:r>
      <w:proofErr w:type="spellStart"/>
      <w:r w:rsidRPr="00312974">
        <w:rPr>
          <w:rPrChange w:id="3764" w:author="Rodion" w:date="2019-12-09T02:09:00Z">
            <w:rPr/>
          </w:rPrChange>
        </w:rPr>
        <w:t>Netmedia</w:t>
      </w:r>
      <w:proofErr w:type="spellEnd"/>
      <w:r w:rsidRPr="00312974">
        <w:rPr>
          <w:rPrChange w:id="3765" w:author="Rodion" w:date="2019-12-09T02:09:00Z">
            <w:rPr/>
          </w:rPrChange>
        </w:rPr>
        <w:t xml:space="preserve">, </w:t>
      </w:r>
      <w:proofErr w:type="spellStart"/>
      <w:r w:rsidRPr="00312974">
        <w:rPr>
          <w:rPrChange w:id="3766" w:author="Rodion" w:date="2019-12-09T02:09:00Z">
            <w:rPr/>
          </w:rPrChange>
        </w:rPr>
        <w:t>Phidgets</w:t>
      </w:r>
      <w:proofErr w:type="spellEnd"/>
      <w:r w:rsidRPr="00312974">
        <w:rPr>
          <w:rPrChange w:id="3767" w:author="Rodion" w:date="2019-12-09T02:09:00Z">
            <w:rPr/>
          </w:rPrChange>
        </w:rPr>
        <w:t xml:space="preserve">, </w:t>
      </w:r>
      <w:proofErr w:type="spellStart"/>
      <w:r w:rsidRPr="00312974">
        <w:rPr>
          <w:rPrChange w:id="3768" w:author="Rodion" w:date="2019-12-09T02:09:00Z">
            <w:rPr/>
          </w:rPrChange>
        </w:rPr>
        <w:t>MIT’s</w:t>
      </w:r>
      <w:proofErr w:type="spellEnd"/>
      <w:r w:rsidRPr="00312974">
        <w:rPr>
          <w:rPrChange w:id="3769" w:author="Rodion" w:date="2019-12-09T02:09:00Z">
            <w:rPr/>
          </w:rPrChange>
        </w:rPr>
        <w:t xml:space="preserve"> </w:t>
      </w:r>
      <w:proofErr w:type="spellStart"/>
      <w:r w:rsidRPr="00312974">
        <w:rPr>
          <w:rPrChange w:id="3770" w:author="Rodion" w:date="2019-12-09T02:09:00Z">
            <w:rPr/>
          </w:rPrChange>
        </w:rPr>
        <w:t>Handyboard</w:t>
      </w:r>
      <w:proofErr w:type="spellEnd"/>
      <w:r w:rsidRPr="00312974">
        <w:rPr>
          <w:rPrChange w:id="3771" w:author="Rodion" w:date="2019-12-09T02:09:00Z">
            <w:rPr/>
          </w:rPrChange>
        </w:rPr>
        <w:t xml:space="preserve"> та багато інших пропонують подібний функціонал</w:t>
      </w:r>
      <w:r w:rsidR="00C77DEC" w:rsidRPr="00312974">
        <w:rPr>
          <w:rPrChange w:id="3772" w:author="Rodion" w:date="2019-12-09T02:09:00Z">
            <w:rPr/>
          </w:rPrChange>
        </w:rPr>
        <w:t xml:space="preserve"> [22]</w:t>
      </w:r>
      <w:r w:rsidRPr="00312974">
        <w:rPr>
          <w:rPrChange w:id="3773" w:author="Rodion" w:date="2019-12-09T02:09:00Z">
            <w:rPr/>
          </w:rPrChange>
        </w:rPr>
        <w:t xml:space="preserve">. Платформа </w:t>
      </w:r>
      <w:proofErr w:type="spellStart"/>
      <w:r w:rsidRPr="00312974">
        <w:rPr>
          <w:rPrChange w:id="3774" w:author="Rodion" w:date="2019-12-09T02:09:00Z">
            <w:rPr/>
          </w:rPrChange>
        </w:rPr>
        <w:t>Arduino</w:t>
      </w:r>
      <w:proofErr w:type="spellEnd"/>
      <w:r w:rsidRPr="00312974">
        <w:rPr>
          <w:rPrChange w:id="3775" w:author="Rodion" w:date="2019-12-09T02:09:00Z">
            <w:rPr/>
          </w:rPrChange>
        </w:rPr>
        <w:t xml:space="preserve"> також спрощує процес роботи з мікроконтролерами, але вона має певні переваги над іншими системами</w:t>
      </w:r>
      <w:ins w:id="3776" w:author="Rodion Kharabet" w:date="2019-12-06T01:35:00Z">
        <w:r w:rsidR="003A3947" w:rsidRPr="00312974">
          <w:rPr>
            <w:rPrChange w:id="3777" w:author="Rodion" w:date="2019-12-09T02:09:00Z">
              <w:rPr/>
            </w:rPrChange>
          </w:rPr>
          <w:t>.</w:t>
        </w:r>
      </w:ins>
      <w:del w:id="3778" w:author="Rodion Kharabet" w:date="2019-12-06T01:35:00Z">
        <w:r w:rsidRPr="00312974" w:rsidDel="003A3947">
          <w:rPr>
            <w:rPrChange w:id="3779" w:author="Rodion" w:date="2019-12-09T02:09:00Z">
              <w:rPr/>
            </w:rPrChange>
          </w:rPr>
          <w:delText>:</w:delText>
        </w:r>
      </w:del>
    </w:p>
    <w:p w14:paraId="7EAF4AB4" w14:textId="2C7F4383" w:rsidR="002A5C2C" w:rsidRPr="00312974" w:rsidRDefault="004B073D">
      <w:pPr>
        <w:rPr>
          <w:rPrChange w:id="3780" w:author="Rodion" w:date="2019-12-09T02:09:00Z">
            <w:rPr/>
          </w:rPrChange>
        </w:rPr>
        <w:pPrChange w:id="3781" w:author="Rodion Kharabet" w:date="2019-12-06T01:35:00Z">
          <w:pPr>
            <w:pStyle w:val="ListParagraph"/>
          </w:pPr>
        </w:pPrChange>
      </w:pPr>
      <w:bookmarkStart w:id="3782" w:name="_Hlk25768927"/>
      <w:r w:rsidRPr="00312974">
        <w:rPr>
          <w:rPrChange w:id="3783" w:author="Rodion" w:date="2019-12-09T02:09:00Z">
            <w:rPr/>
          </w:rPrChange>
        </w:rPr>
        <w:t>Доступна ціна.</w:t>
      </w:r>
      <w:r w:rsidR="002A5C2C" w:rsidRPr="00312974">
        <w:rPr>
          <w:rPrChange w:id="3784" w:author="Rodion" w:date="2019-12-09T02:09:00Z">
            <w:rPr/>
          </w:rPrChange>
        </w:rPr>
        <w:t xml:space="preserve"> Плати </w:t>
      </w:r>
      <w:proofErr w:type="spellStart"/>
      <w:r w:rsidR="002A5C2C" w:rsidRPr="00312974">
        <w:rPr>
          <w:rPrChange w:id="3785" w:author="Rodion" w:date="2019-12-09T02:09:00Z">
            <w:rPr/>
          </w:rPrChange>
        </w:rPr>
        <w:t>Arduino</w:t>
      </w:r>
      <w:proofErr w:type="spellEnd"/>
      <w:r w:rsidR="002A5C2C" w:rsidRPr="00312974">
        <w:rPr>
          <w:rPrChange w:id="3786" w:author="Rodion" w:date="2019-12-09T02:09:00Z">
            <w:rPr/>
          </w:rPrChange>
        </w:rPr>
        <w:t xml:space="preserve"> відносно недорогі порівняно з іншими </w:t>
      </w:r>
      <w:proofErr w:type="spellStart"/>
      <w:r w:rsidR="002A5C2C" w:rsidRPr="00312974">
        <w:rPr>
          <w:rPrChange w:id="3787" w:author="Rodion" w:date="2019-12-09T02:09:00Z">
            <w:rPr/>
          </w:rPrChange>
        </w:rPr>
        <w:t>мікроконтролерними</w:t>
      </w:r>
      <w:proofErr w:type="spellEnd"/>
      <w:r w:rsidR="002A5C2C" w:rsidRPr="00312974">
        <w:rPr>
          <w:rPrChange w:id="3788" w:author="Rodion" w:date="2019-12-09T02:09:00Z">
            <w:rPr/>
          </w:rPrChange>
        </w:rPr>
        <w:t xml:space="preserve"> платформами. Найдешевшу версію </w:t>
      </w:r>
      <w:proofErr w:type="spellStart"/>
      <w:r w:rsidR="002A5C2C" w:rsidRPr="00312974">
        <w:rPr>
          <w:rPrChange w:id="3789" w:author="Rodion" w:date="2019-12-09T02:09:00Z">
            <w:rPr/>
          </w:rPrChange>
        </w:rPr>
        <w:t>Arduino</w:t>
      </w:r>
      <w:proofErr w:type="spellEnd"/>
      <w:r w:rsidR="002A5C2C" w:rsidRPr="00312974">
        <w:rPr>
          <w:rPrChange w:id="3790" w:author="Rodion" w:date="2019-12-09T02:09:00Z">
            <w:rPr/>
          </w:rPrChange>
        </w:rPr>
        <w:t xml:space="preserve"> можна зібрати </w:t>
      </w:r>
      <w:r w:rsidRPr="00312974">
        <w:rPr>
          <w:rPrChange w:id="3791" w:author="Rodion" w:date="2019-12-09T02:09:00Z">
            <w:rPr/>
          </w:rPrChange>
        </w:rPr>
        <w:t xml:space="preserve">самостійно </w:t>
      </w:r>
      <w:r w:rsidR="002A5C2C" w:rsidRPr="00312974">
        <w:rPr>
          <w:rPrChange w:id="3792" w:author="Rodion" w:date="2019-12-09T02:09:00Z">
            <w:rPr/>
          </w:rPrChange>
        </w:rPr>
        <w:t xml:space="preserve">вручну. Однак навіть попередньо зібрана </w:t>
      </w:r>
      <w:proofErr w:type="spellStart"/>
      <w:r w:rsidR="002A5C2C" w:rsidRPr="00312974">
        <w:rPr>
          <w:rPrChange w:id="3793" w:author="Rodion" w:date="2019-12-09T02:09:00Z">
            <w:rPr/>
          </w:rPrChange>
        </w:rPr>
        <w:t>Arduino</w:t>
      </w:r>
      <w:proofErr w:type="spellEnd"/>
      <w:r w:rsidR="002A5C2C" w:rsidRPr="00312974">
        <w:rPr>
          <w:rPrChange w:id="3794" w:author="Rodion" w:date="2019-12-09T02:09:00Z">
            <w:rPr/>
          </w:rPrChange>
        </w:rPr>
        <w:t xml:space="preserve"> коштує менше 50 доларів.</w:t>
      </w:r>
    </w:p>
    <w:p w14:paraId="25D1EAA8" w14:textId="4F83788A" w:rsidR="002A5C2C" w:rsidRPr="00312974" w:rsidRDefault="002A5C2C">
      <w:pPr>
        <w:rPr>
          <w:rPrChange w:id="3795" w:author="Rodion" w:date="2019-12-09T02:09:00Z">
            <w:rPr/>
          </w:rPrChange>
        </w:rPr>
        <w:pPrChange w:id="3796" w:author="Rodion Kharabet" w:date="2019-12-06T01:35:00Z">
          <w:pPr>
            <w:pStyle w:val="ListParagraph"/>
          </w:pPr>
        </w:pPrChange>
      </w:pPr>
      <w:r w:rsidRPr="00312974">
        <w:rPr>
          <w:rPrChange w:id="3797" w:author="Rodion" w:date="2019-12-09T02:09:00Z">
            <w:rPr/>
          </w:rPrChange>
        </w:rPr>
        <w:t>Крос-</w:t>
      </w:r>
      <w:r w:rsidR="00D91CCB" w:rsidRPr="00312974">
        <w:rPr>
          <w:rPrChange w:id="3798" w:author="Rodion" w:date="2019-12-09T02:09:00Z">
            <w:rPr/>
          </w:rPrChange>
        </w:rPr>
        <w:t>платформна</w:t>
      </w:r>
      <w:r w:rsidR="007316D8" w:rsidRPr="00312974">
        <w:rPr>
          <w:rPrChange w:id="3799" w:author="Rodion" w:date="2019-12-09T02:09:00Z">
            <w:rPr/>
          </w:rPrChange>
        </w:rPr>
        <w:t xml:space="preserve">. </w:t>
      </w:r>
      <w:r w:rsidRPr="00312974">
        <w:rPr>
          <w:rPrChange w:id="3800" w:author="Rodion" w:date="2019-12-09T02:09:00Z">
            <w:rPr/>
          </w:rPrChange>
        </w:rPr>
        <w:t xml:space="preserve">Програмне забезпечення </w:t>
      </w:r>
      <w:proofErr w:type="spellStart"/>
      <w:r w:rsidRPr="00312974">
        <w:rPr>
          <w:rPrChange w:id="3801" w:author="Rodion" w:date="2019-12-09T02:09:00Z">
            <w:rPr/>
          </w:rPrChange>
        </w:rPr>
        <w:t>Arduino</w:t>
      </w:r>
      <w:proofErr w:type="spellEnd"/>
      <w:r w:rsidRPr="00312974">
        <w:rPr>
          <w:rPrChange w:id="3802" w:author="Rodion" w:date="2019-12-09T02:09:00Z">
            <w:rPr/>
          </w:rPrChange>
        </w:rPr>
        <w:t xml:space="preserve"> (IDE) працює на операційних системах Windows, Macintosh OSX та </w:t>
      </w:r>
      <w:proofErr w:type="spellStart"/>
      <w:r w:rsidRPr="00312974">
        <w:rPr>
          <w:rPrChange w:id="3803" w:author="Rodion" w:date="2019-12-09T02:09:00Z">
            <w:rPr/>
          </w:rPrChange>
        </w:rPr>
        <w:t>Linux</w:t>
      </w:r>
      <w:proofErr w:type="spellEnd"/>
      <w:r w:rsidRPr="00312974">
        <w:rPr>
          <w:rPrChange w:id="3804" w:author="Rodion" w:date="2019-12-09T02:09:00Z">
            <w:rPr/>
          </w:rPrChange>
        </w:rPr>
        <w:t xml:space="preserve">. </w:t>
      </w:r>
      <w:r w:rsidR="007316D8" w:rsidRPr="00312974">
        <w:rPr>
          <w:rPrChange w:id="3805" w:author="Rodion" w:date="2019-12-09T02:09:00Z">
            <w:rPr/>
          </w:rPrChange>
        </w:rPr>
        <w:t>В той час як б</w:t>
      </w:r>
      <w:r w:rsidRPr="00312974">
        <w:rPr>
          <w:rPrChange w:id="3806" w:author="Rodion" w:date="2019-12-09T02:09:00Z">
            <w:rPr/>
          </w:rPrChange>
        </w:rPr>
        <w:t>ільшість систем мікроконтролерів обмежені Windows.</w:t>
      </w:r>
    </w:p>
    <w:p w14:paraId="0123EDE6" w14:textId="1453CA49" w:rsidR="002A5C2C" w:rsidRPr="00312974" w:rsidRDefault="002A5C2C">
      <w:pPr>
        <w:rPr>
          <w:rPrChange w:id="3807" w:author="Rodion" w:date="2019-12-09T02:09:00Z">
            <w:rPr/>
          </w:rPrChange>
        </w:rPr>
        <w:pPrChange w:id="3808" w:author="Rodion Kharabet" w:date="2019-12-06T01:35:00Z">
          <w:pPr>
            <w:pStyle w:val="ListParagraph"/>
          </w:pPr>
        </w:pPrChange>
      </w:pPr>
      <w:r w:rsidRPr="00312974">
        <w:rPr>
          <w:rPrChange w:id="3809" w:author="Rodion" w:date="2019-12-09T02:09:00Z">
            <w:rPr/>
          </w:rPrChange>
        </w:rPr>
        <w:t>Просте, зрозуміле середовище програмування</w:t>
      </w:r>
      <w:r w:rsidR="007316D8" w:rsidRPr="00312974">
        <w:rPr>
          <w:rPrChange w:id="3810" w:author="Rodion" w:date="2019-12-09T02:09:00Z">
            <w:rPr/>
          </w:rPrChange>
        </w:rPr>
        <w:t>.</w:t>
      </w:r>
      <w:r w:rsidRPr="00312974">
        <w:rPr>
          <w:rPrChange w:id="3811" w:author="Rodion" w:date="2019-12-09T02:09:00Z">
            <w:rPr/>
          </w:rPrChange>
        </w:rPr>
        <w:t xml:space="preserve"> Програмне забезпечення </w:t>
      </w:r>
      <w:proofErr w:type="spellStart"/>
      <w:r w:rsidRPr="00312974">
        <w:rPr>
          <w:rPrChange w:id="3812" w:author="Rodion" w:date="2019-12-09T02:09:00Z">
            <w:rPr/>
          </w:rPrChange>
        </w:rPr>
        <w:t>Arduino</w:t>
      </w:r>
      <w:proofErr w:type="spellEnd"/>
      <w:r w:rsidRPr="00312974">
        <w:rPr>
          <w:rPrChange w:id="3813" w:author="Rodion" w:date="2019-12-09T02:09:00Z">
            <w:rPr/>
          </w:rPrChange>
        </w:rPr>
        <w:t xml:space="preserve"> (IDE) є простим у використанні для початківців, але при цьому досить гнучким для професіоналів. </w:t>
      </w:r>
    </w:p>
    <w:p w14:paraId="5A6A533D" w14:textId="102A0059" w:rsidR="002A5C2C" w:rsidRPr="00312974" w:rsidRDefault="002A5C2C">
      <w:pPr>
        <w:rPr>
          <w:rPrChange w:id="3814" w:author="Rodion" w:date="2019-12-09T02:09:00Z">
            <w:rPr/>
          </w:rPrChange>
        </w:rPr>
        <w:pPrChange w:id="3815" w:author="Rodion Kharabet" w:date="2019-12-06T01:35:00Z">
          <w:pPr>
            <w:pStyle w:val="ListParagraph"/>
          </w:pPr>
        </w:pPrChange>
      </w:pPr>
      <w:r w:rsidRPr="00312974">
        <w:rPr>
          <w:rPrChange w:id="3816" w:author="Rodion" w:date="2019-12-09T02:09:00Z">
            <w:rPr/>
          </w:rPrChange>
        </w:rPr>
        <w:t>Відкрите програмне забезпечення, що піддається розширенню</w:t>
      </w:r>
      <w:r w:rsidR="007316D8" w:rsidRPr="00312974">
        <w:rPr>
          <w:rPrChange w:id="3817" w:author="Rodion" w:date="2019-12-09T02:09:00Z">
            <w:rPr/>
          </w:rPrChange>
        </w:rPr>
        <w:t xml:space="preserve">. </w:t>
      </w:r>
      <w:r w:rsidRPr="00312974">
        <w:rPr>
          <w:rPrChange w:id="3818" w:author="Rodion" w:date="2019-12-09T02:09:00Z">
            <w:rPr/>
          </w:rPrChange>
        </w:rPr>
        <w:t xml:space="preserve">Програмне забезпечення </w:t>
      </w:r>
      <w:proofErr w:type="spellStart"/>
      <w:r w:rsidRPr="00312974">
        <w:rPr>
          <w:rPrChange w:id="3819" w:author="Rodion" w:date="2019-12-09T02:09:00Z">
            <w:rPr/>
          </w:rPrChange>
        </w:rPr>
        <w:t>Arduino</w:t>
      </w:r>
      <w:proofErr w:type="spellEnd"/>
      <w:r w:rsidRPr="00312974">
        <w:rPr>
          <w:rPrChange w:id="3820" w:author="Rodion" w:date="2019-12-09T02:09:00Z">
            <w:rPr/>
          </w:rPrChange>
        </w:rPr>
        <w:t xml:space="preserve"> є інструментом з відкритим кодом, доступним для розширення досвідченими програмістами. Мова може бути розширена за допомогою бібліотек C++</w:t>
      </w:r>
      <w:r w:rsidR="007316D8" w:rsidRPr="00312974">
        <w:rPr>
          <w:rPrChange w:id="3821" w:author="Rodion" w:date="2019-12-09T02:09:00Z">
            <w:rPr/>
          </w:rPrChange>
        </w:rPr>
        <w:t>.</w:t>
      </w:r>
      <w:r w:rsidRPr="00312974">
        <w:rPr>
          <w:rPrChange w:id="3822" w:author="Rodion" w:date="2019-12-09T02:09:00Z">
            <w:rPr/>
          </w:rPrChange>
        </w:rPr>
        <w:t xml:space="preserve"> </w:t>
      </w:r>
      <w:r w:rsidR="007316D8" w:rsidRPr="00312974">
        <w:rPr>
          <w:rPrChange w:id="3823" w:author="Rodion" w:date="2019-12-09T02:09:00Z">
            <w:rPr/>
          </w:rPrChange>
        </w:rPr>
        <w:t>Т</w:t>
      </w:r>
      <w:r w:rsidRPr="00312974">
        <w:rPr>
          <w:rPrChange w:id="3824" w:author="Rodion" w:date="2019-12-09T02:09:00Z">
            <w:rPr/>
          </w:rPrChange>
        </w:rPr>
        <w:t xml:space="preserve">і, хто бажають зрозуміти технічні деталі, можуть </w:t>
      </w:r>
      <w:r w:rsidR="007316D8" w:rsidRPr="00312974">
        <w:rPr>
          <w:rPrChange w:id="3825" w:author="Rodion" w:date="2019-12-09T02:09:00Z">
            <w:rPr/>
          </w:rPrChange>
        </w:rPr>
        <w:t>використовувати</w:t>
      </w:r>
      <w:r w:rsidRPr="00312974">
        <w:rPr>
          <w:rPrChange w:id="3826" w:author="Rodion" w:date="2019-12-09T02:09:00Z">
            <w:rPr/>
          </w:rPrChange>
        </w:rPr>
        <w:t xml:space="preserve"> мову програмування AVR C, на якій </w:t>
      </w:r>
      <w:r w:rsidR="007316D8" w:rsidRPr="00312974">
        <w:rPr>
          <w:rPrChange w:id="3827" w:author="Rodion" w:date="2019-12-09T02:09:00Z">
            <w:rPr/>
          </w:rPrChange>
        </w:rPr>
        <w:t>працює платформа</w:t>
      </w:r>
      <w:r w:rsidRPr="00312974">
        <w:rPr>
          <w:rPrChange w:id="3828" w:author="Rodion" w:date="2019-12-09T02:09:00Z">
            <w:rPr/>
          </w:rPrChange>
        </w:rPr>
        <w:t xml:space="preserve">. </w:t>
      </w:r>
    </w:p>
    <w:p w14:paraId="3C083E54" w14:textId="009D96D6" w:rsidR="002A5C2C" w:rsidRPr="00312974" w:rsidRDefault="002A5C2C">
      <w:pPr>
        <w:rPr>
          <w:rPrChange w:id="3829" w:author="Rodion" w:date="2019-12-09T02:09:00Z">
            <w:rPr/>
          </w:rPrChange>
        </w:rPr>
        <w:pPrChange w:id="3830" w:author="Rodion Kharabet" w:date="2019-12-06T01:35:00Z">
          <w:pPr>
            <w:pStyle w:val="ListParagraph"/>
          </w:pPr>
        </w:pPrChange>
      </w:pPr>
      <w:r w:rsidRPr="00312974">
        <w:rPr>
          <w:rPrChange w:id="3831" w:author="Rodion" w:date="2019-12-09T02:09:00Z">
            <w:rPr/>
          </w:rPrChange>
        </w:rPr>
        <w:t>Відкрите апаратне забезпечення, що піддається розширенню</w:t>
      </w:r>
      <w:r w:rsidR="007316D8" w:rsidRPr="00312974">
        <w:rPr>
          <w:rPrChange w:id="3832" w:author="Rodion" w:date="2019-12-09T02:09:00Z">
            <w:rPr/>
          </w:rPrChange>
        </w:rPr>
        <w:t>.</w:t>
      </w:r>
      <w:r w:rsidRPr="00312974">
        <w:rPr>
          <w:rPrChange w:id="3833" w:author="Rodion" w:date="2019-12-09T02:09:00Z">
            <w:rPr/>
          </w:rPrChange>
        </w:rPr>
        <w:t xml:space="preserve"> Плани плат </w:t>
      </w:r>
      <w:proofErr w:type="spellStart"/>
      <w:r w:rsidRPr="00312974">
        <w:rPr>
          <w:rPrChange w:id="3834" w:author="Rodion" w:date="2019-12-09T02:09:00Z">
            <w:rPr/>
          </w:rPrChange>
        </w:rPr>
        <w:t>Arduino</w:t>
      </w:r>
      <w:proofErr w:type="spellEnd"/>
      <w:r w:rsidRPr="00312974">
        <w:rPr>
          <w:rPrChange w:id="3835" w:author="Rodion" w:date="2019-12-09T02:09:00Z">
            <w:rPr/>
          </w:rPrChange>
        </w:rPr>
        <w:t xml:space="preserve"> публікуються під ліцензією </w:t>
      </w:r>
      <w:proofErr w:type="spellStart"/>
      <w:r w:rsidRPr="00312974">
        <w:rPr>
          <w:rPrChange w:id="3836" w:author="Rodion" w:date="2019-12-09T02:09:00Z">
            <w:rPr/>
          </w:rPrChange>
        </w:rPr>
        <w:t>Creative</w:t>
      </w:r>
      <w:proofErr w:type="spellEnd"/>
      <w:r w:rsidRPr="00312974">
        <w:rPr>
          <w:rPrChange w:id="3837" w:author="Rodion" w:date="2019-12-09T02:09:00Z">
            <w:rPr/>
          </w:rPrChange>
        </w:rPr>
        <w:t xml:space="preserve"> </w:t>
      </w:r>
      <w:proofErr w:type="spellStart"/>
      <w:r w:rsidRPr="00312974">
        <w:rPr>
          <w:rPrChange w:id="3838" w:author="Rodion" w:date="2019-12-09T02:09:00Z">
            <w:rPr/>
          </w:rPrChange>
        </w:rPr>
        <w:t>Commons</w:t>
      </w:r>
      <w:proofErr w:type="spellEnd"/>
      <w:r w:rsidRPr="00312974">
        <w:rPr>
          <w:rPrChange w:id="3839" w:author="Rodion" w:date="2019-12-09T02:09:00Z">
            <w:rPr/>
          </w:rPrChange>
        </w:rPr>
        <w:t xml:space="preserve">, тому досвідчені конструктори  схем можуть розробити власну версію пристрою, розширивши та вдосконаливши його. </w:t>
      </w:r>
      <w:r w:rsidRPr="00312974">
        <w:rPr>
          <w:rPrChange w:id="3840" w:author="Rodion" w:date="2019-12-09T02:09:00Z">
            <w:rPr/>
          </w:rPrChange>
        </w:rPr>
        <w:lastRenderedPageBreak/>
        <w:t>Навіть відносно недосвідчені користувачі можуть створити макет пристрою, щоб зрозуміти принцип його роботи.</w:t>
      </w:r>
    </w:p>
    <w:p w14:paraId="0A351C81" w14:textId="79E593EA" w:rsidR="002A5C2C" w:rsidRPr="00312974" w:rsidDel="0047030A" w:rsidRDefault="002A5C2C">
      <w:pPr>
        <w:rPr>
          <w:del w:id="3841" w:author="Rodion Kharabet" w:date="2019-12-06T01:35:00Z"/>
          <w:rPrChange w:id="3842" w:author="Rodion" w:date="2019-12-09T02:09:00Z">
            <w:rPr>
              <w:del w:id="3843" w:author="Rodion Kharabet" w:date="2019-12-06T01:35:00Z"/>
            </w:rPr>
          </w:rPrChange>
        </w:rPr>
        <w:pPrChange w:id="3844" w:author="Rodion Kharabet" w:date="2019-12-06T01:35:00Z">
          <w:pPr>
            <w:pStyle w:val="ListParagraph"/>
          </w:pPr>
        </w:pPrChange>
      </w:pPr>
      <w:del w:id="3845" w:author="Rodion Kharabet" w:date="2019-12-06T01:35:00Z">
        <w:r w:rsidRPr="00312974" w:rsidDel="0047030A">
          <w:rPr>
            <w:rPrChange w:id="3846" w:author="Rodion" w:date="2019-12-09T02:09:00Z">
              <w:rPr/>
            </w:rPrChange>
          </w:rPr>
          <w:delText xml:space="preserve">Проект базується на плані мікроконтролерної плати, розробленої кількома постачальниками. Ці системи пропонують набори цифрових та аналогових пінів вводу та виводу, які можуть поєднуватися з різними платами розширення (так званими шилдами) та іншими схемами. Плати оснащені послідовними інтерфейсами зв’язку, у тому числі USB на деяких моделях, для завантаження програм з персональних комп’ютерів. </w:delText>
        </w:r>
      </w:del>
    </w:p>
    <w:p w14:paraId="329340C7" w14:textId="368FB513" w:rsidR="002A5C2C" w:rsidRPr="00312974" w:rsidRDefault="002A5C2C" w:rsidP="007316D8">
      <w:pPr>
        <w:rPr>
          <w:rPrChange w:id="3847" w:author="Rodion" w:date="2019-12-09T02:09:00Z">
            <w:rPr/>
          </w:rPrChange>
        </w:rPr>
      </w:pPr>
      <w:r w:rsidRPr="00312974">
        <w:rPr>
          <w:rPrChange w:id="3848" w:author="Rodion" w:date="2019-12-09T02:09:00Z">
            <w:rPr/>
          </w:rPrChange>
        </w:rPr>
        <w:t xml:space="preserve">Перша </w:t>
      </w:r>
      <w:proofErr w:type="spellStart"/>
      <w:r w:rsidRPr="00312974">
        <w:rPr>
          <w:rPrChange w:id="3849" w:author="Rodion" w:date="2019-12-09T02:09:00Z">
            <w:rPr/>
          </w:rPrChange>
        </w:rPr>
        <w:t>Arduino</w:t>
      </w:r>
      <w:proofErr w:type="spellEnd"/>
      <w:r w:rsidRPr="00312974">
        <w:rPr>
          <w:rPrChange w:id="3850" w:author="Rodion" w:date="2019-12-09T02:09:00Z">
            <w:rPr/>
          </w:rPrChange>
        </w:rPr>
        <w:t xml:space="preserve"> була представлена у 2005 році як недорогий і простий спосіб створити пристрої, що взаємодіють зі своїм оточенням за допомогою датчиків і пускачів</w:t>
      </w:r>
      <w:r w:rsidR="007316D8" w:rsidRPr="00312974">
        <w:rPr>
          <w:rPrChange w:id="3851" w:author="Rodion" w:date="2019-12-09T02:09:00Z">
            <w:rPr/>
          </w:rPrChange>
        </w:rPr>
        <w:t xml:space="preserve"> [23]</w:t>
      </w:r>
      <w:r w:rsidRPr="00312974">
        <w:rPr>
          <w:rPrChange w:id="3852" w:author="Rodion" w:date="2019-12-09T02:09:00Z">
            <w:rPr/>
          </w:rPrChange>
        </w:rPr>
        <w:t>. У склад поширених прикладів таких пристроїв входять прості роботи, термостати та детектори  руху.</w:t>
      </w:r>
    </w:p>
    <w:p w14:paraId="5628E9CF" w14:textId="2093B3BA" w:rsidR="002A5C2C" w:rsidRPr="00312974" w:rsidRDefault="002A5C2C" w:rsidP="00335822">
      <w:pPr>
        <w:rPr>
          <w:rPrChange w:id="3853" w:author="Rodion" w:date="2019-12-09T02:09:00Z">
            <w:rPr/>
          </w:rPrChange>
        </w:rPr>
      </w:pPr>
      <w:r w:rsidRPr="00312974">
        <w:rPr>
          <w:rPrChange w:id="3854" w:author="Rodion" w:date="2019-12-09T02:09:00Z">
            <w:rPr/>
          </w:rPrChange>
        </w:rPr>
        <w:t xml:space="preserve">Плати </w:t>
      </w:r>
      <w:proofErr w:type="spellStart"/>
      <w:r w:rsidRPr="00312974">
        <w:rPr>
          <w:rPrChange w:id="3855" w:author="Rodion" w:date="2019-12-09T02:09:00Z">
            <w:rPr/>
          </w:rPrChange>
        </w:rPr>
        <w:t>Arduino</w:t>
      </w:r>
      <w:proofErr w:type="spellEnd"/>
      <w:r w:rsidRPr="00312974">
        <w:rPr>
          <w:rPrChange w:id="3856" w:author="Rodion" w:date="2019-12-09T02:09:00Z">
            <w:rPr/>
          </w:rPrChange>
        </w:rPr>
        <w:t xml:space="preserve"> випускаються комерційно у заздалегідь зібраному вигляді або як комплекти для самостійного збирання. Специфікації дизайну апаратного забезпечення знаходяться у </w:t>
      </w:r>
      <w:r w:rsidR="00D91CCB" w:rsidRPr="00312974">
        <w:rPr>
          <w:rPrChange w:id="3857" w:author="Rodion" w:date="2019-12-09T02:09:00Z">
            <w:rPr/>
          </w:rPrChange>
        </w:rPr>
        <w:t>відкритому</w:t>
      </w:r>
      <w:r w:rsidRPr="00312974">
        <w:rPr>
          <w:rPrChange w:id="3858" w:author="Rodion" w:date="2019-12-09T02:09:00Z">
            <w:rPr/>
          </w:rPrChange>
        </w:rPr>
        <w:t xml:space="preserve"> доступі.</w:t>
      </w:r>
      <w:del w:id="3859" w:author="Rodion Kharabet" w:date="2019-12-06T01:36:00Z">
        <w:r w:rsidRPr="00312974" w:rsidDel="0047030A">
          <w:rPr>
            <w:rPrChange w:id="3860" w:author="Rodion" w:date="2019-12-09T02:09:00Z">
              <w:rPr/>
            </w:rPrChange>
          </w:rPr>
          <w:delText xml:space="preserve"> Adafruit Industries підрахували, що у середині 2011 року було продано понад 300 000 офіційних Arduino, а в 2013 році  - вже 700 000</w:delText>
        </w:r>
        <w:r w:rsidR="003C7EE5" w:rsidRPr="00312974" w:rsidDel="0047030A">
          <w:rPr>
            <w:rPrChange w:id="3861" w:author="Rodion" w:date="2019-12-09T02:09:00Z">
              <w:rPr/>
            </w:rPrChange>
          </w:rPr>
          <w:delText xml:space="preserve"> [24]</w:delText>
        </w:r>
        <w:r w:rsidRPr="00312974" w:rsidDel="0047030A">
          <w:rPr>
            <w:rPrChange w:id="3862" w:author="Rodion" w:date="2019-12-09T02:09:00Z">
              <w:rPr/>
            </w:rPrChange>
          </w:rPr>
          <w:delText>.</w:delText>
        </w:r>
      </w:del>
    </w:p>
    <w:p w14:paraId="3E01F85B" w14:textId="16B26FBF" w:rsidR="002A5C2C" w:rsidRPr="00312974" w:rsidRDefault="002A5C2C" w:rsidP="002A5C2C">
      <w:pPr>
        <w:rPr>
          <w:rPrChange w:id="3863" w:author="Rodion" w:date="2019-12-09T02:09:00Z">
            <w:rPr/>
          </w:rPrChange>
        </w:rPr>
      </w:pPr>
    </w:p>
    <w:p w14:paraId="5675B153" w14:textId="5D62BA0A" w:rsidR="002A5C2C" w:rsidRPr="00312974" w:rsidRDefault="0047030A" w:rsidP="002A5C2C">
      <w:pPr>
        <w:pStyle w:val="Heading4"/>
        <w:rPr>
          <w:rPrChange w:id="3864" w:author="Rodion" w:date="2019-12-09T02:09:00Z">
            <w:rPr/>
          </w:rPrChange>
        </w:rPr>
      </w:pPr>
      <w:ins w:id="3865" w:author="Rodion Kharabet" w:date="2019-12-06T01:37:00Z">
        <w:r w:rsidRPr="00312974">
          <w:rPr>
            <w:rPrChange w:id="3866" w:author="Rodion" w:date="2019-12-09T02:09:00Z">
              <w:rPr/>
            </w:rPrChange>
          </w:rPr>
          <w:t>1</w:t>
        </w:r>
      </w:ins>
      <w:del w:id="3867" w:author="Rodion Kharabet" w:date="2019-12-06T01:37:00Z">
        <w:r w:rsidR="002A5C2C" w:rsidRPr="00312974" w:rsidDel="0047030A">
          <w:rPr>
            <w:rPrChange w:id="3868" w:author="Rodion" w:date="2019-12-09T02:09:00Z">
              <w:rPr/>
            </w:rPrChange>
          </w:rPr>
          <w:delText>2</w:delText>
        </w:r>
      </w:del>
      <w:r w:rsidR="002A5C2C" w:rsidRPr="00312974">
        <w:rPr>
          <w:rPrChange w:id="3869" w:author="Rodion" w:date="2019-12-09T02:09:00Z">
            <w:rPr/>
          </w:rPrChange>
        </w:rPr>
        <w:t>.4.1.1 Апаратне забезпечення</w:t>
      </w:r>
    </w:p>
    <w:p w14:paraId="5C297006" w14:textId="3CBB739E" w:rsidR="002A5C2C" w:rsidRPr="00312974" w:rsidRDefault="002A5C2C" w:rsidP="002A5C2C">
      <w:pPr>
        <w:rPr>
          <w:rPrChange w:id="3870" w:author="Rodion" w:date="2019-12-09T02:09:00Z">
            <w:rPr/>
          </w:rPrChange>
        </w:rPr>
      </w:pPr>
    </w:p>
    <w:p w14:paraId="15F32C7F" w14:textId="2F87F8CF" w:rsidR="002A5C2C" w:rsidRPr="00312974" w:rsidRDefault="002A5C2C" w:rsidP="002A5C2C">
      <w:pPr>
        <w:rPr>
          <w:rPrChange w:id="3871" w:author="Rodion" w:date="2019-12-09T02:09:00Z">
            <w:rPr/>
          </w:rPrChange>
        </w:rPr>
      </w:pPr>
      <w:r w:rsidRPr="00312974">
        <w:rPr>
          <w:rPrChange w:id="3872" w:author="Rodion" w:date="2019-12-09T02:09:00Z">
            <w:rPr/>
          </w:rPrChange>
        </w:rPr>
        <w:t xml:space="preserve">Плата </w:t>
      </w:r>
      <w:proofErr w:type="spellStart"/>
      <w:r w:rsidRPr="00312974">
        <w:rPr>
          <w:rPrChange w:id="3873" w:author="Rodion" w:date="2019-12-09T02:09:00Z">
            <w:rPr/>
          </w:rPrChange>
        </w:rPr>
        <w:t>Arduino</w:t>
      </w:r>
      <w:proofErr w:type="spellEnd"/>
      <w:r w:rsidRPr="00312974">
        <w:rPr>
          <w:rPrChange w:id="3874" w:author="Rodion" w:date="2019-12-09T02:09:00Z">
            <w:rPr/>
          </w:rPrChange>
        </w:rPr>
        <w:t xml:space="preserve"> </w:t>
      </w:r>
      <w:del w:id="3875" w:author="Rodion Kharabet" w:date="2019-12-06T01:37:00Z">
        <w:r w:rsidRPr="00312974" w:rsidDel="0047030A">
          <w:rPr>
            <w:rPrChange w:id="3876" w:author="Rodion" w:date="2019-12-09T02:09:00Z">
              <w:rPr/>
            </w:rPrChange>
          </w:rPr>
          <w:delText xml:space="preserve">історично </w:delText>
        </w:r>
      </w:del>
      <w:r w:rsidRPr="00312974">
        <w:rPr>
          <w:rPrChange w:id="3877" w:author="Rodion" w:date="2019-12-09T02:09:00Z">
            <w:rPr/>
          </w:rPrChange>
        </w:rPr>
        <w:t xml:space="preserve">складається з 8-, 16- або 32-розрядного мікроконтролера AVR (хоча з 2015 року використовуються мікроконтролери інших виробників) з додатковими компонентами, які полегшують програмування та включення в інші схеми. Важливим аспектом </w:t>
      </w:r>
      <w:proofErr w:type="spellStart"/>
      <w:r w:rsidRPr="00312974">
        <w:rPr>
          <w:rPrChange w:id="3878" w:author="Rodion" w:date="2019-12-09T02:09:00Z">
            <w:rPr/>
          </w:rPrChange>
        </w:rPr>
        <w:t>Arduino</w:t>
      </w:r>
      <w:proofErr w:type="spellEnd"/>
      <w:r w:rsidRPr="00312974">
        <w:rPr>
          <w:rPrChange w:id="3879" w:author="Rodion" w:date="2019-12-09T02:09:00Z">
            <w:rPr/>
          </w:rPrChange>
        </w:rPr>
        <w:t xml:space="preserve"> є його стандартні роз’єми, які дозволяють користувачам підключати плату процесора до різноманітних взаємозамінних модулів доповнення, відомих як </w:t>
      </w:r>
      <w:proofErr w:type="spellStart"/>
      <w:r w:rsidRPr="00312974">
        <w:rPr>
          <w:rPrChange w:id="3880" w:author="Rodion" w:date="2019-12-09T02:09:00Z">
            <w:rPr/>
          </w:rPrChange>
        </w:rPr>
        <w:t>шилди</w:t>
      </w:r>
      <w:proofErr w:type="spellEnd"/>
      <w:r w:rsidRPr="00312974">
        <w:rPr>
          <w:rPrChange w:id="3881" w:author="Rodion" w:date="2019-12-09T02:09:00Z">
            <w:rPr/>
          </w:rPrChange>
        </w:rPr>
        <w:t xml:space="preserve">. Певні </w:t>
      </w:r>
      <w:proofErr w:type="spellStart"/>
      <w:r w:rsidRPr="00312974">
        <w:rPr>
          <w:rPrChange w:id="3882" w:author="Rodion" w:date="2019-12-09T02:09:00Z">
            <w:rPr/>
          </w:rPrChange>
        </w:rPr>
        <w:t>шилди</w:t>
      </w:r>
      <w:proofErr w:type="spellEnd"/>
      <w:r w:rsidRPr="00312974">
        <w:rPr>
          <w:rPrChange w:id="3883" w:author="Rodion" w:date="2019-12-09T02:09:00Z">
            <w:rPr/>
          </w:rPrChange>
        </w:rPr>
        <w:t xml:space="preserve"> взаємодіють з платою </w:t>
      </w:r>
      <w:proofErr w:type="spellStart"/>
      <w:r w:rsidRPr="00312974">
        <w:rPr>
          <w:rPrChange w:id="3884" w:author="Rodion" w:date="2019-12-09T02:09:00Z">
            <w:rPr/>
          </w:rPrChange>
        </w:rPr>
        <w:t>Arduino</w:t>
      </w:r>
      <w:proofErr w:type="spellEnd"/>
      <w:r w:rsidRPr="00312974">
        <w:rPr>
          <w:rPrChange w:id="3885" w:author="Rodion" w:date="2019-12-09T02:09:00Z">
            <w:rPr/>
          </w:rPrChange>
        </w:rPr>
        <w:t xml:space="preserve"> безпосередньо через піни, але більшість адресуються індивідуально через послідовну шину I²C - тому багато </w:t>
      </w:r>
      <w:proofErr w:type="spellStart"/>
      <w:r w:rsidRPr="00312974">
        <w:rPr>
          <w:rPrChange w:id="3886" w:author="Rodion" w:date="2019-12-09T02:09:00Z">
            <w:rPr/>
          </w:rPrChange>
        </w:rPr>
        <w:t>шилдів</w:t>
      </w:r>
      <w:proofErr w:type="spellEnd"/>
      <w:r w:rsidRPr="00312974">
        <w:rPr>
          <w:rPrChange w:id="3887" w:author="Rodion" w:date="2019-12-09T02:09:00Z">
            <w:rPr/>
          </w:rPrChange>
        </w:rPr>
        <w:t xml:space="preserve"> можна складати та використовувати паралельно. </w:t>
      </w:r>
    </w:p>
    <w:p w14:paraId="2CFEC8C6" w14:textId="22CE5EB0" w:rsidR="002A5C2C" w:rsidRPr="00312974" w:rsidRDefault="002A5C2C" w:rsidP="002A5C2C">
      <w:pPr>
        <w:rPr>
          <w:rPrChange w:id="3888" w:author="Rodion" w:date="2019-12-09T02:09:00Z">
            <w:rPr/>
          </w:rPrChange>
        </w:rPr>
      </w:pPr>
      <w:r w:rsidRPr="00312974">
        <w:rPr>
          <w:rPrChange w:id="3889" w:author="Rodion" w:date="2019-12-09T02:09:00Z">
            <w:rPr/>
          </w:rPrChange>
        </w:rPr>
        <w:t xml:space="preserve">До 2015 року офіційні </w:t>
      </w:r>
      <w:proofErr w:type="spellStart"/>
      <w:r w:rsidRPr="00312974">
        <w:rPr>
          <w:rPrChange w:id="3890" w:author="Rodion" w:date="2019-12-09T02:09:00Z">
            <w:rPr/>
          </w:rPrChange>
        </w:rPr>
        <w:t>Arduino</w:t>
      </w:r>
      <w:proofErr w:type="spellEnd"/>
      <w:r w:rsidRPr="00312974">
        <w:rPr>
          <w:rPrChange w:id="3891" w:author="Rodion" w:date="2019-12-09T02:09:00Z">
            <w:rPr/>
          </w:rPrChange>
        </w:rPr>
        <w:t xml:space="preserve"> використовували мікросхеми </w:t>
      </w:r>
      <w:proofErr w:type="spellStart"/>
      <w:r w:rsidRPr="00312974">
        <w:rPr>
          <w:rPrChange w:id="3892" w:author="Rodion" w:date="2019-12-09T02:09:00Z">
            <w:rPr/>
          </w:rPrChange>
        </w:rPr>
        <w:t>Atmel</w:t>
      </w:r>
      <w:proofErr w:type="spellEnd"/>
      <w:r w:rsidRPr="00312974">
        <w:rPr>
          <w:rPrChange w:id="3893" w:author="Rodion" w:date="2019-12-09T02:09:00Z">
            <w:rPr/>
          </w:rPrChange>
        </w:rPr>
        <w:t xml:space="preserve"> </w:t>
      </w:r>
      <w:proofErr w:type="spellStart"/>
      <w:r w:rsidRPr="00312974">
        <w:rPr>
          <w:rPrChange w:id="3894" w:author="Rodion" w:date="2019-12-09T02:09:00Z">
            <w:rPr/>
          </w:rPrChange>
        </w:rPr>
        <w:t>megaAVR</w:t>
      </w:r>
      <w:proofErr w:type="spellEnd"/>
      <w:r w:rsidRPr="00312974">
        <w:rPr>
          <w:rPrChange w:id="3895" w:author="Rodion" w:date="2019-12-09T02:09:00Z">
            <w:rPr/>
          </w:rPrChange>
        </w:rPr>
        <w:t xml:space="preserve">, зокрема ATmega8, ATmega168, ATmega328, ATmega1280 та ATmega2560, а у 2015 році були додані мікросхеми інших виробників. Кілька інших процесорів також використовувалися на пристроях, сумісних з </w:t>
      </w:r>
      <w:proofErr w:type="spellStart"/>
      <w:r w:rsidRPr="00312974">
        <w:rPr>
          <w:rPrChange w:id="3896" w:author="Rodion" w:date="2019-12-09T02:09:00Z">
            <w:rPr/>
          </w:rPrChange>
        </w:rPr>
        <w:t>Arduino</w:t>
      </w:r>
      <w:proofErr w:type="spellEnd"/>
      <w:r w:rsidRPr="00312974">
        <w:rPr>
          <w:rPrChange w:id="3897" w:author="Rodion" w:date="2019-12-09T02:09:00Z">
            <w:rPr/>
          </w:rPrChange>
        </w:rPr>
        <w:t>. Більшість плат містять лінійний регулятор напругою 5 В і кварцовий генератор 16 МГц (або керамічний резонатор у деяких варіантах</w:t>
      </w:r>
      <w:r w:rsidR="00E52936" w:rsidRPr="00312974">
        <w:rPr>
          <w:rPrChange w:id="3898" w:author="Rodion" w:date="2019-12-09T02:09:00Z">
            <w:rPr/>
          </w:rPrChange>
        </w:rPr>
        <w:t xml:space="preserve"> </w:t>
      </w:r>
      <w:r w:rsidR="00266407" w:rsidRPr="00312974">
        <w:rPr>
          <w:rPrChange w:id="3899" w:author="Rodion" w:date="2019-12-09T02:09:00Z">
            <w:rPr/>
          </w:rPrChange>
        </w:rPr>
        <w:t>[25]</w:t>
      </w:r>
      <w:r w:rsidRPr="00312974">
        <w:rPr>
          <w:rPrChange w:id="3900" w:author="Rodion" w:date="2019-12-09T02:09:00Z">
            <w:rPr/>
          </w:rPrChange>
        </w:rPr>
        <w:t xml:space="preserve">. Мікроконтролер </w:t>
      </w:r>
      <w:proofErr w:type="spellStart"/>
      <w:r w:rsidRPr="00312974">
        <w:rPr>
          <w:rPrChange w:id="3901" w:author="Rodion" w:date="2019-12-09T02:09:00Z">
            <w:rPr/>
          </w:rPrChange>
        </w:rPr>
        <w:t>Arduino</w:t>
      </w:r>
      <w:proofErr w:type="spellEnd"/>
      <w:r w:rsidRPr="00312974">
        <w:rPr>
          <w:rPrChange w:id="3902" w:author="Rodion" w:date="2019-12-09T02:09:00Z">
            <w:rPr/>
          </w:rPrChange>
        </w:rPr>
        <w:t xml:space="preserve"> попередньо запрограмований завантажувачем, який спрощує завантаження програм у флеш-пам’ять на мікросхемі, порівняно з іншими пристроями, які зазвичай потребують зовнішній </w:t>
      </w:r>
      <w:proofErr w:type="spellStart"/>
      <w:r w:rsidRPr="00312974">
        <w:rPr>
          <w:rPrChange w:id="3903" w:author="Rodion" w:date="2019-12-09T02:09:00Z">
            <w:rPr/>
          </w:rPrChange>
        </w:rPr>
        <w:t>програматор</w:t>
      </w:r>
      <w:proofErr w:type="spellEnd"/>
      <w:r w:rsidRPr="00312974">
        <w:rPr>
          <w:rPrChange w:id="3904" w:author="Rodion" w:date="2019-12-09T02:09:00Z">
            <w:rPr/>
          </w:rPrChange>
        </w:rPr>
        <w:t xml:space="preserve">. Це </w:t>
      </w:r>
      <w:r w:rsidRPr="00312974">
        <w:rPr>
          <w:rPrChange w:id="3905" w:author="Rodion" w:date="2019-12-09T02:09:00Z">
            <w:rPr/>
          </w:rPrChange>
        </w:rPr>
        <w:lastRenderedPageBreak/>
        <w:t xml:space="preserve">робить використання </w:t>
      </w:r>
      <w:proofErr w:type="spellStart"/>
      <w:r w:rsidRPr="00312974">
        <w:rPr>
          <w:rPrChange w:id="3906" w:author="Rodion" w:date="2019-12-09T02:09:00Z">
            <w:rPr/>
          </w:rPrChange>
        </w:rPr>
        <w:t>Arduino</w:t>
      </w:r>
      <w:proofErr w:type="spellEnd"/>
      <w:r w:rsidRPr="00312974">
        <w:rPr>
          <w:rPrChange w:id="3907" w:author="Rodion" w:date="2019-12-09T02:09:00Z">
            <w:rPr/>
          </w:rPrChange>
        </w:rPr>
        <w:t xml:space="preserve"> простішим, дозволяючи використовувати звичайний комп’ютер як </w:t>
      </w:r>
      <w:proofErr w:type="spellStart"/>
      <w:r w:rsidRPr="00312974">
        <w:rPr>
          <w:rPrChange w:id="3908" w:author="Rodion" w:date="2019-12-09T02:09:00Z">
            <w:rPr/>
          </w:rPrChange>
        </w:rPr>
        <w:t>програматор</w:t>
      </w:r>
      <w:proofErr w:type="spellEnd"/>
      <w:r w:rsidRPr="00312974">
        <w:rPr>
          <w:rPrChange w:id="3909" w:author="Rodion" w:date="2019-12-09T02:09:00Z">
            <w:rPr/>
          </w:rPrChange>
        </w:rPr>
        <w:t>.</w:t>
      </w:r>
    </w:p>
    <w:p w14:paraId="45691617" w14:textId="5811FD5E" w:rsidR="002A5C2C" w:rsidRPr="00312974" w:rsidRDefault="002A5C2C" w:rsidP="002A5C2C">
      <w:pPr>
        <w:rPr>
          <w:rPrChange w:id="3910" w:author="Rodion" w:date="2019-12-09T02:09:00Z">
            <w:rPr/>
          </w:rPrChange>
        </w:rPr>
      </w:pPr>
      <w:r w:rsidRPr="00312974">
        <w:rPr>
          <w:rPrChange w:id="3911" w:author="Rodion" w:date="2019-12-09T02:09:00Z">
            <w:rPr/>
          </w:rPrChange>
        </w:rPr>
        <w:t xml:space="preserve">На концептуальному рівні при використанні інтегрованого середовища розробки </w:t>
      </w:r>
      <w:proofErr w:type="spellStart"/>
      <w:r w:rsidRPr="00312974">
        <w:rPr>
          <w:rPrChange w:id="3912" w:author="Rodion" w:date="2019-12-09T02:09:00Z">
            <w:rPr/>
          </w:rPrChange>
        </w:rPr>
        <w:t>Arduino</w:t>
      </w:r>
      <w:proofErr w:type="spellEnd"/>
      <w:r w:rsidRPr="00312974">
        <w:rPr>
          <w:rPrChange w:id="3913" w:author="Rodion" w:date="2019-12-09T02:09:00Z">
            <w:rPr/>
          </w:rPrChange>
        </w:rPr>
        <w:t xml:space="preserve"> всі плати програмуються через послідовне з’єднання. Реалізація залежить від апаратної версії. Деякі послідовні плати </w:t>
      </w:r>
      <w:proofErr w:type="spellStart"/>
      <w:r w:rsidRPr="00312974">
        <w:rPr>
          <w:rPrChange w:id="3914" w:author="Rodion" w:date="2019-12-09T02:09:00Z">
            <w:rPr/>
          </w:rPrChange>
        </w:rPr>
        <w:t>Arduino</w:t>
      </w:r>
      <w:proofErr w:type="spellEnd"/>
      <w:r w:rsidRPr="00312974">
        <w:rPr>
          <w:rPrChange w:id="3915" w:author="Rodion" w:date="2019-12-09T02:09:00Z">
            <w:rPr/>
          </w:rPrChange>
        </w:rPr>
        <w:t xml:space="preserve"> містять схему зсуву рівня для перетворень між логічними рівнями RS-232 та сигналами рівня TTL. Сучасні плати </w:t>
      </w:r>
      <w:proofErr w:type="spellStart"/>
      <w:r w:rsidRPr="00312974">
        <w:rPr>
          <w:rPrChange w:id="3916" w:author="Rodion" w:date="2019-12-09T02:09:00Z">
            <w:rPr/>
          </w:rPrChange>
        </w:rPr>
        <w:t>Arduino</w:t>
      </w:r>
      <w:proofErr w:type="spellEnd"/>
      <w:r w:rsidRPr="00312974">
        <w:rPr>
          <w:rPrChange w:id="3917" w:author="Rodion" w:date="2019-12-09T02:09:00Z">
            <w:rPr/>
          </w:rPrChange>
        </w:rPr>
        <w:t xml:space="preserve"> програмуються за допомогою універсальної послідовної шини </w:t>
      </w:r>
      <w:del w:id="3918" w:author="Rodion Kharabet" w:date="2019-12-06T01:38:00Z">
        <w:r w:rsidRPr="00312974" w:rsidDel="0047030A">
          <w:rPr>
            <w:rPrChange w:id="3919" w:author="Rodion" w:date="2019-12-09T02:09:00Z">
              <w:rPr/>
            </w:rPrChange>
          </w:rPr>
          <w:delText>(з англ. “Universal Serial Bus” (</w:delText>
        </w:r>
      </w:del>
      <w:r w:rsidRPr="00312974">
        <w:rPr>
          <w:rPrChange w:id="3920" w:author="Rodion" w:date="2019-12-09T02:09:00Z">
            <w:rPr/>
          </w:rPrChange>
        </w:rPr>
        <w:t>USB</w:t>
      </w:r>
      <w:del w:id="3921" w:author="Rodion Kharabet" w:date="2019-12-06T01:38:00Z">
        <w:r w:rsidRPr="00312974" w:rsidDel="0047030A">
          <w:rPr>
            <w:rPrChange w:id="3922" w:author="Rodion" w:date="2019-12-09T02:09:00Z">
              <w:rPr/>
            </w:rPrChange>
          </w:rPr>
          <w:delText>))</w:delText>
        </w:r>
      </w:del>
      <w:r w:rsidRPr="00312974">
        <w:rPr>
          <w:rPrChange w:id="3923" w:author="Rodion" w:date="2019-12-09T02:09:00Z">
            <w:rPr/>
          </w:rPrChange>
        </w:rPr>
        <w:t xml:space="preserve">, реалізованої за допомогою </w:t>
      </w:r>
      <w:proofErr w:type="spellStart"/>
      <w:r w:rsidRPr="00312974">
        <w:rPr>
          <w:rPrChange w:id="3924" w:author="Rodion" w:date="2019-12-09T02:09:00Z">
            <w:rPr/>
          </w:rPrChange>
        </w:rPr>
        <w:t>чіпа</w:t>
      </w:r>
      <w:proofErr w:type="spellEnd"/>
      <w:del w:id="3925" w:author="Rodion Kharabet" w:date="2019-12-06T01:38:00Z">
        <w:r w:rsidRPr="00312974" w:rsidDel="0047030A">
          <w:rPr>
            <w:rPrChange w:id="3926" w:author="Rodion" w:date="2019-12-09T02:09:00Z">
              <w:rPr/>
            </w:rPrChange>
          </w:rPr>
          <w:delText>ми</w:delText>
        </w:r>
      </w:del>
      <w:r w:rsidRPr="00312974">
        <w:rPr>
          <w:rPrChange w:id="3927" w:author="Rodion" w:date="2019-12-09T02:09:00Z">
            <w:rPr/>
          </w:rPrChange>
        </w:rPr>
        <w:t xml:space="preserve"> адаптера USB-</w:t>
      </w:r>
      <w:proofErr w:type="spellStart"/>
      <w:r w:rsidRPr="00312974">
        <w:rPr>
          <w:rPrChange w:id="3928" w:author="Rodion" w:date="2019-12-09T02:09:00Z">
            <w:rPr/>
          </w:rPrChange>
        </w:rPr>
        <w:t>to</w:t>
      </w:r>
      <w:proofErr w:type="spellEnd"/>
      <w:r w:rsidRPr="00312974">
        <w:rPr>
          <w:rPrChange w:id="3929" w:author="Rodion" w:date="2019-12-09T02:09:00Z">
            <w:rPr/>
          </w:rPrChange>
        </w:rPr>
        <w:t>-</w:t>
      </w:r>
      <w:proofErr w:type="spellStart"/>
      <w:r w:rsidRPr="00312974">
        <w:rPr>
          <w:rPrChange w:id="3930" w:author="Rodion" w:date="2019-12-09T02:09:00Z">
            <w:rPr/>
          </w:rPrChange>
        </w:rPr>
        <w:t>serial</w:t>
      </w:r>
      <w:proofErr w:type="spellEnd"/>
      <w:r w:rsidRPr="00312974">
        <w:rPr>
          <w:rPrChange w:id="3931" w:author="Rodion" w:date="2019-12-09T02:09:00Z">
            <w:rPr/>
          </w:rPrChange>
        </w:rPr>
        <w:t>, таких як FTDI FT232.</w:t>
      </w:r>
      <w:del w:id="3932" w:author="Rodion Kharabet" w:date="2019-12-06T01:39:00Z">
        <w:r w:rsidRPr="00312974" w:rsidDel="0047030A">
          <w:rPr>
            <w:rPrChange w:id="3933" w:author="Rodion" w:date="2019-12-09T02:09:00Z">
              <w:rPr/>
            </w:rPrChange>
          </w:rPr>
          <w:delText xml:space="preserve"> Деякі плати, наприклад, більш пізні моделі Uno, замінюють мікросхему FTDI окремим чіпом AVR, що містить USB-to-serial мікропрограму, яку можна перепрограмувати за допомогою її власного піна ICSP. Інші варіанти, такі як Arduino Mini і неофіційний Boarduino, використовують знімний USB-to-serial адаптер або кабель, Bluetooth або інші. Якщо замість Arduino IDE </w:delText>
        </w:r>
        <w:r w:rsidR="00D91CCB" w:rsidRPr="00312974" w:rsidDel="0047030A">
          <w:rPr>
            <w:rPrChange w:id="3934" w:author="Rodion" w:date="2019-12-09T02:09:00Z">
              <w:rPr/>
            </w:rPrChange>
          </w:rPr>
          <w:delText>застосовуються</w:delText>
        </w:r>
        <w:r w:rsidRPr="00312974" w:rsidDel="0047030A">
          <w:rPr>
            <w:rPrChange w:id="3935" w:author="Rodion" w:date="2019-12-09T02:09:00Z">
              <w:rPr/>
            </w:rPrChange>
          </w:rPr>
          <w:delText xml:space="preserve"> традиційні інструменти мікроконтролера, використовується стандартне програмування AVR ISP</w:delText>
        </w:r>
        <w:r w:rsidR="003E639F" w:rsidRPr="00312974" w:rsidDel="0047030A">
          <w:rPr>
            <w:rPrChange w:id="3936" w:author="Rodion" w:date="2019-12-09T02:09:00Z">
              <w:rPr/>
            </w:rPrChange>
          </w:rPr>
          <w:delText xml:space="preserve"> [26]</w:delText>
        </w:r>
        <w:r w:rsidRPr="00312974" w:rsidDel="0047030A">
          <w:rPr>
            <w:rPrChange w:id="3937" w:author="Rodion" w:date="2019-12-09T02:09:00Z">
              <w:rPr/>
            </w:rPrChange>
          </w:rPr>
          <w:delText>.</w:delText>
        </w:r>
      </w:del>
    </w:p>
    <w:p w14:paraId="6B81591A" w14:textId="069AD287" w:rsidR="002A5C2C" w:rsidRPr="00312974" w:rsidDel="0047030A" w:rsidRDefault="002A5C2C" w:rsidP="007A0FE4">
      <w:pPr>
        <w:rPr>
          <w:del w:id="3938" w:author="Rodion Kharabet" w:date="2019-12-06T01:40:00Z"/>
          <w:rPrChange w:id="3939" w:author="Rodion" w:date="2019-12-09T02:09:00Z">
            <w:rPr>
              <w:del w:id="3940" w:author="Rodion Kharabet" w:date="2019-12-06T01:40:00Z"/>
            </w:rPr>
          </w:rPrChange>
        </w:rPr>
      </w:pPr>
      <w:r w:rsidRPr="00312974">
        <w:rPr>
          <w:rPrChange w:id="3941" w:author="Rodion" w:date="2019-12-09T02:09:00Z">
            <w:rPr/>
          </w:rPrChange>
        </w:rPr>
        <w:t xml:space="preserve">Плата </w:t>
      </w:r>
      <w:proofErr w:type="spellStart"/>
      <w:r w:rsidRPr="00312974">
        <w:rPr>
          <w:rPrChange w:id="3942" w:author="Rodion" w:date="2019-12-09T02:09:00Z">
            <w:rPr/>
          </w:rPrChange>
        </w:rPr>
        <w:t>Arduino</w:t>
      </w:r>
      <w:proofErr w:type="spellEnd"/>
      <w:r w:rsidRPr="00312974">
        <w:rPr>
          <w:rPrChange w:id="3943" w:author="Rodion" w:date="2019-12-09T02:09:00Z">
            <w:rPr/>
          </w:rPrChange>
        </w:rPr>
        <w:t xml:space="preserve"> дозволяє використовувати більшість контактів вводу-виводу мікроконтролера в інших схемах.</w:t>
      </w:r>
      <w:r w:rsidR="003E639F" w:rsidRPr="00312974">
        <w:rPr>
          <w:rPrChange w:id="3944" w:author="Rodion" w:date="2019-12-09T02:09:00Z">
            <w:rPr/>
          </w:rPrChange>
        </w:rPr>
        <w:t xml:space="preserve"> Моделі</w:t>
      </w:r>
      <w:r w:rsidRPr="00312974">
        <w:rPr>
          <w:rPrChange w:id="3945" w:author="Rodion" w:date="2019-12-09T02:09:00Z">
            <w:rPr/>
          </w:rPrChange>
        </w:rPr>
        <w:t xml:space="preserve"> </w:t>
      </w:r>
      <w:proofErr w:type="spellStart"/>
      <w:r w:rsidRPr="00312974">
        <w:rPr>
          <w:rPrChange w:id="3946" w:author="Rodion" w:date="2019-12-09T02:09:00Z">
            <w:rPr/>
          </w:rPrChange>
        </w:rPr>
        <w:t>Diecimila</w:t>
      </w:r>
      <w:proofErr w:type="spellEnd"/>
      <w:r w:rsidRPr="00312974">
        <w:rPr>
          <w:rPrChange w:id="3947" w:author="Rodion" w:date="2019-12-09T02:09:00Z">
            <w:rPr/>
          </w:rPrChange>
        </w:rPr>
        <w:t xml:space="preserve">, </w:t>
      </w:r>
      <w:proofErr w:type="spellStart"/>
      <w:r w:rsidRPr="00312974">
        <w:rPr>
          <w:rPrChange w:id="3948" w:author="Rodion" w:date="2019-12-09T02:09:00Z">
            <w:rPr/>
          </w:rPrChange>
        </w:rPr>
        <w:t>Duemilanove</w:t>
      </w:r>
      <w:proofErr w:type="spellEnd"/>
      <w:r w:rsidRPr="00312974">
        <w:rPr>
          <w:rPrChange w:id="3949" w:author="Rodion" w:date="2019-12-09T02:09:00Z">
            <w:rPr/>
          </w:rPrChange>
        </w:rPr>
        <w:t xml:space="preserve"> та </w:t>
      </w:r>
      <w:proofErr w:type="spellStart"/>
      <w:r w:rsidRPr="00312974">
        <w:rPr>
          <w:rPrChange w:id="3950" w:author="Rodion" w:date="2019-12-09T02:09:00Z">
            <w:rPr/>
          </w:rPrChange>
        </w:rPr>
        <w:t>Uno</w:t>
      </w:r>
      <w:proofErr w:type="spellEnd"/>
      <w:r w:rsidRPr="00312974">
        <w:rPr>
          <w:rPrChange w:id="3951" w:author="Rodion" w:date="2019-12-09T02:09:00Z">
            <w:rPr/>
          </w:rPrChange>
        </w:rPr>
        <w:t xml:space="preserve"> перед</w:t>
      </w:r>
      <w:r w:rsidR="00D91CCB" w:rsidRPr="00312974">
        <w:rPr>
          <w:rPrChange w:id="3952" w:author="Rodion" w:date="2019-12-09T02:09:00Z">
            <w:rPr/>
          </w:rPrChange>
        </w:rPr>
        <w:t>ба</w:t>
      </w:r>
      <w:r w:rsidRPr="00312974">
        <w:rPr>
          <w:rPrChange w:id="3953" w:author="Rodion" w:date="2019-12-09T02:09:00Z">
            <w:rPr/>
          </w:rPrChange>
        </w:rPr>
        <w:t xml:space="preserve">чають наявність 14 цифрових </w:t>
      </w:r>
      <w:proofErr w:type="spellStart"/>
      <w:r w:rsidRPr="00312974">
        <w:rPr>
          <w:rPrChange w:id="3954" w:author="Rodion" w:date="2019-12-09T02:09:00Z">
            <w:rPr/>
          </w:rPrChange>
        </w:rPr>
        <w:t>пінів</w:t>
      </w:r>
      <w:proofErr w:type="spellEnd"/>
      <w:r w:rsidRPr="00312974">
        <w:rPr>
          <w:rPrChange w:id="3955" w:author="Rodion" w:date="2019-12-09T02:09:00Z">
            <w:rPr/>
          </w:rPrChange>
        </w:rPr>
        <w:t xml:space="preserve"> вводу-виводу, 6 з яких можуть виробляти сигнали з </w:t>
      </w:r>
      <w:proofErr w:type="spellStart"/>
      <w:r w:rsidRPr="00312974">
        <w:rPr>
          <w:rPrChange w:id="3956" w:author="Rodion" w:date="2019-12-09T02:09:00Z">
            <w:rPr/>
          </w:rPrChange>
        </w:rPr>
        <w:t>широтно</w:t>
      </w:r>
      <w:proofErr w:type="spellEnd"/>
      <w:r w:rsidRPr="00312974">
        <w:rPr>
          <w:rPrChange w:id="3957" w:author="Rodion" w:date="2019-12-09T02:09:00Z">
            <w:rPr/>
          </w:rPrChange>
        </w:rPr>
        <w:t xml:space="preserve">-імпульсною модуляцією, і 6 аналогових входів, які </w:t>
      </w:r>
      <w:r w:rsidR="00D91CCB" w:rsidRPr="00312974">
        <w:rPr>
          <w:rPrChange w:id="3958" w:author="Rodion" w:date="2019-12-09T02:09:00Z">
            <w:rPr/>
          </w:rPrChange>
        </w:rPr>
        <w:t>водночас</w:t>
      </w:r>
      <w:r w:rsidRPr="00312974">
        <w:rPr>
          <w:rPrChange w:id="3959" w:author="Rodion" w:date="2019-12-09T02:09:00Z">
            <w:rPr/>
          </w:rPrChange>
        </w:rPr>
        <w:t xml:space="preserve"> можуть </w:t>
      </w:r>
      <w:del w:id="3960" w:author="Rodion Kharabet" w:date="2019-12-06T01:40:00Z">
        <w:r w:rsidRPr="00312974" w:rsidDel="0047030A">
          <w:rPr>
            <w:rPrChange w:id="3961" w:author="Rodion" w:date="2019-12-09T02:09:00Z">
              <w:rPr/>
            </w:rPrChange>
          </w:rPr>
          <w:delText xml:space="preserve">використовуватися як 6 цифрових пінів вводу-виводу. </w:delText>
        </w:r>
      </w:del>
    </w:p>
    <w:p w14:paraId="7E4F3B47" w14:textId="55ECF40A" w:rsidR="002A5C2C" w:rsidRPr="00312974" w:rsidDel="0047030A" w:rsidRDefault="002A5C2C" w:rsidP="00F0256A">
      <w:pPr>
        <w:rPr>
          <w:del w:id="3962" w:author="Rodion Kharabet" w:date="2019-12-06T01:39:00Z"/>
          <w:rPrChange w:id="3963" w:author="Rodion" w:date="2019-12-09T02:09:00Z">
            <w:rPr>
              <w:del w:id="3964" w:author="Rodion Kharabet" w:date="2019-12-06T01:39:00Z"/>
            </w:rPr>
          </w:rPrChange>
        </w:rPr>
      </w:pPr>
      <w:del w:id="3965" w:author="Rodion Kharabet" w:date="2019-12-06T01:39:00Z">
        <w:r w:rsidRPr="00312974" w:rsidDel="0047030A">
          <w:rPr>
            <w:rPrChange w:id="3966" w:author="Rodion" w:date="2019-12-09T02:09:00Z">
              <w:rPr/>
            </w:rPrChange>
          </w:rPr>
          <w:delText>Є багато плат, сумісних з Arduino та похідних від Arduino. Деякі є функціонально еквівалентними Arduino і можуть використовуватися взаємозамінно. Багато хто вдосконалює базову Arduino, додаючи вихідні драйвери. Інші плати - електрично еквівалентні, але змінюють форм-фактор, зберігаючи сумісність із шилдами, однак ця сумісніть зберігається не завжди. Існують і варіанти, що використовують зовсім інші процесори з різним рівнем сумісності.</w:delText>
        </w:r>
      </w:del>
    </w:p>
    <w:p w14:paraId="4FBF9C4C" w14:textId="59B339C9" w:rsidR="002A5C2C" w:rsidRPr="00312974" w:rsidDel="0047030A" w:rsidRDefault="002A5C2C">
      <w:pPr>
        <w:rPr>
          <w:del w:id="3967" w:author="Rodion Kharabet" w:date="2019-12-06T01:40:00Z"/>
          <w:rPrChange w:id="3968" w:author="Rodion" w:date="2019-12-09T02:09:00Z">
            <w:rPr>
              <w:del w:id="3969" w:author="Rodion Kharabet" w:date="2019-12-06T01:40:00Z"/>
            </w:rPr>
          </w:rPrChange>
        </w:rPr>
      </w:pPr>
      <w:del w:id="3970" w:author="Rodion Kharabet" w:date="2019-12-06T01:40:00Z">
        <w:r w:rsidRPr="00312974" w:rsidDel="0047030A">
          <w:rPr>
            <w:rPrChange w:id="3971" w:author="Rodion" w:date="2019-12-09T02:09:00Z">
              <w:rPr/>
            </w:rPrChange>
          </w:rPr>
          <w:delText xml:space="preserve">Оригінальне апаратне </w:delText>
        </w:r>
        <w:r w:rsidR="00D91CCB" w:rsidRPr="00312974" w:rsidDel="0047030A">
          <w:rPr>
            <w:rPrChange w:id="3972" w:author="Rodion" w:date="2019-12-09T02:09:00Z">
              <w:rPr/>
            </w:rPrChange>
          </w:rPr>
          <w:delText>забезпечення</w:delText>
        </w:r>
        <w:r w:rsidRPr="00312974" w:rsidDel="0047030A">
          <w:rPr>
            <w:rPrChange w:id="3973" w:author="Rodion" w:date="2019-12-09T02:09:00Z">
              <w:rPr/>
            </w:rPrChange>
          </w:rPr>
          <w:delText xml:space="preserve"> Arduino було виготовлено італійською компанією Smart Projects. Деякі плати під маркою Arduino були розроблені американськими компаніями SparkFun Electronics і Adafruit Industries. На сьогоднішній день комерційно було вироблено сімнадцять версій обладнання Arduino.</w:delText>
        </w:r>
      </w:del>
    </w:p>
    <w:p w14:paraId="04DBEDF3" w14:textId="144158D2" w:rsidR="002A5C2C" w:rsidRPr="00312974" w:rsidDel="0047030A" w:rsidRDefault="003E639F">
      <w:pPr>
        <w:rPr>
          <w:del w:id="3974" w:author="Rodion Kharabet" w:date="2019-12-06T01:40:00Z"/>
          <w:rPrChange w:id="3975" w:author="Rodion" w:date="2019-12-09T02:09:00Z">
            <w:rPr>
              <w:del w:id="3976" w:author="Rodion Kharabet" w:date="2019-12-06T01:40:00Z"/>
            </w:rPr>
          </w:rPrChange>
        </w:rPr>
      </w:pPr>
      <w:del w:id="3977" w:author="Rodion Kharabet" w:date="2019-12-06T01:40:00Z">
        <w:r w:rsidRPr="00312974" w:rsidDel="0047030A">
          <w:rPr>
            <w:rPrChange w:id="3978" w:author="Rodion" w:date="2019-12-09T02:09:00Z">
              <w:rPr/>
            </w:rPrChange>
          </w:rPr>
          <w:delText>Існують наступні моделі офіційних плат Arduino</w:delText>
        </w:r>
        <w:r w:rsidR="002A5C2C" w:rsidRPr="00312974" w:rsidDel="0047030A">
          <w:rPr>
            <w:rPrChange w:id="3979" w:author="Rodion" w:date="2019-12-09T02:09:00Z">
              <w:rPr/>
            </w:rPrChange>
          </w:rPr>
          <w:delText>:</w:delText>
        </w:r>
      </w:del>
    </w:p>
    <w:p w14:paraId="00C7D2F3" w14:textId="428BC7BE" w:rsidR="002A5C2C" w:rsidRPr="00312974" w:rsidDel="0047030A" w:rsidRDefault="002A5C2C">
      <w:pPr>
        <w:rPr>
          <w:del w:id="3980" w:author="Rodion Kharabet" w:date="2019-12-06T01:40:00Z"/>
          <w:rPrChange w:id="3981" w:author="Rodion" w:date="2019-12-09T02:09:00Z">
            <w:rPr>
              <w:del w:id="3982" w:author="Rodion Kharabet" w:date="2019-12-06T01:40:00Z"/>
            </w:rPr>
          </w:rPrChange>
        </w:rPr>
        <w:pPrChange w:id="3983" w:author="Rodion Kharabet" w:date="2019-12-06T01:40:00Z">
          <w:pPr>
            <w:pStyle w:val="ListParagraph"/>
          </w:pPr>
        </w:pPrChange>
      </w:pPr>
      <w:del w:id="3984" w:author="Rodion Kharabet" w:date="2019-12-06T01:40:00Z">
        <w:r w:rsidRPr="00312974" w:rsidDel="0047030A">
          <w:rPr>
            <w:rPrChange w:id="3985" w:author="Rodion" w:date="2019-12-09T02:09:00Z">
              <w:rPr/>
            </w:rPrChange>
          </w:rPr>
          <w:delText>Arduino Diecimila in Stoicheia</w:delText>
        </w:r>
        <w:r w:rsidR="00C46563" w:rsidRPr="00312974" w:rsidDel="0047030A">
          <w:rPr>
            <w:rPrChange w:id="3986" w:author="Rodion" w:date="2019-12-09T02:09:00Z">
              <w:rPr/>
            </w:rPrChange>
          </w:rPr>
          <w:delText>;</w:delText>
        </w:r>
      </w:del>
    </w:p>
    <w:p w14:paraId="0CF465BC" w14:textId="11903532" w:rsidR="002A5C2C" w:rsidRPr="00312974" w:rsidDel="0047030A" w:rsidRDefault="002A5C2C">
      <w:pPr>
        <w:rPr>
          <w:del w:id="3987" w:author="Rodion Kharabet" w:date="2019-12-06T01:40:00Z"/>
          <w:rPrChange w:id="3988" w:author="Rodion" w:date="2019-12-09T02:09:00Z">
            <w:rPr>
              <w:del w:id="3989" w:author="Rodion Kharabet" w:date="2019-12-06T01:40:00Z"/>
            </w:rPr>
          </w:rPrChange>
        </w:rPr>
        <w:pPrChange w:id="3990" w:author="Rodion Kharabet" w:date="2019-12-06T01:40:00Z">
          <w:pPr>
            <w:pStyle w:val="ListParagraph"/>
          </w:pPr>
        </w:pPrChange>
      </w:pPr>
      <w:del w:id="3991" w:author="Rodion Kharabet" w:date="2019-12-06T01:40:00Z">
        <w:r w:rsidRPr="00312974" w:rsidDel="0047030A">
          <w:rPr>
            <w:rPrChange w:id="3992" w:author="Rodion" w:date="2019-12-09T02:09:00Z">
              <w:rPr/>
            </w:rPrChange>
          </w:rPr>
          <w:delText xml:space="preserve">Arduino Duemilanove (rev 2009b) </w:delText>
        </w:r>
        <w:r w:rsidR="00C46563" w:rsidRPr="00312974" w:rsidDel="0047030A">
          <w:rPr>
            <w:rPrChange w:id="3993" w:author="Rodion" w:date="2019-12-09T02:09:00Z">
              <w:rPr/>
            </w:rPrChange>
          </w:rPr>
          <w:delText>;</w:delText>
        </w:r>
      </w:del>
    </w:p>
    <w:p w14:paraId="16EF8C48" w14:textId="5B694692" w:rsidR="002A5C2C" w:rsidRPr="00312974" w:rsidDel="0047030A" w:rsidRDefault="002A5C2C">
      <w:pPr>
        <w:rPr>
          <w:del w:id="3994" w:author="Rodion Kharabet" w:date="2019-12-06T01:40:00Z"/>
          <w:rPrChange w:id="3995" w:author="Rodion" w:date="2019-12-09T02:09:00Z">
            <w:rPr>
              <w:del w:id="3996" w:author="Rodion Kharabet" w:date="2019-12-06T01:40:00Z"/>
            </w:rPr>
          </w:rPrChange>
        </w:rPr>
        <w:pPrChange w:id="3997" w:author="Rodion Kharabet" w:date="2019-12-06T01:40:00Z">
          <w:pPr>
            <w:pStyle w:val="ListParagraph"/>
          </w:pPr>
        </w:pPrChange>
      </w:pPr>
      <w:del w:id="3998" w:author="Rodion Kharabet" w:date="2019-12-06T01:40:00Z">
        <w:r w:rsidRPr="00312974" w:rsidDel="0047030A">
          <w:rPr>
            <w:rPrChange w:id="3999" w:author="Rodion" w:date="2019-12-09T02:09:00Z">
              <w:rPr/>
            </w:rPrChange>
          </w:rPr>
          <w:delText xml:space="preserve">Arduino UNO </w:delText>
        </w:r>
        <w:r w:rsidR="00C46563" w:rsidRPr="00312974" w:rsidDel="0047030A">
          <w:rPr>
            <w:rPrChange w:id="4000" w:author="Rodion" w:date="2019-12-09T02:09:00Z">
              <w:rPr/>
            </w:rPrChange>
          </w:rPr>
          <w:delText>;</w:delText>
        </w:r>
      </w:del>
    </w:p>
    <w:p w14:paraId="7EE560DC" w14:textId="482D6443" w:rsidR="002A5C2C" w:rsidRPr="00312974" w:rsidDel="0047030A" w:rsidRDefault="002A5C2C">
      <w:pPr>
        <w:rPr>
          <w:del w:id="4001" w:author="Rodion Kharabet" w:date="2019-12-06T01:40:00Z"/>
          <w:rPrChange w:id="4002" w:author="Rodion" w:date="2019-12-09T02:09:00Z">
            <w:rPr>
              <w:del w:id="4003" w:author="Rodion Kharabet" w:date="2019-12-06T01:40:00Z"/>
            </w:rPr>
          </w:rPrChange>
        </w:rPr>
        <w:pPrChange w:id="4004" w:author="Rodion Kharabet" w:date="2019-12-06T01:40:00Z">
          <w:pPr>
            <w:pStyle w:val="ListParagraph"/>
          </w:pPr>
        </w:pPrChange>
      </w:pPr>
      <w:del w:id="4005" w:author="Rodion Kharabet" w:date="2019-12-06T01:40:00Z">
        <w:r w:rsidRPr="00312974" w:rsidDel="0047030A">
          <w:rPr>
            <w:rPrChange w:id="4006" w:author="Rodion" w:date="2019-12-09T02:09:00Z">
              <w:rPr/>
            </w:rPrChange>
          </w:rPr>
          <w:delText xml:space="preserve">Arduino Leonardo </w:delText>
        </w:r>
        <w:r w:rsidR="00C46563" w:rsidRPr="00312974" w:rsidDel="0047030A">
          <w:rPr>
            <w:rPrChange w:id="4007" w:author="Rodion" w:date="2019-12-09T02:09:00Z">
              <w:rPr/>
            </w:rPrChange>
          </w:rPr>
          <w:delText>;</w:delText>
        </w:r>
      </w:del>
    </w:p>
    <w:p w14:paraId="667D71A1" w14:textId="5688C9FC" w:rsidR="002A5C2C" w:rsidRPr="00312974" w:rsidDel="0047030A" w:rsidRDefault="002A5C2C">
      <w:pPr>
        <w:rPr>
          <w:del w:id="4008" w:author="Rodion Kharabet" w:date="2019-12-06T01:40:00Z"/>
          <w:rPrChange w:id="4009" w:author="Rodion" w:date="2019-12-09T02:09:00Z">
            <w:rPr>
              <w:del w:id="4010" w:author="Rodion Kharabet" w:date="2019-12-06T01:40:00Z"/>
            </w:rPr>
          </w:rPrChange>
        </w:rPr>
        <w:pPrChange w:id="4011" w:author="Rodion Kharabet" w:date="2019-12-06T01:40:00Z">
          <w:pPr>
            <w:pStyle w:val="ListParagraph"/>
          </w:pPr>
        </w:pPrChange>
      </w:pPr>
      <w:del w:id="4012" w:author="Rodion Kharabet" w:date="2019-12-06T01:40:00Z">
        <w:r w:rsidRPr="00312974" w:rsidDel="0047030A">
          <w:rPr>
            <w:rPrChange w:id="4013" w:author="Rodion" w:date="2019-12-09T02:09:00Z">
              <w:rPr/>
            </w:rPrChange>
          </w:rPr>
          <w:delText xml:space="preserve">Arduino Mega </w:delText>
        </w:r>
        <w:r w:rsidR="00C46563" w:rsidRPr="00312974" w:rsidDel="0047030A">
          <w:rPr>
            <w:rPrChange w:id="4014" w:author="Rodion" w:date="2019-12-09T02:09:00Z">
              <w:rPr/>
            </w:rPrChange>
          </w:rPr>
          <w:delText>;</w:delText>
        </w:r>
      </w:del>
    </w:p>
    <w:p w14:paraId="757D1722" w14:textId="42BC4D7B" w:rsidR="002A5C2C" w:rsidRPr="00312974" w:rsidDel="0047030A" w:rsidRDefault="002A5C2C">
      <w:pPr>
        <w:rPr>
          <w:del w:id="4015" w:author="Rodion Kharabet" w:date="2019-12-06T01:40:00Z"/>
          <w:rPrChange w:id="4016" w:author="Rodion" w:date="2019-12-09T02:09:00Z">
            <w:rPr>
              <w:del w:id="4017" w:author="Rodion Kharabet" w:date="2019-12-06T01:40:00Z"/>
            </w:rPr>
          </w:rPrChange>
        </w:rPr>
        <w:pPrChange w:id="4018" w:author="Rodion Kharabet" w:date="2019-12-06T01:40:00Z">
          <w:pPr>
            <w:pStyle w:val="ListParagraph"/>
          </w:pPr>
        </w:pPrChange>
      </w:pPr>
      <w:del w:id="4019" w:author="Rodion Kharabet" w:date="2019-12-06T01:40:00Z">
        <w:r w:rsidRPr="00312974" w:rsidDel="0047030A">
          <w:rPr>
            <w:rPrChange w:id="4020" w:author="Rodion" w:date="2019-12-09T02:09:00Z">
              <w:rPr/>
            </w:rPrChange>
          </w:rPr>
          <w:delText>Arduino MEGA 2560 R3</w:delText>
        </w:r>
        <w:r w:rsidR="00C46563" w:rsidRPr="00312974" w:rsidDel="0047030A">
          <w:rPr>
            <w:rPrChange w:id="4021" w:author="Rodion" w:date="2019-12-09T02:09:00Z">
              <w:rPr/>
            </w:rPrChange>
          </w:rPr>
          <w:delText>;</w:delText>
        </w:r>
      </w:del>
    </w:p>
    <w:p w14:paraId="5AED77E6" w14:textId="2D20A16B" w:rsidR="002A5C2C" w:rsidRPr="00312974" w:rsidDel="0047030A" w:rsidRDefault="002A5C2C">
      <w:pPr>
        <w:rPr>
          <w:del w:id="4022" w:author="Rodion Kharabet" w:date="2019-12-06T01:40:00Z"/>
          <w:rPrChange w:id="4023" w:author="Rodion" w:date="2019-12-09T02:09:00Z">
            <w:rPr>
              <w:del w:id="4024" w:author="Rodion Kharabet" w:date="2019-12-06T01:40:00Z"/>
            </w:rPr>
          </w:rPrChange>
        </w:rPr>
        <w:pPrChange w:id="4025" w:author="Rodion Kharabet" w:date="2019-12-06T01:40:00Z">
          <w:pPr>
            <w:pStyle w:val="ListParagraph"/>
          </w:pPr>
        </w:pPrChange>
      </w:pPr>
      <w:del w:id="4026" w:author="Rodion Kharabet" w:date="2019-12-06T01:40:00Z">
        <w:r w:rsidRPr="00312974" w:rsidDel="0047030A">
          <w:rPr>
            <w:rPrChange w:id="4027" w:author="Rodion" w:date="2019-12-09T02:09:00Z">
              <w:rPr/>
            </w:rPrChange>
          </w:rPr>
          <w:delText xml:space="preserve">Arduino Nano </w:delText>
        </w:r>
        <w:r w:rsidR="00C46563" w:rsidRPr="00312974" w:rsidDel="0047030A">
          <w:rPr>
            <w:rPrChange w:id="4028" w:author="Rodion" w:date="2019-12-09T02:09:00Z">
              <w:rPr/>
            </w:rPrChange>
          </w:rPr>
          <w:delText>;</w:delText>
        </w:r>
      </w:del>
    </w:p>
    <w:p w14:paraId="631D98D4" w14:textId="46300586" w:rsidR="002A5C2C" w:rsidRPr="00312974" w:rsidDel="0047030A" w:rsidRDefault="002A5C2C">
      <w:pPr>
        <w:rPr>
          <w:del w:id="4029" w:author="Rodion Kharabet" w:date="2019-12-06T01:40:00Z"/>
          <w:rPrChange w:id="4030" w:author="Rodion" w:date="2019-12-09T02:09:00Z">
            <w:rPr>
              <w:del w:id="4031" w:author="Rodion Kharabet" w:date="2019-12-06T01:40:00Z"/>
            </w:rPr>
          </w:rPrChange>
        </w:rPr>
        <w:pPrChange w:id="4032" w:author="Rodion Kharabet" w:date="2019-12-06T01:40:00Z">
          <w:pPr>
            <w:pStyle w:val="ListParagraph"/>
          </w:pPr>
        </w:pPrChange>
      </w:pPr>
      <w:del w:id="4033" w:author="Rodion Kharabet" w:date="2019-12-06T01:40:00Z">
        <w:r w:rsidRPr="00312974" w:rsidDel="0047030A">
          <w:rPr>
            <w:rPrChange w:id="4034" w:author="Rodion" w:date="2019-12-09T02:09:00Z">
              <w:rPr/>
            </w:rPrChange>
          </w:rPr>
          <w:delText xml:space="preserve">Arduino Due (ARM Cortex-M3 core) </w:delText>
        </w:r>
        <w:r w:rsidR="00C46563" w:rsidRPr="00312974" w:rsidDel="0047030A">
          <w:rPr>
            <w:rPrChange w:id="4035" w:author="Rodion" w:date="2019-12-09T02:09:00Z">
              <w:rPr/>
            </w:rPrChange>
          </w:rPr>
          <w:delText>;</w:delText>
        </w:r>
      </w:del>
    </w:p>
    <w:p w14:paraId="017CFAE6" w14:textId="262F2C6A" w:rsidR="002A5C2C" w:rsidRPr="00312974" w:rsidDel="0047030A" w:rsidRDefault="002A5C2C">
      <w:pPr>
        <w:rPr>
          <w:del w:id="4036" w:author="Rodion Kharabet" w:date="2019-12-06T01:40:00Z"/>
          <w:rPrChange w:id="4037" w:author="Rodion" w:date="2019-12-09T02:09:00Z">
            <w:rPr>
              <w:del w:id="4038" w:author="Rodion Kharabet" w:date="2019-12-06T01:40:00Z"/>
            </w:rPr>
          </w:rPrChange>
        </w:rPr>
        <w:pPrChange w:id="4039" w:author="Rodion Kharabet" w:date="2019-12-06T01:40:00Z">
          <w:pPr>
            <w:pStyle w:val="ListParagraph"/>
          </w:pPr>
        </w:pPrChange>
      </w:pPr>
      <w:del w:id="4040" w:author="Rodion Kharabet" w:date="2019-12-06T01:40:00Z">
        <w:r w:rsidRPr="00312974" w:rsidDel="0047030A">
          <w:rPr>
            <w:rPrChange w:id="4041" w:author="Rodion" w:date="2019-12-09T02:09:00Z">
              <w:rPr/>
            </w:rPrChange>
          </w:rPr>
          <w:delText xml:space="preserve">LilyPad Arduino (rev 2007) </w:delText>
        </w:r>
        <w:r w:rsidR="00C46563" w:rsidRPr="00312974" w:rsidDel="0047030A">
          <w:rPr>
            <w:rPrChange w:id="4042" w:author="Rodion" w:date="2019-12-09T02:09:00Z">
              <w:rPr/>
            </w:rPrChange>
          </w:rPr>
          <w:delText>;</w:delText>
        </w:r>
      </w:del>
    </w:p>
    <w:p w14:paraId="64631A52" w14:textId="57042D87" w:rsidR="002A5C2C" w:rsidRPr="00312974" w:rsidRDefault="002A5C2C">
      <w:pPr>
        <w:rPr>
          <w:rPrChange w:id="4043" w:author="Rodion" w:date="2019-12-09T02:09:00Z">
            <w:rPr/>
          </w:rPrChange>
        </w:rPr>
        <w:pPrChange w:id="4044" w:author="Rodion Kharabet" w:date="2019-12-06T01:40:00Z">
          <w:pPr>
            <w:pStyle w:val="ListParagraph"/>
          </w:pPr>
        </w:pPrChange>
      </w:pPr>
      <w:del w:id="4045" w:author="Rodion Kharabet" w:date="2019-12-06T01:40:00Z">
        <w:r w:rsidRPr="00312974" w:rsidDel="0047030A">
          <w:rPr>
            <w:rPrChange w:id="4046" w:author="Rodion" w:date="2019-12-09T02:09:00Z">
              <w:rPr/>
            </w:rPrChange>
          </w:rPr>
          <w:delText>Arduino Yun</w:delText>
        </w:r>
        <w:r w:rsidR="00C46563" w:rsidRPr="00312974" w:rsidDel="0047030A">
          <w:rPr>
            <w:rPrChange w:id="4047" w:author="Rodion" w:date="2019-12-09T02:09:00Z">
              <w:rPr/>
            </w:rPrChange>
          </w:rPr>
          <w:delText>;</w:delText>
        </w:r>
      </w:del>
    </w:p>
    <w:p w14:paraId="060FD1AA" w14:textId="070E9FB6" w:rsidR="002A5C2C" w:rsidRPr="00312974" w:rsidDel="0047030A" w:rsidRDefault="002A5C2C" w:rsidP="002A5C2C">
      <w:pPr>
        <w:rPr>
          <w:del w:id="4048" w:author="Rodion Kharabet" w:date="2019-12-06T01:40:00Z"/>
          <w:rPrChange w:id="4049" w:author="Rodion" w:date="2019-12-09T02:09:00Z">
            <w:rPr>
              <w:del w:id="4050" w:author="Rodion Kharabet" w:date="2019-12-06T01:40:00Z"/>
            </w:rPr>
          </w:rPrChange>
        </w:rPr>
      </w:pPr>
      <w:del w:id="4051" w:author="Rodion Kharabet" w:date="2019-12-06T01:40:00Z">
        <w:r w:rsidRPr="00312974" w:rsidDel="0047030A">
          <w:rPr>
            <w:rPrChange w:id="4052" w:author="Rodion" w:date="2019-12-09T02:09:00Z">
              <w:rPr/>
            </w:rPrChange>
          </w:rPr>
          <w:delText>Arduino та Arduino-сумісні плати використовують друковані плати розширення, які називаються шилдами. Вони підключаються до конекторів Arduino. Шилди можуть забезпечувати управління двигуном, GPS, Ethernet, LCD або макетування (прототипування)</w:delText>
        </w:r>
        <w:r w:rsidR="00C46563" w:rsidRPr="00312974" w:rsidDel="0047030A">
          <w:rPr>
            <w:rPrChange w:id="4053" w:author="Rodion" w:date="2019-12-09T02:09:00Z">
              <w:rPr/>
            </w:rPrChange>
          </w:rPr>
          <w:delText xml:space="preserve"> [27]</w:delText>
        </w:r>
        <w:r w:rsidRPr="00312974" w:rsidDel="0047030A">
          <w:rPr>
            <w:rPrChange w:id="4054" w:author="Rodion" w:date="2019-12-09T02:09:00Z">
              <w:rPr/>
            </w:rPrChange>
          </w:rPr>
          <w:delText xml:space="preserve">. </w:delText>
        </w:r>
        <w:r w:rsidR="00C46563" w:rsidRPr="00312974" w:rsidDel="0047030A">
          <w:rPr>
            <w:rPrChange w:id="4055" w:author="Rodion" w:date="2019-12-09T02:09:00Z">
              <w:rPr/>
            </w:rPrChange>
          </w:rPr>
          <w:delText>Оскільки Arduino – це відкрита платформа, д</w:delText>
        </w:r>
        <w:r w:rsidRPr="00312974" w:rsidDel="0047030A">
          <w:rPr>
            <w:rPrChange w:id="4056" w:author="Rodion" w:date="2019-12-09T02:09:00Z">
              <w:rPr/>
            </w:rPrChange>
          </w:rPr>
          <w:delText>еякі шилди можна виготовити самостійно.</w:delText>
        </w:r>
      </w:del>
    </w:p>
    <w:p w14:paraId="558C51CE" w14:textId="5815FB59" w:rsidR="002A5C2C" w:rsidRPr="00312974" w:rsidRDefault="002A5C2C" w:rsidP="002A5C2C">
      <w:pPr>
        <w:rPr>
          <w:rPrChange w:id="4057" w:author="Rodion" w:date="2019-12-09T02:09:00Z">
            <w:rPr/>
          </w:rPrChange>
        </w:rPr>
      </w:pPr>
    </w:p>
    <w:p w14:paraId="5E5869E3" w14:textId="60F1591D" w:rsidR="00C629F0" w:rsidRPr="00312974" w:rsidRDefault="00C629F0" w:rsidP="00C629F0">
      <w:pPr>
        <w:pStyle w:val="Heading4"/>
        <w:rPr>
          <w:rPrChange w:id="4058" w:author="Rodion" w:date="2019-12-09T02:09:00Z">
            <w:rPr/>
          </w:rPrChange>
        </w:rPr>
      </w:pPr>
      <w:del w:id="4059" w:author="Rodion Kharabet" w:date="2019-12-06T02:14:00Z">
        <w:r w:rsidRPr="00312974" w:rsidDel="00245F42">
          <w:rPr>
            <w:rPrChange w:id="4060" w:author="Rodion" w:date="2019-12-09T02:09:00Z">
              <w:rPr/>
            </w:rPrChange>
          </w:rPr>
          <w:delText>2</w:delText>
        </w:r>
      </w:del>
      <w:ins w:id="4061" w:author="Rodion Kharabet" w:date="2019-12-06T02:14:00Z">
        <w:r w:rsidR="00245F42" w:rsidRPr="00312974">
          <w:rPr>
            <w:rPrChange w:id="4062" w:author="Rodion" w:date="2019-12-09T02:09:00Z">
              <w:rPr/>
            </w:rPrChange>
          </w:rPr>
          <w:t>1</w:t>
        </w:r>
      </w:ins>
      <w:r w:rsidRPr="00312974">
        <w:rPr>
          <w:rPrChange w:id="4063" w:author="Rodion" w:date="2019-12-09T02:09:00Z">
            <w:rPr/>
          </w:rPrChange>
        </w:rPr>
        <w:t>.4.1.2 Програмне забезпечення</w:t>
      </w:r>
    </w:p>
    <w:p w14:paraId="516EDEF2" w14:textId="256BCB79" w:rsidR="00C629F0" w:rsidRPr="00312974" w:rsidRDefault="00C629F0" w:rsidP="00C629F0">
      <w:pPr>
        <w:rPr>
          <w:rPrChange w:id="4064" w:author="Rodion" w:date="2019-12-09T02:09:00Z">
            <w:rPr/>
          </w:rPrChange>
        </w:rPr>
      </w:pPr>
    </w:p>
    <w:p w14:paraId="79FE1B40" w14:textId="4CD26542" w:rsidR="00C629F0" w:rsidRPr="00312974" w:rsidRDefault="00C629F0" w:rsidP="00C629F0">
      <w:pPr>
        <w:rPr>
          <w:rPrChange w:id="4065" w:author="Rodion" w:date="2019-12-09T02:09:00Z">
            <w:rPr/>
          </w:rPrChange>
        </w:rPr>
      </w:pPr>
      <w:r w:rsidRPr="00312974">
        <w:rPr>
          <w:rPrChange w:id="4066" w:author="Rodion" w:date="2019-12-09T02:09:00Z">
            <w:rPr/>
          </w:rPrChange>
        </w:rPr>
        <w:t xml:space="preserve">Програми </w:t>
      </w:r>
      <w:proofErr w:type="spellStart"/>
      <w:r w:rsidRPr="00312974">
        <w:rPr>
          <w:rPrChange w:id="4067" w:author="Rodion" w:date="2019-12-09T02:09:00Z">
            <w:rPr/>
          </w:rPrChange>
        </w:rPr>
        <w:t>Arduino</w:t>
      </w:r>
      <w:proofErr w:type="spellEnd"/>
      <w:r w:rsidRPr="00312974">
        <w:rPr>
          <w:rPrChange w:id="4068" w:author="Rodion" w:date="2019-12-09T02:09:00Z">
            <w:rPr/>
          </w:rPrChange>
        </w:rPr>
        <w:t xml:space="preserve"> можуть бути написані на будь-якій мові програмування з компілятором, який генерує бінарний машинний код. </w:t>
      </w:r>
      <w:proofErr w:type="spellStart"/>
      <w:r w:rsidRPr="00312974">
        <w:rPr>
          <w:rPrChange w:id="4069" w:author="Rodion" w:date="2019-12-09T02:09:00Z">
            <w:rPr/>
          </w:rPrChange>
        </w:rPr>
        <w:t>Atmel</w:t>
      </w:r>
      <w:proofErr w:type="spellEnd"/>
      <w:r w:rsidRPr="00312974">
        <w:rPr>
          <w:rPrChange w:id="4070" w:author="Rodion" w:date="2019-12-09T02:09:00Z">
            <w:rPr/>
          </w:rPrChange>
        </w:rPr>
        <w:t xml:space="preserve"> надає середовище розробки для своїх мікроконтролерів, AVR </w:t>
      </w:r>
      <w:proofErr w:type="spellStart"/>
      <w:r w:rsidRPr="00312974">
        <w:rPr>
          <w:rPrChange w:id="4071" w:author="Rodion" w:date="2019-12-09T02:09:00Z">
            <w:rPr/>
          </w:rPrChange>
        </w:rPr>
        <w:t>Studio</w:t>
      </w:r>
      <w:proofErr w:type="spellEnd"/>
      <w:r w:rsidRPr="00312974">
        <w:rPr>
          <w:rPrChange w:id="4072" w:author="Rodion" w:date="2019-12-09T02:09:00Z">
            <w:rPr/>
          </w:rPrChange>
        </w:rPr>
        <w:t xml:space="preserve"> і новішу </w:t>
      </w:r>
      <w:proofErr w:type="spellStart"/>
      <w:r w:rsidRPr="00312974">
        <w:rPr>
          <w:rPrChange w:id="4073" w:author="Rodion" w:date="2019-12-09T02:09:00Z">
            <w:rPr/>
          </w:rPrChange>
        </w:rPr>
        <w:t>Atmel</w:t>
      </w:r>
      <w:proofErr w:type="spellEnd"/>
      <w:r w:rsidRPr="00312974">
        <w:rPr>
          <w:rPrChange w:id="4074" w:author="Rodion" w:date="2019-12-09T02:09:00Z">
            <w:rPr/>
          </w:rPrChange>
        </w:rPr>
        <w:t xml:space="preserve"> </w:t>
      </w:r>
      <w:proofErr w:type="spellStart"/>
      <w:r w:rsidRPr="00312974">
        <w:rPr>
          <w:rPrChange w:id="4075" w:author="Rodion" w:date="2019-12-09T02:09:00Z">
            <w:rPr/>
          </w:rPrChange>
        </w:rPr>
        <w:t>Studio</w:t>
      </w:r>
      <w:proofErr w:type="spellEnd"/>
      <w:r w:rsidRPr="00312974">
        <w:rPr>
          <w:rPrChange w:id="4076" w:author="Rodion" w:date="2019-12-09T02:09:00Z">
            <w:rPr/>
          </w:rPrChange>
        </w:rPr>
        <w:t>.</w:t>
      </w:r>
      <w:r w:rsidR="004E6DE8" w:rsidRPr="00312974">
        <w:rPr>
          <w:rPrChange w:id="4077" w:author="Rodion" w:date="2019-12-09T02:09:00Z">
            <w:rPr/>
          </w:rPrChange>
        </w:rPr>
        <w:t xml:space="preserve"> </w:t>
      </w:r>
      <w:r w:rsidRPr="00312974">
        <w:rPr>
          <w:rPrChange w:id="4078" w:author="Rodion" w:date="2019-12-09T02:09:00Z">
            <w:rPr/>
          </w:rPrChange>
        </w:rPr>
        <w:t xml:space="preserve">Проект </w:t>
      </w:r>
      <w:proofErr w:type="spellStart"/>
      <w:r w:rsidRPr="00312974">
        <w:rPr>
          <w:rPrChange w:id="4079" w:author="Rodion" w:date="2019-12-09T02:09:00Z">
            <w:rPr/>
          </w:rPrChange>
        </w:rPr>
        <w:t>Arduino</w:t>
      </w:r>
      <w:proofErr w:type="spellEnd"/>
      <w:r w:rsidRPr="00312974">
        <w:rPr>
          <w:rPrChange w:id="4080" w:author="Rodion" w:date="2019-12-09T02:09:00Z">
            <w:rPr/>
          </w:rPrChange>
        </w:rPr>
        <w:t xml:space="preserve"> надає інтегроване середовище розробки </w:t>
      </w:r>
      <w:proofErr w:type="spellStart"/>
      <w:r w:rsidRPr="00312974">
        <w:rPr>
          <w:rPrChange w:id="4081" w:author="Rodion" w:date="2019-12-09T02:09:00Z">
            <w:rPr/>
          </w:rPrChange>
        </w:rPr>
        <w:t>Arduino</w:t>
      </w:r>
      <w:proofErr w:type="spellEnd"/>
      <w:r w:rsidRPr="00312974">
        <w:rPr>
          <w:rPrChange w:id="4082" w:author="Rodion" w:date="2019-12-09T02:09:00Z">
            <w:rPr/>
          </w:rPrChange>
        </w:rPr>
        <w:t xml:space="preserve"> (IDE), яке є </w:t>
      </w:r>
      <w:proofErr w:type="spellStart"/>
      <w:r w:rsidRPr="00312974">
        <w:rPr>
          <w:rPrChange w:id="4083" w:author="Rodion" w:date="2019-12-09T02:09:00Z">
            <w:rPr/>
          </w:rPrChange>
        </w:rPr>
        <w:t>кросплатформним</w:t>
      </w:r>
      <w:proofErr w:type="spellEnd"/>
      <w:r w:rsidRPr="00312974">
        <w:rPr>
          <w:rPrChange w:id="4084" w:author="Rodion" w:date="2019-12-09T02:09:00Z">
            <w:rPr/>
          </w:rPrChange>
        </w:rPr>
        <w:t xml:space="preserve"> додатком, написаним на </w:t>
      </w:r>
      <w:proofErr w:type="spellStart"/>
      <w:r w:rsidRPr="00312974">
        <w:rPr>
          <w:rPrChange w:id="4085" w:author="Rodion" w:date="2019-12-09T02:09:00Z">
            <w:rPr/>
          </w:rPrChange>
        </w:rPr>
        <w:t>Java</w:t>
      </w:r>
      <w:proofErr w:type="spellEnd"/>
      <w:r w:rsidRPr="00312974">
        <w:rPr>
          <w:rPrChange w:id="4086" w:author="Rodion" w:date="2019-12-09T02:09:00Z">
            <w:rPr/>
          </w:rPrChange>
        </w:rPr>
        <w:t xml:space="preserve">. Воно </w:t>
      </w:r>
      <w:proofErr w:type="spellStart"/>
      <w:r w:rsidRPr="00312974">
        <w:rPr>
          <w:rPrChange w:id="4087" w:author="Rodion" w:date="2019-12-09T02:09:00Z">
            <w:rPr/>
          </w:rPrChange>
        </w:rPr>
        <w:t>виникло</w:t>
      </w:r>
      <w:proofErr w:type="spellEnd"/>
      <w:r w:rsidRPr="00312974">
        <w:rPr>
          <w:rPrChange w:id="4088" w:author="Rodion" w:date="2019-12-09T02:09:00Z">
            <w:rPr/>
          </w:rPrChange>
        </w:rPr>
        <w:t xml:space="preserve"> з IDE для проекту мови програмування </w:t>
      </w:r>
      <w:proofErr w:type="spellStart"/>
      <w:r w:rsidRPr="00312974">
        <w:rPr>
          <w:rPrChange w:id="4089" w:author="Rodion" w:date="2019-12-09T02:09:00Z">
            <w:rPr/>
          </w:rPrChange>
        </w:rPr>
        <w:t>Processing</w:t>
      </w:r>
      <w:proofErr w:type="spellEnd"/>
      <w:r w:rsidRPr="00312974">
        <w:rPr>
          <w:rPrChange w:id="4090" w:author="Rodion" w:date="2019-12-09T02:09:00Z">
            <w:rPr/>
          </w:rPrChange>
        </w:rPr>
        <w:t xml:space="preserve"> і проекту </w:t>
      </w:r>
      <w:proofErr w:type="spellStart"/>
      <w:r w:rsidRPr="00312974">
        <w:rPr>
          <w:rPrChange w:id="4091" w:author="Rodion" w:date="2019-12-09T02:09:00Z">
            <w:rPr/>
          </w:rPrChange>
        </w:rPr>
        <w:t>Wiring</w:t>
      </w:r>
      <w:proofErr w:type="spellEnd"/>
      <w:r w:rsidRPr="00312974">
        <w:rPr>
          <w:rPrChange w:id="4092" w:author="Rodion" w:date="2019-12-09T02:09:00Z">
            <w:rPr/>
          </w:rPrChange>
        </w:rPr>
        <w:t xml:space="preserve">. Середовище розробки </w:t>
      </w:r>
      <w:proofErr w:type="spellStart"/>
      <w:r w:rsidRPr="00312974">
        <w:rPr>
          <w:rPrChange w:id="4093" w:author="Rodion" w:date="2019-12-09T02:09:00Z">
            <w:rPr/>
          </w:rPrChange>
        </w:rPr>
        <w:t>Arduino</w:t>
      </w:r>
      <w:proofErr w:type="spellEnd"/>
      <w:r w:rsidRPr="00312974">
        <w:rPr>
          <w:rPrChange w:id="4094" w:author="Rodion" w:date="2019-12-09T02:09:00Z">
            <w:rPr/>
          </w:rPrChange>
        </w:rPr>
        <w:t xml:space="preserve"> включає в себе редактор коду з такими функціями, як підсвічування синтаксису, зіставлення дужок і автоматичний відступ, а також надає простий механізм</w:t>
      </w:r>
      <w:del w:id="4095" w:author="Rodion Kharabet" w:date="2019-12-06T01:40:00Z">
        <w:r w:rsidRPr="00312974" w:rsidDel="00AC03CC">
          <w:rPr>
            <w:rPrChange w:id="4096" w:author="Rodion" w:date="2019-12-09T02:09:00Z">
              <w:rPr/>
            </w:rPrChange>
          </w:rPr>
          <w:delText xml:space="preserve"> (один клік)</w:delText>
        </w:r>
      </w:del>
      <w:r w:rsidRPr="00312974">
        <w:rPr>
          <w:rPrChange w:id="4097" w:author="Rodion" w:date="2019-12-09T02:09:00Z">
            <w:rPr/>
          </w:rPrChange>
        </w:rPr>
        <w:t xml:space="preserve"> для компіляції і завантаження програм на плату </w:t>
      </w:r>
      <w:proofErr w:type="spellStart"/>
      <w:r w:rsidRPr="00312974">
        <w:rPr>
          <w:rPrChange w:id="4098" w:author="Rodion" w:date="2019-12-09T02:09:00Z">
            <w:rPr/>
          </w:rPrChange>
        </w:rPr>
        <w:t>Arduino</w:t>
      </w:r>
      <w:proofErr w:type="spellEnd"/>
      <w:r w:rsidRPr="00312974">
        <w:rPr>
          <w:rPrChange w:id="4099" w:author="Rodion" w:date="2019-12-09T02:09:00Z">
            <w:rPr/>
          </w:rPrChange>
        </w:rPr>
        <w:t xml:space="preserve">. Програма, написана за допомогою IDE для </w:t>
      </w:r>
      <w:proofErr w:type="spellStart"/>
      <w:r w:rsidRPr="00312974">
        <w:rPr>
          <w:rPrChange w:id="4100" w:author="Rodion" w:date="2019-12-09T02:09:00Z">
            <w:rPr/>
          </w:rPrChange>
        </w:rPr>
        <w:t>Arduino</w:t>
      </w:r>
      <w:proofErr w:type="spellEnd"/>
      <w:r w:rsidRPr="00312974">
        <w:rPr>
          <w:rPrChange w:id="4101" w:author="Rodion" w:date="2019-12-09T02:09:00Z">
            <w:rPr/>
          </w:rPrChange>
        </w:rPr>
        <w:t>, називається “скетч”</w:t>
      </w:r>
      <w:r w:rsidR="004E6DE8" w:rsidRPr="00312974">
        <w:rPr>
          <w:rPrChange w:id="4102" w:author="Rodion" w:date="2019-12-09T02:09:00Z">
            <w:rPr/>
          </w:rPrChange>
        </w:rPr>
        <w:t xml:space="preserve"> [29]</w:t>
      </w:r>
      <w:r w:rsidRPr="00312974">
        <w:rPr>
          <w:rPrChange w:id="4103" w:author="Rodion" w:date="2019-12-09T02:09:00Z">
            <w:rPr/>
          </w:rPrChange>
        </w:rPr>
        <w:t>.</w:t>
      </w:r>
    </w:p>
    <w:p w14:paraId="24686D59" w14:textId="1A53E01E" w:rsidR="00C629F0" w:rsidRPr="00312974" w:rsidRDefault="00C629F0" w:rsidP="00C629F0">
      <w:pPr>
        <w:rPr>
          <w:rPrChange w:id="4104" w:author="Rodion" w:date="2019-12-09T02:09:00Z">
            <w:rPr/>
          </w:rPrChange>
        </w:rPr>
      </w:pPr>
      <w:proofErr w:type="spellStart"/>
      <w:r w:rsidRPr="00312974">
        <w:rPr>
          <w:rPrChange w:id="4105" w:author="Rodion" w:date="2019-12-09T02:09:00Z">
            <w:rPr/>
          </w:rPrChange>
        </w:rPr>
        <w:t>Arduino</w:t>
      </w:r>
      <w:proofErr w:type="spellEnd"/>
      <w:r w:rsidRPr="00312974">
        <w:rPr>
          <w:rPrChange w:id="4106" w:author="Rodion" w:date="2019-12-09T02:09:00Z">
            <w:rPr/>
          </w:rPrChange>
        </w:rPr>
        <w:t xml:space="preserve"> IDE підтримує мови програмування C і C++, використовуючи спеціальні правила організації коду. Типовий скетч </w:t>
      </w:r>
      <w:proofErr w:type="spellStart"/>
      <w:r w:rsidRPr="00312974">
        <w:rPr>
          <w:rPrChange w:id="4107" w:author="Rodion" w:date="2019-12-09T02:09:00Z">
            <w:rPr/>
          </w:rPrChange>
        </w:rPr>
        <w:t>Arduino</w:t>
      </w:r>
      <w:proofErr w:type="spellEnd"/>
      <w:r w:rsidRPr="00312974">
        <w:rPr>
          <w:rPrChange w:id="4108" w:author="Rodion" w:date="2019-12-09T02:09:00Z">
            <w:rPr/>
          </w:rPrChange>
        </w:rPr>
        <w:t xml:space="preserve"> C/C++ складається з двох функцій, які скомпільовані і пов’язані з </w:t>
      </w:r>
      <w:r w:rsidR="00D91CCB" w:rsidRPr="00312974">
        <w:rPr>
          <w:rPrChange w:id="4109" w:author="Rodion" w:date="2019-12-09T02:09:00Z">
            <w:rPr/>
          </w:rPrChange>
        </w:rPr>
        <w:t>програмою</w:t>
      </w:r>
      <w:r w:rsidRPr="00312974">
        <w:rPr>
          <w:rPrChange w:id="4110" w:author="Rodion" w:date="2019-12-09T02:09:00Z">
            <w:rPr/>
          </w:rPrChange>
        </w:rPr>
        <w:t xml:space="preserve"> </w:t>
      </w:r>
      <w:proofErr w:type="spellStart"/>
      <w:r w:rsidRPr="00312974">
        <w:rPr>
          <w:rPrChange w:id="4111" w:author="Rodion" w:date="2019-12-09T02:09:00Z">
            <w:rPr/>
          </w:rPrChange>
        </w:rPr>
        <w:t>main</w:t>
      </w:r>
      <w:proofErr w:type="spellEnd"/>
      <w:r w:rsidRPr="00312974">
        <w:rPr>
          <w:rPrChange w:id="4112" w:author="Rodion" w:date="2019-12-09T02:09:00Z">
            <w:rPr/>
          </w:rPrChange>
        </w:rPr>
        <w:t>() у виконуваній циклічній програмі:</w:t>
      </w:r>
    </w:p>
    <w:p w14:paraId="5537B5FD" w14:textId="377099C7" w:rsidR="00C629F0" w:rsidRPr="00312974" w:rsidRDefault="00C629F0" w:rsidP="00C629F0">
      <w:pPr>
        <w:pStyle w:val="ListParagraph"/>
        <w:rPr>
          <w:rPrChange w:id="4113" w:author="Rodion" w:date="2019-12-09T02:09:00Z">
            <w:rPr/>
          </w:rPrChange>
        </w:rPr>
      </w:pPr>
      <w:proofErr w:type="spellStart"/>
      <w:r w:rsidRPr="00312974">
        <w:rPr>
          <w:rPrChange w:id="4114" w:author="Rodion" w:date="2019-12-09T02:09:00Z">
            <w:rPr/>
          </w:rPrChange>
        </w:rPr>
        <w:lastRenderedPageBreak/>
        <w:t>setup</w:t>
      </w:r>
      <w:proofErr w:type="spellEnd"/>
      <w:r w:rsidRPr="00312974">
        <w:rPr>
          <w:rPrChange w:id="4115" w:author="Rodion" w:date="2019-12-09T02:09:00Z">
            <w:rPr/>
          </w:rPrChange>
        </w:rPr>
        <w:t xml:space="preserve">() </w:t>
      </w:r>
      <w:ins w:id="4116" w:author="Rodion Kharabet" w:date="2019-12-06T02:13:00Z">
        <w:r w:rsidR="00245F42" w:rsidRPr="00312974">
          <w:rPr>
            <w:rPrChange w:id="4117" w:author="Rodion" w:date="2019-12-09T02:09:00Z">
              <w:rPr/>
            </w:rPrChange>
          </w:rPr>
          <w:t>–</w:t>
        </w:r>
      </w:ins>
      <w:del w:id="4118" w:author="Rodion Kharabet" w:date="2019-12-06T02:13:00Z">
        <w:r w:rsidRPr="00312974" w:rsidDel="00245F42">
          <w:rPr>
            <w:rPrChange w:id="4119" w:author="Rodion" w:date="2019-12-09T02:09:00Z">
              <w:rPr/>
            </w:rPrChange>
          </w:rPr>
          <w:delText>-</w:delText>
        </w:r>
      </w:del>
      <w:r w:rsidRPr="00312974">
        <w:rPr>
          <w:rPrChange w:id="4120" w:author="Rodion" w:date="2019-12-09T02:09:00Z">
            <w:rPr/>
          </w:rPrChange>
        </w:rPr>
        <w:t xml:space="preserve"> функція, яка запускається один раз при запуску програми і </w:t>
      </w:r>
      <w:proofErr w:type="spellStart"/>
      <w:r w:rsidRPr="00312974">
        <w:rPr>
          <w:rPrChange w:id="4121" w:author="Rodion" w:date="2019-12-09T02:09:00Z">
            <w:rPr/>
          </w:rPrChange>
        </w:rPr>
        <w:t>ініціалізує</w:t>
      </w:r>
      <w:proofErr w:type="spellEnd"/>
      <w:r w:rsidRPr="00312974">
        <w:rPr>
          <w:rPrChange w:id="4122" w:author="Rodion" w:date="2019-12-09T02:09:00Z">
            <w:rPr/>
          </w:rPrChange>
        </w:rPr>
        <w:t xml:space="preserve"> налаштування</w:t>
      </w:r>
      <w:ins w:id="4123" w:author="Rodion Kharabet" w:date="2019-12-06T02:14:00Z">
        <w:r w:rsidR="00245F42" w:rsidRPr="00312974">
          <w:rPr>
            <w:rPrChange w:id="4124" w:author="Rodion" w:date="2019-12-09T02:09:00Z">
              <w:rPr/>
            </w:rPrChange>
          </w:rPr>
          <w:t>;</w:t>
        </w:r>
      </w:ins>
    </w:p>
    <w:p w14:paraId="554D8FC3" w14:textId="75C84420" w:rsidR="00C629F0" w:rsidRPr="00312974" w:rsidRDefault="00C629F0" w:rsidP="00C629F0">
      <w:pPr>
        <w:pStyle w:val="ListParagraph"/>
        <w:rPr>
          <w:rPrChange w:id="4125" w:author="Rodion" w:date="2019-12-09T02:09:00Z">
            <w:rPr/>
          </w:rPrChange>
        </w:rPr>
      </w:pPr>
      <w:proofErr w:type="spellStart"/>
      <w:r w:rsidRPr="00312974">
        <w:rPr>
          <w:rPrChange w:id="4126" w:author="Rodion" w:date="2019-12-09T02:09:00Z">
            <w:rPr/>
          </w:rPrChange>
        </w:rPr>
        <w:t>loop</w:t>
      </w:r>
      <w:proofErr w:type="spellEnd"/>
      <w:r w:rsidRPr="00312974">
        <w:rPr>
          <w:rPrChange w:id="4127" w:author="Rodion" w:date="2019-12-09T02:09:00Z">
            <w:rPr/>
          </w:rPrChange>
        </w:rPr>
        <w:t>()</w:t>
      </w:r>
      <w:ins w:id="4128" w:author="Rodion Kharabet" w:date="2019-12-06T02:13:00Z">
        <w:r w:rsidR="00245F42" w:rsidRPr="00312974">
          <w:rPr>
            <w:rPrChange w:id="4129" w:author="Rodion" w:date="2019-12-09T02:09:00Z">
              <w:rPr/>
            </w:rPrChange>
          </w:rPr>
          <w:t xml:space="preserve"> –</w:t>
        </w:r>
      </w:ins>
      <w:del w:id="4130" w:author="Rodion Kharabet" w:date="2019-12-06T02:13:00Z">
        <w:r w:rsidRPr="00312974" w:rsidDel="00245F42">
          <w:rPr>
            <w:rPrChange w:id="4131" w:author="Rodion" w:date="2019-12-09T02:09:00Z">
              <w:rPr/>
            </w:rPrChange>
          </w:rPr>
          <w:delText>:</w:delText>
        </w:r>
      </w:del>
      <w:r w:rsidRPr="00312974">
        <w:rPr>
          <w:rPrChange w:id="4132" w:author="Rodion" w:date="2019-12-09T02:09:00Z">
            <w:rPr/>
          </w:rPrChange>
        </w:rPr>
        <w:t xml:space="preserve"> функція, яка викликається багаторазово, поки плата не вимкнеться</w:t>
      </w:r>
      <w:ins w:id="4133" w:author="Rodion Kharabet" w:date="2019-12-06T02:14:00Z">
        <w:r w:rsidR="00245F42" w:rsidRPr="00312974">
          <w:rPr>
            <w:rPrChange w:id="4134" w:author="Rodion" w:date="2019-12-09T02:09:00Z">
              <w:rPr/>
            </w:rPrChange>
          </w:rPr>
          <w:t>.</w:t>
        </w:r>
      </w:ins>
    </w:p>
    <w:p w14:paraId="1B91186A" w14:textId="762263D8" w:rsidR="00C629F0" w:rsidRPr="00312974" w:rsidRDefault="00C629F0" w:rsidP="00C629F0">
      <w:pPr>
        <w:rPr>
          <w:rPrChange w:id="4135" w:author="Rodion" w:date="2019-12-09T02:09:00Z">
            <w:rPr/>
          </w:rPrChange>
        </w:rPr>
      </w:pPr>
      <w:r w:rsidRPr="00312974">
        <w:rPr>
          <w:rPrChange w:id="4136" w:author="Rodion" w:date="2019-12-09T02:09:00Z">
            <w:rPr/>
          </w:rPrChange>
        </w:rPr>
        <w:t>Після компіляції</w:t>
      </w:r>
      <w:r w:rsidR="00EE2F7D" w:rsidRPr="00312974">
        <w:rPr>
          <w:rPrChange w:id="4137" w:author="Rodion" w:date="2019-12-09T02:09:00Z">
            <w:rPr/>
          </w:rPrChange>
        </w:rPr>
        <w:t xml:space="preserve"> </w:t>
      </w:r>
      <w:proofErr w:type="spellStart"/>
      <w:r w:rsidRPr="00312974">
        <w:rPr>
          <w:rPrChange w:id="4138" w:author="Rodion" w:date="2019-12-09T02:09:00Z">
            <w:rPr/>
          </w:rPrChange>
        </w:rPr>
        <w:t>Arduino</w:t>
      </w:r>
      <w:proofErr w:type="spellEnd"/>
      <w:r w:rsidRPr="00312974">
        <w:rPr>
          <w:rPrChange w:id="4139" w:author="Rodion" w:date="2019-12-09T02:09:00Z">
            <w:rPr/>
          </w:rPrChange>
        </w:rPr>
        <w:t xml:space="preserve"> IDE використовує програму </w:t>
      </w:r>
      <w:proofErr w:type="spellStart"/>
      <w:r w:rsidRPr="00312974">
        <w:rPr>
          <w:rPrChange w:id="4140" w:author="Rodion" w:date="2019-12-09T02:09:00Z">
            <w:rPr/>
          </w:rPrChange>
        </w:rPr>
        <w:t>avrdude</w:t>
      </w:r>
      <w:proofErr w:type="spellEnd"/>
      <w:r w:rsidRPr="00312974">
        <w:rPr>
          <w:rPrChange w:id="4141" w:author="Rodion" w:date="2019-12-09T02:09:00Z">
            <w:rPr/>
          </w:rPrChange>
        </w:rPr>
        <w:t xml:space="preserve"> для перетворення коду в текстовий файл в </w:t>
      </w:r>
      <w:proofErr w:type="spellStart"/>
      <w:r w:rsidRPr="00312974">
        <w:rPr>
          <w:rPrChange w:id="4142" w:author="Rodion" w:date="2019-12-09T02:09:00Z">
            <w:rPr/>
          </w:rPrChange>
        </w:rPr>
        <w:t>шістнадцятковому</w:t>
      </w:r>
      <w:proofErr w:type="spellEnd"/>
      <w:r w:rsidRPr="00312974">
        <w:rPr>
          <w:rPrChange w:id="4143" w:author="Rodion" w:date="2019-12-09T02:09:00Z">
            <w:rPr/>
          </w:rPrChange>
        </w:rPr>
        <w:t xml:space="preserve"> коді, який завантажується в плату </w:t>
      </w:r>
      <w:proofErr w:type="spellStart"/>
      <w:r w:rsidRPr="00312974">
        <w:rPr>
          <w:rPrChange w:id="4144" w:author="Rodion" w:date="2019-12-09T02:09:00Z">
            <w:rPr/>
          </w:rPrChange>
        </w:rPr>
        <w:t>Arduino</w:t>
      </w:r>
      <w:proofErr w:type="spellEnd"/>
      <w:r w:rsidRPr="00312974">
        <w:rPr>
          <w:rPrChange w:id="4145" w:author="Rodion" w:date="2019-12-09T02:09:00Z">
            <w:rPr/>
          </w:rPrChange>
        </w:rPr>
        <w:t xml:space="preserve"> програмою-завантажувачем у мікропрограму плати.</w:t>
      </w:r>
    </w:p>
    <w:p w14:paraId="3369A777" w14:textId="77777777" w:rsidR="00C629F0" w:rsidRPr="00312974" w:rsidRDefault="00C629F0" w:rsidP="00C629F0">
      <w:pPr>
        <w:rPr>
          <w:rPrChange w:id="4146" w:author="Rodion" w:date="2019-12-09T02:09:00Z">
            <w:rPr/>
          </w:rPrChange>
        </w:rPr>
      </w:pPr>
    </w:p>
    <w:p w14:paraId="78A13D22" w14:textId="1EEA81DA" w:rsidR="00C629F0" w:rsidRPr="00312974" w:rsidRDefault="00245F42" w:rsidP="008B4833">
      <w:pPr>
        <w:pStyle w:val="Heading3"/>
        <w:rPr>
          <w:rPrChange w:id="4147" w:author="Rodion" w:date="2019-12-09T02:09:00Z">
            <w:rPr/>
          </w:rPrChange>
        </w:rPr>
      </w:pPr>
      <w:bookmarkStart w:id="4148" w:name="_Toc26763209"/>
      <w:ins w:id="4149" w:author="Rodion Kharabet" w:date="2019-12-06T02:14:00Z">
        <w:r w:rsidRPr="00312974">
          <w:rPr>
            <w:rPrChange w:id="4150" w:author="Rodion" w:date="2019-12-09T02:09:00Z">
              <w:rPr/>
            </w:rPrChange>
          </w:rPr>
          <w:t>1</w:t>
        </w:r>
      </w:ins>
      <w:del w:id="4151" w:author="Rodion Kharabet" w:date="2019-12-06T02:14:00Z">
        <w:r w:rsidR="004203FD" w:rsidRPr="00312974" w:rsidDel="00245F42">
          <w:rPr>
            <w:rPrChange w:id="4152" w:author="Rodion" w:date="2019-12-09T02:09:00Z">
              <w:rPr/>
            </w:rPrChange>
          </w:rPr>
          <w:delText>2</w:delText>
        </w:r>
      </w:del>
      <w:r w:rsidR="004203FD" w:rsidRPr="00312974">
        <w:rPr>
          <w:rPrChange w:id="4153" w:author="Rodion" w:date="2019-12-09T02:09:00Z">
            <w:rPr/>
          </w:rPrChange>
        </w:rPr>
        <w:t xml:space="preserve">.4.2 </w:t>
      </w:r>
      <w:proofErr w:type="spellStart"/>
      <w:r w:rsidR="004203FD" w:rsidRPr="00312974">
        <w:rPr>
          <w:rPrChange w:id="4154" w:author="Rodion" w:date="2019-12-09T02:09:00Z">
            <w:rPr/>
          </w:rPrChange>
        </w:rPr>
        <w:t>Arduino</w:t>
      </w:r>
      <w:proofErr w:type="spellEnd"/>
      <w:r w:rsidR="004203FD" w:rsidRPr="00312974">
        <w:rPr>
          <w:rPrChange w:id="4155" w:author="Rodion" w:date="2019-12-09T02:09:00Z">
            <w:rPr/>
          </w:rPrChange>
        </w:rPr>
        <w:t xml:space="preserve"> </w:t>
      </w:r>
      <w:proofErr w:type="spellStart"/>
      <w:r w:rsidR="004203FD" w:rsidRPr="00312974">
        <w:rPr>
          <w:rPrChange w:id="4156" w:author="Rodion" w:date="2019-12-09T02:09:00Z">
            <w:rPr/>
          </w:rPrChange>
        </w:rPr>
        <w:t>Mega</w:t>
      </w:r>
      <w:proofErr w:type="spellEnd"/>
      <w:r w:rsidR="004203FD" w:rsidRPr="00312974">
        <w:rPr>
          <w:rPrChange w:id="4157" w:author="Rodion" w:date="2019-12-09T02:09:00Z">
            <w:rPr/>
          </w:rPrChange>
        </w:rPr>
        <w:t xml:space="preserve"> 2560</w:t>
      </w:r>
      <w:bookmarkEnd w:id="4148"/>
    </w:p>
    <w:p w14:paraId="68A06BE8" w14:textId="50A7E66C" w:rsidR="00F01D8D" w:rsidRPr="00312974" w:rsidRDefault="00F01D8D" w:rsidP="002A5C2C">
      <w:pPr>
        <w:rPr>
          <w:rPrChange w:id="4158" w:author="Rodion" w:date="2019-12-09T02:09:00Z">
            <w:rPr/>
          </w:rPrChange>
        </w:rPr>
      </w:pPr>
    </w:p>
    <w:p w14:paraId="00B3C0DC" w14:textId="30274252" w:rsidR="00F01D8D" w:rsidRPr="00312974" w:rsidRDefault="00F01D8D" w:rsidP="00F01D8D">
      <w:pPr>
        <w:rPr>
          <w:rPrChange w:id="4159" w:author="Rodion" w:date="2019-12-09T02:09:00Z">
            <w:rPr/>
          </w:rPrChange>
        </w:rPr>
      </w:pPr>
      <w:proofErr w:type="spellStart"/>
      <w:r w:rsidRPr="00312974">
        <w:rPr>
          <w:rPrChange w:id="4160" w:author="Rodion" w:date="2019-12-09T02:09:00Z">
            <w:rPr/>
          </w:rPrChange>
        </w:rPr>
        <w:t>Arduino</w:t>
      </w:r>
      <w:proofErr w:type="spellEnd"/>
      <w:r w:rsidRPr="00312974">
        <w:rPr>
          <w:rPrChange w:id="4161" w:author="Rodion" w:date="2019-12-09T02:09:00Z">
            <w:rPr/>
          </w:rPrChange>
        </w:rPr>
        <w:t xml:space="preserve"> </w:t>
      </w:r>
      <w:proofErr w:type="spellStart"/>
      <w:r w:rsidRPr="00312974">
        <w:rPr>
          <w:rPrChange w:id="4162" w:author="Rodion" w:date="2019-12-09T02:09:00Z">
            <w:rPr/>
          </w:rPrChange>
        </w:rPr>
        <w:t>Mega</w:t>
      </w:r>
      <w:proofErr w:type="spellEnd"/>
      <w:r w:rsidRPr="00312974">
        <w:rPr>
          <w:rPrChange w:id="4163" w:author="Rodion" w:date="2019-12-09T02:09:00Z">
            <w:rPr/>
          </w:rPrChange>
        </w:rPr>
        <w:t xml:space="preserve"> </w:t>
      </w:r>
      <w:del w:id="4164" w:author="Rodion" w:date="2019-12-05T23:51:00Z">
        <w:r w:rsidRPr="00312974" w:rsidDel="005F6B57">
          <w:rPr>
            <w:rPrChange w:id="4165" w:author="Rodion" w:date="2019-12-09T02:09:00Z">
              <w:rPr/>
            </w:rPrChange>
          </w:rPr>
          <w:delText xml:space="preserve">- це </w:delText>
        </w:r>
      </w:del>
      <w:ins w:id="4166" w:author="Rodion" w:date="2019-12-05T23:51:00Z">
        <w:r w:rsidR="005F6B57" w:rsidRPr="00312974">
          <w:rPr>
            <w:rPrChange w:id="4167" w:author="Rodion" w:date="2019-12-09T02:09:00Z">
              <w:rPr/>
            </w:rPrChange>
          </w:rPr>
          <w:t xml:space="preserve">– це </w:t>
        </w:r>
      </w:ins>
      <w:proofErr w:type="spellStart"/>
      <w:r w:rsidRPr="00312974">
        <w:rPr>
          <w:rPrChange w:id="4168" w:author="Rodion" w:date="2019-12-09T02:09:00Z">
            <w:rPr/>
          </w:rPrChange>
        </w:rPr>
        <w:t>мікроконтролерна</w:t>
      </w:r>
      <w:proofErr w:type="spellEnd"/>
      <w:r w:rsidRPr="00312974">
        <w:rPr>
          <w:rPrChange w:id="4169" w:author="Rodion" w:date="2019-12-09T02:09:00Z">
            <w:rPr/>
          </w:rPrChange>
        </w:rPr>
        <w:t xml:space="preserve"> плата на основі ATmega1280. Вона складається з 54 цифрових </w:t>
      </w:r>
      <w:proofErr w:type="spellStart"/>
      <w:r w:rsidRPr="00312974">
        <w:rPr>
          <w:rPrChange w:id="4170" w:author="Rodion" w:date="2019-12-09T02:09:00Z">
            <w:rPr/>
          </w:rPrChange>
        </w:rPr>
        <w:t>пінів</w:t>
      </w:r>
      <w:proofErr w:type="spellEnd"/>
      <w:r w:rsidRPr="00312974">
        <w:rPr>
          <w:rPrChange w:id="4171" w:author="Rodion" w:date="2019-12-09T02:09:00Z">
            <w:rPr/>
          </w:rPrChange>
        </w:rPr>
        <w:t xml:space="preserve"> вводу-виводу (з яких 14 можуть використовуватися як ШІМ-виходи), 16 аналогових входів, 4 UART (апаратних послідовних портів), кварцового генератора 16 МГц, USB-порт</w:t>
      </w:r>
      <w:r w:rsidR="00D91CCB" w:rsidRPr="00312974">
        <w:rPr>
          <w:rPrChange w:id="4172" w:author="Rodion" w:date="2019-12-09T02:09:00Z">
            <w:rPr/>
          </w:rPrChange>
        </w:rPr>
        <w:t>у</w:t>
      </w:r>
      <w:r w:rsidRPr="00312974">
        <w:rPr>
          <w:rPrChange w:id="4173" w:author="Rodion" w:date="2019-12-09T02:09:00Z">
            <w:rPr/>
          </w:rPrChange>
        </w:rPr>
        <w:t xml:space="preserve">, роз’єму живлення, роз’єму ICSP, і кнопки скидання. </w:t>
      </w:r>
      <w:r w:rsidR="007339E9" w:rsidRPr="00312974">
        <w:rPr>
          <w:rPrChange w:id="4174" w:author="Rodion" w:date="2019-12-09T02:09:00Z">
            <w:rPr/>
          </w:rPrChange>
        </w:rPr>
        <w:t xml:space="preserve">Технічні характеристики плати наведені у таблиці 2.1. </w:t>
      </w:r>
    </w:p>
    <w:p w14:paraId="5B430044" w14:textId="4D56C7CA" w:rsidR="00F01D8D" w:rsidRPr="00312974" w:rsidRDefault="00F01D8D" w:rsidP="00F01D8D">
      <w:pPr>
        <w:rPr>
          <w:rPrChange w:id="4175" w:author="Rodion" w:date="2019-12-09T02:09:00Z">
            <w:rPr/>
          </w:rPrChange>
        </w:rPr>
      </w:pPr>
    </w:p>
    <w:p w14:paraId="153B789C" w14:textId="784584B3" w:rsidR="00CA70BA" w:rsidRPr="00312974" w:rsidRDefault="00CA70BA" w:rsidP="00F01D8D">
      <w:pPr>
        <w:rPr>
          <w:rPrChange w:id="4176" w:author="Rodion" w:date="2019-12-09T02:09:00Z">
            <w:rPr/>
          </w:rPrChange>
        </w:rPr>
      </w:pPr>
      <w:r w:rsidRPr="00312974">
        <w:rPr>
          <w:rPrChange w:id="4177" w:author="Rodion" w:date="2019-12-09T02:09:00Z">
            <w:rPr/>
          </w:rPrChange>
        </w:rPr>
        <w:t>Таблиця 2.1 – Техн</w:t>
      </w:r>
      <w:r w:rsidR="009F6247" w:rsidRPr="00312974">
        <w:rPr>
          <w:rPrChange w:id="4178" w:author="Rodion" w:date="2019-12-09T02:09:00Z">
            <w:rPr/>
          </w:rPrChange>
        </w:rPr>
        <w:t>і</w:t>
      </w:r>
      <w:r w:rsidRPr="00312974">
        <w:rPr>
          <w:rPrChange w:id="4179" w:author="Rodion" w:date="2019-12-09T02:09:00Z">
            <w:rPr/>
          </w:rPrChange>
        </w:rPr>
        <w:t>чн</w:t>
      </w:r>
      <w:r w:rsidR="009F6247" w:rsidRPr="00312974">
        <w:rPr>
          <w:rPrChange w:id="4180" w:author="Rodion" w:date="2019-12-09T02:09:00Z">
            <w:rPr/>
          </w:rPrChange>
        </w:rPr>
        <w:t>і</w:t>
      </w:r>
      <w:r w:rsidRPr="00312974">
        <w:rPr>
          <w:rPrChange w:id="4181" w:author="Rodion" w:date="2019-12-09T02:09:00Z">
            <w:rPr/>
          </w:rPrChange>
        </w:rPr>
        <w:t xml:space="preserve"> характеристики </w:t>
      </w:r>
      <w:proofErr w:type="spellStart"/>
      <w:r w:rsidRPr="00312974">
        <w:rPr>
          <w:rPrChange w:id="4182" w:author="Rodion" w:date="2019-12-09T02:09:00Z">
            <w:rPr/>
          </w:rPrChange>
        </w:rPr>
        <w:t>Arduino</w:t>
      </w:r>
      <w:proofErr w:type="spellEnd"/>
      <w:r w:rsidRPr="00312974">
        <w:rPr>
          <w:rPrChange w:id="4183" w:author="Rodion" w:date="2019-12-09T02:09:00Z">
            <w:rPr/>
          </w:rPrChange>
        </w:rPr>
        <w:t xml:space="preserve"> </w:t>
      </w:r>
      <w:proofErr w:type="spellStart"/>
      <w:r w:rsidRPr="00312974">
        <w:rPr>
          <w:rPrChange w:id="4184" w:author="Rodion" w:date="2019-12-09T02:09:00Z">
            <w:rPr/>
          </w:rPrChange>
        </w:rPr>
        <w:t>Mega</w:t>
      </w:r>
      <w:proofErr w:type="spellEnd"/>
    </w:p>
    <w:tbl>
      <w:tblPr>
        <w:tblStyle w:val="TableGrid"/>
        <w:tblW w:w="0" w:type="auto"/>
        <w:tblLook w:val="04A0" w:firstRow="1" w:lastRow="0" w:firstColumn="1" w:lastColumn="0" w:noHBand="0" w:noVBand="1"/>
      </w:tblPr>
      <w:tblGrid>
        <w:gridCol w:w="4957"/>
        <w:gridCol w:w="5419"/>
      </w:tblGrid>
      <w:tr w:rsidR="00F01D8D" w:rsidRPr="00312974" w14:paraId="4BCE7ECB" w14:textId="77777777" w:rsidTr="00631660">
        <w:tc>
          <w:tcPr>
            <w:tcW w:w="4957" w:type="dxa"/>
          </w:tcPr>
          <w:p w14:paraId="5D2FBBC9" w14:textId="77777777" w:rsidR="00F01D8D" w:rsidRPr="00312974" w:rsidRDefault="00F01D8D" w:rsidP="00631660">
            <w:pPr>
              <w:ind w:firstLine="0"/>
              <w:rPr>
                <w:rPrChange w:id="4185" w:author="Rodion" w:date="2019-12-09T02:09:00Z">
                  <w:rPr/>
                </w:rPrChange>
              </w:rPr>
            </w:pPr>
            <w:r w:rsidRPr="00312974">
              <w:rPr>
                <w:rPrChange w:id="4186" w:author="Rodion" w:date="2019-12-09T02:09:00Z">
                  <w:rPr/>
                </w:rPrChange>
              </w:rPr>
              <w:t>Мікроконтролер</w:t>
            </w:r>
          </w:p>
        </w:tc>
        <w:tc>
          <w:tcPr>
            <w:tcW w:w="5419" w:type="dxa"/>
          </w:tcPr>
          <w:p w14:paraId="0B440708" w14:textId="77777777" w:rsidR="00F01D8D" w:rsidRPr="00312974" w:rsidRDefault="00F01D8D" w:rsidP="00631660">
            <w:pPr>
              <w:ind w:firstLine="34"/>
              <w:rPr>
                <w:rPrChange w:id="4187" w:author="Rodion" w:date="2019-12-09T02:09:00Z">
                  <w:rPr/>
                </w:rPrChange>
              </w:rPr>
            </w:pPr>
            <w:r w:rsidRPr="00312974">
              <w:rPr>
                <w:shd w:val="clear" w:color="auto" w:fill="FFFFFF"/>
                <w:rPrChange w:id="4188" w:author="Rodion" w:date="2019-12-09T02:09:00Z">
                  <w:rPr>
                    <w:shd w:val="clear" w:color="auto" w:fill="FFFFFF"/>
                  </w:rPr>
                </w:rPrChange>
              </w:rPr>
              <w:t>ATmega1280</w:t>
            </w:r>
          </w:p>
        </w:tc>
      </w:tr>
      <w:tr w:rsidR="00F01D8D" w:rsidRPr="00312974" w14:paraId="73EC16CE" w14:textId="77777777" w:rsidTr="00631660">
        <w:tc>
          <w:tcPr>
            <w:tcW w:w="4957" w:type="dxa"/>
          </w:tcPr>
          <w:p w14:paraId="4BE31720" w14:textId="77777777" w:rsidR="00F01D8D" w:rsidRPr="00312974" w:rsidRDefault="00F01D8D" w:rsidP="00631660">
            <w:pPr>
              <w:ind w:firstLine="0"/>
              <w:rPr>
                <w:rPrChange w:id="4189" w:author="Rodion" w:date="2019-12-09T02:09:00Z">
                  <w:rPr/>
                </w:rPrChange>
              </w:rPr>
            </w:pPr>
            <w:r w:rsidRPr="00312974">
              <w:rPr>
                <w:rPrChange w:id="4190" w:author="Rodion" w:date="2019-12-09T02:09:00Z">
                  <w:rPr/>
                </w:rPrChange>
              </w:rPr>
              <w:t>Робоча напруга</w:t>
            </w:r>
          </w:p>
        </w:tc>
        <w:tc>
          <w:tcPr>
            <w:tcW w:w="5419" w:type="dxa"/>
          </w:tcPr>
          <w:p w14:paraId="61FAF73F" w14:textId="77777777" w:rsidR="00F01D8D" w:rsidRPr="00312974" w:rsidRDefault="00F01D8D" w:rsidP="00631660">
            <w:pPr>
              <w:ind w:firstLine="34"/>
              <w:rPr>
                <w:rPrChange w:id="4191" w:author="Rodion" w:date="2019-12-09T02:09:00Z">
                  <w:rPr/>
                </w:rPrChange>
              </w:rPr>
            </w:pPr>
            <w:r w:rsidRPr="00312974">
              <w:rPr>
                <w:shd w:val="clear" w:color="auto" w:fill="FFFFFF"/>
                <w:rPrChange w:id="4192" w:author="Rodion" w:date="2019-12-09T02:09:00Z">
                  <w:rPr>
                    <w:shd w:val="clear" w:color="auto" w:fill="FFFFFF"/>
                  </w:rPr>
                </w:rPrChange>
              </w:rPr>
              <w:t>5 В</w:t>
            </w:r>
          </w:p>
        </w:tc>
      </w:tr>
      <w:tr w:rsidR="00F01D8D" w:rsidRPr="00312974" w14:paraId="5E8DD634" w14:textId="77777777" w:rsidTr="00631660">
        <w:tc>
          <w:tcPr>
            <w:tcW w:w="4957" w:type="dxa"/>
          </w:tcPr>
          <w:p w14:paraId="4333E4C2" w14:textId="77777777" w:rsidR="00F01D8D" w:rsidRPr="00312974" w:rsidRDefault="00F01D8D" w:rsidP="00631660">
            <w:pPr>
              <w:ind w:firstLine="0"/>
              <w:rPr>
                <w:rPrChange w:id="4193" w:author="Rodion" w:date="2019-12-09T02:09:00Z">
                  <w:rPr/>
                </w:rPrChange>
              </w:rPr>
            </w:pPr>
            <w:r w:rsidRPr="00312974">
              <w:rPr>
                <w:rPrChange w:id="4194" w:author="Rodion" w:date="2019-12-09T02:09:00Z">
                  <w:rPr/>
                </w:rPrChange>
              </w:rPr>
              <w:t>Вхідна напруга (рекомендовано)</w:t>
            </w:r>
          </w:p>
        </w:tc>
        <w:tc>
          <w:tcPr>
            <w:tcW w:w="5419" w:type="dxa"/>
          </w:tcPr>
          <w:p w14:paraId="38DBAD22" w14:textId="77777777" w:rsidR="00F01D8D" w:rsidRPr="00312974" w:rsidRDefault="00F01D8D" w:rsidP="00631660">
            <w:pPr>
              <w:ind w:firstLine="34"/>
              <w:rPr>
                <w:rPrChange w:id="4195" w:author="Rodion" w:date="2019-12-09T02:09:00Z">
                  <w:rPr/>
                </w:rPrChange>
              </w:rPr>
            </w:pPr>
            <w:r w:rsidRPr="00312974">
              <w:rPr>
                <w:shd w:val="clear" w:color="auto" w:fill="FFFFFF"/>
                <w:rPrChange w:id="4196" w:author="Rodion" w:date="2019-12-09T02:09:00Z">
                  <w:rPr>
                    <w:shd w:val="clear" w:color="auto" w:fill="FFFFFF"/>
                  </w:rPr>
                </w:rPrChange>
              </w:rPr>
              <w:t>7-12 В</w:t>
            </w:r>
          </w:p>
        </w:tc>
      </w:tr>
      <w:tr w:rsidR="00F01D8D" w:rsidRPr="00312974" w14:paraId="1FE5895E" w14:textId="77777777" w:rsidTr="00631660">
        <w:tc>
          <w:tcPr>
            <w:tcW w:w="4957" w:type="dxa"/>
          </w:tcPr>
          <w:p w14:paraId="025F7577" w14:textId="77777777" w:rsidR="00F01D8D" w:rsidRPr="00312974" w:rsidRDefault="00F01D8D" w:rsidP="00631660">
            <w:pPr>
              <w:ind w:firstLine="0"/>
              <w:rPr>
                <w:rPrChange w:id="4197" w:author="Rodion" w:date="2019-12-09T02:09:00Z">
                  <w:rPr/>
                </w:rPrChange>
              </w:rPr>
            </w:pPr>
            <w:r w:rsidRPr="00312974">
              <w:rPr>
                <w:rPrChange w:id="4198" w:author="Rodion" w:date="2019-12-09T02:09:00Z">
                  <w:rPr/>
                </w:rPrChange>
              </w:rPr>
              <w:t>Вхідна напруга (межі)</w:t>
            </w:r>
          </w:p>
        </w:tc>
        <w:tc>
          <w:tcPr>
            <w:tcW w:w="5419" w:type="dxa"/>
          </w:tcPr>
          <w:p w14:paraId="232A1147" w14:textId="77777777" w:rsidR="00F01D8D" w:rsidRPr="00312974" w:rsidRDefault="00F01D8D" w:rsidP="00631660">
            <w:pPr>
              <w:ind w:firstLine="34"/>
              <w:rPr>
                <w:rPrChange w:id="4199" w:author="Rodion" w:date="2019-12-09T02:09:00Z">
                  <w:rPr/>
                </w:rPrChange>
              </w:rPr>
            </w:pPr>
            <w:r w:rsidRPr="00312974">
              <w:rPr>
                <w:shd w:val="clear" w:color="auto" w:fill="FFFFFF"/>
                <w:rPrChange w:id="4200" w:author="Rodion" w:date="2019-12-09T02:09:00Z">
                  <w:rPr>
                    <w:shd w:val="clear" w:color="auto" w:fill="FFFFFF"/>
                  </w:rPr>
                </w:rPrChange>
              </w:rPr>
              <w:t>6-20 В</w:t>
            </w:r>
          </w:p>
        </w:tc>
      </w:tr>
      <w:tr w:rsidR="00F01D8D" w:rsidRPr="00312974" w14:paraId="2494032C" w14:textId="77777777" w:rsidTr="00631660">
        <w:tc>
          <w:tcPr>
            <w:tcW w:w="4957" w:type="dxa"/>
          </w:tcPr>
          <w:p w14:paraId="43D3AAF2" w14:textId="77777777" w:rsidR="00F01D8D" w:rsidRPr="00312974" w:rsidRDefault="00F01D8D" w:rsidP="00631660">
            <w:pPr>
              <w:ind w:firstLine="0"/>
              <w:rPr>
                <w:rPrChange w:id="4201" w:author="Rodion" w:date="2019-12-09T02:09:00Z">
                  <w:rPr/>
                </w:rPrChange>
              </w:rPr>
            </w:pPr>
            <w:r w:rsidRPr="00312974">
              <w:rPr>
                <w:rPrChange w:id="4202" w:author="Rodion" w:date="2019-12-09T02:09:00Z">
                  <w:rPr/>
                </w:rPrChange>
              </w:rPr>
              <w:t>Цифрові піни вводу-виводу</w:t>
            </w:r>
          </w:p>
        </w:tc>
        <w:tc>
          <w:tcPr>
            <w:tcW w:w="5419" w:type="dxa"/>
          </w:tcPr>
          <w:p w14:paraId="2A51F0EA" w14:textId="77777777" w:rsidR="00F01D8D" w:rsidRPr="00312974" w:rsidRDefault="00F01D8D" w:rsidP="00631660">
            <w:pPr>
              <w:ind w:firstLine="34"/>
              <w:rPr>
                <w:rPrChange w:id="4203" w:author="Rodion" w:date="2019-12-09T02:09:00Z">
                  <w:rPr/>
                </w:rPrChange>
              </w:rPr>
            </w:pPr>
            <w:r w:rsidRPr="00312974">
              <w:rPr>
                <w:shd w:val="clear" w:color="auto" w:fill="FFFFFF"/>
                <w:rPrChange w:id="4204" w:author="Rodion" w:date="2019-12-09T02:09:00Z">
                  <w:rPr>
                    <w:shd w:val="clear" w:color="auto" w:fill="FFFFFF"/>
                  </w:rPr>
                </w:rPrChange>
              </w:rPr>
              <w:t>54 (з яких 15 забезпечують вихід ШІМ)</w:t>
            </w:r>
          </w:p>
        </w:tc>
      </w:tr>
      <w:tr w:rsidR="00F01D8D" w:rsidRPr="00312974" w14:paraId="7CB349C3" w14:textId="77777777" w:rsidTr="00631660">
        <w:tc>
          <w:tcPr>
            <w:tcW w:w="4957" w:type="dxa"/>
          </w:tcPr>
          <w:p w14:paraId="5D4A715F" w14:textId="77777777" w:rsidR="00F01D8D" w:rsidRPr="00312974" w:rsidRDefault="00F01D8D" w:rsidP="00631660">
            <w:pPr>
              <w:ind w:firstLine="0"/>
              <w:rPr>
                <w:rPrChange w:id="4205" w:author="Rodion" w:date="2019-12-09T02:09:00Z">
                  <w:rPr/>
                </w:rPrChange>
              </w:rPr>
            </w:pPr>
            <w:r w:rsidRPr="00312974">
              <w:rPr>
                <w:rPrChange w:id="4206" w:author="Rodion" w:date="2019-12-09T02:09:00Z">
                  <w:rPr/>
                </w:rPrChange>
              </w:rPr>
              <w:t>Аналогові вхідні піни</w:t>
            </w:r>
          </w:p>
        </w:tc>
        <w:tc>
          <w:tcPr>
            <w:tcW w:w="5419" w:type="dxa"/>
          </w:tcPr>
          <w:p w14:paraId="0BEC20CF" w14:textId="77777777" w:rsidR="00F01D8D" w:rsidRPr="00312974" w:rsidRDefault="00F01D8D" w:rsidP="00631660">
            <w:pPr>
              <w:ind w:firstLine="34"/>
              <w:rPr>
                <w:rPrChange w:id="4207" w:author="Rodion" w:date="2019-12-09T02:09:00Z">
                  <w:rPr/>
                </w:rPrChange>
              </w:rPr>
            </w:pPr>
            <w:r w:rsidRPr="00312974">
              <w:rPr>
                <w:shd w:val="clear" w:color="auto" w:fill="FFFFFF"/>
                <w:rPrChange w:id="4208" w:author="Rodion" w:date="2019-12-09T02:09:00Z">
                  <w:rPr>
                    <w:shd w:val="clear" w:color="auto" w:fill="FFFFFF"/>
                  </w:rPr>
                </w:rPrChange>
              </w:rPr>
              <w:t>16</w:t>
            </w:r>
          </w:p>
        </w:tc>
      </w:tr>
      <w:tr w:rsidR="00F01D8D" w:rsidRPr="00312974" w14:paraId="053CA681" w14:textId="77777777" w:rsidTr="00631660">
        <w:tc>
          <w:tcPr>
            <w:tcW w:w="4957" w:type="dxa"/>
          </w:tcPr>
          <w:p w14:paraId="0521B042" w14:textId="77777777" w:rsidR="00F01D8D" w:rsidRPr="00312974" w:rsidRDefault="00F01D8D" w:rsidP="00631660">
            <w:pPr>
              <w:ind w:firstLine="0"/>
              <w:rPr>
                <w:rPrChange w:id="4209" w:author="Rodion" w:date="2019-12-09T02:09:00Z">
                  <w:rPr/>
                </w:rPrChange>
              </w:rPr>
            </w:pPr>
            <w:r w:rsidRPr="00312974">
              <w:rPr>
                <w:rPrChange w:id="4210" w:author="Rodion" w:date="2019-12-09T02:09:00Z">
                  <w:rPr/>
                </w:rPrChange>
              </w:rPr>
              <w:t>Постійний струм на піни вводу-виводу</w:t>
            </w:r>
          </w:p>
        </w:tc>
        <w:tc>
          <w:tcPr>
            <w:tcW w:w="5419" w:type="dxa"/>
          </w:tcPr>
          <w:p w14:paraId="78739589" w14:textId="77777777" w:rsidR="00F01D8D" w:rsidRPr="00312974" w:rsidRDefault="00F01D8D" w:rsidP="00631660">
            <w:pPr>
              <w:ind w:firstLine="34"/>
              <w:rPr>
                <w:rPrChange w:id="4211" w:author="Rodion" w:date="2019-12-09T02:09:00Z">
                  <w:rPr/>
                </w:rPrChange>
              </w:rPr>
            </w:pPr>
            <w:r w:rsidRPr="00312974">
              <w:rPr>
                <w:shd w:val="clear" w:color="auto" w:fill="FFFFFF"/>
                <w:rPrChange w:id="4212" w:author="Rodion" w:date="2019-12-09T02:09:00Z">
                  <w:rPr>
                    <w:shd w:val="clear" w:color="auto" w:fill="FFFFFF"/>
                  </w:rPr>
                </w:rPrChange>
              </w:rPr>
              <w:t xml:space="preserve">40 </w:t>
            </w:r>
            <w:proofErr w:type="spellStart"/>
            <w:r w:rsidRPr="00312974">
              <w:rPr>
                <w:shd w:val="clear" w:color="auto" w:fill="FFFFFF"/>
                <w:rPrChange w:id="4213" w:author="Rodion" w:date="2019-12-09T02:09:00Z">
                  <w:rPr>
                    <w:shd w:val="clear" w:color="auto" w:fill="FFFFFF"/>
                  </w:rPr>
                </w:rPrChange>
              </w:rPr>
              <w:t>мA</w:t>
            </w:r>
            <w:proofErr w:type="spellEnd"/>
          </w:p>
        </w:tc>
      </w:tr>
      <w:tr w:rsidR="00F01D8D" w:rsidRPr="00312974" w14:paraId="35508D8F" w14:textId="77777777" w:rsidTr="00631660">
        <w:tc>
          <w:tcPr>
            <w:tcW w:w="4957" w:type="dxa"/>
          </w:tcPr>
          <w:p w14:paraId="02CC4E8D" w14:textId="77777777" w:rsidR="00F01D8D" w:rsidRPr="00312974" w:rsidRDefault="00F01D8D" w:rsidP="00631660">
            <w:pPr>
              <w:ind w:firstLine="0"/>
              <w:rPr>
                <w:rPrChange w:id="4214" w:author="Rodion" w:date="2019-12-09T02:09:00Z">
                  <w:rPr/>
                </w:rPrChange>
              </w:rPr>
            </w:pPr>
            <w:r w:rsidRPr="00312974">
              <w:rPr>
                <w:rPrChange w:id="4215" w:author="Rodion" w:date="2019-12-09T02:09:00Z">
                  <w:rPr/>
                </w:rPrChange>
              </w:rPr>
              <w:t>Постійний струм на піни 3.3 В</w:t>
            </w:r>
          </w:p>
        </w:tc>
        <w:tc>
          <w:tcPr>
            <w:tcW w:w="5419" w:type="dxa"/>
          </w:tcPr>
          <w:p w14:paraId="72EE26B9" w14:textId="77777777" w:rsidR="00F01D8D" w:rsidRPr="00312974" w:rsidRDefault="00F01D8D" w:rsidP="00631660">
            <w:pPr>
              <w:ind w:firstLine="34"/>
              <w:rPr>
                <w:rPrChange w:id="4216" w:author="Rodion" w:date="2019-12-09T02:09:00Z">
                  <w:rPr/>
                </w:rPrChange>
              </w:rPr>
            </w:pPr>
            <w:r w:rsidRPr="00312974">
              <w:rPr>
                <w:shd w:val="clear" w:color="auto" w:fill="FFFFFF"/>
                <w:rPrChange w:id="4217" w:author="Rodion" w:date="2019-12-09T02:09:00Z">
                  <w:rPr>
                    <w:shd w:val="clear" w:color="auto" w:fill="FFFFFF"/>
                  </w:rPr>
                </w:rPrChange>
              </w:rPr>
              <w:t xml:space="preserve">50 </w:t>
            </w:r>
            <w:proofErr w:type="spellStart"/>
            <w:r w:rsidRPr="00312974">
              <w:rPr>
                <w:shd w:val="clear" w:color="auto" w:fill="FFFFFF"/>
                <w:rPrChange w:id="4218" w:author="Rodion" w:date="2019-12-09T02:09:00Z">
                  <w:rPr>
                    <w:shd w:val="clear" w:color="auto" w:fill="FFFFFF"/>
                  </w:rPr>
                </w:rPrChange>
              </w:rPr>
              <w:t>мA</w:t>
            </w:r>
            <w:proofErr w:type="spellEnd"/>
          </w:p>
        </w:tc>
      </w:tr>
      <w:tr w:rsidR="00F01D8D" w:rsidRPr="00312974" w14:paraId="1EF795DD" w14:textId="77777777" w:rsidTr="00631660">
        <w:tc>
          <w:tcPr>
            <w:tcW w:w="4957" w:type="dxa"/>
          </w:tcPr>
          <w:p w14:paraId="6E536536" w14:textId="77777777" w:rsidR="00F01D8D" w:rsidRPr="00312974" w:rsidRDefault="00F01D8D" w:rsidP="00631660">
            <w:pPr>
              <w:ind w:firstLine="0"/>
              <w:rPr>
                <w:rPrChange w:id="4219" w:author="Rodion" w:date="2019-12-09T02:09:00Z">
                  <w:rPr/>
                </w:rPrChange>
              </w:rPr>
            </w:pPr>
            <w:r w:rsidRPr="00312974">
              <w:rPr>
                <w:rPrChange w:id="4220" w:author="Rodion" w:date="2019-12-09T02:09:00Z">
                  <w:rPr/>
                </w:rPrChange>
              </w:rPr>
              <w:t>Флеш-пам’ять</w:t>
            </w:r>
          </w:p>
        </w:tc>
        <w:tc>
          <w:tcPr>
            <w:tcW w:w="5419" w:type="dxa"/>
          </w:tcPr>
          <w:p w14:paraId="105EC6A6" w14:textId="77777777" w:rsidR="00F01D8D" w:rsidRPr="00312974" w:rsidRDefault="00F01D8D" w:rsidP="00631660">
            <w:pPr>
              <w:ind w:firstLine="34"/>
              <w:rPr>
                <w:rPrChange w:id="4221" w:author="Rodion" w:date="2019-12-09T02:09:00Z">
                  <w:rPr/>
                </w:rPrChange>
              </w:rPr>
            </w:pPr>
            <w:r w:rsidRPr="00312974">
              <w:rPr>
                <w:shd w:val="clear" w:color="auto" w:fill="FFFFFF"/>
                <w:rPrChange w:id="4222" w:author="Rodion" w:date="2019-12-09T02:09:00Z">
                  <w:rPr>
                    <w:shd w:val="clear" w:color="auto" w:fill="FFFFFF"/>
                  </w:rPr>
                </w:rPrChange>
              </w:rPr>
              <w:t xml:space="preserve">128 </w:t>
            </w:r>
            <w:proofErr w:type="spellStart"/>
            <w:r w:rsidRPr="00312974">
              <w:rPr>
                <w:shd w:val="clear" w:color="auto" w:fill="FFFFFF"/>
                <w:rPrChange w:id="4223" w:author="Rodion" w:date="2019-12-09T02:09:00Z">
                  <w:rPr>
                    <w:shd w:val="clear" w:color="auto" w:fill="FFFFFF"/>
                  </w:rPr>
                </w:rPrChange>
              </w:rPr>
              <w:t>Kб</w:t>
            </w:r>
            <w:proofErr w:type="spellEnd"/>
            <w:r w:rsidRPr="00312974">
              <w:rPr>
                <w:shd w:val="clear" w:color="auto" w:fill="FFFFFF"/>
                <w:rPrChange w:id="4224" w:author="Rodion" w:date="2019-12-09T02:09:00Z">
                  <w:rPr>
                    <w:shd w:val="clear" w:color="auto" w:fill="FFFFFF"/>
                  </w:rPr>
                </w:rPrChange>
              </w:rPr>
              <w:t xml:space="preserve">, з яких 4 </w:t>
            </w:r>
            <w:proofErr w:type="spellStart"/>
            <w:r w:rsidRPr="00312974">
              <w:rPr>
                <w:shd w:val="clear" w:color="auto" w:fill="FFFFFF"/>
                <w:rPrChange w:id="4225" w:author="Rodion" w:date="2019-12-09T02:09:00Z">
                  <w:rPr>
                    <w:shd w:val="clear" w:color="auto" w:fill="FFFFFF"/>
                  </w:rPr>
                </w:rPrChange>
              </w:rPr>
              <w:t>Kб</w:t>
            </w:r>
            <w:proofErr w:type="spellEnd"/>
            <w:r w:rsidRPr="00312974">
              <w:rPr>
                <w:shd w:val="clear" w:color="auto" w:fill="FFFFFF"/>
                <w:rPrChange w:id="4226" w:author="Rodion" w:date="2019-12-09T02:09:00Z">
                  <w:rPr>
                    <w:shd w:val="clear" w:color="auto" w:fill="FFFFFF"/>
                  </w:rPr>
                </w:rPrChange>
              </w:rPr>
              <w:t xml:space="preserve"> використовуються завантажувачем</w:t>
            </w:r>
          </w:p>
        </w:tc>
      </w:tr>
      <w:tr w:rsidR="00F01D8D" w:rsidRPr="00312974" w14:paraId="1A22FADA" w14:textId="77777777" w:rsidTr="00631660">
        <w:tc>
          <w:tcPr>
            <w:tcW w:w="4957" w:type="dxa"/>
          </w:tcPr>
          <w:p w14:paraId="1B3D04AC" w14:textId="77777777" w:rsidR="00F01D8D" w:rsidRPr="00312974" w:rsidRDefault="00F01D8D" w:rsidP="00631660">
            <w:pPr>
              <w:ind w:firstLine="0"/>
              <w:rPr>
                <w:rPrChange w:id="4227" w:author="Rodion" w:date="2019-12-09T02:09:00Z">
                  <w:rPr/>
                </w:rPrChange>
              </w:rPr>
            </w:pPr>
            <w:r w:rsidRPr="00312974">
              <w:rPr>
                <w:rPrChange w:id="4228" w:author="Rodion" w:date="2019-12-09T02:09:00Z">
                  <w:rPr/>
                </w:rPrChange>
              </w:rPr>
              <w:t>SRAM</w:t>
            </w:r>
          </w:p>
        </w:tc>
        <w:tc>
          <w:tcPr>
            <w:tcW w:w="5419" w:type="dxa"/>
          </w:tcPr>
          <w:p w14:paraId="0EE8F59B" w14:textId="77777777" w:rsidR="00F01D8D" w:rsidRPr="00312974" w:rsidRDefault="00F01D8D" w:rsidP="00631660">
            <w:pPr>
              <w:ind w:firstLine="34"/>
              <w:rPr>
                <w:rPrChange w:id="4229" w:author="Rodion" w:date="2019-12-09T02:09:00Z">
                  <w:rPr/>
                </w:rPrChange>
              </w:rPr>
            </w:pPr>
            <w:r w:rsidRPr="00312974">
              <w:rPr>
                <w:shd w:val="clear" w:color="auto" w:fill="FFFFFF"/>
                <w:rPrChange w:id="4230" w:author="Rodion" w:date="2019-12-09T02:09:00Z">
                  <w:rPr>
                    <w:shd w:val="clear" w:color="auto" w:fill="FFFFFF"/>
                  </w:rPr>
                </w:rPrChange>
              </w:rPr>
              <w:t xml:space="preserve">8 </w:t>
            </w:r>
            <w:proofErr w:type="spellStart"/>
            <w:r w:rsidRPr="00312974">
              <w:rPr>
                <w:shd w:val="clear" w:color="auto" w:fill="FFFFFF"/>
                <w:rPrChange w:id="4231" w:author="Rodion" w:date="2019-12-09T02:09:00Z">
                  <w:rPr>
                    <w:shd w:val="clear" w:color="auto" w:fill="FFFFFF"/>
                  </w:rPr>
                </w:rPrChange>
              </w:rPr>
              <w:t>Kб</w:t>
            </w:r>
            <w:proofErr w:type="spellEnd"/>
          </w:p>
        </w:tc>
      </w:tr>
      <w:tr w:rsidR="00F01D8D" w:rsidRPr="00312974" w14:paraId="72125E2B" w14:textId="77777777" w:rsidTr="00631660">
        <w:tc>
          <w:tcPr>
            <w:tcW w:w="4957" w:type="dxa"/>
          </w:tcPr>
          <w:p w14:paraId="4AFE31DF" w14:textId="77777777" w:rsidR="00F01D8D" w:rsidRPr="00312974" w:rsidRDefault="00F01D8D" w:rsidP="00631660">
            <w:pPr>
              <w:ind w:firstLine="0"/>
              <w:rPr>
                <w:rPrChange w:id="4232" w:author="Rodion" w:date="2019-12-09T02:09:00Z">
                  <w:rPr/>
                </w:rPrChange>
              </w:rPr>
            </w:pPr>
            <w:r w:rsidRPr="00312974">
              <w:rPr>
                <w:rPrChange w:id="4233" w:author="Rodion" w:date="2019-12-09T02:09:00Z">
                  <w:rPr/>
                </w:rPrChange>
              </w:rPr>
              <w:lastRenderedPageBreak/>
              <w:t>EEPROM</w:t>
            </w:r>
          </w:p>
        </w:tc>
        <w:tc>
          <w:tcPr>
            <w:tcW w:w="5419" w:type="dxa"/>
          </w:tcPr>
          <w:p w14:paraId="14CC0617" w14:textId="77777777" w:rsidR="00F01D8D" w:rsidRPr="00312974" w:rsidRDefault="00F01D8D" w:rsidP="00631660">
            <w:pPr>
              <w:ind w:firstLine="34"/>
              <w:rPr>
                <w:rPrChange w:id="4234" w:author="Rodion" w:date="2019-12-09T02:09:00Z">
                  <w:rPr/>
                </w:rPrChange>
              </w:rPr>
            </w:pPr>
            <w:r w:rsidRPr="00312974">
              <w:rPr>
                <w:shd w:val="clear" w:color="auto" w:fill="FFFFFF"/>
                <w:rPrChange w:id="4235" w:author="Rodion" w:date="2019-12-09T02:09:00Z">
                  <w:rPr>
                    <w:shd w:val="clear" w:color="auto" w:fill="FFFFFF"/>
                  </w:rPr>
                </w:rPrChange>
              </w:rPr>
              <w:t xml:space="preserve">4 </w:t>
            </w:r>
            <w:proofErr w:type="spellStart"/>
            <w:r w:rsidRPr="00312974">
              <w:rPr>
                <w:shd w:val="clear" w:color="auto" w:fill="FFFFFF"/>
                <w:rPrChange w:id="4236" w:author="Rodion" w:date="2019-12-09T02:09:00Z">
                  <w:rPr>
                    <w:shd w:val="clear" w:color="auto" w:fill="FFFFFF"/>
                  </w:rPr>
                </w:rPrChange>
              </w:rPr>
              <w:t>Kб</w:t>
            </w:r>
            <w:proofErr w:type="spellEnd"/>
          </w:p>
        </w:tc>
      </w:tr>
      <w:tr w:rsidR="00F01D8D" w:rsidRPr="00312974" w14:paraId="3DB982BE" w14:textId="77777777" w:rsidTr="00631660">
        <w:tc>
          <w:tcPr>
            <w:tcW w:w="4957" w:type="dxa"/>
          </w:tcPr>
          <w:p w14:paraId="45B39234" w14:textId="0B511708" w:rsidR="00F01D8D" w:rsidRPr="00312974" w:rsidRDefault="00F01D8D" w:rsidP="00631660">
            <w:pPr>
              <w:ind w:firstLine="0"/>
              <w:rPr>
                <w:rPrChange w:id="4237" w:author="Rodion" w:date="2019-12-09T02:09:00Z">
                  <w:rPr/>
                </w:rPrChange>
              </w:rPr>
            </w:pPr>
            <w:r w:rsidRPr="00312974">
              <w:rPr>
                <w:rPrChange w:id="4238" w:author="Rodion" w:date="2019-12-09T02:09:00Z">
                  <w:rPr/>
                </w:rPrChange>
              </w:rPr>
              <w:t xml:space="preserve">Тактова </w:t>
            </w:r>
            <w:del w:id="4239" w:author="Rodion Kharabet" w:date="2019-12-06T02:14:00Z">
              <w:r w:rsidRPr="00312974" w:rsidDel="00245F42">
                <w:rPr>
                  <w:rPrChange w:id="4240" w:author="Rodion" w:date="2019-12-09T02:09:00Z">
                    <w:rPr/>
                  </w:rPrChange>
                </w:rPr>
                <w:delText>швидкість</w:delText>
              </w:r>
            </w:del>
            <w:ins w:id="4241" w:author="Rodion Kharabet" w:date="2019-12-06T02:14:00Z">
              <w:r w:rsidR="00245F42" w:rsidRPr="00312974">
                <w:rPr>
                  <w:rPrChange w:id="4242" w:author="Rodion" w:date="2019-12-09T02:09:00Z">
                    <w:rPr/>
                  </w:rPrChange>
                </w:rPr>
                <w:t>частота</w:t>
              </w:r>
            </w:ins>
          </w:p>
        </w:tc>
        <w:tc>
          <w:tcPr>
            <w:tcW w:w="5419" w:type="dxa"/>
          </w:tcPr>
          <w:p w14:paraId="14FCB507" w14:textId="77777777" w:rsidR="00F01D8D" w:rsidRPr="00312974" w:rsidRDefault="00F01D8D" w:rsidP="00631660">
            <w:pPr>
              <w:ind w:firstLine="34"/>
              <w:rPr>
                <w:rPrChange w:id="4243" w:author="Rodion" w:date="2019-12-09T02:09:00Z">
                  <w:rPr/>
                </w:rPrChange>
              </w:rPr>
            </w:pPr>
            <w:r w:rsidRPr="00312974">
              <w:rPr>
                <w:shd w:val="clear" w:color="auto" w:fill="FFFFFF"/>
                <w:rPrChange w:id="4244" w:author="Rodion" w:date="2019-12-09T02:09:00Z">
                  <w:rPr>
                    <w:shd w:val="clear" w:color="auto" w:fill="FFFFFF"/>
                  </w:rPr>
                </w:rPrChange>
              </w:rPr>
              <w:t>16 МГц</w:t>
            </w:r>
          </w:p>
        </w:tc>
      </w:tr>
    </w:tbl>
    <w:p w14:paraId="543FA66F" w14:textId="346E157C" w:rsidR="00F01D8D" w:rsidRPr="00312974" w:rsidRDefault="00F01D8D" w:rsidP="00F01D8D">
      <w:pPr>
        <w:rPr>
          <w:rPrChange w:id="4245" w:author="Rodion" w:date="2019-12-09T02:09:00Z">
            <w:rPr/>
          </w:rPrChange>
        </w:rPr>
      </w:pPr>
    </w:p>
    <w:p w14:paraId="3E841B4D" w14:textId="77777777" w:rsidR="00F01D8D" w:rsidRPr="00312974" w:rsidRDefault="00F01D8D" w:rsidP="00F01D8D">
      <w:pPr>
        <w:rPr>
          <w:rPrChange w:id="4246" w:author="Rodion" w:date="2019-12-09T02:09:00Z">
            <w:rPr/>
          </w:rPrChange>
        </w:rPr>
      </w:pPr>
      <w:proofErr w:type="spellStart"/>
      <w:r w:rsidRPr="00312974">
        <w:rPr>
          <w:rPrChange w:id="4247" w:author="Rodion" w:date="2019-12-09T02:09:00Z">
            <w:rPr/>
          </w:rPrChange>
        </w:rPr>
        <w:t>Arduino</w:t>
      </w:r>
      <w:proofErr w:type="spellEnd"/>
      <w:r w:rsidRPr="00312974">
        <w:rPr>
          <w:rPrChange w:id="4248" w:author="Rodion" w:date="2019-12-09T02:09:00Z">
            <w:rPr/>
          </w:rPrChange>
        </w:rPr>
        <w:t xml:space="preserve"> </w:t>
      </w:r>
      <w:proofErr w:type="spellStart"/>
      <w:r w:rsidRPr="00312974">
        <w:rPr>
          <w:rPrChange w:id="4249" w:author="Rodion" w:date="2019-12-09T02:09:00Z">
            <w:rPr/>
          </w:rPrChange>
        </w:rPr>
        <w:t>Mega</w:t>
      </w:r>
      <w:proofErr w:type="spellEnd"/>
      <w:r w:rsidRPr="00312974">
        <w:rPr>
          <w:rPrChange w:id="4250" w:author="Rodion" w:date="2019-12-09T02:09:00Z">
            <w:rPr/>
          </w:rPrChange>
        </w:rPr>
        <w:t xml:space="preserve"> може заряджатись через USB-з’єднання або від зовнішнього джерела живлення. Джерело живлення вибирається автоматично.</w:t>
      </w:r>
    </w:p>
    <w:p w14:paraId="6D183129" w14:textId="42734A7A" w:rsidR="00F01D8D" w:rsidRPr="00312974" w:rsidRDefault="00F01D8D" w:rsidP="00F01D8D">
      <w:pPr>
        <w:rPr>
          <w:rPrChange w:id="4251" w:author="Rodion" w:date="2019-12-09T02:09:00Z">
            <w:rPr/>
          </w:rPrChange>
        </w:rPr>
      </w:pPr>
      <w:r w:rsidRPr="00312974">
        <w:rPr>
          <w:rPrChange w:id="4252" w:author="Rodion" w:date="2019-12-09T02:09:00Z">
            <w:rPr/>
          </w:rPrChange>
        </w:rPr>
        <w:t xml:space="preserve">Зовнішнє живлення </w:t>
      </w:r>
      <w:r w:rsidR="009F6247" w:rsidRPr="00312974">
        <w:rPr>
          <w:rPrChange w:id="4253" w:author="Rodion" w:date="2019-12-09T02:09:00Z">
            <w:rPr/>
          </w:rPrChange>
        </w:rPr>
        <w:t xml:space="preserve">також </w:t>
      </w:r>
      <w:r w:rsidRPr="00312974">
        <w:rPr>
          <w:rPrChange w:id="4254" w:author="Rodion" w:date="2019-12-09T02:09:00Z">
            <w:rPr/>
          </w:rPrChange>
        </w:rPr>
        <w:t xml:space="preserve">може подаватися або від AC-DC адаптера, або від акумулятора. Адаптер можна підключити в роз’єм </w:t>
      </w:r>
      <w:r w:rsidR="009F6247" w:rsidRPr="00312974">
        <w:rPr>
          <w:rPrChange w:id="4255" w:author="Rodion" w:date="2019-12-09T02:09:00Z">
            <w:rPr/>
          </w:rPrChange>
        </w:rPr>
        <w:t xml:space="preserve">2,1 мм </w:t>
      </w:r>
      <w:r w:rsidRPr="00312974">
        <w:rPr>
          <w:rPrChange w:id="4256" w:author="Rodion" w:date="2019-12-09T02:09:00Z">
            <w:rPr/>
          </w:rPrChange>
        </w:rPr>
        <w:t>живлення плати</w:t>
      </w:r>
      <w:r w:rsidR="009F6247" w:rsidRPr="00312974">
        <w:rPr>
          <w:rPrChange w:id="4257" w:author="Rodion" w:date="2019-12-09T02:09:00Z">
            <w:rPr/>
          </w:rPrChange>
        </w:rPr>
        <w:t xml:space="preserve"> </w:t>
      </w:r>
      <w:r w:rsidRPr="00312974">
        <w:rPr>
          <w:rPrChange w:id="4258" w:author="Rodion" w:date="2019-12-09T02:09:00Z">
            <w:rPr/>
          </w:rPrChange>
        </w:rPr>
        <w:t xml:space="preserve">. Клеми від акумулятора можна вставити в піни </w:t>
      </w:r>
      <w:proofErr w:type="spellStart"/>
      <w:r w:rsidRPr="00312974">
        <w:rPr>
          <w:rPrChange w:id="4259" w:author="Rodion" w:date="2019-12-09T02:09:00Z">
            <w:rPr/>
          </w:rPrChange>
        </w:rPr>
        <w:t>Gnd</w:t>
      </w:r>
      <w:proofErr w:type="spellEnd"/>
      <w:r w:rsidRPr="00312974">
        <w:rPr>
          <w:rPrChange w:id="4260" w:author="Rodion" w:date="2019-12-09T02:09:00Z">
            <w:rPr/>
          </w:rPrChange>
        </w:rPr>
        <w:t xml:space="preserve"> і </w:t>
      </w:r>
      <w:proofErr w:type="spellStart"/>
      <w:r w:rsidRPr="00312974">
        <w:rPr>
          <w:rPrChange w:id="4261" w:author="Rodion" w:date="2019-12-09T02:09:00Z">
            <w:rPr/>
          </w:rPrChange>
        </w:rPr>
        <w:t>Vin</w:t>
      </w:r>
      <w:proofErr w:type="spellEnd"/>
      <w:r w:rsidRPr="00312974">
        <w:rPr>
          <w:rPrChange w:id="4262" w:author="Rodion" w:date="2019-12-09T02:09:00Z">
            <w:rPr/>
          </w:rPrChange>
        </w:rPr>
        <w:t xml:space="preserve"> роз’єму POWER.</w:t>
      </w:r>
    </w:p>
    <w:p w14:paraId="5422EA14" w14:textId="77777777" w:rsidR="00F01D8D" w:rsidRPr="00312974" w:rsidRDefault="00F01D8D" w:rsidP="00F01D8D">
      <w:pPr>
        <w:rPr>
          <w:rPrChange w:id="4263" w:author="Rodion" w:date="2019-12-09T02:09:00Z">
            <w:rPr/>
          </w:rPrChange>
        </w:rPr>
      </w:pPr>
      <w:r w:rsidRPr="00312974">
        <w:rPr>
          <w:rPrChange w:id="4264" w:author="Rodion" w:date="2019-12-09T02:09:00Z">
            <w:rPr/>
          </w:rPrChange>
        </w:rPr>
        <w:t xml:space="preserve">Плата може працювати від зовнішнього джерела живлення від 6 до 20 В. Однак, якщо на нього подається напруга менше 7 В, на </w:t>
      </w:r>
      <w:proofErr w:type="spellStart"/>
      <w:r w:rsidRPr="00312974">
        <w:rPr>
          <w:rPrChange w:id="4265" w:author="Rodion" w:date="2019-12-09T02:09:00Z">
            <w:rPr/>
          </w:rPrChange>
        </w:rPr>
        <w:t>пін</w:t>
      </w:r>
      <w:proofErr w:type="spellEnd"/>
      <w:r w:rsidRPr="00312974">
        <w:rPr>
          <w:rPrChange w:id="4266" w:author="Rodion" w:date="2019-12-09T02:09:00Z">
            <w:rPr/>
          </w:rPrChange>
        </w:rPr>
        <w:t xml:space="preserve"> 5 В може подаватися напруга менше 5 В, і плата може бути нестабільною. При використанні напруги більше 12 В регулятор напруги може </w:t>
      </w:r>
      <w:proofErr w:type="spellStart"/>
      <w:r w:rsidRPr="00312974">
        <w:rPr>
          <w:rPrChange w:id="4267" w:author="Rodion" w:date="2019-12-09T02:09:00Z">
            <w:rPr/>
          </w:rPrChange>
        </w:rPr>
        <w:t>перегрітися</w:t>
      </w:r>
      <w:proofErr w:type="spellEnd"/>
      <w:r w:rsidRPr="00312974">
        <w:rPr>
          <w:rPrChange w:id="4268" w:author="Rodion" w:date="2019-12-09T02:09:00Z">
            <w:rPr/>
          </w:rPrChange>
        </w:rPr>
        <w:t xml:space="preserve"> і пошкодити плату. Рекомендований діапазон становить від 7 до 12 В.</w:t>
      </w:r>
    </w:p>
    <w:p w14:paraId="4656A5F6" w14:textId="15BF4FDC" w:rsidR="00F01D8D" w:rsidRPr="00312974" w:rsidRDefault="00F01D8D" w:rsidP="00F01D8D">
      <w:pPr>
        <w:rPr>
          <w:rPrChange w:id="4269" w:author="Rodion" w:date="2019-12-09T02:09:00Z">
            <w:rPr/>
          </w:rPrChange>
        </w:rPr>
      </w:pPr>
      <w:r w:rsidRPr="00312974">
        <w:rPr>
          <w:rPrChange w:id="4270" w:author="Rodion" w:date="2019-12-09T02:09:00Z">
            <w:rPr/>
          </w:rPrChange>
        </w:rPr>
        <w:t xml:space="preserve">ATmega1280 має 128 </w:t>
      </w:r>
      <w:proofErr w:type="spellStart"/>
      <w:r w:rsidRPr="00312974">
        <w:rPr>
          <w:rPrChange w:id="4271" w:author="Rodion" w:date="2019-12-09T02:09:00Z">
            <w:rPr/>
          </w:rPrChange>
        </w:rPr>
        <w:t>Кб</w:t>
      </w:r>
      <w:proofErr w:type="spellEnd"/>
      <w:r w:rsidRPr="00312974">
        <w:rPr>
          <w:rPrChange w:id="4272" w:author="Rodion" w:date="2019-12-09T02:09:00Z">
            <w:rPr/>
          </w:rPrChange>
        </w:rPr>
        <w:t xml:space="preserve"> флеш-пам’яті для зберігання коду (з них 4 </w:t>
      </w:r>
      <w:proofErr w:type="spellStart"/>
      <w:r w:rsidRPr="00312974">
        <w:rPr>
          <w:rPrChange w:id="4273" w:author="Rodion" w:date="2019-12-09T02:09:00Z">
            <w:rPr/>
          </w:rPrChange>
        </w:rPr>
        <w:t>Кб</w:t>
      </w:r>
      <w:proofErr w:type="spellEnd"/>
      <w:r w:rsidRPr="00312974">
        <w:rPr>
          <w:rPrChange w:id="4274" w:author="Rodion" w:date="2019-12-09T02:09:00Z">
            <w:rPr/>
          </w:rPrChange>
        </w:rPr>
        <w:t xml:space="preserve"> використовується для завантажувача), 8 </w:t>
      </w:r>
      <w:proofErr w:type="spellStart"/>
      <w:r w:rsidRPr="00312974">
        <w:rPr>
          <w:rPrChange w:id="4275" w:author="Rodion" w:date="2019-12-09T02:09:00Z">
            <w:rPr/>
          </w:rPrChange>
        </w:rPr>
        <w:t>Кб</w:t>
      </w:r>
      <w:proofErr w:type="spellEnd"/>
      <w:r w:rsidRPr="00312974">
        <w:rPr>
          <w:rPrChange w:id="4276" w:author="Rodion" w:date="2019-12-09T02:09:00Z">
            <w:rPr/>
          </w:rPrChange>
        </w:rPr>
        <w:t xml:space="preserve"> SRAM і 4 </w:t>
      </w:r>
      <w:proofErr w:type="spellStart"/>
      <w:r w:rsidRPr="00312974">
        <w:rPr>
          <w:rPrChange w:id="4277" w:author="Rodion" w:date="2019-12-09T02:09:00Z">
            <w:rPr/>
          </w:rPrChange>
        </w:rPr>
        <w:t>Кб</w:t>
      </w:r>
      <w:proofErr w:type="spellEnd"/>
      <w:r w:rsidRPr="00312974">
        <w:rPr>
          <w:rPrChange w:id="4278" w:author="Rodion" w:date="2019-12-09T02:09:00Z">
            <w:rPr/>
          </w:rPrChange>
        </w:rPr>
        <w:t xml:space="preserve"> EEPROM (які можна читати і записувати за допомогою бібліотеки EEPROM)</w:t>
      </w:r>
      <w:r w:rsidR="00C650B5" w:rsidRPr="00312974">
        <w:rPr>
          <w:rPrChange w:id="4279" w:author="Rodion" w:date="2019-12-09T02:09:00Z">
            <w:rPr/>
          </w:rPrChange>
        </w:rPr>
        <w:t xml:space="preserve"> [30]</w:t>
      </w:r>
      <w:r w:rsidRPr="00312974">
        <w:rPr>
          <w:rPrChange w:id="4280" w:author="Rodion" w:date="2019-12-09T02:09:00Z">
            <w:rPr/>
          </w:rPrChange>
        </w:rPr>
        <w:t>.</w:t>
      </w:r>
    </w:p>
    <w:p w14:paraId="6C803956" w14:textId="2CDC7D94" w:rsidR="00F01D8D" w:rsidRPr="00312974" w:rsidRDefault="00F01D8D" w:rsidP="00F01D8D">
      <w:pPr>
        <w:rPr>
          <w:rPrChange w:id="4281" w:author="Rodion" w:date="2019-12-09T02:09:00Z">
            <w:rPr/>
          </w:rPrChange>
        </w:rPr>
      </w:pPr>
      <w:r w:rsidRPr="00312974">
        <w:rPr>
          <w:rPrChange w:id="4282" w:author="Rodion" w:date="2019-12-09T02:09:00Z">
            <w:rPr/>
          </w:rPrChange>
        </w:rPr>
        <w:t xml:space="preserve">Кожен з 54 цифрових контактів на </w:t>
      </w:r>
      <w:proofErr w:type="spellStart"/>
      <w:r w:rsidRPr="00312974">
        <w:rPr>
          <w:rPrChange w:id="4283" w:author="Rodion" w:date="2019-12-09T02:09:00Z">
            <w:rPr/>
          </w:rPrChange>
        </w:rPr>
        <w:t>Mega</w:t>
      </w:r>
      <w:proofErr w:type="spellEnd"/>
      <w:r w:rsidRPr="00312974">
        <w:rPr>
          <w:rPrChange w:id="4284" w:author="Rodion" w:date="2019-12-09T02:09:00Z">
            <w:rPr/>
          </w:rPrChange>
        </w:rPr>
        <w:t xml:space="preserve"> може використовуватися як вхід або вихід за допомогою функцій </w:t>
      </w:r>
      <w:proofErr w:type="spellStart"/>
      <w:r w:rsidRPr="00312974">
        <w:rPr>
          <w:rPrChange w:id="4285" w:author="Rodion" w:date="2019-12-09T02:09:00Z">
            <w:rPr/>
          </w:rPrChange>
        </w:rPr>
        <w:t>pinMode</w:t>
      </w:r>
      <w:proofErr w:type="spellEnd"/>
      <w:r w:rsidRPr="00312974">
        <w:rPr>
          <w:rPrChange w:id="4286" w:author="Rodion" w:date="2019-12-09T02:09:00Z">
            <w:rPr/>
          </w:rPrChange>
        </w:rPr>
        <w:t xml:space="preserve">(), </w:t>
      </w:r>
      <w:proofErr w:type="spellStart"/>
      <w:r w:rsidRPr="00312974">
        <w:rPr>
          <w:rPrChange w:id="4287" w:author="Rodion" w:date="2019-12-09T02:09:00Z">
            <w:rPr/>
          </w:rPrChange>
        </w:rPr>
        <w:t>digitalWrite</w:t>
      </w:r>
      <w:proofErr w:type="spellEnd"/>
      <w:r w:rsidRPr="00312974">
        <w:rPr>
          <w:rPrChange w:id="4288" w:author="Rodion" w:date="2019-12-09T02:09:00Z">
            <w:rPr/>
          </w:rPrChange>
        </w:rPr>
        <w:t xml:space="preserve">() та </w:t>
      </w:r>
      <w:proofErr w:type="spellStart"/>
      <w:r w:rsidRPr="00312974">
        <w:rPr>
          <w:rPrChange w:id="4289" w:author="Rodion" w:date="2019-12-09T02:09:00Z">
            <w:rPr/>
          </w:rPrChange>
        </w:rPr>
        <w:t>digitalRead</w:t>
      </w:r>
      <w:proofErr w:type="spellEnd"/>
      <w:r w:rsidRPr="00312974">
        <w:rPr>
          <w:rPrChange w:id="4290" w:author="Rodion" w:date="2019-12-09T02:09:00Z">
            <w:rPr/>
          </w:rPrChange>
        </w:rPr>
        <w:t>().</w:t>
      </w:r>
      <w:del w:id="4291" w:author="Rodion Kharabet" w:date="2019-12-06T02:15:00Z">
        <w:r w:rsidRPr="00312974" w:rsidDel="00245F42">
          <w:rPr>
            <w:rPrChange w:id="4292" w:author="Rodion" w:date="2019-12-09T02:09:00Z">
              <w:rPr/>
            </w:rPrChange>
          </w:rPr>
          <w:delText xml:space="preserve"> </w:delText>
        </w:r>
      </w:del>
      <w:ins w:id="4293" w:author="Rodion Kharabet" w:date="2019-12-06T02:15:00Z">
        <w:r w:rsidR="00245F42" w:rsidRPr="00312974">
          <w:rPr>
            <w:rPrChange w:id="4294" w:author="Rodion" w:date="2019-12-09T02:09:00Z">
              <w:rPr/>
            </w:rPrChange>
          </w:rPr>
          <w:t xml:space="preserve"> </w:t>
        </w:r>
      </w:ins>
      <w:del w:id="4295" w:author="Rodion Kharabet" w:date="2019-12-06T02:15:00Z">
        <w:r w:rsidRPr="00312974" w:rsidDel="00245F42">
          <w:rPr>
            <w:rPrChange w:id="4296" w:author="Rodion" w:date="2019-12-09T02:09:00Z">
              <w:rPr/>
            </w:rPrChange>
          </w:rPr>
          <w:delText xml:space="preserve">Вони працюють </w:delText>
        </w:r>
        <w:r w:rsidR="00C650B5" w:rsidRPr="00312974" w:rsidDel="00245F42">
          <w:rPr>
            <w:rPrChange w:id="4297" w:author="Rodion" w:date="2019-12-09T02:09:00Z">
              <w:rPr/>
            </w:rPrChange>
          </w:rPr>
          <w:delText>p від напруги</w:delText>
        </w:r>
        <w:r w:rsidRPr="00312974" w:rsidDel="00245F42">
          <w:rPr>
            <w:rPrChange w:id="4298" w:author="Rodion" w:date="2019-12-09T02:09:00Z">
              <w:rPr/>
            </w:rPrChange>
          </w:rPr>
          <w:delText xml:space="preserve"> 5В. </w:delText>
        </w:r>
      </w:del>
      <w:r w:rsidRPr="00312974">
        <w:rPr>
          <w:rPrChange w:id="4299" w:author="Rodion" w:date="2019-12-09T02:09:00Z">
            <w:rPr/>
          </w:rPrChange>
        </w:rPr>
        <w:t xml:space="preserve">Кожен </w:t>
      </w:r>
      <w:proofErr w:type="spellStart"/>
      <w:r w:rsidRPr="00312974">
        <w:rPr>
          <w:rPrChange w:id="4300" w:author="Rodion" w:date="2019-12-09T02:09:00Z">
            <w:rPr/>
          </w:rPrChange>
        </w:rPr>
        <w:t>пін</w:t>
      </w:r>
      <w:proofErr w:type="spellEnd"/>
      <w:r w:rsidRPr="00312974">
        <w:rPr>
          <w:rPrChange w:id="4301" w:author="Rodion" w:date="2019-12-09T02:09:00Z">
            <w:rPr/>
          </w:rPrChange>
        </w:rPr>
        <w:t xml:space="preserve"> може забезпечити або отримати максимум 40 </w:t>
      </w:r>
      <w:proofErr w:type="spellStart"/>
      <w:r w:rsidRPr="00312974">
        <w:rPr>
          <w:rPrChange w:id="4302" w:author="Rodion" w:date="2019-12-09T02:09:00Z">
            <w:rPr/>
          </w:rPrChange>
        </w:rPr>
        <w:t>мА</w:t>
      </w:r>
      <w:proofErr w:type="spellEnd"/>
      <w:r w:rsidRPr="00312974">
        <w:rPr>
          <w:rPrChange w:id="4303" w:author="Rodion" w:date="2019-12-09T02:09:00Z">
            <w:rPr/>
          </w:rPrChange>
        </w:rPr>
        <w:t xml:space="preserve"> і має внутрішній </w:t>
      </w:r>
      <w:proofErr w:type="spellStart"/>
      <w:r w:rsidRPr="00312974">
        <w:rPr>
          <w:rPrChange w:id="4304" w:author="Rodion" w:date="2019-12-09T02:09:00Z">
            <w:rPr/>
          </w:rPrChange>
        </w:rPr>
        <w:t>підтягуючий</w:t>
      </w:r>
      <w:proofErr w:type="spellEnd"/>
      <w:r w:rsidRPr="00312974">
        <w:rPr>
          <w:rPrChange w:id="4305" w:author="Rodion" w:date="2019-12-09T02:09:00Z">
            <w:rPr/>
          </w:rPrChange>
        </w:rPr>
        <w:t xml:space="preserve"> резистор (відключений за замовчуванням) 20-50 кОм. Крім того, деякі піни мають спеціалізовані функції:</w:t>
      </w:r>
    </w:p>
    <w:p w14:paraId="0E249A52" w14:textId="77777777" w:rsidR="00F01D8D" w:rsidRPr="00312974" w:rsidRDefault="00F01D8D" w:rsidP="00F01D8D">
      <w:pPr>
        <w:pStyle w:val="ListParagraph"/>
        <w:rPr>
          <w:rPrChange w:id="4306" w:author="Rodion" w:date="2019-12-09T02:09:00Z">
            <w:rPr/>
          </w:rPrChange>
        </w:rPr>
      </w:pPr>
      <w:proofErr w:type="spellStart"/>
      <w:r w:rsidRPr="00312974">
        <w:rPr>
          <w:rPrChange w:id="4307" w:author="Rodion" w:date="2019-12-09T02:09:00Z">
            <w:rPr/>
          </w:rPrChange>
        </w:rPr>
        <w:t>Serial</w:t>
      </w:r>
      <w:proofErr w:type="spellEnd"/>
      <w:r w:rsidRPr="00312974">
        <w:rPr>
          <w:rPrChange w:id="4308" w:author="Rodion" w:date="2019-12-09T02:09:00Z">
            <w:rPr/>
          </w:rPrChange>
        </w:rPr>
        <w:t xml:space="preserve">: 0 (RX) та 1 (TX); </w:t>
      </w:r>
      <w:proofErr w:type="spellStart"/>
      <w:r w:rsidRPr="00312974">
        <w:rPr>
          <w:rPrChange w:id="4309" w:author="Rodion" w:date="2019-12-09T02:09:00Z">
            <w:rPr/>
          </w:rPrChange>
        </w:rPr>
        <w:t>Serial</w:t>
      </w:r>
      <w:proofErr w:type="spellEnd"/>
      <w:r w:rsidRPr="00312974">
        <w:rPr>
          <w:rPrChange w:id="4310" w:author="Rodion" w:date="2019-12-09T02:09:00Z">
            <w:rPr/>
          </w:rPrChange>
        </w:rPr>
        <w:t xml:space="preserve"> 1: 19 (RX) та 18 (TX); </w:t>
      </w:r>
      <w:proofErr w:type="spellStart"/>
      <w:r w:rsidRPr="00312974">
        <w:rPr>
          <w:rPrChange w:id="4311" w:author="Rodion" w:date="2019-12-09T02:09:00Z">
            <w:rPr/>
          </w:rPrChange>
        </w:rPr>
        <w:t>Serial</w:t>
      </w:r>
      <w:proofErr w:type="spellEnd"/>
      <w:r w:rsidRPr="00312974">
        <w:rPr>
          <w:rPrChange w:id="4312" w:author="Rodion" w:date="2019-12-09T02:09:00Z">
            <w:rPr/>
          </w:rPrChange>
        </w:rPr>
        <w:t xml:space="preserve"> 2: 17 (RX) та 16 (TX); </w:t>
      </w:r>
      <w:proofErr w:type="spellStart"/>
      <w:r w:rsidRPr="00312974">
        <w:rPr>
          <w:rPrChange w:id="4313" w:author="Rodion" w:date="2019-12-09T02:09:00Z">
            <w:rPr/>
          </w:rPrChange>
        </w:rPr>
        <w:t>Serial</w:t>
      </w:r>
      <w:proofErr w:type="spellEnd"/>
      <w:r w:rsidRPr="00312974">
        <w:rPr>
          <w:rPrChange w:id="4314" w:author="Rodion" w:date="2019-12-09T02:09:00Z">
            <w:rPr/>
          </w:rPrChange>
        </w:rPr>
        <w:t xml:space="preserve"> 3: 15 (RX) та 14 (TX). Використовується для отримання (RX) та передачі (TX) послідовних даних TTL. Піни 0 і 1 також підключені до відповідних </w:t>
      </w:r>
      <w:proofErr w:type="spellStart"/>
      <w:r w:rsidRPr="00312974">
        <w:rPr>
          <w:rPrChange w:id="4315" w:author="Rodion" w:date="2019-12-09T02:09:00Z">
            <w:rPr/>
          </w:rPrChange>
        </w:rPr>
        <w:t>пінів</w:t>
      </w:r>
      <w:proofErr w:type="spellEnd"/>
      <w:r w:rsidRPr="00312974">
        <w:rPr>
          <w:rPrChange w:id="4316" w:author="Rodion" w:date="2019-12-09T02:09:00Z">
            <w:rPr/>
          </w:rPrChange>
        </w:rPr>
        <w:t xml:space="preserve"> послідовної мікросхеми FTDI USB-TTL.</w:t>
      </w:r>
    </w:p>
    <w:p w14:paraId="2D40FBDB" w14:textId="665EDB1B" w:rsidR="00F01D8D" w:rsidRPr="00312974" w:rsidRDefault="00F01D8D" w:rsidP="00F01D8D">
      <w:pPr>
        <w:pStyle w:val="ListParagraph"/>
        <w:rPr>
          <w:rPrChange w:id="4317" w:author="Rodion" w:date="2019-12-09T02:09:00Z">
            <w:rPr/>
          </w:rPrChange>
        </w:rPr>
      </w:pPr>
      <w:r w:rsidRPr="00312974">
        <w:rPr>
          <w:rPrChange w:id="4318" w:author="Rodion" w:date="2019-12-09T02:09:00Z">
            <w:rPr/>
          </w:rPrChange>
        </w:rPr>
        <w:t>Зовнішні переривання: 2 (</w:t>
      </w:r>
      <w:proofErr w:type="spellStart"/>
      <w:r w:rsidRPr="00312974">
        <w:rPr>
          <w:rPrChange w:id="4319" w:author="Rodion" w:date="2019-12-09T02:09:00Z">
            <w:rPr/>
          </w:rPrChange>
        </w:rPr>
        <w:t>interrupt</w:t>
      </w:r>
      <w:proofErr w:type="spellEnd"/>
      <w:r w:rsidRPr="00312974">
        <w:rPr>
          <w:rPrChange w:id="4320" w:author="Rodion" w:date="2019-12-09T02:09:00Z">
            <w:rPr/>
          </w:rPrChange>
        </w:rPr>
        <w:t xml:space="preserve"> 0), 3 (</w:t>
      </w:r>
      <w:proofErr w:type="spellStart"/>
      <w:r w:rsidRPr="00312974">
        <w:rPr>
          <w:rPrChange w:id="4321" w:author="Rodion" w:date="2019-12-09T02:09:00Z">
            <w:rPr/>
          </w:rPrChange>
        </w:rPr>
        <w:t>interrupt</w:t>
      </w:r>
      <w:proofErr w:type="spellEnd"/>
      <w:r w:rsidRPr="00312974">
        <w:rPr>
          <w:rPrChange w:id="4322" w:author="Rodion" w:date="2019-12-09T02:09:00Z">
            <w:rPr/>
          </w:rPrChange>
        </w:rPr>
        <w:t xml:space="preserve"> 1), 18 (</w:t>
      </w:r>
      <w:proofErr w:type="spellStart"/>
      <w:r w:rsidRPr="00312974">
        <w:rPr>
          <w:rPrChange w:id="4323" w:author="Rodion" w:date="2019-12-09T02:09:00Z">
            <w:rPr/>
          </w:rPrChange>
        </w:rPr>
        <w:t>interrupt</w:t>
      </w:r>
      <w:proofErr w:type="spellEnd"/>
      <w:r w:rsidRPr="00312974">
        <w:rPr>
          <w:rPrChange w:id="4324" w:author="Rodion" w:date="2019-12-09T02:09:00Z">
            <w:rPr/>
          </w:rPrChange>
        </w:rPr>
        <w:t xml:space="preserve"> 5), 19 (</w:t>
      </w:r>
      <w:proofErr w:type="spellStart"/>
      <w:r w:rsidRPr="00312974">
        <w:rPr>
          <w:rPrChange w:id="4325" w:author="Rodion" w:date="2019-12-09T02:09:00Z">
            <w:rPr/>
          </w:rPrChange>
        </w:rPr>
        <w:t>interrupt</w:t>
      </w:r>
      <w:proofErr w:type="spellEnd"/>
      <w:r w:rsidRPr="00312974">
        <w:rPr>
          <w:rPrChange w:id="4326" w:author="Rodion" w:date="2019-12-09T02:09:00Z">
            <w:rPr/>
          </w:rPrChange>
        </w:rPr>
        <w:t xml:space="preserve"> 4), 20 (</w:t>
      </w:r>
      <w:proofErr w:type="spellStart"/>
      <w:r w:rsidRPr="00312974">
        <w:rPr>
          <w:rPrChange w:id="4327" w:author="Rodion" w:date="2019-12-09T02:09:00Z">
            <w:rPr/>
          </w:rPrChange>
        </w:rPr>
        <w:t>interrupt</w:t>
      </w:r>
      <w:proofErr w:type="spellEnd"/>
      <w:r w:rsidRPr="00312974">
        <w:rPr>
          <w:rPrChange w:id="4328" w:author="Rodion" w:date="2019-12-09T02:09:00Z">
            <w:rPr/>
          </w:rPrChange>
        </w:rPr>
        <w:t xml:space="preserve"> 3), та 21 (</w:t>
      </w:r>
      <w:proofErr w:type="spellStart"/>
      <w:r w:rsidRPr="00312974">
        <w:rPr>
          <w:rPrChange w:id="4329" w:author="Rodion" w:date="2019-12-09T02:09:00Z">
            <w:rPr/>
          </w:rPrChange>
        </w:rPr>
        <w:t>interrupt</w:t>
      </w:r>
      <w:proofErr w:type="spellEnd"/>
      <w:r w:rsidRPr="00312974">
        <w:rPr>
          <w:rPrChange w:id="4330" w:author="Rodion" w:date="2019-12-09T02:09:00Z">
            <w:rPr/>
          </w:rPrChange>
        </w:rPr>
        <w:t xml:space="preserve"> 2). Ці піни можуть бути налаштовані так, щоб </w:t>
      </w:r>
      <w:r w:rsidRPr="00312974">
        <w:rPr>
          <w:rPrChange w:id="4331" w:author="Rodion" w:date="2019-12-09T02:09:00Z">
            <w:rPr/>
          </w:rPrChange>
        </w:rPr>
        <w:lastRenderedPageBreak/>
        <w:t>викликати переривання на низькому значенні, при зростанні чи падінні фронт</w:t>
      </w:r>
      <w:r w:rsidR="00D91CCB" w:rsidRPr="00312974">
        <w:rPr>
          <w:rPrChange w:id="4332" w:author="Rodion" w:date="2019-12-09T02:09:00Z">
            <w:rPr/>
          </w:rPrChange>
        </w:rPr>
        <w:t>у</w:t>
      </w:r>
      <w:r w:rsidRPr="00312974">
        <w:rPr>
          <w:rPrChange w:id="4333" w:author="Rodion" w:date="2019-12-09T02:09:00Z">
            <w:rPr/>
          </w:rPrChange>
        </w:rPr>
        <w:t xml:space="preserve"> або при зміні значення (функція </w:t>
      </w:r>
      <w:proofErr w:type="spellStart"/>
      <w:r w:rsidRPr="00312974">
        <w:rPr>
          <w:rPrChange w:id="4334" w:author="Rodion" w:date="2019-12-09T02:09:00Z">
            <w:rPr/>
          </w:rPrChange>
        </w:rPr>
        <w:t>attachInterrupt</w:t>
      </w:r>
      <w:proofErr w:type="spellEnd"/>
      <w:r w:rsidRPr="00312974">
        <w:rPr>
          <w:rPrChange w:id="4335" w:author="Rodion" w:date="2019-12-09T02:09:00Z">
            <w:rPr/>
          </w:rPrChange>
        </w:rPr>
        <w:t xml:space="preserve"> ()).</w:t>
      </w:r>
    </w:p>
    <w:p w14:paraId="310ABFA6" w14:textId="77777777" w:rsidR="00F01D8D" w:rsidRPr="00312974" w:rsidRDefault="00F01D8D" w:rsidP="00F01D8D">
      <w:pPr>
        <w:pStyle w:val="ListParagraph"/>
        <w:rPr>
          <w:rPrChange w:id="4336" w:author="Rodion" w:date="2019-12-09T02:09:00Z">
            <w:rPr/>
          </w:rPrChange>
        </w:rPr>
      </w:pPr>
      <w:r w:rsidRPr="00312974">
        <w:rPr>
          <w:rPrChange w:id="4337" w:author="Rodion" w:date="2019-12-09T02:09:00Z">
            <w:rPr/>
          </w:rPrChange>
        </w:rPr>
        <w:t xml:space="preserve">ШІМ: від 2 до 13 та від 44 до 46. Забезпечте 8-бітний вихід ШІМ за допомогою функції </w:t>
      </w:r>
      <w:proofErr w:type="spellStart"/>
      <w:r w:rsidRPr="00312974">
        <w:rPr>
          <w:rPrChange w:id="4338" w:author="Rodion" w:date="2019-12-09T02:09:00Z">
            <w:rPr/>
          </w:rPrChange>
        </w:rPr>
        <w:t>analogWrite</w:t>
      </w:r>
      <w:proofErr w:type="spellEnd"/>
      <w:r w:rsidRPr="00312974">
        <w:rPr>
          <w:rPrChange w:id="4339" w:author="Rodion" w:date="2019-12-09T02:09:00Z">
            <w:rPr/>
          </w:rPrChange>
        </w:rPr>
        <w:t>().</w:t>
      </w:r>
    </w:p>
    <w:p w14:paraId="04671AE6" w14:textId="34B9B187" w:rsidR="00F01D8D" w:rsidRPr="00312974" w:rsidRDefault="00F01D8D" w:rsidP="00F01D8D">
      <w:pPr>
        <w:pStyle w:val="ListParagraph"/>
        <w:rPr>
          <w:rPrChange w:id="4340" w:author="Rodion" w:date="2019-12-09T02:09:00Z">
            <w:rPr/>
          </w:rPrChange>
        </w:rPr>
      </w:pPr>
      <w:r w:rsidRPr="00312974">
        <w:rPr>
          <w:rPrChange w:id="4341" w:author="Rodion" w:date="2019-12-09T02:09:00Z">
            <w:rPr/>
          </w:rPrChange>
        </w:rPr>
        <w:t>SPI: 50 (MISO), 51 (MOSI), 52 (SCK), 53 (SS). Ці піни підтримують зв’язок</w:t>
      </w:r>
      <w:r w:rsidR="00C650B5" w:rsidRPr="00312974">
        <w:rPr>
          <w:rPrChange w:id="4342" w:author="Rodion" w:date="2019-12-09T02:09:00Z">
            <w:rPr/>
          </w:rPrChange>
        </w:rPr>
        <w:t xml:space="preserve"> за інтерфейсом</w:t>
      </w:r>
      <w:r w:rsidRPr="00312974">
        <w:rPr>
          <w:rPrChange w:id="4343" w:author="Rodion" w:date="2019-12-09T02:09:00Z">
            <w:rPr/>
          </w:rPrChange>
        </w:rPr>
        <w:t xml:space="preserve"> SPI, який, хоча і забезпечується базовим обладнанням, наразі не входить до мови </w:t>
      </w:r>
      <w:proofErr w:type="spellStart"/>
      <w:r w:rsidRPr="00312974">
        <w:rPr>
          <w:rPrChange w:id="4344" w:author="Rodion" w:date="2019-12-09T02:09:00Z">
            <w:rPr/>
          </w:rPrChange>
        </w:rPr>
        <w:t>Arduino</w:t>
      </w:r>
      <w:proofErr w:type="spellEnd"/>
      <w:r w:rsidRPr="00312974">
        <w:rPr>
          <w:rPrChange w:id="4345" w:author="Rodion" w:date="2019-12-09T02:09:00Z">
            <w:rPr/>
          </w:rPrChange>
        </w:rPr>
        <w:t>.</w:t>
      </w:r>
    </w:p>
    <w:p w14:paraId="51CE3DA6" w14:textId="77777777" w:rsidR="00F01D8D" w:rsidRPr="00312974" w:rsidRDefault="00F01D8D" w:rsidP="00F01D8D">
      <w:pPr>
        <w:rPr>
          <w:rPrChange w:id="4346" w:author="Rodion" w:date="2019-12-09T02:09:00Z">
            <w:rPr/>
          </w:rPrChange>
        </w:rPr>
      </w:pPr>
      <w:proofErr w:type="spellStart"/>
      <w:r w:rsidRPr="00312974">
        <w:rPr>
          <w:rPrChange w:id="4347" w:author="Rodion" w:date="2019-12-09T02:09:00Z">
            <w:rPr/>
          </w:rPrChange>
        </w:rPr>
        <w:t>Mega</w:t>
      </w:r>
      <w:proofErr w:type="spellEnd"/>
      <w:r w:rsidRPr="00312974">
        <w:rPr>
          <w:rPrChange w:id="4348" w:author="Rodion" w:date="2019-12-09T02:09:00Z">
            <w:rPr/>
          </w:rPrChange>
        </w:rPr>
        <w:t xml:space="preserve"> має 16 аналогових входів, кожен з яких забезпечує 10 біт роздільної здатності (тобто 1024 різних значень). За замовчуванням вони вимірюють від заземлення до 5 В. Верхню межу діапазону можна змінити за допомогою піна AREF та функції </w:t>
      </w:r>
      <w:proofErr w:type="spellStart"/>
      <w:r w:rsidRPr="00312974">
        <w:rPr>
          <w:rPrChange w:id="4349" w:author="Rodion" w:date="2019-12-09T02:09:00Z">
            <w:rPr/>
          </w:rPrChange>
        </w:rPr>
        <w:t>analogReference</w:t>
      </w:r>
      <w:proofErr w:type="spellEnd"/>
      <w:r w:rsidRPr="00312974">
        <w:rPr>
          <w:rPrChange w:id="4350" w:author="Rodion" w:date="2019-12-09T02:09:00Z">
            <w:rPr/>
          </w:rPrChange>
        </w:rPr>
        <w:t>().</w:t>
      </w:r>
    </w:p>
    <w:p w14:paraId="5E049569" w14:textId="4FE79A69" w:rsidR="008A7F82" w:rsidRPr="00312974" w:rsidRDefault="008A7F82" w:rsidP="00AF4F67">
      <w:pPr>
        <w:rPr>
          <w:rPrChange w:id="4351" w:author="Rodion" w:date="2019-12-09T02:09:00Z">
            <w:rPr/>
          </w:rPrChange>
        </w:rPr>
      </w:pPr>
      <w:r w:rsidRPr="00312974">
        <w:rPr>
          <w:rPrChange w:id="4352" w:author="Rodion" w:date="2019-12-09T02:09:00Z">
            <w:rPr/>
          </w:rPrChange>
        </w:rPr>
        <w:t xml:space="preserve">У </w:t>
      </w:r>
      <w:proofErr w:type="spellStart"/>
      <w:r w:rsidRPr="00312974">
        <w:rPr>
          <w:rPrChange w:id="4353" w:author="Rodion" w:date="2019-12-09T02:09:00Z">
            <w:rPr/>
          </w:rPrChange>
        </w:rPr>
        <w:t>Arduino</w:t>
      </w:r>
      <w:proofErr w:type="spellEnd"/>
      <w:r w:rsidRPr="00312974">
        <w:rPr>
          <w:rPrChange w:id="4354" w:author="Rodion" w:date="2019-12-09T02:09:00Z">
            <w:rPr/>
          </w:rPrChange>
        </w:rPr>
        <w:t xml:space="preserve"> </w:t>
      </w:r>
      <w:proofErr w:type="spellStart"/>
      <w:r w:rsidRPr="00312974">
        <w:rPr>
          <w:rPrChange w:id="4355" w:author="Rodion" w:date="2019-12-09T02:09:00Z">
            <w:rPr/>
          </w:rPrChange>
        </w:rPr>
        <w:t>Mega</w:t>
      </w:r>
      <w:proofErr w:type="spellEnd"/>
      <w:r w:rsidRPr="00312974">
        <w:rPr>
          <w:rPrChange w:id="4356" w:author="Rodion" w:date="2019-12-09T02:09:00Z">
            <w:rPr/>
          </w:rPrChange>
        </w:rPr>
        <w:t xml:space="preserve"> є низка засобів для взаємодії з комп’ютером, іншим </w:t>
      </w:r>
      <w:proofErr w:type="spellStart"/>
      <w:r w:rsidRPr="00312974">
        <w:rPr>
          <w:rPrChange w:id="4357" w:author="Rodion" w:date="2019-12-09T02:09:00Z">
            <w:rPr/>
          </w:rPrChange>
        </w:rPr>
        <w:t>Arduino</w:t>
      </w:r>
      <w:proofErr w:type="spellEnd"/>
      <w:r w:rsidRPr="00312974">
        <w:rPr>
          <w:rPrChange w:id="4358" w:author="Rodion" w:date="2019-12-09T02:09:00Z">
            <w:rPr/>
          </w:rPrChange>
        </w:rPr>
        <w:t xml:space="preserve"> або другими мікроконтролерами. ATmega1280 пропонує чотири апаратних UART для послідовного зв’язку TTL (5 В). FTDI FT232RL на платі транслює один із них через USB, а драйвери FTDI (входять до програмного забезпечення </w:t>
      </w:r>
      <w:proofErr w:type="spellStart"/>
      <w:r w:rsidRPr="00312974">
        <w:rPr>
          <w:rPrChange w:id="4359" w:author="Rodion" w:date="2019-12-09T02:09:00Z">
            <w:rPr/>
          </w:rPrChange>
        </w:rPr>
        <w:t>Arduino</w:t>
      </w:r>
      <w:proofErr w:type="spellEnd"/>
      <w:r w:rsidRPr="00312974">
        <w:rPr>
          <w:rPrChange w:id="4360" w:author="Rodion" w:date="2019-12-09T02:09:00Z">
            <w:rPr/>
          </w:rPrChange>
        </w:rPr>
        <w:t xml:space="preserve">) забезпечують віртуальний COM порт до програмного забезпечення на комп’ютері. Програмне забезпечення </w:t>
      </w:r>
      <w:proofErr w:type="spellStart"/>
      <w:r w:rsidRPr="00312974">
        <w:rPr>
          <w:rPrChange w:id="4361" w:author="Rodion" w:date="2019-12-09T02:09:00Z">
            <w:rPr/>
          </w:rPrChange>
        </w:rPr>
        <w:t>Arduino</w:t>
      </w:r>
      <w:proofErr w:type="spellEnd"/>
      <w:r w:rsidRPr="00312974">
        <w:rPr>
          <w:rPrChange w:id="4362" w:author="Rodion" w:date="2019-12-09T02:09:00Z">
            <w:rPr/>
          </w:rPrChange>
        </w:rPr>
        <w:t xml:space="preserve"> містить послідовний монітор, який дозволяє надсилати прості текстові дані до плати </w:t>
      </w:r>
      <w:proofErr w:type="spellStart"/>
      <w:r w:rsidRPr="00312974">
        <w:rPr>
          <w:rPrChange w:id="4363" w:author="Rodion" w:date="2019-12-09T02:09:00Z">
            <w:rPr/>
          </w:rPrChange>
        </w:rPr>
        <w:t>Arduino</w:t>
      </w:r>
      <w:proofErr w:type="spellEnd"/>
      <w:r w:rsidR="00C650B5" w:rsidRPr="00312974">
        <w:rPr>
          <w:rPrChange w:id="4364" w:author="Rodion" w:date="2019-12-09T02:09:00Z">
            <w:rPr/>
          </w:rPrChange>
        </w:rPr>
        <w:t xml:space="preserve"> та здійснювати </w:t>
      </w:r>
      <w:proofErr w:type="spellStart"/>
      <w:r w:rsidR="00C650B5" w:rsidRPr="00312974">
        <w:rPr>
          <w:rPrChange w:id="4365" w:author="Rodion" w:date="2019-12-09T02:09:00Z">
            <w:rPr/>
          </w:rPrChange>
        </w:rPr>
        <w:t>відлагодження</w:t>
      </w:r>
      <w:proofErr w:type="spellEnd"/>
      <w:r w:rsidR="00C650B5" w:rsidRPr="00312974">
        <w:rPr>
          <w:rPrChange w:id="4366" w:author="Rodion" w:date="2019-12-09T02:09:00Z">
            <w:rPr/>
          </w:rPrChange>
        </w:rPr>
        <w:t xml:space="preserve"> скетчу</w:t>
      </w:r>
      <w:r w:rsidRPr="00312974">
        <w:rPr>
          <w:rPrChange w:id="4367" w:author="Rodion" w:date="2019-12-09T02:09:00Z">
            <w:rPr/>
          </w:rPrChange>
        </w:rPr>
        <w:t xml:space="preserve">. Світлодіоди RX і TX на платі будуть блимати, коли дані передаються через мікросхему FTDI та USB-з’єднання до комп’ютера (але не для послідовного зв’язку на </w:t>
      </w:r>
      <w:proofErr w:type="spellStart"/>
      <w:r w:rsidRPr="00312974">
        <w:rPr>
          <w:rPrChange w:id="4368" w:author="Rodion" w:date="2019-12-09T02:09:00Z">
            <w:rPr/>
          </w:rPrChange>
        </w:rPr>
        <w:t>пінах</w:t>
      </w:r>
      <w:proofErr w:type="spellEnd"/>
      <w:r w:rsidRPr="00312974">
        <w:rPr>
          <w:rPrChange w:id="4369" w:author="Rodion" w:date="2019-12-09T02:09:00Z">
            <w:rPr/>
          </w:rPrChange>
        </w:rPr>
        <w:t xml:space="preserve"> 0 і 1).</w:t>
      </w:r>
      <w:r w:rsidR="00AF4F67" w:rsidRPr="00312974">
        <w:rPr>
          <w:rPrChange w:id="4370" w:author="Rodion" w:date="2019-12-09T02:09:00Z">
            <w:rPr/>
          </w:rPrChange>
        </w:rPr>
        <w:t xml:space="preserve"> </w:t>
      </w:r>
      <w:r w:rsidRPr="00312974">
        <w:rPr>
          <w:rPrChange w:id="4371" w:author="Rodion" w:date="2019-12-09T02:09:00Z">
            <w:rPr/>
          </w:rPrChange>
        </w:rPr>
        <w:t xml:space="preserve">Бібліотека </w:t>
      </w:r>
      <w:proofErr w:type="spellStart"/>
      <w:r w:rsidRPr="00312974">
        <w:rPr>
          <w:rPrChange w:id="4372" w:author="Rodion" w:date="2019-12-09T02:09:00Z">
            <w:rPr/>
          </w:rPrChange>
        </w:rPr>
        <w:t>SoftwareSerial</w:t>
      </w:r>
      <w:proofErr w:type="spellEnd"/>
      <w:r w:rsidRPr="00312974">
        <w:rPr>
          <w:rPrChange w:id="4373" w:author="Rodion" w:date="2019-12-09T02:09:00Z">
            <w:rPr/>
          </w:rPrChange>
        </w:rPr>
        <w:t xml:space="preserve"> дозволяє здійснювати послідовний зв’язок на будь-яких цифрових </w:t>
      </w:r>
      <w:proofErr w:type="spellStart"/>
      <w:r w:rsidRPr="00312974">
        <w:rPr>
          <w:rPrChange w:id="4374" w:author="Rodion" w:date="2019-12-09T02:09:00Z">
            <w:rPr/>
          </w:rPrChange>
        </w:rPr>
        <w:t>пінах</w:t>
      </w:r>
      <w:proofErr w:type="spellEnd"/>
      <w:r w:rsidRPr="00312974">
        <w:rPr>
          <w:rPrChange w:id="4375" w:author="Rodion" w:date="2019-12-09T02:09:00Z">
            <w:rPr/>
          </w:rPrChange>
        </w:rPr>
        <w:t xml:space="preserve"> </w:t>
      </w:r>
      <w:proofErr w:type="spellStart"/>
      <w:r w:rsidRPr="00312974">
        <w:rPr>
          <w:rPrChange w:id="4376" w:author="Rodion" w:date="2019-12-09T02:09:00Z">
            <w:rPr/>
          </w:rPrChange>
        </w:rPr>
        <w:t>Mega</w:t>
      </w:r>
      <w:proofErr w:type="spellEnd"/>
      <w:r w:rsidR="00AF4F67" w:rsidRPr="00312974">
        <w:rPr>
          <w:rPrChange w:id="4377" w:author="Rodion" w:date="2019-12-09T02:09:00Z">
            <w:rPr/>
          </w:rPrChange>
        </w:rPr>
        <w:t xml:space="preserve"> [30]</w:t>
      </w:r>
      <w:r w:rsidRPr="00312974">
        <w:rPr>
          <w:rPrChange w:id="4378" w:author="Rodion" w:date="2019-12-09T02:09:00Z">
            <w:rPr/>
          </w:rPrChange>
        </w:rPr>
        <w:t>.</w:t>
      </w:r>
      <w:r w:rsidR="00AF4F67" w:rsidRPr="00312974">
        <w:rPr>
          <w:rPrChange w:id="4379" w:author="Rodion" w:date="2019-12-09T02:09:00Z">
            <w:rPr/>
          </w:rPrChange>
        </w:rPr>
        <w:t xml:space="preserve"> </w:t>
      </w:r>
    </w:p>
    <w:p w14:paraId="70E4D0E8" w14:textId="77777777" w:rsidR="008A7F82" w:rsidRPr="00312974" w:rsidRDefault="008A7F82" w:rsidP="008A7F82">
      <w:pPr>
        <w:rPr>
          <w:rPrChange w:id="4380" w:author="Rodion" w:date="2019-12-09T02:09:00Z">
            <w:rPr/>
          </w:rPrChange>
        </w:rPr>
      </w:pPr>
      <w:r w:rsidRPr="00312974">
        <w:rPr>
          <w:rPrChange w:id="4381" w:author="Rodion" w:date="2019-12-09T02:09:00Z">
            <w:rPr/>
          </w:rPrChange>
        </w:rPr>
        <w:t>ATmega1280 також підтримує зв’язок I</w:t>
      </w:r>
      <w:r w:rsidRPr="00312974">
        <w:rPr>
          <w:vertAlign w:val="superscript"/>
          <w:rPrChange w:id="4382" w:author="Rodion" w:date="2019-12-09T02:09:00Z">
            <w:rPr>
              <w:vertAlign w:val="superscript"/>
            </w:rPr>
          </w:rPrChange>
        </w:rPr>
        <w:t>2</w:t>
      </w:r>
      <w:r w:rsidRPr="00312974">
        <w:rPr>
          <w:rPrChange w:id="4383" w:author="Rodion" w:date="2019-12-09T02:09:00Z">
            <w:rPr/>
          </w:rPrChange>
        </w:rPr>
        <w:t xml:space="preserve">C (TWI) та SPI. Програмне забезпечення </w:t>
      </w:r>
      <w:proofErr w:type="spellStart"/>
      <w:r w:rsidRPr="00312974">
        <w:rPr>
          <w:rPrChange w:id="4384" w:author="Rodion" w:date="2019-12-09T02:09:00Z">
            <w:rPr/>
          </w:rPrChange>
        </w:rPr>
        <w:t>Arduino</w:t>
      </w:r>
      <w:proofErr w:type="spellEnd"/>
      <w:r w:rsidRPr="00312974">
        <w:rPr>
          <w:rPrChange w:id="4385" w:author="Rodion" w:date="2019-12-09T02:09:00Z">
            <w:rPr/>
          </w:rPrChange>
        </w:rPr>
        <w:t xml:space="preserve"> включає бібліотеку </w:t>
      </w:r>
      <w:proofErr w:type="spellStart"/>
      <w:r w:rsidRPr="00312974">
        <w:rPr>
          <w:rPrChange w:id="4386" w:author="Rodion" w:date="2019-12-09T02:09:00Z">
            <w:rPr/>
          </w:rPrChange>
        </w:rPr>
        <w:t>Wire</w:t>
      </w:r>
      <w:proofErr w:type="spellEnd"/>
      <w:r w:rsidRPr="00312974">
        <w:rPr>
          <w:rPrChange w:id="4387" w:author="Rodion" w:date="2019-12-09T02:09:00Z">
            <w:rPr/>
          </w:rPrChange>
        </w:rPr>
        <w:t xml:space="preserve"> для спрощення використання шини I</w:t>
      </w:r>
      <w:r w:rsidRPr="00312974">
        <w:rPr>
          <w:vertAlign w:val="superscript"/>
          <w:rPrChange w:id="4388" w:author="Rodion" w:date="2019-12-09T02:09:00Z">
            <w:rPr>
              <w:vertAlign w:val="superscript"/>
            </w:rPr>
          </w:rPrChange>
        </w:rPr>
        <w:t>2</w:t>
      </w:r>
      <w:r w:rsidRPr="00312974">
        <w:rPr>
          <w:rPrChange w:id="4389" w:author="Rodion" w:date="2019-12-09T02:09:00Z">
            <w:rPr/>
          </w:rPrChange>
        </w:rPr>
        <w:t xml:space="preserve">C. </w:t>
      </w:r>
    </w:p>
    <w:p w14:paraId="7B665BCE" w14:textId="70065595" w:rsidR="008A7F82" w:rsidRPr="00312974" w:rsidRDefault="008A7F82" w:rsidP="00AF4F67">
      <w:pPr>
        <w:rPr>
          <w:rPrChange w:id="4390" w:author="Rodion" w:date="2019-12-09T02:09:00Z">
            <w:rPr/>
          </w:rPrChange>
        </w:rPr>
      </w:pPr>
      <w:r w:rsidRPr="00312974">
        <w:rPr>
          <w:rPrChange w:id="4391" w:author="Rodion" w:date="2019-12-09T02:09:00Z">
            <w:rPr/>
          </w:rPrChange>
        </w:rPr>
        <w:t xml:space="preserve">У </w:t>
      </w:r>
      <w:proofErr w:type="spellStart"/>
      <w:r w:rsidRPr="00312974">
        <w:rPr>
          <w:rPrChange w:id="4392" w:author="Rodion" w:date="2019-12-09T02:09:00Z">
            <w:rPr/>
          </w:rPrChange>
        </w:rPr>
        <w:t>Arduino</w:t>
      </w:r>
      <w:proofErr w:type="spellEnd"/>
      <w:r w:rsidRPr="00312974">
        <w:rPr>
          <w:rPrChange w:id="4393" w:author="Rodion" w:date="2019-12-09T02:09:00Z">
            <w:rPr/>
          </w:rPrChange>
        </w:rPr>
        <w:t xml:space="preserve"> </w:t>
      </w:r>
      <w:proofErr w:type="spellStart"/>
      <w:r w:rsidRPr="00312974">
        <w:rPr>
          <w:rPrChange w:id="4394" w:author="Rodion" w:date="2019-12-09T02:09:00Z">
            <w:rPr/>
          </w:rPrChange>
        </w:rPr>
        <w:t>Mega</w:t>
      </w:r>
      <w:proofErr w:type="spellEnd"/>
      <w:r w:rsidRPr="00312974">
        <w:rPr>
          <w:rPrChange w:id="4395" w:author="Rodion" w:date="2019-12-09T02:09:00Z">
            <w:rPr/>
          </w:rPrChange>
        </w:rPr>
        <w:t xml:space="preserve"> є перезавантажуваний </w:t>
      </w:r>
      <w:proofErr w:type="spellStart"/>
      <w:r w:rsidRPr="00312974">
        <w:rPr>
          <w:rPrChange w:id="4396" w:author="Rodion" w:date="2019-12-09T02:09:00Z">
            <w:rPr/>
          </w:rPrChange>
        </w:rPr>
        <w:t>полізапобіжник</w:t>
      </w:r>
      <w:proofErr w:type="spellEnd"/>
      <w:r w:rsidRPr="00312974">
        <w:rPr>
          <w:rPrChange w:id="4397" w:author="Rodion" w:date="2019-12-09T02:09:00Z">
            <w:rPr/>
          </w:rPrChange>
        </w:rPr>
        <w:t>, який захищає USB-порти комп’ютера від коротких замикань і перенапруг</w:t>
      </w:r>
      <w:r w:rsidR="00B95D0E" w:rsidRPr="00312974">
        <w:rPr>
          <w:rPrChange w:id="4398" w:author="Rodion" w:date="2019-12-09T02:09:00Z">
            <w:rPr/>
          </w:rPrChange>
        </w:rPr>
        <w:t>и</w:t>
      </w:r>
      <w:r w:rsidRPr="00312974">
        <w:rPr>
          <w:rPrChange w:id="4399" w:author="Rodion" w:date="2019-12-09T02:09:00Z">
            <w:rPr/>
          </w:rPrChange>
        </w:rPr>
        <w:t xml:space="preserve">. Хоча більшість комп’ютерів забезпечують власний внутрішній захист, запобіжник забезпечує додатковий рівень </w:t>
      </w:r>
      <w:r w:rsidRPr="00312974">
        <w:rPr>
          <w:rPrChange w:id="4400" w:author="Rodion" w:date="2019-12-09T02:09:00Z">
            <w:rPr/>
          </w:rPrChange>
        </w:rPr>
        <w:lastRenderedPageBreak/>
        <w:t xml:space="preserve">захисту. Якщо до USB-порту </w:t>
      </w:r>
      <w:r w:rsidR="00AF4F67" w:rsidRPr="00312974">
        <w:rPr>
          <w:rPrChange w:id="4401" w:author="Rodion" w:date="2019-12-09T02:09:00Z">
            <w:rPr/>
          </w:rPrChange>
        </w:rPr>
        <w:t>подається</w:t>
      </w:r>
      <w:r w:rsidRPr="00312974">
        <w:rPr>
          <w:rPrChange w:id="4402" w:author="Rodion" w:date="2019-12-09T02:09:00Z">
            <w:rPr/>
          </w:rPrChange>
        </w:rPr>
        <w:t xml:space="preserve"> більше 500 </w:t>
      </w:r>
      <w:proofErr w:type="spellStart"/>
      <w:r w:rsidRPr="00312974">
        <w:rPr>
          <w:rPrChange w:id="4403" w:author="Rodion" w:date="2019-12-09T02:09:00Z">
            <w:rPr/>
          </w:rPrChange>
        </w:rPr>
        <w:t>мА</w:t>
      </w:r>
      <w:proofErr w:type="spellEnd"/>
      <w:r w:rsidRPr="00312974">
        <w:rPr>
          <w:rPrChange w:id="4404" w:author="Rodion" w:date="2019-12-09T02:09:00Z">
            <w:rPr/>
          </w:rPrChange>
        </w:rPr>
        <w:t xml:space="preserve">, запобіжник автоматично </w:t>
      </w:r>
      <w:proofErr w:type="spellStart"/>
      <w:r w:rsidRPr="00312974">
        <w:rPr>
          <w:rPrChange w:id="4405" w:author="Rodion" w:date="2019-12-09T02:09:00Z">
            <w:rPr/>
          </w:rPrChange>
        </w:rPr>
        <w:t>перерве</w:t>
      </w:r>
      <w:proofErr w:type="spellEnd"/>
      <w:r w:rsidRPr="00312974">
        <w:rPr>
          <w:rPrChange w:id="4406" w:author="Rodion" w:date="2019-12-09T02:09:00Z">
            <w:rPr/>
          </w:rPrChange>
        </w:rPr>
        <w:t xml:space="preserve"> з’єднання, поки не буде </w:t>
      </w:r>
      <w:proofErr w:type="spellStart"/>
      <w:r w:rsidRPr="00312974">
        <w:rPr>
          <w:rPrChange w:id="4407" w:author="Rodion" w:date="2019-12-09T02:09:00Z">
            <w:rPr/>
          </w:rPrChange>
        </w:rPr>
        <w:t>усунено</w:t>
      </w:r>
      <w:proofErr w:type="spellEnd"/>
      <w:r w:rsidRPr="00312974">
        <w:rPr>
          <w:rPrChange w:id="4408" w:author="Rodion" w:date="2019-12-09T02:09:00Z">
            <w:rPr/>
          </w:rPrChange>
        </w:rPr>
        <w:t xml:space="preserve"> коротке замикання або перевантаження.</w:t>
      </w:r>
    </w:p>
    <w:p w14:paraId="650C5DEB" w14:textId="398D5BB2" w:rsidR="00F01D8D" w:rsidRPr="00312974" w:rsidRDefault="00F01D8D" w:rsidP="008A7F82">
      <w:pPr>
        <w:rPr>
          <w:rPrChange w:id="4409" w:author="Rodion" w:date="2019-12-09T02:09:00Z">
            <w:rPr/>
          </w:rPrChange>
        </w:rPr>
      </w:pPr>
    </w:p>
    <w:p w14:paraId="7F039653" w14:textId="35444E25" w:rsidR="00B91B49" w:rsidRPr="00312974" w:rsidRDefault="00B91B49" w:rsidP="00B91B49">
      <w:pPr>
        <w:pStyle w:val="Heading2"/>
        <w:rPr>
          <w:rPrChange w:id="4410" w:author="Rodion" w:date="2019-12-09T02:09:00Z">
            <w:rPr/>
          </w:rPrChange>
        </w:rPr>
      </w:pPr>
      <w:del w:id="4411" w:author="Rodion Kharabet" w:date="2019-12-06T02:14:00Z">
        <w:r w:rsidRPr="00312974" w:rsidDel="00245F42">
          <w:rPr>
            <w:rPrChange w:id="4412" w:author="Rodion" w:date="2019-12-09T02:09:00Z">
              <w:rPr/>
            </w:rPrChange>
          </w:rPr>
          <w:delText>2</w:delText>
        </w:r>
      </w:del>
      <w:bookmarkStart w:id="4413" w:name="_Toc26763210"/>
      <w:ins w:id="4414" w:author="Rodion Kharabet" w:date="2019-12-06T02:14:00Z">
        <w:r w:rsidR="00245F42" w:rsidRPr="00312974">
          <w:rPr>
            <w:rPrChange w:id="4415" w:author="Rodion" w:date="2019-12-09T02:09:00Z">
              <w:rPr/>
            </w:rPrChange>
          </w:rPr>
          <w:t>1</w:t>
        </w:r>
      </w:ins>
      <w:r w:rsidRPr="00312974">
        <w:rPr>
          <w:rPrChange w:id="4416" w:author="Rodion" w:date="2019-12-09T02:09:00Z">
            <w:rPr/>
          </w:rPrChange>
        </w:rPr>
        <w:t>.5 Висновки</w:t>
      </w:r>
      <w:bookmarkEnd w:id="4413"/>
    </w:p>
    <w:p w14:paraId="0337EEF8" w14:textId="7574CBB3" w:rsidR="00B91B49" w:rsidRPr="00312974" w:rsidRDefault="00B91B49" w:rsidP="008A7F82">
      <w:pPr>
        <w:rPr>
          <w:rPrChange w:id="4417" w:author="Rodion" w:date="2019-12-09T02:09:00Z">
            <w:rPr/>
          </w:rPrChange>
        </w:rPr>
      </w:pPr>
    </w:p>
    <w:p w14:paraId="1CB78438" w14:textId="672ECABC" w:rsidR="00724329" w:rsidRPr="00312974" w:rsidRDefault="00724329" w:rsidP="008A7F82">
      <w:pPr>
        <w:rPr>
          <w:rPrChange w:id="4418" w:author="Rodion" w:date="2019-12-09T02:09:00Z">
            <w:rPr/>
          </w:rPrChange>
        </w:rPr>
      </w:pPr>
      <w:r w:rsidRPr="00312974">
        <w:rPr>
          <w:rPrChange w:id="4419" w:author="Rodion" w:date="2019-12-09T02:09:00Z">
            <w:rPr/>
          </w:rPrChange>
        </w:rPr>
        <w:t xml:space="preserve">В розділі було </w:t>
      </w:r>
      <w:r w:rsidR="009621CC" w:rsidRPr="00312974">
        <w:rPr>
          <w:rPrChange w:id="4420" w:author="Rodion" w:date="2019-12-09T02:09:00Z">
            <w:rPr/>
          </w:rPrChange>
        </w:rPr>
        <w:t xml:space="preserve">проаналізовано предметну область автоматизації дому. В процесі аналізу було розглянуто загальну структуру побудови </w:t>
      </w:r>
      <w:r w:rsidR="00692874" w:rsidRPr="00312974">
        <w:rPr>
          <w:rPrChange w:id="4421" w:author="Rodion" w:date="2019-12-09T02:09:00Z">
            <w:rPr/>
          </w:rPrChange>
        </w:rPr>
        <w:t xml:space="preserve">систем автоматизації </w:t>
      </w:r>
      <w:r w:rsidR="009621CC" w:rsidRPr="00312974">
        <w:rPr>
          <w:rPrChange w:id="4422" w:author="Rodion" w:date="2019-12-09T02:09:00Z">
            <w:rPr/>
          </w:rPrChange>
        </w:rPr>
        <w:t>розумного дому та кожен з його складових</w:t>
      </w:r>
      <w:r w:rsidR="00692874" w:rsidRPr="00312974">
        <w:rPr>
          <w:rPrChange w:id="4423" w:author="Rodion" w:date="2019-12-09T02:09:00Z">
            <w:rPr/>
          </w:rPrChange>
        </w:rPr>
        <w:t xml:space="preserve">: датчики, </w:t>
      </w:r>
      <w:r w:rsidR="005812EE" w:rsidRPr="00312974">
        <w:rPr>
          <w:rPrChange w:id="4424" w:author="Rodion" w:date="2019-12-09T02:09:00Z">
            <w:rPr/>
          </w:rPrChange>
        </w:rPr>
        <w:t xml:space="preserve">мікроконтролери, клієнтські застосунки. </w:t>
      </w:r>
    </w:p>
    <w:p w14:paraId="09247627" w14:textId="24815F97" w:rsidR="005812EE" w:rsidRPr="00312974" w:rsidRDefault="005812EE" w:rsidP="008A7F82">
      <w:pPr>
        <w:rPr>
          <w:rPrChange w:id="4425" w:author="Rodion" w:date="2019-12-09T02:09:00Z">
            <w:rPr/>
          </w:rPrChange>
        </w:rPr>
      </w:pPr>
      <w:r w:rsidRPr="00312974">
        <w:rPr>
          <w:rPrChange w:id="4426" w:author="Rodion" w:date="2019-12-09T02:09:00Z">
            <w:rPr/>
          </w:rPrChange>
        </w:rPr>
        <w:t xml:space="preserve">Одними з ключових напрямків досліджень та розробок в </w:t>
      </w:r>
      <w:r w:rsidR="00B95D0E" w:rsidRPr="00312974">
        <w:rPr>
          <w:rPrChange w:id="4427" w:author="Rodion" w:date="2019-12-09T02:09:00Z">
            <w:rPr/>
          </w:rPrChange>
        </w:rPr>
        <w:t>магістерській</w:t>
      </w:r>
      <w:r w:rsidRPr="00312974">
        <w:rPr>
          <w:rPrChange w:id="4428" w:author="Rodion" w:date="2019-12-09T02:09:00Z">
            <w:rPr/>
          </w:rPrChange>
        </w:rPr>
        <w:t xml:space="preserve"> дисертації є </w:t>
      </w:r>
      <w:r w:rsidR="00B95D0E" w:rsidRPr="00312974">
        <w:rPr>
          <w:rPrChange w:id="4429" w:author="Rodion" w:date="2019-12-09T02:09:00Z">
            <w:rPr/>
          </w:rPrChange>
        </w:rPr>
        <w:t>засоби</w:t>
      </w:r>
      <w:r w:rsidRPr="00312974">
        <w:rPr>
          <w:rPrChange w:id="4430" w:author="Rodion" w:date="2019-12-09T02:09:00Z">
            <w:rPr/>
          </w:rPrChange>
        </w:rPr>
        <w:t xml:space="preserve"> ідентифікації товарів. В першу чергу було розглянуто найбільш </w:t>
      </w:r>
      <w:r w:rsidR="00B95D0E" w:rsidRPr="00312974">
        <w:rPr>
          <w:rPrChange w:id="4431" w:author="Rodion" w:date="2019-12-09T02:09:00Z">
            <w:rPr/>
          </w:rPrChange>
        </w:rPr>
        <w:t>розповсюджений</w:t>
      </w:r>
      <w:r w:rsidRPr="00312974">
        <w:rPr>
          <w:rPrChange w:id="4432" w:author="Rodion" w:date="2019-12-09T02:09:00Z">
            <w:rPr/>
          </w:rPrChange>
        </w:rPr>
        <w:t xml:space="preserve"> засіб – зчитування штрих-коду</w:t>
      </w:r>
      <w:r w:rsidR="00871873" w:rsidRPr="00312974">
        <w:rPr>
          <w:rPrChange w:id="4433" w:author="Rodion" w:date="2019-12-09T02:09:00Z">
            <w:rPr/>
          </w:rPrChange>
        </w:rPr>
        <w:t xml:space="preserve">. </w:t>
      </w:r>
      <w:r w:rsidR="00B95D0E" w:rsidRPr="00312974">
        <w:rPr>
          <w:rPrChange w:id="4434" w:author="Rodion" w:date="2019-12-09T02:09:00Z">
            <w:rPr/>
          </w:rPrChange>
        </w:rPr>
        <w:t>Штрих</w:t>
      </w:r>
      <w:r w:rsidR="00871873" w:rsidRPr="00312974">
        <w:rPr>
          <w:rPrChange w:id="4435" w:author="Rodion" w:date="2019-12-09T02:09:00Z">
            <w:rPr/>
          </w:rPrChange>
        </w:rPr>
        <w:t>-коди почали</w:t>
      </w:r>
      <w:r w:rsidRPr="00312974">
        <w:rPr>
          <w:rPrChange w:id="4436" w:author="Rodion" w:date="2019-12-09T02:09:00Z">
            <w:rPr/>
          </w:rPrChange>
        </w:rPr>
        <w:t xml:space="preserve"> поширюватися з кінця 60-х </w:t>
      </w:r>
      <w:r w:rsidR="00B95D0E" w:rsidRPr="00312974">
        <w:rPr>
          <w:rPrChange w:id="4437" w:author="Rodion" w:date="2019-12-09T02:09:00Z">
            <w:rPr/>
          </w:rPrChange>
        </w:rPr>
        <w:t>років</w:t>
      </w:r>
      <w:r w:rsidRPr="00312974">
        <w:rPr>
          <w:rPrChange w:id="4438" w:author="Rodion" w:date="2019-12-09T02:09:00Z">
            <w:rPr/>
          </w:rPrChange>
        </w:rPr>
        <w:t xml:space="preserve"> минулого </w:t>
      </w:r>
      <w:r w:rsidR="00871873" w:rsidRPr="00312974">
        <w:rPr>
          <w:rPrChange w:id="4439" w:author="Rodion" w:date="2019-12-09T02:09:00Z">
            <w:rPr/>
          </w:rPrChange>
        </w:rPr>
        <w:t>століття</w:t>
      </w:r>
      <w:r w:rsidRPr="00312974">
        <w:rPr>
          <w:rPrChange w:id="4440" w:author="Rodion" w:date="2019-12-09T02:09:00Z">
            <w:rPr/>
          </w:rPrChange>
        </w:rPr>
        <w:t xml:space="preserve"> і на с</w:t>
      </w:r>
      <w:r w:rsidR="00871873" w:rsidRPr="00312974">
        <w:rPr>
          <w:rPrChange w:id="4441" w:author="Rodion" w:date="2019-12-09T02:09:00Z">
            <w:rPr/>
          </w:rPrChange>
        </w:rPr>
        <w:t>ь</w:t>
      </w:r>
      <w:r w:rsidRPr="00312974">
        <w:rPr>
          <w:rPrChange w:id="4442" w:author="Rodion" w:date="2019-12-09T02:09:00Z">
            <w:rPr/>
          </w:rPrChange>
        </w:rPr>
        <w:t xml:space="preserve">огоднішній день </w:t>
      </w:r>
      <w:r w:rsidR="00871873" w:rsidRPr="00312974">
        <w:rPr>
          <w:rPrChange w:id="4443" w:author="Rodion" w:date="2019-12-09T02:09:00Z">
            <w:rPr/>
          </w:rPrChange>
        </w:rPr>
        <w:t>їх можна зустріти</w:t>
      </w:r>
      <w:r w:rsidRPr="00312974">
        <w:rPr>
          <w:rPrChange w:id="4444" w:author="Rodion" w:date="2019-12-09T02:09:00Z">
            <w:rPr/>
          </w:rPrChange>
        </w:rPr>
        <w:t xml:space="preserve"> магазинах </w:t>
      </w:r>
      <w:r w:rsidR="00871873" w:rsidRPr="00312974">
        <w:rPr>
          <w:rPrChange w:id="4445" w:author="Rodion" w:date="2019-12-09T02:09:00Z">
            <w:rPr/>
          </w:rPrChange>
        </w:rPr>
        <w:t>по всьому світу</w:t>
      </w:r>
      <w:r w:rsidRPr="00312974">
        <w:rPr>
          <w:rPrChange w:id="4446" w:author="Rodion" w:date="2019-12-09T02:09:00Z">
            <w:rPr/>
          </w:rPrChange>
        </w:rPr>
        <w:t xml:space="preserve">. </w:t>
      </w:r>
      <w:r w:rsidR="00871873" w:rsidRPr="00312974">
        <w:rPr>
          <w:rPrChange w:id="4447" w:author="Rodion" w:date="2019-12-09T02:09:00Z">
            <w:rPr/>
          </w:rPrChange>
        </w:rPr>
        <w:t xml:space="preserve">Було виявлено переваги та недоліки цього засобу ідентифікації, з'ясовано їх походження. </w:t>
      </w:r>
    </w:p>
    <w:p w14:paraId="2FBE0ED6" w14:textId="2D6DC311" w:rsidR="00871873" w:rsidRPr="00312974" w:rsidRDefault="00871873" w:rsidP="008A7F82">
      <w:pPr>
        <w:rPr>
          <w:rPrChange w:id="4448" w:author="Rodion" w:date="2019-12-09T02:09:00Z">
            <w:rPr/>
          </w:rPrChange>
        </w:rPr>
      </w:pPr>
      <w:r w:rsidRPr="00312974">
        <w:rPr>
          <w:rPrChange w:id="4449" w:author="Rodion" w:date="2019-12-09T02:09:00Z">
            <w:rPr/>
          </w:rPrChange>
        </w:rPr>
        <w:t>Технологічною особливістю, що має вигідно виділити запропонований програмно-апаратний комплекс є підтримка альтернативного, більш прогресивного засобу ідентифікації товарів.</w:t>
      </w:r>
      <w:r w:rsidR="00A9507D" w:rsidRPr="00312974">
        <w:rPr>
          <w:rPrChange w:id="4450" w:author="Rodion" w:date="2019-12-09T02:09:00Z">
            <w:rPr/>
          </w:rPrChange>
        </w:rPr>
        <w:t xml:space="preserve"> </w:t>
      </w:r>
      <w:r w:rsidR="00EB523A" w:rsidRPr="00312974">
        <w:rPr>
          <w:rPrChange w:id="4451" w:author="Rodion" w:date="2019-12-09T02:09:00Z">
            <w:rPr/>
          </w:rPrChange>
        </w:rPr>
        <w:t xml:space="preserve">Метод радіочастотної ідентифікації якнайкраще підходить для цієї ролі. Тож було досліджено особливості цього методу ідентифікації та принцип роботи. </w:t>
      </w:r>
    </w:p>
    <w:p w14:paraId="66E13226" w14:textId="21CA57E1" w:rsidR="00EB523A" w:rsidRPr="00312974" w:rsidRDefault="00EB523A" w:rsidP="008A7F82">
      <w:pPr>
        <w:rPr>
          <w:rPrChange w:id="4452" w:author="Rodion" w:date="2019-12-09T02:09:00Z">
            <w:rPr/>
          </w:rPrChange>
        </w:rPr>
      </w:pPr>
      <w:r w:rsidRPr="00312974">
        <w:rPr>
          <w:rPrChange w:id="4453" w:author="Rodion" w:date="2019-12-09T02:09:00Z">
            <w:rPr/>
          </w:rPrChange>
        </w:rPr>
        <w:t xml:space="preserve">Для побудови будь-якої системи автоматизації розумного дому необхідно визначитися з таким важливим параметром як </w:t>
      </w:r>
      <w:r w:rsidR="0010404C" w:rsidRPr="00312974">
        <w:rPr>
          <w:rPrChange w:id="4454" w:author="Rodion" w:date="2019-12-09T02:09:00Z">
            <w:rPr/>
          </w:rPrChange>
        </w:rPr>
        <w:t>мережевий протокол, що буде використано для обміну даними між датчиками та головним вузлом системи. Для розробки подібних систем</w:t>
      </w:r>
      <w:del w:id="4455" w:author="Rodion Kharabet" w:date="2019-12-06T02:15:00Z">
        <w:r w:rsidR="0010404C" w:rsidRPr="00312974" w:rsidDel="00245F42">
          <w:rPr>
            <w:rPrChange w:id="4456" w:author="Rodion" w:date="2019-12-09T02:09:00Z">
              <w:rPr/>
            </w:rPrChange>
          </w:rPr>
          <w:delText>а</w:delText>
        </w:r>
      </w:del>
      <w:r w:rsidR="0010404C" w:rsidRPr="00312974">
        <w:rPr>
          <w:rPrChange w:id="4457" w:author="Rodion" w:date="2019-12-09T02:09:00Z">
            <w:rPr/>
          </w:rPrChange>
        </w:rPr>
        <w:t xml:space="preserve"> часто використовують досить </w:t>
      </w:r>
      <w:r w:rsidR="00B95D0E" w:rsidRPr="00312974">
        <w:rPr>
          <w:rPrChange w:id="4458" w:author="Rodion" w:date="2019-12-09T02:09:00Z">
            <w:rPr/>
          </w:rPrChange>
        </w:rPr>
        <w:t>вузькі</w:t>
      </w:r>
      <w:r w:rsidR="0010404C" w:rsidRPr="00312974">
        <w:rPr>
          <w:rPrChange w:id="4459" w:author="Rodion" w:date="2019-12-09T02:09:00Z">
            <w:rPr/>
          </w:rPrChange>
        </w:rPr>
        <w:t xml:space="preserve"> та спеціалізовані протоколи</w:t>
      </w:r>
      <w:r w:rsidR="00D63454" w:rsidRPr="00312974">
        <w:rPr>
          <w:rPrChange w:id="4460" w:author="Rodion" w:date="2019-12-09T02:09:00Z">
            <w:rPr/>
          </w:rPrChange>
        </w:rPr>
        <w:t>. Було зроблено короткий їх огляд та висунуті вимоги в цілому для вибору мережевого протоколу.</w:t>
      </w:r>
    </w:p>
    <w:p w14:paraId="57030777" w14:textId="75D56ABF" w:rsidR="009F1F5E" w:rsidRPr="00312974" w:rsidRDefault="009F1F5E" w:rsidP="008A7F82">
      <w:pPr>
        <w:rPr>
          <w:rPrChange w:id="4461" w:author="Rodion" w:date="2019-12-09T02:09:00Z">
            <w:rPr/>
          </w:rPrChange>
        </w:rPr>
      </w:pPr>
      <w:r w:rsidRPr="00312974">
        <w:rPr>
          <w:rPrChange w:id="4462" w:author="Rodion" w:date="2019-12-09T02:09:00Z">
            <w:rPr/>
          </w:rPrChange>
        </w:rPr>
        <w:t xml:space="preserve">Найголовнішою частиною розробки систем автоматизації розумного дому є створення макетів та прототипів, що на ранніх стадіях можуть допомогти виявити </w:t>
      </w:r>
      <w:r w:rsidR="00B95D0E" w:rsidRPr="00312974">
        <w:rPr>
          <w:rPrChange w:id="4463" w:author="Rodion" w:date="2019-12-09T02:09:00Z">
            <w:rPr/>
          </w:rPrChange>
        </w:rPr>
        <w:t>конструктивні</w:t>
      </w:r>
      <w:r w:rsidRPr="00312974">
        <w:rPr>
          <w:rPrChange w:id="4464" w:author="Rodion" w:date="2019-12-09T02:09:00Z">
            <w:rPr/>
          </w:rPrChange>
        </w:rPr>
        <w:t xml:space="preserve"> недоліки в підбору компонентів, спростувати та підтвердити деякі </w:t>
      </w:r>
      <w:r w:rsidRPr="00312974">
        <w:rPr>
          <w:rPrChange w:id="4465" w:author="Rodion" w:date="2019-12-09T02:09:00Z">
            <w:rPr/>
          </w:rPrChange>
        </w:rPr>
        <w:lastRenderedPageBreak/>
        <w:t xml:space="preserve">припущення стосовно можливості </w:t>
      </w:r>
      <w:r w:rsidR="00B95D0E" w:rsidRPr="00312974">
        <w:rPr>
          <w:rPrChange w:id="4466" w:author="Rodion" w:date="2019-12-09T02:09:00Z">
            <w:rPr/>
          </w:rPrChange>
        </w:rPr>
        <w:t>реалізації</w:t>
      </w:r>
      <w:r w:rsidRPr="00312974">
        <w:rPr>
          <w:rPrChange w:id="4467" w:author="Rodion" w:date="2019-12-09T02:09:00Z">
            <w:rPr/>
          </w:rPrChange>
        </w:rPr>
        <w:t xml:space="preserve"> тих чи інших задумів. Попередньо планувалося створювати прототип на базі платформи </w:t>
      </w:r>
      <w:proofErr w:type="spellStart"/>
      <w:r w:rsidRPr="00312974">
        <w:rPr>
          <w:rPrChange w:id="4468" w:author="Rodion" w:date="2019-12-09T02:09:00Z">
            <w:rPr/>
          </w:rPrChange>
        </w:rPr>
        <w:t>Arduino</w:t>
      </w:r>
      <w:proofErr w:type="spellEnd"/>
      <w:r w:rsidRPr="00312974">
        <w:rPr>
          <w:rPrChange w:id="4469" w:author="Rodion" w:date="2019-12-09T02:09:00Z">
            <w:rPr/>
          </w:rPrChange>
        </w:rPr>
        <w:t xml:space="preserve">, тому необхідно було проаналізувати її структуру, методи та вимоги до побудови прототипів. Для того щоб мати запас міцності було вирішено взяти одну з найпотужніших плат з сімейства – </w:t>
      </w:r>
      <w:proofErr w:type="spellStart"/>
      <w:r w:rsidRPr="00312974">
        <w:rPr>
          <w:rPrChange w:id="4470" w:author="Rodion" w:date="2019-12-09T02:09:00Z">
            <w:rPr/>
          </w:rPrChange>
        </w:rPr>
        <w:t>Arduino</w:t>
      </w:r>
      <w:proofErr w:type="spellEnd"/>
      <w:r w:rsidRPr="00312974">
        <w:rPr>
          <w:rPrChange w:id="4471" w:author="Rodion" w:date="2019-12-09T02:09:00Z">
            <w:rPr/>
          </w:rPrChange>
        </w:rPr>
        <w:t xml:space="preserve"> </w:t>
      </w:r>
      <w:proofErr w:type="spellStart"/>
      <w:r w:rsidRPr="00312974">
        <w:rPr>
          <w:rPrChange w:id="4472" w:author="Rodion" w:date="2019-12-09T02:09:00Z">
            <w:rPr/>
          </w:rPrChange>
        </w:rPr>
        <w:t>Mega</w:t>
      </w:r>
      <w:proofErr w:type="spellEnd"/>
      <w:r w:rsidRPr="00312974">
        <w:rPr>
          <w:rPrChange w:id="4473" w:author="Rodion" w:date="2019-12-09T02:09:00Z">
            <w:rPr/>
          </w:rPrChange>
        </w:rPr>
        <w:t xml:space="preserve"> 2560. Вибір цієї плати гарантував повне забезпечення всіма необхідними інтерфейсами та </w:t>
      </w:r>
      <w:r w:rsidR="008C2B98" w:rsidRPr="00312974">
        <w:rPr>
          <w:rPrChange w:id="4474" w:author="Rodion" w:date="2019-12-09T02:09:00Z">
            <w:rPr/>
          </w:rPrChange>
        </w:rPr>
        <w:t xml:space="preserve">обчислювальною потужністю для </w:t>
      </w:r>
      <w:r w:rsidR="00353E54" w:rsidRPr="00312974">
        <w:rPr>
          <w:rPrChange w:id="4475" w:author="Rodion" w:date="2019-12-09T02:09:00Z">
            <w:rPr/>
          </w:rPrChange>
        </w:rPr>
        <w:t>розробки</w:t>
      </w:r>
      <w:r w:rsidR="008C2B98" w:rsidRPr="00312974">
        <w:rPr>
          <w:rPrChange w:id="4476" w:author="Rodion" w:date="2019-12-09T02:09:00Z">
            <w:rPr/>
          </w:rPrChange>
        </w:rPr>
        <w:t xml:space="preserve"> прототипів будь-якої складності. В розділі</w:t>
      </w:r>
      <w:r w:rsidR="002A11E6" w:rsidRPr="00312974">
        <w:rPr>
          <w:rPrChange w:id="4477" w:author="Rodion" w:date="2019-12-09T02:09:00Z">
            <w:rPr/>
          </w:rPrChange>
        </w:rPr>
        <w:t xml:space="preserve"> було</w:t>
      </w:r>
      <w:r w:rsidR="008C2B98" w:rsidRPr="00312974">
        <w:rPr>
          <w:rPrChange w:id="4478" w:author="Rodion" w:date="2019-12-09T02:09:00Z">
            <w:rPr/>
          </w:rPrChange>
        </w:rPr>
        <w:t xml:space="preserve"> розглянуто апаратні та програмні можливості платформи. </w:t>
      </w:r>
    </w:p>
    <w:bookmarkEnd w:id="3782"/>
    <w:p w14:paraId="5B69E4C1" w14:textId="72397829" w:rsidR="00943128" w:rsidRPr="00312974" w:rsidRDefault="00943128" w:rsidP="00943128">
      <w:pPr>
        <w:rPr>
          <w:rPrChange w:id="4479" w:author="Rodion" w:date="2019-12-09T02:09:00Z">
            <w:rPr/>
          </w:rPrChange>
        </w:rPr>
      </w:pPr>
      <w:r w:rsidRPr="00312974">
        <w:rPr>
          <w:rPrChange w:id="4480" w:author="Rodion" w:date="2019-12-09T02:09:00Z">
            <w:rPr/>
          </w:rPrChange>
        </w:rPr>
        <w:br w:type="page"/>
      </w:r>
    </w:p>
    <w:p w14:paraId="079D40ED" w14:textId="13B46E62" w:rsidR="00231200" w:rsidRPr="00312974" w:rsidRDefault="00C5720A" w:rsidP="00943128">
      <w:pPr>
        <w:pStyle w:val="Heading1"/>
        <w:rPr>
          <w:rFonts w:eastAsia="Calibri"/>
          <w:rPrChange w:id="4481" w:author="Rodion" w:date="2019-12-09T02:09:00Z">
            <w:rPr>
              <w:rFonts w:eastAsia="Calibri"/>
            </w:rPr>
          </w:rPrChange>
        </w:rPr>
      </w:pPr>
      <w:del w:id="4482" w:author="Rodion Kharabet" w:date="2019-12-06T02:16:00Z">
        <w:r w:rsidRPr="00312974" w:rsidDel="00816CAF">
          <w:rPr>
            <w:rFonts w:eastAsia="Calibri"/>
            <w:caps w:val="0"/>
            <w:rPrChange w:id="4483" w:author="Rodion" w:date="2019-12-09T02:09:00Z">
              <w:rPr>
                <w:rFonts w:eastAsia="Calibri"/>
                <w:caps w:val="0"/>
              </w:rPr>
            </w:rPrChange>
          </w:rPr>
          <w:lastRenderedPageBreak/>
          <w:delText>3</w:delText>
        </w:r>
      </w:del>
      <w:bookmarkStart w:id="4484" w:name="_Toc26763211"/>
      <w:ins w:id="4485" w:author="Rodion Kharabet" w:date="2019-12-06T02:16:00Z">
        <w:r w:rsidR="00816CAF" w:rsidRPr="00312974">
          <w:rPr>
            <w:rFonts w:eastAsia="Calibri"/>
            <w:caps w:val="0"/>
            <w:rPrChange w:id="4486" w:author="Rodion" w:date="2019-12-09T02:09:00Z">
              <w:rPr>
                <w:rFonts w:eastAsia="Calibri"/>
                <w:caps w:val="0"/>
              </w:rPr>
            </w:rPrChange>
          </w:rPr>
          <w:t>2</w:t>
        </w:r>
      </w:ins>
      <w:r w:rsidRPr="00312974">
        <w:rPr>
          <w:rFonts w:eastAsia="Calibri"/>
          <w:caps w:val="0"/>
          <w:rPrChange w:id="4487" w:author="Rodion" w:date="2019-12-09T02:09:00Z">
            <w:rPr>
              <w:rFonts w:eastAsia="Calibri"/>
              <w:caps w:val="0"/>
            </w:rPr>
          </w:rPrChange>
        </w:rPr>
        <w:t xml:space="preserve"> ОГЛЯД ІСНУЮЧИХ РІШЕНЬ</w:t>
      </w:r>
      <w:bookmarkEnd w:id="4484"/>
    </w:p>
    <w:p w14:paraId="42DE6ED1" w14:textId="77777777" w:rsidR="002C3E5C" w:rsidRPr="00312974" w:rsidRDefault="002C3E5C" w:rsidP="002C3E5C">
      <w:pPr>
        <w:rPr>
          <w:rPrChange w:id="4488" w:author="Rodion" w:date="2019-12-09T02:09:00Z">
            <w:rPr/>
          </w:rPrChange>
        </w:rPr>
      </w:pPr>
    </w:p>
    <w:p w14:paraId="79E2BA52" w14:textId="47CE20D2" w:rsidR="00943128" w:rsidRPr="00312974" w:rsidRDefault="002C3E5C" w:rsidP="002C3E5C">
      <w:pPr>
        <w:pStyle w:val="Heading2"/>
        <w:rPr>
          <w:rPrChange w:id="4489" w:author="Rodion" w:date="2019-12-09T02:09:00Z">
            <w:rPr/>
          </w:rPrChange>
        </w:rPr>
      </w:pPr>
      <w:del w:id="4490" w:author="Rodion Kharabet" w:date="2019-12-06T02:16:00Z">
        <w:r w:rsidRPr="00312974" w:rsidDel="00816CAF">
          <w:rPr>
            <w:rPrChange w:id="4491" w:author="Rodion" w:date="2019-12-09T02:09:00Z">
              <w:rPr/>
            </w:rPrChange>
          </w:rPr>
          <w:delText>3</w:delText>
        </w:r>
      </w:del>
      <w:bookmarkStart w:id="4492" w:name="_Toc26763212"/>
      <w:ins w:id="4493" w:author="Rodion Kharabet" w:date="2019-12-06T02:16:00Z">
        <w:r w:rsidR="00816CAF" w:rsidRPr="00312974">
          <w:rPr>
            <w:rPrChange w:id="4494" w:author="Rodion" w:date="2019-12-09T02:09:00Z">
              <w:rPr/>
            </w:rPrChange>
          </w:rPr>
          <w:t>2</w:t>
        </w:r>
      </w:ins>
      <w:r w:rsidRPr="00312974">
        <w:rPr>
          <w:rPrChange w:id="4495" w:author="Rodion" w:date="2019-12-09T02:09:00Z">
            <w:rPr/>
          </w:rPrChange>
        </w:rPr>
        <w:t xml:space="preserve">.1 </w:t>
      </w:r>
      <w:proofErr w:type="spellStart"/>
      <w:r w:rsidRPr="00312974">
        <w:rPr>
          <w:rPrChange w:id="4496" w:author="Rodion" w:date="2019-12-09T02:09:00Z">
            <w:rPr/>
          </w:rPrChange>
        </w:rPr>
        <w:t>Hiku</w:t>
      </w:r>
      <w:bookmarkEnd w:id="4492"/>
      <w:proofErr w:type="spellEnd"/>
    </w:p>
    <w:p w14:paraId="1F620C57" w14:textId="77777777" w:rsidR="002C3E5C" w:rsidRPr="00312974" w:rsidRDefault="002C3E5C" w:rsidP="002C3E5C">
      <w:pPr>
        <w:rPr>
          <w:rPrChange w:id="4497" w:author="Rodion" w:date="2019-12-09T02:09:00Z">
            <w:rPr/>
          </w:rPrChange>
        </w:rPr>
      </w:pPr>
    </w:p>
    <w:p w14:paraId="2E1A0F6D" w14:textId="61FE5FFB" w:rsidR="002C3E5C" w:rsidRPr="00312974" w:rsidRDefault="002C3E5C" w:rsidP="002C3E5C">
      <w:pPr>
        <w:rPr>
          <w:ins w:id="4498" w:author="Rodion Kharabet" w:date="2019-12-06T02:22:00Z"/>
          <w:rPrChange w:id="4499" w:author="Rodion" w:date="2019-12-09T02:09:00Z">
            <w:rPr>
              <w:ins w:id="4500" w:author="Rodion Kharabet" w:date="2019-12-06T02:22:00Z"/>
              <w:lang w:val="ru-RU"/>
            </w:rPr>
          </w:rPrChange>
        </w:rPr>
      </w:pPr>
      <w:proofErr w:type="spellStart"/>
      <w:r w:rsidRPr="00312974">
        <w:rPr>
          <w:rPrChange w:id="4501" w:author="Rodion" w:date="2019-12-09T02:09:00Z">
            <w:rPr/>
          </w:rPrChange>
        </w:rPr>
        <w:t>Hiku</w:t>
      </w:r>
      <w:proofErr w:type="spellEnd"/>
      <w:r w:rsidRPr="00312974">
        <w:rPr>
          <w:rPrChange w:id="4502" w:author="Rodion" w:date="2019-12-09T02:09:00Z">
            <w:rPr/>
          </w:rPrChange>
        </w:rPr>
        <w:t xml:space="preserve"> </w:t>
      </w:r>
      <w:del w:id="4503" w:author="Rodion" w:date="2019-12-05T23:51:00Z">
        <w:r w:rsidRPr="00312974" w:rsidDel="005F6B57">
          <w:rPr>
            <w:rPrChange w:id="4504" w:author="Rodion" w:date="2019-12-09T02:09:00Z">
              <w:rPr/>
            </w:rPrChange>
          </w:rPr>
          <w:delText xml:space="preserve">- це </w:delText>
        </w:r>
      </w:del>
      <w:ins w:id="4505" w:author="Rodion" w:date="2019-12-05T23:51:00Z">
        <w:r w:rsidR="005F6B57" w:rsidRPr="00312974">
          <w:rPr>
            <w:rPrChange w:id="4506" w:author="Rodion" w:date="2019-12-09T02:09:00Z">
              <w:rPr/>
            </w:rPrChange>
          </w:rPr>
          <w:t xml:space="preserve">– це </w:t>
        </w:r>
      </w:ins>
      <w:r w:rsidRPr="00312974">
        <w:rPr>
          <w:rPrChange w:id="4507" w:author="Rodion" w:date="2019-12-09T02:09:00Z">
            <w:rPr/>
          </w:rPrChange>
        </w:rPr>
        <w:t xml:space="preserve">розумний помічник, </w:t>
      </w:r>
      <w:r w:rsidR="00B95D0E" w:rsidRPr="00312974">
        <w:rPr>
          <w:rPrChange w:id="4508" w:author="Rodion" w:date="2019-12-09T02:09:00Z">
            <w:rPr/>
          </w:rPrChange>
        </w:rPr>
        <w:t>призначений</w:t>
      </w:r>
      <w:r w:rsidRPr="00312974">
        <w:rPr>
          <w:rPrChange w:id="4509" w:author="Rodion" w:date="2019-12-09T02:09:00Z">
            <w:rPr/>
          </w:rPrChange>
        </w:rPr>
        <w:t xml:space="preserve"> для створення списків покупок, оснащений сканером </w:t>
      </w:r>
      <w:del w:id="4510" w:author="Rodion Kharabet" w:date="2019-12-06T02:17:00Z">
        <w:r w:rsidRPr="00312974" w:rsidDel="00816CAF">
          <w:rPr>
            <w:rPrChange w:id="4511" w:author="Rodion" w:date="2019-12-09T02:09:00Z">
              <w:rPr/>
            </w:rPrChange>
          </w:rPr>
          <w:delText>бар</w:delText>
        </w:r>
      </w:del>
      <w:ins w:id="4512" w:author="Rodion Kharabet" w:date="2019-12-06T02:17:00Z">
        <w:r w:rsidR="00816CAF" w:rsidRPr="00312974">
          <w:rPr>
            <w:rPrChange w:id="4513" w:author="Rodion" w:date="2019-12-09T02:09:00Z">
              <w:rPr/>
            </w:rPrChange>
          </w:rPr>
          <w:t>штрих</w:t>
        </w:r>
      </w:ins>
      <w:r w:rsidRPr="00312974">
        <w:rPr>
          <w:rPrChange w:id="4514" w:author="Rodion" w:date="2019-12-09T02:09:00Z">
            <w:rPr/>
          </w:rPrChange>
        </w:rPr>
        <w:t>-кодів та функцією керування голосом</w:t>
      </w:r>
      <w:ins w:id="4515" w:author="Rodion Kharabet" w:date="2019-12-06T02:21:00Z">
        <w:r w:rsidR="00B82B9A" w:rsidRPr="00312974">
          <w:rPr>
            <w:rPrChange w:id="4516" w:author="Rodion" w:date="2019-12-09T02:09:00Z">
              <w:rPr>
                <w:lang w:val="ru-RU"/>
              </w:rPr>
            </w:rPrChange>
          </w:rPr>
          <w:t xml:space="preserve">. Зовнішній </w:t>
        </w:r>
        <w:r w:rsidR="00B82B9A" w:rsidRPr="00030B2B">
          <w:t xml:space="preserve">вигляд </w:t>
        </w:r>
        <w:proofErr w:type="spellStart"/>
        <w:r w:rsidR="00B82B9A" w:rsidRPr="00312974">
          <w:rPr>
            <w:rPrChange w:id="4517" w:author="Rodion" w:date="2019-12-09T02:09:00Z">
              <w:rPr>
                <w:lang w:val="en-US"/>
              </w:rPr>
            </w:rPrChange>
          </w:rPr>
          <w:t>H</w:t>
        </w:r>
      </w:ins>
      <w:ins w:id="4518" w:author="Rodion Kharabet" w:date="2019-12-06T02:22:00Z">
        <w:r w:rsidR="00B82B9A" w:rsidRPr="00312974">
          <w:rPr>
            <w:rPrChange w:id="4519" w:author="Rodion" w:date="2019-12-09T02:09:00Z">
              <w:rPr>
                <w:lang w:val="en-US"/>
              </w:rPr>
            </w:rPrChange>
          </w:rPr>
          <w:t>iku</w:t>
        </w:r>
      </w:ins>
      <w:proofErr w:type="spellEnd"/>
      <w:ins w:id="4520" w:author="Rodion Kharabet" w:date="2019-12-06T02:21:00Z">
        <w:r w:rsidR="00B82B9A" w:rsidRPr="00030B2B">
          <w:t xml:space="preserve"> зображено</w:t>
        </w:r>
      </w:ins>
      <w:ins w:id="4521" w:author="Rodion Kharabet" w:date="2019-12-06T02:22:00Z">
        <w:r w:rsidR="00B82B9A" w:rsidRPr="00312974">
          <w:rPr>
            <w:rPrChange w:id="4522" w:author="Rodion" w:date="2019-12-09T02:09:00Z">
              <w:rPr>
                <w:lang w:val="ru-RU"/>
              </w:rPr>
            </w:rPrChange>
          </w:rPr>
          <w:t xml:space="preserve"> на рисунку 2.1.</w:t>
        </w:r>
      </w:ins>
      <w:del w:id="4523" w:author="Rodion Kharabet" w:date="2019-12-06T02:20:00Z">
        <w:r w:rsidRPr="00030B2B" w:rsidDel="00B82B9A">
          <w:delText>.</w:delText>
        </w:r>
      </w:del>
    </w:p>
    <w:p w14:paraId="76B4FDFE" w14:textId="14CC4856" w:rsidR="00B82B9A" w:rsidRPr="00312974" w:rsidRDefault="00B82B9A" w:rsidP="002C3E5C">
      <w:pPr>
        <w:rPr>
          <w:ins w:id="4524" w:author="Rodion Kharabet" w:date="2019-12-06T02:22:00Z"/>
          <w:rPrChange w:id="4525" w:author="Rodion" w:date="2019-12-09T02:09:00Z">
            <w:rPr>
              <w:ins w:id="4526" w:author="Rodion Kharabet" w:date="2019-12-06T02:22:00Z"/>
              <w:lang w:val="ru-RU"/>
            </w:rPr>
          </w:rPrChange>
        </w:rPr>
      </w:pPr>
    </w:p>
    <w:p w14:paraId="7BFFD80A" w14:textId="67271777" w:rsidR="00B82B9A" w:rsidRPr="00312974" w:rsidRDefault="00B82B9A">
      <w:pPr>
        <w:jc w:val="center"/>
        <w:rPr>
          <w:ins w:id="4527" w:author="Rodion Kharabet" w:date="2019-12-06T02:22:00Z"/>
          <w:rPrChange w:id="4528" w:author="Rodion" w:date="2019-12-09T02:09:00Z">
            <w:rPr>
              <w:ins w:id="4529" w:author="Rodion Kharabet" w:date="2019-12-06T02:22:00Z"/>
              <w:lang w:val="ru-RU"/>
            </w:rPr>
          </w:rPrChange>
        </w:rPr>
        <w:pPrChange w:id="4530" w:author="Rodion Kharabet" w:date="2019-12-06T02:22:00Z">
          <w:pPr/>
        </w:pPrChange>
      </w:pPr>
      <w:ins w:id="4531" w:author="Rodion Kharabet" w:date="2019-12-06T02:22:00Z">
        <w:r w:rsidRPr="00030B2B">
          <w:rPr>
            <w:noProof/>
          </w:rPr>
          <w:drawing>
            <wp:inline distT="0" distB="0" distL="0" distR="0" wp14:anchorId="67164AA7" wp14:editId="4182F29F">
              <wp:extent cx="5167623" cy="2905125"/>
              <wp:effectExtent l="0" t="0" r="0" b="0"/>
              <wp:docPr id="57" name="Picture 57" descr="Image result for h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ik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9446" cy="2917393"/>
                      </a:xfrm>
                      <a:prstGeom prst="rect">
                        <a:avLst/>
                      </a:prstGeom>
                      <a:noFill/>
                      <a:ln>
                        <a:noFill/>
                      </a:ln>
                    </pic:spPr>
                  </pic:pic>
                </a:graphicData>
              </a:graphic>
            </wp:inline>
          </w:drawing>
        </w:r>
      </w:ins>
    </w:p>
    <w:p w14:paraId="239135DE" w14:textId="3C015249" w:rsidR="00B82B9A" w:rsidRPr="00312974" w:rsidRDefault="00B82B9A">
      <w:pPr>
        <w:jc w:val="center"/>
        <w:rPr>
          <w:ins w:id="4532" w:author="Rodion Kharabet" w:date="2019-12-06T02:22:00Z"/>
          <w:rPrChange w:id="4533" w:author="Rodion" w:date="2019-12-09T02:09:00Z">
            <w:rPr>
              <w:ins w:id="4534" w:author="Rodion Kharabet" w:date="2019-12-06T02:22:00Z"/>
              <w:lang w:val="ru-RU"/>
            </w:rPr>
          </w:rPrChange>
        </w:rPr>
        <w:pPrChange w:id="4535" w:author="Rodion Kharabet" w:date="2019-12-06T02:22:00Z">
          <w:pPr/>
        </w:pPrChange>
      </w:pPr>
      <w:ins w:id="4536" w:author="Rodion Kharabet" w:date="2019-12-06T02:22:00Z">
        <w:r w:rsidRPr="00312974">
          <w:rPr>
            <w:rPrChange w:id="4537" w:author="Rodion" w:date="2019-12-09T02:09:00Z">
              <w:rPr>
                <w:lang w:val="ru-RU"/>
              </w:rPr>
            </w:rPrChange>
          </w:rPr>
          <w:t>Рисунок 2.1 – Зов</w:t>
        </w:r>
        <w:r w:rsidRPr="00030B2B">
          <w:t xml:space="preserve">нішній вигляд </w:t>
        </w:r>
        <w:proofErr w:type="spellStart"/>
        <w:r w:rsidRPr="00312974">
          <w:rPr>
            <w:rPrChange w:id="4538" w:author="Rodion" w:date="2019-12-09T02:09:00Z">
              <w:rPr>
                <w:lang w:val="en-US"/>
              </w:rPr>
            </w:rPrChange>
          </w:rPr>
          <w:t>Hiku</w:t>
        </w:r>
      </w:ins>
      <w:proofErr w:type="spellEnd"/>
      <w:ins w:id="4539" w:author="Rodion Kharabet" w:date="2019-12-06T02:28:00Z">
        <w:r w:rsidR="004F01CB" w:rsidRPr="00312974">
          <w:rPr>
            <w:rPrChange w:id="4540" w:author="Rodion" w:date="2019-12-09T02:09:00Z">
              <w:rPr>
                <w:lang w:val="en-US"/>
              </w:rPr>
            </w:rPrChange>
          </w:rPr>
          <w:t xml:space="preserve"> [26]</w:t>
        </w:r>
      </w:ins>
    </w:p>
    <w:p w14:paraId="1553ACF6" w14:textId="77777777" w:rsidR="00B82B9A" w:rsidRPr="00030B2B" w:rsidRDefault="00B82B9A" w:rsidP="002C3E5C"/>
    <w:p w14:paraId="38CE8956" w14:textId="1D3E1443" w:rsidR="002C3E5C" w:rsidRPr="00312974" w:rsidRDefault="002C3E5C" w:rsidP="002C3E5C">
      <w:pPr>
        <w:rPr>
          <w:rPrChange w:id="4541" w:author="Rodion" w:date="2019-12-09T02:09:00Z">
            <w:rPr/>
          </w:rPrChange>
        </w:rPr>
      </w:pPr>
      <w:r w:rsidRPr="00312974">
        <w:rPr>
          <w:rPrChange w:id="4542" w:author="Rodion" w:date="2019-12-09T02:09:00Z">
            <w:rPr/>
          </w:rPrChange>
        </w:rPr>
        <w:t xml:space="preserve">Перш ніж скористатися </w:t>
      </w:r>
      <w:proofErr w:type="spellStart"/>
      <w:r w:rsidRPr="00312974">
        <w:rPr>
          <w:rPrChange w:id="4543" w:author="Rodion" w:date="2019-12-09T02:09:00Z">
            <w:rPr/>
          </w:rPrChange>
        </w:rPr>
        <w:t>Hiku</w:t>
      </w:r>
      <w:proofErr w:type="spellEnd"/>
      <w:r w:rsidRPr="00312974">
        <w:rPr>
          <w:rPrChange w:id="4544" w:author="Rodion" w:date="2019-12-09T02:09:00Z">
            <w:rPr/>
          </w:rPrChange>
        </w:rPr>
        <w:t xml:space="preserve">, необхідно завантажити </w:t>
      </w:r>
      <w:r w:rsidR="00AF4F67" w:rsidRPr="00312974">
        <w:rPr>
          <w:rPrChange w:id="4545" w:author="Rodion" w:date="2019-12-09T02:09:00Z">
            <w:rPr/>
          </w:rPrChange>
        </w:rPr>
        <w:t xml:space="preserve">відповідний </w:t>
      </w:r>
      <w:r w:rsidRPr="00312974">
        <w:rPr>
          <w:rPrChange w:id="4546" w:author="Rodion" w:date="2019-12-09T02:09:00Z">
            <w:rPr/>
          </w:rPrChange>
        </w:rPr>
        <w:t>додаток</w:t>
      </w:r>
      <w:r w:rsidR="00AF4F67" w:rsidRPr="00312974">
        <w:rPr>
          <w:rPrChange w:id="4547" w:author="Rodion" w:date="2019-12-09T02:09:00Z">
            <w:rPr/>
          </w:rPrChange>
        </w:rPr>
        <w:t xml:space="preserve"> </w:t>
      </w:r>
      <w:r w:rsidRPr="00312974">
        <w:rPr>
          <w:rPrChange w:id="4548" w:author="Rodion" w:date="2019-12-09T02:09:00Z">
            <w:rPr/>
          </w:rPrChange>
        </w:rPr>
        <w:t xml:space="preserve"> на телефон (</w:t>
      </w:r>
      <w:proofErr w:type="spellStart"/>
      <w:r w:rsidRPr="00312974">
        <w:rPr>
          <w:rPrChange w:id="4549" w:author="Rodion" w:date="2019-12-09T02:09:00Z">
            <w:rPr/>
          </w:rPrChange>
        </w:rPr>
        <w:t>Hiku</w:t>
      </w:r>
      <w:proofErr w:type="spellEnd"/>
      <w:r w:rsidRPr="00312974">
        <w:rPr>
          <w:rPrChange w:id="4550" w:author="Rodion" w:date="2019-12-09T02:09:00Z">
            <w:rPr/>
          </w:rPrChange>
        </w:rPr>
        <w:t xml:space="preserve"> сумісний як із пристроями </w:t>
      </w:r>
      <w:proofErr w:type="spellStart"/>
      <w:r w:rsidRPr="00312974">
        <w:rPr>
          <w:rPrChange w:id="4551" w:author="Rodion" w:date="2019-12-09T02:09:00Z">
            <w:rPr/>
          </w:rPrChange>
        </w:rPr>
        <w:t>iOS</w:t>
      </w:r>
      <w:proofErr w:type="spellEnd"/>
      <w:r w:rsidRPr="00312974">
        <w:rPr>
          <w:rPrChange w:id="4552" w:author="Rodion" w:date="2019-12-09T02:09:00Z">
            <w:rPr/>
          </w:rPrChange>
        </w:rPr>
        <w:t xml:space="preserve">, так і з </w:t>
      </w:r>
      <w:proofErr w:type="spellStart"/>
      <w:r w:rsidRPr="00312974">
        <w:rPr>
          <w:rPrChange w:id="4553" w:author="Rodion" w:date="2019-12-09T02:09:00Z">
            <w:rPr/>
          </w:rPrChange>
        </w:rPr>
        <w:t>Android</w:t>
      </w:r>
      <w:proofErr w:type="spellEnd"/>
      <w:r w:rsidRPr="00312974">
        <w:rPr>
          <w:rPrChange w:id="4554" w:author="Rodion" w:date="2019-12-09T02:09:00Z">
            <w:rPr/>
          </w:rPrChange>
        </w:rPr>
        <w:t xml:space="preserve">) та створити обліковий запис. Для того щоб з’єднати додаток з </w:t>
      </w:r>
      <w:proofErr w:type="spellStart"/>
      <w:r w:rsidRPr="00312974">
        <w:rPr>
          <w:rPrChange w:id="4555" w:author="Rodion" w:date="2019-12-09T02:09:00Z">
            <w:rPr/>
          </w:rPrChange>
        </w:rPr>
        <w:t>Hiku</w:t>
      </w:r>
      <w:proofErr w:type="spellEnd"/>
      <w:r w:rsidRPr="00312974">
        <w:rPr>
          <w:rPrChange w:id="4556" w:author="Rodion" w:date="2019-12-09T02:09:00Z">
            <w:rPr/>
          </w:rPrChange>
        </w:rPr>
        <w:t xml:space="preserve">, його потрібно розмістити на екрані свого смартфона таким чином, щоб об’єктив був спрямований вниз. Об’єктив </w:t>
      </w:r>
      <w:proofErr w:type="spellStart"/>
      <w:r w:rsidRPr="00312974">
        <w:rPr>
          <w:rPrChange w:id="4557" w:author="Rodion" w:date="2019-12-09T02:09:00Z">
            <w:rPr/>
          </w:rPrChange>
        </w:rPr>
        <w:t>Hiku</w:t>
      </w:r>
      <w:proofErr w:type="spellEnd"/>
      <w:r w:rsidRPr="00312974">
        <w:rPr>
          <w:rPrChange w:id="4558" w:author="Rodion" w:date="2019-12-09T02:09:00Z">
            <w:rPr/>
          </w:rPrChange>
        </w:rPr>
        <w:t xml:space="preserve"> </w:t>
      </w:r>
      <w:del w:id="4559" w:author="Rodion" w:date="2019-12-05T23:51:00Z">
        <w:r w:rsidRPr="00312974" w:rsidDel="005F6B57">
          <w:rPr>
            <w:rPrChange w:id="4560" w:author="Rodion" w:date="2019-12-09T02:09:00Z">
              <w:rPr/>
            </w:rPrChange>
          </w:rPr>
          <w:delText xml:space="preserve">- це </w:delText>
        </w:r>
      </w:del>
      <w:ins w:id="4561" w:author="Rodion" w:date="2019-12-05T23:51:00Z">
        <w:r w:rsidR="005F6B57" w:rsidRPr="00312974">
          <w:rPr>
            <w:rPrChange w:id="4562" w:author="Rodion" w:date="2019-12-09T02:09:00Z">
              <w:rPr/>
            </w:rPrChange>
          </w:rPr>
          <w:t xml:space="preserve">– це </w:t>
        </w:r>
      </w:ins>
      <w:r w:rsidRPr="00312974">
        <w:rPr>
          <w:rPrChange w:id="4563" w:author="Rodion" w:date="2019-12-09T02:09:00Z">
            <w:rPr/>
          </w:rPrChange>
        </w:rPr>
        <w:t>прозоре вікно, розташоване в нижній частині пристрою</w:t>
      </w:r>
      <w:ins w:id="4564" w:author="Rodion Kharabet" w:date="2019-12-06T02:17:00Z">
        <w:r w:rsidR="00816CAF" w:rsidRPr="00312974">
          <w:rPr>
            <w:rPrChange w:id="4565" w:author="Rodion" w:date="2019-12-09T02:09:00Z">
              <w:rPr/>
            </w:rPrChange>
          </w:rPr>
          <w:t xml:space="preserve"> </w:t>
        </w:r>
      </w:ins>
      <w:del w:id="4566" w:author="Rodion Kharabet" w:date="2019-12-06T02:17:00Z">
        <w:r w:rsidRPr="00312974" w:rsidDel="00816CAF">
          <w:rPr>
            <w:rPrChange w:id="4567" w:author="Rodion" w:date="2019-12-09T02:09:00Z">
              <w:rPr/>
            </w:rPrChange>
          </w:rPr>
          <w:delText xml:space="preserve">. У разі виникнення </w:delText>
        </w:r>
        <w:r w:rsidR="001E78AC" w:rsidRPr="00312974" w:rsidDel="00816CAF">
          <w:rPr>
            <w:rPrChange w:id="4568" w:author="Rodion" w:date="2019-12-09T02:09:00Z">
              <w:rPr/>
            </w:rPrChange>
          </w:rPr>
          <w:delText>проблем під час користування пристроєм, Hiku забезпечує</w:delText>
        </w:r>
        <w:r w:rsidRPr="00312974" w:rsidDel="00816CAF">
          <w:rPr>
            <w:rPrChange w:id="4569" w:author="Rodion" w:date="2019-12-09T02:09:00Z">
              <w:rPr/>
            </w:rPrChange>
          </w:rPr>
          <w:delText xml:space="preserve"> </w:delText>
        </w:r>
        <w:r w:rsidR="001E78AC" w:rsidRPr="00312974" w:rsidDel="00816CAF">
          <w:rPr>
            <w:rPrChange w:id="4570" w:author="Rodion" w:date="2019-12-09T02:09:00Z">
              <w:rPr/>
            </w:rPrChange>
          </w:rPr>
          <w:delText xml:space="preserve">довідку на сайті або в центрі підтримки користувачів. В основному допоміжні матеріали представлені у формі відеозаписів і </w:delText>
        </w:r>
        <w:r w:rsidRPr="00312974" w:rsidDel="00816CAF">
          <w:rPr>
            <w:rPrChange w:id="4571" w:author="Rodion" w:date="2019-12-09T02:09:00Z">
              <w:rPr/>
            </w:rPrChange>
          </w:rPr>
          <w:delText xml:space="preserve"> містять </w:delText>
        </w:r>
        <w:r w:rsidR="001E78AC" w:rsidRPr="00312974" w:rsidDel="00816CAF">
          <w:rPr>
            <w:rPrChange w:id="4572" w:author="Rodion" w:date="2019-12-09T02:09:00Z">
              <w:rPr/>
            </w:rPrChange>
          </w:rPr>
          <w:delText>наглядні інструкції до користування своїм продуктом</w:delText>
        </w:r>
        <w:r w:rsidR="002209AB" w:rsidRPr="00312974" w:rsidDel="00816CAF">
          <w:rPr>
            <w:rPrChange w:id="4573" w:author="Rodion" w:date="2019-12-09T02:09:00Z">
              <w:rPr/>
            </w:rPrChange>
          </w:rPr>
          <w:delText xml:space="preserve"> </w:delText>
        </w:r>
      </w:del>
      <w:r w:rsidR="002209AB" w:rsidRPr="00312974">
        <w:rPr>
          <w:rPrChange w:id="4574" w:author="Rodion" w:date="2019-12-09T02:09:00Z">
            <w:rPr/>
          </w:rPrChange>
        </w:rPr>
        <w:t>[31]</w:t>
      </w:r>
      <w:r w:rsidR="001E78AC" w:rsidRPr="00312974">
        <w:rPr>
          <w:rPrChange w:id="4575" w:author="Rodion" w:date="2019-12-09T02:09:00Z">
            <w:rPr/>
          </w:rPrChange>
        </w:rPr>
        <w:t>.</w:t>
      </w:r>
    </w:p>
    <w:p w14:paraId="4C9CFFEA" w14:textId="388C9424" w:rsidR="002209AB" w:rsidRPr="00030B2B" w:rsidRDefault="002C3E5C" w:rsidP="002C3E5C">
      <w:r w:rsidRPr="00312974">
        <w:rPr>
          <w:rPrChange w:id="4576" w:author="Rodion" w:date="2019-12-09T02:09:00Z">
            <w:rPr/>
          </w:rPrChange>
        </w:rPr>
        <w:t xml:space="preserve">Після </w:t>
      </w:r>
      <w:r w:rsidR="002209AB" w:rsidRPr="00312974">
        <w:rPr>
          <w:rPrChange w:id="4577" w:author="Rodion" w:date="2019-12-09T02:09:00Z">
            <w:rPr/>
          </w:rPrChange>
        </w:rPr>
        <w:t xml:space="preserve">того, як смартфон і </w:t>
      </w:r>
      <w:proofErr w:type="spellStart"/>
      <w:r w:rsidR="002209AB" w:rsidRPr="00312974">
        <w:rPr>
          <w:rPrChange w:id="4578" w:author="Rodion" w:date="2019-12-09T02:09:00Z">
            <w:rPr/>
          </w:rPrChange>
        </w:rPr>
        <w:t>Hiku</w:t>
      </w:r>
      <w:proofErr w:type="spellEnd"/>
      <w:r w:rsidR="002209AB" w:rsidRPr="00312974">
        <w:rPr>
          <w:rPrChange w:id="4579" w:author="Rodion" w:date="2019-12-09T02:09:00Z">
            <w:rPr/>
          </w:rPrChange>
        </w:rPr>
        <w:t xml:space="preserve"> встановлять з'єднання</w:t>
      </w:r>
      <w:r w:rsidRPr="00312974">
        <w:rPr>
          <w:rPrChange w:id="4580" w:author="Rodion" w:date="2019-12-09T02:09:00Z">
            <w:rPr/>
          </w:rPrChange>
        </w:rPr>
        <w:t xml:space="preserve">, можна почати використовувати </w:t>
      </w:r>
      <w:proofErr w:type="spellStart"/>
      <w:r w:rsidRPr="00312974">
        <w:rPr>
          <w:rPrChange w:id="4581" w:author="Rodion" w:date="2019-12-09T02:09:00Z">
            <w:rPr/>
          </w:rPrChange>
        </w:rPr>
        <w:t>Hiku</w:t>
      </w:r>
      <w:proofErr w:type="spellEnd"/>
      <w:r w:rsidRPr="00312974">
        <w:rPr>
          <w:rPrChange w:id="4582" w:author="Rodion" w:date="2019-12-09T02:09:00Z">
            <w:rPr/>
          </w:rPrChange>
        </w:rPr>
        <w:t xml:space="preserve"> для створення списків покупок. Варто зазначити, що </w:t>
      </w:r>
      <w:proofErr w:type="spellStart"/>
      <w:r w:rsidRPr="00312974">
        <w:rPr>
          <w:rPrChange w:id="4583" w:author="Rodion" w:date="2019-12-09T02:09:00Z">
            <w:rPr/>
          </w:rPrChange>
        </w:rPr>
        <w:t>Hiku</w:t>
      </w:r>
      <w:proofErr w:type="spellEnd"/>
      <w:r w:rsidRPr="00312974">
        <w:rPr>
          <w:rPrChange w:id="4584" w:author="Rodion" w:date="2019-12-09T02:09:00Z">
            <w:rPr/>
          </w:rPrChange>
        </w:rPr>
        <w:t xml:space="preserve"> підтримує </w:t>
      </w:r>
      <w:ins w:id="4585" w:author="Rodion Kharabet" w:date="2019-12-06T02:17:00Z">
        <w:r w:rsidR="00816CAF" w:rsidRPr="00312974">
          <w:rPr>
            <w:rPrChange w:id="4586" w:author="Rodion" w:date="2019-12-09T02:09:00Z">
              <w:rPr/>
            </w:rPrChange>
          </w:rPr>
          <w:t xml:space="preserve">тільки </w:t>
        </w:r>
      </w:ins>
      <w:r w:rsidRPr="00312974">
        <w:rPr>
          <w:rPrChange w:id="4587" w:author="Rodion" w:date="2019-12-09T02:09:00Z">
            <w:rPr/>
          </w:rPrChange>
        </w:rPr>
        <w:t xml:space="preserve">2,4 </w:t>
      </w:r>
      <w:r w:rsidRPr="00030B2B">
        <w:t>ГГц-мережі</w:t>
      </w:r>
      <w:del w:id="4588" w:author="Rodion Kharabet" w:date="2019-12-06T02:18:00Z">
        <w:r w:rsidRPr="00030B2B" w:rsidDel="00816CAF">
          <w:delText>, а не 5 ГГц</w:delText>
        </w:r>
      </w:del>
      <w:r w:rsidRPr="00030B2B">
        <w:t xml:space="preserve">. </w:t>
      </w:r>
    </w:p>
    <w:p w14:paraId="66777FAE" w14:textId="135AA8CA" w:rsidR="002C3E5C" w:rsidRPr="00030B2B" w:rsidRDefault="002209AB" w:rsidP="002C3E5C">
      <w:proofErr w:type="spellStart"/>
      <w:r w:rsidRPr="00030B2B">
        <w:lastRenderedPageBreak/>
        <w:t>Hiku</w:t>
      </w:r>
      <w:proofErr w:type="spellEnd"/>
      <w:r w:rsidRPr="00030B2B">
        <w:t xml:space="preserve"> </w:t>
      </w:r>
      <w:r w:rsidR="002C3E5C" w:rsidRPr="00030B2B">
        <w:t>підлаштовується під голос і може розуміти кілька мов, включаючи англійську, французьку, іспанську та інші. Говорити потрібно чітко та прямо у пристрій.</w:t>
      </w:r>
    </w:p>
    <w:p w14:paraId="116A3571" w14:textId="041BF968" w:rsidR="002C3E5C" w:rsidRPr="00030B2B" w:rsidRDefault="002C3E5C" w:rsidP="002C3E5C">
      <w:r w:rsidRPr="00030B2B">
        <w:t xml:space="preserve">Під час сканування продуктів </w:t>
      </w:r>
      <w:proofErr w:type="spellStart"/>
      <w:r w:rsidRPr="00030B2B">
        <w:t>Hiku</w:t>
      </w:r>
      <w:proofErr w:type="spellEnd"/>
      <w:r w:rsidRPr="00030B2B">
        <w:t xml:space="preserve"> видає два звукові сигнали. Ці звуки означають, що сканування спрацювало та продукт був успішно доданий у </w:t>
      </w:r>
      <w:del w:id="4589" w:author="Rodion Kharabet" w:date="2019-12-06T02:18:00Z">
        <w:r w:rsidRPr="00030B2B" w:rsidDel="00816CAF">
          <w:delText xml:space="preserve">ваш </w:delText>
        </w:r>
      </w:del>
      <w:r w:rsidRPr="00030B2B">
        <w:t>список покупок. Три звукові сигнали повідомляють про те, що штрих-код не було розпізнано. У цьому випадку можна просто сказати назву продукт</w:t>
      </w:r>
      <w:r w:rsidR="00B95D0E" w:rsidRPr="00030B2B">
        <w:t>у</w:t>
      </w:r>
      <w:r w:rsidRPr="00030B2B">
        <w:t xml:space="preserve"> і </w:t>
      </w:r>
      <w:proofErr w:type="spellStart"/>
      <w:r w:rsidRPr="00030B2B">
        <w:t>Hiku</w:t>
      </w:r>
      <w:proofErr w:type="spellEnd"/>
      <w:r w:rsidRPr="00030B2B">
        <w:t xml:space="preserve"> </w:t>
      </w:r>
      <w:proofErr w:type="spellStart"/>
      <w:r w:rsidRPr="00030B2B">
        <w:t>додасть</w:t>
      </w:r>
      <w:proofErr w:type="spellEnd"/>
      <w:r w:rsidRPr="00030B2B">
        <w:t xml:space="preserve"> його до списку. Цей продукт буде збережено у пам’яті та при наступному скануванні штрих-коду, товар буде розпізнано.</w:t>
      </w:r>
    </w:p>
    <w:p w14:paraId="3290F3DD" w14:textId="587889BD" w:rsidR="002C3E5C" w:rsidRPr="00030B2B" w:rsidRDefault="002C3E5C" w:rsidP="002C3E5C">
      <w:proofErr w:type="spellStart"/>
      <w:r w:rsidRPr="00030B2B">
        <w:t>Hiku</w:t>
      </w:r>
      <w:proofErr w:type="spellEnd"/>
      <w:r w:rsidRPr="00030B2B">
        <w:t xml:space="preserve"> надає можливість підключення до Walmart.com та </w:t>
      </w:r>
      <w:proofErr w:type="spellStart"/>
      <w:r w:rsidRPr="00030B2B">
        <w:t>Peapod</w:t>
      </w:r>
      <w:proofErr w:type="spellEnd"/>
      <w:r w:rsidRPr="00030B2B">
        <w:t>. Якщо у цих магазинах є товари зі списку, їх можна придбати напряму.</w:t>
      </w:r>
    </w:p>
    <w:p w14:paraId="7DE82785" w14:textId="796E0B71" w:rsidR="002C3E5C" w:rsidRPr="00030B2B" w:rsidRDefault="002C3E5C" w:rsidP="002C3E5C">
      <w:proofErr w:type="spellStart"/>
      <w:r w:rsidRPr="00030B2B">
        <w:t>Hiku</w:t>
      </w:r>
      <w:proofErr w:type="spellEnd"/>
      <w:r w:rsidRPr="00030B2B">
        <w:t xml:space="preserve"> розроблений для </w:t>
      </w:r>
      <w:proofErr w:type="spellStart"/>
      <w:r w:rsidRPr="00030B2B">
        <w:t>iOS</w:t>
      </w:r>
      <w:proofErr w:type="spellEnd"/>
      <w:r w:rsidRPr="00030B2B">
        <w:t xml:space="preserve"> </w:t>
      </w:r>
      <w:del w:id="4590" w:author="Rodion Kharabet" w:date="2019-12-06T02:18:00Z">
        <w:r w:rsidRPr="00030B2B" w:rsidDel="00816CAF">
          <w:delText xml:space="preserve">(10 або новішої версії) </w:delText>
        </w:r>
      </w:del>
      <w:r w:rsidRPr="00030B2B">
        <w:t xml:space="preserve">та </w:t>
      </w:r>
      <w:proofErr w:type="spellStart"/>
      <w:r w:rsidRPr="00030B2B">
        <w:t>Android</w:t>
      </w:r>
      <w:proofErr w:type="spellEnd"/>
      <w:r w:rsidRPr="00030B2B">
        <w:t xml:space="preserve">, однак також працює з </w:t>
      </w:r>
      <w:proofErr w:type="spellStart"/>
      <w:r w:rsidRPr="00030B2B">
        <w:t>Apple</w:t>
      </w:r>
      <w:proofErr w:type="spellEnd"/>
      <w:r w:rsidRPr="00030B2B">
        <w:t xml:space="preserve"> </w:t>
      </w:r>
      <w:proofErr w:type="spellStart"/>
      <w:r w:rsidRPr="00030B2B">
        <w:t>Airport</w:t>
      </w:r>
      <w:proofErr w:type="spellEnd"/>
      <w:r w:rsidRPr="00030B2B">
        <w:t xml:space="preserve">, швидкою бездротовою базовою станцією </w:t>
      </w:r>
      <w:proofErr w:type="spellStart"/>
      <w:r w:rsidRPr="00030B2B">
        <w:t>Apple</w:t>
      </w:r>
      <w:proofErr w:type="spellEnd"/>
      <w:r w:rsidRPr="00030B2B">
        <w:t xml:space="preserve">. </w:t>
      </w:r>
      <w:del w:id="4591" w:author="Rodion Kharabet" w:date="2019-12-06T02:18:00Z">
        <w:r w:rsidRPr="00030B2B" w:rsidDel="00816CAF">
          <w:delText xml:space="preserve">Підтримує 802.11b/g/n Wi-Fi, 2.4 ГГц. Hiku досить міцний, водостійкий. </w:delText>
        </w:r>
      </w:del>
      <w:r w:rsidRPr="00030B2B">
        <w:t xml:space="preserve">Оснащений бортовим мікрофоном, розпізнавання мови надане </w:t>
      </w:r>
      <w:proofErr w:type="spellStart"/>
      <w:r w:rsidRPr="00030B2B">
        <w:t>Nuance</w:t>
      </w:r>
      <w:proofErr w:type="spellEnd"/>
      <w:r w:rsidRPr="00030B2B">
        <w:t xml:space="preserve"> </w:t>
      </w:r>
      <w:proofErr w:type="spellStart"/>
      <w:r w:rsidRPr="00030B2B">
        <w:t>Communications</w:t>
      </w:r>
      <w:proofErr w:type="spellEnd"/>
      <w:r w:rsidRPr="00030B2B">
        <w:t xml:space="preserve">, </w:t>
      </w:r>
      <w:proofErr w:type="spellStart"/>
      <w:r w:rsidRPr="00030B2B">
        <w:t>Inc</w:t>
      </w:r>
      <w:proofErr w:type="spellEnd"/>
      <w:r w:rsidRPr="00030B2B">
        <w:t xml:space="preserve">. </w:t>
      </w:r>
      <w:proofErr w:type="spellStart"/>
      <w:r w:rsidRPr="00030B2B">
        <w:t>Hiku</w:t>
      </w:r>
      <w:proofErr w:type="spellEnd"/>
      <w:r w:rsidRPr="00030B2B">
        <w:t xml:space="preserve"> устаткований літій-іонним акумулятором. Для зарядки використовується мікро USB-порт</w:t>
      </w:r>
      <w:r w:rsidR="00CE05CE" w:rsidRPr="00030B2B">
        <w:t xml:space="preserve"> [32]</w:t>
      </w:r>
      <w:r w:rsidRPr="00030B2B">
        <w:t>.</w:t>
      </w:r>
    </w:p>
    <w:p w14:paraId="4E410909" w14:textId="77777777" w:rsidR="002C3E5C" w:rsidRPr="00030B2B" w:rsidRDefault="002C3E5C" w:rsidP="002C3E5C">
      <w:proofErr w:type="spellStart"/>
      <w:r w:rsidRPr="00030B2B">
        <w:t>Hiku</w:t>
      </w:r>
      <w:proofErr w:type="spellEnd"/>
      <w:r w:rsidRPr="00030B2B">
        <w:t xml:space="preserve"> оснащений модулем 1D лінійного сканування зображень. Він підтримує найпопулярніші символи, такі як UPC-A, </w:t>
      </w:r>
      <w:proofErr w:type="spellStart"/>
      <w:r w:rsidRPr="00030B2B">
        <w:t>Code</w:t>
      </w:r>
      <w:proofErr w:type="spellEnd"/>
      <w:r w:rsidRPr="00030B2B">
        <w:t xml:space="preserve"> 128, </w:t>
      </w:r>
      <w:proofErr w:type="spellStart"/>
      <w:r w:rsidRPr="00030B2B">
        <w:t>Code</w:t>
      </w:r>
      <w:proofErr w:type="spellEnd"/>
      <w:r w:rsidRPr="00030B2B">
        <w:t xml:space="preserve"> 29, UPC-E, EAN-8, EAN-13 та ін. </w:t>
      </w:r>
      <w:proofErr w:type="spellStart"/>
      <w:r w:rsidRPr="00030B2B">
        <w:t>Hiku</w:t>
      </w:r>
      <w:proofErr w:type="spellEnd"/>
      <w:r w:rsidRPr="00030B2B">
        <w:t xml:space="preserve"> має базу даних зі штрих-кодами з понад 17 мільйонами записів, більшість з яких призначені для американських продуктів. Однак </w:t>
      </w:r>
      <w:proofErr w:type="spellStart"/>
      <w:r w:rsidRPr="00030B2B">
        <w:t>Hiku</w:t>
      </w:r>
      <w:proofErr w:type="spellEnd"/>
      <w:r w:rsidRPr="00030B2B">
        <w:t xml:space="preserve"> можна використовувати в інших країнах світу.</w:t>
      </w:r>
    </w:p>
    <w:p w14:paraId="30047184" w14:textId="3B3B3D50" w:rsidR="002C3E5C" w:rsidRPr="00030B2B" w:rsidRDefault="00DA6242" w:rsidP="002C3E5C">
      <w:r w:rsidRPr="00030B2B">
        <w:t>В результаті досліджень було виявлено наступні п</w:t>
      </w:r>
      <w:r w:rsidR="002C3E5C" w:rsidRPr="00030B2B">
        <w:t xml:space="preserve">ереваги </w:t>
      </w:r>
      <w:proofErr w:type="spellStart"/>
      <w:r w:rsidR="002C3E5C" w:rsidRPr="00030B2B">
        <w:t>Hiku</w:t>
      </w:r>
      <w:proofErr w:type="spellEnd"/>
      <w:r w:rsidR="002C3E5C" w:rsidRPr="00030B2B">
        <w:t>:</w:t>
      </w:r>
    </w:p>
    <w:p w14:paraId="3583A73A" w14:textId="2C2D93A5" w:rsidR="002C3E5C" w:rsidRPr="00030B2B" w:rsidRDefault="00DA6242" w:rsidP="002C3E5C">
      <w:pPr>
        <w:pStyle w:val="ListParagraph"/>
      </w:pPr>
      <w:r w:rsidRPr="00030B2B">
        <w:t>п</w:t>
      </w:r>
      <w:r w:rsidR="002C3E5C" w:rsidRPr="00030B2B">
        <w:t>ростий у використанні</w:t>
      </w:r>
      <w:r w:rsidRPr="00030B2B">
        <w:t>;</w:t>
      </w:r>
    </w:p>
    <w:p w14:paraId="16B3207C" w14:textId="4FB64038" w:rsidR="002C3E5C" w:rsidRPr="00030B2B" w:rsidRDefault="002C3E5C" w:rsidP="002C3E5C">
      <w:pPr>
        <w:pStyle w:val="ListParagraph"/>
      </w:pPr>
      <w:r w:rsidRPr="00030B2B">
        <w:t>підтримка кількох списків</w:t>
      </w:r>
      <w:r w:rsidR="00DA6242" w:rsidRPr="00030B2B">
        <w:t>;</w:t>
      </w:r>
    </w:p>
    <w:p w14:paraId="70F1E24D" w14:textId="23FC389B" w:rsidR="002C3E5C" w:rsidRPr="00030B2B" w:rsidRDefault="00DA6242" w:rsidP="002C3E5C">
      <w:pPr>
        <w:pStyle w:val="ListParagraph"/>
      </w:pPr>
      <w:r w:rsidRPr="00030B2B">
        <w:t>р</w:t>
      </w:r>
      <w:r w:rsidR="002C3E5C" w:rsidRPr="00030B2B">
        <w:t>ежим очікування наднизької потужності, більше двох місяців автономної роботи при звичайному використанні</w:t>
      </w:r>
      <w:r w:rsidRPr="00030B2B">
        <w:t>;</w:t>
      </w:r>
    </w:p>
    <w:p w14:paraId="0A839917" w14:textId="0D60E3B1" w:rsidR="002C3E5C" w:rsidRPr="00030B2B" w:rsidRDefault="00DA6242" w:rsidP="002C3E5C">
      <w:pPr>
        <w:pStyle w:val="ListParagraph"/>
      </w:pPr>
      <w:r w:rsidRPr="00030B2B">
        <w:t>к</w:t>
      </w:r>
      <w:r w:rsidR="002C3E5C" w:rsidRPr="00030B2B">
        <w:t>онтроль голосом, підтримка кількох мов</w:t>
      </w:r>
      <w:r w:rsidRPr="00030B2B">
        <w:t>;</w:t>
      </w:r>
    </w:p>
    <w:p w14:paraId="7594B73B" w14:textId="77777777" w:rsidR="002C3E5C" w:rsidRPr="00030B2B" w:rsidRDefault="002C3E5C" w:rsidP="002C3E5C">
      <w:pPr>
        <w:pStyle w:val="ListParagraph"/>
      </w:pPr>
      <w:proofErr w:type="spellStart"/>
      <w:r w:rsidRPr="00030B2B">
        <w:t>Hiku</w:t>
      </w:r>
      <w:proofErr w:type="spellEnd"/>
      <w:r w:rsidRPr="00030B2B">
        <w:t xml:space="preserve"> не знімає додаткові кошти за збереження списків у хмарному сховищі.</w:t>
      </w:r>
    </w:p>
    <w:p w14:paraId="65465542" w14:textId="088AC0E8" w:rsidR="002C3E5C" w:rsidRPr="00030B2B" w:rsidRDefault="00DA6242" w:rsidP="002C3E5C">
      <w:r w:rsidRPr="00030B2B">
        <w:t>Однак було виявлено і деякі недоліки, що наведено нижче</w:t>
      </w:r>
      <w:r w:rsidR="002C3E5C" w:rsidRPr="00030B2B">
        <w:t xml:space="preserve">: </w:t>
      </w:r>
    </w:p>
    <w:p w14:paraId="5641A482" w14:textId="69115EA5" w:rsidR="002C3E5C" w:rsidRPr="00030B2B" w:rsidRDefault="00DA6242" w:rsidP="002C3E5C">
      <w:pPr>
        <w:pStyle w:val="ListParagraph"/>
      </w:pPr>
      <w:r w:rsidRPr="00030B2B">
        <w:t>в</w:t>
      </w:r>
      <w:r w:rsidR="002C3E5C" w:rsidRPr="00030B2B">
        <w:t xml:space="preserve">артість </w:t>
      </w:r>
      <w:proofErr w:type="spellStart"/>
      <w:r w:rsidR="002C3E5C" w:rsidRPr="00030B2B">
        <w:t>Hiku</w:t>
      </w:r>
      <w:proofErr w:type="spellEnd"/>
      <w:r w:rsidR="002C3E5C" w:rsidRPr="00030B2B">
        <w:t xml:space="preserve"> вище середнього – 49</w:t>
      </w:r>
      <w:ins w:id="4592" w:author="Rodion Kharabet" w:date="2019-12-06T02:32:00Z">
        <w:r w:rsidR="00A0254C" w:rsidRPr="00312974">
          <w:rPr>
            <w:rPrChange w:id="4593" w:author="Rodion" w:date="2019-12-09T02:09:00Z">
              <w:rPr>
                <w:lang w:val="en-US"/>
              </w:rPr>
            </w:rPrChange>
          </w:rPr>
          <w:t>$</w:t>
        </w:r>
      </w:ins>
      <w:del w:id="4594" w:author="Rodion Kharabet" w:date="2019-12-06T02:32:00Z">
        <w:r w:rsidR="002C3E5C" w:rsidRPr="00030B2B" w:rsidDel="00A0254C">
          <w:delText xml:space="preserve"> доларів</w:delText>
        </w:r>
      </w:del>
      <w:r w:rsidRPr="00030B2B">
        <w:t>;</w:t>
      </w:r>
    </w:p>
    <w:p w14:paraId="2F50FFC5" w14:textId="51789CA8" w:rsidR="002C3E5C" w:rsidRPr="00030B2B" w:rsidRDefault="00DA6242" w:rsidP="002C3E5C">
      <w:pPr>
        <w:pStyle w:val="ListParagraph"/>
      </w:pPr>
      <w:r w:rsidRPr="00030B2B">
        <w:lastRenderedPageBreak/>
        <w:t>н</w:t>
      </w:r>
      <w:r w:rsidR="002C3E5C" w:rsidRPr="00030B2B">
        <w:t xml:space="preserve">еможливість додавати товари у </w:t>
      </w:r>
      <w:proofErr w:type="spellStart"/>
      <w:r w:rsidR="002C3E5C" w:rsidRPr="00030B2B">
        <w:t>кастомізований</w:t>
      </w:r>
      <w:proofErr w:type="spellEnd"/>
      <w:r w:rsidR="002C3E5C" w:rsidRPr="00030B2B">
        <w:t xml:space="preserve"> список за допомогою голосу (вони будуть додані у список за замовчуванням)</w:t>
      </w:r>
      <w:r w:rsidRPr="00030B2B">
        <w:t>;</w:t>
      </w:r>
    </w:p>
    <w:p w14:paraId="5170FBA9" w14:textId="02007ADD" w:rsidR="002C3E5C" w:rsidRPr="00030B2B" w:rsidRDefault="00DA6242" w:rsidP="002C3E5C">
      <w:pPr>
        <w:pStyle w:val="ListParagraph"/>
      </w:pPr>
      <w:r w:rsidRPr="00030B2B">
        <w:t>н</w:t>
      </w:r>
      <w:r w:rsidR="002C3E5C" w:rsidRPr="00030B2B">
        <w:t xml:space="preserve">еможливість додавати товари у </w:t>
      </w:r>
      <w:proofErr w:type="spellStart"/>
      <w:r w:rsidR="002C3E5C" w:rsidRPr="00030B2B">
        <w:t>кастомізований</w:t>
      </w:r>
      <w:proofErr w:type="spellEnd"/>
      <w:r w:rsidR="002C3E5C" w:rsidRPr="00030B2B">
        <w:t xml:space="preserve"> список при першому скануванні (доданні) товару (вони будуть додані у список за замовчуванням)</w:t>
      </w:r>
      <w:r w:rsidRPr="00030B2B">
        <w:t>;</w:t>
      </w:r>
    </w:p>
    <w:p w14:paraId="76736D17" w14:textId="101BFF8D" w:rsidR="002C3E5C" w:rsidRPr="00030B2B" w:rsidRDefault="00DA6242" w:rsidP="002C3E5C">
      <w:pPr>
        <w:pStyle w:val="ListParagraph"/>
      </w:pPr>
      <w:r w:rsidRPr="00030B2B">
        <w:t>н</w:t>
      </w:r>
      <w:r w:rsidR="002C3E5C" w:rsidRPr="00030B2B">
        <w:t xml:space="preserve">еможливість ділитися списками поза додатком або з іншими зареєстрованими користувачами додатку </w:t>
      </w:r>
      <w:proofErr w:type="spellStart"/>
      <w:r w:rsidR="002C3E5C" w:rsidRPr="00030B2B">
        <w:t>Hiku</w:t>
      </w:r>
      <w:proofErr w:type="spellEnd"/>
      <w:r w:rsidR="002C3E5C" w:rsidRPr="00030B2B">
        <w:t>.</w:t>
      </w:r>
    </w:p>
    <w:p w14:paraId="02F18C3A" w14:textId="2D7F18C6" w:rsidR="00231200" w:rsidRPr="00030B2B" w:rsidRDefault="00231200" w:rsidP="00943128"/>
    <w:p w14:paraId="7FE636CC" w14:textId="7DB7832E" w:rsidR="00E14758" w:rsidRPr="00030B2B" w:rsidRDefault="00E14758" w:rsidP="00F347BE">
      <w:pPr>
        <w:pStyle w:val="Heading2"/>
      </w:pPr>
      <w:del w:id="4595" w:author="Rodion Kharabet" w:date="2019-12-06T02:16:00Z">
        <w:r w:rsidRPr="00030B2B" w:rsidDel="00816CAF">
          <w:delText>3</w:delText>
        </w:r>
      </w:del>
      <w:bookmarkStart w:id="4596" w:name="_Toc26763213"/>
      <w:ins w:id="4597" w:author="Rodion Kharabet" w:date="2019-12-06T02:16:00Z">
        <w:r w:rsidR="00816CAF" w:rsidRPr="00030B2B">
          <w:t>2</w:t>
        </w:r>
      </w:ins>
      <w:r w:rsidRPr="00030B2B">
        <w:t xml:space="preserve">.2 </w:t>
      </w:r>
      <w:proofErr w:type="spellStart"/>
      <w:r w:rsidRPr="00030B2B">
        <w:t>GeniCan</w:t>
      </w:r>
      <w:bookmarkEnd w:id="4596"/>
      <w:proofErr w:type="spellEnd"/>
    </w:p>
    <w:p w14:paraId="1C9C05CC" w14:textId="2D31A57A" w:rsidR="00E14758" w:rsidRPr="00030B2B" w:rsidRDefault="00E14758" w:rsidP="00943128"/>
    <w:p w14:paraId="244CD583" w14:textId="77777777" w:rsidR="004F01CB" w:rsidRPr="00030B2B" w:rsidRDefault="00E14758" w:rsidP="00E14758">
      <w:pPr>
        <w:rPr>
          <w:ins w:id="4598" w:author="Rodion Kharabet" w:date="2019-12-06T02:25:00Z"/>
        </w:rPr>
      </w:pPr>
      <w:proofErr w:type="spellStart"/>
      <w:r w:rsidRPr="00030B2B">
        <w:t>GeniCan</w:t>
      </w:r>
      <w:proofErr w:type="spellEnd"/>
      <w:r w:rsidRPr="00030B2B">
        <w:t xml:space="preserve"> </w:t>
      </w:r>
      <w:del w:id="4599" w:author="Rodion" w:date="2019-12-05T23:51:00Z">
        <w:r w:rsidRPr="00030B2B" w:rsidDel="005F6B57">
          <w:delText xml:space="preserve">- це </w:delText>
        </w:r>
      </w:del>
      <w:ins w:id="4600" w:author="Rodion" w:date="2019-12-05T23:51:00Z">
        <w:r w:rsidR="005F6B57" w:rsidRPr="00030B2B">
          <w:t xml:space="preserve">– це </w:t>
        </w:r>
      </w:ins>
      <w:r w:rsidRPr="00030B2B">
        <w:t xml:space="preserve">розумний пристрій для сміттєвих баків, який допомагає складати свій щотижневий продуктовий список, відстежуючи продукти, які </w:t>
      </w:r>
      <w:r w:rsidR="00F46647" w:rsidRPr="00030B2B">
        <w:t>було</w:t>
      </w:r>
      <w:r w:rsidRPr="00030B2B">
        <w:t xml:space="preserve"> </w:t>
      </w:r>
      <w:r w:rsidR="00F46647" w:rsidRPr="00030B2B">
        <w:t xml:space="preserve">використано та </w:t>
      </w:r>
      <w:r w:rsidRPr="00030B2B">
        <w:t>утиліз</w:t>
      </w:r>
      <w:r w:rsidR="00F46647" w:rsidRPr="00030B2B">
        <w:t>овано</w:t>
      </w:r>
      <w:r w:rsidRPr="00030B2B">
        <w:t xml:space="preserve">. Пристрій кріпиться до побутових сміттєвих баків та має зчитувач штрих-коду з бездротовим підключенням. </w:t>
      </w:r>
      <w:ins w:id="4601" w:author="Rodion Kharabet" w:date="2019-12-06T02:25:00Z">
        <w:r w:rsidR="004F01CB" w:rsidRPr="00312974">
          <w:rPr>
            <w:rPrChange w:id="4602" w:author="Rodion" w:date="2019-12-09T02:09:00Z">
              <w:rPr>
                <w:lang w:val="ru-RU"/>
              </w:rPr>
            </w:rPrChange>
          </w:rPr>
          <w:t>Зовн</w:t>
        </w:r>
        <w:r w:rsidR="004F01CB" w:rsidRPr="00030B2B">
          <w:t>іш</w:t>
        </w:r>
        <w:r w:rsidR="004F01CB" w:rsidRPr="00312974">
          <w:rPr>
            <w:rPrChange w:id="4603" w:author="Rodion" w:date="2019-12-09T02:09:00Z">
              <w:rPr/>
            </w:rPrChange>
          </w:rPr>
          <w:t xml:space="preserve">ній вигляд </w:t>
        </w:r>
        <w:proofErr w:type="spellStart"/>
        <w:r w:rsidR="004F01CB" w:rsidRPr="00312974">
          <w:rPr>
            <w:rPrChange w:id="4604" w:author="Rodion" w:date="2019-12-09T02:09:00Z">
              <w:rPr>
                <w:lang w:val="en-US"/>
              </w:rPr>
            </w:rPrChange>
          </w:rPr>
          <w:t>GeniCan</w:t>
        </w:r>
        <w:proofErr w:type="spellEnd"/>
        <w:r w:rsidR="004F01CB" w:rsidRPr="00312974">
          <w:rPr>
            <w:rPrChange w:id="4605" w:author="Rodion" w:date="2019-12-09T02:09:00Z">
              <w:rPr>
                <w:lang w:val="en-US"/>
              </w:rPr>
            </w:rPrChange>
          </w:rPr>
          <w:t xml:space="preserve"> </w:t>
        </w:r>
        <w:r w:rsidR="004F01CB" w:rsidRPr="00312974">
          <w:rPr>
            <w:rPrChange w:id="4606" w:author="Rodion" w:date="2019-12-09T02:09:00Z">
              <w:rPr>
                <w:lang w:val="ru-RU"/>
              </w:rPr>
            </w:rPrChange>
          </w:rPr>
          <w:t xml:space="preserve">зображено на рисунку 2.2. </w:t>
        </w:r>
      </w:ins>
    </w:p>
    <w:p w14:paraId="6B5EA98A" w14:textId="19BE8839" w:rsidR="004F01CB" w:rsidRPr="00312974" w:rsidRDefault="004F01CB" w:rsidP="00E14758">
      <w:pPr>
        <w:rPr>
          <w:ins w:id="4607" w:author="Rodion Kharabet" w:date="2019-12-06T02:28:00Z"/>
          <w:rPrChange w:id="4608" w:author="Rodion" w:date="2019-12-09T02:09:00Z">
            <w:rPr>
              <w:ins w:id="4609" w:author="Rodion Kharabet" w:date="2019-12-06T02:28:00Z"/>
              <w:lang w:val="en-US"/>
            </w:rPr>
          </w:rPrChange>
        </w:rPr>
      </w:pPr>
    </w:p>
    <w:p w14:paraId="3D7CB40C" w14:textId="4D589D78" w:rsidR="004F01CB" w:rsidRPr="00030B2B" w:rsidRDefault="004F01CB">
      <w:pPr>
        <w:jc w:val="center"/>
        <w:rPr>
          <w:ins w:id="4610" w:author="Rodion Kharabet" w:date="2019-12-06T02:25:00Z"/>
        </w:rPr>
        <w:pPrChange w:id="4611" w:author="Rodion Kharabet" w:date="2019-12-06T02:29:00Z">
          <w:pPr/>
        </w:pPrChange>
      </w:pPr>
      <w:ins w:id="4612" w:author="Rodion Kharabet" w:date="2019-12-06T02:28:00Z">
        <w:r w:rsidRPr="00030B2B">
          <w:rPr>
            <w:noProof/>
          </w:rPr>
          <w:drawing>
            <wp:inline distT="0" distB="0" distL="0" distR="0" wp14:anchorId="6F8526CC" wp14:editId="26197906">
              <wp:extent cx="4724400" cy="2728027"/>
              <wp:effectExtent l="0" t="0" r="0" b="0"/>
              <wp:docPr id="61" name="Picture 61" descr="Image result for geni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enica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747" b="8268"/>
                      <a:stretch/>
                    </pic:blipFill>
                    <pic:spPr bwMode="auto">
                      <a:xfrm>
                        <a:off x="0" y="0"/>
                        <a:ext cx="4724400" cy="2728027"/>
                      </a:xfrm>
                      <a:prstGeom prst="rect">
                        <a:avLst/>
                      </a:prstGeom>
                      <a:noFill/>
                      <a:ln>
                        <a:noFill/>
                      </a:ln>
                      <a:extLst>
                        <a:ext uri="{53640926-AAD7-44D8-BBD7-CCE9431645EC}">
                          <a14:shadowObscured xmlns:a14="http://schemas.microsoft.com/office/drawing/2010/main"/>
                        </a:ext>
                      </a:extLst>
                    </pic:spPr>
                  </pic:pic>
                </a:graphicData>
              </a:graphic>
            </wp:inline>
          </w:drawing>
        </w:r>
      </w:ins>
      <w:ins w:id="4613" w:author="Rodion Kharabet" w:date="2019-12-06T02:29:00Z">
        <w:r w:rsidRPr="00312974">
          <w:rPr>
            <w:rPrChange w:id="4614" w:author="Rodion" w:date="2019-12-09T02:09:00Z">
              <w:rPr>
                <w:lang w:val="en-US"/>
              </w:rPr>
            </w:rPrChange>
          </w:rPr>
          <w:br w:type="textWrapping" w:clear="all"/>
        </w:r>
        <w:r w:rsidRPr="00312974">
          <w:rPr>
            <w:rPrChange w:id="4615" w:author="Rodion" w:date="2019-12-09T02:09:00Z">
              <w:rPr>
                <w:lang w:val="ru-RU"/>
              </w:rPr>
            </w:rPrChange>
          </w:rPr>
          <w:t xml:space="preserve">Рисунок 2.2 – </w:t>
        </w:r>
        <w:r w:rsidRPr="00030B2B">
          <w:t xml:space="preserve">Зовнішній вигляд </w:t>
        </w:r>
        <w:proofErr w:type="spellStart"/>
        <w:r w:rsidRPr="00312974">
          <w:rPr>
            <w:rPrChange w:id="4616" w:author="Rodion" w:date="2019-12-09T02:09:00Z">
              <w:rPr>
                <w:lang w:val="en-US"/>
              </w:rPr>
            </w:rPrChange>
          </w:rPr>
          <w:t>GeniCan</w:t>
        </w:r>
        <w:proofErr w:type="spellEnd"/>
        <w:r w:rsidRPr="00312974">
          <w:rPr>
            <w:rPrChange w:id="4617" w:author="Rodion" w:date="2019-12-09T02:09:00Z">
              <w:rPr>
                <w:lang w:val="en-US"/>
              </w:rPr>
            </w:rPrChange>
          </w:rPr>
          <w:t xml:space="preserve"> [27]</w:t>
        </w:r>
      </w:ins>
    </w:p>
    <w:p w14:paraId="38A9F0F5" w14:textId="77777777" w:rsidR="004F01CB" w:rsidRPr="00312974" w:rsidRDefault="004F01CB" w:rsidP="00E14758">
      <w:pPr>
        <w:rPr>
          <w:ins w:id="4618" w:author="Rodion Kharabet" w:date="2019-12-06T02:25:00Z"/>
          <w:rPrChange w:id="4619" w:author="Rodion" w:date="2019-12-09T02:09:00Z">
            <w:rPr>
              <w:ins w:id="4620" w:author="Rodion Kharabet" w:date="2019-12-06T02:25:00Z"/>
            </w:rPr>
          </w:rPrChange>
        </w:rPr>
      </w:pPr>
    </w:p>
    <w:p w14:paraId="304F8CC9" w14:textId="299AF4B1" w:rsidR="00E14758" w:rsidRPr="00312974" w:rsidRDefault="00E14758" w:rsidP="00E14758">
      <w:pPr>
        <w:rPr>
          <w:rPrChange w:id="4621" w:author="Rodion" w:date="2019-12-09T02:09:00Z">
            <w:rPr/>
          </w:rPrChange>
        </w:rPr>
      </w:pPr>
      <w:r w:rsidRPr="00312974">
        <w:rPr>
          <w:rPrChange w:id="4622" w:author="Rodion" w:date="2019-12-09T02:09:00Z">
            <w:rPr/>
          </w:rPrChange>
        </w:rPr>
        <w:t xml:space="preserve">Користувач сканує штрих-код товару, перш ніж викинути його, і </w:t>
      </w:r>
      <w:proofErr w:type="spellStart"/>
      <w:r w:rsidRPr="00312974">
        <w:rPr>
          <w:rPrChange w:id="4623" w:author="Rodion" w:date="2019-12-09T02:09:00Z">
            <w:rPr/>
          </w:rPrChange>
        </w:rPr>
        <w:t>GeniCan</w:t>
      </w:r>
      <w:proofErr w:type="spellEnd"/>
      <w:r w:rsidRPr="00312974">
        <w:rPr>
          <w:rPrChange w:id="4624" w:author="Rodion" w:date="2019-12-09T02:09:00Z">
            <w:rPr/>
          </w:rPrChange>
        </w:rPr>
        <w:t xml:space="preserve"> автоматично заповнює список покупок у додатку.</w:t>
      </w:r>
    </w:p>
    <w:p w14:paraId="76D8D228" w14:textId="5012D649" w:rsidR="00E14758" w:rsidRPr="00312974" w:rsidRDefault="00E14758" w:rsidP="00E14758">
      <w:pPr>
        <w:rPr>
          <w:rPrChange w:id="4625" w:author="Rodion" w:date="2019-12-09T02:09:00Z">
            <w:rPr/>
          </w:rPrChange>
        </w:rPr>
      </w:pPr>
      <w:r w:rsidRPr="00312974">
        <w:rPr>
          <w:rPrChange w:id="4626" w:author="Rodion" w:date="2019-12-09T02:09:00Z">
            <w:rPr/>
          </w:rPrChange>
        </w:rPr>
        <w:lastRenderedPageBreak/>
        <w:t xml:space="preserve">Якщо товар (наприклад, фрукт) не має штрих-коду, </w:t>
      </w:r>
      <w:proofErr w:type="spellStart"/>
      <w:r w:rsidRPr="00312974">
        <w:rPr>
          <w:rPrChange w:id="4627" w:author="Rodion" w:date="2019-12-09T02:09:00Z">
            <w:rPr/>
          </w:rPrChange>
        </w:rPr>
        <w:t>GeniCan</w:t>
      </w:r>
      <w:proofErr w:type="spellEnd"/>
      <w:r w:rsidRPr="00312974">
        <w:rPr>
          <w:rPrChange w:id="4628" w:author="Rodion" w:date="2019-12-09T02:09:00Z">
            <w:rPr/>
          </w:rPrChange>
        </w:rPr>
        <w:t xml:space="preserve"> починає </w:t>
      </w:r>
      <w:del w:id="4629" w:author="Rodion Kharabet" w:date="2019-12-06T02:31:00Z">
        <w:r w:rsidRPr="00312974" w:rsidDel="006030F9">
          <w:rPr>
            <w:rPrChange w:id="4630" w:author="Rodion" w:date="2019-12-09T02:09:00Z">
              <w:rPr/>
            </w:rPrChange>
          </w:rPr>
          <w:delText>“говорити”</w:delText>
        </w:r>
      </w:del>
      <w:ins w:id="4631" w:author="Rodion Kharabet" w:date="2019-12-06T02:31:00Z">
        <w:r w:rsidR="006030F9" w:rsidRPr="00312974">
          <w:rPr>
            <w:rPrChange w:id="4632" w:author="Rodion" w:date="2019-12-09T02:09:00Z">
              <w:rPr>
                <w:lang w:val="ru-RU"/>
              </w:rPr>
            </w:rPrChange>
          </w:rPr>
          <w:t>вза</w:t>
        </w:r>
        <w:r w:rsidR="006030F9" w:rsidRPr="00030B2B">
          <w:t>ємодіяти з користувачем</w:t>
        </w:r>
      </w:ins>
      <w:r w:rsidRPr="00312974">
        <w:rPr>
          <w:rPrChange w:id="4633" w:author="Rodion" w:date="2019-12-09T02:09:00Z">
            <w:rPr/>
          </w:rPrChange>
        </w:rPr>
        <w:t xml:space="preserve">: </w:t>
      </w:r>
      <w:r w:rsidR="00F46647" w:rsidRPr="00312974">
        <w:rPr>
          <w:rPrChange w:id="4634" w:author="Rodion" w:date="2019-12-09T02:09:00Z">
            <w:rPr/>
          </w:rPrChange>
        </w:rPr>
        <w:t xml:space="preserve">він </w:t>
      </w:r>
      <w:r w:rsidRPr="00312974">
        <w:rPr>
          <w:rPrChange w:id="4635" w:author="Rodion" w:date="2019-12-09T02:09:00Z">
            <w:rPr/>
          </w:rPrChange>
        </w:rPr>
        <w:t xml:space="preserve">запитує користувача, який товар потрібно </w:t>
      </w:r>
      <w:r w:rsidR="00B95D0E" w:rsidRPr="00312974">
        <w:rPr>
          <w:rPrChange w:id="4636" w:author="Rodion" w:date="2019-12-09T02:09:00Z">
            <w:rPr/>
          </w:rPrChange>
        </w:rPr>
        <w:t>додати</w:t>
      </w:r>
      <w:r w:rsidRPr="00312974">
        <w:rPr>
          <w:rPrChange w:id="4637" w:author="Rodion" w:date="2019-12-09T02:09:00Z">
            <w:rPr/>
          </w:rPrChange>
        </w:rPr>
        <w:t xml:space="preserve"> до списку покупок. Коли користувач відповідає, </w:t>
      </w:r>
      <w:proofErr w:type="spellStart"/>
      <w:r w:rsidRPr="00312974">
        <w:rPr>
          <w:rPrChange w:id="4638" w:author="Rodion" w:date="2019-12-09T02:09:00Z">
            <w:rPr/>
          </w:rPrChange>
        </w:rPr>
        <w:t>GeniCan</w:t>
      </w:r>
      <w:proofErr w:type="spellEnd"/>
      <w:r w:rsidRPr="00312974">
        <w:rPr>
          <w:rPrChange w:id="4639" w:author="Rodion" w:date="2019-12-09T02:09:00Z">
            <w:rPr/>
          </w:rPrChange>
        </w:rPr>
        <w:t xml:space="preserve"> використовує функцію розпізнавання голосу, щоб зрозуміти команду. Мова розпізнавання одна – англійська. Під час роботи з пристроєм, його стан можна ідентифікувати за кольором індикатора: синій – прокидається зі сну, зелений – готовий сканувати, червоний – готовий записувати аудіо. Успішне виконання операції завершується характерним сигналом. У разі невдачі </w:t>
      </w:r>
      <w:proofErr w:type="spellStart"/>
      <w:r w:rsidRPr="00312974">
        <w:rPr>
          <w:rPrChange w:id="4640" w:author="Rodion" w:date="2019-12-09T02:09:00Z">
            <w:rPr/>
          </w:rPrChange>
        </w:rPr>
        <w:t>GeniCan</w:t>
      </w:r>
      <w:proofErr w:type="spellEnd"/>
      <w:r w:rsidRPr="00312974">
        <w:rPr>
          <w:rPrChange w:id="4641" w:author="Rodion" w:date="2019-12-09T02:09:00Z">
            <w:rPr/>
          </w:rPrChange>
        </w:rPr>
        <w:t xml:space="preserve"> повідомить, що не зрозумів голосову команду</w:t>
      </w:r>
      <w:r w:rsidR="00F46647" w:rsidRPr="00312974">
        <w:rPr>
          <w:rPrChange w:id="4642" w:author="Rodion" w:date="2019-12-09T02:09:00Z">
            <w:rPr/>
          </w:rPrChange>
        </w:rPr>
        <w:t xml:space="preserve"> [33]</w:t>
      </w:r>
      <w:r w:rsidRPr="00312974">
        <w:rPr>
          <w:rPrChange w:id="4643" w:author="Rodion" w:date="2019-12-09T02:09:00Z">
            <w:rPr/>
          </w:rPrChange>
        </w:rPr>
        <w:t xml:space="preserve">. </w:t>
      </w:r>
    </w:p>
    <w:p w14:paraId="7703523F" w14:textId="74CA3388" w:rsidR="00E14758" w:rsidRPr="00312974" w:rsidRDefault="00E14758" w:rsidP="00E14758">
      <w:pPr>
        <w:rPr>
          <w:rPrChange w:id="4644" w:author="Rodion" w:date="2019-12-09T02:09:00Z">
            <w:rPr/>
          </w:rPrChange>
        </w:rPr>
      </w:pPr>
      <w:proofErr w:type="spellStart"/>
      <w:r w:rsidRPr="00312974">
        <w:rPr>
          <w:rPrChange w:id="4645" w:author="Rodion" w:date="2019-12-09T02:09:00Z">
            <w:rPr/>
          </w:rPrChange>
        </w:rPr>
        <w:t>GeniCan</w:t>
      </w:r>
      <w:proofErr w:type="spellEnd"/>
      <w:r w:rsidRPr="00312974">
        <w:rPr>
          <w:rPrChange w:id="4646" w:author="Rodion" w:date="2019-12-09T02:09:00Z">
            <w:rPr/>
          </w:rPrChange>
        </w:rPr>
        <w:t xml:space="preserve"> </w:t>
      </w:r>
      <w:r w:rsidR="00F46647" w:rsidRPr="00312974">
        <w:rPr>
          <w:rPrChange w:id="4647" w:author="Rodion" w:date="2019-12-09T02:09:00Z">
            <w:rPr/>
          </w:rPrChange>
        </w:rPr>
        <w:t>може працювати кілька місяців</w:t>
      </w:r>
      <w:r w:rsidRPr="00312974">
        <w:rPr>
          <w:rPrChange w:id="4648" w:author="Rodion" w:date="2019-12-09T02:09:00Z">
            <w:rPr/>
          </w:rPrChange>
        </w:rPr>
        <w:t xml:space="preserve"> </w:t>
      </w:r>
      <w:r w:rsidR="00F46647" w:rsidRPr="00312974">
        <w:rPr>
          <w:rPrChange w:id="4649" w:author="Rodion" w:date="2019-12-09T02:09:00Z">
            <w:rPr/>
          </w:rPrChange>
        </w:rPr>
        <w:t xml:space="preserve">від </w:t>
      </w:r>
      <w:r w:rsidRPr="00312974">
        <w:rPr>
          <w:rPrChange w:id="4650" w:author="Rodion" w:date="2019-12-09T02:09:00Z">
            <w:rPr/>
          </w:rPrChange>
        </w:rPr>
        <w:t xml:space="preserve">4 батарейок типу AA і використовує </w:t>
      </w:r>
      <w:proofErr w:type="spellStart"/>
      <w:r w:rsidRPr="00312974">
        <w:rPr>
          <w:rPrChange w:id="4651" w:author="Rodion" w:date="2019-12-09T02:09:00Z">
            <w:rPr/>
          </w:rPrChange>
        </w:rPr>
        <w:t>Wi-Fi</w:t>
      </w:r>
      <w:proofErr w:type="spellEnd"/>
      <w:r w:rsidRPr="00312974">
        <w:rPr>
          <w:rPrChange w:id="4652" w:author="Rodion" w:date="2019-12-09T02:09:00Z">
            <w:rPr/>
          </w:rPrChange>
        </w:rPr>
        <w:t xml:space="preserve"> для підключення до маршрутизатора та надсилання даних в Інтернет. </w:t>
      </w:r>
      <w:r w:rsidR="00F46647" w:rsidRPr="00312974">
        <w:rPr>
          <w:rPrChange w:id="4653" w:author="Rodion" w:date="2019-12-09T02:09:00Z">
            <w:rPr/>
          </w:rPrChange>
        </w:rPr>
        <w:t>Й</w:t>
      </w:r>
      <w:r w:rsidRPr="00312974">
        <w:rPr>
          <w:rPrChange w:id="4654" w:author="Rodion" w:date="2019-12-09T02:09:00Z">
            <w:rPr/>
          </w:rPrChange>
        </w:rPr>
        <w:t xml:space="preserve">ого </w:t>
      </w:r>
      <w:r w:rsidR="00F46647" w:rsidRPr="00312974">
        <w:rPr>
          <w:rPrChange w:id="4655" w:author="Rodion" w:date="2019-12-09T02:09:00Z">
            <w:rPr/>
          </w:rPrChange>
        </w:rPr>
        <w:t xml:space="preserve">особливістю є те, що пристрій можна налаштувати </w:t>
      </w:r>
      <w:r w:rsidRPr="00312974">
        <w:rPr>
          <w:rPrChange w:id="4656" w:author="Rodion" w:date="2019-12-09T02:09:00Z">
            <w:rPr/>
          </w:rPrChange>
        </w:rPr>
        <w:t xml:space="preserve">для автоматичного замовлення товарів завдяки інтеграції з послугами </w:t>
      </w:r>
      <w:proofErr w:type="spellStart"/>
      <w:r w:rsidRPr="00312974">
        <w:rPr>
          <w:rPrChange w:id="4657" w:author="Rodion" w:date="2019-12-09T02:09:00Z">
            <w:rPr/>
          </w:rPrChange>
        </w:rPr>
        <w:t>Amazon</w:t>
      </w:r>
      <w:proofErr w:type="spellEnd"/>
      <w:r w:rsidRPr="00312974">
        <w:rPr>
          <w:rPrChange w:id="4658" w:author="Rodion" w:date="2019-12-09T02:09:00Z">
            <w:rPr/>
          </w:rPrChange>
        </w:rPr>
        <w:t xml:space="preserve"> </w:t>
      </w:r>
      <w:proofErr w:type="spellStart"/>
      <w:r w:rsidRPr="00312974">
        <w:rPr>
          <w:rPrChange w:id="4659" w:author="Rodion" w:date="2019-12-09T02:09:00Z">
            <w:rPr/>
          </w:rPrChange>
        </w:rPr>
        <w:t>Dash</w:t>
      </w:r>
      <w:proofErr w:type="spellEnd"/>
      <w:r w:rsidRPr="00312974">
        <w:rPr>
          <w:rPrChange w:id="4660" w:author="Rodion" w:date="2019-12-09T02:09:00Z">
            <w:rPr/>
          </w:rPrChange>
        </w:rPr>
        <w:t xml:space="preserve"> </w:t>
      </w:r>
      <w:proofErr w:type="spellStart"/>
      <w:r w:rsidRPr="00312974">
        <w:rPr>
          <w:rPrChange w:id="4661" w:author="Rodion" w:date="2019-12-09T02:09:00Z">
            <w:rPr/>
          </w:rPrChange>
        </w:rPr>
        <w:t>Replenishment</w:t>
      </w:r>
      <w:proofErr w:type="spellEnd"/>
      <w:r w:rsidRPr="00312974">
        <w:rPr>
          <w:rPrChange w:id="4662" w:author="Rodion" w:date="2019-12-09T02:09:00Z">
            <w:rPr/>
          </w:rPrChange>
        </w:rPr>
        <w:t xml:space="preserve"> </w:t>
      </w:r>
      <w:proofErr w:type="spellStart"/>
      <w:r w:rsidRPr="00312974">
        <w:rPr>
          <w:rPrChange w:id="4663" w:author="Rodion" w:date="2019-12-09T02:09:00Z">
            <w:rPr/>
          </w:rPrChange>
        </w:rPr>
        <w:t>Services</w:t>
      </w:r>
      <w:proofErr w:type="spellEnd"/>
      <w:r w:rsidRPr="00312974">
        <w:rPr>
          <w:rPrChange w:id="4664" w:author="Rodion" w:date="2019-12-09T02:09:00Z">
            <w:rPr/>
          </w:rPrChange>
        </w:rPr>
        <w:t xml:space="preserve">. Компанія </w:t>
      </w:r>
      <w:proofErr w:type="spellStart"/>
      <w:r w:rsidRPr="00312974">
        <w:rPr>
          <w:rPrChange w:id="4665" w:author="Rodion" w:date="2019-12-09T02:09:00Z">
            <w:rPr/>
          </w:rPrChange>
        </w:rPr>
        <w:t>GeniCan</w:t>
      </w:r>
      <w:proofErr w:type="spellEnd"/>
      <w:r w:rsidRPr="00312974">
        <w:rPr>
          <w:rPrChange w:id="4666" w:author="Rodion" w:date="2019-12-09T02:09:00Z">
            <w:rPr/>
          </w:rPrChange>
        </w:rPr>
        <w:t xml:space="preserve"> заявила, що компанія планує в майбутньому додати інших онлайн-партнерів, крім </w:t>
      </w:r>
      <w:proofErr w:type="spellStart"/>
      <w:r w:rsidRPr="00312974">
        <w:rPr>
          <w:rPrChange w:id="4667" w:author="Rodion" w:date="2019-12-09T02:09:00Z">
            <w:rPr/>
          </w:rPrChange>
        </w:rPr>
        <w:t>Amazon</w:t>
      </w:r>
      <w:proofErr w:type="spellEnd"/>
      <w:r w:rsidR="00F46647" w:rsidRPr="00312974">
        <w:rPr>
          <w:rPrChange w:id="4668" w:author="Rodion" w:date="2019-12-09T02:09:00Z">
            <w:rPr/>
          </w:rPrChange>
        </w:rPr>
        <w:t xml:space="preserve"> [34]</w:t>
      </w:r>
      <w:r w:rsidRPr="00312974">
        <w:rPr>
          <w:rPrChange w:id="4669" w:author="Rodion" w:date="2019-12-09T02:09:00Z">
            <w:rPr/>
          </w:rPrChange>
        </w:rPr>
        <w:t xml:space="preserve">. </w:t>
      </w:r>
    </w:p>
    <w:p w14:paraId="557735B1" w14:textId="77777777" w:rsidR="00E14758" w:rsidRPr="00312974" w:rsidRDefault="00E14758" w:rsidP="00E14758">
      <w:pPr>
        <w:rPr>
          <w:rPrChange w:id="4670" w:author="Rodion" w:date="2019-12-09T02:09:00Z">
            <w:rPr/>
          </w:rPrChange>
        </w:rPr>
      </w:pPr>
      <w:r w:rsidRPr="00312974">
        <w:rPr>
          <w:rPrChange w:id="4671" w:author="Rodion" w:date="2019-12-09T02:09:00Z">
            <w:rPr/>
          </w:rPrChange>
        </w:rPr>
        <w:t xml:space="preserve">Додаток </w:t>
      </w:r>
      <w:proofErr w:type="spellStart"/>
      <w:r w:rsidRPr="00312974">
        <w:rPr>
          <w:rPrChange w:id="4672" w:author="Rodion" w:date="2019-12-09T02:09:00Z">
            <w:rPr/>
          </w:rPrChange>
        </w:rPr>
        <w:t>GeniCan</w:t>
      </w:r>
      <w:proofErr w:type="spellEnd"/>
      <w:r w:rsidRPr="00312974">
        <w:rPr>
          <w:rPrChange w:id="4673" w:author="Rodion" w:date="2019-12-09T02:09:00Z">
            <w:rPr/>
          </w:rPrChange>
        </w:rPr>
        <w:t xml:space="preserve"> доступний для мобільних пристроїв </w:t>
      </w:r>
      <w:proofErr w:type="spellStart"/>
      <w:r w:rsidRPr="00312974">
        <w:rPr>
          <w:rPrChange w:id="4674" w:author="Rodion" w:date="2019-12-09T02:09:00Z">
            <w:rPr/>
          </w:rPrChange>
        </w:rPr>
        <w:t>iOS</w:t>
      </w:r>
      <w:proofErr w:type="spellEnd"/>
      <w:r w:rsidRPr="00312974">
        <w:rPr>
          <w:rPrChange w:id="4675" w:author="Rodion" w:date="2019-12-09T02:09:00Z">
            <w:rPr/>
          </w:rPrChange>
        </w:rPr>
        <w:t xml:space="preserve"> та </w:t>
      </w:r>
      <w:proofErr w:type="spellStart"/>
      <w:r w:rsidRPr="00312974">
        <w:rPr>
          <w:rPrChange w:id="4676" w:author="Rodion" w:date="2019-12-09T02:09:00Z">
            <w:rPr/>
          </w:rPrChange>
        </w:rPr>
        <w:t>Android</w:t>
      </w:r>
      <w:proofErr w:type="spellEnd"/>
      <w:r w:rsidRPr="00312974">
        <w:rPr>
          <w:rPrChange w:id="4677" w:author="Rodion" w:date="2019-12-09T02:09:00Z">
            <w:rPr/>
          </w:rPrChange>
        </w:rPr>
        <w:t xml:space="preserve">. Списками, які зберігаються в додатку </w:t>
      </w:r>
      <w:proofErr w:type="spellStart"/>
      <w:r w:rsidRPr="00312974">
        <w:rPr>
          <w:rPrChange w:id="4678" w:author="Rodion" w:date="2019-12-09T02:09:00Z">
            <w:rPr/>
          </w:rPrChange>
        </w:rPr>
        <w:t>GeniCan</w:t>
      </w:r>
      <w:proofErr w:type="spellEnd"/>
      <w:r w:rsidRPr="00312974">
        <w:rPr>
          <w:rPrChange w:id="4679" w:author="Rodion" w:date="2019-12-09T02:09:00Z">
            <w:rPr/>
          </w:rPrChange>
        </w:rPr>
        <w:t>, можна ділитися з іншими користувачами, які можуть додавати товару до списку або отримати доступ до нього під час покупок.</w:t>
      </w:r>
    </w:p>
    <w:p w14:paraId="5953BC6A" w14:textId="33A4A8E0" w:rsidR="00E14758" w:rsidRPr="00312974" w:rsidRDefault="00E14758" w:rsidP="00E14758">
      <w:pPr>
        <w:rPr>
          <w:rPrChange w:id="4680" w:author="Rodion" w:date="2019-12-09T02:09:00Z">
            <w:rPr/>
          </w:rPrChange>
        </w:rPr>
      </w:pPr>
      <w:proofErr w:type="spellStart"/>
      <w:r w:rsidRPr="00312974">
        <w:rPr>
          <w:rPrChange w:id="4681" w:author="Rodion" w:date="2019-12-09T02:09:00Z">
            <w:rPr/>
          </w:rPrChange>
        </w:rPr>
        <w:t>GeniCan</w:t>
      </w:r>
      <w:proofErr w:type="spellEnd"/>
      <w:r w:rsidRPr="00312974">
        <w:rPr>
          <w:rPrChange w:id="4682" w:author="Rodion" w:date="2019-12-09T02:09:00Z">
            <w:rPr/>
          </w:rPrChange>
        </w:rPr>
        <w:t xml:space="preserve"> підключається до мережі 802.11b/g/n </w:t>
      </w:r>
      <w:proofErr w:type="spellStart"/>
      <w:r w:rsidRPr="00312974">
        <w:rPr>
          <w:rPrChange w:id="4683" w:author="Rodion" w:date="2019-12-09T02:09:00Z">
            <w:rPr/>
          </w:rPrChange>
        </w:rPr>
        <w:t>Wi-Fi</w:t>
      </w:r>
      <w:proofErr w:type="spellEnd"/>
      <w:r w:rsidRPr="00312974">
        <w:rPr>
          <w:rPrChange w:id="4684" w:author="Rodion" w:date="2019-12-09T02:09:00Z">
            <w:rPr/>
          </w:rPrChange>
        </w:rPr>
        <w:t xml:space="preserve">, 2.4 ГГц. На даний момент </w:t>
      </w:r>
      <w:proofErr w:type="spellStart"/>
      <w:r w:rsidRPr="00312974">
        <w:rPr>
          <w:rPrChange w:id="4685" w:author="Rodion" w:date="2019-12-09T02:09:00Z">
            <w:rPr/>
          </w:rPrChange>
        </w:rPr>
        <w:t>GeniCan</w:t>
      </w:r>
      <w:proofErr w:type="spellEnd"/>
      <w:r w:rsidRPr="00312974">
        <w:rPr>
          <w:rPrChange w:id="4686" w:author="Rodion" w:date="2019-12-09T02:09:00Z">
            <w:rPr/>
          </w:rPrChange>
        </w:rPr>
        <w:t xml:space="preserve"> зчитує коди UPC та EAN, поточна база даних складається з продуктів у США. Поза межами США, швидше за все, знайдуться товари, які не будуть ідентифіковані при першому скануванні. Додаток </w:t>
      </w:r>
      <w:proofErr w:type="spellStart"/>
      <w:r w:rsidRPr="00312974">
        <w:rPr>
          <w:rPrChange w:id="4687" w:author="Rodion" w:date="2019-12-09T02:09:00Z">
            <w:rPr/>
          </w:rPrChange>
        </w:rPr>
        <w:t>GeniCan</w:t>
      </w:r>
      <w:proofErr w:type="spellEnd"/>
      <w:r w:rsidRPr="00312974">
        <w:rPr>
          <w:rPrChange w:id="4688" w:author="Rodion" w:date="2019-12-09T02:09:00Z">
            <w:rPr/>
          </w:rPrChange>
        </w:rPr>
        <w:t xml:space="preserve"> дозволяє додавати описи та зображення для будь-яких продуктів, які не відображаються в поточній базі даних, тому при наступному скануванні товар буде розпізнаний</w:t>
      </w:r>
      <w:r w:rsidR="00F46647" w:rsidRPr="00312974">
        <w:rPr>
          <w:rPrChange w:id="4689" w:author="Rodion" w:date="2019-12-09T02:09:00Z">
            <w:rPr/>
          </w:rPrChange>
        </w:rPr>
        <w:t xml:space="preserve"> [35]</w:t>
      </w:r>
      <w:r w:rsidRPr="00312974">
        <w:rPr>
          <w:rPrChange w:id="4690" w:author="Rodion" w:date="2019-12-09T02:09:00Z">
            <w:rPr/>
          </w:rPrChange>
        </w:rPr>
        <w:t>.</w:t>
      </w:r>
    </w:p>
    <w:p w14:paraId="7C7004AC" w14:textId="077A5A97" w:rsidR="00E14758" w:rsidRPr="00312974" w:rsidRDefault="00F46647" w:rsidP="00E14758">
      <w:pPr>
        <w:rPr>
          <w:rPrChange w:id="4691" w:author="Rodion" w:date="2019-12-09T02:09:00Z">
            <w:rPr/>
          </w:rPrChange>
        </w:rPr>
      </w:pPr>
      <w:r w:rsidRPr="00312974">
        <w:rPr>
          <w:rPrChange w:id="4692" w:author="Rodion" w:date="2019-12-09T02:09:00Z">
            <w:rPr/>
          </w:rPrChange>
        </w:rPr>
        <w:t xml:space="preserve">В результаті досліджень було виявлено наступні переваги </w:t>
      </w:r>
      <w:proofErr w:type="spellStart"/>
      <w:r w:rsidR="00E14758" w:rsidRPr="00312974">
        <w:rPr>
          <w:rPrChange w:id="4693" w:author="Rodion" w:date="2019-12-09T02:09:00Z">
            <w:rPr/>
          </w:rPrChange>
        </w:rPr>
        <w:t>GeniCan</w:t>
      </w:r>
      <w:proofErr w:type="spellEnd"/>
      <w:r w:rsidR="00E14758" w:rsidRPr="00312974">
        <w:rPr>
          <w:rPrChange w:id="4694" w:author="Rodion" w:date="2019-12-09T02:09:00Z">
            <w:rPr/>
          </w:rPrChange>
        </w:rPr>
        <w:t>:</w:t>
      </w:r>
    </w:p>
    <w:p w14:paraId="70703657" w14:textId="095B92CD" w:rsidR="00E14758" w:rsidRPr="00312974" w:rsidRDefault="00F46647" w:rsidP="00E14758">
      <w:pPr>
        <w:pStyle w:val="ListParagraph"/>
        <w:rPr>
          <w:rPrChange w:id="4695" w:author="Rodion" w:date="2019-12-09T02:09:00Z">
            <w:rPr/>
          </w:rPrChange>
        </w:rPr>
      </w:pPr>
      <w:r w:rsidRPr="00312974">
        <w:rPr>
          <w:rPrChange w:id="4696" w:author="Rodion" w:date="2019-12-09T02:09:00Z">
            <w:rPr/>
          </w:rPrChange>
        </w:rPr>
        <w:t>п</w:t>
      </w:r>
      <w:r w:rsidR="00E14758" w:rsidRPr="00312974">
        <w:rPr>
          <w:rPrChange w:id="4697" w:author="Rodion" w:date="2019-12-09T02:09:00Z">
            <w:rPr/>
          </w:rPrChange>
        </w:rPr>
        <w:t>ростий у використанні</w:t>
      </w:r>
      <w:r w:rsidRPr="00312974">
        <w:rPr>
          <w:rPrChange w:id="4698" w:author="Rodion" w:date="2019-12-09T02:09:00Z">
            <w:rPr/>
          </w:rPrChange>
        </w:rPr>
        <w:t>;</w:t>
      </w:r>
    </w:p>
    <w:p w14:paraId="1BE18B30" w14:textId="74E3622C" w:rsidR="00E14758" w:rsidRPr="00312974" w:rsidRDefault="00F46647" w:rsidP="00E14758">
      <w:pPr>
        <w:pStyle w:val="ListParagraph"/>
        <w:rPr>
          <w:rPrChange w:id="4699" w:author="Rodion" w:date="2019-12-09T02:09:00Z">
            <w:rPr/>
          </w:rPrChange>
        </w:rPr>
      </w:pPr>
      <w:r w:rsidRPr="00312974">
        <w:rPr>
          <w:rPrChange w:id="4700" w:author="Rodion" w:date="2019-12-09T02:09:00Z">
            <w:rPr/>
          </w:rPrChange>
        </w:rPr>
        <w:t>є</w:t>
      </w:r>
      <w:r w:rsidR="00E14758" w:rsidRPr="00312974">
        <w:rPr>
          <w:rPrChange w:id="4701" w:author="Rodion" w:date="2019-12-09T02:09:00Z">
            <w:rPr/>
          </w:rPrChange>
        </w:rPr>
        <w:t xml:space="preserve"> підтримка кількох списків</w:t>
      </w:r>
      <w:r w:rsidRPr="00312974">
        <w:rPr>
          <w:rPrChange w:id="4702" w:author="Rodion" w:date="2019-12-09T02:09:00Z">
            <w:rPr/>
          </w:rPrChange>
        </w:rPr>
        <w:t>;</w:t>
      </w:r>
    </w:p>
    <w:p w14:paraId="36A57359" w14:textId="1DB84C5B" w:rsidR="00E14758" w:rsidRPr="00312974" w:rsidRDefault="00F46647" w:rsidP="00E14758">
      <w:pPr>
        <w:pStyle w:val="ListParagraph"/>
        <w:rPr>
          <w:rPrChange w:id="4703" w:author="Rodion" w:date="2019-12-09T02:09:00Z">
            <w:rPr/>
          </w:rPrChange>
        </w:rPr>
      </w:pPr>
      <w:r w:rsidRPr="00312974">
        <w:rPr>
          <w:rPrChange w:id="4704" w:author="Rodion" w:date="2019-12-09T02:09:00Z">
            <w:rPr/>
          </w:rPrChange>
        </w:rPr>
        <w:t>к</w:t>
      </w:r>
      <w:r w:rsidR="00E14758" w:rsidRPr="00312974">
        <w:rPr>
          <w:rPrChange w:id="4705" w:author="Rodion" w:date="2019-12-09T02:09:00Z">
            <w:rPr/>
          </w:rPrChange>
        </w:rPr>
        <w:t>онтроль голосом</w:t>
      </w:r>
      <w:r w:rsidRPr="00312974">
        <w:rPr>
          <w:rPrChange w:id="4706" w:author="Rodion" w:date="2019-12-09T02:09:00Z">
            <w:rPr/>
          </w:rPrChange>
        </w:rPr>
        <w:t>;</w:t>
      </w:r>
    </w:p>
    <w:p w14:paraId="0446FF0B" w14:textId="0EC52E87" w:rsidR="00E14758" w:rsidRPr="00312974" w:rsidRDefault="00F46647" w:rsidP="00E14758">
      <w:pPr>
        <w:pStyle w:val="ListParagraph"/>
        <w:rPr>
          <w:rPrChange w:id="4707" w:author="Rodion" w:date="2019-12-09T02:09:00Z">
            <w:rPr/>
          </w:rPrChange>
        </w:rPr>
      </w:pPr>
      <w:r w:rsidRPr="00312974">
        <w:rPr>
          <w:rPrChange w:id="4708" w:author="Rodion" w:date="2019-12-09T02:09:00Z">
            <w:rPr/>
          </w:rPrChange>
        </w:rPr>
        <w:t>м</w:t>
      </w:r>
      <w:r w:rsidR="00E14758" w:rsidRPr="00312974">
        <w:rPr>
          <w:rPrChange w:id="4709" w:author="Rodion" w:date="2019-12-09T02:09:00Z">
            <w:rPr/>
          </w:rPrChange>
        </w:rPr>
        <w:t>ожливість ділитися списками поза додатком</w:t>
      </w:r>
      <w:r w:rsidRPr="00312974">
        <w:rPr>
          <w:rPrChange w:id="4710" w:author="Rodion" w:date="2019-12-09T02:09:00Z">
            <w:rPr/>
          </w:rPrChange>
        </w:rPr>
        <w:t>;</w:t>
      </w:r>
    </w:p>
    <w:p w14:paraId="32B2F714" w14:textId="17001BF4" w:rsidR="00E14758" w:rsidRPr="00312974" w:rsidRDefault="00F46647" w:rsidP="00E14758">
      <w:pPr>
        <w:rPr>
          <w:rPrChange w:id="4711" w:author="Rodion" w:date="2019-12-09T02:09:00Z">
            <w:rPr/>
          </w:rPrChange>
        </w:rPr>
      </w:pPr>
      <w:r w:rsidRPr="00312974">
        <w:rPr>
          <w:rPrChange w:id="4712" w:author="Rodion" w:date="2019-12-09T02:09:00Z">
            <w:rPr/>
          </w:rPrChange>
        </w:rPr>
        <w:lastRenderedPageBreak/>
        <w:t>Також було виявлено наступі недоліки</w:t>
      </w:r>
      <w:r w:rsidR="00E14758" w:rsidRPr="00312974">
        <w:rPr>
          <w:rPrChange w:id="4713" w:author="Rodion" w:date="2019-12-09T02:09:00Z">
            <w:rPr/>
          </w:rPrChange>
        </w:rPr>
        <w:t>:</w:t>
      </w:r>
    </w:p>
    <w:p w14:paraId="16BD88F1" w14:textId="3701130A" w:rsidR="00E14758" w:rsidRPr="00312974" w:rsidRDefault="00F46647" w:rsidP="00E14758">
      <w:pPr>
        <w:pStyle w:val="ListParagraph"/>
        <w:rPr>
          <w:rPrChange w:id="4714" w:author="Rodion" w:date="2019-12-09T02:09:00Z">
            <w:rPr/>
          </w:rPrChange>
        </w:rPr>
      </w:pPr>
      <w:r w:rsidRPr="00312974">
        <w:rPr>
          <w:rPrChange w:id="4715" w:author="Rodion" w:date="2019-12-09T02:09:00Z">
            <w:rPr/>
          </w:rPrChange>
        </w:rPr>
        <w:t>в</w:t>
      </w:r>
      <w:r w:rsidR="00E14758" w:rsidRPr="00312974">
        <w:rPr>
          <w:rPrChange w:id="4716" w:author="Rodion" w:date="2019-12-09T02:09:00Z">
            <w:rPr/>
          </w:rPrChange>
        </w:rPr>
        <w:t xml:space="preserve">артість </w:t>
      </w:r>
      <w:proofErr w:type="spellStart"/>
      <w:r w:rsidR="00E14758" w:rsidRPr="00312974">
        <w:rPr>
          <w:rPrChange w:id="4717" w:author="Rodion" w:date="2019-12-09T02:09:00Z">
            <w:rPr/>
          </w:rPrChange>
        </w:rPr>
        <w:t>GeniCan</w:t>
      </w:r>
      <w:proofErr w:type="spellEnd"/>
      <w:r w:rsidR="00E14758" w:rsidRPr="00312974">
        <w:rPr>
          <w:rPrChange w:id="4718" w:author="Rodion" w:date="2019-12-09T02:09:00Z">
            <w:rPr/>
          </w:rPrChange>
        </w:rPr>
        <w:t xml:space="preserve"> 149</w:t>
      </w:r>
      <w:r w:rsidRPr="00312974">
        <w:rPr>
          <w:rPrChange w:id="4719" w:author="Rodion" w:date="2019-12-09T02:09:00Z">
            <w:rPr/>
          </w:rPrChange>
        </w:rPr>
        <w:t>$;</w:t>
      </w:r>
    </w:p>
    <w:p w14:paraId="003B54C1" w14:textId="74EEFD77" w:rsidR="00E14758" w:rsidRPr="00312974" w:rsidRDefault="00F46647" w:rsidP="00E14758">
      <w:pPr>
        <w:pStyle w:val="ListParagraph"/>
        <w:rPr>
          <w:rPrChange w:id="4720" w:author="Rodion" w:date="2019-12-09T02:09:00Z">
            <w:rPr/>
          </w:rPrChange>
        </w:rPr>
      </w:pPr>
      <w:r w:rsidRPr="00312974">
        <w:rPr>
          <w:rPrChange w:id="4721" w:author="Rodion" w:date="2019-12-09T02:09:00Z">
            <w:rPr/>
          </w:rPrChange>
        </w:rPr>
        <w:t>б</w:t>
      </w:r>
      <w:r w:rsidR="00E14758" w:rsidRPr="00312974">
        <w:rPr>
          <w:rPrChange w:id="4722" w:author="Rodion" w:date="2019-12-09T02:09:00Z">
            <w:rPr/>
          </w:rPrChange>
        </w:rPr>
        <w:t xml:space="preserve">аза даних </w:t>
      </w:r>
      <w:r w:rsidRPr="00312974">
        <w:rPr>
          <w:rPrChange w:id="4723" w:author="Rodion" w:date="2019-12-09T02:09:00Z">
            <w:rPr/>
          </w:rPrChange>
        </w:rPr>
        <w:t xml:space="preserve">товарів </w:t>
      </w:r>
      <w:r w:rsidR="00E14758" w:rsidRPr="00312974">
        <w:rPr>
          <w:rPrChange w:id="4724" w:author="Rodion" w:date="2019-12-09T02:09:00Z">
            <w:rPr/>
          </w:rPrChange>
        </w:rPr>
        <w:t xml:space="preserve">розрахована на </w:t>
      </w:r>
      <w:r w:rsidRPr="00312974">
        <w:rPr>
          <w:rPrChange w:id="4725" w:author="Rodion" w:date="2019-12-09T02:09:00Z">
            <w:rPr/>
          </w:rPrChange>
        </w:rPr>
        <w:t xml:space="preserve">використання продукту в межах </w:t>
      </w:r>
      <w:r w:rsidR="00E14758" w:rsidRPr="00312974">
        <w:rPr>
          <w:rPrChange w:id="4726" w:author="Rodion" w:date="2019-12-09T02:09:00Z">
            <w:rPr/>
          </w:rPrChange>
        </w:rPr>
        <w:t>США</w:t>
      </w:r>
      <w:r w:rsidRPr="00312974">
        <w:rPr>
          <w:rPrChange w:id="4727" w:author="Rodion" w:date="2019-12-09T02:09:00Z">
            <w:rPr/>
          </w:rPrChange>
        </w:rPr>
        <w:t>;</w:t>
      </w:r>
    </w:p>
    <w:p w14:paraId="7F2F235C" w14:textId="42C9AFE8" w:rsidR="00E14758" w:rsidRPr="00312974" w:rsidRDefault="00F46647" w:rsidP="00E14758">
      <w:pPr>
        <w:pStyle w:val="ListParagraph"/>
        <w:rPr>
          <w:rPrChange w:id="4728" w:author="Rodion" w:date="2019-12-09T02:09:00Z">
            <w:rPr/>
          </w:rPrChange>
        </w:rPr>
      </w:pPr>
      <w:r w:rsidRPr="00312974">
        <w:rPr>
          <w:rPrChange w:id="4729" w:author="Rodion" w:date="2019-12-09T02:09:00Z">
            <w:rPr/>
          </w:rPrChange>
        </w:rPr>
        <w:t>ф</w:t>
      </w:r>
      <w:r w:rsidR="00E14758" w:rsidRPr="00312974">
        <w:rPr>
          <w:rPrChange w:id="4730" w:author="Rodion" w:date="2019-12-09T02:09:00Z">
            <w:rPr/>
          </w:rPrChange>
        </w:rPr>
        <w:t>ункція розпізнавання голосом підтримує тільки одну мову.</w:t>
      </w:r>
    </w:p>
    <w:p w14:paraId="64A5FB08" w14:textId="47BB303F" w:rsidR="00E14758" w:rsidRPr="00312974" w:rsidRDefault="00E14758" w:rsidP="00943128">
      <w:pPr>
        <w:rPr>
          <w:rPrChange w:id="4731" w:author="Rodion" w:date="2019-12-09T02:09:00Z">
            <w:rPr/>
          </w:rPrChange>
        </w:rPr>
      </w:pPr>
    </w:p>
    <w:p w14:paraId="7336B075" w14:textId="54B51ED1" w:rsidR="00B91B49" w:rsidRPr="00312974" w:rsidRDefault="00B91B49" w:rsidP="00B91B49">
      <w:pPr>
        <w:pStyle w:val="Heading2"/>
        <w:rPr>
          <w:rPrChange w:id="4732" w:author="Rodion" w:date="2019-12-09T02:09:00Z">
            <w:rPr/>
          </w:rPrChange>
        </w:rPr>
      </w:pPr>
      <w:del w:id="4733" w:author="Rodion Kharabet" w:date="2019-12-06T02:16:00Z">
        <w:r w:rsidRPr="00312974" w:rsidDel="00816CAF">
          <w:rPr>
            <w:rPrChange w:id="4734" w:author="Rodion" w:date="2019-12-09T02:09:00Z">
              <w:rPr/>
            </w:rPrChange>
          </w:rPr>
          <w:delText>3</w:delText>
        </w:r>
      </w:del>
      <w:bookmarkStart w:id="4735" w:name="_Toc26763214"/>
      <w:ins w:id="4736" w:author="Rodion Kharabet" w:date="2019-12-06T02:16:00Z">
        <w:r w:rsidR="00816CAF" w:rsidRPr="00312974">
          <w:rPr>
            <w:rPrChange w:id="4737" w:author="Rodion" w:date="2019-12-09T02:09:00Z">
              <w:rPr/>
            </w:rPrChange>
          </w:rPr>
          <w:t>2</w:t>
        </w:r>
      </w:ins>
      <w:r w:rsidRPr="00312974">
        <w:rPr>
          <w:rPrChange w:id="4738" w:author="Rodion" w:date="2019-12-09T02:09:00Z">
            <w:rPr/>
          </w:rPrChange>
        </w:rPr>
        <w:t>.3 Висновки</w:t>
      </w:r>
      <w:bookmarkEnd w:id="4735"/>
    </w:p>
    <w:p w14:paraId="22BFCFF8" w14:textId="5B416348" w:rsidR="00B91B49" w:rsidRPr="00312974" w:rsidRDefault="00B91B49" w:rsidP="00943128">
      <w:pPr>
        <w:rPr>
          <w:rPrChange w:id="4739" w:author="Rodion" w:date="2019-12-09T02:09:00Z">
            <w:rPr/>
          </w:rPrChange>
        </w:rPr>
      </w:pPr>
    </w:p>
    <w:p w14:paraId="631D8396" w14:textId="77777777" w:rsidR="00CE1A16" w:rsidRPr="00312974" w:rsidRDefault="00FD1362" w:rsidP="00943128">
      <w:pPr>
        <w:rPr>
          <w:rPrChange w:id="4740" w:author="Rodion" w:date="2019-12-09T02:09:00Z">
            <w:rPr/>
          </w:rPrChange>
        </w:rPr>
      </w:pPr>
      <w:r w:rsidRPr="00312974">
        <w:rPr>
          <w:rPrChange w:id="4741" w:author="Rodion" w:date="2019-12-09T02:09:00Z">
            <w:rPr/>
          </w:rPrChange>
        </w:rPr>
        <w:t xml:space="preserve">В розділі було зроблено огляд існуючих рішень на ринку пристроїв автоматизації ведення домашнього господарства. Оскільки </w:t>
      </w:r>
      <w:r w:rsidR="00CE1A16" w:rsidRPr="00312974">
        <w:rPr>
          <w:rPrChange w:id="4742" w:author="Rodion" w:date="2019-12-09T02:09:00Z">
            <w:rPr/>
          </w:rPrChange>
        </w:rPr>
        <w:t xml:space="preserve">на ринку не було знайдено пристроїв, які реалізовували б ту саму функціональність, що і запропонований програмно-апаратний комплекс, було розширено критерії пошуку існуючих рішень. </w:t>
      </w:r>
    </w:p>
    <w:p w14:paraId="768A97EC" w14:textId="5D119CC0" w:rsidR="00FD1362" w:rsidRPr="00312974" w:rsidRDefault="00CE1A16" w:rsidP="00943128">
      <w:pPr>
        <w:rPr>
          <w:rPrChange w:id="4743" w:author="Rodion" w:date="2019-12-09T02:09:00Z">
            <w:rPr/>
          </w:rPrChange>
        </w:rPr>
      </w:pPr>
      <w:r w:rsidRPr="00312974">
        <w:rPr>
          <w:rPrChange w:id="4744" w:author="Rodion" w:date="2019-12-09T02:09:00Z">
            <w:rPr/>
          </w:rPrChange>
        </w:rPr>
        <w:t xml:space="preserve">За розширеним пошуком було знайдено два пристрої, що потенційно можуть бути конкурентами в сфері застосування запропонованого комплексу. Наразі обидва з них </w:t>
      </w:r>
      <w:r w:rsidR="00B95D0E" w:rsidRPr="00312974">
        <w:rPr>
          <w:rPrChange w:id="4745" w:author="Rodion" w:date="2019-12-09T02:09:00Z">
            <w:rPr/>
          </w:rPrChange>
        </w:rPr>
        <w:t>представляють</w:t>
      </w:r>
      <w:r w:rsidRPr="00312974">
        <w:rPr>
          <w:rPrChange w:id="4746" w:author="Rodion" w:date="2019-12-09T02:09:00Z">
            <w:rPr/>
          </w:rPrChange>
        </w:rPr>
        <w:t xml:space="preserve"> апаратні пристрої, що сприймають </w:t>
      </w:r>
      <w:r w:rsidR="00B95D0E" w:rsidRPr="00312974">
        <w:rPr>
          <w:rPrChange w:id="4747" w:author="Rodion" w:date="2019-12-09T02:09:00Z">
            <w:rPr/>
          </w:rPrChange>
        </w:rPr>
        <w:t>голосову</w:t>
      </w:r>
      <w:r w:rsidRPr="00312974">
        <w:rPr>
          <w:rPrChange w:id="4748" w:author="Rodion" w:date="2019-12-09T02:09:00Z">
            <w:rPr/>
          </w:rPrChange>
        </w:rPr>
        <w:t xml:space="preserve"> інформацію про необхідність додати якийсь товар до списку покупок. </w:t>
      </w:r>
      <w:r w:rsidR="00A6448D" w:rsidRPr="00312974">
        <w:rPr>
          <w:rPrChange w:id="4749" w:author="Rodion" w:date="2019-12-09T02:09:00Z">
            <w:rPr/>
          </w:rPrChange>
        </w:rPr>
        <w:t>В одному з них присутній сканер штрих-кодів, що на</w:t>
      </w:r>
      <w:ins w:id="4750" w:author="Rodion Kharabet" w:date="2019-12-06T02:32:00Z">
        <w:r w:rsidR="008F2B24" w:rsidRPr="00312974">
          <w:rPr>
            <w:rPrChange w:id="4751" w:author="Rodion" w:date="2019-12-09T02:09:00Z">
              <w:rPr>
                <w:lang w:val="ru-RU"/>
              </w:rPr>
            </w:rPrChange>
          </w:rPr>
          <w:t>д</w:t>
        </w:r>
      </w:ins>
      <w:del w:id="4752" w:author="Rodion Kharabet" w:date="2019-12-06T02:32:00Z">
        <w:r w:rsidR="00A6448D" w:rsidRPr="00030B2B" w:rsidDel="008F2B24">
          <w:delText>л</w:delText>
        </w:r>
      </w:del>
      <w:r w:rsidR="00A6448D" w:rsidRPr="00312974">
        <w:rPr>
          <w:rPrChange w:id="4753" w:author="Rodion" w:date="2019-12-09T02:09:00Z">
            <w:rPr/>
          </w:rPrChange>
        </w:rPr>
        <w:t xml:space="preserve">ає користувачам можливість не користуватися голосовими командами, а просто </w:t>
      </w:r>
      <w:proofErr w:type="spellStart"/>
      <w:r w:rsidR="00A6448D" w:rsidRPr="00312974">
        <w:rPr>
          <w:rPrChange w:id="4754" w:author="Rodion" w:date="2019-12-09T02:09:00Z">
            <w:rPr/>
          </w:rPrChange>
        </w:rPr>
        <w:t>відсканувати</w:t>
      </w:r>
      <w:proofErr w:type="spellEnd"/>
      <w:r w:rsidR="00A6448D" w:rsidRPr="00312974">
        <w:rPr>
          <w:rPrChange w:id="4755" w:author="Rodion" w:date="2019-12-09T02:09:00Z">
            <w:rPr/>
          </w:rPrChange>
        </w:rPr>
        <w:t xml:space="preserve"> штрих-код на упаковці, після чого відповідний товар буде додано до списку покупок. </w:t>
      </w:r>
    </w:p>
    <w:p w14:paraId="3867A86F" w14:textId="629377EF" w:rsidR="00A6448D" w:rsidRPr="00312974" w:rsidRDefault="00A6448D" w:rsidP="00943128">
      <w:pPr>
        <w:rPr>
          <w:rPrChange w:id="4756" w:author="Rodion" w:date="2019-12-09T02:09:00Z">
            <w:rPr/>
          </w:rPrChange>
        </w:rPr>
      </w:pPr>
      <w:r w:rsidRPr="00312974">
        <w:rPr>
          <w:rPrChange w:id="4757" w:author="Rodion" w:date="2019-12-09T02:09:00Z">
            <w:rPr/>
          </w:rPrChange>
        </w:rPr>
        <w:t xml:space="preserve">Слід зазначити, що запропонований комплекс автоматизації ведення домашнього господарства сприймає від користувача як голосові запити, так і надає можливість </w:t>
      </w:r>
      <w:r w:rsidR="00CC7FF4" w:rsidRPr="00312974">
        <w:rPr>
          <w:rPrChange w:id="4758" w:author="Rodion" w:date="2019-12-09T02:09:00Z">
            <w:rPr/>
          </w:rPrChange>
        </w:rPr>
        <w:t>відскакувати</w:t>
      </w:r>
      <w:r w:rsidRPr="00312974">
        <w:rPr>
          <w:rPrChange w:id="4759" w:author="Rodion" w:date="2019-12-09T02:09:00Z">
            <w:rPr/>
          </w:rPrChange>
        </w:rPr>
        <w:t xml:space="preserve"> штрих-код товару, що необхідно додати або видалити. Більше того окрім ідентифікації товару за штрих-кодом, в системі закладена можливість радіочастотної ідентифікації товарів, що відкриває нові можливості </w:t>
      </w:r>
      <w:r w:rsidR="00427078" w:rsidRPr="00312974">
        <w:rPr>
          <w:rPrChange w:id="4760" w:author="Rodion" w:date="2019-12-09T02:09:00Z">
            <w:rPr/>
          </w:rPrChange>
        </w:rPr>
        <w:t xml:space="preserve">застосування подібних пристроїв </w:t>
      </w:r>
      <w:r w:rsidRPr="00312974">
        <w:rPr>
          <w:rPrChange w:id="4761" w:author="Rodion" w:date="2019-12-09T02:09:00Z">
            <w:rPr/>
          </w:rPrChange>
        </w:rPr>
        <w:t>з точку зору автоматизації</w:t>
      </w:r>
      <w:r w:rsidR="00427078" w:rsidRPr="00312974">
        <w:rPr>
          <w:rPrChange w:id="4762" w:author="Rodion" w:date="2019-12-09T02:09:00Z">
            <w:rPr/>
          </w:rPrChange>
        </w:rPr>
        <w:t xml:space="preserve"> ведення домашнього господарства</w:t>
      </w:r>
      <w:r w:rsidRPr="00312974">
        <w:rPr>
          <w:rPrChange w:id="4763" w:author="Rodion" w:date="2019-12-09T02:09:00Z">
            <w:rPr/>
          </w:rPrChange>
        </w:rPr>
        <w:t>.</w:t>
      </w:r>
    </w:p>
    <w:p w14:paraId="5E81013F" w14:textId="1619ABC6" w:rsidR="00982655" w:rsidRPr="00312974" w:rsidRDefault="00982655">
      <w:pPr>
        <w:spacing w:line="259" w:lineRule="auto"/>
        <w:rPr>
          <w:rPrChange w:id="4764" w:author="Rodion" w:date="2019-12-09T02:09:00Z">
            <w:rPr/>
          </w:rPrChange>
        </w:rPr>
      </w:pPr>
      <w:r w:rsidRPr="00312974">
        <w:rPr>
          <w:rPrChange w:id="4765" w:author="Rodion" w:date="2019-12-09T02:09:00Z">
            <w:rPr/>
          </w:rPrChange>
        </w:rPr>
        <w:br w:type="page"/>
      </w:r>
    </w:p>
    <w:p w14:paraId="0DA437CA" w14:textId="2E2FFE31" w:rsidR="001A6572" w:rsidRPr="00312974" w:rsidRDefault="00CA5EF9" w:rsidP="000C2A1D">
      <w:pPr>
        <w:pStyle w:val="Heading1"/>
        <w:rPr>
          <w:rPrChange w:id="4766" w:author="Rodion" w:date="2019-12-09T02:09:00Z">
            <w:rPr/>
          </w:rPrChange>
        </w:rPr>
      </w:pPr>
      <w:bookmarkStart w:id="4767" w:name="_Toc26763215"/>
      <w:ins w:id="4768" w:author="Rodion Kharabet" w:date="2019-12-06T02:33:00Z">
        <w:r w:rsidRPr="00312974">
          <w:rPr>
            <w:caps w:val="0"/>
            <w:rPrChange w:id="4769" w:author="Rodion" w:date="2019-12-09T02:09:00Z">
              <w:rPr>
                <w:caps w:val="0"/>
                <w:lang w:val="ru-RU"/>
              </w:rPr>
            </w:rPrChange>
          </w:rPr>
          <w:lastRenderedPageBreak/>
          <w:t>3</w:t>
        </w:r>
      </w:ins>
      <w:del w:id="4770" w:author="Rodion Kharabet" w:date="2019-12-06T02:33:00Z">
        <w:r w:rsidR="00C5720A" w:rsidRPr="00030B2B" w:rsidDel="00CA5EF9">
          <w:rPr>
            <w:caps w:val="0"/>
          </w:rPr>
          <w:delText>4</w:delText>
        </w:r>
      </w:del>
      <w:r w:rsidR="00C5720A" w:rsidRPr="00312974">
        <w:rPr>
          <w:caps w:val="0"/>
          <w:rPrChange w:id="4771" w:author="Rodion" w:date="2019-12-09T02:09:00Z">
            <w:rPr>
              <w:caps w:val="0"/>
            </w:rPr>
          </w:rPrChange>
        </w:rPr>
        <w:t xml:space="preserve"> </w:t>
      </w:r>
      <w:r w:rsidRPr="00312974">
        <w:rPr>
          <w:caps w:val="0"/>
          <w:rPrChange w:id="4772" w:author="Rodion" w:date="2019-12-09T02:09:00Z">
            <w:rPr>
              <w:caps w:val="0"/>
            </w:rPr>
          </w:rPrChange>
        </w:rPr>
        <w:t>РОЗРОБ</w:t>
      </w:r>
      <w:ins w:id="4773" w:author="Rodion Kharabet" w:date="2019-12-06T02:33:00Z">
        <w:r w:rsidRPr="00312974">
          <w:rPr>
            <w:caps w:val="0"/>
            <w:rPrChange w:id="4774" w:author="Rodion" w:date="2019-12-09T02:09:00Z">
              <w:rPr>
                <w:caps w:val="0"/>
                <w:lang w:val="ru-RU"/>
              </w:rPr>
            </w:rPrChange>
          </w:rPr>
          <w:t>ЛЕННЯ</w:t>
        </w:r>
      </w:ins>
      <w:del w:id="4775" w:author="Rodion Kharabet" w:date="2019-12-06T02:33:00Z">
        <w:r w:rsidR="00C5720A" w:rsidRPr="00030B2B" w:rsidDel="00CA5EF9">
          <w:rPr>
            <w:caps w:val="0"/>
          </w:rPr>
          <w:delText>КА</w:delText>
        </w:r>
      </w:del>
      <w:r w:rsidR="00C5720A" w:rsidRPr="00312974">
        <w:rPr>
          <w:caps w:val="0"/>
          <w:rPrChange w:id="4776" w:author="Rodion" w:date="2019-12-09T02:09:00Z">
            <w:rPr>
              <w:caps w:val="0"/>
            </w:rPr>
          </w:rPrChange>
        </w:rPr>
        <w:t xml:space="preserve"> ПРОГРАМНО-АПАРАТНОГО КОМПЛЕКСУ</w:t>
      </w:r>
      <w:bookmarkEnd w:id="4767"/>
      <w:r w:rsidR="00C5720A" w:rsidRPr="00312974">
        <w:rPr>
          <w:caps w:val="0"/>
          <w:rPrChange w:id="4777" w:author="Rodion" w:date="2019-12-09T02:09:00Z">
            <w:rPr>
              <w:caps w:val="0"/>
            </w:rPr>
          </w:rPrChange>
        </w:rPr>
        <w:t xml:space="preserve"> </w:t>
      </w:r>
    </w:p>
    <w:p w14:paraId="5E4F7E16" w14:textId="77777777" w:rsidR="000C2A1D" w:rsidRPr="00312974" w:rsidRDefault="000C2A1D" w:rsidP="000C2A1D">
      <w:pPr>
        <w:rPr>
          <w:rPrChange w:id="4778" w:author="Rodion" w:date="2019-12-09T02:09:00Z">
            <w:rPr/>
          </w:rPrChange>
        </w:rPr>
      </w:pPr>
    </w:p>
    <w:p w14:paraId="653CE0BB" w14:textId="245A0EE8" w:rsidR="006E51EE" w:rsidRPr="00312974" w:rsidRDefault="00AB068A" w:rsidP="000C2A1D">
      <w:pPr>
        <w:rPr>
          <w:rPrChange w:id="4779" w:author="Rodion" w:date="2019-12-09T02:09:00Z">
            <w:rPr/>
          </w:rPrChange>
        </w:rPr>
      </w:pPr>
      <w:r w:rsidRPr="00312974">
        <w:rPr>
          <w:rPrChange w:id="4780" w:author="Rodion" w:date="2019-12-09T02:09:00Z">
            <w:rPr/>
          </w:rPrChange>
        </w:rPr>
        <w:t>В цьому розділі будуть описан</w:t>
      </w:r>
      <w:r w:rsidR="00F243F6" w:rsidRPr="00312974">
        <w:rPr>
          <w:rPrChange w:id="4781" w:author="Rodion" w:date="2019-12-09T02:09:00Z">
            <w:rPr/>
          </w:rPrChange>
        </w:rPr>
        <w:t>і етапи розроб</w:t>
      </w:r>
      <w:ins w:id="4782" w:author="Rodion Kharabet" w:date="2019-12-06T02:34:00Z">
        <w:r w:rsidR="00CA5EF9" w:rsidRPr="00312974">
          <w:rPr>
            <w:rPrChange w:id="4783" w:author="Rodion" w:date="2019-12-09T02:09:00Z">
              <w:rPr>
                <w:lang w:val="ru-RU"/>
              </w:rPr>
            </w:rPrChange>
          </w:rPr>
          <w:t>лення</w:t>
        </w:r>
      </w:ins>
      <w:del w:id="4784" w:author="Rodion Kharabet" w:date="2019-12-06T02:34:00Z">
        <w:r w:rsidR="00F243F6" w:rsidRPr="00030B2B" w:rsidDel="00CA5EF9">
          <w:delText>ки</w:delText>
        </w:r>
      </w:del>
      <w:r w:rsidR="00F243F6" w:rsidRPr="00312974">
        <w:rPr>
          <w:rPrChange w:id="4785" w:author="Rodion" w:date="2019-12-09T02:09:00Z">
            <w:rPr/>
          </w:rPrChange>
        </w:rPr>
        <w:t xml:space="preserve"> програмно</w:t>
      </w:r>
      <w:ins w:id="4786" w:author="Rodion Kharabet" w:date="2019-12-06T02:33:00Z">
        <w:r w:rsidR="00CA5EF9" w:rsidRPr="00312974">
          <w:rPr>
            <w:rPrChange w:id="4787" w:author="Rodion" w:date="2019-12-09T02:09:00Z">
              <w:rPr>
                <w:lang w:val="ru-RU"/>
              </w:rPr>
            </w:rPrChange>
          </w:rPr>
          <w:t>-</w:t>
        </w:r>
      </w:ins>
      <w:del w:id="4788" w:author="Rodion Kharabet" w:date="2019-12-06T02:33:00Z">
        <w:r w:rsidR="00F243F6" w:rsidRPr="00030B2B" w:rsidDel="00CA5EF9">
          <w:delText xml:space="preserve"> </w:delText>
        </w:r>
      </w:del>
      <w:r w:rsidR="00F243F6" w:rsidRPr="00312974">
        <w:rPr>
          <w:rPrChange w:id="4789" w:author="Rodion" w:date="2019-12-09T02:09:00Z">
            <w:rPr/>
          </w:rPrChange>
        </w:rPr>
        <w:t xml:space="preserve">апаратного комплексу для </w:t>
      </w:r>
      <w:r w:rsidR="006E388F" w:rsidRPr="00312974">
        <w:rPr>
          <w:rPrChange w:id="4790" w:author="Rodion" w:date="2019-12-09T02:09:00Z">
            <w:rPr/>
          </w:rPrChange>
        </w:rPr>
        <w:t xml:space="preserve">автоматизації побутової діяльності людини. Спираючись на дослідження стану справ в цій галузі було вирішено створити власну реалізацію системи, що </w:t>
      </w:r>
      <w:r w:rsidR="00B95D0E" w:rsidRPr="00312974">
        <w:rPr>
          <w:rPrChange w:id="4791" w:author="Rodion" w:date="2019-12-09T02:09:00Z">
            <w:rPr/>
          </w:rPrChange>
        </w:rPr>
        <w:t>допомагає</w:t>
      </w:r>
      <w:r w:rsidR="006E388F" w:rsidRPr="00312974">
        <w:rPr>
          <w:rPrChange w:id="4792" w:author="Rodion" w:date="2019-12-09T02:09:00Z">
            <w:rPr/>
          </w:rPrChange>
        </w:rPr>
        <w:t xml:space="preserve"> людині у повсякденному житті шляхом </w:t>
      </w:r>
      <w:r w:rsidR="006E51EE" w:rsidRPr="00312974">
        <w:rPr>
          <w:rPrChange w:id="4793" w:author="Rodion" w:date="2019-12-09T02:09:00Z">
            <w:rPr/>
          </w:rPrChange>
        </w:rPr>
        <w:t>автоматизації визначення</w:t>
      </w:r>
      <w:r w:rsidR="006E388F" w:rsidRPr="00312974">
        <w:rPr>
          <w:rPrChange w:id="4794" w:author="Rodion" w:date="2019-12-09T02:09:00Z">
            <w:rPr/>
          </w:rPrChange>
        </w:rPr>
        <w:t xml:space="preserve"> списку покупок</w:t>
      </w:r>
      <w:r w:rsidRPr="00312974">
        <w:rPr>
          <w:rPrChange w:id="4795" w:author="Rodion" w:date="2019-12-09T02:09:00Z">
            <w:rPr/>
          </w:rPrChange>
        </w:rPr>
        <w:t>.</w:t>
      </w:r>
    </w:p>
    <w:p w14:paraId="3A5B5CB9" w14:textId="5E00E62B" w:rsidR="000C2A1D" w:rsidRPr="00312974" w:rsidRDefault="000C2A1D" w:rsidP="000C2A1D">
      <w:pPr>
        <w:rPr>
          <w:rPrChange w:id="4796" w:author="Rodion" w:date="2019-12-09T02:09:00Z">
            <w:rPr/>
          </w:rPrChange>
        </w:rPr>
      </w:pPr>
    </w:p>
    <w:p w14:paraId="638AEBF7" w14:textId="5996F6EE" w:rsidR="000C2A1D" w:rsidRPr="00312974" w:rsidRDefault="000C2A1D" w:rsidP="000C2A1D">
      <w:pPr>
        <w:pStyle w:val="Heading2"/>
        <w:rPr>
          <w:rPrChange w:id="4797" w:author="Rodion" w:date="2019-12-09T02:09:00Z">
            <w:rPr/>
          </w:rPrChange>
        </w:rPr>
      </w:pPr>
      <w:del w:id="4798" w:author="Rodion Kharabet" w:date="2019-12-06T02:43:00Z">
        <w:r w:rsidRPr="00312974" w:rsidDel="00CF41DA">
          <w:rPr>
            <w:rPrChange w:id="4799" w:author="Rodion" w:date="2019-12-09T02:09:00Z">
              <w:rPr/>
            </w:rPrChange>
          </w:rPr>
          <w:delText>4</w:delText>
        </w:r>
      </w:del>
      <w:bookmarkStart w:id="4800" w:name="_Toc26763216"/>
      <w:ins w:id="4801" w:author="Rodion Kharabet" w:date="2019-12-06T02:43:00Z">
        <w:r w:rsidR="00CF41DA" w:rsidRPr="00312974">
          <w:rPr>
            <w:rPrChange w:id="4802" w:author="Rodion" w:date="2019-12-09T02:09:00Z">
              <w:rPr/>
            </w:rPrChange>
          </w:rPr>
          <w:t>3</w:t>
        </w:r>
      </w:ins>
      <w:r w:rsidRPr="00312974">
        <w:rPr>
          <w:rPrChange w:id="4803" w:author="Rodion" w:date="2019-12-09T02:09:00Z">
            <w:rPr/>
          </w:rPrChange>
        </w:rPr>
        <w:t>.1 Принцип роботи комплексу</w:t>
      </w:r>
      <w:bookmarkEnd w:id="4800"/>
    </w:p>
    <w:p w14:paraId="735F9383" w14:textId="77777777" w:rsidR="000C2A1D" w:rsidRPr="00312974" w:rsidRDefault="000C2A1D" w:rsidP="000C2A1D">
      <w:pPr>
        <w:rPr>
          <w:rPrChange w:id="4804" w:author="Rodion" w:date="2019-12-09T02:09:00Z">
            <w:rPr/>
          </w:rPrChange>
        </w:rPr>
      </w:pPr>
    </w:p>
    <w:p w14:paraId="54AEAF28" w14:textId="2DFA9840" w:rsidR="00AB068A" w:rsidRPr="00312974" w:rsidRDefault="006E388F" w:rsidP="000C2A1D">
      <w:pPr>
        <w:rPr>
          <w:rPrChange w:id="4805" w:author="Rodion" w:date="2019-12-09T02:09:00Z">
            <w:rPr/>
          </w:rPrChange>
        </w:rPr>
      </w:pPr>
      <w:r w:rsidRPr="00312974">
        <w:rPr>
          <w:rPrChange w:id="4806" w:author="Rodion" w:date="2019-12-09T02:09:00Z">
            <w:rPr/>
          </w:rPrChange>
        </w:rPr>
        <w:t xml:space="preserve">Система базується на тому, що </w:t>
      </w:r>
      <w:r w:rsidR="006E51EE" w:rsidRPr="00312974">
        <w:rPr>
          <w:rPrChange w:id="4807" w:author="Rodion" w:date="2019-12-09T02:09:00Z">
            <w:rPr/>
          </w:rPrChange>
        </w:rPr>
        <w:t xml:space="preserve">завжди </w:t>
      </w:r>
      <w:r w:rsidRPr="00312974">
        <w:rPr>
          <w:rPrChange w:id="4808" w:author="Rodion" w:date="2019-12-09T02:09:00Z">
            <w:rPr/>
          </w:rPrChange>
        </w:rPr>
        <w:t xml:space="preserve">має </w:t>
      </w:r>
      <w:r w:rsidR="006E51EE" w:rsidRPr="00312974">
        <w:rPr>
          <w:rPrChange w:id="4809" w:author="Rodion" w:date="2019-12-09T02:09:00Z">
            <w:rPr/>
          </w:rPrChange>
        </w:rPr>
        <w:t xml:space="preserve">інформацію про те, які товари наявні в поточний момент часу в домі. Тобто, система відслідковує, коли </w:t>
      </w:r>
      <w:del w:id="4810" w:author="Rodion Kharabet" w:date="2019-12-06T02:34:00Z">
        <w:r w:rsidR="006E51EE" w:rsidRPr="00312974" w:rsidDel="00CA5EF9">
          <w:rPr>
            <w:rPrChange w:id="4811" w:author="Rodion" w:date="2019-12-09T02:09:00Z">
              <w:rPr/>
            </w:rPrChange>
          </w:rPr>
          <w:delText xml:space="preserve">які </w:delText>
        </w:r>
      </w:del>
      <w:r w:rsidR="006E51EE" w:rsidRPr="00312974">
        <w:rPr>
          <w:rPrChange w:id="4812" w:author="Rodion" w:date="2019-12-09T02:09:00Z">
            <w:rPr/>
          </w:rPrChange>
        </w:rPr>
        <w:t>товари були куплені людиною, та коли вони були використані та вкинуті до сміттєвого кошика. В першу чергу це стосується продовольчих товарів</w:t>
      </w:r>
      <w:r w:rsidR="00432EAD" w:rsidRPr="00312974">
        <w:rPr>
          <w:rPrChange w:id="4813" w:author="Rodion" w:date="2019-12-09T02:09:00Z">
            <w:rPr/>
          </w:rPrChange>
        </w:rPr>
        <w:t xml:space="preserve">. Оскільки саме вони мають найменший «життєвий цикл» у домашньому господарстві людини. Це за більшістю своєю є натуральні продукти, що мають певний термін придатності. Тож вони мають бути використані людиною, або утилізовані після того, як спливає їх термін придатності. </w:t>
      </w:r>
    </w:p>
    <w:p w14:paraId="562422AC" w14:textId="35BABE04" w:rsidR="00432EAD" w:rsidRPr="00312974" w:rsidRDefault="00432EAD" w:rsidP="000C2A1D">
      <w:pPr>
        <w:rPr>
          <w:rPrChange w:id="4814" w:author="Rodion" w:date="2019-12-09T02:09:00Z">
            <w:rPr/>
          </w:rPrChange>
        </w:rPr>
      </w:pPr>
      <w:r w:rsidRPr="00312974">
        <w:rPr>
          <w:rPrChange w:id="4815" w:author="Rodion" w:date="2019-12-09T02:09:00Z">
            <w:rPr/>
          </w:rPrChange>
        </w:rPr>
        <w:t xml:space="preserve">Важливим параметром цієї системи є придатність товарів до ідентифікації. </w:t>
      </w:r>
      <w:r w:rsidR="008B4804" w:rsidRPr="00312974">
        <w:rPr>
          <w:rPrChange w:id="4816" w:author="Rodion" w:date="2019-12-09T02:09:00Z">
            <w:rPr/>
          </w:rPrChange>
        </w:rPr>
        <w:t xml:space="preserve">В попередніх розділах було зазначено, що більшість товарів маркуються </w:t>
      </w:r>
      <w:r w:rsidR="00B95D0E" w:rsidRPr="00312974">
        <w:rPr>
          <w:rPrChange w:id="4817" w:author="Rodion" w:date="2019-12-09T02:09:00Z">
            <w:rPr/>
          </w:rPrChange>
        </w:rPr>
        <w:t>виробниками</w:t>
      </w:r>
      <w:r w:rsidR="008B4804" w:rsidRPr="00312974">
        <w:rPr>
          <w:rPrChange w:id="4818" w:author="Rodion" w:date="2019-12-09T02:09:00Z">
            <w:rPr/>
          </w:rPrChange>
        </w:rPr>
        <w:t xml:space="preserve"> за </w:t>
      </w:r>
      <w:r w:rsidR="00B95D0E" w:rsidRPr="00312974">
        <w:rPr>
          <w:rPrChange w:id="4819" w:author="Rodion" w:date="2019-12-09T02:09:00Z">
            <w:rPr/>
          </w:rPrChange>
        </w:rPr>
        <w:t>допомогою</w:t>
      </w:r>
      <w:r w:rsidR="008B4804" w:rsidRPr="00312974">
        <w:rPr>
          <w:rPrChange w:id="4820" w:author="Rodion" w:date="2019-12-09T02:09:00Z">
            <w:rPr/>
          </w:rPrChange>
        </w:rPr>
        <w:t xml:space="preserve"> використання штрих-кодів. Такий спосіб є найдешевшим, оскільки вимагає лише надрукувати на упаковці штри</w:t>
      </w:r>
      <w:r w:rsidR="001E78AC" w:rsidRPr="00312974">
        <w:rPr>
          <w:rPrChange w:id="4821" w:author="Rodion" w:date="2019-12-09T02:09:00Z">
            <w:rPr/>
          </w:rPrChange>
        </w:rPr>
        <w:t>х</w:t>
      </w:r>
      <w:r w:rsidR="008B4804" w:rsidRPr="00312974">
        <w:rPr>
          <w:rPrChange w:id="4822" w:author="Rodion" w:date="2019-12-09T02:09:00Z">
            <w:rPr/>
          </w:rPrChange>
        </w:rPr>
        <w:t>-код що має невелику площину та складається лише з чорних та білих смуг різної товщини. Існують інші види ідентифікації, але вони вже потребують використання додаткових пристроїв що підвищує ціну виробництва продукту. Але, оскільки світовий ринок торгівлі переважно орієнтований саме на роботу зі штрих-кодами, то доцільно було скористатися цим видом ідентифікації товару. Тож було вирішено, що одним з видів ідентифікації, що має підтримувати розроблювана система – є ідентифікація за штри</w:t>
      </w:r>
      <w:r w:rsidR="00AC3061" w:rsidRPr="00312974">
        <w:rPr>
          <w:rPrChange w:id="4823" w:author="Rodion" w:date="2019-12-09T02:09:00Z">
            <w:rPr/>
          </w:rPrChange>
        </w:rPr>
        <w:t>х</w:t>
      </w:r>
      <w:r w:rsidR="008B4804" w:rsidRPr="00312974">
        <w:rPr>
          <w:rPrChange w:id="4824" w:author="Rodion" w:date="2019-12-09T02:09:00Z">
            <w:rPr/>
          </w:rPrChange>
        </w:rPr>
        <w:t>-кодом.</w:t>
      </w:r>
    </w:p>
    <w:p w14:paraId="48C3CD48" w14:textId="1633A0B3" w:rsidR="00AC3061" w:rsidRPr="00312974" w:rsidRDefault="00DB1EDC" w:rsidP="000C2A1D">
      <w:pPr>
        <w:rPr>
          <w:rPrChange w:id="4825" w:author="Rodion" w:date="2019-12-09T02:09:00Z">
            <w:rPr/>
          </w:rPrChange>
        </w:rPr>
      </w:pPr>
      <w:r w:rsidRPr="00312974">
        <w:rPr>
          <w:rPrChange w:id="4826" w:author="Rodion" w:date="2019-12-09T02:09:00Z">
            <w:rPr/>
          </w:rPrChange>
        </w:rPr>
        <w:lastRenderedPageBreak/>
        <w:t>З точки зору зручності використання, і</w:t>
      </w:r>
      <w:r w:rsidR="00AC3061" w:rsidRPr="00312974">
        <w:rPr>
          <w:rPrChange w:id="4827" w:author="Rodion" w:date="2019-12-09T02:09:00Z">
            <w:rPr/>
          </w:rPrChange>
        </w:rPr>
        <w:t>дентифікація за допомогою штрих-кодів має певні недоліки, а саме:</w:t>
      </w:r>
    </w:p>
    <w:p w14:paraId="746B8B84" w14:textId="34C6EA24" w:rsidR="009822CE" w:rsidRPr="00312974" w:rsidRDefault="009822CE" w:rsidP="000C2A1D">
      <w:pPr>
        <w:pStyle w:val="ListParagraph"/>
        <w:rPr>
          <w:rPrChange w:id="4828" w:author="Rodion" w:date="2019-12-09T02:09:00Z">
            <w:rPr/>
          </w:rPrChange>
        </w:rPr>
      </w:pPr>
      <w:r w:rsidRPr="00312974">
        <w:rPr>
          <w:rPrChange w:id="4829" w:author="Rodion" w:date="2019-12-09T02:09:00Z">
            <w:rPr/>
          </w:rPrChange>
        </w:rPr>
        <w:t xml:space="preserve">Для </w:t>
      </w:r>
      <w:r w:rsidR="00B95D0E" w:rsidRPr="00312974">
        <w:rPr>
          <w:rPrChange w:id="4830" w:author="Rodion" w:date="2019-12-09T02:09:00Z">
            <w:rPr/>
          </w:rPrChange>
        </w:rPr>
        <w:t>зчитування</w:t>
      </w:r>
      <w:r w:rsidRPr="00312974">
        <w:rPr>
          <w:rPrChange w:id="4831" w:author="Rodion" w:date="2019-12-09T02:09:00Z">
            <w:rPr/>
          </w:rPrChange>
        </w:rPr>
        <w:t xml:space="preserve"> штрих-коду необхідно мати прямий доступ до самого коду. Будь-яка перепона унеможливить коректне зчитування коду.</w:t>
      </w:r>
    </w:p>
    <w:p w14:paraId="540E7A0F" w14:textId="06591008" w:rsidR="009822CE" w:rsidRPr="00312974" w:rsidRDefault="009822CE" w:rsidP="000C2A1D">
      <w:pPr>
        <w:pStyle w:val="ListParagraph"/>
        <w:rPr>
          <w:rPrChange w:id="4832" w:author="Rodion" w:date="2019-12-09T02:09:00Z">
            <w:rPr/>
          </w:rPrChange>
        </w:rPr>
      </w:pPr>
      <w:r w:rsidRPr="00312974">
        <w:rPr>
          <w:rPrChange w:id="4833" w:author="Rodion" w:date="2019-12-09T02:09:00Z">
            <w:rPr/>
          </w:rPrChange>
        </w:rPr>
        <w:t xml:space="preserve">Штрих-коди не </w:t>
      </w:r>
      <w:r w:rsidR="00FF66A3" w:rsidRPr="00312974">
        <w:rPr>
          <w:rPrChange w:id="4834" w:author="Rodion" w:date="2019-12-09T02:09:00Z">
            <w:rPr/>
          </w:rPrChange>
        </w:rPr>
        <w:t>мають пам’яті та можливості запису та зчитування додаткової інформації окрім безпосередньо ідентифікатора. Н</w:t>
      </w:r>
      <w:r w:rsidRPr="00312974">
        <w:rPr>
          <w:rPrChange w:id="4835" w:author="Rodion" w:date="2019-12-09T02:09:00Z">
            <w:rPr/>
          </w:rPrChange>
        </w:rPr>
        <w:t xml:space="preserve">априклад, </w:t>
      </w:r>
      <w:r w:rsidR="00FF66A3" w:rsidRPr="00312974">
        <w:rPr>
          <w:rPrChange w:id="4836" w:author="Rodion" w:date="2019-12-09T02:09:00Z">
            <w:rPr/>
          </w:rPrChange>
        </w:rPr>
        <w:t>штрих-код не може місти</w:t>
      </w:r>
      <w:r w:rsidR="00B95D0E" w:rsidRPr="00312974">
        <w:rPr>
          <w:rPrChange w:id="4837" w:author="Rodion" w:date="2019-12-09T02:09:00Z">
            <w:rPr/>
          </w:rPrChange>
        </w:rPr>
        <w:t>ти</w:t>
      </w:r>
      <w:r w:rsidR="00FF66A3" w:rsidRPr="00312974">
        <w:rPr>
          <w:rPrChange w:id="4838" w:author="Rodion" w:date="2019-12-09T02:09:00Z">
            <w:rPr/>
          </w:rPrChange>
        </w:rPr>
        <w:t xml:space="preserve"> </w:t>
      </w:r>
      <w:r w:rsidRPr="00312974">
        <w:rPr>
          <w:rPrChange w:id="4839" w:author="Rodion" w:date="2019-12-09T02:09:00Z">
            <w:rPr/>
          </w:rPrChange>
        </w:rPr>
        <w:t xml:space="preserve">термін придатності </w:t>
      </w:r>
      <w:r w:rsidR="00FF66A3" w:rsidRPr="00312974">
        <w:rPr>
          <w:rPrChange w:id="4840" w:author="Rodion" w:date="2019-12-09T02:09:00Z">
            <w:rPr/>
          </w:rPrChange>
        </w:rPr>
        <w:t xml:space="preserve">товару, а містить </w:t>
      </w:r>
      <w:r w:rsidRPr="00312974">
        <w:rPr>
          <w:rPrChange w:id="4841" w:author="Rodion" w:date="2019-12-09T02:09:00Z">
            <w:rPr/>
          </w:rPrChange>
        </w:rPr>
        <w:t xml:space="preserve">лише </w:t>
      </w:r>
      <w:r w:rsidR="00FF66A3" w:rsidRPr="00312974">
        <w:rPr>
          <w:rPrChange w:id="4842" w:author="Rodion" w:date="2019-12-09T02:09:00Z">
            <w:rPr/>
          </w:rPrChange>
        </w:rPr>
        <w:t xml:space="preserve">ідентифікатор </w:t>
      </w:r>
      <w:r w:rsidRPr="00312974">
        <w:rPr>
          <w:rPrChange w:id="4843" w:author="Rodion" w:date="2019-12-09T02:09:00Z">
            <w:rPr/>
          </w:rPrChange>
        </w:rPr>
        <w:t>виробника та товар</w:t>
      </w:r>
      <w:r w:rsidR="00FF66A3" w:rsidRPr="00312974">
        <w:rPr>
          <w:rPrChange w:id="4844" w:author="Rodion" w:date="2019-12-09T02:09:00Z">
            <w:rPr/>
          </w:rPrChange>
        </w:rPr>
        <w:t>у</w:t>
      </w:r>
      <w:r w:rsidRPr="00312974">
        <w:rPr>
          <w:rPrChange w:id="4845" w:author="Rodion" w:date="2019-12-09T02:09:00Z">
            <w:rPr/>
          </w:rPrChange>
        </w:rPr>
        <w:t>.</w:t>
      </w:r>
    </w:p>
    <w:p w14:paraId="6135B903" w14:textId="7C37DF6E" w:rsidR="009822CE" w:rsidRPr="00312974" w:rsidRDefault="00FF66A3" w:rsidP="000C2A1D">
      <w:pPr>
        <w:pStyle w:val="ListParagraph"/>
        <w:rPr>
          <w:rPrChange w:id="4846" w:author="Rodion" w:date="2019-12-09T02:09:00Z">
            <w:rPr/>
          </w:rPrChange>
        </w:rPr>
      </w:pPr>
      <w:r w:rsidRPr="00312974">
        <w:rPr>
          <w:rPrChange w:id="4847" w:author="Rodion" w:date="2019-12-09T02:09:00Z">
            <w:rPr/>
          </w:rPrChange>
        </w:rPr>
        <w:t xml:space="preserve">Штрих-коди потребують </w:t>
      </w:r>
      <w:r w:rsidR="00B95D0E" w:rsidRPr="00312974">
        <w:rPr>
          <w:rPrChange w:id="4848" w:author="Rodion" w:date="2019-12-09T02:09:00Z">
            <w:rPr/>
          </w:rPrChange>
        </w:rPr>
        <w:t>людського</w:t>
      </w:r>
      <w:r w:rsidRPr="00312974">
        <w:rPr>
          <w:rPrChange w:id="4849" w:author="Rodion" w:date="2019-12-09T02:09:00Z">
            <w:rPr/>
          </w:rPrChange>
        </w:rPr>
        <w:t xml:space="preserve"> часу та роботи,</w:t>
      </w:r>
      <w:r w:rsidR="009822CE" w:rsidRPr="00312974">
        <w:rPr>
          <w:rPrChange w:id="4850" w:author="Rodion" w:date="2019-12-09T02:09:00Z">
            <w:rPr/>
          </w:rPrChange>
        </w:rPr>
        <w:t xml:space="preserve"> оскільки </w:t>
      </w:r>
      <w:r w:rsidRPr="00312974">
        <w:rPr>
          <w:rPrChange w:id="4851" w:author="Rodion" w:date="2019-12-09T02:09:00Z">
            <w:rPr/>
          </w:rPrChange>
        </w:rPr>
        <w:t xml:space="preserve">кожен штрих-код треба сканувати індивідуально. Наприклад, наводити сканер на код, та утримувати його в такому </w:t>
      </w:r>
      <w:r w:rsidR="00B95D0E" w:rsidRPr="00312974">
        <w:rPr>
          <w:rPrChange w:id="4852" w:author="Rodion" w:date="2019-12-09T02:09:00Z">
            <w:rPr/>
          </w:rPrChange>
        </w:rPr>
        <w:t>положенні</w:t>
      </w:r>
      <w:r w:rsidRPr="00312974">
        <w:rPr>
          <w:rPrChange w:id="4853" w:author="Rodion" w:date="2019-12-09T02:09:00Z">
            <w:rPr/>
          </w:rPrChange>
        </w:rPr>
        <w:t xml:space="preserve"> доки сканер не сигналізує про успішне розпізнавання штрих-коду</w:t>
      </w:r>
      <w:r w:rsidR="009822CE" w:rsidRPr="00312974">
        <w:rPr>
          <w:rPrChange w:id="4854" w:author="Rodion" w:date="2019-12-09T02:09:00Z">
            <w:rPr/>
          </w:rPrChange>
        </w:rPr>
        <w:t>.</w:t>
      </w:r>
    </w:p>
    <w:p w14:paraId="650794BC" w14:textId="47242980" w:rsidR="009822CE" w:rsidRPr="00312974" w:rsidRDefault="009822CE" w:rsidP="000C2A1D">
      <w:pPr>
        <w:pStyle w:val="ListParagraph"/>
        <w:rPr>
          <w:rPrChange w:id="4855" w:author="Rodion" w:date="2019-12-09T02:09:00Z">
            <w:rPr/>
          </w:rPrChange>
        </w:rPr>
      </w:pPr>
      <w:r w:rsidRPr="00312974">
        <w:rPr>
          <w:rPrChange w:id="4856" w:author="Rodion" w:date="2019-12-09T02:09:00Z">
            <w:rPr/>
          </w:rPrChange>
        </w:rPr>
        <w:t>Штрих</w:t>
      </w:r>
      <w:r w:rsidR="00FF66A3" w:rsidRPr="00312974">
        <w:rPr>
          <w:rPrChange w:id="4857" w:author="Rodion" w:date="2019-12-09T02:09:00Z">
            <w:rPr/>
          </w:rPrChange>
        </w:rPr>
        <w:t>-</w:t>
      </w:r>
      <w:r w:rsidRPr="00312974">
        <w:rPr>
          <w:rPrChange w:id="4858" w:author="Rodion" w:date="2019-12-09T02:09:00Z">
            <w:rPr/>
          </w:rPrChange>
        </w:rPr>
        <w:t xml:space="preserve">коди мають </w:t>
      </w:r>
      <w:r w:rsidR="00FF66A3" w:rsidRPr="00312974">
        <w:rPr>
          <w:rPrChange w:id="4859" w:author="Rodion" w:date="2019-12-09T02:09:00Z">
            <w:rPr/>
          </w:rPrChange>
        </w:rPr>
        <w:t xml:space="preserve">невисокий </w:t>
      </w:r>
      <w:r w:rsidRPr="00312974">
        <w:rPr>
          <w:rPrChange w:id="4860" w:author="Rodion" w:date="2019-12-09T02:09:00Z">
            <w:rPr/>
          </w:rPrChange>
        </w:rPr>
        <w:t xml:space="preserve">рівень безпеки, оскільки їх можна </w:t>
      </w:r>
      <w:r w:rsidR="00FF66A3" w:rsidRPr="00312974">
        <w:rPr>
          <w:rPrChange w:id="4861" w:author="Rodion" w:date="2019-12-09T02:09:00Z">
            <w:rPr/>
          </w:rPrChange>
        </w:rPr>
        <w:t>легко</w:t>
      </w:r>
      <w:r w:rsidRPr="00312974">
        <w:rPr>
          <w:rPrChange w:id="4862" w:author="Rodion" w:date="2019-12-09T02:09:00Z">
            <w:rPr/>
          </w:rPrChange>
        </w:rPr>
        <w:t xml:space="preserve"> відтворити або підробити.</w:t>
      </w:r>
    </w:p>
    <w:p w14:paraId="6EE1D8AB" w14:textId="55A8A05C" w:rsidR="009822CE" w:rsidRPr="00312974" w:rsidRDefault="009822CE" w:rsidP="000C2A1D">
      <w:pPr>
        <w:pStyle w:val="ListParagraph"/>
        <w:rPr>
          <w:rPrChange w:id="4863" w:author="Rodion" w:date="2019-12-09T02:09:00Z">
            <w:rPr/>
          </w:rPrChange>
        </w:rPr>
      </w:pPr>
      <w:r w:rsidRPr="00312974">
        <w:rPr>
          <w:rPrChange w:id="4864" w:author="Rodion" w:date="2019-12-09T02:09:00Z">
            <w:rPr/>
          </w:rPrChange>
        </w:rPr>
        <w:t>Штрих</w:t>
      </w:r>
      <w:r w:rsidR="00FF66A3" w:rsidRPr="00312974">
        <w:rPr>
          <w:rPrChange w:id="4865" w:author="Rodion" w:date="2019-12-09T02:09:00Z">
            <w:rPr/>
          </w:rPrChange>
        </w:rPr>
        <w:t>-</w:t>
      </w:r>
      <w:r w:rsidRPr="00312974">
        <w:rPr>
          <w:rPrChange w:id="4866" w:author="Rodion" w:date="2019-12-09T02:09:00Z">
            <w:rPr/>
          </w:rPrChange>
        </w:rPr>
        <w:t xml:space="preserve">коди </w:t>
      </w:r>
      <w:r w:rsidR="00FF66A3" w:rsidRPr="00312974">
        <w:rPr>
          <w:rPrChange w:id="4867" w:author="Rodion" w:date="2019-12-09T02:09:00Z">
            <w:rPr/>
          </w:rPrChange>
        </w:rPr>
        <w:t>легко</w:t>
      </w:r>
      <w:r w:rsidRPr="00312974">
        <w:rPr>
          <w:rPrChange w:id="4868" w:author="Rodion" w:date="2019-12-09T02:09:00Z">
            <w:rPr/>
          </w:rPrChange>
        </w:rPr>
        <w:t xml:space="preserve"> пошкоджуються</w:t>
      </w:r>
      <w:r w:rsidR="009F537D" w:rsidRPr="00312974">
        <w:rPr>
          <w:rPrChange w:id="4869" w:author="Rodion" w:date="2019-12-09T02:09:00Z">
            <w:rPr/>
          </w:rPrChange>
        </w:rPr>
        <w:t>, оскільки друкуються назовні упаковки товару та піддаються фізичному впливу навколишньої середи.</w:t>
      </w:r>
    </w:p>
    <w:p w14:paraId="14043181" w14:textId="21AD6B04" w:rsidR="00FB4DA3" w:rsidRPr="00312974" w:rsidRDefault="00A276AB" w:rsidP="000C2A1D">
      <w:pPr>
        <w:rPr>
          <w:rPrChange w:id="4870" w:author="Rodion" w:date="2019-12-09T02:09:00Z">
            <w:rPr/>
          </w:rPrChange>
        </w:rPr>
      </w:pPr>
      <w:r w:rsidRPr="00312974">
        <w:rPr>
          <w:rPrChange w:id="4871" w:author="Rodion" w:date="2019-12-09T02:09:00Z">
            <w:rPr/>
          </w:rPrChange>
        </w:rPr>
        <w:t>На сьогоднішній день, н</w:t>
      </w:r>
      <w:r w:rsidR="00DB1EDC" w:rsidRPr="00312974">
        <w:rPr>
          <w:rPrChange w:id="4872" w:author="Rodion" w:date="2019-12-09T02:09:00Z">
            <w:rPr/>
          </w:rPrChange>
        </w:rPr>
        <w:t>езважаючи на недоліки</w:t>
      </w:r>
      <w:r w:rsidRPr="00312974">
        <w:rPr>
          <w:rPrChange w:id="4873" w:author="Rodion" w:date="2019-12-09T02:09:00Z">
            <w:rPr/>
          </w:rPrChange>
        </w:rPr>
        <w:t xml:space="preserve"> штрих-кодів,</w:t>
      </w:r>
      <w:r w:rsidR="00DB1EDC" w:rsidRPr="00312974">
        <w:rPr>
          <w:rPrChange w:id="4874" w:author="Rodion" w:date="2019-12-09T02:09:00Z">
            <w:rPr/>
          </w:rPrChange>
        </w:rPr>
        <w:t xml:space="preserve"> </w:t>
      </w:r>
      <w:r w:rsidR="00FB4DA3" w:rsidRPr="00312974">
        <w:rPr>
          <w:rPrChange w:id="4875" w:author="Rodion" w:date="2019-12-09T02:09:00Z">
            <w:rPr/>
          </w:rPrChange>
        </w:rPr>
        <w:t xml:space="preserve">вони залишаються найпоширенішим засобом ідентифікації. Тому в розроблюваній системи було закладено підтримку такого типу ідентифікації. Але для більшого ступеню автоматизації процесу необхідно використовувати засіб ідентифікації, що не потребує людського втручання. Такою технологією була обрана радіочастотна ідентифікація – RFID. </w:t>
      </w:r>
    </w:p>
    <w:p w14:paraId="14EF32D3" w14:textId="2AF2AA44" w:rsidR="00FB4DA3" w:rsidRPr="00312974" w:rsidRDefault="002E046D" w:rsidP="000C2A1D">
      <w:pPr>
        <w:rPr>
          <w:rPrChange w:id="4876" w:author="Rodion" w:date="2019-12-09T02:09:00Z">
            <w:rPr/>
          </w:rPrChange>
        </w:rPr>
      </w:pPr>
      <w:r w:rsidRPr="00312974">
        <w:rPr>
          <w:rPrChange w:id="4877" w:author="Rodion" w:date="2019-12-09T02:09:00Z">
            <w:rPr/>
          </w:rPrChange>
        </w:rPr>
        <w:t xml:space="preserve">Суттєвою </w:t>
      </w:r>
      <w:r w:rsidR="00B95D0E" w:rsidRPr="00312974">
        <w:rPr>
          <w:rPrChange w:id="4878" w:author="Rodion" w:date="2019-12-09T02:09:00Z">
            <w:rPr/>
          </w:rPrChange>
        </w:rPr>
        <w:t>перевагою</w:t>
      </w:r>
      <w:r w:rsidRPr="00312974">
        <w:rPr>
          <w:rPrChange w:id="4879" w:author="Rodion" w:date="2019-12-09T02:09:00Z">
            <w:rPr/>
          </w:rPrChange>
        </w:rPr>
        <w:t xml:space="preserve"> з боку покращення автоматизації є те</w:t>
      </w:r>
      <w:del w:id="4880" w:author="Rodion Kharabet" w:date="2019-12-06T02:34:00Z">
        <w:r w:rsidRPr="00312974" w:rsidDel="00CA5EF9">
          <w:rPr>
            <w:rPrChange w:id="4881" w:author="Rodion" w:date="2019-12-09T02:09:00Z">
              <w:rPr/>
            </w:rPrChange>
          </w:rPr>
          <w:delText xml:space="preserve"> </w:delText>
        </w:r>
      </w:del>
      <w:ins w:id="4882" w:author="Rodion Kharabet" w:date="2019-12-06T02:34:00Z">
        <w:r w:rsidR="00CA5EF9" w:rsidRPr="00312974">
          <w:rPr>
            <w:rPrChange w:id="4883" w:author="Rodion" w:date="2019-12-09T02:09:00Z">
              <w:rPr>
                <w:lang w:val="ru-RU"/>
              </w:rPr>
            </w:rPrChange>
          </w:rPr>
          <w:t>,</w:t>
        </w:r>
      </w:ins>
      <w:del w:id="4884" w:author="Rodion Kharabet" w:date="2019-12-06T02:34:00Z">
        <w:r w:rsidRPr="00030B2B" w:rsidDel="00CA5EF9">
          <w:delText>–</w:delText>
        </w:r>
      </w:del>
      <w:r w:rsidRPr="00312974">
        <w:rPr>
          <w:rPrChange w:id="4885" w:author="Rodion" w:date="2019-12-09T02:09:00Z">
            <w:rPr/>
          </w:rPrChange>
        </w:rPr>
        <w:t xml:space="preserve"> що для використання такого способу автоматизації людині потрібно лише </w:t>
      </w:r>
      <w:del w:id="4886" w:author="Rodion Kharabet" w:date="2019-12-06T02:34:00Z">
        <w:r w:rsidRPr="00312974" w:rsidDel="00CA5EF9">
          <w:rPr>
            <w:rPrChange w:id="4887" w:author="Rodion" w:date="2019-12-09T02:09:00Z">
              <w:rPr/>
            </w:rPrChange>
          </w:rPr>
          <w:delText xml:space="preserve">причепити </w:delText>
        </w:r>
      </w:del>
      <w:ins w:id="4888" w:author="Rodion Kharabet" w:date="2019-12-06T02:34:00Z">
        <w:r w:rsidR="00CA5EF9" w:rsidRPr="00312974">
          <w:rPr>
            <w:rPrChange w:id="4889" w:author="Rodion" w:date="2019-12-09T02:09:00Z">
              <w:rPr>
                <w:lang w:val="ru-RU"/>
              </w:rPr>
            </w:rPrChange>
          </w:rPr>
          <w:t>закріпити</w:t>
        </w:r>
        <w:r w:rsidR="00CA5EF9" w:rsidRPr="00030B2B">
          <w:t xml:space="preserve"> </w:t>
        </w:r>
      </w:ins>
      <w:del w:id="4890" w:author="Rodion Kharabet" w:date="2019-12-06T02:35:00Z">
        <w:r w:rsidRPr="00312974" w:rsidDel="00CA5EF9">
          <w:rPr>
            <w:rPrChange w:id="4891" w:author="Rodion" w:date="2019-12-09T02:09:00Z">
              <w:rPr/>
            </w:rPrChange>
          </w:rPr>
          <w:delText>RFID мітку</w:delText>
        </w:r>
      </w:del>
      <w:ins w:id="4892" w:author="Rodion Kharabet" w:date="2019-12-06T02:35:00Z">
        <w:r w:rsidR="00CA5EF9" w:rsidRPr="00312974">
          <w:rPr>
            <w:rPrChange w:id="4893" w:author="Rodion" w:date="2019-12-09T02:09:00Z">
              <w:rPr/>
            </w:rPrChange>
          </w:rPr>
          <w:t>RFID-мітку</w:t>
        </w:r>
      </w:ins>
      <w:r w:rsidRPr="00312974">
        <w:rPr>
          <w:rPrChange w:id="4894" w:author="Rodion" w:date="2019-12-09T02:09:00Z">
            <w:rPr/>
          </w:rPrChange>
        </w:rPr>
        <w:t xml:space="preserve"> </w:t>
      </w:r>
      <w:del w:id="4895" w:author="Rodion Kharabet" w:date="2019-12-06T02:35:00Z">
        <w:r w:rsidRPr="00312974" w:rsidDel="00CA5EF9">
          <w:rPr>
            <w:rPrChange w:id="4896" w:author="Rodion" w:date="2019-12-09T02:09:00Z">
              <w:rPr/>
            </w:rPrChange>
          </w:rPr>
          <w:delText xml:space="preserve">для </w:delText>
        </w:r>
      </w:del>
      <w:ins w:id="4897" w:author="Rodion Kharabet" w:date="2019-12-06T02:35:00Z">
        <w:r w:rsidR="00CA5EF9" w:rsidRPr="00312974">
          <w:rPr>
            <w:rPrChange w:id="4898" w:author="Rodion" w:date="2019-12-09T02:09:00Z">
              <w:rPr/>
            </w:rPrChange>
          </w:rPr>
          <w:t xml:space="preserve">на </w:t>
        </w:r>
      </w:ins>
      <w:r w:rsidRPr="00312974">
        <w:rPr>
          <w:rPrChange w:id="4899" w:author="Rodion" w:date="2019-12-09T02:09:00Z">
            <w:rPr/>
          </w:rPrChange>
        </w:rPr>
        <w:t>будь-</w:t>
      </w:r>
      <w:del w:id="4900" w:author="Rodion Kharabet" w:date="2019-12-06T02:35:00Z">
        <w:r w:rsidRPr="00312974" w:rsidDel="00CA5EF9">
          <w:rPr>
            <w:rPrChange w:id="4901" w:author="Rodion" w:date="2019-12-09T02:09:00Z">
              <w:rPr/>
            </w:rPrChange>
          </w:rPr>
          <w:delText xml:space="preserve">якого </w:delText>
        </w:r>
      </w:del>
      <w:ins w:id="4902" w:author="Rodion Kharabet" w:date="2019-12-06T02:35:00Z">
        <w:r w:rsidR="00CA5EF9" w:rsidRPr="00312974">
          <w:rPr>
            <w:rPrChange w:id="4903" w:author="Rodion" w:date="2019-12-09T02:09:00Z">
              <w:rPr/>
            </w:rPrChange>
          </w:rPr>
          <w:t xml:space="preserve">який </w:t>
        </w:r>
      </w:ins>
      <w:r w:rsidRPr="00312974">
        <w:rPr>
          <w:rPrChange w:id="4904" w:author="Rodion" w:date="2019-12-09T02:09:00Z">
            <w:rPr/>
          </w:rPrChange>
        </w:rPr>
        <w:t>фізичн</w:t>
      </w:r>
      <w:ins w:id="4905" w:author="Rodion Kharabet" w:date="2019-12-06T02:35:00Z">
        <w:r w:rsidR="00CA5EF9" w:rsidRPr="00312974">
          <w:rPr>
            <w:rPrChange w:id="4906" w:author="Rodion" w:date="2019-12-09T02:09:00Z">
              <w:rPr/>
            </w:rPrChange>
          </w:rPr>
          <w:t>ий</w:t>
        </w:r>
      </w:ins>
      <w:del w:id="4907" w:author="Rodion Kharabet" w:date="2019-12-06T02:35:00Z">
        <w:r w:rsidRPr="00312974" w:rsidDel="00CA5EF9">
          <w:rPr>
            <w:rPrChange w:id="4908" w:author="Rodion" w:date="2019-12-09T02:09:00Z">
              <w:rPr/>
            </w:rPrChange>
          </w:rPr>
          <w:delText>ого</w:delText>
        </w:r>
      </w:del>
      <w:r w:rsidRPr="00312974">
        <w:rPr>
          <w:rPrChange w:id="4909" w:author="Rodion" w:date="2019-12-09T02:09:00Z">
            <w:rPr/>
          </w:rPrChange>
        </w:rPr>
        <w:t xml:space="preserve"> предмет</w:t>
      </w:r>
      <w:del w:id="4910" w:author="Rodion Kharabet" w:date="2019-12-06T02:35:00Z">
        <w:r w:rsidRPr="00312974" w:rsidDel="00CA5EF9">
          <w:rPr>
            <w:rPrChange w:id="4911" w:author="Rodion" w:date="2019-12-09T02:09:00Z">
              <w:rPr/>
            </w:rPrChange>
          </w:rPr>
          <w:delText>а</w:delText>
        </w:r>
      </w:del>
      <w:r w:rsidRPr="00312974">
        <w:rPr>
          <w:rPrChange w:id="4912" w:author="Rodion" w:date="2019-12-09T02:09:00Z">
            <w:rPr/>
          </w:rPrChange>
        </w:rPr>
        <w:t xml:space="preserve">. З цього моменту предмет може бути доданий в систему на облік. Це робить можливим додавання навіть тих предметів, упаковки яких не містять штрих-коди. </w:t>
      </w:r>
      <w:r w:rsidR="0004029C" w:rsidRPr="00312974">
        <w:rPr>
          <w:rPrChange w:id="4913" w:author="Rodion" w:date="2019-12-09T02:09:00Z">
            <w:rPr/>
          </w:rPrChange>
        </w:rPr>
        <w:t xml:space="preserve">Зчитувачі </w:t>
      </w:r>
      <w:del w:id="4914" w:author="Rodion Kharabet" w:date="2019-12-06T02:37:00Z">
        <w:r w:rsidR="0004029C" w:rsidRPr="00312974" w:rsidDel="005A2358">
          <w:rPr>
            <w:rPrChange w:id="4915" w:author="Rodion" w:date="2019-12-09T02:09:00Z">
              <w:rPr/>
            </w:rPrChange>
          </w:rPr>
          <w:delText>RFID міток</w:delText>
        </w:r>
      </w:del>
      <w:ins w:id="4916" w:author="Rodion Kharabet" w:date="2019-12-06T02:37:00Z">
        <w:r w:rsidR="005A2358" w:rsidRPr="00312974">
          <w:rPr>
            <w:rPrChange w:id="4917" w:author="Rodion" w:date="2019-12-09T02:09:00Z">
              <w:rPr/>
            </w:rPrChange>
          </w:rPr>
          <w:t>RFID-міток</w:t>
        </w:r>
      </w:ins>
      <w:r w:rsidR="0004029C" w:rsidRPr="00312974">
        <w:rPr>
          <w:rPrChange w:id="4918" w:author="Rodion" w:date="2019-12-09T02:09:00Z">
            <w:rPr/>
          </w:rPrChange>
        </w:rPr>
        <w:t xml:space="preserve"> одразу спрацьовують, коли в їх полі досяжності потрапляє мітка. Для цього не має потреби спеціальним образом підставляти мітку під зчитувач. Достатньо просто її піднести, не менше ніж на визначену </w:t>
      </w:r>
      <w:r w:rsidR="00B95D0E" w:rsidRPr="00312974">
        <w:rPr>
          <w:rPrChange w:id="4919" w:author="Rodion" w:date="2019-12-09T02:09:00Z">
            <w:rPr/>
          </w:rPrChange>
        </w:rPr>
        <w:t>характеристиками</w:t>
      </w:r>
      <w:r w:rsidR="0004029C" w:rsidRPr="00312974">
        <w:rPr>
          <w:rPrChange w:id="4920" w:author="Rodion" w:date="2019-12-09T02:09:00Z">
            <w:rPr/>
          </w:rPrChange>
        </w:rPr>
        <w:t xml:space="preserve"> зчитувача і мітки відстань.</w:t>
      </w:r>
      <w:r w:rsidR="003702CA" w:rsidRPr="00312974">
        <w:rPr>
          <w:rPrChange w:id="4921" w:author="Rodion" w:date="2019-12-09T02:09:00Z">
            <w:rPr/>
          </w:rPrChange>
        </w:rPr>
        <w:t xml:space="preserve"> </w:t>
      </w:r>
    </w:p>
    <w:p w14:paraId="25D772DC" w14:textId="3717F905" w:rsidR="0052568C" w:rsidRPr="00312974" w:rsidRDefault="004F4DFA" w:rsidP="000C2A1D">
      <w:pPr>
        <w:rPr>
          <w:rPrChange w:id="4922" w:author="Rodion" w:date="2019-12-09T02:09:00Z">
            <w:rPr/>
          </w:rPrChange>
        </w:rPr>
      </w:pPr>
      <w:r w:rsidRPr="00312974">
        <w:rPr>
          <w:rPrChange w:id="4923" w:author="Rodion" w:date="2019-12-09T02:09:00Z">
            <w:rPr/>
          </w:rPrChange>
        </w:rPr>
        <w:lastRenderedPageBreak/>
        <w:t>У кожного товару є певний час існування від того моменту, як він був куплений в магазині, до того моменту, як він буде утилізований людиною після використання. Назвемо цей час існування життєвим циклом товару у домашньому господарстві людини. Як було зазначено, для того щоб визначити, які продукти мають бути куплені знов</w:t>
      </w:r>
      <w:ins w:id="4924" w:author="Rodion Kharabet" w:date="2019-12-06T02:36:00Z">
        <w:r w:rsidR="005A2358" w:rsidRPr="00312974">
          <w:rPr>
            <w:rPrChange w:id="4925" w:author="Rodion" w:date="2019-12-09T02:09:00Z">
              <w:rPr/>
            </w:rPrChange>
          </w:rPr>
          <w:t>у</w:t>
        </w:r>
      </w:ins>
      <w:r w:rsidRPr="00312974">
        <w:rPr>
          <w:rPrChange w:id="4926" w:author="Rodion" w:date="2019-12-09T02:09:00Z">
            <w:rPr/>
          </w:rPrChange>
        </w:rPr>
        <w:t xml:space="preserve">, необхідно відслідковувати, коли товар був використаний та утилізований. </w:t>
      </w:r>
      <w:r w:rsidR="006D60E6" w:rsidRPr="00312974">
        <w:rPr>
          <w:rPrChange w:id="4927" w:author="Rodion" w:date="2019-12-09T02:09:00Z">
            <w:rPr/>
          </w:rPrChange>
        </w:rPr>
        <w:t>Інакше кажучи, система має виявляти, коли життєвий цикл цього товару закінчився. Для відслідковування життєвого циклу було вирішено спиратися на ідентифікатор</w:t>
      </w:r>
      <w:r w:rsidR="00730CBE" w:rsidRPr="00312974">
        <w:rPr>
          <w:rPrChange w:id="4928" w:author="Rodion" w:date="2019-12-09T02:09:00Z">
            <w:rPr/>
          </w:rPrChange>
        </w:rPr>
        <w:t xml:space="preserve">, </w:t>
      </w:r>
      <w:del w:id="4929" w:author="Rodion Kharabet" w:date="2019-12-06T02:36:00Z">
        <w:r w:rsidR="00730CBE" w:rsidRPr="00312974" w:rsidDel="005A2358">
          <w:rPr>
            <w:rPrChange w:id="4930" w:author="Rodion" w:date="2019-12-09T02:09:00Z">
              <w:rPr/>
            </w:rPrChange>
          </w:rPr>
          <w:delText xml:space="preserve">як і </w:delText>
        </w:r>
      </w:del>
      <w:r w:rsidR="00730CBE" w:rsidRPr="00312974">
        <w:rPr>
          <w:rPrChange w:id="4931" w:author="Rodion" w:date="2019-12-09T02:09:00Z">
            <w:rPr/>
          </w:rPrChange>
        </w:rPr>
        <w:t>на етапі додавання товару у систему</w:t>
      </w:r>
      <w:r w:rsidR="006D60E6" w:rsidRPr="00312974">
        <w:rPr>
          <w:rPrChange w:id="4932" w:author="Rodion" w:date="2019-12-09T02:09:00Z">
            <w:rPr/>
          </w:rPrChange>
        </w:rPr>
        <w:t>.</w:t>
      </w:r>
      <w:r w:rsidR="00730CBE" w:rsidRPr="00312974">
        <w:rPr>
          <w:rPrChange w:id="4933" w:author="Rodion" w:date="2019-12-09T02:09:00Z">
            <w:rPr/>
          </w:rPrChange>
        </w:rPr>
        <w:t xml:space="preserve"> Для цього на сміттєвому кошику, або неподалік від нього необхідно ідентифікувати товар. Ідентифікація товару біля сміттєвого кошика означає, що він вже використаний або більше не потрібен людині. Тобто його життєвий цикл скінчився. Виходячи з цього, можна зробити припущення, що цей товар необхідно відновити. Але це припущення є частково хибним. Оскільки не так багато товарів є такими, що постійно знаходяться у використанні. З іншого боку, в цілях збереження повноти </w:t>
      </w:r>
      <w:r w:rsidR="005050B7" w:rsidRPr="00312974">
        <w:rPr>
          <w:rPrChange w:id="4934" w:author="Rodion" w:date="2019-12-09T02:09:00Z">
            <w:rPr/>
          </w:rPrChange>
        </w:rPr>
        <w:t>забезпеченості</w:t>
      </w:r>
      <w:r w:rsidR="00730CBE" w:rsidRPr="00312974">
        <w:rPr>
          <w:rPrChange w:id="4935" w:author="Rodion" w:date="2019-12-09T02:09:00Z">
            <w:rPr/>
          </w:rPrChange>
        </w:rPr>
        <w:t xml:space="preserve"> житла всім</w:t>
      </w:r>
      <w:r w:rsidR="002917B7" w:rsidRPr="00312974">
        <w:rPr>
          <w:rPrChange w:id="4936" w:author="Rodion" w:date="2019-12-09T02:09:00Z">
            <w:rPr/>
          </w:rPrChange>
        </w:rPr>
        <w:t>а</w:t>
      </w:r>
      <w:r w:rsidR="00730CBE" w:rsidRPr="00312974">
        <w:rPr>
          <w:rPrChange w:id="4937" w:author="Rodion" w:date="2019-12-09T02:09:00Z">
            <w:rPr/>
          </w:rPrChange>
        </w:rPr>
        <w:t xml:space="preserve"> необхідним</w:t>
      </w:r>
      <w:r w:rsidR="002917B7" w:rsidRPr="00312974">
        <w:rPr>
          <w:rPrChange w:id="4938" w:author="Rodion" w:date="2019-12-09T02:09:00Z">
            <w:rPr/>
          </w:rPrChange>
        </w:rPr>
        <w:t xml:space="preserve">и речами, варто припускати сценарій, коли людина хоче придбати новий товар на заміну старому, навіть якщо це не є часто використовуваний товар. Для набуття </w:t>
      </w:r>
      <w:r w:rsidR="005050B7" w:rsidRPr="00312974">
        <w:rPr>
          <w:rPrChange w:id="4939" w:author="Rodion" w:date="2019-12-09T02:09:00Z">
            <w:rPr/>
          </w:rPrChange>
        </w:rPr>
        <w:t>визначеності</w:t>
      </w:r>
      <w:r w:rsidR="002917B7" w:rsidRPr="00312974">
        <w:rPr>
          <w:rPrChange w:id="4940" w:author="Rodion" w:date="2019-12-09T02:09:00Z">
            <w:rPr/>
          </w:rPrChange>
        </w:rPr>
        <w:t xml:space="preserve"> в цьому питанні необхідно індивідуально підходити до кожного потенційного користувача </w:t>
      </w:r>
      <w:r w:rsidR="008D3007" w:rsidRPr="00312974">
        <w:rPr>
          <w:rPrChange w:id="4941" w:author="Rodion" w:date="2019-12-09T02:09:00Z">
            <w:rPr/>
          </w:rPrChange>
        </w:rPr>
        <w:t>системи, досліджувати його модель поведінки з точки зору здійснюваних покупок.</w:t>
      </w:r>
      <w:r w:rsidR="0052568C" w:rsidRPr="00312974">
        <w:rPr>
          <w:rPrChange w:id="4942" w:author="Rodion" w:date="2019-12-09T02:09:00Z">
            <w:rPr/>
          </w:rPrChange>
        </w:rPr>
        <w:t xml:space="preserve"> </w:t>
      </w:r>
    </w:p>
    <w:p w14:paraId="5EB619AA" w14:textId="77E98663" w:rsidR="004F4DFA" w:rsidRPr="00312974" w:rsidRDefault="0052568C" w:rsidP="000C2A1D">
      <w:pPr>
        <w:rPr>
          <w:rPrChange w:id="4943" w:author="Rodion" w:date="2019-12-09T02:09:00Z">
            <w:rPr/>
          </w:rPrChange>
        </w:rPr>
      </w:pPr>
      <w:r w:rsidRPr="00312974">
        <w:rPr>
          <w:rPrChange w:id="4944" w:author="Rodion" w:date="2019-12-09T02:09:00Z">
            <w:rPr/>
          </w:rPrChange>
        </w:rPr>
        <w:t xml:space="preserve">Для отримання більшої інтеграції розроблюваної системи автоматизації з повсякденним життям людини є доцільним розглядати взаємодію із вже існуючими екосистемами розумного дому. </w:t>
      </w:r>
    </w:p>
    <w:p w14:paraId="00AEBFF1" w14:textId="77B1FF46" w:rsidR="003702CA" w:rsidRPr="00312974" w:rsidRDefault="00BF6EB6" w:rsidP="000C2A1D">
      <w:pPr>
        <w:rPr>
          <w:rPrChange w:id="4945" w:author="Rodion" w:date="2019-12-09T02:09:00Z">
            <w:rPr/>
          </w:rPrChange>
        </w:rPr>
      </w:pPr>
      <w:r w:rsidRPr="00312974">
        <w:rPr>
          <w:rPrChange w:id="4946" w:author="Rodion" w:date="2019-12-09T02:09:00Z">
            <w:rPr/>
          </w:rPrChange>
        </w:rPr>
        <w:t xml:space="preserve">В </w:t>
      </w:r>
      <w:r w:rsidR="00790CE3" w:rsidRPr="00312974">
        <w:rPr>
          <w:rPrChange w:id="4947" w:author="Rodion" w:date="2019-12-09T02:09:00Z">
            <w:rPr/>
          </w:rPrChange>
        </w:rPr>
        <w:t>контексті</w:t>
      </w:r>
      <w:r w:rsidRPr="00312974">
        <w:rPr>
          <w:rPrChange w:id="4948" w:author="Rodion" w:date="2019-12-09T02:09:00Z">
            <w:rPr/>
          </w:rPrChange>
        </w:rPr>
        <w:t xml:space="preserve"> розроблюваного програмно-апаратного комплексу як системи моніторинг</w:t>
      </w:r>
      <w:r w:rsidR="00790CE3" w:rsidRPr="00312974">
        <w:rPr>
          <w:rPrChange w:id="4949" w:author="Rodion" w:date="2019-12-09T02:09:00Z">
            <w:rPr/>
          </w:rPrChange>
        </w:rPr>
        <w:t>у</w:t>
      </w:r>
      <w:r w:rsidRPr="00312974">
        <w:rPr>
          <w:rPrChange w:id="4950" w:author="Rodion" w:date="2019-12-09T02:09:00Z">
            <w:rPr/>
          </w:rPrChange>
        </w:rPr>
        <w:t xml:space="preserve"> товарів у домі, в</w:t>
      </w:r>
      <w:r w:rsidR="003702CA" w:rsidRPr="00312974">
        <w:rPr>
          <w:rPrChange w:id="4951" w:author="Rodion" w:date="2019-12-09T02:09:00Z">
            <w:rPr/>
          </w:rPrChange>
        </w:rPr>
        <w:t xml:space="preserve">провадження технології радіочастотної ідентифікації систему дозволяє користувачам </w:t>
      </w:r>
      <w:r w:rsidR="004F4DFA" w:rsidRPr="00312974">
        <w:rPr>
          <w:rPrChange w:id="4952" w:author="Rodion" w:date="2019-12-09T02:09:00Z">
            <w:rPr/>
          </w:rPrChange>
        </w:rPr>
        <w:t xml:space="preserve">не здійснювати додаткових дій для того щоб надавати системі вхідні дані. </w:t>
      </w:r>
      <w:r w:rsidR="00790CE3" w:rsidRPr="00312974">
        <w:rPr>
          <w:rPrChange w:id="4953" w:author="Rodion" w:date="2019-12-09T02:09:00Z">
            <w:rPr/>
          </w:rPrChange>
        </w:rPr>
        <w:t xml:space="preserve">Для того щоб система помітила товар як викинутий, користувачеві необхідно лише попередньо розмістити пристрій зчитування </w:t>
      </w:r>
      <w:del w:id="4954" w:author="Rodion Kharabet" w:date="2019-12-06T02:37:00Z">
        <w:r w:rsidR="00790CE3" w:rsidRPr="00312974" w:rsidDel="005A2358">
          <w:rPr>
            <w:rPrChange w:id="4955" w:author="Rodion" w:date="2019-12-09T02:09:00Z">
              <w:rPr/>
            </w:rPrChange>
          </w:rPr>
          <w:delText>RFID міток</w:delText>
        </w:r>
      </w:del>
      <w:ins w:id="4956" w:author="Rodion Kharabet" w:date="2019-12-06T02:37:00Z">
        <w:r w:rsidR="005A2358" w:rsidRPr="00312974">
          <w:rPr>
            <w:rPrChange w:id="4957" w:author="Rodion" w:date="2019-12-09T02:09:00Z">
              <w:rPr/>
            </w:rPrChange>
          </w:rPr>
          <w:t>RFID-міток</w:t>
        </w:r>
      </w:ins>
      <w:r w:rsidR="00790CE3" w:rsidRPr="00312974">
        <w:rPr>
          <w:rPrChange w:id="4958" w:author="Rodion" w:date="2019-12-09T02:09:00Z">
            <w:rPr/>
          </w:rPrChange>
        </w:rPr>
        <w:t xml:space="preserve"> неподалік від сміттєвого кошика. Коли людина буде викидати товар у кошик – RFID</w:t>
      </w:r>
      <w:ins w:id="4959" w:author="Rodion Kharabet" w:date="2019-12-06T02:37:00Z">
        <w:r w:rsidR="005A2358" w:rsidRPr="00312974">
          <w:rPr>
            <w:rPrChange w:id="4960" w:author="Rodion" w:date="2019-12-09T02:09:00Z">
              <w:rPr/>
            </w:rPrChange>
          </w:rPr>
          <w:t>-</w:t>
        </w:r>
      </w:ins>
      <w:del w:id="4961" w:author="Rodion Kharabet" w:date="2019-12-06T02:37:00Z">
        <w:r w:rsidR="00790CE3" w:rsidRPr="00312974" w:rsidDel="005A2358">
          <w:rPr>
            <w:rPrChange w:id="4962" w:author="Rodion" w:date="2019-12-09T02:09:00Z">
              <w:rPr/>
            </w:rPrChange>
          </w:rPr>
          <w:delText xml:space="preserve"> </w:delText>
        </w:r>
      </w:del>
      <w:r w:rsidR="00790CE3" w:rsidRPr="00312974">
        <w:rPr>
          <w:rPrChange w:id="4963" w:author="Rodion" w:date="2019-12-09T02:09:00Z">
            <w:rPr/>
          </w:rPrChange>
        </w:rPr>
        <w:t xml:space="preserve">зчитувач виявить мітку в полі своєї дії, визначить її ідентифікатор і відправить дані на обробку до </w:t>
      </w:r>
      <w:r w:rsidR="00790CE3" w:rsidRPr="00312974">
        <w:rPr>
          <w:rPrChange w:id="4964" w:author="Rodion" w:date="2019-12-09T02:09:00Z">
            <w:rPr/>
          </w:rPrChange>
        </w:rPr>
        <w:lastRenderedPageBreak/>
        <w:t xml:space="preserve">верхнього рівня системи. З точки зору людини такий </w:t>
      </w:r>
      <w:r w:rsidR="00B95D0E" w:rsidRPr="00312974">
        <w:rPr>
          <w:rPrChange w:id="4965" w:author="Rodion" w:date="2019-12-09T02:09:00Z">
            <w:rPr/>
          </w:rPrChange>
        </w:rPr>
        <w:t>процес</w:t>
      </w:r>
      <w:r w:rsidR="00790CE3" w:rsidRPr="00312974">
        <w:rPr>
          <w:rPrChange w:id="4966" w:author="Rodion" w:date="2019-12-09T02:09:00Z">
            <w:rPr/>
          </w:rPrChange>
        </w:rPr>
        <w:t xml:space="preserve"> роботи системи ніяк не вплине на її дії в порівнянні з тим, як вона викидала товари у сміттєвий кошик до того як почала користуватися даною системою автоматизації ведення домашнього господарства. </w:t>
      </w:r>
      <w:r w:rsidR="00B8152F" w:rsidRPr="00312974">
        <w:rPr>
          <w:rPrChange w:id="4967" w:author="Rodion" w:date="2019-12-09T02:09:00Z">
            <w:rPr/>
          </w:rPrChange>
        </w:rPr>
        <w:t>Слід відмітити, що</w:t>
      </w:r>
      <w:r w:rsidR="000B0F7D" w:rsidRPr="00312974">
        <w:rPr>
          <w:rPrChange w:id="4968" w:author="Rodion" w:date="2019-12-09T02:09:00Z">
            <w:rPr/>
          </w:rPrChange>
        </w:rPr>
        <w:t>,</w:t>
      </w:r>
      <w:r w:rsidR="00B8152F" w:rsidRPr="00312974">
        <w:rPr>
          <w:rPrChange w:id="4969" w:author="Rodion" w:date="2019-12-09T02:09:00Z">
            <w:rPr/>
          </w:rPrChange>
        </w:rPr>
        <w:t xml:space="preserve"> при використанні ідентифікації за допомогою штрих-коду</w:t>
      </w:r>
      <w:r w:rsidR="000B0F7D" w:rsidRPr="00312974">
        <w:rPr>
          <w:rPrChange w:id="4970" w:author="Rodion" w:date="2019-12-09T02:09:00Z">
            <w:rPr/>
          </w:rPrChange>
        </w:rPr>
        <w:t>,</w:t>
      </w:r>
      <w:r w:rsidR="00B8152F" w:rsidRPr="00312974">
        <w:rPr>
          <w:rPrChange w:id="4971" w:author="Rodion" w:date="2019-12-09T02:09:00Z">
            <w:rPr/>
          </w:rPrChange>
        </w:rPr>
        <w:t xml:space="preserve"> </w:t>
      </w:r>
      <w:r w:rsidR="000B0F7D" w:rsidRPr="00312974">
        <w:rPr>
          <w:rPrChange w:id="4972" w:author="Rodion" w:date="2019-12-09T02:09:00Z">
            <w:rPr/>
          </w:rPrChange>
        </w:rPr>
        <w:t xml:space="preserve">людина повинна змінити звичний алгоритм викидання у сміття. Оскільки вона повинна не забути </w:t>
      </w:r>
      <w:proofErr w:type="spellStart"/>
      <w:r w:rsidR="000B0F7D" w:rsidRPr="00312974">
        <w:rPr>
          <w:rPrChange w:id="4973" w:author="Rodion" w:date="2019-12-09T02:09:00Z">
            <w:rPr/>
          </w:rPrChange>
        </w:rPr>
        <w:t>відсканувати</w:t>
      </w:r>
      <w:proofErr w:type="spellEnd"/>
      <w:r w:rsidR="000B0F7D" w:rsidRPr="00312974">
        <w:rPr>
          <w:rPrChange w:id="4974" w:author="Rodion" w:date="2019-12-09T02:09:00Z">
            <w:rPr/>
          </w:rPrChange>
        </w:rPr>
        <w:t xml:space="preserve"> штрих-код на упаковці. Якщо під час </w:t>
      </w:r>
      <w:r w:rsidR="006402FB" w:rsidRPr="00312974">
        <w:rPr>
          <w:rPrChange w:id="4975" w:author="Rodion" w:date="2019-12-09T02:09:00Z">
            <w:rPr/>
          </w:rPrChange>
        </w:rPr>
        <w:t>відкриття</w:t>
      </w:r>
      <w:r w:rsidR="000B0F7D" w:rsidRPr="00312974">
        <w:rPr>
          <w:rPrChange w:id="4976" w:author="Rodion" w:date="2019-12-09T02:09:00Z">
            <w:rPr/>
          </w:rPrChange>
        </w:rPr>
        <w:t xml:space="preserve"> упаковки штрих-код був пошкоджений</w:t>
      </w:r>
      <w:r w:rsidR="00EB28D3" w:rsidRPr="00312974">
        <w:rPr>
          <w:rPrChange w:id="4977" w:author="Rodion" w:date="2019-12-09T02:09:00Z">
            <w:rPr/>
          </w:rPrChange>
        </w:rPr>
        <w:t>,</w:t>
      </w:r>
      <w:r w:rsidR="000B0F7D" w:rsidRPr="00312974">
        <w:rPr>
          <w:rPrChange w:id="4978" w:author="Rodion" w:date="2019-12-09T02:09:00Z">
            <w:rPr/>
          </w:rPrChange>
        </w:rPr>
        <w:t xml:space="preserve"> то його буде складно </w:t>
      </w:r>
      <w:r w:rsidR="003A169B" w:rsidRPr="00312974">
        <w:rPr>
          <w:rPrChange w:id="4979" w:author="Rodion" w:date="2019-12-09T02:09:00Z">
            <w:rPr/>
          </w:rPrChange>
        </w:rPr>
        <w:t>успішно</w:t>
      </w:r>
      <w:r w:rsidR="000B0F7D" w:rsidRPr="00312974">
        <w:rPr>
          <w:rPrChange w:id="4980" w:author="Rodion" w:date="2019-12-09T02:09:00Z">
            <w:rPr/>
          </w:rPrChange>
        </w:rPr>
        <w:t xml:space="preserve"> </w:t>
      </w:r>
      <w:proofErr w:type="spellStart"/>
      <w:r w:rsidR="000B0F7D" w:rsidRPr="00312974">
        <w:rPr>
          <w:rPrChange w:id="4981" w:author="Rodion" w:date="2019-12-09T02:09:00Z">
            <w:rPr/>
          </w:rPrChange>
        </w:rPr>
        <w:t>відсканувати</w:t>
      </w:r>
      <w:proofErr w:type="spellEnd"/>
      <w:r w:rsidR="000B0F7D" w:rsidRPr="00312974">
        <w:rPr>
          <w:rPrChange w:id="4982" w:author="Rodion" w:date="2019-12-09T02:09:00Z">
            <w:rPr/>
          </w:rPrChange>
        </w:rPr>
        <w:t xml:space="preserve"> під час викидання </w:t>
      </w:r>
      <w:r w:rsidR="003F1677" w:rsidRPr="00312974">
        <w:rPr>
          <w:rPrChange w:id="4983" w:author="Rodion" w:date="2019-12-09T02:09:00Z">
            <w:rPr/>
          </w:rPrChange>
        </w:rPr>
        <w:t>у</w:t>
      </w:r>
      <w:r w:rsidR="000B0F7D" w:rsidRPr="00312974">
        <w:rPr>
          <w:rPrChange w:id="4984" w:author="Rodion" w:date="2019-12-09T02:09:00Z">
            <w:rPr/>
          </w:rPrChange>
        </w:rPr>
        <w:t>паковки у сміття.</w:t>
      </w:r>
    </w:p>
    <w:p w14:paraId="0E412469" w14:textId="3AFBC055" w:rsidR="007311EE" w:rsidRPr="00312974" w:rsidRDefault="00951DA8" w:rsidP="000C2A1D">
      <w:pPr>
        <w:rPr>
          <w:rPrChange w:id="4985" w:author="Rodion" w:date="2019-12-09T02:09:00Z">
            <w:rPr/>
          </w:rPrChange>
        </w:rPr>
      </w:pPr>
      <w:r w:rsidRPr="00312974">
        <w:rPr>
          <w:rPrChange w:id="4986" w:author="Rodion" w:date="2019-12-09T02:09:00Z">
            <w:rPr/>
          </w:rPrChange>
        </w:rPr>
        <w:t xml:space="preserve">Однак використання радіочастотної ідентифікації призводить до додаткових витрат для користувача. Нажаль, в наш час маркування </w:t>
      </w:r>
      <w:del w:id="4987" w:author="Rodion" w:date="2019-12-05T23:59:00Z">
        <w:r w:rsidRPr="00312974" w:rsidDel="00AB0F99">
          <w:rPr>
            <w:rPrChange w:id="4988" w:author="Rodion" w:date="2019-12-09T02:09:00Z">
              <w:rPr/>
            </w:rPrChange>
          </w:rPr>
          <w:delText>RFID мітка</w:delText>
        </w:r>
      </w:del>
      <w:ins w:id="4989" w:author="Rodion" w:date="2019-12-05T23:59:00Z">
        <w:r w:rsidR="00AB0F99" w:rsidRPr="00312974">
          <w:rPr>
            <w:rPrChange w:id="4990" w:author="Rodion" w:date="2019-12-09T02:09:00Z">
              <w:rPr/>
            </w:rPrChange>
          </w:rPr>
          <w:t>RFID-мітка</w:t>
        </w:r>
      </w:ins>
      <w:r w:rsidRPr="00312974">
        <w:rPr>
          <w:rPrChange w:id="4991" w:author="Rodion" w:date="2019-12-09T02:09:00Z">
            <w:rPr/>
          </w:rPrChange>
        </w:rPr>
        <w:t xml:space="preserve">ми товарів в магазинах можна зустріти дуже </w:t>
      </w:r>
      <w:proofErr w:type="spellStart"/>
      <w:r w:rsidRPr="00312974">
        <w:rPr>
          <w:rPrChange w:id="4992" w:author="Rodion" w:date="2019-12-09T02:09:00Z">
            <w:rPr/>
          </w:rPrChange>
        </w:rPr>
        <w:t>рідко</w:t>
      </w:r>
      <w:proofErr w:type="spellEnd"/>
      <w:r w:rsidRPr="00312974">
        <w:rPr>
          <w:rPrChange w:id="4993" w:author="Rodion" w:date="2019-12-09T02:09:00Z">
            <w:rPr/>
          </w:rPrChange>
        </w:rPr>
        <w:t xml:space="preserve">. На всі товари їх не вигідно чіпляти ні виробникам, ні магазинам. Такому маркуванню підлягають тільки цінні товари. Адже збитки з крадіжки таких товарів перевищили б вартість маркування </w:t>
      </w:r>
      <w:del w:id="4994" w:author="Rodion" w:date="2019-12-05T23:59:00Z">
        <w:r w:rsidR="00EB78E6" w:rsidRPr="00312974" w:rsidDel="00AB0F99">
          <w:rPr>
            <w:rPrChange w:id="4995" w:author="Rodion" w:date="2019-12-09T02:09:00Z">
              <w:rPr/>
            </w:rPrChange>
          </w:rPr>
          <w:delText>RFID мітка</w:delText>
        </w:r>
      </w:del>
      <w:ins w:id="4996" w:author="Rodion" w:date="2019-12-05T23:59:00Z">
        <w:r w:rsidR="00AB0F99" w:rsidRPr="00312974">
          <w:rPr>
            <w:rPrChange w:id="4997" w:author="Rodion" w:date="2019-12-09T02:09:00Z">
              <w:rPr/>
            </w:rPrChange>
          </w:rPr>
          <w:t>RFID-мітка</w:t>
        </w:r>
      </w:ins>
      <w:r w:rsidR="00EB78E6" w:rsidRPr="00312974">
        <w:rPr>
          <w:rPrChange w:id="4998" w:author="Rodion" w:date="2019-12-09T02:09:00Z">
            <w:rPr/>
          </w:rPrChange>
        </w:rPr>
        <w:t xml:space="preserve">ми. Тому користувачам програмно-апаратного комплексу необхідно самостійно придбати мітки на липкій основі, щоб всі куплені товари </w:t>
      </w:r>
      <w:r w:rsidR="007E7343" w:rsidRPr="00312974">
        <w:rPr>
          <w:rPrChange w:id="4999" w:author="Rodion" w:date="2019-12-09T02:09:00Z">
            <w:rPr/>
          </w:rPrChange>
        </w:rPr>
        <w:t xml:space="preserve">можна було </w:t>
      </w:r>
      <w:r w:rsidR="00EB78E6" w:rsidRPr="00312974">
        <w:rPr>
          <w:rPrChange w:id="5000" w:author="Rodion" w:date="2019-12-09T02:09:00Z">
            <w:rPr/>
          </w:rPrChange>
        </w:rPr>
        <w:t xml:space="preserve">самостійно маркувати. </w:t>
      </w:r>
      <w:r w:rsidR="007E7343" w:rsidRPr="00312974">
        <w:rPr>
          <w:rPrChange w:id="5001" w:author="Rodion" w:date="2019-12-09T02:09:00Z">
            <w:rPr/>
          </w:rPrChange>
        </w:rPr>
        <w:t xml:space="preserve">У світі існує тенденція до заміни штрих-кодів на </w:t>
      </w:r>
      <w:del w:id="5002" w:author="Rodion Kharabet" w:date="2019-12-06T02:57:00Z">
        <w:r w:rsidR="007E7343" w:rsidRPr="00312974" w:rsidDel="003E415E">
          <w:rPr>
            <w:rPrChange w:id="5003" w:author="Rodion" w:date="2019-12-09T02:09:00Z">
              <w:rPr/>
            </w:rPrChange>
          </w:rPr>
          <w:delText>RFID мітки</w:delText>
        </w:r>
      </w:del>
      <w:ins w:id="5004" w:author="Rodion Kharabet" w:date="2019-12-06T02:57:00Z">
        <w:r w:rsidR="003E415E" w:rsidRPr="00312974">
          <w:rPr>
            <w:rPrChange w:id="5005" w:author="Rodion" w:date="2019-12-09T02:09:00Z">
              <w:rPr/>
            </w:rPrChange>
          </w:rPr>
          <w:t>RFID-мітки</w:t>
        </w:r>
      </w:ins>
      <w:r w:rsidR="00CC1E83" w:rsidRPr="00312974">
        <w:rPr>
          <w:rPrChange w:id="5006" w:author="Rodion" w:date="2019-12-09T02:09:00Z">
            <w:rPr/>
          </w:rPrChange>
        </w:rPr>
        <w:t xml:space="preserve">. Вже в цьому році, третя по величині мережа роздрібної </w:t>
      </w:r>
      <w:r w:rsidR="006402FB" w:rsidRPr="00312974">
        <w:rPr>
          <w:rPrChange w:id="5007" w:author="Rodion" w:date="2019-12-09T02:09:00Z">
            <w:rPr/>
          </w:rPrChange>
        </w:rPr>
        <w:t>торгівлі</w:t>
      </w:r>
      <w:r w:rsidR="00CC1E83" w:rsidRPr="00312974">
        <w:rPr>
          <w:rPrChange w:id="5008" w:author="Rodion" w:date="2019-12-09T02:09:00Z">
            <w:rPr/>
          </w:rPrChange>
        </w:rPr>
        <w:t xml:space="preserve">, після </w:t>
      </w:r>
      <w:proofErr w:type="spellStart"/>
      <w:r w:rsidR="00CC1E83" w:rsidRPr="00312974">
        <w:rPr>
          <w:rPrChange w:id="5009" w:author="Rodion" w:date="2019-12-09T02:09:00Z">
            <w:rPr/>
          </w:rPrChange>
        </w:rPr>
        <w:t>Wal-Mart</w:t>
      </w:r>
      <w:proofErr w:type="spellEnd"/>
      <w:r w:rsidR="00CC1E83" w:rsidRPr="00312974">
        <w:rPr>
          <w:rPrChange w:id="5010" w:author="Rodion" w:date="2019-12-09T02:09:00Z">
            <w:rPr/>
          </w:rPrChange>
        </w:rPr>
        <w:t xml:space="preserve"> та </w:t>
      </w:r>
      <w:proofErr w:type="spellStart"/>
      <w:r w:rsidR="00CC1E83" w:rsidRPr="00312974">
        <w:rPr>
          <w:rPrChange w:id="5011" w:author="Rodion" w:date="2019-12-09T02:09:00Z">
            <w:rPr/>
          </w:rPrChange>
        </w:rPr>
        <w:t>The</w:t>
      </w:r>
      <w:proofErr w:type="spellEnd"/>
      <w:r w:rsidR="00CC1E83" w:rsidRPr="00312974">
        <w:rPr>
          <w:rPrChange w:id="5012" w:author="Rodion" w:date="2019-12-09T02:09:00Z">
            <w:rPr/>
          </w:rPrChange>
        </w:rPr>
        <w:t xml:space="preserve"> </w:t>
      </w:r>
      <w:proofErr w:type="spellStart"/>
      <w:r w:rsidR="00CC1E83" w:rsidRPr="00312974">
        <w:rPr>
          <w:rPrChange w:id="5013" w:author="Rodion" w:date="2019-12-09T02:09:00Z">
            <w:rPr/>
          </w:rPrChange>
        </w:rPr>
        <w:t>Home</w:t>
      </w:r>
      <w:proofErr w:type="spellEnd"/>
      <w:r w:rsidR="00CC1E83" w:rsidRPr="00312974">
        <w:rPr>
          <w:rPrChange w:id="5014" w:author="Rodion" w:date="2019-12-09T02:09:00Z">
            <w:rPr/>
          </w:rPrChange>
        </w:rPr>
        <w:t xml:space="preserve"> </w:t>
      </w:r>
      <w:proofErr w:type="spellStart"/>
      <w:r w:rsidR="00CC1E83" w:rsidRPr="00312974">
        <w:rPr>
          <w:rPrChange w:id="5015" w:author="Rodion" w:date="2019-12-09T02:09:00Z">
            <w:rPr/>
          </w:rPrChange>
        </w:rPr>
        <w:t>Depot</w:t>
      </w:r>
      <w:proofErr w:type="spellEnd"/>
      <w:r w:rsidR="00CC1E83" w:rsidRPr="00312974">
        <w:rPr>
          <w:rPrChange w:id="5016" w:author="Rodion" w:date="2019-12-09T02:09:00Z">
            <w:rPr/>
          </w:rPrChange>
        </w:rPr>
        <w:t xml:space="preserve">, </w:t>
      </w:r>
      <w:proofErr w:type="spellStart"/>
      <w:r w:rsidR="00CC1E83" w:rsidRPr="00312974">
        <w:rPr>
          <w:rPrChange w:id="5017" w:author="Rodion" w:date="2019-12-09T02:09:00Z">
            <w:rPr/>
          </w:rPrChange>
        </w:rPr>
        <w:t>Kroger</w:t>
      </w:r>
      <w:proofErr w:type="spellEnd"/>
      <w:r w:rsidR="00CC1E83" w:rsidRPr="00312974">
        <w:rPr>
          <w:rPrChange w:id="5018" w:author="Rodion" w:date="2019-12-09T02:09:00Z">
            <w:rPr/>
          </w:rPrChange>
        </w:rPr>
        <w:t xml:space="preserve"> представила новий формат магазинів, де замість штрих-кодів для обліку використовуються радіочастотні мітки. Спільно з Microsoft вони реалізували розрахунок на касі через мобільний додаток</w:t>
      </w:r>
      <w:r w:rsidR="007311EE" w:rsidRPr="00312974">
        <w:rPr>
          <w:rPrChange w:id="5019" w:author="Rodion" w:date="2019-12-09T02:09:00Z">
            <w:rPr/>
          </w:rPrChange>
        </w:rPr>
        <w:t xml:space="preserve">, </w:t>
      </w:r>
      <w:r w:rsidR="006402FB" w:rsidRPr="00312974">
        <w:rPr>
          <w:rPrChange w:id="5020" w:author="Rodion" w:date="2019-12-09T02:09:00Z">
            <w:rPr/>
          </w:rPrChange>
        </w:rPr>
        <w:t>використовуючи</w:t>
      </w:r>
      <w:r w:rsidR="007311EE" w:rsidRPr="00312974">
        <w:rPr>
          <w:rPrChange w:id="5021" w:author="Rodion" w:date="2019-12-09T02:09:00Z">
            <w:rPr/>
          </w:rPrChange>
        </w:rPr>
        <w:t xml:space="preserve"> чіпи NFC [</w:t>
      </w:r>
      <w:del w:id="5022" w:author="Rodion Kharabet" w:date="2019-12-06T02:38:00Z">
        <w:r w:rsidR="00C514DB" w:rsidRPr="00030B2B" w:rsidDel="005A2358">
          <w:fldChar w:fldCharType="begin"/>
        </w:r>
        <w:r w:rsidR="00C514DB" w:rsidRPr="00312974" w:rsidDel="005A2358">
          <w:rPr>
            <w:rPrChange w:id="5023" w:author="Rodion" w:date="2019-12-09T02:09:00Z">
              <w:rPr/>
            </w:rPrChange>
          </w:rPr>
          <w:delInstrText xml:space="preserve"> HYPERLINK "https://progressivegrocer.com/new-grocery-technology-piloted-kroger-microsoft-shows-store-future" </w:delInstrText>
        </w:r>
        <w:r w:rsidR="00C514DB" w:rsidRPr="00312974" w:rsidDel="005A2358">
          <w:rPr>
            <w:rPrChange w:id="5024" w:author="Rodion" w:date="2019-12-09T02:09:00Z">
              <w:rPr>
                <w:rStyle w:val="Hyperlink"/>
              </w:rPr>
            </w:rPrChange>
          </w:rPr>
          <w:fldChar w:fldCharType="separate"/>
        </w:r>
        <w:r w:rsidR="007311EE" w:rsidRPr="00312974" w:rsidDel="005A2358">
          <w:rPr>
            <w:rStyle w:val="Hyperlink"/>
            <w:rPrChange w:id="5025" w:author="Rodion" w:date="2019-12-09T02:09:00Z">
              <w:rPr>
                <w:rStyle w:val="Hyperlink"/>
              </w:rPr>
            </w:rPrChange>
          </w:rPr>
          <w:delText>https://progressivegrocer.com/new-grocery-technology-piloted-kroger-microsoft-shows-store-future</w:delText>
        </w:r>
        <w:r w:rsidR="00C514DB" w:rsidRPr="00312974" w:rsidDel="005A2358">
          <w:rPr>
            <w:rStyle w:val="Hyperlink"/>
            <w:rPrChange w:id="5026" w:author="Rodion" w:date="2019-12-09T02:09:00Z">
              <w:rPr>
                <w:rStyle w:val="Hyperlink"/>
              </w:rPr>
            </w:rPrChange>
          </w:rPr>
          <w:fldChar w:fldCharType="end"/>
        </w:r>
      </w:del>
      <w:ins w:id="5027" w:author="Rodion Kharabet" w:date="2019-12-06T02:38:00Z">
        <w:r w:rsidR="005A2358" w:rsidRPr="00030B2B">
          <w:t>36</w:t>
        </w:r>
        <w:r w:rsidR="005A2358" w:rsidRPr="00312974">
          <w:rPr>
            <w:rPrChange w:id="5028" w:author="Rodion" w:date="2019-12-09T02:09:00Z">
              <w:rPr>
                <w:lang w:val="en-US"/>
              </w:rPr>
            </w:rPrChange>
          </w:rPr>
          <w:t>]</w:t>
        </w:r>
      </w:ins>
      <w:del w:id="5029" w:author="Rodion Kharabet" w:date="2019-12-06T02:38:00Z">
        <w:r w:rsidR="007311EE" w:rsidRPr="00030B2B" w:rsidDel="005A2358">
          <w:delText>]</w:delText>
        </w:r>
      </w:del>
      <w:r w:rsidR="007311EE" w:rsidRPr="00312974">
        <w:rPr>
          <w:rPrChange w:id="5030" w:author="Rodion" w:date="2019-12-09T02:09:00Z">
            <w:rPr/>
          </w:rPrChange>
        </w:rPr>
        <w:t xml:space="preserve">. </w:t>
      </w:r>
    </w:p>
    <w:p w14:paraId="2C4C1801" w14:textId="6B89F721" w:rsidR="007311EE" w:rsidRPr="00312974" w:rsidRDefault="007311EE" w:rsidP="00C32FC6">
      <w:pPr>
        <w:rPr>
          <w:rPrChange w:id="5031" w:author="Rodion" w:date="2019-12-09T02:09:00Z">
            <w:rPr/>
          </w:rPrChange>
        </w:rPr>
      </w:pPr>
      <w:r w:rsidRPr="00312974">
        <w:rPr>
          <w:rPrChange w:id="5032" w:author="Rodion" w:date="2019-12-09T02:09:00Z">
            <w:rPr/>
          </w:rPrChange>
        </w:rPr>
        <w:t>Такі події з участю всесвітньо відомих компаній в сфері маркетингу свідч</w:t>
      </w:r>
      <w:r w:rsidR="00964F8B" w:rsidRPr="00312974">
        <w:rPr>
          <w:rPrChange w:id="5033" w:author="Rodion" w:date="2019-12-09T02:09:00Z">
            <w:rPr/>
          </w:rPrChange>
        </w:rPr>
        <w:t>а</w:t>
      </w:r>
      <w:r w:rsidRPr="00312974">
        <w:rPr>
          <w:rPrChange w:id="5034" w:author="Rodion" w:date="2019-12-09T02:09:00Z">
            <w:rPr/>
          </w:rPrChange>
        </w:rPr>
        <w:t xml:space="preserve">ть підтвердженням того, що у майбутньому світ може відмовитися від використання штрих-кодів на користь </w:t>
      </w:r>
      <w:del w:id="5035" w:author="Rodion Kharabet" w:date="2019-12-06T02:37:00Z">
        <w:r w:rsidRPr="00312974" w:rsidDel="005A2358">
          <w:rPr>
            <w:rPrChange w:id="5036" w:author="Rodion" w:date="2019-12-09T02:09:00Z">
              <w:rPr/>
            </w:rPrChange>
          </w:rPr>
          <w:delText>RFID міток</w:delText>
        </w:r>
      </w:del>
      <w:ins w:id="5037" w:author="Rodion Kharabet" w:date="2019-12-06T02:37:00Z">
        <w:r w:rsidR="005A2358" w:rsidRPr="00312974">
          <w:rPr>
            <w:rPrChange w:id="5038" w:author="Rodion" w:date="2019-12-09T02:09:00Z">
              <w:rPr/>
            </w:rPrChange>
          </w:rPr>
          <w:t>RFID-міток</w:t>
        </w:r>
      </w:ins>
      <w:r w:rsidRPr="00312974">
        <w:rPr>
          <w:rPrChange w:id="5039" w:author="Rodion" w:date="2019-12-09T02:09:00Z">
            <w:rPr/>
          </w:rPrChange>
        </w:rPr>
        <w:t xml:space="preserve">. Тож можна сказати, що для сьогоднішніх потенційних користувачів розроблюваної системи незручності, пов’язані з необхідністю самостійного маркування товарів радіочастотним мітками, є лише тимчасовими. В подальшому, коли маркування </w:t>
      </w:r>
      <w:del w:id="5040" w:author="Rodion" w:date="2019-12-05T23:59:00Z">
        <w:r w:rsidRPr="00312974" w:rsidDel="00AB0F99">
          <w:rPr>
            <w:rPrChange w:id="5041" w:author="Rodion" w:date="2019-12-09T02:09:00Z">
              <w:rPr/>
            </w:rPrChange>
          </w:rPr>
          <w:delText>RFID мітка</w:delText>
        </w:r>
      </w:del>
      <w:ins w:id="5042" w:author="Rodion" w:date="2019-12-05T23:59:00Z">
        <w:r w:rsidR="00AB0F99" w:rsidRPr="00312974">
          <w:rPr>
            <w:rPrChange w:id="5043" w:author="Rodion" w:date="2019-12-09T02:09:00Z">
              <w:rPr/>
            </w:rPrChange>
          </w:rPr>
          <w:t>RFID-мітка</w:t>
        </w:r>
      </w:ins>
      <w:r w:rsidRPr="00312974">
        <w:rPr>
          <w:rPrChange w:id="5044" w:author="Rodion" w:date="2019-12-09T02:09:00Z">
            <w:rPr/>
          </w:rPrChange>
        </w:rPr>
        <w:t xml:space="preserve">ми буде </w:t>
      </w:r>
      <w:r w:rsidR="00964F8B" w:rsidRPr="00312974">
        <w:rPr>
          <w:rPrChange w:id="5045" w:author="Rodion" w:date="2019-12-09T02:09:00Z">
            <w:rPr/>
          </w:rPrChange>
        </w:rPr>
        <w:t xml:space="preserve">забезпечуватися мережами роздрібної торгівлі, або навіть виробниками, користувачам не треба буде витрачати час та кошти на маркування товарів самостійно. </w:t>
      </w:r>
    </w:p>
    <w:p w14:paraId="6EA4417D" w14:textId="6B4A88A8" w:rsidR="007311EE" w:rsidRPr="00312974" w:rsidRDefault="00865B3F" w:rsidP="00C32FC6">
      <w:pPr>
        <w:rPr>
          <w:rPrChange w:id="5046" w:author="Rodion" w:date="2019-12-09T02:09:00Z">
            <w:rPr/>
          </w:rPrChange>
        </w:rPr>
      </w:pPr>
      <w:r w:rsidRPr="00312974">
        <w:rPr>
          <w:rPrChange w:id="5047" w:author="Rodion" w:date="2019-12-09T02:09:00Z">
            <w:rPr/>
          </w:rPrChange>
        </w:rPr>
        <w:lastRenderedPageBreak/>
        <w:t xml:space="preserve">Для користувачів, що не можуть дозволити собі витрати на мітки як на додатковий ресурс, який потрібно постійно поновлювати для функціонування системи в поточному варіанті, залишається єдиним способом ідентифікувати товари – штрих-кодом. Для цього не має необхідності постійно купляти допоміжні пристрої. </w:t>
      </w:r>
      <w:del w:id="5048" w:author="Rodion Kharabet" w:date="2019-12-06T02:42:00Z">
        <w:r w:rsidRPr="00312974" w:rsidDel="00C23711">
          <w:rPr>
            <w:rPrChange w:id="5049" w:author="Rodion" w:date="2019-12-09T02:09:00Z">
              <w:rPr/>
            </w:rPrChange>
          </w:rPr>
          <w:delText xml:space="preserve">Сканер </w:delText>
        </w:r>
      </w:del>
      <w:ins w:id="5050" w:author="Rodion Kharabet" w:date="2019-12-06T02:42:00Z">
        <w:r w:rsidR="00C23711" w:rsidRPr="00312974">
          <w:rPr>
            <w:rPrChange w:id="5051" w:author="Rodion" w:date="2019-12-09T02:09:00Z">
              <w:rPr>
                <w:lang w:val="ru-RU"/>
              </w:rPr>
            </w:rPrChange>
          </w:rPr>
          <w:t>Код</w:t>
        </w:r>
        <w:r w:rsidR="00C23711" w:rsidRPr="00030B2B">
          <w:t xml:space="preserve"> </w:t>
        </w:r>
      </w:ins>
      <w:r w:rsidRPr="00312974">
        <w:rPr>
          <w:rPrChange w:id="5052" w:author="Rodion" w:date="2019-12-09T02:09:00Z">
            <w:rPr/>
          </w:rPrChange>
        </w:rPr>
        <w:t>можна зчитати просто камерою смартфону.</w:t>
      </w:r>
    </w:p>
    <w:p w14:paraId="07456F9B" w14:textId="03B76650" w:rsidR="005A7CC1" w:rsidRPr="00312974" w:rsidRDefault="00865B3F" w:rsidP="00C32FC6">
      <w:pPr>
        <w:rPr>
          <w:rPrChange w:id="5053" w:author="Rodion" w:date="2019-12-09T02:09:00Z">
            <w:rPr/>
          </w:rPrChange>
        </w:rPr>
      </w:pPr>
      <w:r w:rsidRPr="00312974">
        <w:rPr>
          <w:rPrChange w:id="5054" w:author="Rodion" w:date="2019-12-09T02:09:00Z">
            <w:rPr/>
          </w:rPrChange>
        </w:rPr>
        <w:t>Програмне забезпечення спроектовано таким чином, що може приймати інформацію з будь-якого з трьох видів пристроїв – сканеру RFID, сканеру штрих-коді</w:t>
      </w:r>
      <w:r w:rsidR="008D3929" w:rsidRPr="00312974">
        <w:rPr>
          <w:rPrChange w:id="5055" w:author="Rodion" w:date="2019-12-09T02:09:00Z">
            <w:rPr/>
          </w:rPrChange>
        </w:rPr>
        <w:t>в</w:t>
      </w:r>
      <w:r w:rsidRPr="00312974">
        <w:rPr>
          <w:rPrChange w:id="5056" w:author="Rodion" w:date="2019-12-09T02:09:00Z">
            <w:rPr/>
          </w:rPrChange>
        </w:rPr>
        <w:t xml:space="preserve"> та смартфону. Це забезпечує </w:t>
      </w:r>
      <w:r w:rsidR="008D3929" w:rsidRPr="00312974">
        <w:rPr>
          <w:rPrChange w:id="5057" w:author="Rodion" w:date="2019-12-09T02:09:00Z">
            <w:rPr/>
          </w:rPrChange>
        </w:rPr>
        <w:t>досить широкий вибір альтернатив у контексті існуючих засобів ідентифікації товарів.</w:t>
      </w:r>
      <w:r w:rsidR="005A7CC1" w:rsidRPr="00312974">
        <w:rPr>
          <w:rPrChange w:id="5058" w:author="Rodion" w:date="2019-12-09T02:09:00Z">
            <w:rPr/>
          </w:rPrChange>
        </w:rPr>
        <w:t xml:space="preserve"> Отриманий ідентифікатор по мережі Інтернет буде передано до серверу</w:t>
      </w:r>
      <w:r w:rsidR="00DF736A" w:rsidRPr="00312974">
        <w:rPr>
          <w:rPrChange w:id="5059" w:author="Rodion" w:date="2019-12-09T02:09:00Z">
            <w:rPr/>
          </w:rPrChange>
        </w:rPr>
        <w:t xml:space="preserve"> та опрацьовано програмним забезпеченням. </w:t>
      </w:r>
    </w:p>
    <w:p w14:paraId="2DDCAB35" w14:textId="1F6F1574" w:rsidR="00DF736A" w:rsidRPr="00312974" w:rsidRDefault="00D87ED1" w:rsidP="00C32FC6">
      <w:pPr>
        <w:rPr>
          <w:rPrChange w:id="5060" w:author="Rodion" w:date="2019-12-09T02:09:00Z">
            <w:rPr/>
          </w:rPrChange>
        </w:rPr>
      </w:pPr>
      <w:r w:rsidRPr="00312974">
        <w:rPr>
          <w:rPrChange w:id="5061" w:author="Rodion" w:date="2019-12-09T02:09:00Z">
            <w:rPr/>
          </w:rPrChange>
        </w:rPr>
        <w:t>В розроблюваному програмно-апаратному комплексі</w:t>
      </w:r>
      <w:r w:rsidR="00DF736A" w:rsidRPr="00312974">
        <w:rPr>
          <w:rPrChange w:id="5062" w:author="Rodion" w:date="2019-12-09T02:09:00Z">
            <w:rPr/>
          </w:rPrChange>
        </w:rPr>
        <w:t xml:space="preserve"> програмна частина </w:t>
      </w:r>
      <w:r w:rsidRPr="00312974">
        <w:rPr>
          <w:rPrChange w:id="5063" w:author="Rodion" w:date="2019-12-09T02:09:00Z">
            <w:rPr/>
          </w:rPrChange>
        </w:rPr>
        <w:t>має відповідати</w:t>
      </w:r>
      <w:r w:rsidR="00DF736A" w:rsidRPr="00312974">
        <w:rPr>
          <w:rPrChange w:id="5064" w:author="Rodion" w:date="2019-12-09T02:09:00Z">
            <w:rPr/>
          </w:rPrChange>
        </w:rPr>
        <w:t xml:space="preserve"> за </w:t>
      </w:r>
      <w:r w:rsidRPr="00312974">
        <w:rPr>
          <w:rPrChange w:id="5065" w:author="Rodion" w:date="2019-12-09T02:09:00Z">
            <w:rPr/>
          </w:rPrChange>
        </w:rPr>
        <w:t>обробку інформації що надходить від фізичних пристроїв та представлення її у зручному для користувача вигляді. Найбільш універсальним варіантом реалізації є створення веб-застосунку</w:t>
      </w:r>
      <w:r w:rsidR="00344951" w:rsidRPr="00312974">
        <w:rPr>
          <w:rPrChange w:id="5066" w:author="Rodion" w:date="2019-12-09T02:09:00Z">
            <w:rPr/>
          </w:rPrChange>
        </w:rPr>
        <w:t xml:space="preserve">. Оскільки користувачу веб-застосунок буде доступний усюди: з будь-якого мобільного пристрою, з комп’ютеру чи ноутбуку та навіть з вбудованої мультимедійної або </w:t>
      </w:r>
      <w:proofErr w:type="spellStart"/>
      <w:r w:rsidR="00344951" w:rsidRPr="00312974">
        <w:rPr>
          <w:rPrChange w:id="5067" w:author="Rodion" w:date="2019-12-09T02:09:00Z">
            <w:rPr/>
          </w:rPrChange>
        </w:rPr>
        <w:t>пропрієтарної</w:t>
      </w:r>
      <w:proofErr w:type="spellEnd"/>
      <w:r w:rsidR="00344951" w:rsidRPr="00312974">
        <w:rPr>
          <w:rPrChange w:id="5068" w:author="Rodion" w:date="2019-12-09T02:09:00Z">
            <w:rPr/>
          </w:rPrChange>
        </w:rPr>
        <w:t xml:space="preserve"> електроніки (як пульт керування розумним домом). Для ідентифікації користувача в веб-застосунку передбачено створення аккаунту. Такий спосіб зручний для використання всією родиною. Кожен член сім’ї може </w:t>
      </w:r>
      <w:r w:rsidR="00650F63" w:rsidRPr="00312974">
        <w:rPr>
          <w:rPrChange w:id="5069" w:author="Rodion" w:date="2019-12-09T02:09:00Z">
            <w:rPr/>
          </w:rPrChange>
        </w:rPr>
        <w:t xml:space="preserve">увійти в аккаунт та побачити, які продукти наявні у домі. Або ж, після повернення з магазину, легко додати нові товари. </w:t>
      </w:r>
    </w:p>
    <w:p w14:paraId="0396D6B1" w14:textId="5E1BF5B7" w:rsidR="00CF743A" w:rsidRPr="00312974" w:rsidRDefault="00CF743A" w:rsidP="00C32FC6">
      <w:pPr>
        <w:rPr>
          <w:rPrChange w:id="5070" w:author="Rodion" w:date="2019-12-09T02:09:00Z">
            <w:rPr/>
          </w:rPrChange>
        </w:rPr>
      </w:pPr>
      <w:r w:rsidRPr="00312974">
        <w:rPr>
          <w:rPrChange w:id="5071" w:author="Rodion" w:date="2019-12-09T02:09:00Z">
            <w:rPr/>
          </w:rPrChange>
        </w:rPr>
        <w:t>Веб-застосунок, як спосіб взаємодії системи з людиною</w:t>
      </w:r>
      <w:r w:rsidR="001128C1" w:rsidRPr="00312974">
        <w:rPr>
          <w:rPrChange w:id="5072" w:author="Rodion" w:date="2019-12-09T02:09:00Z">
            <w:rPr/>
          </w:rPrChange>
        </w:rPr>
        <w:t>,</w:t>
      </w:r>
      <w:r w:rsidRPr="00312974">
        <w:rPr>
          <w:rPrChange w:id="5073" w:author="Rodion" w:date="2019-12-09T02:09:00Z">
            <w:rPr/>
          </w:rPrChange>
        </w:rPr>
        <w:t xml:space="preserve"> є </w:t>
      </w:r>
      <w:r w:rsidR="001128C1" w:rsidRPr="00312974">
        <w:rPr>
          <w:rPrChange w:id="5074" w:author="Rodion" w:date="2019-12-09T02:09:00Z">
            <w:rPr/>
          </w:rPrChange>
        </w:rPr>
        <w:t xml:space="preserve">одним з найкращих, оскільки це вже звичний та знайомий кожному інструмент. Він надає повну свободу у тому де і як його використовувати. Необхідно лише мати доступ до Інтернету, що в наш час не є </w:t>
      </w:r>
      <w:del w:id="5075" w:author="Rodion Kharabet" w:date="2019-12-06T02:42:00Z">
        <w:r w:rsidR="001128C1" w:rsidRPr="00312974" w:rsidDel="00C23711">
          <w:rPr>
            <w:rPrChange w:id="5076" w:author="Rodion" w:date="2019-12-09T02:09:00Z">
              <w:rPr/>
            </w:rPrChange>
          </w:rPr>
          <w:delText xml:space="preserve">великою </w:delText>
        </w:r>
      </w:del>
      <w:r w:rsidR="001128C1" w:rsidRPr="00312974">
        <w:rPr>
          <w:rPrChange w:id="5077" w:author="Rodion" w:date="2019-12-09T02:09:00Z">
            <w:rPr/>
          </w:rPrChange>
        </w:rPr>
        <w:t>проблемою</w:t>
      </w:r>
      <w:del w:id="5078" w:author="Rodion Kharabet" w:date="2019-12-06T02:42:00Z">
        <w:r w:rsidR="001128C1" w:rsidRPr="00312974" w:rsidDel="00C23711">
          <w:rPr>
            <w:rPrChange w:id="5079" w:author="Rodion" w:date="2019-12-09T02:09:00Z">
              <w:rPr/>
            </w:rPrChange>
          </w:rPr>
          <w:delText xml:space="preserve"> у містах</w:delText>
        </w:r>
      </w:del>
      <w:r w:rsidR="001128C1" w:rsidRPr="00312974">
        <w:rPr>
          <w:rPrChange w:id="5080" w:author="Rodion" w:date="2019-12-09T02:09:00Z">
            <w:rPr/>
          </w:rPrChange>
        </w:rPr>
        <w:t>.</w:t>
      </w:r>
    </w:p>
    <w:p w14:paraId="009A976D" w14:textId="757C6E2C" w:rsidR="00CC040A" w:rsidRPr="00312974" w:rsidRDefault="001128C1" w:rsidP="00C32FC6">
      <w:pPr>
        <w:rPr>
          <w:rPrChange w:id="5081" w:author="Rodion" w:date="2019-12-09T02:09:00Z">
            <w:rPr/>
          </w:rPrChange>
        </w:rPr>
      </w:pPr>
      <w:r w:rsidRPr="00312974">
        <w:rPr>
          <w:rPrChange w:id="5082" w:author="Rodion" w:date="2019-12-09T02:09:00Z">
            <w:rPr/>
          </w:rPrChange>
        </w:rPr>
        <w:t xml:space="preserve">Весь програмно-апаратний комплекс призначений для використання в приміщені, де необхідно </w:t>
      </w:r>
      <w:r w:rsidR="00057291" w:rsidRPr="00312974">
        <w:rPr>
          <w:rPrChange w:id="5083" w:author="Rodion" w:date="2019-12-09T02:09:00Z">
            <w:rPr/>
          </w:rPrChange>
        </w:rPr>
        <w:t>впровадити автоматизацію ведення домашнього господарс</w:t>
      </w:r>
      <w:r w:rsidR="00CB4F6F" w:rsidRPr="00312974">
        <w:rPr>
          <w:rPrChange w:id="5084" w:author="Rodion" w:date="2019-12-09T02:09:00Z">
            <w:rPr/>
          </w:rPrChange>
        </w:rPr>
        <w:t>т</w:t>
      </w:r>
      <w:r w:rsidR="00057291" w:rsidRPr="00312974">
        <w:rPr>
          <w:rPrChange w:id="5085" w:author="Rodion" w:date="2019-12-09T02:09:00Z">
            <w:rPr/>
          </w:rPrChange>
        </w:rPr>
        <w:t xml:space="preserve">ва. Апаратна частина комплексу складається з </w:t>
      </w:r>
      <w:r w:rsidR="00CB4F6F" w:rsidRPr="00312974">
        <w:rPr>
          <w:rPrChange w:id="5086" w:author="Rodion" w:date="2019-12-09T02:09:00Z">
            <w:rPr/>
          </w:rPrChange>
        </w:rPr>
        <w:t xml:space="preserve">двох пристроїв. Один з них необхідно розмістити на кошику для сміття, оскільки він відповідає за фіксацію факту утилізації упаковки товару </w:t>
      </w:r>
      <w:r w:rsidR="00CB4F6F" w:rsidRPr="00312974">
        <w:rPr>
          <w:rPrChange w:id="5087" w:author="Rodion" w:date="2019-12-09T02:09:00Z">
            <w:rPr/>
          </w:rPrChange>
        </w:rPr>
        <w:lastRenderedPageBreak/>
        <w:t xml:space="preserve">до сміття. Інший пристрій призначений для маркування товарів радіочастотними мітками. За його допомогою користувач фіксує в системі появу конкретної радіочастотної мітки, після чого зв’язує мітку з певним продуктом з тих, що вже наявні у системі моніторингу. </w:t>
      </w:r>
      <w:r w:rsidR="00B05DD6" w:rsidRPr="00312974">
        <w:rPr>
          <w:rPrChange w:id="5088" w:author="Rodion" w:date="2019-12-09T02:09:00Z">
            <w:rPr/>
          </w:rPrChange>
        </w:rPr>
        <w:t xml:space="preserve">Обидва пристрої є автономними одиницями оскільки мають власне джерело живлення </w:t>
      </w:r>
      <w:ins w:id="5089" w:author="Rodion Kharabet" w:date="2019-12-06T02:42:00Z">
        <w:r w:rsidR="00CF41DA" w:rsidRPr="00312974">
          <w:rPr>
            <w:rPrChange w:id="5090" w:author="Rodion" w:date="2019-12-09T02:09:00Z">
              <w:rPr>
                <w:lang w:val="ru-RU"/>
              </w:rPr>
            </w:rPrChange>
          </w:rPr>
          <w:t>–</w:t>
        </w:r>
      </w:ins>
      <w:del w:id="5091" w:author="Rodion Kharabet" w:date="2019-12-06T02:42:00Z">
        <w:r w:rsidR="00B05DD6" w:rsidRPr="00030B2B" w:rsidDel="00CF41DA">
          <w:delText>-</w:delText>
        </w:r>
      </w:del>
      <w:r w:rsidR="00B05DD6" w:rsidRPr="00312974">
        <w:rPr>
          <w:rPrChange w:id="5092" w:author="Rodion" w:date="2019-12-09T02:09:00Z">
            <w:rPr/>
          </w:rPrChange>
        </w:rPr>
        <w:t xml:space="preserve"> акумулятор. Його можна заряджати використовуючи звичний інтерфейс </w:t>
      </w:r>
      <w:proofErr w:type="spellStart"/>
      <w:r w:rsidR="00B05DD6" w:rsidRPr="00312974">
        <w:rPr>
          <w:rPrChange w:id="5093" w:author="Rodion" w:date="2019-12-09T02:09:00Z">
            <w:rPr/>
          </w:rPrChange>
        </w:rPr>
        <w:t>micro</w:t>
      </w:r>
      <w:proofErr w:type="spellEnd"/>
      <w:r w:rsidR="00B05DD6" w:rsidRPr="00312974">
        <w:rPr>
          <w:rPrChange w:id="5094" w:author="Rodion" w:date="2019-12-09T02:09:00Z">
            <w:rPr/>
          </w:rPrChange>
        </w:rPr>
        <w:t xml:space="preserve">-USB. Такий </w:t>
      </w:r>
      <w:r w:rsidR="006402FB" w:rsidRPr="00312974">
        <w:rPr>
          <w:rPrChange w:id="5095" w:author="Rodion" w:date="2019-12-09T02:09:00Z">
            <w:rPr/>
          </w:rPrChange>
        </w:rPr>
        <w:t>мобільний</w:t>
      </w:r>
      <w:r w:rsidR="00B05DD6" w:rsidRPr="00312974">
        <w:rPr>
          <w:rPrChange w:id="5096" w:author="Rodion" w:date="2019-12-09T02:09:00Z">
            <w:rPr/>
          </w:rPrChange>
        </w:rPr>
        <w:t xml:space="preserve"> підхід дозволить без зайвих зусиль розмістити ці два пристрої в будь-якому житлі без необхідності забезпечувати ці пристрої постійним енергопостачанням.</w:t>
      </w:r>
      <w:r w:rsidR="00CC040A" w:rsidRPr="00312974">
        <w:rPr>
          <w:rPrChange w:id="5097" w:author="Rodion" w:date="2019-12-09T02:09:00Z">
            <w:rPr/>
          </w:rPrChange>
        </w:rPr>
        <w:t xml:space="preserve"> </w:t>
      </w:r>
    </w:p>
    <w:p w14:paraId="22DA90B3" w14:textId="72F69BCA" w:rsidR="001128C1" w:rsidRPr="00312974" w:rsidRDefault="00CC040A" w:rsidP="00C32FC6">
      <w:pPr>
        <w:rPr>
          <w:rPrChange w:id="5098" w:author="Rodion" w:date="2019-12-09T02:09:00Z">
            <w:rPr/>
          </w:rPrChange>
        </w:rPr>
      </w:pPr>
      <w:r w:rsidRPr="00312974">
        <w:rPr>
          <w:rPrChange w:id="5099" w:author="Rodion" w:date="2019-12-09T02:09:00Z">
            <w:rPr/>
          </w:rPrChange>
        </w:rPr>
        <w:t>У користуванні даним комплексом є альтернатива використання додаткових фізичних пристроїв. Задачі ідентифікації, що покладені на вищеописані пристрої може виконувати і телефон через веб-застосунок. Для цього необхідно мати камеру у смартфоні. Вона може розпізнати штрих-код</w:t>
      </w:r>
      <w:r w:rsidR="00F9793D" w:rsidRPr="00312974">
        <w:rPr>
          <w:rPrChange w:id="5100" w:author="Rodion" w:date="2019-12-09T02:09:00Z">
            <w:rPr/>
          </w:rPrChange>
        </w:rPr>
        <w:t>, тобто підтримує базовий метод ідентифікації товарів. Далі, через інтерфейс веб-застосунку можна буде зробити всі необхідні дії з товаром – додати його після покупки з магазину або видалити перед викиданням у кошик для сміття.</w:t>
      </w:r>
    </w:p>
    <w:p w14:paraId="013C59AD" w14:textId="5ACEBC81" w:rsidR="001128C1" w:rsidRPr="00312974" w:rsidRDefault="00A5405C" w:rsidP="00C32FC6">
      <w:pPr>
        <w:rPr>
          <w:rPrChange w:id="5101" w:author="Rodion" w:date="2019-12-09T02:09:00Z">
            <w:rPr/>
          </w:rPrChange>
        </w:rPr>
      </w:pPr>
      <w:r w:rsidRPr="00312974">
        <w:rPr>
          <w:rPrChange w:id="5102" w:author="Rodion" w:date="2019-12-09T02:09:00Z">
            <w:rPr/>
          </w:rPrChange>
        </w:rPr>
        <w:t>Отже, в залежності від потреб користувача існує три варіанти комплектації системи:</w:t>
      </w:r>
    </w:p>
    <w:p w14:paraId="48227E39" w14:textId="2168C581" w:rsidR="00A5405C" w:rsidRPr="00312974" w:rsidRDefault="0010483A" w:rsidP="00C32FC6">
      <w:pPr>
        <w:pStyle w:val="ListParagraph"/>
        <w:rPr>
          <w:rPrChange w:id="5103" w:author="Rodion" w:date="2019-12-09T02:09:00Z">
            <w:rPr/>
          </w:rPrChange>
        </w:rPr>
      </w:pPr>
      <w:r w:rsidRPr="00312974">
        <w:rPr>
          <w:rPrChange w:id="5104" w:author="Rodion" w:date="2019-12-09T02:09:00Z">
            <w:rPr/>
          </w:rPrChange>
        </w:rPr>
        <w:t>с</w:t>
      </w:r>
      <w:r w:rsidR="00A5405C" w:rsidRPr="00312974">
        <w:rPr>
          <w:rPrChange w:id="5105" w:author="Rodion" w:date="2019-12-09T02:09:00Z">
            <w:rPr/>
          </w:rPrChange>
        </w:rPr>
        <w:t>истема без апаратної складової</w:t>
      </w:r>
      <w:r w:rsidRPr="00312974">
        <w:rPr>
          <w:rPrChange w:id="5106" w:author="Rodion" w:date="2019-12-09T02:09:00Z">
            <w:rPr/>
          </w:rPrChange>
        </w:rPr>
        <w:t>;</w:t>
      </w:r>
    </w:p>
    <w:p w14:paraId="451446F5" w14:textId="4B6DA0AE" w:rsidR="001D5FF5" w:rsidRPr="00312974" w:rsidRDefault="0010483A" w:rsidP="00C32FC6">
      <w:pPr>
        <w:pStyle w:val="ListParagraph"/>
        <w:rPr>
          <w:rPrChange w:id="5107" w:author="Rodion" w:date="2019-12-09T02:09:00Z">
            <w:rPr/>
          </w:rPrChange>
        </w:rPr>
      </w:pPr>
      <w:r w:rsidRPr="00312974">
        <w:rPr>
          <w:rPrChange w:id="5108" w:author="Rodion" w:date="2019-12-09T02:09:00Z">
            <w:rPr/>
          </w:rPrChange>
        </w:rPr>
        <w:t>с</w:t>
      </w:r>
      <w:r w:rsidR="001D5FF5" w:rsidRPr="00312974">
        <w:rPr>
          <w:rPrChange w:id="5109" w:author="Rodion" w:date="2019-12-09T02:09:00Z">
            <w:rPr/>
          </w:rPrChange>
        </w:rPr>
        <w:t>истема з апаратною ідентифікацію штрих-кодів</w:t>
      </w:r>
      <w:r w:rsidRPr="00312974">
        <w:rPr>
          <w:rPrChange w:id="5110" w:author="Rodion" w:date="2019-12-09T02:09:00Z">
            <w:rPr/>
          </w:rPrChange>
        </w:rPr>
        <w:t>;</w:t>
      </w:r>
    </w:p>
    <w:p w14:paraId="72E66C54" w14:textId="17E5117A" w:rsidR="001D5FF5" w:rsidRPr="00312974" w:rsidRDefault="0010483A" w:rsidP="00C32FC6">
      <w:pPr>
        <w:pStyle w:val="ListParagraph"/>
        <w:rPr>
          <w:rPrChange w:id="5111" w:author="Rodion" w:date="2019-12-09T02:09:00Z">
            <w:rPr/>
          </w:rPrChange>
        </w:rPr>
      </w:pPr>
      <w:r w:rsidRPr="00312974">
        <w:rPr>
          <w:rPrChange w:id="5112" w:author="Rodion" w:date="2019-12-09T02:09:00Z">
            <w:rPr/>
          </w:rPrChange>
        </w:rPr>
        <w:t>с</w:t>
      </w:r>
      <w:r w:rsidR="001D5FF5" w:rsidRPr="00312974">
        <w:rPr>
          <w:rPrChange w:id="5113" w:author="Rodion" w:date="2019-12-09T02:09:00Z">
            <w:rPr/>
          </w:rPrChange>
        </w:rPr>
        <w:t>истема з використанням радіочастотної ідентифікації.</w:t>
      </w:r>
    </w:p>
    <w:p w14:paraId="40F40222" w14:textId="49A24999" w:rsidR="00C32FC6" w:rsidRPr="00312974" w:rsidRDefault="00C32FC6" w:rsidP="00C32FC6">
      <w:pPr>
        <w:rPr>
          <w:rPrChange w:id="5114" w:author="Rodion" w:date="2019-12-09T02:09:00Z">
            <w:rPr/>
          </w:rPrChange>
        </w:rPr>
      </w:pPr>
    </w:p>
    <w:p w14:paraId="71EE5EB3" w14:textId="078BF215" w:rsidR="00C32FC6" w:rsidRPr="00312974" w:rsidRDefault="00C32FC6" w:rsidP="00C32FC6">
      <w:pPr>
        <w:pStyle w:val="Heading2"/>
        <w:rPr>
          <w:rPrChange w:id="5115" w:author="Rodion" w:date="2019-12-09T02:09:00Z">
            <w:rPr/>
          </w:rPrChange>
        </w:rPr>
      </w:pPr>
      <w:del w:id="5116" w:author="Rodion Kharabet" w:date="2019-12-06T02:43:00Z">
        <w:r w:rsidRPr="00312974" w:rsidDel="00CF41DA">
          <w:rPr>
            <w:rPrChange w:id="5117" w:author="Rodion" w:date="2019-12-09T02:09:00Z">
              <w:rPr/>
            </w:rPrChange>
          </w:rPr>
          <w:delText>4</w:delText>
        </w:r>
      </w:del>
      <w:bookmarkStart w:id="5118" w:name="_Toc26763217"/>
      <w:ins w:id="5119" w:author="Rodion Kharabet" w:date="2019-12-06T02:43:00Z">
        <w:r w:rsidR="00CF41DA" w:rsidRPr="00312974">
          <w:rPr>
            <w:rPrChange w:id="5120" w:author="Rodion" w:date="2019-12-09T02:09:00Z">
              <w:rPr/>
            </w:rPrChange>
          </w:rPr>
          <w:t>3</w:t>
        </w:r>
      </w:ins>
      <w:r w:rsidRPr="00312974">
        <w:rPr>
          <w:rPrChange w:id="5121" w:author="Rodion" w:date="2019-12-09T02:09:00Z">
            <w:rPr/>
          </w:rPrChange>
        </w:rPr>
        <w:t>.2 Алгоритм взаємодії користувача з комплексом</w:t>
      </w:r>
      <w:bookmarkEnd w:id="5118"/>
    </w:p>
    <w:p w14:paraId="740B3724" w14:textId="77777777" w:rsidR="00C32FC6" w:rsidRPr="00312974" w:rsidRDefault="00C32FC6" w:rsidP="00C32FC6">
      <w:pPr>
        <w:rPr>
          <w:rPrChange w:id="5122" w:author="Rodion" w:date="2019-12-09T02:09:00Z">
            <w:rPr/>
          </w:rPrChange>
        </w:rPr>
      </w:pPr>
    </w:p>
    <w:p w14:paraId="1CE19DBC" w14:textId="2E983333" w:rsidR="001D5FF5" w:rsidRPr="00312974" w:rsidRDefault="0004501B" w:rsidP="00C32FC6">
      <w:pPr>
        <w:rPr>
          <w:rPrChange w:id="5123" w:author="Rodion" w:date="2019-12-09T02:09:00Z">
            <w:rPr/>
          </w:rPrChange>
        </w:rPr>
      </w:pPr>
      <w:r w:rsidRPr="00312974">
        <w:rPr>
          <w:rPrChange w:id="5124" w:author="Rodion" w:date="2019-12-09T02:09:00Z">
            <w:rPr/>
          </w:rPrChange>
        </w:rPr>
        <w:t xml:space="preserve">Розглянемо алгоритм взаємодії користувача з кожним варіантом </w:t>
      </w:r>
      <w:r w:rsidR="006402FB" w:rsidRPr="00312974">
        <w:rPr>
          <w:rPrChange w:id="5125" w:author="Rodion" w:date="2019-12-09T02:09:00Z">
            <w:rPr/>
          </w:rPrChange>
        </w:rPr>
        <w:t>комплектації</w:t>
      </w:r>
      <w:r w:rsidRPr="00312974">
        <w:rPr>
          <w:rPrChange w:id="5126" w:author="Rodion" w:date="2019-12-09T02:09:00Z">
            <w:rPr/>
          </w:rPrChange>
        </w:rPr>
        <w:t xml:space="preserve"> системи.</w:t>
      </w:r>
    </w:p>
    <w:p w14:paraId="00FCA511" w14:textId="77777777" w:rsidR="00C32FC6" w:rsidRPr="00312974" w:rsidRDefault="00C32FC6" w:rsidP="00C32FC6">
      <w:pPr>
        <w:rPr>
          <w:rPrChange w:id="5127" w:author="Rodion" w:date="2019-12-09T02:09:00Z">
            <w:rPr/>
          </w:rPrChange>
        </w:rPr>
      </w:pPr>
    </w:p>
    <w:p w14:paraId="7C22B448" w14:textId="77777777" w:rsidR="00CF41DA" w:rsidRPr="00312974" w:rsidRDefault="00CF41DA">
      <w:pPr>
        <w:spacing w:after="160" w:line="259" w:lineRule="auto"/>
        <w:ind w:firstLine="0"/>
        <w:jc w:val="left"/>
        <w:rPr>
          <w:ins w:id="5128" w:author="Rodion Kharabet" w:date="2019-12-06T02:43:00Z"/>
          <w:rFonts w:eastAsiaTheme="majorEastAsia" w:cstheme="majorBidi"/>
          <w:szCs w:val="24"/>
          <w:rPrChange w:id="5129" w:author="Rodion" w:date="2019-12-09T02:09:00Z">
            <w:rPr>
              <w:ins w:id="5130" w:author="Rodion Kharabet" w:date="2019-12-06T02:43:00Z"/>
              <w:rFonts w:eastAsiaTheme="majorEastAsia" w:cstheme="majorBidi"/>
              <w:szCs w:val="24"/>
            </w:rPr>
          </w:rPrChange>
        </w:rPr>
      </w:pPr>
      <w:ins w:id="5131" w:author="Rodion Kharabet" w:date="2019-12-06T02:43:00Z">
        <w:r w:rsidRPr="00312974">
          <w:rPr>
            <w:rPrChange w:id="5132" w:author="Rodion" w:date="2019-12-09T02:09:00Z">
              <w:rPr/>
            </w:rPrChange>
          </w:rPr>
          <w:br w:type="page"/>
        </w:r>
      </w:ins>
    </w:p>
    <w:p w14:paraId="4008E91C" w14:textId="1925F6DE" w:rsidR="00C32FC6" w:rsidRPr="00312974" w:rsidRDefault="00C32FC6" w:rsidP="00C32FC6">
      <w:pPr>
        <w:pStyle w:val="Heading3"/>
        <w:rPr>
          <w:rPrChange w:id="5133" w:author="Rodion" w:date="2019-12-09T02:09:00Z">
            <w:rPr/>
          </w:rPrChange>
        </w:rPr>
      </w:pPr>
      <w:del w:id="5134" w:author="Rodion Kharabet" w:date="2019-12-06T02:43:00Z">
        <w:r w:rsidRPr="00312974" w:rsidDel="00CF41DA">
          <w:rPr>
            <w:rPrChange w:id="5135" w:author="Rodion" w:date="2019-12-09T02:09:00Z">
              <w:rPr/>
            </w:rPrChange>
          </w:rPr>
          <w:lastRenderedPageBreak/>
          <w:delText>4</w:delText>
        </w:r>
      </w:del>
      <w:bookmarkStart w:id="5136" w:name="_Toc26763218"/>
      <w:ins w:id="5137" w:author="Rodion Kharabet" w:date="2019-12-06T02:43:00Z">
        <w:r w:rsidR="00CF41DA" w:rsidRPr="00312974">
          <w:rPr>
            <w:rPrChange w:id="5138" w:author="Rodion" w:date="2019-12-09T02:09:00Z">
              <w:rPr/>
            </w:rPrChange>
          </w:rPr>
          <w:t>3</w:t>
        </w:r>
      </w:ins>
      <w:r w:rsidRPr="00312974">
        <w:rPr>
          <w:rPrChange w:id="5139" w:author="Rodion" w:date="2019-12-09T02:09:00Z">
            <w:rPr/>
          </w:rPrChange>
        </w:rPr>
        <w:t xml:space="preserve">.2.1 </w:t>
      </w:r>
      <w:r w:rsidR="001D5FF5" w:rsidRPr="00312974">
        <w:rPr>
          <w:rPrChange w:id="5140" w:author="Rodion" w:date="2019-12-09T02:09:00Z">
            <w:rPr/>
          </w:rPrChange>
        </w:rPr>
        <w:t>Система без апаратної складової</w:t>
      </w:r>
      <w:bookmarkEnd w:id="5136"/>
      <w:del w:id="5141" w:author="Rodion Kharabet" w:date="2019-12-06T02:43:00Z">
        <w:r w:rsidR="001D5FF5" w:rsidRPr="00312974" w:rsidDel="00CF41DA">
          <w:rPr>
            <w:rPrChange w:id="5142" w:author="Rodion" w:date="2019-12-09T02:09:00Z">
              <w:rPr/>
            </w:rPrChange>
          </w:rPr>
          <w:delText xml:space="preserve">. </w:delText>
        </w:r>
      </w:del>
    </w:p>
    <w:p w14:paraId="18C858E6" w14:textId="77777777" w:rsidR="00C32FC6" w:rsidRPr="00312974" w:rsidRDefault="00C32FC6" w:rsidP="00C32FC6">
      <w:pPr>
        <w:rPr>
          <w:rPrChange w:id="5143" w:author="Rodion" w:date="2019-12-09T02:09:00Z">
            <w:rPr/>
          </w:rPrChange>
        </w:rPr>
      </w:pPr>
    </w:p>
    <w:p w14:paraId="0DBC0099" w14:textId="290BAA16" w:rsidR="001D5FF5" w:rsidRPr="00312974" w:rsidRDefault="00C32FC6" w:rsidP="00C32FC6">
      <w:pPr>
        <w:rPr>
          <w:rPrChange w:id="5144" w:author="Rodion" w:date="2019-12-09T02:09:00Z">
            <w:rPr/>
          </w:rPrChange>
        </w:rPr>
      </w:pPr>
      <w:r w:rsidRPr="00312974">
        <w:rPr>
          <w:rPrChange w:id="5145" w:author="Rodion" w:date="2019-12-09T02:09:00Z">
            <w:rPr/>
          </w:rPrChange>
        </w:rPr>
        <w:t>Система без апаратної складової</w:t>
      </w:r>
      <w:r w:rsidR="001D5FF5" w:rsidRPr="00312974">
        <w:rPr>
          <w:rPrChange w:id="5146" w:author="Rodion" w:date="2019-12-09T02:09:00Z">
            <w:rPr/>
          </w:rPrChange>
        </w:rPr>
        <w:t xml:space="preserve"> буде мати обмежену функціональність</w:t>
      </w:r>
      <w:r w:rsidRPr="00312974">
        <w:rPr>
          <w:rPrChange w:id="5147" w:author="Rodion" w:date="2019-12-09T02:09:00Z">
            <w:rPr/>
          </w:rPrChange>
        </w:rPr>
        <w:t>, оскільки</w:t>
      </w:r>
      <w:r w:rsidR="001D5FF5" w:rsidRPr="00312974">
        <w:rPr>
          <w:rPrChange w:id="5148" w:author="Rodion" w:date="2019-12-09T02:09:00Z">
            <w:rPr/>
          </w:rPrChange>
        </w:rPr>
        <w:t xml:space="preserve"> ідентифікація товарів буде здійснюватися користувачем вручну через камеру смартфону. Користувачу доступна взаємодія з системою тільки через веб-застосунок. Для того щоб додати товар до підсистеми моніторингу, користувачу необхідно перейти до сторінки додавання товару та камерою смартфону розпізнати штрих-код на упаковці, після чого товар буде додано до системи. Для того, щоб позначити товар як використаний, користувачу потрібно перейти в веб-застосунку по навігації до сторінки видалення товарів та сканувати ще раз камерою смартфону штрих-код на упаковці.</w:t>
      </w:r>
      <w:r w:rsidR="00DD1AEF" w:rsidRPr="00312974">
        <w:rPr>
          <w:rPrChange w:id="5149" w:author="Rodion" w:date="2019-12-09T02:09:00Z">
            <w:rPr/>
          </w:rPrChange>
        </w:rPr>
        <w:t xml:space="preserve"> Процес додавання нового товару зображено на </w:t>
      </w:r>
      <w:del w:id="5150" w:author="Rodion Kharabet" w:date="2019-12-06T02:44:00Z">
        <w:r w:rsidR="00DD1AEF" w:rsidRPr="00312974" w:rsidDel="007F1A84">
          <w:rPr>
            <w:rPrChange w:id="5151" w:author="Rodion" w:date="2019-12-09T02:09:00Z">
              <w:rPr/>
            </w:rPrChange>
          </w:rPr>
          <w:delText>рисунку 4.</w:delText>
        </w:r>
      </w:del>
      <w:ins w:id="5152" w:author="Rodion Kharabet" w:date="2019-12-06T02:44:00Z">
        <w:r w:rsidR="007F1A84" w:rsidRPr="00312974">
          <w:rPr>
            <w:rPrChange w:id="5153" w:author="Rodion" w:date="2019-12-09T02:09:00Z">
              <w:rPr/>
            </w:rPrChange>
          </w:rPr>
          <w:t>рисунку 3.</w:t>
        </w:r>
      </w:ins>
      <w:r w:rsidR="00DD1AEF" w:rsidRPr="00312974">
        <w:rPr>
          <w:rPrChange w:id="5154" w:author="Rodion" w:date="2019-12-09T02:09:00Z">
            <w:rPr/>
          </w:rPrChange>
        </w:rPr>
        <w:t>1.</w:t>
      </w:r>
    </w:p>
    <w:p w14:paraId="51CE7909" w14:textId="77777777" w:rsidR="002063B7" w:rsidRPr="00312974" w:rsidRDefault="002063B7" w:rsidP="001D5FF5">
      <w:pPr>
        <w:ind w:firstLine="0"/>
        <w:rPr>
          <w:rPrChange w:id="5155" w:author="Rodion" w:date="2019-12-09T02:09:00Z">
            <w:rPr/>
          </w:rPrChange>
        </w:rPr>
      </w:pPr>
    </w:p>
    <w:p w14:paraId="3A06122E" w14:textId="18518375" w:rsidR="00D77D9B" w:rsidRPr="00030B2B" w:rsidRDefault="00D77D9B" w:rsidP="00D77D9B">
      <w:pPr>
        <w:ind w:firstLine="0"/>
        <w:jc w:val="center"/>
      </w:pPr>
      <w:r w:rsidRPr="00030B2B">
        <w:rPr>
          <w:noProof/>
        </w:rPr>
        <w:drawing>
          <wp:inline distT="0" distB="0" distL="0" distR="0" wp14:anchorId="76A2969B" wp14:editId="2E0D4997">
            <wp:extent cx="5171022"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19031" cy="4624061"/>
                    </a:xfrm>
                    <a:prstGeom prst="rect">
                      <a:avLst/>
                    </a:prstGeom>
                    <a:noFill/>
                    <a:ln>
                      <a:noFill/>
                    </a:ln>
                  </pic:spPr>
                </pic:pic>
              </a:graphicData>
            </a:graphic>
          </wp:inline>
        </w:drawing>
      </w:r>
    </w:p>
    <w:p w14:paraId="021138FF" w14:textId="49ED48D3" w:rsidR="00C32FC6" w:rsidRPr="00312974" w:rsidRDefault="002063B7" w:rsidP="00E52936">
      <w:pPr>
        <w:ind w:firstLine="0"/>
        <w:jc w:val="center"/>
        <w:rPr>
          <w:rPrChange w:id="5156" w:author="Rodion" w:date="2019-12-09T02:09:00Z">
            <w:rPr/>
          </w:rPrChange>
        </w:rPr>
      </w:pPr>
      <w:del w:id="5157" w:author="Rodion Kharabet" w:date="2019-12-06T02:45:00Z">
        <w:r w:rsidRPr="00030B2B" w:rsidDel="007F1A84">
          <w:delText xml:space="preserve">Рисунок </w:delText>
        </w:r>
        <w:r w:rsidR="00DD1AEF" w:rsidRPr="00312974" w:rsidDel="007F1A84">
          <w:rPr>
            <w:rPrChange w:id="5158" w:author="Rodion" w:date="2019-12-09T02:09:00Z">
              <w:rPr/>
            </w:rPrChange>
          </w:rPr>
          <w:delText>4.</w:delText>
        </w:r>
      </w:del>
      <w:ins w:id="5159" w:author="Rodion Kharabet" w:date="2019-12-06T02:45:00Z">
        <w:r w:rsidR="007F1A84" w:rsidRPr="00312974">
          <w:rPr>
            <w:rPrChange w:id="5160" w:author="Rodion" w:date="2019-12-09T02:09:00Z">
              <w:rPr/>
            </w:rPrChange>
          </w:rPr>
          <w:t>Рисунок 3.</w:t>
        </w:r>
      </w:ins>
      <w:r w:rsidR="00F35CD2" w:rsidRPr="00312974">
        <w:rPr>
          <w:rPrChange w:id="5161" w:author="Rodion" w:date="2019-12-09T02:09:00Z">
            <w:rPr/>
          </w:rPrChange>
        </w:rPr>
        <w:t>1</w:t>
      </w:r>
      <w:r w:rsidR="00DD1AEF" w:rsidRPr="00312974">
        <w:rPr>
          <w:rPrChange w:id="5162" w:author="Rodion" w:date="2019-12-09T02:09:00Z">
            <w:rPr/>
          </w:rPrChange>
        </w:rPr>
        <w:t xml:space="preserve"> -</w:t>
      </w:r>
      <w:r w:rsidRPr="00312974">
        <w:rPr>
          <w:rPrChange w:id="5163" w:author="Rodion" w:date="2019-12-09T02:09:00Z">
            <w:rPr/>
          </w:rPrChange>
        </w:rPr>
        <w:t xml:space="preserve"> UML діаграма послідовності: Додавання продукту через веб-застосунок</w:t>
      </w:r>
      <w:del w:id="5164" w:author="Rodion Kharabet" w:date="2019-12-06T02:45:00Z">
        <w:r w:rsidRPr="00312974" w:rsidDel="007F1A84">
          <w:rPr>
            <w:rPrChange w:id="5165" w:author="Rodion" w:date="2019-12-09T02:09:00Z">
              <w:rPr/>
            </w:rPrChange>
          </w:rPr>
          <w:delText>.</w:delText>
        </w:r>
      </w:del>
    </w:p>
    <w:p w14:paraId="283D6ED1" w14:textId="699C46A7" w:rsidR="00C32FC6" w:rsidRPr="00312974" w:rsidRDefault="007F1A84" w:rsidP="00C32FC6">
      <w:pPr>
        <w:pStyle w:val="Heading3"/>
        <w:rPr>
          <w:rPrChange w:id="5166" w:author="Rodion" w:date="2019-12-09T02:09:00Z">
            <w:rPr/>
          </w:rPrChange>
        </w:rPr>
      </w:pPr>
      <w:bookmarkStart w:id="5167" w:name="_Toc26763219"/>
      <w:ins w:id="5168" w:author="Rodion Kharabet" w:date="2019-12-06T02:45:00Z">
        <w:r w:rsidRPr="00312974">
          <w:rPr>
            <w:rPrChange w:id="5169" w:author="Rodion" w:date="2019-12-09T02:09:00Z">
              <w:rPr/>
            </w:rPrChange>
          </w:rPr>
          <w:lastRenderedPageBreak/>
          <w:t>3</w:t>
        </w:r>
      </w:ins>
      <w:del w:id="5170" w:author="Rodion Kharabet" w:date="2019-12-06T02:45:00Z">
        <w:r w:rsidR="00C32FC6" w:rsidRPr="00312974" w:rsidDel="007F1A84">
          <w:rPr>
            <w:rPrChange w:id="5171" w:author="Rodion" w:date="2019-12-09T02:09:00Z">
              <w:rPr/>
            </w:rPrChange>
          </w:rPr>
          <w:delText>4</w:delText>
        </w:r>
      </w:del>
      <w:r w:rsidR="00C32FC6" w:rsidRPr="00312974">
        <w:rPr>
          <w:rPrChange w:id="5172" w:author="Rodion" w:date="2019-12-09T02:09:00Z">
            <w:rPr/>
          </w:rPrChange>
        </w:rPr>
        <w:t xml:space="preserve">.2.2 </w:t>
      </w:r>
      <w:r w:rsidR="001D5FF5" w:rsidRPr="00312974">
        <w:rPr>
          <w:rPrChange w:id="5173" w:author="Rodion" w:date="2019-12-09T02:09:00Z">
            <w:rPr/>
          </w:rPrChange>
        </w:rPr>
        <w:t>Система з апаратною ідентифікацію штрих-кодів</w:t>
      </w:r>
      <w:bookmarkEnd w:id="5167"/>
      <w:del w:id="5174" w:author="Rodion Kharabet" w:date="2019-12-06T02:45:00Z">
        <w:r w:rsidR="001D5FF5" w:rsidRPr="00312974" w:rsidDel="007F1A84">
          <w:rPr>
            <w:rPrChange w:id="5175" w:author="Rodion" w:date="2019-12-09T02:09:00Z">
              <w:rPr/>
            </w:rPrChange>
          </w:rPr>
          <w:delText xml:space="preserve">. </w:delText>
        </w:r>
      </w:del>
    </w:p>
    <w:p w14:paraId="43E970CD" w14:textId="77777777" w:rsidR="00C32FC6" w:rsidRPr="00312974" w:rsidRDefault="00C32FC6" w:rsidP="00C32FC6">
      <w:pPr>
        <w:rPr>
          <w:rPrChange w:id="5176" w:author="Rodion" w:date="2019-12-09T02:09:00Z">
            <w:rPr/>
          </w:rPrChange>
        </w:rPr>
      </w:pPr>
    </w:p>
    <w:p w14:paraId="3C1D7F9E" w14:textId="3F88E3B6" w:rsidR="001D5FF5" w:rsidRPr="00312974" w:rsidRDefault="00C32FC6" w:rsidP="0010483A">
      <w:pPr>
        <w:rPr>
          <w:rPrChange w:id="5177" w:author="Rodion" w:date="2019-12-09T02:09:00Z">
            <w:rPr/>
          </w:rPrChange>
        </w:rPr>
      </w:pPr>
      <w:r w:rsidRPr="00312974">
        <w:rPr>
          <w:rPrChange w:id="5178" w:author="Rodion" w:date="2019-12-09T02:09:00Z">
            <w:rPr/>
          </w:rPrChange>
        </w:rPr>
        <w:t>Система з апаратною ідентифікацію штрих-кодів</w:t>
      </w:r>
      <w:r w:rsidR="001D5FF5" w:rsidRPr="00312974">
        <w:rPr>
          <w:rPrChange w:id="5179" w:author="Rodion" w:date="2019-12-09T02:09:00Z">
            <w:rPr/>
          </w:rPrChange>
        </w:rPr>
        <w:t xml:space="preserve"> має в собі ті самі можливості, що і в попередньому пункті, але процес видалення товару буде автоматизований використанням апаратної підсистеми ідентифікації товарів за штрих-кодом. Апаратна підсистема представляє собою невеликий пристрій зі сканером штрих-коду, що потрібно розмістити поруч із кошиком для сміття. Перед тим як використану упаковку з-під товару викинути до кошика, користувачу необхідно сканувати штрих-код на упаковці. Така дія вже не вимагає використання смартфону для видалення товару з підсистеми моніторингу. Також слід зазначити, що розпізнавання штрих-коду спеціалізованим сканером здійснюється в рази швидше ніж камерою смартфону. Така комплектація та організація системи вже створює необхідні умови для того, щоб людина витрачала менше часу на видалення товару в підсистемі моніторингу.</w:t>
      </w:r>
      <w:r w:rsidR="00B5478D" w:rsidRPr="00312974">
        <w:rPr>
          <w:rPrChange w:id="5180" w:author="Rodion" w:date="2019-12-09T02:09:00Z">
            <w:rPr/>
          </w:rPrChange>
        </w:rPr>
        <w:t xml:space="preserve"> Процес видалення продукту апаратним сканером штрих-коду зображено на </w:t>
      </w:r>
      <w:del w:id="5181" w:author="Rodion Kharabet" w:date="2019-12-06T02:44:00Z">
        <w:r w:rsidR="00B5478D" w:rsidRPr="00312974" w:rsidDel="007F1A84">
          <w:rPr>
            <w:rPrChange w:id="5182" w:author="Rodion" w:date="2019-12-09T02:09:00Z">
              <w:rPr/>
            </w:rPrChange>
          </w:rPr>
          <w:delText>рисунку 4.</w:delText>
        </w:r>
      </w:del>
      <w:ins w:id="5183" w:author="Rodion Kharabet" w:date="2019-12-06T02:44:00Z">
        <w:r w:rsidR="007F1A84" w:rsidRPr="00312974">
          <w:rPr>
            <w:rPrChange w:id="5184" w:author="Rodion" w:date="2019-12-09T02:09:00Z">
              <w:rPr/>
            </w:rPrChange>
          </w:rPr>
          <w:t>рисунку 3.</w:t>
        </w:r>
      </w:ins>
      <w:r w:rsidR="00B5478D" w:rsidRPr="00312974">
        <w:rPr>
          <w:rPrChange w:id="5185" w:author="Rodion" w:date="2019-12-09T02:09:00Z">
            <w:rPr/>
          </w:rPrChange>
        </w:rPr>
        <w:t>2.</w:t>
      </w:r>
    </w:p>
    <w:p w14:paraId="212D87CE" w14:textId="2CEA437C" w:rsidR="00B5478D" w:rsidRPr="00312974" w:rsidRDefault="00B5478D" w:rsidP="00B5478D">
      <w:pPr>
        <w:ind w:firstLine="0"/>
        <w:rPr>
          <w:ins w:id="5186" w:author="Rodion Kharabet" w:date="2019-12-06T02:47:00Z"/>
          <w:rPrChange w:id="5187" w:author="Rodion" w:date="2019-12-09T02:09:00Z">
            <w:rPr>
              <w:ins w:id="5188" w:author="Rodion Kharabet" w:date="2019-12-06T02:47:00Z"/>
            </w:rPr>
          </w:rPrChange>
        </w:rPr>
      </w:pPr>
    </w:p>
    <w:p w14:paraId="54958429" w14:textId="06B02C93" w:rsidR="008E084A" w:rsidRPr="00312974" w:rsidRDefault="003E415E" w:rsidP="008E084A">
      <w:pPr>
        <w:pStyle w:val="Heading3"/>
        <w:rPr>
          <w:ins w:id="5189" w:author="Rodion Kharabet" w:date="2019-12-06T02:47:00Z"/>
          <w:rPrChange w:id="5190" w:author="Rodion" w:date="2019-12-09T02:09:00Z">
            <w:rPr>
              <w:ins w:id="5191" w:author="Rodion Kharabet" w:date="2019-12-06T02:47:00Z"/>
            </w:rPr>
          </w:rPrChange>
        </w:rPr>
      </w:pPr>
      <w:bookmarkStart w:id="5192" w:name="_Toc26763220"/>
      <w:ins w:id="5193" w:author="Rodion Kharabet" w:date="2019-12-06T02:53:00Z">
        <w:r w:rsidRPr="00312974">
          <w:rPr>
            <w:rPrChange w:id="5194" w:author="Rodion" w:date="2019-12-09T02:09:00Z">
              <w:rPr/>
            </w:rPrChange>
          </w:rPr>
          <w:t>3</w:t>
        </w:r>
      </w:ins>
      <w:ins w:id="5195" w:author="Rodion Kharabet" w:date="2019-12-06T02:47:00Z">
        <w:r w:rsidR="008E084A" w:rsidRPr="00312974">
          <w:rPr>
            <w:rPrChange w:id="5196" w:author="Rodion" w:date="2019-12-09T02:09:00Z">
              <w:rPr/>
            </w:rPrChange>
          </w:rPr>
          <w:t>.2.3 Система з використанням радіочастотної ідентифікації</w:t>
        </w:r>
        <w:bookmarkEnd w:id="5192"/>
      </w:ins>
    </w:p>
    <w:p w14:paraId="06FC0698" w14:textId="77777777" w:rsidR="008E084A" w:rsidRPr="00312974" w:rsidRDefault="008E084A" w:rsidP="008E084A">
      <w:pPr>
        <w:rPr>
          <w:ins w:id="5197" w:author="Rodion Kharabet" w:date="2019-12-06T02:47:00Z"/>
          <w:rPrChange w:id="5198" w:author="Rodion" w:date="2019-12-09T02:09:00Z">
            <w:rPr>
              <w:ins w:id="5199" w:author="Rodion Kharabet" w:date="2019-12-06T02:47:00Z"/>
            </w:rPr>
          </w:rPrChange>
        </w:rPr>
      </w:pPr>
    </w:p>
    <w:p w14:paraId="0D95A5B3" w14:textId="3E87135F" w:rsidR="008E084A" w:rsidRPr="00312974" w:rsidRDefault="008E084A" w:rsidP="008E084A">
      <w:pPr>
        <w:rPr>
          <w:ins w:id="5200" w:author="Rodion Kharabet" w:date="2019-12-06T02:47:00Z"/>
          <w:rPrChange w:id="5201" w:author="Rodion" w:date="2019-12-09T02:09:00Z">
            <w:rPr>
              <w:ins w:id="5202" w:author="Rodion Kharabet" w:date="2019-12-06T02:47:00Z"/>
            </w:rPr>
          </w:rPrChange>
        </w:rPr>
      </w:pPr>
      <w:ins w:id="5203" w:author="Rodion Kharabet" w:date="2019-12-06T02:47:00Z">
        <w:r w:rsidRPr="00312974">
          <w:rPr>
            <w:rPrChange w:id="5204" w:author="Rodion" w:date="2019-12-09T02:09:00Z">
              <w:rPr/>
            </w:rPrChange>
          </w:rPr>
          <w:t xml:space="preserve">Система з використанням радіочастотної ідентифікації включає в себе всі можливості, що </w:t>
        </w:r>
      </w:ins>
      <w:ins w:id="5205" w:author="Rodion Kharabet" w:date="2019-12-06T02:54:00Z">
        <w:r w:rsidR="003E415E" w:rsidRPr="00312974">
          <w:rPr>
            <w:rPrChange w:id="5206" w:author="Rodion" w:date="2019-12-09T02:09:00Z">
              <w:rPr/>
            </w:rPrChange>
          </w:rPr>
          <w:t>в</w:t>
        </w:r>
      </w:ins>
      <w:ins w:id="5207" w:author="Rodion Kharabet" w:date="2019-12-06T02:47:00Z">
        <w:r w:rsidRPr="00312974">
          <w:rPr>
            <w:rPrChange w:id="5208" w:author="Rodion" w:date="2019-12-09T02:09:00Z">
              <w:rPr/>
            </w:rPrChange>
          </w:rPr>
          <w:t xml:space="preserve"> описан</w:t>
        </w:r>
      </w:ins>
      <w:ins w:id="5209" w:author="Rodion Kharabet" w:date="2019-12-06T02:54:00Z">
        <w:r w:rsidR="003E415E" w:rsidRPr="00312974">
          <w:rPr>
            <w:rPrChange w:id="5210" w:author="Rodion" w:date="2019-12-09T02:09:00Z">
              <w:rPr/>
            </w:rPrChange>
          </w:rPr>
          <w:t>ому</w:t>
        </w:r>
      </w:ins>
      <w:ins w:id="5211" w:author="Rodion Kharabet" w:date="2019-12-06T02:47:00Z">
        <w:r w:rsidRPr="00312974">
          <w:rPr>
            <w:rPrChange w:id="5212" w:author="Rodion" w:date="2019-12-09T02:09:00Z">
              <w:rPr/>
            </w:rPrChange>
          </w:rPr>
          <w:t xml:space="preserve"> попередньо</w:t>
        </w:r>
      </w:ins>
      <w:ins w:id="5213" w:author="Rodion Kharabet" w:date="2019-12-06T02:54:00Z">
        <w:r w:rsidR="003E415E" w:rsidRPr="00312974">
          <w:rPr>
            <w:rPrChange w:id="5214" w:author="Rodion" w:date="2019-12-09T02:09:00Z">
              <w:rPr/>
            </w:rPrChange>
          </w:rPr>
          <w:t>му</w:t>
        </w:r>
      </w:ins>
      <w:ins w:id="5215" w:author="Rodion Kharabet" w:date="2019-12-06T02:47:00Z">
        <w:r w:rsidRPr="00312974">
          <w:rPr>
            <w:rPrChange w:id="5216" w:author="Rodion" w:date="2019-12-09T02:09:00Z">
              <w:rPr/>
            </w:rPrChange>
          </w:rPr>
          <w:t xml:space="preserve"> варіант</w:t>
        </w:r>
      </w:ins>
      <w:ins w:id="5217" w:author="Rodion Kharabet" w:date="2019-12-06T02:54:00Z">
        <w:r w:rsidR="003E415E" w:rsidRPr="00312974">
          <w:rPr>
            <w:rPrChange w:id="5218" w:author="Rodion" w:date="2019-12-09T02:09:00Z">
              <w:rPr/>
            </w:rPrChange>
          </w:rPr>
          <w:t>і</w:t>
        </w:r>
      </w:ins>
      <w:ins w:id="5219" w:author="Rodion Kharabet" w:date="2019-12-06T02:47:00Z">
        <w:r w:rsidRPr="00312974">
          <w:rPr>
            <w:rPrChange w:id="5220" w:author="Rodion" w:date="2019-12-09T02:09:00Z">
              <w:rPr/>
            </w:rPrChange>
          </w:rPr>
          <w:t>. Але в пристрій, що був побудований на базі сканеру штрих-кодів, додається сканер RFID-міток. Розміщення такої апаратної підсистеми видалення залишається незмінним – пристрій знаходиться біля кошику для сміття. Тільки тепер він може спрацьовувати як на штрих-код, так і на RFID-мітку. Якщо в радіусі дії RFID зчитувача з’являється мітка, то він миттєво її зчитує і відправляє дані ідентифікатора на сервер для подальшої обробки. Процес видалення товару RFID сканером зображено на рисунку 3.3.</w:t>
        </w:r>
      </w:ins>
    </w:p>
    <w:p w14:paraId="322BC79C" w14:textId="53680D51" w:rsidR="003E415E" w:rsidRPr="00312974" w:rsidRDefault="003E415E">
      <w:pPr>
        <w:spacing w:after="160" w:line="259" w:lineRule="auto"/>
        <w:ind w:firstLine="0"/>
        <w:jc w:val="left"/>
        <w:rPr>
          <w:ins w:id="5221" w:author="Rodion Kharabet" w:date="2019-12-06T02:53:00Z"/>
          <w:rPrChange w:id="5222" w:author="Rodion" w:date="2019-12-09T02:09:00Z">
            <w:rPr>
              <w:ins w:id="5223" w:author="Rodion Kharabet" w:date="2019-12-06T02:53:00Z"/>
            </w:rPr>
          </w:rPrChange>
        </w:rPr>
      </w:pPr>
      <w:ins w:id="5224" w:author="Rodion Kharabet" w:date="2019-12-06T02:53:00Z">
        <w:r w:rsidRPr="00312974">
          <w:rPr>
            <w:rPrChange w:id="5225" w:author="Rodion" w:date="2019-12-09T02:09:00Z">
              <w:rPr/>
            </w:rPrChange>
          </w:rPr>
          <w:br w:type="page"/>
        </w:r>
      </w:ins>
    </w:p>
    <w:p w14:paraId="59D3BCC8" w14:textId="2AFE3520" w:rsidR="008E084A" w:rsidRPr="00312974" w:rsidDel="003E415E" w:rsidRDefault="008E084A" w:rsidP="00B5478D">
      <w:pPr>
        <w:ind w:firstLine="0"/>
        <w:rPr>
          <w:del w:id="5226" w:author="Rodion Kharabet" w:date="2019-12-06T02:53:00Z"/>
          <w:rPrChange w:id="5227" w:author="Rodion" w:date="2019-12-09T02:09:00Z">
            <w:rPr>
              <w:del w:id="5228" w:author="Rodion Kharabet" w:date="2019-12-06T02:53:00Z"/>
            </w:rPr>
          </w:rPrChange>
        </w:rPr>
      </w:pPr>
    </w:p>
    <w:p w14:paraId="73C76A9B" w14:textId="3532688A" w:rsidR="00355512" w:rsidRPr="00030B2B" w:rsidRDefault="00355512" w:rsidP="00355512">
      <w:pPr>
        <w:ind w:firstLine="0"/>
        <w:jc w:val="center"/>
      </w:pPr>
      <w:r w:rsidRPr="00030B2B">
        <w:rPr>
          <w:noProof/>
        </w:rPr>
        <w:drawing>
          <wp:inline distT="0" distB="0" distL="0" distR="0" wp14:anchorId="50AEDD08" wp14:editId="012A2BAC">
            <wp:extent cx="4324103" cy="365952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30038" cy="3664542"/>
                    </a:xfrm>
                    <a:prstGeom prst="rect">
                      <a:avLst/>
                    </a:prstGeom>
                    <a:noFill/>
                    <a:ln>
                      <a:noFill/>
                    </a:ln>
                  </pic:spPr>
                </pic:pic>
              </a:graphicData>
            </a:graphic>
          </wp:inline>
        </w:drawing>
      </w:r>
    </w:p>
    <w:p w14:paraId="69E14EFF" w14:textId="78F75056" w:rsidR="00355512" w:rsidRPr="00312974" w:rsidRDefault="00355512" w:rsidP="00355512">
      <w:pPr>
        <w:ind w:firstLine="0"/>
        <w:jc w:val="center"/>
        <w:rPr>
          <w:ins w:id="5229" w:author="Rodion Kharabet" w:date="2019-12-06T02:52:00Z"/>
          <w:rPrChange w:id="5230" w:author="Rodion" w:date="2019-12-09T02:09:00Z">
            <w:rPr>
              <w:ins w:id="5231" w:author="Rodion Kharabet" w:date="2019-12-06T02:52:00Z"/>
            </w:rPr>
          </w:rPrChange>
        </w:rPr>
      </w:pPr>
      <w:del w:id="5232" w:author="Rodion Kharabet" w:date="2019-12-06T02:45:00Z">
        <w:r w:rsidRPr="00312974" w:rsidDel="007F1A84">
          <w:rPr>
            <w:rPrChange w:id="5233" w:author="Rodion" w:date="2019-12-09T02:09:00Z">
              <w:rPr/>
            </w:rPrChange>
          </w:rPr>
          <w:delText xml:space="preserve">Рисунок </w:delText>
        </w:r>
        <w:r w:rsidR="00B5478D" w:rsidRPr="00312974" w:rsidDel="007F1A84">
          <w:rPr>
            <w:rPrChange w:id="5234" w:author="Rodion" w:date="2019-12-09T02:09:00Z">
              <w:rPr/>
            </w:rPrChange>
          </w:rPr>
          <w:delText>4.</w:delText>
        </w:r>
      </w:del>
      <w:ins w:id="5235" w:author="Rodion Kharabet" w:date="2019-12-06T02:45:00Z">
        <w:r w:rsidR="007F1A84" w:rsidRPr="00312974">
          <w:rPr>
            <w:rPrChange w:id="5236" w:author="Rodion" w:date="2019-12-09T02:09:00Z">
              <w:rPr/>
            </w:rPrChange>
          </w:rPr>
          <w:t>Рисунок 3.</w:t>
        </w:r>
      </w:ins>
      <w:r w:rsidR="00B5478D" w:rsidRPr="00312974">
        <w:rPr>
          <w:rPrChange w:id="5237" w:author="Rodion" w:date="2019-12-09T02:09:00Z">
            <w:rPr/>
          </w:rPrChange>
        </w:rPr>
        <w:t>2</w:t>
      </w:r>
      <w:del w:id="5238" w:author="Rodion Kharabet" w:date="2019-12-06T02:56:00Z">
        <w:r w:rsidRPr="00312974" w:rsidDel="003E415E">
          <w:rPr>
            <w:rPrChange w:id="5239" w:author="Rodion" w:date="2019-12-09T02:09:00Z">
              <w:rPr/>
            </w:rPrChange>
          </w:rPr>
          <w:delText xml:space="preserve">. </w:delText>
        </w:r>
      </w:del>
      <w:ins w:id="5240" w:author="Rodion Kharabet" w:date="2019-12-06T02:56:00Z">
        <w:r w:rsidR="003E415E" w:rsidRPr="00312974">
          <w:rPr>
            <w:rPrChange w:id="5241" w:author="Rodion" w:date="2019-12-09T02:09:00Z">
              <w:rPr/>
            </w:rPrChange>
          </w:rPr>
          <w:t xml:space="preserve"> – </w:t>
        </w:r>
      </w:ins>
      <w:r w:rsidRPr="00312974">
        <w:rPr>
          <w:rPrChange w:id="5242" w:author="Rodion" w:date="2019-12-09T02:09:00Z">
            <w:rPr/>
          </w:rPrChange>
        </w:rPr>
        <w:t xml:space="preserve">UML діаграма послідовності: видалення продукту апаратним </w:t>
      </w:r>
      <w:r w:rsidR="006402FB" w:rsidRPr="00312974">
        <w:rPr>
          <w:rPrChange w:id="5243" w:author="Rodion" w:date="2019-12-09T02:09:00Z">
            <w:rPr/>
          </w:rPrChange>
        </w:rPr>
        <w:t>сканером</w:t>
      </w:r>
      <w:r w:rsidRPr="00312974">
        <w:rPr>
          <w:rPrChange w:id="5244" w:author="Rodion" w:date="2019-12-09T02:09:00Z">
            <w:rPr/>
          </w:rPrChange>
        </w:rPr>
        <w:t xml:space="preserve"> штрих-коду</w:t>
      </w:r>
      <w:del w:id="5245" w:author="Rodion Kharabet" w:date="2019-12-06T02:52:00Z">
        <w:r w:rsidRPr="00312974" w:rsidDel="003E415E">
          <w:rPr>
            <w:rPrChange w:id="5246" w:author="Rodion" w:date="2019-12-09T02:09:00Z">
              <w:rPr/>
            </w:rPrChange>
          </w:rPr>
          <w:delText>.</w:delText>
        </w:r>
      </w:del>
    </w:p>
    <w:p w14:paraId="7FDFB5C8" w14:textId="77777777" w:rsidR="003E415E" w:rsidRPr="00312974" w:rsidRDefault="003E415E" w:rsidP="00355512">
      <w:pPr>
        <w:ind w:firstLine="0"/>
        <w:jc w:val="center"/>
        <w:rPr>
          <w:rPrChange w:id="5247" w:author="Rodion" w:date="2019-12-09T02:09:00Z">
            <w:rPr/>
          </w:rPrChange>
        </w:rPr>
      </w:pPr>
    </w:p>
    <w:p w14:paraId="27F9FAF6" w14:textId="07E93F1A" w:rsidR="001D5FF5" w:rsidRPr="00312974" w:rsidDel="008E084A" w:rsidRDefault="001D5FF5" w:rsidP="007D15DB">
      <w:pPr>
        <w:rPr>
          <w:del w:id="5248" w:author="Rodion Kharabet" w:date="2019-12-06T02:48:00Z"/>
          <w:rPrChange w:id="5249" w:author="Rodion" w:date="2019-12-09T02:09:00Z">
            <w:rPr>
              <w:del w:id="5250" w:author="Rodion Kharabet" w:date="2019-12-06T02:48:00Z"/>
            </w:rPr>
          </w:rPrChange>
        </w:rPr>
      </w:pPr>
    </w:p>
    <w:p w14:paraId="2498770C" w14:textId="708630EA" w:rsidR="007D15DB" w:rsidRPr="00312974" w:rsidDel="008E084A" w:rsidRDefault="007D15DB" w:rsidP="007D15DB">
      <w:pPr>
        <w:pStyle w:val="Heading3"/>
        <w:rPr>
          <w:del w:id="5251" w:author="Rodion Kharabet" w:date="2019-12-06T02:47:00Z"/>
          <w:rPrChange w:id="5252" w:author="Rodion" w:date="2019-12-09T02:09:00Z">
            <w:rPr>
              <w:del w:id="5253" w:author="Rodion Kharabet" w:date="2019-12-06T02:47:00Z"/>
            </w:rPr>
          </w:rPrChange>
        </w:rPr>
      </w:pPr>
      <w:del w:id="5254" w:author="Rodion Kharabet" w:date="2019-12-06T02:47:00Z">
        <w:r w:rsidRPr="00312974" w:rsidDel="008E084A">
          <w:rPr>
            <w:rPrChange w:id="5255" w:author="Rodion" w:date="2019-12-09T02:09:00Z">
              <w:rPr/>
            </w:rPrChange>
          </w:rPr>
          <w:delText xml:space="preserve">4.2.3 </w:delText>
        </w:r>
        <w:r w:rsidR="001D5FF5" w:rsidRPr="00312974" w:rsidDel="008E084A">
          <w:rPr>
            <w:rPrChange w:id="5256" w:author="Rodion" w:date="2019-12-09T02:09:00Z">
              <w:rPr/>
            </w:rPrChange>
          </w:rPr>
          <w:delText>Система з використанням радіочастотної ідентифікації</w:delText>
        </w:r>
      </w:del>
    </w:p>
    <w:p w14:paraId="427A5819" w14:textId="670F85DB" w:rsidR="007D15DB" w:rsidRPr="00312974" w:rsidDel="008E084A" w:rsidRDefault="007D15DB" w:rsidP="007D15DB">
      <w:pPr>
        <w:rPr>
          <w:del w:id="5257" w:author="Rodion Kharabet" w:date="2019-12-06T02:47:00Z"/>
          <w:rPrChange w:id="5258" w:author="Rodion" w:date="2019-12-09T02:09:00Z">
            <w:rPr>
              <w:del w:id="5259" w:author="Rodion Kharabet" w:date="2019-12-06T02:47:00Z"/>
            </w:rPr>
          </w:rPrChange>
        </w:rPr>
      </w:pPr>
    </w:p>
    <w:p w14:paraId="2160F62F" w14:textId="37BEC722" w:rsidR="00460CEE" w:rsidRPr="00312974" w:rsidDel="008E084A" w:rsidRDefault="007D15DB" w:rsidP="007D15DB">
      <w:pPr>
        <w:rPr>
          <w:del w:id="5260" w:author="Rodion Kharabet" w:date="2019-12-06T02:47:00Z"/>
          <w:rPrChange w:id="5261" w:author="Rodion" w:date="2019-12-09T02:09:00Z">
            <w:rPr>
              <w:del w:id="5262" w:author="Rodion Kharabet" w:date="2019-12-06T02:47:00Z"/>
            </w:rPr>
          </w:rPrChange>
        </w:rPr>
      </w:pPr>
      <w:del w:id="5263" w:author="Rodion Kharabet" w:date="2019-12-06T02:47:00Z">
        <w:r w:rsidRPr="00312974" w:rsidDel="008E084A">
          <w:rPr>
            <w:rPrChange w:id="5264" w:author="Rodion" w:date="2019-12-09T02:09:00Z">
              <w:rPr/>
            </w:rPrChange>
          </w:rPr>
          <w:delText>Система з використанням радіочастотної ідентифікації</w:delText>
        </w:r>
        <w:r w:rsidR="001D5FF5" w:rsidRPr="00312974" w:rsidDel="008E084A">
          <w:rPr>
            <w:rPrChange w:id="5265" w:author="Rodion" w:date="2019-12-09T02:09:00Z">
              <w:rPr/>
            </w:rPrChange>
          </w:rPr>
          <w:delText xml:space="preserve"> включає в себе всі можливості, що і описаний попередньо варіант. Але в пристрій, що був побудований на базі сканеру штрих-кодів, додається сканер </w:delText>
        </w:r>
      </w:del>
      <w:del w:id="5266" w:author="Rodion Kharabet" w:date="2019-12-06T02:37:00Z">
        <w:r w:rsidR="001D5FF5" w:rsidRPr="00312974" w:rsidDel="005A2358">
          <w:rPr>
            <w:rPrChange w:id="5267" w:author="Rodion" w:date="2019-12-09T02:09:00Z">
              <w:rPr/>
            </w:rPrChange>
          </w:rPr>
          <w:delText>RFID міток</w:delText>
        </w:r>
      </w:del>
      <w:del w:id="5268" w:author="Rodion Kharabet" w:date="2019-12-06T02:47:00Z">
        <w:r w:rsidR="001D5FF5" w:rsidRPr="00312974" w:rsidDel="008E084A">
          <w:rPr>
            <w:rPrChange w:id="5269" w:author="Rodion" w:date="2019-12-09T02:09:00Z">
              <w:rPr/>
            </w:rPrChange>
          </w:rPr>
          <w:delText xml:space="preserve">. Розміщення такої апаратної підсистеми видалення залишається незмінним – пристрій знаходиться біля кошику для сміття. Тільки тепер він може спрацьовувати як на штрих-код, так і на </w:delText>
        </w:r>
      </w:del>
      <w:del w:id="5270" w:author="Rodion Kharabet" w:date="2019-12-06T02:35:00Z">
        <w:r w:rsidR="001D5FF5" w:rsidRPr="00312974" w:rsidDel="00CA5EF9">
          <w:rPr>
            <w:rPrChange w:id="5271" w:author="Rodion" w:date="2019-12-09T02:09:00Z">
              <w:rPr/>
            </w:rPrChange>
          </w:rPr>
          <w:delText>RFID мітку</w:delText>
        </w:r>
      </w:del>
      <w:del w:id="5272" w:author="Rodion Kharabet" w:date="2019-12-06T02:47:00Z">
        <w:r w:rsidR="001D5FF5" w:rsidRPr="00312974" w:rsidDel="008E084A">
          <w:rPr>
            <w:rPrChange w:id="5273" w:author="Rodion" w:date="2019-12-09T02:09:00Z">
              <w:rPr/>
            </w:rPrChange>
          </w:rPr>
          <w:delText xml:space="preserve">. Якщо в </w:delText>
        </w:r>
        <w:r w:rsidR="006402FB" w:rsidRPr="00312974" w:rsidDel="008E084A">
          <w:rPr>
            <w:rPrChange w:id="5274" w:author="Rodion" w:date="2019-12-09T02:09:00Z">
              <w:rPr/>
            </w:rPrChange>
          </w:rPr>
          <w:delText>радіусі</w:delText>
        </w:r>
        <w:r w:rsidR="001D5FF5" w:rsidRPr="00312974" w:rsidDel="008E084A">
          <w:rPr>
            <w:rPrChange w:id="5275" w:author="Rodion" w:date="2019-12-09T02:09:00Z">
              <w:rPr/>
            </w:rPrChange>
          </w:rPr>
          <w:delText xml:space="preserve"> дії RFID </w:delText>
        </w:r>
        <w:r w:rsidR="00C91726" w:rsidRPr="00312974" w:rsidDel="008E084A">
          <w:rPr>
            <w:rPrChange w:id="5276" w:author="Rodion" w:date="2019-12-09T02:09:00Z">
              <w:rPr/>
            </w:rPrChange>
          </w:rPr>
          <w:delText>зчитувача</w:delText>
        </w:r>
        <w:r w:rsidR="001D5FF5" w:rsidRPr="00312974" w:rsidDel="008E084A">
          <w:rPr>
            <w:rPrChange w:id="5277" w:author="Rodion" w:date="2019-12-09T02:09:00Z">
              <w:rPr/>
            </w:rPrChange>
          </w:rPr>
          <w:delText xml:space="preserve"> з’являється мітка, то він миттєво її зчитує і відправляє дані ідентифікатора на сервер для подальшої обробки. </w:delText>
        </w:r>
        <w:r w:rsidR="006E31F6" w:rsidRPr="00312974" w:rsidDel="008E084A">
          <w:rPr>
            <w:rPrChange w:id="5278" w:author="Rodion" w:date="2019-12-09T02:09:00Z">
              <w:rPr/>
            </w:rPrChange>
          </w:rPr>
          <w:delText xml:space="preserve">Процес видалення товару RFID сканером зображено на </w:delText>
        </w:r>
      </w:del>
      <w:del w:id="5279" w:author="Rodion Kharabet" w:date="2019-12-06T02:44:00Z">
        <w:r w:rsidR="006E31F6" w:rsidRPr="00312974" w:rsidDel="007F1A84">
          <w:rPr>
            <w:rPrChange w:id="5280" w:author="Rodion" w:date="2019-12-09T02:09:00Z">
              <w:rPr/>
            </w:rPrChange>
          </w:rPr>
          <w:delText>рисунку 4.</w:delText>
        </w:r>
      </w:del>
      <w:del w:id="5281" w:author="Rodion Kharabet" w:date="2019-12-06T02:47:00Z">
        <w:r w:rsidR="006E31F6" w:rsidRPr="00312974" w:rsidDel="008E084A">
          <w:rPr>
            <w:rPrChange w:id="5282" w:author="Rodion" w:date="2019-12-09T02:09:00Z">
              <w:rPr/>
            </w:rPrChange>
          </w:rPr>
          <w:delText>3.</w:delText>
        </w:r>
      </w:del>
    </w:p>
    <w:p w14:paraId="10C38275" w14:textId="41028B82" w:rsidR="007D15DB" w:rsidRPr="00312974" w:rsidDel="008E084A" w:rsidRDefault="007D15DB" w:rsidP="007D15DB">
      <w:pPr>
        <w:rPr>
          <w:del w:id="5283" w:author="Rodion Kharabet" w:date="2019-12-06T02:47:00Z"/>
          <w:rPrChange w:id="5284" w:author="Rodion" w:date="2019-12-09T02:09:00Z">
            <w:rPr>
              <w:del w:id="5285" w:author="Rodion Kharabet" w:date="2019-12-06T02:47:00Z"/>
            </w:rPr>
          </w:rPrChange>
        </w:rPr>
      </w:pPr>
    </w:p>
    <w:p w14:paraId="044A34F9" w14:textId="01CFAD95" w:rsidR="00460CEE" w:rsidRPr="00030B2B" w:rsidRDefault="00460CEE" w:rsidP="00460CEE">
      <w:pPr>
        <w:ind w:firstLine="0"/>
        <w:jc w:val="center"/>
      </w:pPr>
      <w:r w:rsidRPr="00030B2B">
        <w:rPr>
          <w:noProof/>
        </w:rPr>
        <w:drawing>
          <wp:inline distT="0" distB="0" distL="0" distR="0" wp14:anchorId="52883243" wp14:editId="3F9A960D">
            <wp:extent cx="4567166" cy="360997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00519" cy="3636338"/>
                    </a:xfrm>
                    <a:prstGeom prst="rect">
                      <a:avLst/>
                    </a:prstGeom>
                    <a:noFill/>
                    <a:ln>
                      <a:noFill/>
                    </a:ln>
                  </pic:spPr>
                </pic:pic>
              </a:graphicData>
            </a:graphic>
          </wp:inline>
        </w:drawing>
      </w:r>
    </w:p>
    <w:p w14:paraId="1742D2D2" w14:textId="06110D80" w:rsidR="00460CEE" w:rsidRPr="00312974" w:rsidRDefault="00460CEE" w:rsidP="00460CEE">
      <w:pPr>
        <w:ind w:firstLine="0"/>
        <w:jc w:val="center"/>
        <w:rPr>
          <w:rPrChange w:id="5286" w:author="Rodion" w:date="2019-12-09T02:09:00Z">
            <w:rPr/>
          </w:rPrChange>
        </w:rPr>
      </w:pPr>
      <w:del w:id="5287" w:author="Rodion Kharabet" w:date="2019-12-06T02:45:00Z">
        <w:r w:rsidRPr="00312974" w:rsidDel="007F1A84">
          <w:rPr>
            <w:rPrChange w:id="5288" w:author="Rodion" w:date="2019-12-09T02:09:00Z">
              <w:rPr/>
            </w:rPrChange>
          </w:rPr>
          <w:delText xml:space="preserve">Рисунок </w:delText>
        </w:r>
        <w:r w:rsidR="00C37EFB" w:rsidRPr="00312974" w:rsidDel="007F1A84">
          <w:rPr>
            <w:rPrChange w:id="5289" w:author="Rodion" w:date="2019-12-09T02:09:00Z">
              <w:rPr/>
            </w:rPrChange>
          </w:rPr>
          <w:delText>4.</w:delText>
        </w:r>
      </w:del>
      <w:ins w:id="5290" w:author="Rodion Kharabet" w:date="2019-12-06T02:45:00Z">
        <w:r w:rsidR="007F1A84" w:rsidRPr="00312974">
          <w:rPr>
            <w:rPrChange w:id="5291" w:author="Rodion" w:date="2019-12-09T02:09:00Z">
              <w:rPr/>
            </w:rPrChange>
          </w:rPr>
          <w:t>Рисунок 3.</w:t>
        </w:r>
      </w:ins>
      <w:r w:rsidR="00C37EFB" w:rsidRPr="00312974">
        <w:rPr>
          <w:rPrChange w:id="5292" w:author="Rodion" w:date="2019-12-09T02:09:00Z">
            <w:rPr/>
          </w:rPrChange>
        </w:rPr>
        <w:t>3</w:t>
      </w:r>
      <w:r w:rsidRPr="00312974">
        <w:rPr>
          <w:rPrChange w:id="5293" w:author="Rodion" w:date="2019-12-09T02:09:00Z">
            <w:rPr/>
          </w:rPrChange>
        </w:rPr>
        <w:t xml:space="preserve"> – UML діаграма послідовності: видалення товару RFID сканером</w:t>
      </w:r>
    </w:p>
    <w:p w14:paraId="70FD8942" w14:textId="5EACC352" w:rsidR="007D15DB" w:rsidRPr="00312974" w:rsidDel="008E084A" w:rsidRDefault="007D15DB" w:rsidP="00460CEE">
      <w:pPr>
        <w:ind w:firstLine="0"/>
        <w:jc w:val="center"/>
        <w:rPr>
          <w:del w:id="5294" w:author="Rodion Kharabet" w:date="2019-12-06T02:49:00Z"/>
          <w:rPrChange w:id="5295" w:author="Rodion" w:date="2019-12-09T02:09:00Z">
            <w:rPr>
              <w:del w:id="5296" w:author="Rodion Kharabet" w:date="2019-12-06T02:49:00Z"/>
            </w:rPr>
          </w:rPrChange>
        </w:rPr>
      </w:pPr>
    </w:p>
    <w:p w14:paraId="2B99D85C" w14:textId="5EFEF9C1" w:rsidR="00930636" w:rsidRPr="00312974" w:rsidRDefault="001D5FF5" w:rsidP="007D15DB">
      <w:pPr>
        <w:rPr>
          <w:rPrChange w:id="5297" w:author="Rodion" w:date="2019-12-09T02:09:00Z">
            <w:rPr/>
          </w:rPrChange>
        </w:rPr>
      </w:pPr>
      <w:r w:rsidRPr="00312974">
        <w:rPr>
          <w:rPrChange w:id="5298" w:author="Rodion" w:date="2019-12-09T02:09:00Z">
            <w:rPr/>
          </w:rPrChange>
        </w:rPr>
        <w:t>Проблему</w:t>
      </w:r>
      <w:del w:id="5299" w:author="Rodion Kharabet" w:date="2019-12-06T02:55:00Z">
        <w:r w:rsidRPr="00312974" w:rsidDel="003E415E">
          <w:rPr>
            <w:rPrChange w:id="5300" w:author="Rodion" w:date="2019-12-09T02:09:00Z">
              <w:rPr/>
            </w:rPrChange>
          </w:rPr>
          <w:delText>,</w:delText>
        </w:r>
      </w:del>
      <w:r w:rsidRPr="00312974">
        <w:rPr>
          <w:rPrChange w:id="5301" w:author="Rodion" w:date="2019-12-09T02:09:00Z">
            <w:rPr/>
          </w:rPrChange>
        </w:rPr>
        <w:t xml:space="preserve"> відсутності маркування радіочастотними мітками упаковки товарів вирішує ще один пристрій. Це також зчитувач </w:t>
      </w:r>
      <w:del w:id="5302" w:author="Rodion Kharabet" w:date="2019-12-06T02:37:00Z">
        <w:r w:rsidRPr="00312974" w:rsidDel="005A2358">
          <w:rPr>
            <w:rPrChange w:id="5303" w:author="Rodion" w:date="2019-12-09T02:09:00Z">
              <w:rPr/>
            </w:rPrChange>
          </w:rPr>
          <w:delText>RFID міток</w:delText>
        </w:r>
      </w:del>
      <w:ins w:id="5304" w:author="Rodion Kharabet" w:date="2019-12-06T02:37:00Z">
        <w:r w:rsidR="005A2358" w:rsidRPr="00312974">
          <w:rPr>
            <w:rPrChange w:id="5305" w:author="Rodion" w:date="2019-12-09T02:09:00Z">
              <w:rPr/>
            </w:rPrChange>
          </w:rPr>
          <w:t>RFID-міток</w:t>
        </w:r>
      </w:ins>
      <w:r w:rsidRPr="00312974">
        <w:rPr>
          <w:rPrChange w:id="5306" w:author="Rodion" w:date="2019-12-09T02:09:00Z">
            <w:rPr/>
          </w:rPrChange>
        </w:rPr>
        <w:t xml:space="preserve">. Задача цього пристрою полягає в тому, щоб зареєструвати радіочастотну мітку в системі. Для цього потрібні мітки-наліпки. Кожна </w:t>
      </w:r>
      <w:proofErr w:type="spellStart"/>
      <w:r w:rsidRPr="00312974">
        <w:rPr>
          <w:rPrChange w:id="5307" w:author="Rodion" w:date="2019-12-09T02:09:00Z">
            <w:rPr/>
          </w:rPrChange>
        </w:rPr>
        <w:t>відсканована</w:t>
      </w:r>
      <w:proofErr w:type="spellEnd"/>
      <w:r w:rsidRPr="00312974">
        <w:rPr>
          <w:rPrChange w:id="5308" w:author="Rodion" w:date="2019-12-09T02:09:00Z">
            <w:rPr/>
          </w:rPrChange>
        </w:rPr>
        <w:t xml:space="preserve"> цим пристроєм мітка стає відомою підсистемі моніторингу, але вона на є прив'язана до жодного товару. Назвемо таку мітку вільною. Для того щоб прив'язати мітку до товару, користувач наліплює </w:t>
      </w:r>
      <w:proofErr w:type="spellStart"/>
      <w:r w:rsidR="006402FB" w:rsidRPr="00312974">
        <w:rPr>
          <w:rPrChange w:id="5309" w:author="Rodion" w:date="2019-12-09T02:09:00Z">
            <w:rPr/>
          </w:rPrChange>
        </w:rPr>
        <w:t>від</w:t>
      </w:r>
      <w:r w:rsidRPr="00312974">
        <w:rPr>
          <w:rPrChange w:id="5310" w:author="Rodion" w:date="2019-12-09T02:09:00Z">
            <w:rPr/>
          </w:rPrChange>
        </w:rPr>
        <w:t>скановану</w:t>
      </w:r>
      <w:proofErr w:type="spellEnd"/>
      <w:r w:rsidRPr="00312974">
        <w:rPr>
          <w:rPrChange w:id="5311" w:author="Rodion" w:date="2019-12-09T02:09:00Z">
            <w:rPr/>
          </w:rPrChange>
        </w:rPr>
        <w:t xml:space="preserve"> мітку на упаковку цього товару. Наступною дією у веб-застосунку, навпроти відповідного товару, він натискає відповідну кнопку що зв'язує обраний товар з вільною міткою. Тепер системі відомо що мітка з відповідним ідентифікатором прив'язана до обраного товару. </w:t>
      </w:r>
      <w:r w:rsidR="00C37EFB" w:rsidRPr="00312974">
        <w:rPr>
          <w:rPrChange w:id="5312" w:author="Rodion" w:date="2019-12-09T02:09:00Z">
            <w:rPr/>
          </w:rPrChange>
        </w:rPr>
        <w:t>Процес додавання товару за допомогою RFID зобр</w:t>
      </w:r>
      <w:del w:id="5313" w:author="Rodion Kharabet" w:date="2019-12-06T02:55:00Z">
        <w:r w:rsidR="00C37EFB" w:rsidRPr="00312974" w:rsidDel="003E415E">
          <w:rPr>
            <w:rPrChange w:id="5314" w:author="Rodion" w:date="2019-12-09T02:09:00Z">
              <w:rPr/>
            </w:rPrChange>
          </w:rPr>
          <w:delText>о</w:delText>
        </w:r>
      </w:del>
      <w:r w:rsidR="00C37EFB" w:rsidRPr="00312974">
        <w:rPr>
          <w:rPrChange w:id="5315" w:author="Rodion" w:date="2019-12-09T02:09:00Z">
            <w:rPr/>
          </w:rPrChange>
        </w:rPr>
        <w:t xml:space="preserve">ажено на </w:t>
      </w:r>
      <w:del w:id="5316" w:author="Rodion Kharabet" w:date="2019-12-06T02:44:00Z">
        <w:r w:rsidR="00C37EFB" w:rsidRPr="00312974" w:rsidDel="007F1A84">
          <w:rPr>
            <w:rPrChange w:id="5317" w:author="Rodion" w:date="2019-12-09T02:09:00Z">
              <w:rPr/>
            </w:rPrChange>
          </w:rPr>
          <w:delText>рисунку 4.</w:delText>
        </w:r>
      </w:del>
      <w:ins w:id="5318" w:author="Rodion Kharabet" w:date="2019-12-06T02:44:00Z">
        <w:r w:rsidR="007F1A84" w:rsidRPr="00312974">
          <w:rPr>
            <w:rPrChange w:id="5319" w:author="Rodion" w:date="2019-12-09T02:09:00Z">
              <w:rPr/>
            </w:rPrChange>
          </w:rPr>
          <w:t>рисунку 3.</w:t>
        </w:r>
      </w:ins>
      <w:r w:rsidR="00C37EFB" w:rsidRPr="00312974">
        <w:rPr>
          <w:rPrChange w:id="5320" w:author="Rodion" w:date="2019-12-09T02:09:00Z">
            <w:rPr/>
          </w:rPrChange>
        </w:rPr>
        <w:t>4.</w:t>
      </w:r>
    </w:p>
    <w:p w14:paraId="71A09BD7" w14:textId="77777777" w:rsidR="007D15DB" w:rsidRPr="00312974" w:rsidRDefault="007D15DB" w:rsidP="007D15DB">
      <w:pPr>
        <w:rPr>
          <w:rPrChange w:id="5321" w:author="Rodion" w:date="2019-12-09T02:09:00Z">
            <w:rPr/>
          </w:rPrChange>
        </w:rPr>
      </w:pPr>
    </w:p>
    <w:p w14:paraId="5DE5A5C8" w14:textId="65AFABAF" w:rsidR="00930636" w:rsidRPr="00030B2B" w:rsidRDefault="00930636" w:rsidP="00930636">
      <w:pPr>
        <w:ind w:firstLine="0"/>
        <w:jc w:val="center"/>
      </w:pPr>
      <w:r w:rsidRPr="00030B2B">
        <w:rPr>
          <w:noProof/>
        </w:rPr>
        <w:drawing>
          <wp:inline distT="0" distB="0" distL="0" distR="0" wp14:anchorId="6E4A4C65" wp14:editId="4571EF23">
            <wp:extent cx="5181774" cy="4591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95387" cy="4603112"/>
                    </a:xfrm>
                    <a:prstGeom prst="rect">
                      <a:avLst/>
                    </a:prstGeom>
                    <a:noFill/>
                    <a:ln>
                      <a:noFill/>
                    </a:ln>
                  </pic:spPr>
                </pic:pic>
              </a:graphicData>
            </a:graphic>
          </wp:inline>
        </w:drawing>
      </w:r>
    </w:p>
    <w:p w14:paraId="1F5A5016" w14:textId="670E3E5D" w:rsidR="00930636" w:rsidRPr="00312974" w:rsidRDefault="00930636" w:rsidP="00930636">
      <w:pPr>
        <w:ind w:firstLine="0"/>
        <w:jc w:val="center"/>
        <w:rPr>
          <w:rPrChange w:id="5322" w:author="Rodion" w:date="2019-12-09T02:09:00Z">
            <w:rPr/>
          </w:rPrChange>
        </w:rPr>
      </w:pPr>
      <w:del w:id="5323" w:author="Rodion Kharabet" w:date="2019-12-06T02:45:00Z">
        <w:r w:rsidRPr="00312974" w:rsidDel="007F1A84">
          <w:rPr>
            <w:rPrChange w:id="5324" w:author="Rodion" w:date="2019-12-09T02:09:00Z">
              <w:rPr/>
            </w:rPrChange>
          </w:rPr>
          <w:delText xml:space="preserve">Рисунок </w:delText>
        </w:r>
        <w:r w:rsidR="00651333" w:rsidRPr="00312974" w:rsidDel="007F1A84">
          <w:rPr>
            <w:rPrChange w:id="5325" w:author="Rodion" w:date="2019-12-09T02:09:00Z">
              <w:rPr/>
            </w:rPrChange>
          </w:rPr>
          <w:delText>4.</w:delText>
        </w:r>
      </w:del>
      <w:ins w:id="5326" w:author="Rodion Kharabet" w:date="2019-12-06T02:45:00Z">
        <w:r w:rsidR="007F1A84" w:rsidRPr="00312974">
          <w:rPr>
            <w:rPrChange w:id="5327" w:author="Rodion" w:date="2019-12-09T02:09:00Z">
              <w:rPr/>
            </w:rPrChange>
          </w:rPr>
          <w:t>Рисунок 3.</w:t>
        </w:r>
      </w:ins>
      <w:r w:rsidR="00651333" w:rsidRPr="00312974">
        <w:rPr>
          <w:rPrChange w:id="5328" w:author="Rodion" w:date="2019-12-09T02:09:00Z">
            <w:rPr/>
          </w:rPrChange>
        </w:rPr>
        <w:t xml:space="preserve">4 </w:t>
      </w:r>
      <w:ins w:id="5329" w:author="Rodion Kharabet" w:date="2019-12-06T02:56:00Z">
        <w:r w:rsidR="003E415E" w:rsidRPr="00312974">
          <w:rPr>
            <w:rPrChange w:id="5330" w:author="Rodion" w:date="2019-12-09T02:09:00Z">
              <w:rPr/>
            </w:rPrChange>
          </w:rPr>
          <w:t>–</w:t>
        </w:r>
      </w:ins>
      <w:del w:id="5331" w:author="Rodion Kharabet" w:date="2019-12-06T02:56:00Z">
        <w:r w:rsidRPr="00312974" w:rsidDel="003E415E">
          <w:rPr>
            <w:rPrChange w:id="5332" w:author="Rodion" w:date="2019-12-09T02:09:00Z">
              <w:rPr/>
            </w:rPrChange>
          </w:rPr>
          <w:delText>-</w:delText>
        </w:r>
      </w:del>
      <w:r w:rsidRPr="00312974">
        <w:rPr>
          <w:rPrChange w:id="5333" w:author="Rodion" w:date="2019-12-09T02:09:00Z">
            <w:rPr/>
          </w:rPrChange>
        </w:rPr>
        <w:t xml:space="preserve"> UML діаграма послідовності: Додавання товару за допомогою </w:t>
      </w:r>
      <w:del w:id="5334" w:author="Rodion Kharabet" w:date="2019-12-06T02:57:00Z">
        <w:r w:rsidRPr="00312974" w:rsidDel="003E415E">
          <w:rPr>
            <w:rPrChange w:id="5335" w:author="Rodion" w:date="2019-12-09T02:09:00Z">
              <w:rPr/>
            </w:rPrChange>
          </w:rPr>
          <w:delText>RFID</w:delText>
        </w:r>
        <w:r w:rsidR="004800D0" w:rsidRPr="00312974" w:rsidDel="003E415E">
          <w:rPr>
            <w:rPrChange w:id="5336" w:author="Rodion" w:date="2019-12-09T02:09:00Z">
              <w:rPr/>
            </w:rPrChange>
          </w:rPr>
          <w:delText xml:space="preserve"> мітки</w:delText>
        </w:r>
      </w:del>
      <w:ins w:id="5337" w:author="Rodion Kharabet" w:date="2019-12-06T02:57:00Z">
        <w:r w:rsidR="003E415E" w:rsidRPr="00312974">
          <w:rPr>
            <w:rPrChange w:id="5338" w:author="Rodion" w:date="2019-12-09T02:09:00Z">
              <w:rPr/>
            </w:rPrChange>
          </w:rPr>
          <w:t>RFID-мітки</w:t>
        </w:r>
      </w:ins>
    </w:p>
    <w:p w14:paraId="1F16D6C2" w14:textId="42D1E79B" w:rsidR="007D15DB" w:rsidRPr="00312974" w:rsidDel="003E415E" w:rsidRDefault="007D15DB" w:rsidP="00930636">
      <w:pPr>
        <w:ind w:firstLine="0"/>
        <w:jc w:val="center"/>
        <w:rPr>
          <w:del w:id="5339" w:author="Rodion Kharabet" w:date="2019-12-06T02:56:00Z"/>
          <w:rPrChange w:id="5340" w:author="Rodion" w:date="2019-12-09T02:09:00Z">
            <w:rPr>
              <w:del w:id="5341" w:author="Rodion Kharabet" w:date="2019-12-06T02:56:00Z"/>
            </w:rPr>
          </w:rPrChange>
        </w:rPr>
      </w:pPr>
    </w:p>
    <w:p w14:paraId="6FDB1F92" w14:textId="676B4BD5" w:rsidR="001D5FF5" w:rsidRPr="00312974" w:rsidRDefault="001D5FF5" w:rsidP="007D15DB">
      <w:pPr>
        <w:rPr>
          <w:rPrChange w:id="5342" w:author="Rodion" w:date="2019-12-09T02:09:00Z">
            <w:rPr/>
          </w:rPrChange>
        </w:rPr>
      </w:pPr>
      <w:r w:rsidRPr="00312974">
        <w:rPr>
          <w:rPrChange w:id="5343" w:author="Rodion" w:date="2019-12-09T02:09:00Z">
            <w:rPr/>
          </w:rPrChange>
        </w:rPr>
        <w:t xml:space="preserve">Таким чином користувач має маркувати всі товари, що в нього є в наявності для змоги користуватися перевагами радіочастотної ідентифікації. Тепер, під час викидання упаковки у сміття, користувач не повинен робити жодних дій для зчитування мітки RFID сканером. Пролітаючи у повітрі повз сканер, мітка зловить радіохвилі, що ним випромінюються, і у відповідь відправить свій ідентифікатор. Сканер, отримавши ідентифікатор, передає дані до серверу через Інтернет до програмної частини системи. Оскільки в системі зберігається інформація про всі зв’язані ідентифікатори міток і товарів, відповідний товар буде вважатися утилізованим. Ця інформація відобразиться на сторінці моніторингу товарів. Якщо </w:t>
      </w:r>
      <w:del w:id="5344" w:author="Rodion Kharabet" w:date="2019-12-06T02:57:00Z">
        <w:r w:rsidRPr="00312974" w:rsidDel="003E415E">
          <w:rPr>
            <w:rPrChange w:id="5345" w:author="Rodion" w:date="2019-12-09T02:09:00Z">
              <w:rPr/>
            </w:rPrChange>
          </w:rPr>
          <w:delText>RFID мітки</w:delText>
        </w:r>
      </w:del>
      <w:ins w:id="5346" w:author="Rodion Kharabet" w:date="2019-12-06T02:57:00Z">
        <w:r w:rsidR="003E415E" w:rsidRPr="00312974">
          <w:rPr>
            <w:rPrChange w:id="5347" w:author="Rodion" w:date="2019-12-09T02:09:00Z">
              <w:rPr/>
            </w:rPrChange>
          </w:rPr>
          <w:t>RFID-мітки</w:t>
        </w:r>
      </w:ins>
      <w:r w:rsidRPr="00312974">
        <w:rPr>
          <w:rPrChange w:id="5348" w:author="Rodion" w:date="2019-12-09T02:09:00Z">
            <w:rPr/>
          </w:rPrChange>
        </w:rPr>
        <w:t xml:space="preserve"> закінчилися, система може продовжити працювати за сценарієм попередньо-описаного варіанту комплектації – з ідентифікацією лише за штрих-кодами.</w:t>
      </w:r>
      <w:r w:rsidR="004800D0" w:rsidRPr="00312974">
        <w:rPr>
          <w:rPrChange w:id="5349" w:author="Rodion" w:date="2019-12-09T02:09:00Z">
            <w:rPr/>
          </w:rPrChange>
        </w:rPr>
        <w:t xml:space="preserve"> Слід також зазначити, що одна і та сама мітка може бути використана ще раз. Як тільки товар було </w:t>
      </w:r>
      <w:proofErr w:type="spellStart"/>
      <w:r w:rsidR="004800D0" w:rsidRPr="00312974">
        <w:rPr>
          <w:rPrChange w:id="5350" w:author="Rodion" w:date="2019-12-09T02:09:00Z">
            <w:rPr/>
          </w:rPrChange>
        </w:rPr>
        <w:t>відскановано</w:t>
      </w:r>
      <w:proofErr w:type="spellEnd"/>
      <w:r w:rsidR="004800D0" w:rsidRPr="00312974">
        <w:rPr>
          <w:rPrChange w:id="5351" w:author="Rodion" w:date="2019-12-09T02:09:00Z">
            <w:rPr/>
          </w:rPrChange>
        </w:rPr>
        <w:t xml:space="preserve"> та викинуто у сміттєвий кошик, мітка була видалена з системи моніторингу. Тобто цю мітку можна буде відчепити від упаковки, та зв’язати із новим товаром, повторивши ще раз алгоритм додавання</w:t>
      </w:r>
      <w:del w:id="5352" w:author="Rodion Kharabet" w:date="2019-12-06T02:58:00Z">
        <w:r w:rsidR="004800D0" w:rsidRPr="00312974" w:rsidDel="006B702B">
          <w:rPr>
            <w:rPrChange w:id="5353" w:author="Rodion" w:date="2019-12-09T02:09:00Z">
              <w:rPr/>
            </w:rPrChange>
          </w:rPr>
          <w:delText xml:space="preserve"> за допомогою </w:delText>
        </w:r>
      </w:del>
      <w:del w:id="5354" w:author="Rodion Kharabet" w:date="2019-12-06T02:57:00Z">
        <w:r w:rsidR="004800D0" w:rsidRPr="00312974" w:rsidDel="003E415E">
          <w:rPr>
            <w:rPrChange w:id="5355" w:author="Rodion" w:date="2019-12-09T02:09:00Z">
              <w:rPr/>
            </w:rPrChange>
          </w:rPr>
          <w:delText>RFID мітки</w:delText>
        </w:r>
      </w:del>
      <w:r w:rsidR="004800D0" w:rsidRPr="00312974">
        <w:rPr>
          <w:rPrChange w:id="5356" w:author="Rodion" w:date="2019-12-09T02:09:00Z">
            <w:rPr/>
          </w:rPrChange>
        </w:rPr>
        <w:t xml:space="preserve">, зображений на </w:t>
      </w:r>
      <w:del w:id="5357" w:author="Rodion Kharabet" w:date="2019-12-06T02:44:00Z">
        <w:r w:rsidR="004800D0" w:rsidRPr="00312974" w:rsidDel="007F1A84">
          <w:rPr>
            <w:rPrChange w:id="5358" w:author="Rodion" w:date="2019-12-09T02:09:00Z">
              <w:rPr/>
            </w:rPrChange>
          </w:rPr>
          <w:delText xml:space="preserve">рисунку </w:delText>
        </w:r>
        <w:r w:rsidR="00651333" w:rsidRPr="00312974" w:rsidDel="007F1A84">
          <w:rPr>
            <w:rPrChange w:id="5359" w:author="Rodion" w:date="2019-12-09T02:09:00Z">
              <w:rPr/>
            </w:rPrChange>
          </w:rPr>
          <w:delText>4.</w:delText>
        </w:r>
      </w:del>
      <w:ins w:id="5360" w:author="Rodion Kharabet" w:date="2019-12-06T02:44:00Z">
        <w:r w:rsidR="007F1A84" w:rsidRPr="00312974">
          <w:rPr>
            <w:rPrChange w:id="5361" w:author="Rodion" w:date="2019-12-09T02:09:00Z">
              <w:rPr/>
            </w:rPrChange>
          </w:rPr>
          <w:t>рисунку 3.</w:t>
        </w:r>
      </w:ins>
      <w:r w:rsidR="00651333" w:rsidRPr="00312974">
        <w:rPr>
          <w:rPrChange w:id="5362" w:author="Rodion" w:date="2019-12-09T02:09:00Z">
            <w:rPr/>
          </w:rPrChange>
        </w:rPr>
        <w:t>4</w:t>
      </w:r>
      <w:r w:rsidR="004800D0" w:rsidRPr="00312974">
        <w:rPr>
          <w:rPrChange w:id="5363" w:author="Rodion" w:date="2019-12-09T02:09:00Z">
            <w:rPr/>
          </w:rPrChange>
        </w:rPr>
        <w:t>.</w:t>
      </w:r>
    </w:p>
    <w:p w14:paraId="6ED155F2" w14:textId="77777777" w:rsidR="001D5FF5" w:rsidRPr="00312974" w:rsidRDefault="001D5FF5" w:rsidP="00B71F5F">
      <w:pPr>
        <w:rPr>
          <w:rPrChange w:id="5364" w:author="Rodion" w:date="2019-12-09T02:09:00Z">
            <w:rPr/>
          </w:rPrChange>
        </w:rPr>
      </w:pPr>
    </w:p>
    <w:p w14:paraId="6D571ABD" w14:textId="6C5F5492" w:rsidR="001D5FF5" w:rsidRPr="00312974" w:rsidRDefault="007D15DB" w:rsidP="007D15DB">
      <w:pPr>
        <w:pStyle w:val="Heading2"/>
        <w:rPr>
          <w:rPrChange w:id="5365" w:author="Rodion" w:date="2019-12-09T02:09:00Z">
            <w:rPr/>
          </w:rPrChange>
        </w:rPr>
      </w:pPr>
      <w:del w:id="5366" w:author="Rodion Kharabet" w:date="2019-12-06T03:09:00Z">
        <w:r w:rsidRPr="00312974" w:rsidDel="005713BF">
          <w:rPr>
            <w:rPrChange w:id="5367" w:author="Rodion" w:date="2019-12-09T02:09:00Z">
              <w:rPr/>
            </w:rPrChange>
          </w:rPr>
          <w:delText>4</w:delText>
        </w:r>
      </w:del>
      <w:bookmarkStart w:id="5368" w:name="_Toc26763221"/>
      <w:ins w:id="5369" w:author="Rodion Kharabet" w:date="2019-12-06T03:09:00Z">
        <w:r w:rsidR="005713BF" w:rsidRPr="00312974">
          <w:rPr>
            <w:rPrChange w:id="5370" w:author="Rodion" w:date="2019-12-09T02:09:00Z">
              <w:rPr/>
            </w:rPrChange>
          </w:rPr>
          <w:t>3</w:t>
        </w:r>
      </w:ins>
      <w:r w:rsidRPr="00312974">
        <w:rPr>
          <w:rPrChange w:id="5371" w:author="Rodion" w:date="2019-12-09T02:09:00Z">
            <w:rPr/>
          </w:rPrChange>
        </w:rPr>
        <w:t xml:space="preserve">.3 </w:t>
      </w:r>
      <w:r w:rsidR="00B71F5F" w:rsidRPr="00312974">
        <w:rPr>
          <w:rPrChange w:id="5372" w:author="Rodion" w:date="2019-12-09T02:09:00Z">
            <w:rPr/>
          </w:rPrChange>
        </w:rPr>
        <w:t>Реалізація програмної частини</w:t>
      </w:r>
      <w:bookmarkEnd w:id="5368"/>
    </w:p>
    <w:p w14:paraId="1BBE96DC" w14:textId="77777777" w:rsidR="007D15DB" w:rsidRPr="00312974" w:rsidRDefault="007D15DB" w:rsidP="007D15DB">
      <w:pPr>
        <w:rPr>
          <w:rPrChange w:id="5373" w:author="Rodion" w:date="2019-12-09T02:09:00Z">
            <w:rPr/>
          </w:rPrChange>
        </w:rPr>
      </w:pPr>
    </w:p>
    <w:p w14:paraId="33B7ACD9" w14:textId="1150DCD5" w:rsidR="00E24D55" w:rsidRPr="00312974" w:rsidRDefault="00E24D55" w:rsidP="00B71F5F">
      <w:pPr>
        <w:rPr>
          <w:rPrChange w:id="5374" w:author="Rodion" w:date="2019-12-09T02:09:00Z">
            <w:rPr/>
          </w:rPrChange>
        </w:rPr>
      </w:pPr>
      <w:r w:rsidRPr="00312974">
        <w:rPr>
          <w:rPrChange w:id="5375" w:author="Rodion" w:date="2019-12-09T02:09:00Z">
            <w:rPr/>
          </w:rPrChange>
        </w:rPr>
        <w:t xml:space="preserve">Розглянемо більш детально </w:t>
      </w:r>
      <w:r w:rsidR="000A0002" w:rsidRPr="00312974">
        <w:rPr>
          <w:rPrChange w:id="5376" w:author="Rodion" w:date="2019-12-09T02:09:00Z">
            <w:rPr/>
          </w:rPrChange>
        </w:rPr>
        <w:t xml:space="preserve">базову модель використання розроблюваного комплексу. В усіх наведених вище сценаріях використання необхідно взаємодіяти з веб-застосунком. </w:t>
      </w:r>
      <w:r w:rsidR="00A708EB" w:rsidRPr="00312974">
        <w:rPr>
          <w:rPrChange w:id="5377" w:author="Rodion" w:date="2019-12-09T02:09:00Z">
            <w:rPr/>
          </w:rPrChange>
        </w:rPr>
        <w:t xml:space="preserve">Це є невід'ємна частина розроблюваної системи. Веб-застосунок поєднує в собі, як ядро системи, так і клієнтський застосунок. </w:t>
      </w:r>
    </w:p>
    <w:p w14:paraId="70B16FE0" w14:textId="39E6BAAC" w:rsidR="00A708EB" w:rsidRPr="00312974" w:rsidRDefault="00DB7FB6" w:rsidP="00B71F5F">
      <w:pPr>
        <w:rPr>
          <w:rPrChange w:id="5378" w:author="Rodion" w:date="2019-12-09T02:09:00Z">
            <w:rPr/>
          </w:rPrChange>
        </w:rPr>
      </w:pPr>
      <w:r w:rsidRPr="00312974">
        <w:rPr>
          <w:rPrChange w:id="5379" w:author="Rodion" w:date="2019-12-09T02:09:00Z">
            <w:rPr/>
          </w:rPrChange>
        </w:rPr>
        <w:t xml:space="preserve">Програмна частина повинна забезпечувати обчислення та аналіз отриманої інформації, синхронізацію даних між пристроями користувачів та бути базовим інструментом автоматизації ведення домашнього господарства. </w:t>
      </w:r>
    </w:p>
    <w:p w14:paraId="63942057" w14:textId="410E6841" w:rsidR="00DB7FB6" w:rsidRPr="00312974" w:rsidRDefault="00B95F73" w:rsidP="00B71F5F">
      <w:pPr>
        <w:rPr>
          <w:rPrChange w:id="5380" w:author="Rodion" w:date="2019-12-09T02:09:00Z">
            <w:rPr/>
          </w:rPrChange>
        </w:rPr>
      </w:pPr>
      <w:r w:rsidRPr="00312974">
        <w:rPr>
          <w:rPrChange w:id="5381" w:author="Rodion" w:date="2019-12-09T02:09:00Z">
            <w:rPr/>
          </w:rPrChange>
        </w:rPr>
        <w:t xml:space="preserve">Завдяки розвиненим API сучасних браузерів, веб-застосунки можуть взаємодіяти майже з усіма апаратними складовими смартфонів та ноутбуків. Для базової реалізації ідентифікації продуктів за допомогою штрих-кодів було вирішено максимально </w:t>
      </w:r>
      <w:r w:rsidRPr="00312974">
        <w:rPr>
          <w:rPrChange w:id="5382" w:author="Rodion" w:date="2019-12-09T02:09:00Z">
            <w:rPr/>
          </w:rPrChange>
        </w:rPr>
        <w:lastRenderedPageBreak/>
        <w:t xml:space="preserve">використовувати ті інструменти, що вже є наявні у більшості потенційних користувачів. Так, наприклад у більшості користувачів є смартфони. В свою чергу у всіх смартфонів є камера. Тож для ідентифікації товару необхідно лише зробити захват зображення штрих-коду з камери смартфону та декодувати його програмними засобами. </w:t>
      </w:r>
    </w:p>
    <w:p w14:paraId="60C26692" w14:textId="02301C1C" w:rsidR="00B95F73" w:rsidRPr="00312974" w:rsidRDefault="00B95F73" w:rsidP="00B71F5F">
      <w:pPr>
        <w:rPr>
          <w:rPrChange w:id="5383" w:author="Rodion" w:date="2019-12-09T02:09:00Z">
            <w:rPr/>
          </w:rPrChange>
        </w:rPr>
      </w:pPr>
      <w:r w:rsidRPr="00312974">
        <w:rPr>
          <w:rPrChange w:id="5384" w:author="Rodion" w:date="2019-12-09T02:09:00Z">
            <w:rPr/>
          </w:rPrChange>
        </w:rPr>
        <w:t>З цього виходить, що смартфон є повноцінним та самодостатнім інструментом взаємодії користувача з системою автоматизації ведення домашнього господарства. Однак це накладає деякі обмеження. Так, наприклад, необхідно завжди тримати смартфон при собі</w:t>
      </w:r>
      <w:r w:rsidR="00B35FC0" w:rsidRPr="00312974">
        <w:rPr>
          <w:rPrChange w:id="5385" w:author="Rodion" w:date="2019-12-09T02:09:00Z">
            <w:rPr/>
          </w:rPrChange>
        </w:rPr>
        <w:t>. Щоб у будь-який момент часу можна було його дістати та зробити відповідні дії з товарами. Тобто, якщо користувач захоче викинути використану упаковку у кошик для сміття, йому потрібно буде спочатку д</w:t>
      </w:r>
      <w:del w:id="5386" w:author="Rodion Kharabet" w:date="2019-12-06T02:58:00Z">
        <w:r w:rsidR="00B35FC0" w:rsidRPr="00312974" w:rsidDel="006B702B">
          <w:rPr>
            <w:rPrChange w:id="5387" w:author="Rodion" w:date="2019-12-09T02:09:00Z">
              <w:rPr/>
            </w:rPrChange>
          </w:rPr>
          <w:delText>о</w:delText>
        </w:r>
      </w:del>
      <w:ins w:id="5388" w:author="Rodion Kharabet" w:date="2019-12-06T02:58:00Z">
        <w:r w:rsidR="006B702B" w:rsidRPr="00312974">
          <w:rPr>
            <w:rPrChange w:id="5389" w:author="Rodion" w:date="2019-12-09T02:09:00Z">
              <w:rPr/>
            </w:rPrChange>
          </w:rPr>
          <w:t>і</w:t>
        </w:r>
      </w:ins>
      <w:r w:rsidR="00B35FC0" w:rsidRPr="00312974">
        <w:rPr>
          <w:rPrChange w:id="5390" w:author="Rodion" w:date="2019-12-09T02:09:00Z">
            <w:rPr/>
          </w:rPrChange>
        </w:rPr>
        <w:t xml:space="preserve">стати смартфон, </w:t>
      </w:r>
      <w:proofErr w:type="spellStart"/>
      <w:r w:rsidR="00B35FC0" w:rsidRPr="00312974">
        <w:rPr>
          <w:rPrChange w:id="5391" w:author="Rodion" w:date="2019-12-09T02:09:00Z">
            <w:rPr/>
          </w:rPrChange>
        </w:rPr>
        <w:t>відсканувати</w:t>
      </w:r>
      <w:proofErr w:type="spellEnd"/>
      <w:r w:rsidR="00B35FC0" w:rsidRPr="00312974">
        <w:rPr>
          <w:rPrChange w:id="5392" w:author="Rodion" w:date="2019-12-09T02:09:00Z">
            <w:rPr/>
          </w:rPrChange>
        </w:rPr>
        <w:t xml:space="preserve"> штрих-код камерою смартфону та, лише після цього, викинути упаковку до сміттєвого кошику. </w:t>
      </w:r>
    </w:p>
    <w:p w14:paraId="0D1ED11C" w14:textId="369E1C1D" w:rsidR="008E5E99" w:rsidRPr="00312974" w:rsidRDefault="004831E5" w:rsidP="00B71F5F">
      <w:pPr>
        <w:rPr>
          <w:rPrChange w:id="5393" w:author="Rodion" w:date="2019-12-09T02:09:00Z">
            <w:rPr/>
          </w:rPrChange>
        </w:rPr>
      </w:pPr>
      <w:r w:rsidRPr="00312974">
        <w:rPr>
          <w:rPrChange w:id="5394" w:author="Rodion" w:date="2019-12-09T02:09:00Z">
            <w:rPr/>
          </w:rPrChange>
        </w:rPr>
        <w:t xml:space="preserve">Для розробки програмного забезпечення була обрана платформа .NET </w:t>
      </w:r>
      <w:proofErr w:type="spellStart"/>
      <w:r w:rsidRPr="00312974">
        <w:rPr>
          <w:rPrChange w:id="5395" w:author="Rodion" w:date="2019-12-09T02:09:00Z">
            <w:rPr/>
          </w:rPrChange>
        </w:rPr>
        <w:t>Core</w:t>
      </w:r>
      <w:proofErr w:type="spellEnd"/>
      <w:r w:rsidR="00865718" w:rsidRPr="00312974">
        <w:rPr>
          <w:rPrChange w:id="5396" w:author="Rodion" w:date="2019-12-09T02:09:00Z">
            <w:rPr/>
          </w:rPrChange>
        </w:rPr>
        <w:t>. Ця платформа є крос-</w:t>
      </w:r>
      <w:r w:rsidR="006402FB" w:rsidRPr="00312974">
        <w:rPr>
          <w:rPrChange w:id="5397" w:author="Rodion" w:date="2019-12-09T02:09:00Z">
            <w:rPr/>
          </w:rPrChange>
        </w:rPr>
        <w:t>платформним</w:t>
      </w:r>
      <w:r w:rsidR="00865718" w:rsidRPr="00312974">
        <w:rPr>
          <w:rPrChange w:id="5398" w:author="Rodion" w:date="2019-12-09T02:09:00Z">
            <w:rPr/>
          </w:rPrChange>
        </w:rPr>
        <w:t xml:space="preserve"> спадкоємцем платформи .NET </w:t>
      </w:r>
      <w:proofErr w:type="spellStart"/>
      <w:r w:rsidR="00865718" w:rsidRPr="00312974">
        <w:rPr>
          <w:rPrChange w:id="5399" w:author="Rodion" w:date="2019-12-09T02:09:00Z">
            <w:rPr/>
          </w:rPrChange>
        </w:rPr>
        <w:t>Framework</w:t>
      </w:r>
      <w:proofErr w:type="spellEnd"/>
      <w:r w:rsidR="00865718" w:rsidRPr="00312974">
        <w:rPr>
          <w:rPrChange w:id="5400" w:author="Rodion" w:date="2019-12-09T02:09:00Z">
            <w:rPr/>
          </w:rPrChange>
        </w:rPr>
        <w:t xml:space="preserve"> від Microsoft. Це означає, що розробку та хостинг застосунків можна буде здійснювати на всіх операційних системах для комп’ютерів: Windows, </w:t>
      </w:r>
      <w:proofErr w:type="spellStart"/>
      <w:r w:rsidR="00865718" w:rsidRPr="00312974">
        <w:rPr>
          <w:rPrChange w:id="5401" w:author="Rodion" w:date="2019-12-09T02:09:00Z">
            <w:rPr/>
          </w:rPrChange>
        </w:rPr>
        <w:t>MacOS</w:t>
      </w:r>
      <w:proofErr w:type="spellEnd"/>
      <w:r w:rsidR="00865718" w:rsidRPr="00312974">
        <w:rPr>
          <w:rPrChange w:id="5402" w:author="Rodion" w:date="2019-12-09T02:09:00Z">
            <w:rPr/>
          </w:rPrChange>
        </w:rPr>
        <w:t xml:space="preserve">, </w:t>
      </w:r>
      <w:proofErr w:type="spellStart"/>
      <w:r w:rsidR="00865718" w:rsidRPr="00312974">
        <w:rPr>
          <w:rPrChange w:id="5403" w:author="Rodion" w:date="2019-12-09T02:09:00Z">
            <w:rPr/>
          </w:rPrChange>
        </w:rPr>
        <w:t>Linux</w:t>
      </w:r>
      <w:proofErr w:type="spellEnd"/>
      <w:r w:rsidR="007A74E9" w:rsidRPr="00312974">
        <w:rPr>
          <w:rPrChange w:id="5404" w:author="Rodion" w:date="2019-12-09T02:09:00Z">
            <w:rPr/>
          </w:rPrChange>
        </w:rPr>
        <w:t xml:space="preserve"> [37]</w:t>
      </w:r>
      <w:r w:rsidR="00865718" w:rsidRPr="00312974">
        <w:rPr>
          <w:rPrChange w:id="5405" w:author="Rodion" w:date="2019-12-09T02:09:00Z">
            <w:rPr/>
          </w:rPrChange>
        </w:rPr>
        <w:t xml:space="preserve">. Для розробників це означає, що вони не будуть скуті вибором машини для розробки програмного забезпечення. Для бізнесу це буде означати, що вони можуть розміщувати застосунки на хостингах та серверах з будь-якою операційною системою. Слід зауважити, що сервери під управлінням Windows в середньому виходять дорожче за аналогічні сервери з іншою операційною системою. Це було одним з ключових недоліків платформи .NET </w:t>
      </w:r>
      <w:proofErr w:type="spellStart"/>
      <w:r w:rsidR="00865718" w:rsidRPr="00312974">
        <w:rPr>
          <w:rPrChange w:id="5406" w:author="Rodion" w:date="2019-12-09T02:09:00Z">
            <w:rPr/>
          </w:rPrChange>
        </w:rPr>
        <w:t>Framework</w:t>
      </w:r>
      <w:proofErr w:type="spellEnd"/>
      <w:r w:rsidR="00865718" w:rsidRPr="00312974">
        <w:rPr>
          <w:rPrChange w:id="5407" w:author="Rodion" w:date="2019-12-09T02:09:00Z">
            <w:rPr/>
          </w:rPrChange>
        </w:rPr>
        <w:t xml:space="preserve"> коли мова йшла про вибір платформи для розробки програмного забезпечення.</w:t>
      </w:r>
    </w:p>
    <w:p w14:paraId="2FDAAA39" w14:textId="7403AA8F" w:rsidR="00865718" w:rsidRPr="00312974" w:rsidRDefault="00E40D83" w:rsidP="00B71F5F">
      <w:pPr>
        <w:rPr>
          <w:rPrChange w:id="5408" w:author="Rodion" w:date="2019-12-09T02:09:00Z">
            <w:rPr/>
          </w:rPrChange>
        </w:rPr>
      </w:pPr>
      <w:r w:rsidRPr="00312974">
        <w:rPr>
          <w:rPrChange w:id="5409" w:author="Rodion" w:date="2019-12-09T02:09:00Z">
            <w:rPr/>
          </w:rPrChange>
        </w:rPr>
        <w:t xml:space="preserve">В рамках платформи .NET </w:t>
      </w:r>
      <w:proofErr w:type="spellStart"/>
      <w:r w:rsidRPr="00312974">
        <w:rPr>
          <w:rPrChange w:id="5410" w:author="Rodion" w:date="2019-12-09T02:09:00Z">
            <w:rPr/>
          </w:rPrChange>
        </w:rPr>
        <w:t>Core</w:t>
      </w:r>
      <w:proofErr w:type="spellEnd"/>
      <w:r w:rsidRPr="00312974">
        <w:rPr>
          <w:rPrChange w:id="5411" w:author="Rodion" w:date="2019-12-09T02:09:00Z">
            <w:rPr/>
          </w:rPrChange>
        </w:rPr>
        <w:t xml:space="preserve"> існує </w:t>
      </w:r>
      <w:r w:rsidR="00C43404" w:rsidRPr="00312974">
        <w:rPr>
          <w:rPrChange w:id="5412" w:author="Rodion" w:date="2019-12-09T02:09:00Z">
            <w:rPr/>
          </w:rPrChange>
        </w:rPr>
        <w:t>чотири сценарі</w:t>
      </w:r>
      <w:r w:rsidR="006402FB" w:rsidRPr="00312974">
        <w:rPr>
          <w:rPrChange w:id="5413" w:author="Rodion" w:date="2019-12-09T02:09:00Z">
            <w:rPr/>
          </w:rPrChange>
        </w:rPr>
        <w:t>ї</w:t>
      </w:r>
      <w:r w:rsidR="00C43404" w:rsidRPr="00312974">
        <w:rPr>
          <w:rPrChange w:id="5414" w:author="Rodion" w:date="2019-12-09T02:09:00Z">
            <w:rPr/>
          </w:rPrChange>
        </w:rPr>
        <w:t xml:space="preserve"> розробки застосунків</w:t>
      </w:r>
      <w:r w:rsidR="00610032" w:rsidRPr="00312974">
        <w:rPr>
          <w:rPrChange w:id="5415" w:author="Rodion" w:date="2019-12-09T02:09:00Z">
            <w:rPr/>
          </w:rPrChange>
        </w:rPr>
        <w:t xml:space="preserve"> [38]</w:t>
      </w:r>
      <w:r w:rsidR="00C43404" w:rsidRPr="00312974">
        <w:rPr>
          <w:rPrChange w:id="5416" w:author="Rodion" w:date="2019-12-09T02:09:00Z">
            <w:rPr/>
          </w:rPrChange>
        </w:rPr>
        <w:t>:</w:t>
      </w:r>
    </w:p>
    <w:p w14:paraId="0B0CC904" w14:textId="19B74821" w:rsidR="00C43404" w:rsidRPr="00312974" w:rsidRDefault="007A74E9" w:rsidP="00B71F5F">
      <w:pPr>
        <w:pStyle w:val="ListParagraph"/>
        <w:rPr>
          <w:rPrChange w:id="5417" w:author="Rodion" w:date="2019-12-09T02:09:00Z">
            <w:rPr/>
          </w:rPrChange>
        </w:rPr>
      </w:pPr>
      <w:r w:rsidRPr="00312974">
        <w:rPr>
          <w:rPrChange w:id="5418" w:author="Rodion" w:date="2019-12-09T02:09:00Z">
            <w:rPr/>
          </w:rPrChange>
        </w:rPr>
        <w:t>в</w:t>
      </w:r>
      <w:r w:rsidR="00C43404" w:rsidRPr="00312974">
        <w:rPr>
          <w:rPrChange w:id="5419" w:author="Rodion" w:date="2019-12-09T02:09:00Z">
            <w:rPr/>
          </w:rPrChange>
        </w:rPr>
        <w:t xml:space="preserve">еб застосунки ASP.NET </w:t>
      </w:r>
      <w:proofErr w:type="spellStart"/>
      <w:r w:rsidR="00C43404" w:rsidRPr="00312974">
        <w:rPr>
          <w:rPrChange w:id="5420" w:author="Rodion" w:date="2019-12-09T02:09:00Z">
            <w:rPr/>
          </w:rPrChange>
        </w:rPr>
        <w:t>Core</w:t>
      </w:r>
      <w:proofErr w:type="spellEnd"/>
      <w:r w:rsidRPr="00312974">
        <w:rPr>
          <w:rPrChange w:id="5421" w:author="Rodion" w:date="2019-12-09T02:09:00Z">
            <w:rPr/>
          </w:rPrChange>
        </w:rPr>
        <w:t>;</w:t>
      </w:r>
    </w:p>
    <w:p w14:paraId="2CABF1CE" w14:textId="2756E3CB" w:rsidR="00C43404" w:rsidRPr="00312974" w:rsidRDefault="007A74E9" w:rsidP="00B71F5F">
      <w:pPr>
        <w:pStyle w:val="ListParagraph"/>
        <w:rPr>
          <w:rPrChange w:id="5422" w:author="Rodion" w:date="2019-12-09T02:09:00Z">
            <w:rPr/>
          </w:rPrChange>
        </w:rPr>
      </w:pPr>
      <w:r w:rsidRPr="00312974">
        <w:rPr>
          <w:rPrChange w:id="5423" w:author="Rodion" w:date="2019-12-09T02:09:00Z">
            <w:rPr/>
          </w:rPrChange>
        </w:rPr>
        <w:t>к</w:t>
      </w:r>
      <w:r w:rsidR="00C43404" w:rsidRPr="00312974">
        <w:rPr>
          <w:rPrChange w:id="5424" w:author="Rodion" w:date="2019-12-09T02:09:00Z">
            <w:rPr/>
          </w:rPrChange>
        </w:rPr>
        <w:t>онсольні застосунки</w:t>
      </w:r>
      <w:r w:rsidRPr="00312974">
        <w:rPr>
          <w:rPrChange w:id="5425" w:author="Rodion" w:date="2019-12-09T02:09:00Z">
            <w:rPr/>
          </w:rPrChange>
        </w:rPr>
        <w:t>;</w:t>
      </w:r>
    </w:p>
    <w:p w14:paraId="4A65FB9F" w14:textId="4B6DB95D" w:rsidR="00C43404" w:rsidRPr="00312974" w:rsidRDefault="007A74E9" w:rsidP="00B71F5F">
      <w:pPr>
        <w:pStyle w:val="ListParagraph"/>
        <w:rPr>
          <w:rPrChange w:id="5426" w:author="Rodion" w:date="2019-12-09T02:09:00Z">
            <w:rPr/>
          </w:rPrChange>
        </w:rPr>
      </w:pPr>
      <w:r w:rsidRPr="00312974">
        <w:rPr>
          <w:rPrChange w:id="5427" w:author="Rodion" w:date="2019-12-09T02:09:00Z">
            <w:rPr/>
          </w:rPrChange>
        </w:rPr>
        <w:t>д</w:t>
      </w:r>
      <w:r w:rsidR="00C43404" w:rsidRPr="00312974">
        <w:rPr>
          <w:rPrChange w:id="5428" w:author="Rodion" w:date="2019-12-09T02:09:00Z">
            <w:rPr/>
          </w:rPrChange>
        </w:rPr>
        <w:t>опоміжні бібліотеки та фреймворки</w:t>
      </w:r>
      <w:r w:rsidRPr="00312974">
        <w:rPr>
          <w:rPrChange w:id="5429" w:author="Rodion" w:date="2019-12-09T02:09:00Z">
            <w:rPr/>
          </w:rPrChange>
        </w:rPr>
        <w:t>;</w:t>
      </w:r>
    </w:p>
    <w:p w14:paraId="7292397F" w14:textId="7477A1CF" w:rsidR="00C43404" w:rsidRPr="00312974" w:rsidRDefault="007A74E9" w:rsidP="00B71F5F">
      <w:pPr>
        <w:pStyle w:val="ListParagraph"/>
        <w:rPr>
          <w:rPrChange w:id="5430" w:author="Rodion" w:date="2019-12-09T02:09:00Z">
            <w:rPr/>
          </w:rPrChange>
        </w:rPr>
      </w:pPr>
      <w:r w:rsidRPr="00312974">
        <w:rPr>
          <w:rPrChange w:id="5431" w:author="Rodion" w:date="2019-12-09T02:09:00Z">
            <w:rPr/>
          </w:rPrChange>
        </w:rPr>
        <w:t>з</w:t>
      </w:r>
      <w:r w:rsidR="00C43404" w:rsidRPr="00312974">
        <w:rPr>
          <w:rPrChange w:id="5432" w:author="Rodion" w:date="2019-12-09T02:09:00Z">
            <w:rPr/>
          </w:rPrChange>
        </w:rPr>
        <w:t xml:space="preserve">астосунки для Windows </w:t>
      </w:r>
      <w:r w:rsidR="00E34DEB" w:rsidRPr="00312974">
        <w:rPr>
          <w:rPrChange w:id="5433" w:author="Rodion" w:date="2019-12-09T02:09:00Z">
            <w:rPr/>
          </w:rPrChange>
        </w:rPr>
        <w:t xml:space="preserve">10 </w:t>
      </w:r>
      <w:r w:rsidR="00C43404" w:rsidRPr="00312974">
        <w:rPr>
          <w:rPrChange w:id="5434" w:author="Rodion" w:date="2019-12-09T02:09:00Z">
            <w:rPr/>
          </w:rPrChange>
        </w:rPr>
        <w:t xml:space="preserve">(UWP – </w:t>
      </w:r>
      <w:proofErr w:type="spellStart"/>
      <w:r w:rsidR="00C43404" w:rsidRPr="00312974">
        <w:rPr>
          <w:rPrChange w:id="5435" w:author="Rodion" w:date="2019-12-09T02:09:00Z">
            <w:rPr/>
          </w:rPrChange>
        </w:rPr>
        <w:t>Universal</w:t>
      </w:r>
      <w:proofErr w:type="spellEnd"/>
      <w:r w:rsidR="00C43404" w:rsidRPr="00312974">
        <w:rPr>
          <w:rPrChange w:id="5436" w:author="Rodion" w:date="2019-12-09T02:09:00Z">
            <w:rPr/>
          </w:rPrChange>
        </w:rPr>
        <w:t xml:space="preserve"> Windows </w:t>
      </w:r>
      <w:proofErr w:type="spellStart"/>
      <w:r w:rsidR="00C43404" w:rsidRPr="00312974">
        <w:rPr>
          <w:rPrChange w:id="5437" w:author="Rodion" w:date="2019-12-09T02:09:00Z">
            <w:rPr/>
          </w:rPrChange>
        </w:rPr>
        <w:t>Platform</w:t>
      </w:r>
      <w:proofErr w:type="spellEnd"/>
      <w:r w:rsidR="00C43404" w:rsidRPr="00312974">
        <w:rPr>
          <w:rPrChange w:id="5438" w:author="Rodion" w:date="2019-12-09T02:09:00Z">
            <w:rPr/>
          </w:rPrChange>
        </w:rPr>
        <w:t>)</w:t>
      </w:r>
      <w:r w:rsidRPr="00312974">
        <w:rPr>
          <w:rPrChange w:id="5439" w:author="Rodion" w:date="2019-12-09T02:09:00Z">
            <w:rPr/>
          </w:rPrChange>
        </w:rPr>
        <w:t>.</w:t>
      </w:r>
    </w:p>
    <w:p w14:paraId="11C87AFF" w14:textId="124C3699" w:rsidR="00C43404" w:rsidRPr="00312974" w:rsidRDefault="00C43404" w:rsidP="00B71F5F">
      <w:pPr>
        <w:rPr>
          <w:rPrChange w:id="5440" w:author="Rodion" w:date="2019-12-09T02:09:00Z">
            <w:rPr/>
          </w:rPrChange>
        </w:rPr>
      </w:pPr>
      <w:r w:rsidRPr="00312974">
        <w:rPr>
          <w:rPrChange w:id="5441" w:author="Rodion" w:date="2019-12-09T02:09:00Z">
            <w:rPr/>
          </w:rPrChange>
        </w:rPr>
        <w:lastRenderedPageBreak/>
        <w:t xml:space="preserve">Серед усіх інших </w:t>
      </w:r>
      <w:r w:rsidR="003C6301" w:rsidRPr="00312974">
        <w:rPr>
          <w:rPrChange w:id="5442" w:author="Rodion" w:date="2019-12-09T02:09:00Z">
            <w:rPr/>
          </w:rPrChange>
        </w:rPr>
        <w:t xml:space="preserve">інструментів створення веб-застосунку було обрано ASP.NET </w:t>
      </w:r>
      <w:proofErr w:type="spellStart"/>
      <w:r w:rsidR="003C6301" w:rsidRPr="00312974">
        <w:rPr>
          <w:rPrChange w:id="5443" w:author="Rodion" w:date="2019-12-09T02:09:00Z">
            <w:rPr/>
          </w:rPrChange>
        </w:rPr>
        <w:t>Core</w:t>
      </w:r>
      <w:proofErr w:type="spellEnd"/>
      <w:r w:rsidR="000D40CC" w:rsidRPr="00312974">
        <w:rPr>
          <w:rPrChange w:id="5444" w:author="Rodion" w:date="2019-12-09T02:09:00Z">
            <w:rPr/>
          </w:rPrChange>
        </w:rPr>
        <w:t xml:space="preserve">. Це потужний фреймворк в рамках платформи .NET </w:t>
      </w:r>
      <w:proofErr w:type="spellStart"/>
      <w:r w:rsidR="000D40CC" w:rsidRPr="00312974">
        <w:rPr>
          <w:rPrChange w:id="5445" w:author="Rodion" w:date="2019-12-09T02:09:00Z">
            <w:rPr/>
          </w:rPrChange>
        </w:rPr>
        <w:t>Core</w:t>
      </w:r>
      <w:proofErr w:type="spellEnd"/>
      <w:r w:rsidR="000D40CC" w:rsidRPr="00312974">
        <w:rPr>
          <w:rPrChange w:id="5446" w:author="Rodion" w:date="2019-12-09T02:09:00Z">
            <w:rPr/>
          </w:rPrChange>
        </w:rPr>
        <w:t xml:space="preserve"> що забезпечує розробника повним </w:t>
      </w:r>
      <w:proofErr w:type="spellStart"/>
      <w:r w:rsidR="000D40CC" w:rsidRPr="00312974">
        <w:rPr>
          <w:rPrChange w:id="5447" w:author="Rodion" w:date="2019-12-09T02:09:00Z">
            <w:rPr/>
          </w:rPrChange>
        </w:rPr>
        <w:t>стеком</w:t>
      </w:r>
      <w:proofErr w:type="spellEnd"/>
      <w:r w:rsidR="000D40CC" w:rsidRPr="00312974">
        <w:rPr>
          <w:rPrChange w:id="5448" w:author="Rodion" w:date="2019-12-09T02:09:00Z">
            <w:rPr/>
          </w:rPrChange>
        </w:rPr>
        <w:t xml:space="preserve"> технологій для розробки повноцінного веб-застосунку. Він в</w:t>
      </w:r>
      <w:r w:rsidR="00421F75" w:rsidRPr="00312974">
        <w:rPr>
          <w:rPrChange w:id="5449" w:author="Rodion" w:date="2019-12-09T02:09:00Z">
            <w:rPr/>
          </w:rPrChange>
        </w:rPr>
        <w:t>к</w:t>
      </w:r>
      <w:r w:rsidR="000D40CC" w:rsidRPr="00312974">
        <w:rPr>
          <w:rPrChange w:id="5450" w:author="Rodion" w:date="2019-12-09T02:09:00Z">
            <w:rPr/>
          </w:rPrChange>
        </w:rPr>
        <w:t>лючає в себе наступні компоненти для розробки</w:t>
      </w:r>
      <w:r w:rsidR="00610032" w:rsidRPr="00312974">
        <w:rPr>
          <w:rPrChange w:id="5451" w:author="Rodion" w:date="2019-12-09T02:09:00Z">
            <w:rPr/>
          </w:rPrChange>
        </w:rPr>
        <w:t xml:space="preserve"> [39]</w:t>
      </w:r>
      <w:r w:rsidR="000D40CC" w:rsidRPr="00312974">
        <w:rPr>
          <w:rPrChange w:id="5452" w:author="Rodion" w:date="2019-12-09T02:09:00Z">
            <w:rPr/>
          </w:rPrChange>
        </w:rPr>
        <w:t>:</w:t>
      </w:r>
    </w:p>
    <w:p w14:paraId="63B87EDA" w14:textId="282903AA" w:rsidR="000D40CC" w:rsidRPr="00312974" w:rsidRDefault="000D40CC" w:rsidP="00B71F5F">
      <w:pPr>
        <w:pStyle w:val="ListParagraph"/>
        <w:rPr>
          <w:rPrChange w:id="5453" w:author="Rodion" w:date="2019-12-09T02:09:00Z">
            <w:rPr/>
          </w:rPrChange>
        </w:rPr>
      </w:pPr>
      <w:proofErr w:type="spellStart"/>
      <w:r w:rsidRPr="00312974">
        <w:rPr>
          <w:rPrChange w:id="5454" w:author="Rodion" w:date="2019-12-09T02:09:00Z">
            <w:rPr/>
          </w:rPrChange>
        </w:rPr>
        <w:t>Entity</w:t>
      </w:r>
      <w:proofErr w:type="spellEnd"/>
      <w:r w:rsidRPr="00312974">
        <w:rPr>
          <w:rPrChange w:id="5455" w:author="Rodion" w:date="2019-12-09T02:09:00Z">
            <w:rPr/>
          </w:rPrChange>
        </w:rPr>
        <w:t xml:space="preserve"> </w:t>
      </w:r>
      <w:proofErr w:type="spellStart"/>
      <w:r w:rsidRPr="00312974">
        <w:rPr>
          <w:rPrChange w:id="5456" w:author="Rodion" w:date="2019-12-09T02:09:00Z">
            <w:rPr/>
          </w:rPrChange>
        </w:rPr>
        <w:t>Framework</w:t>
      </w:r>
      <w:proofErr w:type="spellEnd"/>
      <w:r w:rsidRPr="00312974">
        <w:rPr>
          <w:rPrChange w:id="5457" w:author="Rodion" w:date="2019-12-09T02:09:00Z">
            <w:rPr/>
          </w:rPrChange>
        </w:rPr>
        <w:t xml:space="preserve"> (EF) </w:t>
      </w:r>
      <w:proofErr w:type="spellStart"/>
      <w:r w:rsidRPr="00312974">
        <w:rPr>
          <w:rPrChange w:id="5458" w:author="Rodion" w:date="2019-12-09T02:09:00Z">
            <w:rPr/>
          </w:rPrChange>
        </w:rPr>
        <w:t>Core</w:t>
      </w:r>
      <w:proofErr w:type="spellEnd"/>
      <w:r w:rsidR="005419AD" w:rsidRPr="00312974">
        <w:rPr>
          <w:rPrChange w:id="5459" w:author="Rodion" w:date="2019-12-09T02:09:00Z">
            <w:rPr/>
          </w:rPrChange>
        </w:rPr>
        <w:t>;</w:t>
      </w:r>
    </w:p>
    <w:p w14:paraId="37E74D22" w14:textId="487E6B32" w:rsidR="000D40CC" w:rsidRPr="00312974" w:rsidRDefault="000D40CC" w:rsidP="00B71F5F">
      <w:pPr>
        <w:pStyle w:val="ListParagraph"/>
        <w:rPr>
          <w:rPrChange w:id="5460" w:author="Rodion" w:date="2019-12-09T02:09:00Z">
            <w:rPr/>
          </w:rPrChange>
        </w:rPr>
      </w:pPr>
      <w:proofErr w:type="spellStart"/>
      <w:r w:rsidRPr="00312974">
        <w:rPr>
          <w:rPrChange w:id="5461" w:author="Rodion" w:date="2019-12-09T02:09:00Z">
            <w:rPr/>
          </w:rPrChange>
        </w:rPr>
        <w:t>Identity</w:t>
      </w:r>
      <w:proofErr w:type="spellEnd"/>
      <w:r w:rsidRPr="00312974">
        <w:rPr>
          <w:rPrChange w:id="5462" w:author="Rodion" w:date="2019-12-09T02:09:00Z">
            <w:rPr/>
          </w:rPrChange>
        </w:rPr>
        <w:t xml:space="preserve"> </w:t>
      </w:r>
      <w:proofErr w:type="spellStart"/>
      <w:r w:rsidRPr="00312974">
        <w:rPr>
          <w:rPrChange w:id="5463" w:author="Rodion" w:date="2019-12-09T02:09:00Z">
            <w:rPr/>
          </w:rPrChange>
        </w:rPr>
        <w:t>Core</w:t>
      </w:r>
      <w:proofErr w:type="spellEnd"/>
      <w:r w:rsidR="005419AD" w:rsidRPr="00312974">
        <w:rPr>
          <w:rPrChange w:id="5464" w:author="Rodion" w:date="2019-12-09T02:09:00Z">
            <w:rPr/>
          </w:rPrChange>
        </w:rPr>
        <w:t>;</w:t>
      </w:r>
    </w:p>
    <w:p w14:paraId="3F86E652" w14:textId="34E34038" w:rsidR="000D40CC" w:rsidRPr="00312974" w:rsidRDefault="000D40CC" w:rsidP="00B71F5F">
      <w:pPr>
        <w:pStyle w:val="ListParagraph"/>
        <w:rPr>
          <w:rPrChange w:id="5465" w:author="Rodion" w:date="2019-12-09T02:09:00Z">
            <w:rPr/>
          </w:rPrChange>
        </w:rPr>
      </w:pPr>
      <w:r w:rsidRPr="00312974">
        <w:rPr>
          <w:rPrChange w:id="5466" w:author="Rodion" w:date="2019-12-09T02:09:00Z">
            <w:rPr/>
          </w:rPrChange>
        </w:rPr>
        <w:t xml:space="preserve">MVC </w:t>
      </w:r>
      <w:proofErr w:type="spellStart"/>
      <w:r w:rsidRPr="00312974">
        <w:rPr>
          <w:rPrChange w:id="5467" w:author="Rodion" w:date="2019-12-09T02:09:00Z">
            <w:rPr/>
          </w:rPrChange>
        </w:rPr>
        <w:t>Core</w:t>
      </w:r>
      <w:proofErr w:type="spellEnd"/>
      <w:r w:rsidR="005419AD" w:rsidRPr="00312974">
        <w:rPr>
          <w:rPrChange w:id="5468" w:author="Rodion" w:date="2019-12-09T02:09:00Z">
            <w:rPr/>
          </w:rPrChange>
        </w:rPr>
        <w:t>;</w:t>
      </w:r>
    </w:p>
    <w:p w14:paraId="353EB0E1" w14:textId="0D238322" w:rsidR="000D40CC" w:rsidRPr="00312974" w:rsidRDefault="000D40CC" w:rsidP="00B71F5F">
      <w:pPr>
        <w:pStyle w:val="ListParagraph"/>
        <w:rPr>
          <w:rPrChange w:id="5469" w:author="Rodion" w:date="2019-12-09T02:09:00Z">
            <w:rPr/>
          </w:rPrChange>
        </w:rPr>
      </w:pPr>
      <w:proofErr w:type="spellStart"/>
      <w:r w:rsidRPr="00312974">
        <w:rPr>
          <w:rPrChange w:id="5470" w:author="Rodion" w:date="2019-12-09T02:09:00Z">
            <w:rPr/>
          </w:rPrChange>
        </w:rPr>
        <w:t>Razor</w:t>
      </w:r>
      <w:proofErr w:type="spellEnd"/>
      <w:r w:rsidRPr="00312974">
        <w:rPr>
          <w:rPrChange w:id="5471" w:author="Rodion" w:date="2019-12-09T02:09:00Z">
            <w:rPr/>
          </w:rPrChange>
        </w:rPr>
        <w:t xml:space="preserve"> </w:t>
      </w:r>
      <w:proofErr w:type="spellStart"/>
      <w:r w:rsidRPr="00312974">
        <w:rPr>
          <w:rPrChange w:id="5472" w:author="Rodion" w:date="2019-12-09T02:09:00Z">
            <w:rPr/>
          </w:rPrChange>
        </w:rPr>
        <w:t>Core</w:t>
      </w:r>
      <w:proofErr w:type="spellEnd"/>
      <w:r w:rsidR="005419AD" w:rsidRPr="00312974">
        <w:rPr>
          <w:rPrChange w:id="5473" w:author="Rodion" w:date="2019-12-09T02:09:00Z">
            <w:rPr/>
          </w:rPrChange>
        </w:rPr>
        <w:t>;</w:t>
      </w:r>
    </w:p>
    <w:p w14:paraId="41148074" w14:textId="266A5A36" w:rsidR="000D40CC" w:rsidRPr="00312974" w:rsidRDefault="000D40CC" w:rsidP="00B71F5F">
      <w:pPr>
        <w:pStyle w:val="ListParagraph"/>
        <w:rPr>
          <w:rPrChange w:id="5474" w:author="Rodion" w:date="2019-12-09T02:09:00Z">
            <w:rPr/>
          </w:rPrChange>
        </w:rPr>
      </w:pPr>
      <w:proofErr w:type="spellStart"/>
      <w:r w:rsidRPr="00312974">
        <w:rPr>
          <w:rPrChange w:id="5475" w:author="Rodion" w:date="2019-12-09T02:09:00Z">
            <w:rPr/>
          </w:rPrChange>
        </w:rPr>
        <w:t>SignalR</w:t>
      </w:r>
      <w:proofErr w:type="spellEnd"/>
      <w:r w:rsidR="005419AD" w:rsidRPr="00312974">
        <w:rPr>
          <w:rPrChange w:id="5476" w:author="Rodion" w:date="2019-12-09T02:09:00Z">
            <w:rPr/>
          </w:rPrChange>
        </w:rPr>
        <w:t>;</w:t>
      </w:r>
    </w:p>
    <w:p w14:paraId="328D9831" w14:textId="1CEAC26D" w:rsidR="000D40CC" w:rsidRPr="00312974" w:rsidRDefault="000D40CC" w:rsidP="00B71F5F">
      <w:pPr>
        <w:pStyle w:val="ListParagraph"/>
        <w:rPr>
          <w:rPrChange w:id="5477" w:author="Rodion" w:date="2019-12-09T02:09:00Z">
            <w:rPr/>
          </w:rPrChange>
        </w:rPr>
      </w:pPr>
      <w:proofErr w:type="spellStart"/>
      <w:r w:rsidRPr="00312974">
        <w:rPr>
          <w:rPrChange w:id="5478" w:author="Rodion" w:date="2019-12-09T02:09:00Z">
            <w:rPr/>
          </w:rPrChange>
        </w:rPr>
        <w:t>Blazor</w:t>
      </w:r>
      <w:proofErr w:type="spellEnd"/>
      <w:r w:rsidR="005419AD" w:rsidRPr="00312974">
        <w:rPr>
          <w:rPrChange w:id="5479" w:author="Rodion" w:date="2019-12-09T02:09:00Z">
            <w:rPr/>
          </w:rPrChange>
        </w:rPr>
        <w:t>.</w:t>
      </w:r>
    </w:p>
    <w:p w14:paraId="4600A052" w14:textId="3DFA6BE9" w:rsidR="007B2D67" w:rsidRPr="00312974" w:rsidRDefault="007B2D67" w:rsidP="00B71F5F">
      <w:pPr>
        <w:rPr>
          <w:rPrChange w:id="5480" w:author="Rodion" w:date="2019-12-09T02:09:00Z">
            <w:rPr/>
          </w:rPrChange>
        </w:rPr>
      </w:pPr>
      <w:r w:rsidRPr="00312974">
        <w:rPr>
          <w:rPrChange w:id="5481" w:author="Rodion" w:date="2019-12-09T02:09:00Z">
            <w:rPr/>
          </w:rPrChange>
        </w:rPr>
        <w:t xml:space="preserve">В розробці програмного застосунку було використані всі компоненти фреймворку ASP.NET </w:t>
      </w:r>
      <w:proofErr w:type="spellStart"/>
      <w:r w:rsidRPr="00312974">
        <w:rPr>
          <w:rPrChange w:id="5482" w:author="Rodion" w:date="2019-12-09T02:09:00Z">
            <w:rPr/>
          </w:rPrChange>
        </w:rPr>
        <w:t>Core</w:t>
      </w:r>
      <w:proofErr w:type="spellEnd"/>
      <w:r w:rsidRPr="00312974">
        <w:rPr>
          <w:rPrChange w:id="5483" w:author="Rodion" w:date="2019-12-09T02:09:00Z">
            <w:rPr/>
          </w:rPrChange>
        </w:rPr>
        <w:t xml:space="preserve"> окрім </w:t>
      </w:r>
      <w:proofErr w:type="spellStart"/>
      <w:r w:rsidRPr="00312974">
        <w:rPr>
          <w:rPrChange w:id="5484" w:author="Rodion" w:date="2019-12-09T02:09:00Z">
            <w:rPr/>
          </w:rPrChange>
        </w:rPr>
        <w:t>SignalR</w:t>
      </w:r>
      <w:proofErr w:type="spellEnd"/>
      <w:r w:rsidRPr="00312974">
        <w:rPr>
          <w:rPrChange w:id="5485" w:author="Rodion" w:date="2019-12-09T02:09:00Z">
            <w:rPr/>
          </w:rPrChange>
        </w:rPr>
        <w:t xml:space="preserve"> та </w:t>
      </w:r>
      <w:proofErr w:type="spellStart"/>
      <w:r w:rsidRPr="00312974">
        <w:rPr>
          <w:rPrChange w:id="5486" w:author="Rodion" w:date="2019-12-09T02:09:00Z">
            <w:rPr/>
          </w:rPrChange>
        </w:rPr>
        <w:t>Blazor</w:t>
      </w:r>
      <w:proofErr w:type="spellEnd"/>
      <w:r w:rsidRPr="00312974">
        <w:rPr>
          <w:rPrChange w:id="5487" w:author="Rodion" w:date="2019-12-09T02:09:00Z">
            <w:rPr/>
          </w:rPrChange>
        </w:rPr>
        <w:t>. Короткий опис кожного з них наведено нижче.</w:t>
      </w:r>
    </w:p>
    <w:p w14:paraId="24FBEE4A" w14:textId="0AFBCBF6" w:rsidR="00601511" w:rsidRPr="00312974" w:rsidRDefault="00601511" w:rsidP="00B71F5F">
      <w:pPr>
        <w:rPr>
          <w:rPrChange w:id="5488" w:author="Rodion" w:date="2019-12-09T02:09:00Z">
            <w:rPr/>
          </w:rPrChange>
        </w:rPr>
      </w:pPr>
      <w:proofErr w:type="spellStart"/>
      <w:r w:rsidRPr="00312974">
        <w:rPr>
          <w:rPrChange w:id="5489" w:author="Rodion" w:date="2019-12-09T02:09:00Z">
            <w:rPr/>
          </w:rPrChange>
        </w:rPr>
        <w:t>Entity</w:t>
      </w:r>
      <w:proofErr w:type="spellEnd"/>
      <w:r w:rsidRPr="00312974">
        <w:rPr>
          <w:rPrChange w:id="5490" w:author="Rodion" w:date="2019-12-09T02:09:00Z">
            <w:rPr/>
          </w:rPrChange>
        </w:rPr>
        <w:t xml:space="preserve"> </w:t>
      </w:r>
      <w:proofErr w:type="spellStart"/>
      <w:r w:rsidRPr="00312974">
        <w:rPr>
          <w:rPrChange w:id="5491" w:author="Rodion" w:date="2019-12-09T02:09:00Z">
            <w:rPr/>
          </w:rPrChange>
        </w:rPr>
        <w:t>Framework</w:t>
      </w:r>
      <w:proofErr w:type="spellEnd"/>
      <w:r w:rsidRPr="00312974">
        <w:rPr>
          <w:rPrChange w:id="5492" w:author="Rodion" w:date="2019-12-09T02:09:00Z">
            <w:rPr/>
          </w:rPrChange>
        </w:rPr>
        <w:t xml:space="preserve"> (EF) </w:t>
      </w:r>
      <w:proofErr w:type="spellStart"/>
      <w:r w:rsidRPr="00312974">
        <w:rPr>
          <w:rPrChange w:id="5493" w:author="Rodion" w:date="2019-12-09T02:09:00Z">
            <w:rPr/>
          </w:rPrChange>
        </w:rPr>
        <w:t>Core</w:t>
      </w:r>
      <w:proofErr w:type="spellEnd"/>
      <w:r w:rsidRPr="00312974">
        <w:rPr>
          <w:rPrChange w:id="5494" w:author="Rodion" w:date="2019-12-09T02:09:00Z">
            <w:rPr/>
          </w:rPrChange>
        </w:rPr>
        <w:t xml:space="preserve"> – це </w:t>
      </w:r>
      <w:r w:rsidR="00C27F66" w:rsidRPr="00312974">
        <w:rPr>
          <w:rPrChange w:id="5495" w:author="Rodion" w:date="2019-12-09T02:09:00Z">
            <w:rPr/>
          </w:rPrChange>
        </w:rPr>
        <w:t>інструмент роботи за базою даних, так зван</w:t>
      </w:r>
      <w:r w:rsidR="005F5D66" w:rsidRPr="00312974">
        <w:rPr>
          <w:rPrChange w:id="5496" w:author="Rodion" w:date="2019-12-09T02:09:00Z">
            <w:rPr/>
          </w:rPrChange>
        </w:rPr>
        <w:t>ий</w:t>
      </w:r>
      <w:r w:rsidR="00C27F66" w:rsidRPr="00312974">
        <w:rPr>
          <w:rPrChange w:id="5497" w:author="Rodion" w:date="2019-12-09T02:09:00Z">
            <w:rPr/>
          </w:rPrChange>
        </w:rPr>
        <w:t xml:space="preserve"> </w:t>
      </w:r>
      <w:proofErr w:type="spellStart"/>
      <w:r w:rsidR="00C27F66" w:rsidRPr="00312974">
        <w:rPr>
          <w:rPrChange w:id="5498" w:author="Rodion" w:date="2019-12-09T02:09:00Z">
            <w:rPr/>
          </w:rPrChange>
        </w:rPr>
        <w:t>object-relational</w:t>
      </w:r>
      <w:proofErr w:type="spellEnd"/>
      <w:r w:rsidR="00C27F66" w:rsidRPr="00312974">
        <w:rPr>
          <w:rPrChange w:id="5499" w:author="Rodion" w:date="2019-12-09T02:09:00Z">
            <w:rPr/>
          </w:rPrChange>
        </w:rPr>
        <w:t xml:space="preserve"> </w:t>
      </w:r>
      <w:proofErr w:type="spellStart"/>
      <w:r w:rsidR="00C27F66" w:rsidRPr="00312974">
        <w:rPr>
          <w:rPrChange w:id="5500" w:author="Rodion" w:date="2019-12-09T02:09:00Z">
            <w:rPr/>
          </w:rPrChange>
        </w:rPr>
        <w:t>mapper</w:t>
      </w:r>
      <w:proofErr w:type="spellEnd"/>
      <w:r w:rsidR="00C27F66" w:rsidRPr="00312974">
        <w:rPr>
          <w:rPrChange w:id="5501" w:author="Rodion" w:date="2019-12-09T02:09:00Z">
            <w:rPr/>
          </w:rPrChange>
        </w:rPr>
        <w:t xml:space="preserve"> (ORM). Він представляє таблиці бази даних та записи в них, у вигляді звичних для розробника класів та об’єктів відповідно</w:t>
      </w:r>
      <w:r w:rsidR="00106A09" w:rsidRPr="00312974">
        <w:rPr>
          <w:rPrChange w:id="5502" w:author="Rodion" w:date="2019-12-09T02:09:00Z">
            <w:rPr/>
          </w:rPrChange>
        </w:rPr>
        <w:t xml:space="preserve"> [40]</w:t>
      </w:r>
      <w:r w:rsidR="00C27F66" w:rsidRPr="00312974">
        <w:rPr>
          <w:rPrChange w:id="5503" w:author="Rodion" w:date="2019-12-09T02:09:00Z">
            <w:rPr/>
          </w:rPrChange>
        </w:rPr>
        <w:t>. Це значно полегшує взаємодію з базою даних.</w:t>
      </w:r>
    </w:p>
    <w:p w14:paraId="5146E97E" w14:textId="3FE8F3BA" w:rsidR="00675FA3" w:rsidRPr="00312974" w:rsidRDefault="00675FA3" w:rsidP="00B71F5F">
      <w:pPr>
        <w:rPr>
          <w:rPrChange w:id="5504" w:author="Rodion" w:date="2019-12-09T02:09:00Z">
            <w:rPr/>
          </w:rPrChange>
        </w:rPr>
      </w:pPr>
      <w:proofErr w:type="spellStart"/>
      <w:r w:rsidRPr="00312974">
        <w:rPr>
          <w:rPrChange w:id="5505" w:author="Rodion" w:date="2019-12-09T02:09:00Z">
            <w:rPr/>
          </w:rPrChange>
        </w:rPr>
        <w:t>Entity</w:t>
      </w:r>
      <w:proofErr w:type="spellEnd"/>
      <w:r w:rsidRPr="00312974">
        <w:rPr>
          <w:rPrChange w:id="5506" w:author="Rodion" w:date="2019-12-09T02:09:00Z">
            <w:rPr/>
          </w:rPrChange>
        </w:rPr>
        <w:t xml:space="preserve"> </w:t>
      </w:r>
      <w:proofErr w:type="spellStart"/>
      <w:r w:rsidRPr="00312974">
        <w:rPr>
          <w:rPrChange w:id="5507" w:author="Rodion" w:date="2019-12-09T02:09:00Z">
            <w:rPr/>
          </w:rPrChange>
        </w:rPr>
        <w:t>Framework</w:t>
      </w:r>
      <w:proofErr w:type="spellEnd"/>
      <w:r w:rsidRPr="00312974">
        <w:rPr>
          <w:rPrChange w:id="5508" w:author="Rodion" w:date="2019-12-09T02:09:00Z">
            <w:rPr/>
          </w:rPrChange>
        </w:rPr>
        <w:t xml:space="preserve"> </w:t>
      </w:r>
      <w:proofErr w:type="spellStart"/>
      <w:r w:rsidRPr="00312974">
        <w:rPr>
          <w:rPrChange w:id="5509" w:author="Rodion" w:date="2019-12-09T02:09:00Z">
            <w:rPr/>
          </w:rPrChange>
        </w:rPr>
        <w:t>Core</w:t>
      </w:r>
      <w:proofErr w:type="spellEnd"/>
      <w:r w:rsidRPr="00312974">
        <w:rPr>
          <w:rPrChange w:id="5510" w:author="Rodion" w:date="2019-12-09T02:09:00Z">
            <w:rPr/>
          </w:rPrChange>
        </w:rPr>
        <w:t xml:space="preserve"> може взаємодіяти з різними СУБД. </w:t>
      </w:r>
      <w:r w:rsidR="00AE44B6" w:rsidRPr="00312974">
        <w:rPr>
          <w:rPrChange w:id="5511" w:author="Rodion" w:date="2019-12-09T02:09:00Z">
            <w:rPr/>
          </w:rPrChange>
        </w:rPr>
        <w:t xml:space="preserve">Для цього платформа .NET </w:t>
      </w:r>
      <w:proofErr w:type="spellStart"/>
      <w:r w:rsidR="00AE44B6" w:rsidRPr="00312974">
        <w:rPr>
          <w:rPrChange w:id="5512" w:author="Rodion" w:date="2019-12-09T02:09:00Z">
            <w:rPr/>
          </w:rPrChange>
        </w:rPr>
        <w:t>Core</w:t>
      </w:r>
      <w:proofErr w:type="spellEnd"/>
      <w:r w:rsidR="00AE44B6" w:rsidRPr="00312974">
        <w:rPr>
          <w:rPrChange w:id="5513" w:author="Rodion" w:date="2019-12-09T02:09:00Z">
            <w:rPr/>
          </w:rPrChange>
        </w:rPr>
        <w:t xml:space="preserve"> надає велику кількість провайдерів для роботи з базами даних. </w:t>
      </w:r>
      <w:r w:rsidRPr="00312974">
        <w:rPr>
          <w:rPrChange w:id="5514" w:author="Rodion" w:date="2019-12-09T02:09:00Z">
            <w:rPr/>
          </w:rPrChange>
        </w:rPr>
        <w:t>Серед них</w:t>
      </w:r>
      <w:r w:rsidR="00AE44B6" w:rsidRPr="00312974">
        <w:rPr>
          <w:rPrChange w:id="5515" w:author="Rodion" w:date="2019-12-09T02:09:00Z">
            <w:rPr/>
          </w:rPrChange>
        </w:rPr>
        <w:t xml:space="preserve"> є провайдери для роботи з наступними базами даних</w:t>
      </w:r>
      <w:r w:rsidRPr="00312974">
        <w:rPr>
          <w:rPrChange w:id="5516" w:author="Rodion" w:date="2019-12-09T02:09:00Z">
            <w:rPr/>
          </w:rPrChange>
        </w:rPr>
        <w:t xml:space="preserve">: </w:t>
      </w:r>
      <w:proofErr w:type="spellStart"/>
      <w:r w:rsidR="00AE44B6" w:rsidRPr="00312974">
        <w:rPr>
          <w:rPrChange w:id="5517" w:author="Rodion" w:date="2019-12-09T02:09:00Z">
            <w:rPr/>
          </w:rPrChange>
        </w:rPr>
        <w:t>MySQL</w:t>
      </w:r>
      <w:proofErr w:type="spellEnd"/>
      <w:r w:rsidR="00AE44B6" w:rsidRPr="00312974">
        <w:rPr>
          <w:rPrChange w:id="5518" w:author="Rodion" w:date="2019-12-09T02:09:00Z">
            <w:rPr/>
          </w:rPrChange>
        </w:rPr>
        <w:t xml:space="preserve">, </w:t>
      </w:r>
      <w:proofErr w:type="spellStart"/>
      <w:r w:rsidR="00AE44B6" w:rsidRPr="00312974">
        <w:rPr>
          <w:rPrChange w:id="5519" w:author="Rodion" w:date="2019-12-09T02:09:00Z">
            <w:rPr/>
          </w:rPrChange>
        </w:rPr>
        <w:t>MariaDB</w:t>
      </w:r>
      <w:proofErr w:type="spellEnd"/>
      <w:r w:rsidR="00AE44B6" w:rsidRPr="00312974">
        <w:rPr>
          <w:rPrChange w:id="5520" w:author="Rodion" w:date="2019-12-09T02:09:00Z">
            <w:rPr/>
          </w:rPrChange>
        </w:rPr>
        <w:t xml:space="preserve">, MS SQL Server, </w:t>
      </w:r>
      <w:proofErr w:type="spellStart"/>
      <w:r w:rsidR="00AE44B6" w:rsidRPr="00312974">
        <w:rPr>
          <w:rPrChange w:id="5521" w:author="Rodion" w:date="2019-12-09T02:09:00Z">
            <w:rPr/>
          </w:rPrChange>
        </w:rPr>
        <w:t>PostgreSQL</w:t>
      </w:r>
      <w:proofErr w:type="spellEnd"/>
      <w:r w:rsidR="00AE44B6" w:rsidRPr="00312974">
        <w:rPr>
          <w:rPrChange w:id="5522" w:author="Rodion" w:date="2019-12-09T02:09:00Z">
            <w:rPr/>
          </w:rPrChange>
        </w:rPr>
        <w:t xml:space="preserve">, </w:t>
      </w:r>
      <w:proofErr w:type="spellStart"/>
      <w:r w:rsidR="00AE44B6" w:rsidRPr="00312974">
        <w:rPr>
          <w:rPrChange w:id="5523" w:author="Rodion" w:date="2019-12-09T02:09:00Z">
            <w:rPr/>
          </w:rPrChange>
        </w:rPr>
        <w:t>SQLite</w:t>
      </w:r>
      <w:proofErr w:type="spellEnd"/>
      <w:r w:rsidR="00AE44B6" w:rsidRPr="00312974">
        <w:rPr>
          <w:rPrChange w:id="5524" w:author="Rodion" w:date="2019-12-09T02:09:00Z">
            <w:rPr/>
          </w:rPrChange>
        </w:rPr>
        <w:t xml:space="preserve">, </w:t>
      </w:r>
      <w:proofErr w:type="spellStart"/>
      <w:r w:rsidR="00AE44B6" w:rsidRPr="00312974">
        <w:rPr>
          <w:rPrChange w:id="5525" w:author="Rodion" w:date="2019-12-09T02:09:00Z">
            <w:rPr/>
          </w:rPrChange>
        </w:rPr>
        <w:t>Oracle</w:t>
      </w:r>
      <w:proofErr w:type="spellEnd"/>
      <w:r w:rsidR="00AE44B6" w:rsidRPr="00312974">
        <w:rPr>
          <w:rPrChange w:id="5526" w:author="Rodion" w:date="2019-12-09T02:09:00Z">
            <w:rPr/>
          </w:rPrChange>
        </w:rPr>
        <w:t xml:space="preserve"> DB та ін. Для того, щоб не залежати від операційної системи розробки та хостингу було вирішено використати </w:t>
      </w:r>
      <w:proofErr w:type="spellStart"/>
      <w:r w:rsidR="00AE44B6" w:rsidRPr="00312974">
        <w:rPr>
          <w:rPrChange w:id="5527" w:author="Rodion" w:date="2019-12-09T02:09:00Z">
            <w:rPr/>
          </w:rPrChange>
        </w:rPr>
        <w:t>MySQL</w:t>
      </w:r>
      <w:proofErr w:type="spellEnd"/>
      <w:r w:rsidR="00DB2AB0" w:rsidRPr="00312974">
        <w:rPr>
          <w:rPrChange w:id="5528" w:author="Rodion" w:date="2019-12-09T02:09:00Z">
            <w:rPr/>
          </w:rPrChange>
        </w:rPr>
        <w:t>,</w:t>
      </w:r>
      <w:r w:rsidR="00AE44B6" w:rsidRPr="00312974">
        <w:rPr>
          <w:rPrChange w:id="5529" w:author="Rodion" w:date="2019-12-09T02:09:00Z">
            <w:rPr/>
          </w:rPrChange>
        </w:rPr>
        <w:t xml:space="preserve"> </w:t>
      </w:r>
      <w:r w:rsidR="00DB2AB0" w:rsidRPr="00312974">
        <w:rPr>
          <w:rPrChange w:id="5530" w:author="Rodion" w:date="2019-12-09T02:09:00Z">
            <w:rPr/>
          </w:rPrChange>
        </w:rPr>
        <w:t>о</w:t>
      </w:r>
      <w:r w:rsidR="00AE44B6" w:rsidRPr="00312974">
        <w:rPr>
          <w:rPrChange w:id="5531" w:author="Rodion" w:date="2019-12-09T02:09:00Z">
            <w:rPr/>
          </w:rPrChange>
        </w:rPr>
        <w:t xml:space="preserve">скільки </w:t>
      </w:r>
      <w:r w:rsidR="00C235A7" w:rsidRPr="00312974">
        <w:rPr>
          <w:rPrChange w:id="5532" w:author="Rodion" w:date="2019-12-09T02:09:00Z">
            <w:rPr/>
          </w:rPrChange>
        </w:rPr>
        <w:t>ця СУБД</w:t>
      </w:r>
      <w:r w:rsidR="00AE44B6" w:rsidRPr="00312974">
        <w:rPr>
          <w:rPrChange w:id="5533" w:author="Rodion" w:date="2019-12-09T02:09:00Z">
            <w:rPr/>
          </w:rPrChange>
        </w:rPr>
        <w:t xml:space="preserve"> має широку підтримку</w:t>
      </w:r>
      <w:r w:rsidR="00523101" w:rsidRPr="00312974">
        <w:rPr>
          <w:rPrChange w:id="5534" w:author="Rodion" w:date="2019-12-09T02:09:00Z">
            <w:rPr/>
          </w:rPrChange>
        </w:rPr>
        <w:t xml:space="preserve"> та зручний інтерфейс для розробки</w:t>
      </w:r>
      <w:r w:rsidR="000215DE" w:rsidRPr="00312974">
        <w:rPr>
          <w:rPrChange w:id="5535" w:author="Rodion" w:date="2019-12-09T02:09:00Z">
            <w:rPr/>
          </w:rPrChange>
        </w:rPr>
        <w:t xml:space="preserve"> [4</w:t>
      </w:r>
      <w:r w:rsidR="00106A09" w:rsidRPr="00312974">
        <w:rPr>
          <w:rPrChange w:id="5536" w:author="Rodion" w:date="2019-12-09T02:09:00Z">
            <w:rPr/>
          </w:rPrChange>
        </w:rPr>
        <w:t>1</w:t>
      </w:r>
      <w:r w:rsidR="000215DE" w:rsidRPr="00312974">
        <w:rPr>
          <w:rPrChange w:id="5537" w:author="Rodion" w:date="2019-12-09T02:09:00Z">
            <w:rPr/>
          </w:rPrChange>
        </w:rPr>
        <w:t>]</w:t>
      </w:r>
      <w:r w:rsidR="00523101" w:rsidRPr="00312974">
        <w:rPr>
          <w:rPrChange w:id="5538" w:author="Rodion" w:date="2019-12-09T02:09:00Z">
            <w:rPr/>
          </w:rPrChange>
        </w:rPr>
        <w:t xml:space="preserve">. За допомогою засобів ASP.NET </w:t>
      </w:r>
      <w:proofErr w:type="spellStart"/>
      <w:r w:rsidR="00523101" w:rsidRPr="00312974">
        <w:rPr>
          <w:rPrChange w:id="5539" w:author="Rodion" w:date="2019-12-09T02:09:00Z">
            <w:rPr/>
          </w:rPrChange>
        </w:rPr>
        <w:t>Core</w:t>
      </w:r>
      <w:proofErr w:type="spellEnd"/>
      <w:r w:rsidR="00523101" w:rsidRPr="00312974">
        <w:rPr>
          <w:rPrChange w:id="5540" w:author="Rodion" w:date="2019-12-09T02:09:00Z">
            <w:rPr/>
          </w:rPrChange>
        </w:rPr>
        <w:t xml:space="preserve"> та EF </w:t>
      </w:r>
      <w:proofErr w:type="spellStart"/>
      <w:r w:rsidR="00523101" w:rsidRPr="00312974">
        <w:rPr>
          <w:rPrChange w:id="5541" w:author="Rodion" w:date="2019-12-09T02:09:00Z">
            <w:rPr/>
          </w:rPrChange>
        </w:rPr>
        <w:t>Core</w:t>
      </w:r>
      <w:proofErr w:type="spellEnd"/>
      <w:r w:rsidR="00523101" w:rsidRPr="00312974">
        <w:rPr>
          <w:rPrChange w:id="5542" w:author="Rodion" w:date="2019-12-09T02:09:00Z">
            <w:rPr/>
          </w:rPrChange>
        </w:rPr>
        <w:t xml:space="preserve"> було створено модель бази даних за принципом </w:t>
      </w:r>
      <w:proofErr w:type="spellStart"/>
      <w:r w:rsidR="00523101" w:rsidRPr="00312974">
        <w:rPr>
          <w:rPrChange w:id="5543" w:author="Rodion" w:date="2019-12-09T02:09:00Z">
            <w:rPr/>
          </w:rPrChange>
        </w:rPr>
        <w:t>code-first</w:t>
      </w:r>
      <w:proofErr w:type="spellEnd"/>
      <w:r w:rsidR="00523101" w:rsidRPr="00312974">
        <w:rPr>
          <w:rPrChange w:id="5544" w:author="Rodion" w:date="2019-12-09T02:09:00Z">
            <w:rPr/>
          </w:rPrChange>
        </w:rPr>
        <w:t xml:space="preserve">: спочатку були створені класи для кожної моделі та сутності бази даних, а потім інструментами EF </w:t>
      </w:r>
      <w:proofErr w:type="spellStart"/>
      <w:r w:rsidR="00523101" w:rsidRPr="00312974">
        <w:rPr>
          <w:rPrChange w:id="5545" w:author="Rodion" w:date="2019-12-09T02:09:00Z">
            <w:rPr/>
          </w:rPrChange>
        </w:rPr>
        <w:t>Core</w:t>
      </w:r>
      <w:proofErr w:type="spellEnd"/>
      <w:r w:rsidR="00523101" w:rsidRPr="00312974">
        <w:rPr>
          <w:rPrChange w:id="5546" w:author="Rodion" w:date="2019-12-09T02:09:00Z">
            <w:rPr/>
          </w:rPrChange>
        </w:rPr>
        <w:t xml:space="preserve"> був </w:t>
      </w:r>
      <w:proofErr w:type="spellStart"/>
      <w:r w:rsidR="00523101" w:rsidRPr="00312974">
        <w:rPr>
          <w:rPrChange w:id="5547" w:author="Rodion" w:date="2019-12-09T02:09:00Z">
            <w:rPr/>
          </w:rPrChange>
        </w:rPr>
        <w:t>сгенерований</w:t>
      </w:r>
      <w:proofErr w:type="spellEnd"/>
      <w:r w:rsidR="00523101" w:rsidRPr="00312974">
        <w:rPr>
          <w:rPrChange w:id="5548" w:author="Rodion" w:date="2019-12-09T02:09:00Z">
            <w:rPr/>
          </w:rPrChange>
        </w:rPr>
        <w:t xml:space="preserve"> скрипт для створення відповідної схеми бази даних.</w:t>
      </w:r>
      <w:del w:id="5549" w:author="Rodion Kharabet" w:date="2019-12-06T02:59:00Z">
        <w:r w:rsidR="00523101" w:rsidRPr="00312974" w:rsidDel="006B702B">
          <w:rPr>
            <w:rPrChange w:id="5550" w:author="Rodion" w:date="2019-12-09T02:09:00Z">
              <w:rPr/>
            </w:rPrChange>
          </w:rPr>
          <w:delText xml:space="preserve"> Схему бази даних наведено на </w:delText>
        </w:r>
        <w:r w:rsidR="006402FB" w:rsidRPr="00312974" w:rsidDel="006B702B">
          <w:rPr>
            <w:highlight w:val="yellow"/>
            <w:rPrChange w:id="5551" w:author="Rodion" w:date="2019-12-09T02:09:00Z">
              <w:rPr>
                <w:highlight w:val="yellow"/>
              </w:rPr>
            </w:rPrChange>
          </w:rPr>
          <w:delText>кресленику</w:delText>
        </w:r>
        <w:r w:rsidR="000215DE" w:rsidRPr="00312974" w:rsidDel="006B702B">
          <w:rPr>
            <w:highlight w:val="yellow"/>
            <w:rPrChange w:id="5552" w:author="Rodion" w:date="2019-12-09T02:09:00Z">
              <w:rPr>
                <w:highlight w:val="yellow"/>
              </w:rPr>
            </w:rPrChange>
          </w:rPr>
          <w:delText xml:space="preserve"> в додатку</w:delText>
        </w:r>
        <w:r w:rsidR="00523101" w:rsidRPr="00312974" w:rsidDel="006B702B">
          <w:rPr>
            <w:highlight w:val="yellow"/>
            <w:rPrChange w:id="5553" w:author="Rodion" w:date="2019-12-09T02:09:00Z">
              <w:rPr>
                <w:highlight w:val="yellow"/>
              </w:rPr>
            </w:rPrChange>
          </w:rPr>
          <w:delText xml:space="preserve"> </w:delText>
        </w:r>
        <w:r w:rsidR="0045293C" w:rsidRPr="00312974" w:rsidDel="006B702B">
          <w:rPr>
            <w:highlight w:val="yellow"/>
            <w:rPrChange w:id="5554" w:author="Rodion" w:date="2019-12-09T02:09:00Z">
              <w:rPr>
                <w:highlight w:val="yellow"/>
              </w:rPr>
            </w:rPrChange>
          </w:rPr>
          <w:delText>[]</w:delText>
        </w:r>
      </w:del>
    </w:p>
    <w:p w14:paraId="12987D6A" w14:textId="63ED4E50" w:rsidR="00C27F66" w:rsidRPr="00312974" w:rsidRDefault="00C27F66" w:rsidP="00B71F5F">
      <w:pPr>
        <w:rPr>
          <w:rPrChange w:id="5555" w:author="Rodion" w:date="2019-12-09T02:09:00Z">
            <w:rPr/>
          </w:rPrChange>
        </w:rPr>
      </w:pPr>
      <w:proofErr w:type="spellStart"/>
      <w:r w:rsidRPr="00312974">
        <w:rPr>
          <w:rPrChange w:id="5556" w:author="Rodion" w:date="2019-12-09T02:09:00Z">
            <w:rPr/>
          </w:rPrChange>
        </w:rPr>
        <w:t>Identity</w:t>
      </w:r>
      <w:proofErr w:type="spellEnd"/>
      <w:r w:rsidRPr="00312974">
        <w:rPr>
          <w:rPrChange w:id="5557" w:author="Rodion" w:date="2019-12-09T02:09:00Z">
            <w:rPr/>
          </w:rPrChange>
        </w:rPr>
        <w:t xml:space="preserve"> </w:t>
      </w:r>
      <w:proofErr w:type="spellStart"/>
      <w:r w:rsidRPr="00312974">
        <w:rPr>
          <w:rPrChange w:id="5558" w:author="Rodion" w:date="2019-12-09T02:09:00Z">
            <w:rPr/>
          </w:rPrChange>
        </w:rPr>
        <w:t>Core</w:t>
      </w:r>
      <w:proofErr w:type="spellEnd"/>
      <w:r w:rsidRPr="00312974">
        <w:rPr>
          <w:rPrChange w:id="5559" w:author="Rodion" w:date="2019-12-09T02:09:00Z">
            <w:rPr/>
          </w:rPrChange>
        </w:rPr>
        <w:t xml:space="preserve"> </w:t>
      </w:r>
      <w:del w:id="5560" w:author="Rodion" w:date="2019-12-05T23:51:00Z">
        <w:r w:rsidRPr="00312974" w:rsidDel="005F6B57">
          <w:rPr>
            <w:rPrChange w:id="5561" w:author="Rodion" w:date="2019-12-09T02:09:00Z">
              <w:rPr/>
            </w:rPrChange>
          </w:rPr>
          <w:delText xml:space="preserve">- це </w:delText>
        </w:r>
      </w:del>
      <w:ins w:id="5562" w:author="Rodion" w:date="2019-12-05T23:51:00Z">
        <w:r w:rsidR="005F6B57" w:rsidRPr="00312974">
          <w:rPr>
            <w:rPrChange w:id="5563" w:author="Rodion" w:date="2019-12-09T02:09:00Z">
              <w:rPr/>
            </w:rPrChange>
          </w:rPr>
          <w:t xml:space="preserve">– це </w:t>
        </w:r>
      </w:ins>
      <w:r w:rsidRPr="00312974">
        <w:rPr>
          <w:rPrChange w:id="5564" w:author="Rodion" w:date="2019-12-09T02:09:00Z">
            <w:rPr/>
          </w:rPrChange>
        </w:rPr>
        <w:t>система авторизації та аутентифікації</w:t>
      </w:r>
      <w:r w:rsidR="00143F07" w:rsidRPr="00312974">
        <w:rPr>
          <w:rPrChange w:id="5565" w:author="Rodion" w:date="2019-12-09T02:09:00Z">
            <w:rPr/>
          </w:rPrChange>
        </w:rPr>
        <w:t xml:space="preserve"> засобами графічного інтерфейсу у веб-застосунку</w:t>
      </w:r>
      <w:r w:rsidRPr="00312974">
        <w:rPr>
          <w:rPrChange w:id="5566" w:author="Rodion" w:date="2019-12-09T02:09:00Z">
            <w:rPr/>
          </w:rPrChange>
        </w:rPr>
        <w:t xml:space="preserve">. </w:t>
      </w:r>
      <w:r w:rsidR="00143F07" w:rsidRPr="00312974">
        <w:rPr>
          <w:rPrChange w:id="5567" w:author="Rodion" w:date="2019-12-09T02:09:00Z">
            <w:rPr/>
          </w:rPrChange>
        </w:rPr>
        <w:t>За її допомогою к</w:t>
      </w:r>
      <w:r w:rsidRPr="00312974">
        <w:rPr>
          <w:rPrChange w:id="5568" w:author="Rodion" w:date="2019-12-09T02:09:00Z">
            <w:rPr/>
          </w:rPrChange>
        </w:rPr>
        <w:t xml:space="preserve">ористувачі можуть створити обліковий </w:t>
      </w:r>
      <w:r w:rsidRPr="00312974">
        <w:rPr>
          <w:rPrChange w:id="5569" w:author="Rodion" w:date="2019-12-09T02:09:00Z">
            <w:rPr/>
          </w:rPrChange>
        </w:rPr>
        <w:lastRenderedPageBreak/>
        <w:t xml:space="preserve">запис, що </w:t>
      </w:r>
      <w:r w:rsidR="00143F07" w:rsidRPr="00312974">
        <w:rPr>
          <w:rPrChange w:id="5570" w:author="Rodion" w:date="2019-12-09T02:09:00Z">
            <w:rPr/>
          </w:rPrChange>
        </w:rPr>
        <w:t>буде зберігатися в базі даних.</w:t>
      </w:r>
      <w:r w:rsidRPr="00312974">
        <w:rPr>
          <w:rPrChange w:id="5571" w:author="Rodion" w:date="2019-12-09T02:09:00Z">
            <w:rPr/>
          </w:rPrChange>
        </w:rPr>
        <w:t xml:space="preserve"> </w:t>
      </w:r>
      <w:r w:rsidR="00143F07" w:rsidRPr="00312974">
        <w:rPr>
          <w:rPrChange w:id="5572" w:author="Rodion" w:date="2019-12-09T02:09:00Z">
            <w:rPr/>
          </w:rPrChange>
        </w:rPr>
        <w:t xml:space="preserve">Також </w:t>
      </w:r>
      <w:proofErr w:type="spellStart"/>
      <w:r w:rsidR="00143F07" w:rsidRPr="00312974">
        <w:rPr>
          <w:rPrChange w:id="5573" w:author="Rodion" w:date="2019-12-09T02:09:00Z">
            <w:rPr/>
          </w:rPrChange>
        </w:rPr>
        <w:t>Identity</w:t>
      </w:r>
      <w:proofErr w:type="spellEnd"/>
      <w:r w:rsidR="00143F07" w:rsidRPr="00312974">
        <w:rPr>
          <w:rPrChange w:id="5574" w:author="Rodion" w:date="2019-12-09T02:09:00Z">
            <w:rPr/>
          </w:rPrChange>
        </w:rPr>
        <w:t xml:space="preserve"> </w:t>
      </w:r>
      <w:proofErr w:type="spellStart"/>
      <w:r w:rsidR="00143F07" w:rsidRPr="00312974">
        <w:rPr>
          <w:rPrChange w:id="5575" w:author="Rodion" w:date="2019-12-09T02:09:00Z">
            <w:rPr/>
          </w:rPrChange>
        </w:rPr>
        <w:t>Core</w:t>
      </w:r>
      <w:proofErr w:type="spellEnd"/>
      <w:r w:rsidR="00143F07" w:rsidRPr="00312974">
        <w:rPr>
          <w:rPrChange w:id="5576" w:author="Rodion" w:date="2019-12-09T02:09:00Z">
            <w:rPr/>
          </w:rPrChange>
        </w:rPr>
        <w:t xml:space="preserve"> може бути інтегрований із</w:t>
      </w:r>
      <w:r w:rsidRPr="00312974">
        <w:rPr>
          <w:rPrChange w:id="5577" w:author="Rodion" w:date="2019-12-09T02:09:00Z">
            <w:rPr/>
          </w:rPrChange>
        </w:rPr>
        <w:t xml:space="preserve"> зовнішнім постачальником послуг</w:t>
      </w:r>
      <w:r w:rsidR="00143F07" w:rsidRPr="00312974">
        <w:rPr>
          <w:rPrChange w:id="5578" w:author="Rodion" w:date="2019-12-09T02:09:00Z">
            <w:rPr/>
          </w:rPrChange>
        </w:rPr>
        <w:t xml:space="preserve"> аутентифікації</w:t>
      </w:r>
      <w:r w:rsidRPr="00312974">
        <w:rPr>
          <w:rPrChange w:id="5579" w:author="Rodion" w:date="2019-12-09T02:09:00Z">
            <w:rPr/>
          </w:rPrChange>
        </w:rPr>
        <w:t xml:space="preserve">. </w:t>
      </w:r>
      <w:r w:rsidR="00143F07" w:rsidRPr="00312974">
        <w:rPr>
          <w:rPrChange w:id="5580" w:author="Rodion" w:date="2019-12-09T02:09:00Z">
            <w:rPr/>
          </w:rPrChange>
        </w:rPr>
        <w:t>Наразі підтримуються наступні</w:t>
      </w:r>
      <w:r w:rsidRPr="00312974">
        <w:rPr>
          <w:rPrChange w:id="5581" w:author="Rodion" w:date="2019-12-09T02:09:00Z">
            <w:rPr/>
          </w:rPrChange>
        </w:rPr>
        <w:t xml:space="preserve"> зовнішні постачальники послуг</w:t>
      </w:r>
      <w:r w:rsidR="00143F07" w:rsidRPr="00312974">
        <w:rPr>
          <w:rPrChange w:id="5582" w:author="Rodion" w:date="2019-12-09T02:09:00Z">
            <w:rPr/>
          </w:rPrChange>
        </w:rPr>
        <w:t xml:space="preserve">: </w:t>
      </w:r>
      <w:proofErr w:type="spellStart"/>
      <w:r w:rsidRPr="00312974">
        <w:rPr>
          <w:rPrChange w:id="5583" w:author="Rodion" w:date="2019-12-09T02:09:00Z">
            <w:rPr/>
          </w:rPrChange>
        </w:rPr>
        <w:t>Facebook</w:t>
      </w:r>
      <w:proofErr w:type="spellEnd"/>
      <w:r w:rsidRPr="00312974">
        <w:rPr>
          <w:rPrChange w:id="5584" w:author="Rodion" w:date="2019-12-09T02:09:00Z">
            <w:rPr/>
          </w:rPrChange>
        </w:rPr>
        <w:t xml:space="preserve">, </w:t>
      </w:r>
      <w:proofErr w:type="spellStart"/>
      <w:r w:rsidRPr="00312974">
        <w:rPr>
          <w:rPrChange w:id="5585" w:author="Rodion" w:date="2019-12-09T02:09:00Z">
            <w:rPr/>
          </w:rPrChange>
        </w:rPr>
        <w:t>Google</w:t>
      </w:r>
      <w:proofErr w:type="spellEnd"/>
      <w:r w:rsidRPr="00312974">
        <w:rPr>
          <w:rPrChange w:id="5586" w:author="Rodion" w:date="2019-12-09T02:09:00Z">
            <w:rPr/>
          </w:rPrChange>
        </w:rPr>
        <w:t xml:space="preserve">, Microsoft та </w:t>
      </w:r>
      <w:proofErr w:type="spellStart"/>
      <w:r w:rsidRPr="00312974">
        <w:rPr>
          <w:rPrChange w:id="5587" w:author="Rodion" w:date="2019-12-09T02:09:00Z">
            <w:rPr/>
          </w:rPrChange>
        </w:rPr>
        <w:t>Twitter</w:t>
      </w:r>
      <w:proofErr w:type="spellEnd"/>
      <w:r w:rsidR="00E35A86" w:rsidRPr="00312974">
        <w:rPr>
          <w:rPrChange w:id="5588" w:author="Rodion" w:date="2019-12-09T02:09:00Z">
            <w:rPr/>
          </w:rPrChange>
        </w:rPr>
        <w:t xml:space="preserve"> [42]</w:t>
      </w:r>
      <w:r w:rsidRPr="00312974">
        <w:rPr>
          <w:rPrChange w:id="5589" w:author="Rodion" w:date="2019-12-09T02:09:00Z">
            <w:rPr/>
          </w:rPrChange>
        </w:rPr>
        <w:t>.</w:t>
      </w:r>
      <w:r w:rsidR="00601701" w:rsidRPr="00312974">
        <w:rPr>
          <w:rPrChange w:id="5590" w:author="Rodion" w:date="2019-12-09T02:09:00Z">
            <w:rPr/>
          </w:rPrChange>
        </w:rPr>
        <w:t xml:space="preserve"> В таки</w:t>
      </w:r>
      <w:r w:rsidR="00E35A86" w:rsidRPr="00312974">
        <w:rPr>
          <w:rPrChange w:id="5591" w:author="Rodion" w:date="2019-12-09T02:09:00Z">
            <w:rPr/>
          </w:rPrChange>
        </w:rPr>
        <w:t>й</w:t>
      </w:r>
      <w:r w:rsidR="00601701" w:rsidRPr="00312974">
        <w:rPr>
          <w:rPrChange w:id="5592" w:author="Rodion" w:date="2019-12-09T02:09:00Z">
            <w:rPr/>
          </w:rPrChange>
        </w:rPr>
        <w:t xml:space="preserve"> спосіб користувачу не має потреби реєструвати обліковий запис на свою пошту та запам’ятовувати ще один пароль. Уся необхідна інформація для аутентифікації буде отримуватися з облікового запису </w:t>
      </w:r>
      <w:r w:rsidR="00136971" w:rsidRPr="00312974">
        <w:rPr>
          <w:rPrChange w:id="5593" w:author="Rodion" w:date="2019-12-09T02:09:00Z">
            <w:rPr/>
          </w:rPrChange>
        </w:rPr>
        <w:t>вище перелічених</w:t>
      </w:r>
      <w:r w:rsidR="00601701" w:rsidRPr="00312974">
        <w:rPr>
          <w:rPrChange w:id="5594" w:author="Rodion" w:date="2019-12-09T02:09:00Z">
            <w:rPr/>
          </w:rPrChange>
        </w:rPr>
        <w:t xml:space="preserve"> </w:t>
      </w:r>
      <w:r w:rsidR="00A81549" w:rsidRPr="00312974">
        <w:rPr>
          <w:rPrChange w:id="5595" w:author="Rodion" w:date="2019-12-09T02:09:00Z">
            <w:rPr/>
          </w:rPrChange>
        </w:rPr>
        <w:t xml:space="preserve">постачальників послуги </w:t>
      </w:r>
      <w:r w:rsidR="00136971" w:rsidRPr="00312974">
        <w:rPr>
          <w:rPrChange w:id="5596" w:author="Rodion" w:date="2019-12-09T02:09:00Z">
            <w:rPr/>
          </w:rPrChange>
        </w:rPr>
        <w:t>аутентифікації</w:t>
      </w:r>
      <w:r w:rsidR="00601701" w:rsidRPr="00312974">
        <w:rPr>
          <w:rPrChange w:id="5597" w:author="Rodion" w:date="2019-12-09T02:09:00Z">
            <w:rPr/>
          </w:rPrChange>
        </w:rPr>
        <w:t>.</w:t>
      </w:r>
    </w:p>
    <w:p w14:paraId="7714A30F" w14:textId="3AB7E5DB" w:rsidR="009D0702" w:rsidRPr="00312974" w:rsidRDefault="009D0702" w:rsidP="00B71F5F">
      <w:pPr>
        <w:rPr>
          <w:rPrChange w:id="5598" w:author="Rodion" w:date="2019-12-09T02:09:00Z">
            <w:rPr/>
          </w:rPrChange>
        </w:rPr>
      </w:pPr>
      <w:proofErr w:type="spellStart"/>
      <w:r w:rsidRPr="00312974">
        <w:rPr>
          <w:rPrChange w:id="5599" w:author="Rodion" w:date="2019-12-09T02:09:00Z">
            <w:rPr/>
          </w:rPrChange>
        </w:rPr>
        <w:t>Identity</w:t>
      </w:r>
      <w:proofErr w:type="spellEnd"/>
      <w:r w:rsidRPr="00312974">
        <w:rPr>
          <w:rPrChange w:id="5600" w:author="Rodion" w:date="2019-12-09T02:09:00Z">
            <w:rPr/>
          </w:rPrChange>
        </w:rPr>
        <w:t xml:space="preserve"> </w:t>
      </w:r>
      <w:proofErr w:type="spellStart"/>
      <w:r w:rsidRPr="00312974">
        <w:rPr>
          <w:rPrChange w:id="5601" w:author="Rodion" w:date="2019-12-09T02:09:00Z">
            <w:rPr/>
          </w:rPrChange>
        </w:rPr>
        <w:t>Core</w:t>
      </w:r>
      <w:proofErr w:type="spellEnd"/>
      <w:r w:rsidRPr="00312974">
        <w:rPr>
          <w:rPrChange w:id="5602" w:author="Rodion" w:date="2019-12-09T02:09:00Z">
            <w:rPr/>
          </w:rPrChange>
        </w:rPr>
        <w:t xml:space="preserve"> створює свої таблиці в базі даних для того, щоб зберігати інформацію про ролі, права, токени для надання доступу та інформацію з облікових записів користувачів. В веб-застосунку створюються два контролери, що відповідають за всі дії пов’язані з роботою з обліковим записом: логін та реєстрація аккаунту, відновлення паролю, редагування особистої інформації, інтеграція із зовнішніми постачальниками послуг аутентифікації та навіть </w:t>
      </w:r>
      <w:r w:rsidR="006901EF" w:rsidRPr="00312974">
        <w:rPr>
          <w:rPrChange w:id="5603" w:author="Rodion" w:date="2019-12-09T02:09:00Z">
            <w:rPr/>
          </w:rPrChange>
        </w:rPr>
        <w:t xml:space="preserve">впровадження </w:t>
      </w:r>
      <w:r w:rsidRPr="00312974">
        <w:rPr>
          <w:rPrChange w:id="5604" w:author="Rodion" w:date="2019-12-09T02:09:00Z">
            <w:rPr/>
          </w:rPrChange>
        </w:rPr>
        <w:t>двох-факторн</w:t>
      </w:r>
      <w:r w:rsidR="006901EF" w:rsidRPr="00312974">
        <w:rPr>
          <w:rPrChange w:id="5605" w:author="Rodion" w:date="2019-12-09T02:09:00Z">
            <w:rPr/>
          </w:rPrChange>
        </w:rPr>
        <w:t>ої</w:t>
      </w:r>
      <w:r w:rsidRPr="00312974">
        <w:rPr>
          <w:rPrChange w:id="5606" w:author="Rodion" w:date="2019-12-09T02:09:00Z">
            <w:rPr/>
          </w:rPrChange>
        </w:rPr>
        <w:t xml:space="preserve"> аутентифікаці</w:t>
      </w:r>
      <w:r w:rsidR="006901EF" w:rsidRPr="00312974">
        <w:rPr>
          <w:rPrChange w:id="5607" w:author="Rodion" w:date="2019-12-09T02:09:00Z">
            <w:rPr/>
          </w:rPrChange>
        </w:rPr>
        <w:t>ї через мобільний пристрій.</w:t>
      </w:r>
      <w:r w:rsidR="00E719D0" w:rsidRPr="00312974">
        <w:rPr>
          <w:rPrChange w:id="5608" w:author="Rodion" w:date="2019-12-09T02:09:00Z">
            <w:rPr/>
          </w:rPrChange>
        </w:rPr>
        <w:t xml:space="preserve"> При реєстрації кожному користувачу присвоюється ідентифікатор в строковому форматі, що зберігається в таблиці </w:t>
      </w:r>
      <w:proofErr w:type="spellStart"/>
      <w:r w:rsidR="00E719D0" w:rsidRPr="00312974">
        <w:rPr>
          <w:rPrChange w:id="5609" w:author="Rodion" w:date="2019-12-09T02:09:00Z">
            <w:rPr/>
          </w:rPrChange>
        </w:rPr>
        <w:t>aspnetusers</w:t>
      </w:r>
      <w:proofErr w:type="spellEnd"/>
      <w:r w:rsidR="00E35A86" w:rsidRPr="00312974">
        <w:rPr>
          <w:rPrChange w:id="5610" w:author="Rodion" w:date="2019-12-09T02:09:00Z">
            <w:rPr/>
          </w:rPrChange>
        </w:rPr>
        <w:t xml:space="preserve"> [43]</w:t>
      </w:r>
      <w:r w:rsidR="00E719D0" w:rsidRPr="00312974">
        <w:rPr>
          <w:rPrChange w:id="5611" w:author="Rodion" w:date="2019-12-09T02:09:00Z">
            <w:rPr/>
          </w:rPrChange>
        </w:rPr>
        <w:t>. Саме за цим ідентифікатором в подальшому буде встановлюватися зв’язок між веб-застосунком, користувачем та тими товарами, що знаходяться в підсистемі моніторингу.</w:t>
      </w:r>
    </w:p>
    <w:p w14:paraId="63DACCDF" w14:textId="04F20CC4" w:rsidR="000D498E" w:rsidRPr="00312974" w:rsidRDefault="000D498E" w:rsidP="00B71F5F">
      <w:pPr>
        <w:rPr>
          <w:rPrChange w:id="5612" w:author="Rodion" w:date="2019-12-09T02:09:00Z">
            <w:rPr/>
          </w:rPrChange>
        </w:rPr>
      </w:pPr>
      <w:r w:rsidRPr="00312974">
        <w:rPr>
          <w:rPrChange w:id="5613" w:author="Rodion" w:date="2019-12-09T02:09:00Z">
            <w:rPr/>
          </w:rPrChange>
        </w:rPr>
        <w:t xml:space="preserve">MVC </w:t>
      </w:r>
      <w:proofErr w:type="spellStart"/>
      <w:r w:rsidRPr="00312974">
        <w:rPr>
          <w:rPrChange w:id="5614" w:author="Rodion" w:date="2019-12-09T02:09:00Z">
            <w:rPr/>
          </w:rPrChange>
        </w:rPr>
        <w:t>Core</w:t>
      </w:r>
      <w:proofErr w:type="spellEnd"/>
      <w:r w:rsidRPr="00312974">
        <w:rPr>
          <w:rPrChange w:id="5615" w:author="Rodion" w:date="2019-12-09T02:09:00Z">
            <w:rPr/>
          </w:rPrChange>
        </w:rPr>
        <w:t xml:space="preserve"> та </w:t>
      </w:r>
      <w:proofErr w:type="spellStart"/>
      <w:r w:rsidRPr="00312974">
        <w:rPr>
          <w:rPrChange w:id="5616" w:author="Rodion" w:date="2019-12-09T02:09:00Z">
            <w:rPr/>
          </w:rPrChange>
        </w:rPr>
        <w:t>Razor</w:t>
      </w:r>
      <w:proofErr w:type="spellEnd"/>
      <w:r w:rsidRPr="00312974">
        <w:rPr>
          <w:rPrChange w:id="5617" w:author="Rodion" w:date="2019-12-09T02:09:00Z">
            <w:rPr/>
          </w:rPrChange>
        </w:rPr>
        <w:t xml:space="preserve"> </w:t>
      </w:r>
      <w:proofErr w:type="spellStart"/>
      <w:r w:rsidRPr="00312974">
        <w:rPr>
          <w:rPrChange w:id="5618" w:author="Rodion" w:date="2019-12-09T02:09:00Z">
            <w:rPr/>
          </w:rPrChange>
        </w:rPr>
        <w:t>Core</w:t>
      </w:r>
      <w:proofErr w:type="spellEnd"/>
      <w:r w:rsidRPr="00312974">
        <w:rPr>
          <w:rPrChange w:id="5619" w:author="Rodion" w:date="2019-12-09T02:09:00Z">
            <w:rPr/>
          </w:rPrChange>
        </w:rPr>
        <w:t xml:space="preserve"> </w:t>
      </w:r>
      <w:r w:rsidR="00DB5855" w:rsidRPr="00312974">
        <w:rPr>
          <w:rPrChange w:id="5620" w:author="Rodion" w:date="2019-12-09T02:09:00Z">
            <w:rPr/>
          </w:rPrChange>
        </w:rPr>
        <w:t xml:space="preserve">– це фреймворки для побудови клієнтських </w:t>
      </w:r>
      <w:r w:rsidR="006402FB" w:rsidRPr="00312974">
        <w:rPr>
          <w:rPrChange w:id="5621" w:author="Rodion" w:date="2019-12-09T02:09:00Z">
            <w:rPr/>
          </w:rPrChange>
        </w:rPr>
        <w:t>застосунків</w:t>
      </w:r>
      <w:r w:rsidR="00DB5855" w:rsidRPr="00312974">
        <w:rPr>
          <w:rPrChange w:id="5622" w:author="Rodion" w:date="2019-12-09T02:09:00Z">
            <w:rPr/>
          </w:rPrChange>
        </w:rPr>
        <w:t xml:space="preserve">. Вони схожі, але є в них відмінність у концепції побудови архітектури. Виходячи з назви зрозуміло, що MVC </w:t>
      </w:r>
      <w:proofErr w:type="spellStart"/>
      <w:r w:rsidR="00DB5855" w:rsidRPr="00312974">
        <w:rPr>
          <w:rPrChange w:id="5623" w:author="Rodion" w:date="2019-12-09T02:09:00Z">
            <w:rPr/>
          </w:rPrChange>
        </w:rPr>
        <w:t>Core</w:t>
      </w:r>
      <w:proofErr w:type="spellEnd"/>
      <w:r w:rsidR="00DB5855" w:rsidRPr="00312974">
        <w:rPr>
          <w:rPrChange w:id="5624" w:author="Rodion" w:date="2019-12-09T02:09:00Z">
            <w:rPr/>
          </w:rPrChange>
        </w:rPr>
        <w:t xml:space="preserve"> надає інструмент побудови веб-застосунків та API використовуючи шаблон розробки </w:t>
      </w:r>
      <w:proofErr w:type="spellStart"/>
      <w:r w:rsidR="00DB5855" w:rsidRPr="00312974">
        <w:rPr>
          <w:rPrChange w:id="5625" w:author="Rodion" w:date="2019-12-09T02:09:00Z">
            <w:rPr/>
          </w:rPrChange>
        </w:rPr>
        <w:t>Model-View-Controller</w:t>
      </w:r>
      <w:proofErr w:type="spellEnd"/>
      <w:r w:rsidR="00DB5855" w:rsidRPr="00312974">
        <w:rPr>
          <w:rPrChange w:id="5626" w:author="Rodion" w:date="2019-12-09T02:09:00Z">
            <w:rPr/>
          </w:rPrChange>
        </w:rPr>
        <w:t xml:space="preserve"> (MVC)</w:t>
      </w:r>
      <w:r w:rsidR="000929B1" w:rsidRPr="00312974">
        <w:rPr>
          <w:rPrChange w:id="5627" w:author="Rodion" w:date="2019-12-09T02:09:00Z">
            <w:rPr/>
          </w:rPrChange>
        </w:rPr>
        <w:t xml:space="preserve"> [44]</w:t>
      </w:r>
      <w:r w:rsidR="00DB5855" w:rsidRPr="00312974">
        <w:rPr>
          <w:rPrChange w:id="5628" w:author="Rodion" w:date="2019-12-09T02:09:00Z">
            <w:rPr/>
          </w:rPrChange>
        </w:rPr>
        <w:t xml:space="preserve">. Це архітектурний шаблон, що розділяє застосунок на три основні групи компонентів: </w:t>
      </w:r>
      <w:r w:rsidR="00787687" w:rsidRPr="00312974">
        <w:rPr>
          <w:rPrChange w:id="5629" w:author="Rodion" w:date="2019-12-09T02:09:00Z">
            <w:rPr/>
          </w:rPrChange>
        </w:rPr>
        <w:t>модель (</w:t>
      </w:r>
      <w:proofErr w:type="spellStart"/>
      <w:r w:rsidR="00DB5855" w:rsidRPr="00312974">
        <w:rPr>
          <w:rPrChange w:id="5630" w:author="Rodion" w:date="2019-12-09T02:09:00Z">
            <w:rPr/>
          </w:rPrChange>
        </w:rPr>
        <w:t>model</w:t>
      </w:r>
      <w:proofErr w:type="spellEnd"/>
      <w:r w:rsidR="00787687" w:rsidRPr="00312974">
        <w:rPr>
          <w:rPrChange w:id="5631" w:author="Rodion" w:date="2019-12-09T02:09:00Z">
            <w:rPr/>
          </w:rPrChange>
        </w:rPr>
        <w:t>)</w:t>
      </w:r>
      <w:r w:rsidR="00DB5855" w:rsidRPr="00312974">
        <w:rPr>
          <w:rPrChange w:id="5632" w:author="Rodion" w:date="2019-12-09T02:09:00Z">
            <w:rPr/>
          </w:rPrChange>
        </w:rPr>
        <w:t>,</w:t>
      </w:r>
      <w:r w:rsidR="00787687" w:rsidRPr="00312974">
        <w:rPr>
          <w:rPrChange w:id="5633" w:author="Rodion" w:date="2019-12-09T02:09:00Z">
            <w:rPr/>
          </w:rPrChange>
        </w:rPr>
        <w:t xml:space="preserve"> представлення</w:t>
      </w:r>
      <w:r w:rsidR="00DB5855" w:rsidRPr="00312974">
        <w:rPr>
          <w:rPrChange w:id="5634" w:author="Rodion" w:date="2019-12-09T02:09:00Z">
            <w:rPr/>
          </w:rPrChange>
        </w:rPr>
        <w:t xml:space="preserve"> </w:t>
      </w:r>
      <w:r w:rsidR="00787687" w:rsidRPr="00312974">
        <w:rPr>
          <w:rPrChange w:id="5635" w:author="Rodion" w:date="2019-12-09T02:09:00Z">
            <w:rPr/>
          </w:rPrChange>
        </w:rPr>
        <w:t>(</w:t>
      </w:r>
      <w:proofErr w:type="spellStart"/>
      <w:r w:rsidR="00DB5855" w:rsidRPr="00312974">
        <w:rPr>
          <w:rPrChange w:id="5636" w:author="Rodion" w:date="2019-12-09T02:09:00Z">
            <w:rPr/>
          </w:rPrChange>
        </w:rPr>
        <w:t>view</w:t>
      </w:r>
      <w:proofErr w:type="spellEnd"/>
      <w:r w:rsidR="00787687" w:rsidRPr="00312974">
        <w:rPr>
          <w:rPrChange w:id="5637" w:author="Rodion" w:date="2019-12-09T02:09:00Z">
            <w:rPr/>
          </w:rPrChange>
        </w:rPr>
        <w:t>) та контролер (</w:t>
      </w:r>
      <w:proofErr w:type="spellStart"/>
      <w:r w:rsidR="00DB5855" w:rsidRPr="00312974">
        <w:rPr>
          <w:rPrChange w:id="5638" w:author="Rodion" w:date="2019-12-09T02:09:00Z">
            <w:rPr/>
          </w:rPrChange>
        </w:rPr>
        <w:t>controller</w:t>
      </w:r>
      <w:proofErr w:type="spellEnd"/>
      <w:r w:rsidR="00787687" w:rsidRPr="00312974">
        <w:rPr>
          <w:rPrChange w:id="5639" w:author="Rodion" w:date="2019-12-09T02:09:00Z">
            <w:rPr/>
          </w:rPrChange>
        </w:rPr>
        <w:t>). Такий поділ допомагає досягти такого поняття у програмуванні, як розділення відповідальності (</w:t>
      </w:r>
      <w:proofErr w:type="spellStart"/>
      <w:r w:rsidR="00787687" w:rsidRPr="00312974">
        <w:rPr>
          <w:rPrChange w:id="5640" w:author="Rodion" w:date="2019-12-09T02:09:00Z">
            <w:rPr/>
          </w:rPrChange>
        </w:rPr>
        <w:t>separation</w:t>
      </w:r>
      <w:proofErr w:type="spellEnd"/>
      <w:r w:rsidR="00787687" w:rsidRPr="00312974">
        <w:rPr>
          <w:rPrChange w:id="5641" w:author="Rodion" w:date="2019-12-09T02:09:00Z">
            <w:rPr/>
          </w:rPrChange>
        </w:rPr>
        <w:t xml:space="preserve"> </w:t>
      </w:r>
      <w:proofErr w:type="spellStart"/>
      <w:r w:rsidR="00787687" w:rsidRPr="00312974">
        <w:rPr>
          <w:rPrChange w:id="5642" w:author="Rodion" w:date="2019-12-09T02:09:00Z">
            <w:rPr/>
          </w:rPrChange>
        </w:rPr>
        <w:t>of</w:t>
      </w:r>
      <w:proofErr w:type="spellEnd"/>
      <w:r w:rsidR="00787687" w:rsidRPr="00312974">
        <w:rPr>
          <w:rPrChange w:id="5643" w:author="Rodion" w:date="2019-12-09T02:09:00Z">
            <w:rPr/>
          </w:rPrChange>
        </w:rPr>
        <w:t xml:space="preserve"> </w:t>
      </w:r>
      <w:proofErr w:type="spellStart"/>
      <w:r w:rsidR="00787687" w:rsidRPr="00312974">
        <w:rPr>
          <w:rPrChange w:id="5644" w:author="Rodion" w:date="2019-12-09T02:09:00Z">
            <w:rPr/>
          </w:rPrChange>
        </w:rPr>
        <w:t>concerns</w:t>
      </w:r>
      <w:proofErr w:type="spellEnd"/>
      <w:r w:rsidR="00787687" w:rsidRPr="00312974">
        <w:rPr>
          <w:rPrChange w:id="5645" w:author="Rodion" w:date="2019-12-09T02:09:00Z">
            <w:rPr/>
          </w:rPrChange>
        </w:rPr>
        <w:t>).</w:t>
      </w:r>
      <w:r w:rsidR="00264D35" w:rsidRPr="00312974">
        <w:rPr>
          <w:rPrChange w:id="5646" w:author="Rodion" w:date="2019-12-09T02:09:00Z">
            <w:rPr/>
          </w:rPrChange>
        </w:rPr>
        <w:t xml:space="preserve"> Схема взаємодії компонентів MVC з користувачем зображена на </w:t>
      </w:r>
      <w:del w:id="5647" w:author="Rodion Kharabet" w:date="2019-12-06T02:44:00Z">
        <w:r w:rsidR="00264D35" w:rsidRPr="00312974" w:rsidDel="007F1A84">
          <w:rPr>
            <w:rPrChange w:id="5648" w:author="Rodion" w:date="2019-12-09T02:09:00Z">
              <w:rPr/>
            </w:rPrChange>
          </w:rPr>
          <w:delText>рисунку 4.</w:delText>
        </w:r>
      </w:del>
      <w:ins w:id="5649" w:author="Rodion Kharabet" w:date="2019-12-06T02:44:00Z">
        <w:r w:rsidR="007F1A84" w:rsidRPr="00312974">
          <w:rPr>
            <w:rPrChange w:id="5650" w:author="Rodion" w:date="2019-12-09T02:09:00Z">
              <w:rPr/>
            </w:rPrChange>
          </w:rPr>
          <w:t>рисунку 3.</w:t>
        </w:r>
      </w:ins>
      <w:r w:rsidR="00264D35" w:rsidRPr="00312974">
        <w:rPr>
          <w:rPrChange w:id="5651" w:author="Rodion" w:date="2019-12-09T02:09:00Z">
            <w:rPr/>
          </w:rPrChange>
        </w:rPr>
        <w:t>5.</w:t>
      </w:r>
    </w:p>
    <w:p w14:paraId="48497860" w14:textId="77777777" w:rsidR="007403D8" w:rsidRPr="00312974" w:rsidRDefault="007403D8" w:rsidP="000D498E">
      <w:pPr>
        <w:ind w:firstLine="0"/>
        <w:rPr>
          <w:rPrChange w:id="5652" w:author="Rodion" w:date="2019-12-09T02:09:00Z">
            <w:rPr/>
          </w:rPrChange>
        </w:rPr>
      </w:pPr>
    </w:p>
    <w:p w14:paraId="15745ACB" w14:textId="459BD05E" w:rsidR="007403D8" w:rsidRPr="00030B2B" w:rsidRDefault="007403D8" w:rsidP="007403D8">
      <w:pPr>
        <w:ind w:firstLine="0"/>
        <w:jc w:val="center"/>
      </w:pPr>
      <w:r w:rsidRPr="00030B2B">
        <w:rPr>
          <w:noProof/>
        </w:rPr>
        <w:lastRenderedPageBreak/>
        <w:drawing>
          <wp:inline distT="0" distB="0" distL="0" distR="0" wp14:anchorId="6AFF05E7" wp14:editId="0B15E94E">
            <wp:extent cx="3733800" cy="298445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42628" cy="2991512"/>
                    </a:xfrm>
                    <a:prstGeom prst="rect">
                      <a:avLst/>
                    </a:prstGeom>
                    <a:noFill/>
                    <a:ln>
                      <a:noFill/>
                    </a:ln>
                  </pic:spPr>
                </pic:pic>
              </a:graphicData>
            </a:graphic>
          </wp:inline>
        </w:drawing>
      </w:r>
    </w:p>
    <w:p w14:paraId="059589A8" w14:textId="3E6E3764" w:rsidR="007403D8" w:rsidRPr="00312974" w:rsidRDefault="007403D8" w:rsidP="007403D8">
      <w:pPr>
        <w:ind w:firstLine="0"/>
        <w:jc w:val="center"/>
        <w:rPr>
          <w:rPrChange w:id="5653" w:author="Rodion" w:date="2019-12-09T02:09:00Z">
            <w:rPr/>
          </w:rPrChange>
        </w:rPr>
      </w:pPr>
      <w:del w:id="5654" w:author="Rodion Kharabet" w:date="2019-12-06T02:45:00Z">
        <w:r w:rsidRPr="00312974" w:rsidDel="007F1A84">
          <w:rPr>
            <w:rPrChange w:id="5655" w:author="Rodion" w:date="2019-12-09T02:09:00Z">
              <w:rPr/>
            </w:rPrChange>
          </w:rPr>
          <w:delText xml:space="preserve">Рисунок </w:delText>
        </w:r>
        <w:r w:rsidR="006B00B7" w:rsidRPr="00312974" w:rsidDel="007F1A84">
          <w:rPr>
            <w:rPrChange w:id="5656" w:author="Rodion" w:date="2019-12-09T02:09:00Z">
              <w:rPr/>
            </w:rPrChange>
          </w:rPr>
          <w:delText>4.</w:delText>
        </w:r>
      </w:del>
      <w:ins w:id="5657" w:author="Rodion Kharabet" w:date="2019-12-06T02:45:00Z">
        <w:r w:rsidR="007F1A84" w:rsidRPr="00312974">
          <w:rPr>
            <w:rPrChange w:id="5658" w:author="Rodion" w:date="2019-12-09T02:09:00Z">
              <w:rPr/>
            </w:rPrChange>
          </w:rPr>
          <w:t>Рисунок 3.</w:t>
        </w:r>
      </w:ins>
      <w:r w:rsidR="006B00B7" w:rsidRPr="00312974">
        <w:rPr>
          <w:rPrChange w:id="5659" w:author="Rodion" w:date="2019-12-09T02:09:00Z">
            <w:rPr/>
          </w:rPrChange>
        </w:rPr>
        <w:t xml:space="preserve">5 </w:t>
      </w:r>
      <w:r w:rsidRPr="00312974">
        <w:rPr>
          <w:rPrChange w:id="5660" w:author="Rodion" w:date="2019-12-09T02:09:00Z">
            <w:rPr/>
          </w:rPrChange>
        </w:rPr>
        <w:t>– Взаємодія компонентів в шаблоні MVC</w:t>
      </w:r>
    </w:p>
    <w:p w14:paraId="3FC28DA3" w14:textId="77777777" w:rsidR="00B71F5F" w:rsidRPr="00312974" w:rsidRDefault="00B71F5F" w:rsidP="007403D8">
      <w:pPr>
        <w:ind w:firstLine="0"/>
        <w:jc w:val="center"/>
        <w:rPr>
          <w:rPrChange w:id="5661" w:author="Rodion" w:date="2019-12-09T02:09:00Z">
            <w:rPr/>
          </w:rPrChange>
        </w:rPr>
      </w:pPr>
    </w:p>
    <w:p w14:paraId="019D4F48" w14:textId="5E6D425D" w:rsidR="007B2D67" w:rsidRPr="00312974" w:rsidRDefault="007B1510" w:rsidP="00B71F5F">
      <w:pPr>
        <w:rPr>
          <w:rPrChange w:id="5662" w:author="Rodion" w:date="2019-12-09T02:09:00Z">
            <w:rPr/>
          </w:rPrChange>
        </w:rPr>
      </w:pPr>
      <w:proofErr w:type="spellStart"/>
      <w:r w:rsidRPr="00312974">
        <w:rPr>
          <w:rPrChange w:id="5663" w:author="Rodion" w:date="2019-12-09T02:09:00Z">
            <w:rPr/>
          </w:rPrChange>
        </w:rPr>
        <w:t>Razor</w:t>
      </w:r>
      <w:proofErr w:type="spellEnd"/>
      <w:r w:rsidRPr="00312974">
        <w:rPr>
          <w:rPrChange w:id="5664" w:author="Rodion" w:date="2019-12-09T02:09:00Z">
            <w:rPr/>
          </w:rPrChange>
        </w:rPr>
        <w:t xml:space="preserve"> </w:t>
      </w:r>
      <w:proofErr w:type="spellStart"/>
      <w:r w:rsidRPr="00312974">
        <w:rPr>
          <w:rPrChange w:id="5665" w:author="Rodion" w:date="2019-12-09T02:09:00Z">
            <w:rPr/>
          </w:rPrChange>
        </w:rPr>
        <w:t>Core</w:t>
      </w:r>
      <w:proofErr w:type="spellEnd"/>
      <w:r w:rsidRPr="00312974">
        <w:rPr>
          <w:rPrChange w:id="5666" w:author="Rodion" w:date="2019-12-09T02:09:00Z">
            <w:rPr/>
          </w:rPrChange>
        </w:rPr>
        <w:t xml:space="preserve"> -це технологія</w:t>
      </w:r>
      <w:r w:rsidR="00A437E5" w:rsidRPr="00312974">
        <w:rPr>
          <w:rPrChange w:id="5667" w:author="Rodion" w:date="2019-12-09T02:09:00Z">
            <w:rPr/>
          </w:rPrChange>
        </w:rPr>
        <w:t xml:space="preserve"> що з’явилась нещодавно в платформі .NET</w:t>
      </w:r>
      <w:r w:rsidR="001C0748" w:rsidRPr="00312974">
        <w:rPr>
          <w:rPrChange w:id="5668" w:author="Rodion" w:date="2019-12-09T02:09:00Z">
            <w:rPr/>
          </w:rPrChange>
        </w:rPr>
        <w:t xml:space="preserve">. </w:t>
      </w:r>
      <w:r w:rsidR="00F50E91" w:rsidRPr="00312974">
        <w:rPr>
          <w:rPrChange w:id="5669" w:author="Rodion" w:date="2019-12-09T02:09:00Z">
            <w:rPr/>
          </w:rPrChange>
        </w:rPr>
        <w:t>На відміну</w:t>
      </w:r>
      <w:r w:rsidRPr="00312974">
        <w:rPr>
          <w:rPrChange w:id="5670" w:author="Rodion" w:date="2019-12-09T02:09:00Z">
            <w:rPr/>
          </w:rPrChange>
        </w:rPr>
        <w:t xml:space="preserve"> від MVC </w:t>
      </w:r>
      <w:proofErr w:type="spellStart"/>
      <w:r w:rsidRPr="00312974">
        <w:rPr>
          <w:rPrChange w:id="5671" w:author="Rodion" w:date="2019-12-09T02:09:00Z">
            <w:rPr/>
          </w:rPrChange>
        </w:rPr>
        <w:t>Core</w:t>
      </w:r>
      <w:proofErr w:type="spellEnd"/>
      <w:r w:rsidRPr="00312974">
        <w:rPr>
          <w:rPrChange w:id="5672" w:author="Rodion" w:date="2019-12-09T02:09:00Z">
            <w:rPr/>
          </w:rPrChange>
        </w:rPr>
        <w:t xml:space="preserve"> полягає в тому, що модель і контролера вже включені в саму сторінку застосунку. Інакше кажучи, </w:t>
      </w:r>
      <w:r w:rsidR="002801A6" w:rsidRPr="00312974">
        <w:rPr>
          <w:rPrChange w:id="5673" w:author="Rodion" w:date="2019-12-09T02:09:00Z">
            <w:rPr/>
          </w:rPrChange>
        </w:rPr>
        <w:t xml:space="preserve">шаблон приймає вигляд </w:t>
      </w:r>
      <w:proofErr w:type="spellStart"/>
      <w:r w:rsidR="002801A6" w:rsidRPr="00312974">
        <w:rPr>
          <w:rPrChange w:id="5674" w:author="Rodion" w:date="2019-12-09T02:09:00Z">
            <w:rPr/>
          </w:rPrChange>
        </w:rPr>
        <w:t>Model-View-ViewModel</w:t>
      </w:r>
      <w:proofErr w:type="spellEnd"/>
      <w:r w:rsidR="002801A6" w:rsidRPr="00312974">
        <w:rPr>
          <w:rPrChange w:id="5675" w:author="Rodion" w:date="2019-12-09T02:09:00Z">
            <w:rPr/>
          </w:rPrChange>
        </w:rPr>
        <w:t xml:space="preserve"> (MVVM).</w:t>
      </w:r>
      <w:r w:rsidR="007B2D67" w:rsidRPr="00312974">
        <w:rPr>
          <w:rPrChange w:id="5676" w:author="Rodion" w:date="2019-12-09T02:09:00Z">
            <w:rPr/>
          </w:rPrChange>
        </w:rPr>
        <w:t xml:space="preserve"> Така модель забезпечує </w:t>
      </w:r>
      <w:proofErr w:type="spellStart"/>
      <w:r w:rsidR="007B2D67" w:rsidRPr="00312974">
        <w:rPr>
          <w:rPrChange w:id="5677" w:author="Rodion" w:date="2019-12-09T02:09:00Z">
            <w:rPr/>
          </w:rPrChange>
        </w:rPr>
        <w:t>двонаправлений</w:t>
      </w:r>
      <w:proofErr w:type="spellEnd"/>
      <w:r w:rsidR="007B2D67" w:rsidRPr="00312974">
        <w:rPr>
          <w:rPrChange w:id="5678" w:author="Rodion" w:date="2019-12-09T02:09:00Z">
            <w:rPr/>
          </w:rPrChange>
        </w:rPr>
        <w:t xml:space="preserve"> рух даних у застосунку. Якщо дані були змінені у моделі, то оновиться представлення, і навпаки (у MVC тільки </w:t>
      </w:r>
      <w:proofErr w:type="spellStart"/>
      <w:r w:rsidR="007B2D67" w:rsidRPr="00312974">
        <w:rPr>
          <w:rPrChange w:id="5679" w:author="Rodion" w:date="2019-12-09T02:09:00Z">
            <w:rPr/>
          </w:rPrChange>
        </w:rPr>
        <w:t>однонаправлений</w:t>
      </w:r>
      <w:proofErr w:type="spellEnd"/>
      <w:r w:rsidR="007B2D67" w:rsidRPr="00312974">
        <w:rPr>
          <w:rPrChange w:id="5680" w:author="Rodion" w:date="2019-12-09T02:09:00Z">
            <w:rPr/>
          </w:rPrChange>
        </w:rPr>
        <w:t xml:space="preserve"> рух даних – від моделі до представлення)</w:t>
      </w:r>
      <w:r w:rsidR="00FF7FB1" w:rsidRPr="00312974">
        <w:rPr>
          <w:rPrChange w:id="5681" w:author="Rodion" w:date="2019-12-09T02:09:00Z">
            <w:rPr/>
          </w:rPrChange>
        </w:rPr>
        <w:t xml:space="preserve"> [45]</w:t>
      </w:r>
      <w:r w:rsidR="007B2D67" w:rsidRPr="00312974">
        <w:rPr>
          <w:rPrChange w:id="5682" w:author="Rodion" w:date="2019-12-09T02:09:00Z">
            <w:rPr/>
          </w:rPrChange>
        </w:rPr>
        <w:t>.</w:t>
      </w:r>
    </w:p>
    <w:p w14:paraId="61CD0F7C" w14:textId="64538F55" w:rsidR="00B71F5F" w:rsidRPr="00312974" w:rsidRDefault="00B71F5F" w:rsidP="00B71F5F">
      <w:pPr>
        <w:rPr>
          <w:rPrChange w:id="5683" w:author="Rodion" w:date="2019-12-09T02:09:00Z">
            <w:rPr/>
          </w:rPrChange>
        </w:rPr>
      </w:pPr>
    </w:p>
    <w:p w14:paraId="74AE9089" w14:textId="78EEC93D" w:rsidR="00B71F5F" w:rsidRPr="00312974" w:rsidRDefault="00B71F5F" w:rsidP="00F347BE">
      <w:pPr>
        <w:pStyle w:val="Heading3"/>
        <w:rPr>
          <w:rPrChange w:id="5684" w:author="Rodion" w:date="2019-12-09T02:09:00Z">
            <w:rPr/>
          </w:rPrChange>
        </w:rPr>
      </w:pPr>
      <w:del w:id="5685" w:author="Rodion Kharabet" w:date="2019-12-06T03:09:00Z">
        <w:r w:rsidRPr="00312974" w:rsidDel="005713BF">
          <w:rPr>
            <w:rPrChange w:id="5686" w:author="Rodion" w:date="2019-12-09T02:09:00Z">
              <w:rPr/>
            </w:rPrChange>
          </w:rPr>
          <w:delText>4</w:delText>
        </w:r>
      </w:del>
      <w:bookmarkStart w:id="5687" w:name="_Toc26763222"/>
      <w:ins w:id="5688" w:author="Rodion Kharabet" w:date="2019-12-06T03:09:00Z">
        <w:r w:rsidR="005713BF" w:rsidRPr="00312974">
          <w:rPr>
            <w:rPrChange w:id="5689" w:author="Rodion" w:date="2019-12-09T02:09:00Z">
              <w:rPr/>
            </w:rPrChange>
          </w:rPr>
          <w:t>3</w:t>
        </w:r>
      </w:ins>
      <w:r w:rsidRPr="00312974">
        <w:rPr>
          <w:rPrChange w:id="5690" w:author="Rodion" w:date="2019-12-09T02:09:00Z">
            <w:rPr/>
          </w:rPrChange>
        </w:rPr>
        <w:t>.3.1 Опис методів API</w:t>
      </w:r>
      <w:bookmarkEnd w:id="5687"/>
    </w:p>
    <w:p w14:paraId="01DBB24B" w14:textId="77777777" w:rsidR="00B71F5F" w:rsidRPr="00312974" w:rsidRDefault="00B71F5F" w:rsidP="00B71F5F">
      <w:pPr>
        <w:rPr>
          <w:rPrChange w:id="5691" w:author="Rodion" w:date="2019-12-09T02:09:00Z">
            <w:rPr/>
          </w:rPrChange>
        </w:rPr>
      </w:pPr>
    </w:p>
    <w:p w14:paraId="6A10DDD0" w14:textId="52493506" w:rsidR="00C12A69" w:rsidRPr="00312974" w:rsidRDefault="00C12A69" w:rsidP="00B71F5F">
      <w:pPr>
        <w:rPr>
          <w:rPrChange w:id="5692" w:author="Rodion" w:date="2019-12-09T02:09:00Z">
            <w:rPr/>
          </w:rPrChange>
        </w:rPr>
      </w:pPr>
      <w:r w:rsidRPr="00312974">
        <w:rPr>
          <w:rPrChange w:id="5693" w:author="Rodion" w:date="2019-12-09T02:09:00Z">
            <w:rPr/>
          </w:rPrChange>
        </w:rPr>
        <w:t>Програмна частина комплексу</w:t>
      </w:r>
      <w:r w:rsidR="008B4BC7" w:rsidRPr="00312974">
        <w:rPr>
          <w:rPrChange w:id="5694" w:author="Rodion" w:date="2019-12-09T02:09:00Z">
            <w:rPr/>
          </w:rPrChange>
        </w:rPr>
        <w:t xml:space="preserve"> </w:t>
      </w:r>
      <w:r w:rsidRPr="00312974">
        <w:rPr>
          <w:rPrChange w:id="5695" w:author="Rodion" w:date="2019-12-09T02:09:00Z">
            <w:rPr/>
          </w:rPrChange>
        </w:rPr>
        <w:t>надає публічн</w:t>
      </w:r>
      <w:ins w:id="5696" w:author="Rodion Kharabet" w:date="2019-12-06T03:00:00Z">
        <w:r w:rsidR="006B702B" w:rsidRPr="00312974">
          <w:rPr>
            <w:rPrChange w:id="5697" w:author="Rodion" w:date="2019-12-09T02:09:00Z">
              <w:rPr/>
            </w:rPrChange>
          </w:rPr>
          <w:t>ий</w:t>
        </w:r>
      </w:ins>
      <w:del w:id="5698" w:author="Rodion Kharabet" w:date="2019-12-06T03:00:00Z">
        <w:r w:rsidRPr="00312974" w:rsidDel="006B702B">
          <w:rPr>
            <w:rPrChange w:id="5699" w:author="Rodion" w:date="2019-12-09T02:09:00Z">
              <w:rPr/>
            </w:rPrChange>
          </w:rPr>
          <w:delText>у</w:delText>
        </w:r>
      </w:del>
      <w:r w:rsidR="008B4BC7" w:rsidRPr="00312974">
        <w:rPr>
          <w:rPrChange w:id="5700" w:author="Rodion" w:date="2019-12-09T02:09:00Z">
            <w:rPr/>
          </w:rPrChange>
        </w:rPr>
        <w:t xml:space="preserve"> API</w:t>
      </w:r>
      <w:ins w:id="5701" w:author="Rodion Kharabet" w:date="2019-12-06T03:00:00Z">
        <w:r w:rsidR="006B702B" w:rsidRPr="00312974">
          <w:rPr>
            <w:rPrChange w:id="5702" w:author="Rodion" w:date="2019-12-09T02:09:00Z">
              <w:rPr/>
            </w:rPrChange>
          </w:rPr>
          <w:t xml:space="preserve"> (</w:t>
        </w:r>
        <w:proofErr w:type="spellStart"/>
        <w:r w:rsidR="006B702B" w:rsidRPr="00312974">
          <w:rPr>
            <w:rPrChange w:id="5703" w:author="Rodion" w:date="2019-12-09T02:09:00Z">
              <w:rPr/>
            </w:rPrChange>
          </w:rPr>
          <w:t>application</w:t>
        </w:r>
        <w:proofErr w:type="spellEnd"/>
        <w:r w:rsidR="006B702B" w:rsidRPr="00312974">
          <w:rPr>
            <w:rPrChange w:id="5704" w:author="Rodion" w:date="2019-12-09T02:09:00Z">
              <w:rPr/>
            </w:rPrChange>
          </w:rPr>
          <w:t xml:space="preserve"> </w:t>
        </w:r>
        <w:proofErr w:type="spellStart"/>
        <w:r w:rsidR="006B702B" w:rsidRPr="00312974">
          <w:rPr>
            <w:rPrChange w:id="5705" w:author="Rodion" w:date="2019-12-09T02:09:00Z">
              <w:rPr/>
            </w:rPrChange>
          </w:rPr>
          <w:t>programming</w:t>
        </w:r>
        <w:proofErr w:type="spellEnd"/>
        <w:r w:rsidR="006B702B" w:rsidRPr="00312974">
          <w:rPr>
            <w:rPrChange w:id="5706" w:author="Rodion" w:date="2019-12-09T02:09:00Z">
              <w:rPr/>
            </w:rPrChange>
          </w:rPr>
          <w:t xml:space="preserve"> </w:t>
        </w:r>
        <w:proofErr w:type="spellStart"/>
        <w:r w:rsidR="006B702B" w:rsidRPr="00312974">
          <w:rPr>
            <w:rPrChange w:id="5707" w:author="Rodion" w:date="2019-12-09T02:09:00Z">
              <w:rPr/>
            </w:rPrChange>
          </w:rPr>
          <w:t>interface</w:t>
        </w:r>
        <w:proofErr w:type="spellEnd"/>
        <w:r w:rsidR="006B702B" w:rsidRPr="00312974">
          <w:rPr>
            <w:rPrChange w:id="5708" w:author="Rodion" w:date="2019-12-09T02:09:00Z">
              <w:rPr/>
            </w:rPrChange>
          </w:rPr>
          <w:t>)</w:t>
        </w:r>
      </w:ins>
      <w:r w:rsidR="008B4BC7" w:rsidRPr="00312974">
        <w:rPr>
          <w:rPrChange w:id="5709" w:author="Rodion" w:date="2019-12-09T02:09:00Z">
            <w:rPr/>
          </w:rPrChange>
        </w:rPr>
        <w:t xml:space="preserve"> </w:t>
      </w:r>
      <w:r w:rsidRPr="00312974">
        <w:rPr>
          <w:rPrChange w:id="5710" w:author="Rodion" w:date="2019-12-09T02:09:00Z">
            <w:rPr/>
          </w:rPrChange>
        </w:rPr>
        <w:t>для роботи з віддаленими пристроями та слугує веб сервером для клієнтських застосунків.</w:t>
      </w:r>
      <w:r w:rsidR="00305AF0" w:rsidRPr="00312974">
        <w:rPr>
          <w:rPrChange w:id="5711" w:author="Rodion" w:date="2019-12-09T02:09:00Z">
            <w:rPr/>
          </w:rPrChange>
        </w:rPr>
        <w:t xml:space="preserve"> </w:t>
      </w:r>
      <w:r w:rsidRPr="00312974">
        <w:rPr>
          <w:rPrChange w:id="5712" w:author="Rodion" w:date="2019-12-09T02:09:00Z">
            <w:rPr/>
          </w:rPrChange>
        </w:rPr>
        <w:t>API</w:t>
      </w:r>
      <w:del w:id="5713" w:author="Rodion Kharabet" w:date="2019-12-06T03:00:00Z">
        <w:r w:rsidRPr="00312974" w:rsidDel="006B702B">
          <w:rPr>
            <w:rPrChange w:id="5714" w:author="Rodion" w:date="2019-12-09T02:09:00Z">
              <w:rPr/>
            </w:rPrChange>
          </w:rPr>
          <w:delText xml:space="preserve"> (application programming interface)</w:delText>
        </w:r>
      </w:del>
      <w:r w:rsidRPr="00312974">
        <w:rPr>
          <w:rPrChange w:id="5715" w:author="Rodion" w:date="2019-12-09T02:09:00Z">
            <w:rPr/>
          </w:rPrChange>
        </w:rPr>
        <w:t xml:space="preserve"> – це інтерфейс або протокол зв'язку між клієнтом і сервером, призначений для спрощення побудови програмного забезпечення на стороні клієнтського застосунку. </w:t>
      </w:r>
      <w:r w:rsidR="006065BF" w:rsidRPr="00312974">
        <w:rPr>
          <w:rPrChange w:id="5716" w:author="Rodion" w:date="2019-12-09T02:09:00Z">
            <w:rPr/>
          </w:rPrChange>
        </w:rPr>
        <w:t xml:space="preserve">Цей інтерфейс має заздалегідь визначені методи та </w:t>
      </w:r>
      <w:r w:rsidR="006402FB" w:rsidRPr="00312974">
        <w:rPr>
          <w:rPrChange w:id="5717" w:author="Rodion" w:date="2019-12-09T02:09:00Z">
            <w:rPr/>
          </w:rPrChange>
        </w:rPr>
        <w:t>визначений</w:t>
      </w:r>
      <w:r w:rsidR="006065BF" w:rsidRPr="00312974">
        <w:rPr>
          <w:rPrChange w:id="5718" w:author="Rodion" w:date="2019-12-09T02:09:00Z">
            <w:rPr/>
          </w:rPrChange>
        </w:rPr>
        <w:t xml:space="preserve"> формат відповіді на запити до цих методів. Таким чином, при розробці програмного </w:t>
      </w:r>
      <w:r w:rsidR="006065BF" w:rsidRPr="00312974">
        <w:rPr>
          <w:rPrChange w:id="5719" w:author="Rodion" w:date="2019-12-09T02:09:00Z">
            <w:rPr/>
          </w:rPrChange>
        </w:rPr>
        <w:lastRenderedPageBreak/>
        <w:t xml:space="preserve">забезпечення для апаратних пристроїв, розробник знає, що та в якому форматі йому треба відправити до сервера щоб отримати бажану відповідь. </w:t>
      </w:r>
    </w:p>
    <w:p w14:paraId="5467A33C" w14:textId="02805AC9" w:rsidR="006065BF" w:rsidRPr="00312974" w:rsidRDefault="006065BF" w:rsidP="00B71F5F">
      <w:pPr>
        <w:rPr>
          <w:rPrChange w:id="5720" w:author="Rodion" w:date="2019-12-09T02:09:00Z">
            <w:rPr/>
          </w:rPrChange>
        </w:rPr>
      </w:pPr>
      <w:r w:rsidRPr="00312974">
        <w:rPr>
          <w:rPrChange w:id="5721" w:author="Rodion" w:date="2019-12-09T02:09:00Z">
            <w:rPr/>
          </w:rPrChange>
        </w:rPr>
        <w:t xml:space="preserve">API розроблюваної системи </w:t>
      </w:r>
      <w:r w:rsidR="00305AF0" w:rsidRPr="00312974">
        <w:rPr>
          <w:rPrChange w:id="5722" w:author="Rodion" w:date="2019-12-09T02:09:00Z">
            <w:rPr/>
          </w:rPrChange>
        </w:rPr>
        <w:t xml:space="preserve">побудована за допомогою MVC </w:t>
      </w:r>
      <w:proofErr w:type="spellStart"/>
      <w:r w:rsidR="00305AF0" w:rsidRPr="00312974">
        <w:rPr>
          <w:rPrChange w:id="5723" w:author="Rodion" w:date="2019-12-09T02:09:00Z">
            <w:rPr/>
          </w:rPrChange>
        </w:rPr>
        <w:t>Core</w:t>
      </w:r>
      <w:proofErr w:type="spellEnd"/>
      <w:r w:rsidR="00305AF0" w:rsidRPr="00312974">
        <w:rPr>
          <w:rPrChange w:id="5724" w:author="Rodion" w:date="2019-12-09T02:09:00Z">
            <w:rPr/>
          </w:rPrChange>
        </w:rPr>
        <w:t xml:space="preserve"> та представляє собою </w:t>
      </w:r>
      <w:r w:rsidR="005050B7" w:rsidRPr="00312974">
        <w:rPr>
          <w:rPrChange w:id="5725" w:author="Rodion" w:date="2019-12-09T02:09:00Z">
            <w:rPr/>
          </w:rPrChange>
        </w:rPr>
        <w:t>виділений</w:t>
      </w:r>
      <w:r w:rsidR="00305AF0" w:rsidRPr="00312974">
        <w:rPr>
          <w:rPrChange w:id="5726" w:author="Rodion" w:date="2019-12-09T02:09:00Z">
            <w:rPr/>
          </w:rPrChange>
        </w:rPr>
        <w:t xml:space="preserve"> контролер, що </w:t>
      </w:r>
      <w:r w:rsidRPr="00312974">
        <w:rPr>
          <w:rPrChange w:id="5727" w:author="Rodion" w:date="2019-12-09T02:09:00Z">
            <w:rPr/>
          </w:rPrChange>
        </w:rPr>
        <w:t xml:space="preserve">надає наступні </w:t>
      </w:r>
      <w:r w:rsidR="00D90354" w:rsidRPr="00312974">
        <w:rPr>
          <w:rPrChange w:id="5728" w:author="Rodion" w:date="2019-12-09T02:09:00Z">
            <w:rPr/>
          </w:rPrChange>
        </w:rPr>
        <w:t xml:space="preserve">публічні </w:t>
      </w:r>
      <w:r w:rsidRPr="00312974">
        <w:rPr>
          <w:rPrChange w:id="5729" w:author="Rodion" w:date="2019-12-09T02:09:00Z">
            <w:rPr/>
          </w:rPrChange>
        </w:rPr>
        <w:t xml:space="preserve">методи для </w:t>
      </w:r>
      <w:r w:rsidR="00D90354" w:rsidRPr="00312974">
        <w:rPr>
          <w:rPrChange w:id="5730" w:author="Rodion" w:date="2019-12-09T02:09:00Z">
            <w:rPr/>
          </w:rPrChange>
        </w:rPr>
        <w:t>взаємодії з апаратною частиною та клієнтським застосунком</w:t>
      </w:r>
      <w:r w:rsidRPr="00312974">
        <w:rPr>
          <w:rPrChange w:id="5731" w:author="Rodion" w:date="2019-12-09T02:09:00Z">
            <w:rPr/>
          </w:rPrChange>
        </w:rPr>
        <w:t xml:space="preserve">: </w:t>
      </w:r>
    </w:p>
    <w:p w14:paraId="62B32616" w14:textId="3D561C2C" w:rsidR="006065BF" w:rsidRPr="00312974" w:rsidRDefault="00D90354" w:rsidP="00B71F5F">
      <w:pPr>
        <w:pStyle w:val="ListParagraph"/>
        <w:rPr>
          <w:rPrChange w:id="5732" w:author="Rodion" w:date="2019-12-09T02:09:00Z">
            <w:rPr/>
          </w:rPrChange>
        </w:rPr>
      </w:pPr>
      <w:proofErr w:type="spellStart"/>
      <w:r w:rsidRPr="00312974">
        <w:rPr>
          <w:rPrChange w:id="5733" w:author="Rodion" w:date="2019-12-09T02:09:00Z">
            <w:rPr/>
          </w:rPrChange>
        </w:rPr>
        <w:t>GetProduct</w:t>
      </w:r>
      <w:proofErr w:type="spellEnd"/>
      <w:r w:rsidR="008A24E7" w:rsidRPr="00312974">
        <w:rPr>
          <w:rPrChange w:id="5734" w:author="Rodion" w:date="2019-12-09T02:09:00Z">
            <w:rPr/>
          </w:rPrChange>
        </w:rPr>
        <w:t>;</w:t>
      </w:r>
    </w:p>
    <w:p w14:paraId="73CD80D3" w14:textId="2B838D6A" w:rsidR="00D90354" w:rsidRPr="00312974" w:rsidRDefault="00D90354" w:rsidP="00B71F5F">
      <w:pPr>
        <w:pStyle w:val="ListParagraph"/>
        <w:rPr>
          <w:rPrChange w:id="5735" w:author="Rodion" w:date="2019-12-09T02:09:00Z">
            <w:rPr/>
          </w:rPrChange>
        </w:rPr>
      </w:pPr>
      <w:proofErr w:type="spellStart"/>
      <w:r w:rsidRPr="00312974">
        <w:rPr>
          <w:rPrChange w:id="5736" w:author="Rodion" w:date="2019-12-09T02:09:00Z">
            <w:rPr/>
          </w:rPrChange>
        </w:rPr>
        <w:t>AddUserProduct</w:t>
      </w:r>
      <w:proofErr w:type="spellEnd"/>
      <w:r w:rsidR="008A24E7" w:rsidRPr="00312974">
        <w:rPr>
          <w:rPrChange w:id="5737" w:author="Rodion" w:date="2019-12-09T02:09:00Z">
            <w:rPr/>
          </w:rPrChange>
        </w:rPr>
        <w:t>;</w:t>
      </w:r>
    </w:p>
    <w:p w14:paraId="47D8768D" w14:textId="70D4F5A5" w:rsidR="00D90354" w:rsidRPr="00312974" w:rsidRDefault="00D90354" w:rsidP="00B71F5F">
      <w:pPr>
        <w:pStyle w:val="ListParagraph"/>
        <w:rPr>
          <w:rPrChange w:id="5738" w:author="Rodion" w:date="2019-12-09T02:09:00Z">
            <w:rPr/>
          </w:rPrChange>
        </w:rPr>
      </w:pPr>
      <w:proofErr w:type="spellStart"/>
      <w:r w:rsidRPr="00312974">
        <w:rPr>
          <w:rPrChange w:id="5739" w:author="Rodion" w:date="2019-12-09T02:09:00Z">
            <w:rPr/>
          </w:rPrChange>
        </w:rPr>
        <w:t>AddUnassignedRfid</w:t>
      </w:r>
      <w:proofErr w:type="spellEnd"/>
      <w:r w:rsidR="008A24E7" w:rsidRPr="00312974">
        <w:rPr>
          <w:rPrChange w:id="5740" w:author="Rodion" w:date="2019-12-09T02:09:00Z">
            <w:rPr/>
          </w:rPrChange>
        </w:rPr>
        <w:t>;</w:t>
      </w:r>
    </w:p>
    <w:p w14:paraId="0A3B289C" w14:textId="34E0A87D" w:rsidR="00D90354" w:rsidRPr="00312974" w:rsidRDefault="00D90354" w:rsidP="00B71F5F">
      <w:pPr>
        <w:pStyle w:val="ListParagraph"/>
        <w:rPr>
          <w:rPrChange w:id="5741" w:author="Rodion" w:date="2019-12-09T02:09:00Z">
            <w:rPr/>
          </w:rPrChange>
        </w:rPr>
      </w:pPr>
      <w:proofErr w:type="spellStart"/>
      <w:r w:rsidRPr="00312974">
        <w:rPr>
          <w:rPrChange w:id="5742" w:author="Rodion" w:date="2019-12-09T02:09:00Z">
            <w:rPr/>
          </w:rPrChange>
        </w:rPr>
        <w:t>BindUnassignedRfidToUserProduct</w:t>
      </w:r>
      <w:proofErr w:type="spellEnd"/>
      <w:r w:rsidR="008A24E7" w:rsidRPr="00312974">
        <w:rPr>
          <w:rPrChange w:id="5743" w:author="Rodion" w:date="2019-12-09T02:09:00Z">
            <w:rPr/>
          </w:rPrChange>
        </w:rPr>
        <w:t>;</w:t>
      </w:r>
    </w:p>
    <w:p w14:paraId="733B01FA" w14:textId="29AC8C78" w:rsidR="00D90354" w:rsidRPr="00312974" w:rsidRDefault="00D90354" w:rsidP="00B71F5F">
      <w:pPr>
        <w:pStyle w:val="ListParagraph"/>
        <w:rPr>
          <w:rPrChange w:id="5744" w:author="Rodion" w:date="2019-12-09T02:09:00Z">
            <w:rPr/>
          </w:rPrChange>
        </w:rPr>
      </w:pPr>
      <w:proofErr w:type="spellStart"/>
      <w:r w:rsidRPr="00312974">
        <w:rPr>
          <w:rPrChange w:id="5745" w:author="Rodion" w:date="2019-12-09T02:09:00Z">
            <w:rPr/>
          </w:rPrChange>
        </w:rPr>
        <w:t>UserProductToBin</w:t>
      </w:r>
      <w:proofErr w:type="spellEnd"/>
      <w:r w:rsidR="008A24E7" w:rsidRPr="00312974">
        <w:rPr>
          <w:rPrChange w:id="5746" w:author="Rodion" w:date="2019-12-09T02:09:00Z">
            <w:rPr/>
          </w:rPrChange>
        </w:rPr>
        <w:t>;</w:t>
      </w:r>
    </w:p>
    <w:p w14:paraId="18D90AB2" w14:textId="5B958EE4" w:rsidR="00D90354" w:rsidRPr="00312974" w:rsidRDefault="00D90354" w:rsidP="00B71F5F">
      <w:pPr>
        <w:pStyle w:val="ListParagraph"/>
        <w:rPr>
          <w:rPrChange w:id="5747" w:author="Rodion" w:date="2019-12-09T02:09:00Z">
            <w:rPr/>
          </w:rPrChange>
        </w:rPr>
      </w:pPr>
      <w:proofErr w:type="spellStart"/>
      <w:r w:rsidRPr="00312974">
        <w:rPr>
          <w:rPrChange w:id="5748" w:author="Rodion" w:date="2019-12-09T02:09:00Z">
            <w:rPr/>
          </w:rPrChange>
        </w:rPr>
        <w:t>UserProductToBinByBarcode</w:t>
      </w:r>
      <w:proofErr w:type="spellEnd"/>
      <w:r w:rsidR="008A24E7" w:rsidRPr="00312974">
        <w:rPr>
          <w:rPrChange w:id="5749" w:author="Rodion" w:date="2019-12-09T02:09:00Z">
            <w:rPr/>
          </w:rPrChange>
        </w:rPr>
        <w:t>;</w:t>
      </w:r>
    </w:p>
    <w:p w14:paraId="4C8F514E" w14:textId="5D83FB8C" w:rsidR="00D90354" w:rsidRPr="00312974" w:rsidRDefault="00D90354" w:rsidP="00B71F5F">
      <w:pPr>
        <w:pStyle w:val="ListParagraph"/>
        <w:rPr>
          <w:rPrChange w:id="5750" w:author="Rodion" w:date="2019-12-09T02:09:00Z">
            <w:rPr/>
          </w:rPrChange>
        </w:rPr>
      </w:pPr>
      <w:proofErr w:type="spellStart"/>
      <w:r w:rsidRPr="00312974">
        <w:rPr>
          <w:rPrChange w:id="5751" w:author="Rodion" w:date="2019-12-09T02:09:00Z">
            <w:rPr/>
          </w:rPrChange>
        </w:rPr>
        <w:t>UserProductToBinByRfid</w:t>
      </w:r>
      <w:proofErr w:type="spellEnd"/>
      <w:ins w:id="5752" w:author="Rodion Kharabet" w:date="2019-12-06T03:00:00Z">
        <w:r w:rsidR="006B702B" w:rsidRPr="00312974">
          <w:rPr>
            <w:rPrChange w:id="5753" w:author="Rodion" w:date="2019-12-09T02:09:00Z">
              <w:rPr/>
            </w:rPrChange>
          </w:rPr>
          <w:t>.</w:t>
        </w:r>
      </w:ins>
      <w:del w:id="5754" w:author="Rodion Kharabet" w:date="2019-12-06T03:00:00Z">
        <w:r w:rsidR="008A24E7" w:rsidRPr="00312974" w:rsidDel="006B702B">
          <w:rPr>
            <w:rPrChange w:id="5755" w:author="Rodion" w:date="2019-12-09T02:09:00Z">
              <w:rPr/>
            </w:rPrChange>
          </w:rPr>
          <w:delText>;</w:delText>
        </w:r>
      </w:del>
    </w:p>
    <w:p w14:paraId="7B995FBF" w14:textId="14323121" w:rsidR="00601511" w:rsidRPr="00312974" w:rsidRDefault="00A54298" w:rsidP="00B71F5F">
      <w:pPr>
        <w:rPr>
          <w:rPrChange w:id="5756" w:author="Rodion" w:date="2019-12-09T02:09:00Z">
            <w:rPr/>
          </w:rPrChange>
        </w:rPr>
      </w:pPr>
      <w:r w:rsidRPr="00312974">
        <w:rPr>
          <w:rPrChange w:id="5757" w:author="Rodion" w:date="2019-12-09T02:09:00Z">
            <w:rPr/>
          </w:rPrChange>
        </w:rPr>
        <w:t>Нижче наведено опис кожного методу</w:t>
      </w:r>
      <w:r w:rsidR="00E358B3" w:rsidRPr="00312974">
        <w:rPr>
          <w:rPrChange w:id="5758" w:author="Rodion" w:date="2019-12-09T02:09:00Z">
            <w:rPr/>
          </w:rPrChange>
        </w:rPr>
        <w:t xml:space="preserve"> API</w:t>
      </w:r>
      <w:r w:rsidRPr="00312974">
        <w:rPr>
          <w:rPrChange w:id="5759" w:author="Rodion" w:date="2019-12-09T02:09:00Z">
            <w:rPr/>
          </w:rPrChange>
        </w:rPr>
        <w:t xml:space="preserve"> та </w:t>
      </w:r>
      <w:r w:rsidR="00E358B3" w:rsidRPr="00312974">
        <w:rPr>
          <w:rPrChange w:id="5760" w:author="Rodion" w:date="2019-12-09T02:09:00Z">
            <w:rPr/>
          </w:rPrChange>
        </w:rPr>
        <w:t>всі необхідні параметри для роботи з ним</w:t>
      </w:r>
      <w:r w:rsidR="002642EA" w:rsidRPr="00312974">
        <w:rPr>
          <w:rPrChange w:id="5761" w:author="Rodion" w:date="2019-12-09T02:09:00Z">
            <w:rPr/>
          </w:rPrChange>
        </w:rPr>
        <w:t xml:space="preserve">. </w:t>
      </w:r>
    </w:p>
    <w:p w14:paraId="64936E6A" w14:textId="01D112C3" w:rsidR="00B71F5F" w:rsidRPr="00312974" w:rsidRDefault="00B71F5F" w:rsidP="00B71F5F">
      <w:pPr>
        <w:rPr>
          <w:rPrChange w:id="5762" w:author="Rodion" w:date="2019-12-09T02:09:00Z">
            <w:rPr/>
          </w:rPrChange>
        </w:rPr>
      </w:pPr>
    </w:p>
    <w:p w14:paraId="4CC96F6C" w14:textId="44A67411" w:rsidR="003A4C40" w:rsidRPr="00312974" w:rsidRDefault="003A4C40" w:rsidP="00F347BE">
      <w:pPr>
        <w:pStyle w:val="Heading4"/>
        <w:rPr>
          <w:rPrChange w:id="5763" w:author="Rodion" w:date="2019-12-09T02:09:00Z">
            <w:rPr/>
          </w:rPrChange>
        </w:rPr>
      </w:pPr>
      <w:del w:id="5764" w:author="Rodion Kharabet" w:date="2019-12-06T03:09:00Z">
        <w:r w:rsidRPr="00312974" w:rsidDel="005713BF">
          <w:rPr>
            <w:rPrChange w:id="5765" w:author="Rodion" w:date="2019-12-09T02:09:00Z">
              <w:rPr/>
            </w:rPrChange>
          </w:rPr>
          <w:delText>4</w:delText>
        </w:r>
      </w:del>
      <w:ins w:id="5766" w:author="Rodion Kharabet" w:date="2019-12-06T03:09:00Z">
        <w:r w:rsidR="005713BF" w:rsidRPr="00312974">
          <w:rPr>
            <w:rPrChange w:id="5767" w:author="Rodion" w:date="2019-12-09T02:09:00Z">
              <w:rPr/>
            </w:rPrChange>
          </w:rPr>
          <w:t>3</w:t>
        </w:r>
      </w:ins>
      <w:r w:rsidRPr="00312974">
        <w:rPr>
          <w:rPrChange w:id="5768" w:author="Rodion" w:date="2019-12-09T02:09:00Z">
            <w:rPr/>
          </w:rPrChange>
        </w:rPr>
        <w:t xml:space="preserve">.3.1.1 </w:t>
      </w:r>
      <w:proofErr w:type="spellStart"/>
      <w:r w:rsidRPr="00312974">
        <w:rPr>
          <w:rPrChange w:id="5769" w:author="Rodion" w:date="2019-12-09T02:09:00Z">
            <w:rPr/>
          </w:rPrChange>
        </w:rPr>
        <w:t>GetProduct</w:t>
      </w:r>
      <w:proofErr w:type="spellEnd"/>
    </w:p>
    <w:p w14:paraId="167D4889" w14:textId="77777777" w:rsidR="003A4C40" w:rsidRPr="00312974" w:rsidRDefault="003A4C40" w:rsidP="00B71F5F">
      <w:pPr>
        <w:rPr>
          <w:rPrChange w:id="5770" w:author="Rodion" w:date="2019-12-09T02:09:00Z">
            <w:rPr/>
          </w:rPrChange>
        </w:rPr>
      </w:pPr>
    </w:p>
    <w:p w14:paraId="0133729C" w14:textId="20E0D8C9" w:rsidR="006A722E" w:rsidRPr="00312974" w:rsidRDefault="006A722E" w:rsidP="00B71F5F">
      <w:pPr>
        <w:rPr>
          <w:rPrChange w:id="5771" w:author="Rodion" w:date="2019-12-09T02:09:00Z">
            <w:rPr/>
          </w:rPrChange>
        </w:rPr>
      </w:pPr>
      <w:proofErr w:type="spellStart"/>
      <w:r w:rsidRPr="00312974">
        <w:rPr>
          <w:rPrChange w:id="5772" w:author="Rodion" w:date="2019-12-09T02:09:00Z">
            <w:rPr/>
          </w:rPrChange>
        </w:rPr>
        <w:t>GetProduct</w:t>
      </w:r>
      <w:proofErr w:type="spellEnd"/>
      <w:ins w:id="5773" w:author="Rodion Kharabet" w:date="2019-12-06T03:01:00Z">
        <w:r w:rsidR="006B702B" w:rsidRPr="00312974">
          <w:rPr>
            <w:rPrChange w:id="5774" w:author="Rodion" w:date="2019-12-09T02:09:00Z">
              <w:rPr/>
            </w:rPrChange>
          </w:rPr>
          <w:t xml:space="preserve">. </w:t>
        </w:r>
      </w:ins>
      <w:del w:id="5775" w:author="Rodion Kharabet" w:date="2019-12-06T03:01:00Z">
        <w:r w:rsidRPr="00312974" w:rsidDel="006B702B">
          <w:rPr>
            <w:rPrChange w:id="5776" w:author="Rodion" w:date="2019-12-09T02:09:00Z">
              <w:rPr/>
            </w:rPrChange>
          </w:rPr>
          <w:delText xml:space="preserve"> </w:delText>
        </w:r>
        <w:r w:rsidR="009A488A" w:rsidRPr="00312974" w:rsidDel="006B702B">
          <w:rPr>
            <w:rPrChange w:id="5777" w:author="Rodion" w:date="2019-12-09T02:09:00Z">
              <w:rPr/>
            </w:rPrChange>
          </w:rPr>
          <w:delText xml:space="preserve">- </w:delText>
        </w:r>
      </w:del>
      <w:r w:rsidR="009A488A" w:rsidRPr="00312974">
        <w:rPr>
          <w:rPrChange w:id="5778" w:author="Rodion" w:date="2019-12-09T02:09:00Z">
            <w:rPr/>
          </w:rPrChange>
        </w:rPr>
        <w:t>Надає</w:t>
      </w:r>
      <w:r w:rsidRPr="00312974">
        <w:rPr>
          <w:rPrChange w:id="5779" w:author="Rodion" w:date="2019-12-09T02:09:00Z">
            <w:rPr/>
          </w:rPrChange>
        </w:rPr>
        <w:t xml:space="preserve"> </w:t>
      </w:r>
      <w:r w:rsidR="009A488A" w:rsidRPr="00312974">
        <w:rPr>
          <w:rPrChange w:id="5780" w:author="Rodion" w:date="2019-12-09T02:09:00Z">
            <w:rPr/>
          </w:rPrChange>
        </w:rPr>
        <w:t>дані про товар</w:t>
      </w:r>
      <w:r w:rsidR="00FF3C3B" w:rsidRPr="00312974">
        <w:rPr>
          <w:rPrChange w:id="5781" w:author="Rodion" w:date="2019-12-09T02:09:00Z">
            <w:rPr/>
          </w:rPrChange>
        </w:rPr>
        <w:t>: його ідентифікатор, назву та короткий опис.</w:t>
      </w:r>
    </w:p>
    <w:p w14:paraId="24872BB0" w14:textId="6CE949E5" w:rsidR="00A15143" w:rsidRPr="00312974" w:rsidRDefault="00101FCC" w:rsidP="00B71F5F">
      <w:pPr>
        <w:rPr>
          <w:rPrChange w:id="5782" w:author="Rodion" w:date="2019-12-09T02:09:00Z">
            <w:rPr/>
          </w:rPrChange>
        </w:rPr>
      </w:pPr>
      <w:r w:rsidRPr="00312974">
        <w:rPr>
          <w:rPrChange w:id="5783" w:author="Rodion" w:date="2019-12-09T02:09:00Z">
            <w:rPr/>
          </w:rPrChange>
        </w:rPr>
        <w:t>HTTP запит</w:t>
      </w:r>
      <w:r w:rsidR="00A15143" w:rsidRPr="00312974">
        <w:rPr>
          <w:rPrChange w:id="5784" w:author="Rodion" w:date="2019-12-09T02:09:00Z">
            <w:rPr/>
          </w:rPrChange>
        </w:rPr>
        <w:t>: GET /</w:t>
      </w:r>
      <w:proofErr w:type="spellStart"/>
      <w:r w:rsidR="00A15143" w:rsidRPr="00312974">
        <w:rPr>
          <w:rPrChange w:id="5785" w:author="Rodion" w:date="2019-12-09T02:09:00Z">
            <w:rPr/>
          </w:rPrChange>
        </w:rPr>
        <w:t>api</w:t>
      </w:r>
      <w:proofErr w:type="spellEnd"/>
      <w:r w:rsidR="00A15143" w:rsidRPr="00312974">
        <w:rPr>
          <w:rPrChange w:id="5786" w:author="Rodion" w:date="2019-12-09T02:09:00Z">
            <w:rPr/>
          </w:rPrChange>
        </w:rPr>
        <w:t>/</w:t>
      </w:r>
      <w:proofErr w:type="spellStart"/>
      <w:r w:rsidR="00A15143" w:rsidRPr="00312974">
        <w:rPr>
          <w:rPrChange w:id="5787" w:author="Rodion" w:date="2019-12-09T02:09:00Z">
            <w:rPr/>
          </w:rPrChange>
        </w:rPr>
        <w:t>get-product</w:t>
      </w:r>
      <w:proofErr w:type="spellEnd"/>
      <w:ins w:id="5788" w:author="Rodion Kharabet" w:date="2019-12-06T03:01:00Z">
        <w:r w:rsidR="006B702B" w:rsidRPr="00312974">
          <w:rPr>
            <w:rPrChange w:id="5789" w:author="Rodion" w:date="2019-12-09T02:09:00Z">
              <w:rPr/>
            </w:rPrChange>
          </w:rPr>
          <w:t>.</w:t>
        </w:r>
      </w:ins>
    </w:p>
    <w:p w14:paraId="64BB4503" w14:textId="793F2632" w:rsidR="00101FCC" w:rsidRPr="00312974" w:rsidRDefault="00101FCC" w:rsidP="00B71F5F">
      <w:pPr>
        <w:rPr>
          <w:rPrChange w:id="5790" w:author="Rodion" w:date="2019-12-09T02:09:00Z">
            <w:rPr/>
          </w:rPrChange>
        </w:rPr>
      </w:pPr>
      <w:r w:rsidRPr="00312974">
        <w:rPr>
          <w:rPrChange w:id="5791" w:author="Rodion" w:date="2019-12-09T02:09:00Z">
            <w:rPr/>
          </w:rPrChange>
        </w:rPr>
        <w:t>Параметри URL запиту</w:t>
      </w:r>
      <w:r w:rsidR="00D72AD9" w:rsidRPr="00312974">
        <w:rPr>
          <w:rPrChange w:id="5792" w:author="Rodion" w:date="2019-12-09T02:09:00Z">
            <w:rPr/>
          </w:rPrChange>
        </w:rPr>
        <w:t xml:space="preserve"> методу </w:t>
      </w:r>
      <w:proofErr w:type="spellStart"/>
      <w:r w:rsidR="00D72AD9" w:rsidRPr="00312974">
        <w:rPr>
          <w:rPrChange w:id="5793" w:author="Rodion" w:date="2019-12-09T02:09:00Z">
            <w:rPr/>
          </w:rPrChange>
        </w:rPr>
        <w:t>GetProduct</w:t>
      </w:r>
      <w:proofErr w:type="spellEnd"/>
      <w:r w:rsidR="00D72AD9" w:rsidRPr="00312974">
        <w:rPr>
          <w:rPrChange w:id="5794" w:author="Rodion" w:date="2019-12-09T02:09:00Z">
            <w:rPr/>
          </w:rPrChange>
        </w:rPr>
        <w:t xml:space="preserve"> наведено у </w:t>
      </w:r>
      <w:del w:id="5795" w:author="Rodion Kharabet" w:date="2019-12-06T03:01:00Z">
        <w:r w:rsidR="00D72AD9" w:rsidRPr="00312974" w:rsidDel="006B702B">
          <w:rPr>
            <w:rPrChange w:id="5796" w:author="Rodion" w:date="2019-12-09T02:09:00Z">
              <w:rPr/>
            </w:rPrChange>
          </w:rPr>
          <w:delText>таблиці 4.</w:delText>
        </w:r>
      </w:del>
      <w:ins w:id="5797" w:author="Rodion Kharabet" w:date="2019-12-06T03:01:00Z">
        <w:r w:rsidR="006B702B" w:rsidRPr="00312974">
          <w:rPr>
            <w:rPrChange w:id="5798" w:author="Rodion" w:date="2019-12-09T02:09:00Z">
              <w:rPr/>
            </w:rPrChange>
          </w:rPr>
          <w:t>таблиці 3.</w:t>
        </w:r>
      </w:ins>
      <w:r w:rsidR="00D72AD9" w:rsidRPr="00312974">
        <w:rPr>
          <w:rPrChange w:id="5799" w:author="Rodion" w:date="2019-12-09T02:09:00Z">
            <w:rPr/>
          </w:rPrChange>
        </w:rPr>
        <w:t>1.</w:t>
      </w:r>
    </w:p>
    <w:p w14:paraId="75258F86" w14:textId="3D000808" w:rsidR="00D72AD9" w:rsidRPr="00312974" w:rsidRDefault="00D72AD9" w:rsidP="00B71F5F">
      <w:pPr>
        <w:rPr>
          <w:rPrChange w:id="5800" w:author="Rodion" w:date="2019-12-09T02:09:00Z">
            <w:rPr/>
          </w:rPrChange>
        </w:rPr>
      </w:pPr>
    </w:p>
    <w:p w14:paraId="4540FA97" w14:textId="3CA5D2BF" w:rsidR="00D72AD9" w:rsidRPr="00312974" w:rsidRDefault="00D72AD9" w:rsidP="00B71F5F">
      <w:pPr>
        <w:rPr>
          <w:rPrChange w:id="5801" w:author="Rodion" w:date="2019-12-09T02:09:00Z">
            <w:rPr/>
          </w:rPrChange>
        </w:rPr>
      </w:pPr>
      <w:del w:id="5802" w:author="Rodion Kharabet" w:date="2019-12-06T03:02:00Z">
        <w:r w:rsidRPr="00312974" w:rsidDel="006B702B">
          <w:rPr>
            <w:rPrChange w:id="5803" w:author="Rodion" w:date="2019-12-09T02:09:00Z">
              <w:rPr/>
            </w:rPrChange>
          </w:rPr>
          <w:delText>Таблиця 4.</w:delText>
        </w:r>
      </w:del>
      <w:ins w:id="5804" w:author="Rodion Kharabet" w:date="2019-12-06T03:02:00Z">
        <w:r w:rsidR="006B702B" w:rsidRPr="00312974">
          <w:rPr>
            <w:rPrChange w:id="5805" w:author="Rodion" w:date="2019-12-09T02:09:00Z">
              <w:rPr/>
            </w:rPrChange>
          </w:rPr>
          <w:t>Таблиця 3.</w:t>
        </w:r>
      </w:ins>
      <w:r w:rsidRPr="00312974">
        <w:rPr>
          <w:rPrChange w:id="5806" w:author="Rodion" w:date="2019-12-09T02:09:00Z">
            <w:rPr/>
          </w:rPrChange>
        </w:rPr>
        <w:t>1</w:t>
      </w:r>
    </w:p>
    <w:tbl>
      <w:tblPr>
        <w:tblStyle w:val="TableGrid"/>
        <w:tblW w:w="0" w:type="auto"/>
        <w:tblLook w:val="04A0" w:firstRow="1" w:lastRow="0" w:firstColumn="1" w:lastColumn="0" w:noHBand="0" w:noVBand="1"/>
      </w:tblPr>
      <w:tblGrid>
        <w:gridCol w:w="5237"/>
        <w:gridCol w:w="5239"/>
      </w:tblGrid>
      <w:tr w:rsidR="00101FCC" w:rsidRPr="00312974" w14:paraId="5C774A41" w14:textId="77777777" w:rsidTr="00101FCC">
        <w:trPr>
          <w:trHeight w:val="600"/>
        </w:trPr>
        <w:tc>
          <w:tcPr>
            <w:tcW w:w="5265" w:type="dxa"/>
            <w:vMerge w:val="restart"/>
          </w:tcPr>
          <w:p w14:paraId="0C12C90A" w14:textId="4DE9AF92" w:rsidR="00101FCC" w:rsidRPr="00312974" w:rsidRDefault="00101FCC" w:rsidP="006A722E">
            <w:pPr>
              <w:ind w:firstLine="0"/>
              <w:rPr>
                <w:rPrChange w:id="5807" w:author="Rodion" w:date="2019-12-09T02:09:00Z">
                  <w:rPr/>
                </w:rPrChange>
              </w:rPr>
            </w:pPr>
            <w:proofErr w:type="spellStart"/>
            <w:r w:rsidRPr="00312974">
              <w:rPr>
                <w:rPrChange w:id="5808" w:author="Rodion" w:date="2019-12-09T02:09:00Z">
                  <w:rPr/>
                </w:rPrChange>
              </w:rPr>
              <w:t>code</w:t>
            </w:r>
            <w:proofErr w:type="spellEnd"/>
          </w:p>
        </w:tc>
        <w:tc>
          <w:tcPr>
            <w:tcW w:w="5265" w:type="dxa"/>
          </w:tcPr>
          <w:p w14:paraId="47B7424C" w14:textId="0B9F48F0" w:rsidR="00101FCC" w:rsidRPr="00312974" w:rsidRDefault="00101FCC" w:rsidP="006A722E">
            <w:pPr>
              <w:ind w:firstLine="0"/>
              <w:rPr>
                <w:rPrChange w:id="5809" w:author="Rodion" w:date="2019-12-09T02:09:00Z">
                  <w:rPr/>
                </w:rPrChange>
              </w:rPr>
            </w:pPr>
            <w:r w:rsidRPr="00312974">
              <w:rPr>
                <w:rPrChange w:id="5810" w:author="Rodion" w:date="2019-12-09T02:09:00Z">
                  <w:rPr/>
                </w:rPrChange>
              </w:rPr>
              <w:t xml:space="preserve">Тип: </w:t>
            </w:r>
            <w:proofErr w:type="spellStart"/>
            <w:r w:rsidRPr="00312974">
              <w:rPr>
                <w:rPrChange w:id="5811" w:author="Rodion" w:date="2019-12-09T02:09:00Z">
                  <w:rPr/>
                </w:rPrChange>
              </w:rPr>
              <w:t>string</w:t>
            </w:r>
            <w:proofErr w:type="spellEnd"/>
          </w:p>
        </w:tc>
      </w:tr>
      <w:tr w:rsidR="00101FCC" w:rsidRPr="00312974" w14:paraId="3BAA864F" w14:textId="77777777" w:rsidTr="009A488A">
        <w:trPr>
          <w:trHeight w:val="600"/>
        </w:trPr>
        <w:tc>
          <w:tcPr>
            <w:tcW w:w="5265" w:type="dxa"/>
            <w:vMerge/>
          </w:tcPr>
          <w:p w14:paraId="3B0536C5" w14:textId="77777777" w:rsidR="00101FCC" w:rsidRPr="00312974" w:rsidRDefault="00101FCC" w:rsidP="006A722E">
            <w:pPr>
              <w:ind w:firstLine="0"/>
              <w:rPr>
                <w:rPrChange w:id="5812" w:author="Rodion" w:date="2019-12-09T02:09:00Z">
                  <w:rPr/>
                </w:rPrChange>
              </w:rPr>
            </w:pPr>
          </w:p>
        </w:tc>
        <w:tc>
          <w:tcPr>
            <w:tcW w:w="5265" w:type="dxa"/>
          </w:tcPr>
          <w:p w14:paraId="5212F0BE" w14:textId="122D9B4B" w:rsidR="00101FCC" w:rsidRPr="00312974" w:rsidRDefault="00101FCC" w:rsidP="006A722E">
            <w:pPr>
              <w:ind w:firstLine="0"/>
              <w:rPr>
                <w:rPrChange w:id="5813" w:author="Rodion" w:date="2019-12-09T02:09:00Z">
                  <w:rPr/>
                </w:rPrChange>
              </w:rPr>
            </w:pPr>
            <w:r w:rsidRPr="00312974">
              <w:rPr>
                <w:rPrChange w:id="5814" w:author="Rodion" w:date="2019-12-09T02:09:00Z">
                  <w:rPr/>
                </w:rPrChange>
              </w:rPr>
              <w:t>Опис: штрих-код товару</w:t>
            </w:r>
          </w:p>
        </w:tc>
      </w:tr>
    </w:tbl>
    <w:p w14:paraId="6EEE457E" w14:textId="77777777" w:rsidR="00101FCC" w:rsidRPr="00312974" w:rsidRDefault="00101FCC" w:rsidP="006A722E">
      <w:pPr>
        <w:ind w:firstLine="0"/>
        <w:rPr>
          <w:rPrChange w:id="5815" w:author="Rodion" w:date="2019-12-09T02:09:00Z">
            <w:rPr/>
          </w:rPrChange>
        </w:rPr>
      </w:pPr>
    </w:p>
    <w:p w14:paraId="0BB8A6DB" w14:textId="46837D2E" w:rsidR="009A488A" w:rsidRPr="00312974" w:rsidRDefault="00E66709" w:rsidP="00B71F5F">
      <w:pPr>
        <w:rPr>
          <w:rPrChange w:id="5816" w:author="Rodion" w:date="2019-12-09T02:09:00Z">
            <w:rPr/>
          </w:rPrChange>
        </w:rPr>
      </w:pPr>
      <w:r w:rsidRPr="00312974">
        <w:rPr>
          <w:rPrChange w:id="5817" w:author="Rodion" w:date="2019-12-09T02:09:00Z">
            <w:rPr/>
          </w:rPrChange>
        </w:rPr>
        <w:t>Якщо запит виконано успішно</w:t>
      </w:r>
      <w:r w:rsidR="00101FCC" w:rsidRPr="00312974">
        <w:rPr>
          <w:rPrChange w:id="5818" w:author="Rodion" w:date="2019-12-09T02:09:00Z">
            <w:rPr/>
          </w:rPrChange>
        </w:rPr>
        <w:t>, тіло відповіді буде мати наступний вигляд у JSON форматі:</w:t>
      </w:r>
    </w:p>
    <w:p w14:paraId="5EE63628" w14:textId="77777777" w:rsidR="00101FCC" w:rsidRPr="00312974" w:rsidRDefault="00101FCC" w:rsidP="00B71F5F">
      <w:pPr>
        <w:rPr>
          <w:rPrChange w:id="5819" w:author="Rodion" w:date="2019-12-09T02:09:00Z">
            <w:rPr/>
          </w:rPrChange>
        </w:rPr>
      </w:pPr>
      <w:r w:rsidRPr="00312974">
        <w:rPr>
          <w:rPrChange w:id="5820" w:author="Rodion" w:date="2019-12-09T02:09:00Z">
            <w:rPr/>
          </w:rPrChange>
        </w:rPr>
        <w:lastRenderedPageBreak/>
        <w:t>{</w:t>
      </w:r>
    </w:p>
    <w:p w14:paraId="40B87AB7" w14:textId="77777777" w:rsidR="00101FCC" w:rsidRPr="00312974" w:rsidRDefault="00101FCC" w:rsidP="00B71F5F">
      <w:pPr>
        <w:rPr>
          <w:rPrChange w:id="5821" w:author="Rodion" w:date="2019-12-09T02:09:00Z">
            <w:rPr/>
          </w:rPrChange>
        </w:rPr>
      </w:pPr>
      <w:r w:rsidRPr="00312974">
        <w:rPr>
          <w:rPrChange w:id="5822" w:author="Rodion" w:date="2019-12-09T02:09:00Z">
            <w:rPr/>
          </w:rPrChange>
        </w:rPr>
        <w:t xml:space="preserve">    </w:t>
      </w:r>
      <w:proofErr w:type="spellStart"/>
      <w:r w:rsidRPr="00312974">
        <w:rPr>
          <w:rPrChange w:id="5823" w:author="Rodion" w:date="2019-12-09T02:09:00Z">
            <w:rPr/>
          </w:rPrChange>
        </w:rPr>
        <w:t>success</w:t>
      </w:r>
      <w:proofErr w:type="spellEnd"/>
      <w:r w:rsidRPr="00312974">
        <w:rPr>
          <w:rPrChange w:id="5824" w:author="Rodion" w:date="2019-12-09T02:09:00Z">
            <w:rPr/>
          </w:rPrChange>
        </w:rPr>
        <w:t>: &lt;</w:t>
      </w:r>
      <w:proofErr w:type="spellStart"/>
      <w:r w:rsidRPr="00312974">
        <w:rPr>
          <w:rPrChange w:id="5825" w:author="Rodion" w:date="2019-12-09T02:09:00Z">
            <w:rPr/>
          </w:rPrChange>
        </w:rPr>
        <w:t>bool</w:t>
      </w:r>
      <w:proofErr w:type="spellEnd"/>
      <w:r w:rsidRPr="00312974">
        <w:rPr>
          <w:rPrChange w:id="5826" w:author="Rodion" w:date="2019-12-09T02:09:00Z">
            <w:rPr/>
          </w:rPrChange>
        </w:rPr>
        <w:t>&gt;,</w:t>
      </w:r>
    </w:p>
    <w:p w14:paraId="0048A4B0" w14:textId="77777777" w:rsidR="00101FCC" w:rsidRPr="00312974" w:rsidRDefault="00101FCC" w:rsidP="00B71F5F">
      <w:pPr>
        <w:rPr>
          <w:rPrChange w:id="5827" w:author="Rodion" w:date="2019-12-09T02:09:00Z">
            <w:rPr/>
          </w:rPrChange>
        </w:rPr>
      </w:pPr>
      <w:r w:rsidRPr="00312974">
        <w:rPr>
          <w:rPrChange w:id="5828" w:author="Rodion" w:date="2019-12-09T02:09:00Z">
            <w:rPr/>
          </w:rPrChange>
        </w:rPr>
        <w:t xml:space="preserve">    </w:t>
      </w:r>
      <w:proofErr w:type="spellStart"/>
      <w:r w:rsidRPr="00312974">
        <w:rPr>
          <w:rPrChange w:id="5829" w:author="Rodion" w:date="2019-12-09T02:09:00Z">
            <w:rPr/>
          </w:rPrChange>
        </w:rPr>
        <w:t>product</w:t>
      </w:r>
      <w:proofErr w:type="spellEnd"/>
      <w:r w:rsidRPr="00312974">
        <w:rPr>
          <w:rPrChange w:id="5830" w:author="Rodion" w:date="2019-12-09T02:09:00Z">
            <w:rPr/>
          </w:rPrChange>
        </w:rPr>
        <w:t>: {</w:t>
      </w:r>
    </w:p>
    <w:p w14:paraId="7DE29E1E" w14:textId="77777777" w:rsidR="00101FCC" w:rsidRPr="00312974" w:rsidRDefault="00101FCC" w:rsidP="00B71F5F">
      <w:pPr>
        <w:rPr>
          <w:rPrChange w:id="5831" w:author="Rodion" w:date="2019-12-09T02:09:00Z">
            <w:rPr/>
          </w:rPrChange>
        </w:rPr>
      </w:pPr>
      <w:r w:rsidRPr="00312974">
        <w:rPr>
          <w:rPrChange w:id="5832" w:author="Rodion" w:date="2019-12-09T02:09:00Z">
            <w:rPr/>
          </w:rPrChange>
        </w:rPr>
        <w:t xml:space="preserve">        </w:t>
      </w:r>
      <w:proofErr w:type="spellStart"/>
      <w:r w:rsidRPr="00312974">
        <w:rPr>
          <w:rPrChange w:id="5833" w:author="Rodion" w:date="2019-12-09T02:09:00Z">
            <w:rPr/>
          </w:rPrChange>
        </w:rPr>
        <w:t>id</w:t>
      </w:r>
      <w:proofErr w:type="spellEnd"/>
      <w:r w:rsidRPr="00312974">
        <w:rPr>
          <w:rPrChange w:id="5834" w:author="Rodion" w:date="2019-12-09T02:09:00Z">
            <w:rPr/>
          </w:rPrChange>
        </w:rPr>
        <w:t>: &lt; ідентифікатор продукту &gt; ,</w:t>
      </w:r>
    </w:p>
    <w:p w14:paraId="79D8EF37" w14:textId="77777777" w:rsidR="00101FCC" w:rsidRPr="00312974" w:rsidRDefault="00101FCC" w:rsidP="00B71F5F">
      <w:pPr>
        <w:rPr>
          <w:rPrChange w:id="5835" w:author="Rodion" w:date="2019-12-09T02:09:00Z">
            <w:rPr/>
          </w:rPrChange>
        </w:rPr>
      </w:pPr>
      <w:r w:rsidRPr="00312974">
        <w:rPr>
          <w:rPrChange w:id="5836" w:author="Rodion" w:date="2019-12-09T02:09:00Z">
            <w:rPr/>
          </w:rPrChange>
        </w:rPr>
        <w:t xml:space="preserve">        </w:t>
      </w:r>
      <w:proofErr w:type="spellStart"/>
      <w:r w:rsidRPr="00312974">
        <w:rPr>
          <w:rPrChange w:id="5837" w:author="Rodion" w:date="2019-12-09T02:09:00Z">
            <w:rPr/>
          </w:rPrChange>
        </w:rPr>
        <w:t>title</w:t>
      </w:r>
      <w:proofErr w:type="spellEnd"/>
      <w:r w:rsidRPr="00312974">
        <w:rPr>
          <w:rPrChange w:id="5838" w:author="Rodion" w:date="2019-12-09T02:09:00Z">
            <w:rPr/>
          </w:rPrChange>
        </w:rPr>
        <w:t>: &lt; назва продукту &gt; ,</w:t>
      </w:r>
    </w:p>
    <w:p w14:paraId="125E050C" w14:textId="77777777" w:rsidR="00101FCC" w:rsidRPr="00312974" w:rsidRDefault="00101FCC" w:rsidP="00B71F5F">
      <w:pPr>
        <w:rPr>
          <w:rPrChange w:id="5839" w:author="Rodion" w:date="2019-12-09T02:09:00Z">
            <w:rPr/>
          </w:rPrChange>
        </w:rPr>
      </w:pPr>
      <w:r w:rsidRPr="00312974">
        <w:rPr>
          <w:rPrChange w:id="5840" w:author="Rodion" w:date="2019-12-09T02:09:00Z">
            <w:rPr/>
          </w:rPrChange>
        </w:rPr>
        <w:t xml:space="preserve">        </w:t>
      </w:r>
      <w:proofErr w:type="spellStart"/>
      <w:r w:rsidRPr="00312974">
        <w:rPr>
          <w:rPrChange w:id="5841" w:author="Rodion" w:date="2019-12-09T02:09:00Z">
            <w:rPr/>
          </w:rPrChange>
        </w:rPr>
        <w:t>description</w:t>
      </w:r>
      <w:proofErr w:type="spellEnd"/>
      <w:r w:rsidRPr="00312974">
        <w:rPr>
          <w:rPrChange w:id="5842" w:author="Rodion" w:date="2019-12-09T02:09:00Z">
            <w:rPr/>
          </w:rPrChange>
        </w:rPr>
        <w:t>: &lt; опис продукту &gt;</w:t>
      </w:r>
    </w:p>
    <w:p w14:paraId="3BF45EC6" w14:textId="77777777" w:rsidR="00101FCC" w:rsidRPr="00312974" w:rsidRDefault="00101FCC" w:rsidP="00B71F5F">
      <w:pPr>
        <w:rPr>
          <w:rPrChange w:id="5843" w:author="Rodion" w:date="2019-12-09T02:09:00Z">
            <w:rPr/>
          </w:rPrChange>
        </w:rPr>
      </w:pPr>
      <w:r w:rsidRPr="00312974">
        <w:rPr>
          <w:rPrChange w:id="5844" w:author="Rodion" w:date="2019-12-09T02:09:00Z">
            <w:rPr/>
          </w:rPrChange>
        </w:rPr>
        <w:t xml:space="preserve">    }</w:t>
      </w:r>
    </w:p>
    <w:p w14:paraId="6A44726A" w14:textId="28E49B5C" w:rsidR="00101FCC" w:rsidRPr="00312974" w:rsidRDefault="00101FCC" w:rsidP="00B71F5F">
      <w:pPr>
        <w:rPr>
          <w:rPrChange w:id="5845" w:author="Rodion" w:date="2019-12-09T02:09:00Z">
            <w:rPr/>
          </w:rPrChange>
        </w:rPr>
      </w:pPr>
      <w:r w:rsidRPr="00312974">
        <w:rPr>
          <w:rPrChange w:id="5846" w:author="Rodion" w:date="2019-12-09T02:09:00Z">
            <w:rPr/>
          </w:rPrChange>
        </w:rPr>
        <w:t>}</w:t>
      </w:r>
    </w:p>
    <w:p w14:paraId="3537A9A4" w14:textId="7F0089AD" w:rsidR="00101FCC" w:rsidRPr="00312974" w:rsidRDefault="00101FCC" w:rsidP="00B71F5F">
      <w:pPr>
        <w:rPr>
          <w:rPrChange w:id="5847" w:author="Rodion" w:date="2019-12-09T02:09:00Z">
            <w:rPr/>
          </w:rPrChange>
        </w:rPr>
      </w:pPr>
    </w:p>
    <w:p w14:paraId="6E50436E" w14:textId="116612E0" w:rsidR="003A4C40" w:rsidRPr="00312974" w:rsidRDefault="003A4C40" w:rsidP="00F347BE">
      <w:pPr>
        <w:pStyle w:val="Heading4"/>
        <w:rPr>
          <w:rPrChange w:id="5848" w:author="Rodion" w:date="2019-12-09T02:09:00Z">
            <w:rPr/>
          </w:rPrChange>
        </w:rPr>
      </w:pPr>
      <w:del w:id="5849" w:author="Rodion Kharabet" w:date="2019-12-06T03:09:00Z">
        <w:r w:rsidRPr="00312974" w:rsidDel="005713BF">
          <w:rPr>
            <w:rPrChange w:id="5850" w:author="Rodion" w:date="2019-12-09T02:09:00Z">
              <w:rPr/>
            </w:rPrChange>
          </w:rPr>
          <w:delText>4</w:delText>
        </w:r>
      </w:del>
      <w:ins w:id="5851" w:author="Rodion Kharabet" w:date="2019-12-06T03:09:00Z">
        <w:r w:rsidR="005713BF" w:rsidRPr="00312974">
          <w:rPr>
            <w:rPrChange w:id="5852" w:author="Rodion" w:date="2019-12-09T02:09:00Z">
              <w:rPr/>
            </w:rPrChange>
          </w:rPr>
          <w:t>3</w:t>
        </w:r>
      </w:ins>
      <w:r w:rsidRPr="00312974">
        <w:rPr>
          <w:rPrChange w:id="5853" w:author="Rodion" w:date="2019-12-09T02:09:00Z">
            <w:rPr/>
          </w:rPrChange>
        </w:rPr>
        <w:t xml:space="preserve">.3.1.2 </w:t>
      </w:r>
      <w:proofErr w:type="spellStart"/>
      <w:r w:rsidRPr="00312974">
        <w:rPr>
          <w:rPrChange w:id="5854" w:author="Rodion" w:date="2019-12-09T02:09:00Z">
            <w:rPr/>
          </w:rPrChange>
        </w:rPr>
        <w:t>AddUserProduct</w:t>
      </w:r>
      <w:proofErr w:type="spellEnd"/>
    </w:p>
    <w:p w14:paraId="1837D1AB" w14:textId="77777777" w:rsidR="003A4C40" w:rsidRPr="00312974" w:rsidRDefault="003A4C40" w:rsidP="003A4C40">
      <w:pPr>
        <w:rPr>
          <w:rPrChange w:id="5855" w:author="Rodion" w:date="2019-12-09T02:09:00Z">
            <w:rPr/>
          </w:rPrChange>
        </w:rPr>
      </w:pPr>
    </w:p>
    <w:p w14:paraId="146FBD32" w14:textId="003E8BEF" w:rsidR="00E10F9B" w:rsidRPr="00312974" w:rsidRDefault="00E10F9B" w:rsidP="00B71F5F">
      <w:pPr>
        <w:rPr>
          <w:rPrChange w:id="5856" w:author="Rodion" w:date="2019-12-09T02:09:00Z">
            <w:rPr/>
          </w:rPrChange>
        </w:rPr>
      </w:pPr>
      <w:proofErr w:type="spellStart"/>
      <w:r w:rsidRPr="00312974">
        <w:rPr>
          <w:rPrChange w:id="5857" w:author="Rodion" w:date="2019-12-09T02:09:00Z">
            <w:rPr/>
          </w:rPrChange>
        </w:rPr>
        <w:t>AddUserProduct</w:t>
      </w:r>
      <w:proofErr w:type="spellEnd"/>
      <w:del w:id="5858" w:author="Rodion Kharabet" w:date="2019-12-06T03:03:00Z">
        <w:r w:rsidRPr="00312974" w:rsidDel="008A6962">
          <w:rPr>
            <w:rPrChange w:id="5859" w:author="Rodion" w:date="2019-12-09T02:09:00Z">
              <w:rPr/>
            </w:rPrChange>
          </w:rPr>
          <w:delText xml:space="preserve"> – </w:delText>
        </w:r>
      </w:del>
      <w:ins w:id="5860" w:author="Rodion Kharabet" w:date="2019-12-06T03:03:00Z">
        <w:r w:rsidR="008A6962" w:rsidRPr="00312974">
          <w:rPr>
            <w:rPrChange w:id="5861" w:author="Rodion" w:date="2019-12-09T02:09:00Z">
              <w:rPr/>
            </w:rPrChange>
          </w:rPr>
          <w:t xml:space="preserve">. </w:t>
        </w:r>
      </w:ins>
      <w:r w:rsidRPr="00312974">
        <w:rPr>
          <w:rPrChange w:id="5862" w:author="Rodion" w:date="2019-12-09T02:09:00Z">
            <w:rPr/>
          </w:rPrChange>
        </w:rPr>
        <w:t>Додає товар до підсистеми моніторингу для відповідного користувача.</w:t>
      </w:r>
    </w:p>
    <w:p w14:paraId="1DB9F58B" w14:textId="6EFBA478" w:rsidR="00E10F9B" w:rsidRPr="00312974" w:rsidRDefault="00E10F9B" w:rsidP="00B71F5F">
      <w:pPr>
        <w:rPr>
          <w:rPrChange w:id="5863" w:author="Rodion" w:date="2019-12-09T02:09:00Z">
            <w:rPr/>
          </w:rPrChange>
        </w:rPr>
      </w:pPr>
      <w:r w:rsidRPr="00312974">
        <w:rPr>
          <w:rPrChange w:id="5864" w:author="Rodion" w:date="2019-12-09T02:09:00Z">
            <w:rPr/>
          </w:rPrChange>
        </w:rPr>
        <w:t>HTTP запит: POST /</w:t>
      </w:r>
      <w:proofErr w:type="spellStart"/>
      <w:r w:rsidRPr="00312974">
        <w:rPr>
          <w:rPrChange w:id="5865" w:author="Rodion" w:date="2019-12-09T02:09:00Z">
            <w:rPr/>
          </w:rPrChange>
        </w:rPr>
        <w:t>api</w:t>
      </w:r>
      <w:proofErr w:type="spellEnd"/>
      <w:r w:rsidRPr="00312974">
        <w:rPr>
          <w:rPrChange w:id="5866" w:author="Rodion" w:date="2019-12-09T02:09:00Z">
            <w:rPr/>
          </w:rPrChange>
        </w:rPr>
        <w:t>/</w:t>
      </w:r>
      <w:proofErr w:type="spellStart"/>
      <w:r w:rsidRPr="00312974">
        <w:rPr>
          <w:rPrChange w:id="5867" w:author="Rodion" w:date="2019-12-09T02:09:00Z">
            <w:rPr/>
          </w:rPrChange>
        </w:rPr>
        <w:t>add-user-product</w:t>
      </w:r>
      <w:proofErr w:type="spellEnd"/>
    </w:p>
    <w:p w14:paraId="16DFDFBE" w14:textId="06A95237" w:rsidR="0050353D" w:rsidRPr="00312974" w:rsidRDefault="00E10F9B" w:rsidP="0050353D">
      <w:pPr>
        <w:rPr>
          <w:rPrChange w:id="5868" w:author="Rodion" w:date="2019-12-09T02:09:00Z">
            <w:rPr/>
          </w:rPrChange>
        </w:rPr>
      </w:pPr>
      <w:r w:rsidRPr="00312974">
        <w:rPr>
          <w:rPrChange w:id="5869" w:author="Rodion" w:date="2019-12-09T02:09:00Z">
            <w:rPr/>
          </w:rPrChange>
        </w:rPr>
        <w:t>Параметри URL запиту</w:t>
      </w:r>
      <w:r w:rsidR="0050353D" w:rsidRPr="00312974">
        <w:rPr>
          <w:rPrChange w:id="5870" w:author="Rodion" w:date="2019-12-09T02:09:00Z">
            <w:rPr/>
          </w:rPrChange>
        </w:rPr>
        <w:t xml:space="preserve"> методу </w:t>
      </w:r>
      <w:proofErr w:type="spellStart"/>
      <w:r w:rsidR="0050353D" w:rsidRPr="00312974">
        <w:rPr>
          <w:rPrChange w:id="5871" w:author="Rodion" w:date="2019-12-09T02:09:00Z">
            <w:rPr/>
          </w:rPrChange>
        </w:rPr>
        <w:t>AddUserProduct</w:t>
      </w:r>
      <w:proofErr w:type="spellEnd"/>
      <w:r w:rsidR="0050353D" w:rsidRPr="00312974">
        <w:rPr>
          <w:rPrChange w:id="5872" w:author="Rodion" w:date="2019-12-09T02:09:00Z">
            <w:rPr/>
          </w:rPrChange>
        </w:rPr>
        <w:t xml:space="preserve"> наведено у </w:t>
      </w:r>
      <w:del w:id="5873" w:author="Rodion Kharabet" w:date="2019-12-06T03:02:00Z">
        <w:r w:rsidR="0050353D" w:rsidRPr="00312974" w:rsidDel="006B702B">
          <w:rPr>
            <w:rPrChange w:id="5874" w:author="Rodion" w:date="2019-12-09T02:09:00Z">
              <w:rPr/>
            </w:rPrChange>
          </w:rPr>
          <w:delText>таблиці 4.</w:delText>
        </w:r>
      </w:del>
      <w:ins w:id="5875" w:author="Rodion Kharabet" w:date="2019-12-06T03:02:00Z">
        <w:r w:rsidR="006B702B" w:rsidRPr="00312974">
          <w:rPr>
            <w:rPrChange w:id="5876" w:author="Rodion" w:date="2019-12-09T02:09:00Z">
              <w:rPr/>
            </w:rPrChange>
          </w:rPr>
          <w:t>таблиці 3.</w:t>
        </w:r>
      </w:ins>
      <w:r w:rsidR="0050353D" w:rsidRPr="00312974">
        <w:rPr>
          <w:rPrChange w:id="5877" w:author="Rodion" w:date="2019-12-09T02:09:00Z">
            <w:rPr/>
          </w:rPrChange>
        </w:rPr>
        <w:t>2.</w:t>
      </w:r>
    </w:p>
    <w:p w14:paraId="2597350C" w14:textId="77777777" w:rsidR="0050353D" w:rsidRPr="00312974" w:rsidRDefault="0050353D" w:rsidP="0050353D">
      <w:pPr>
        <w:rPr>
          <w:rPrChange w:id="5878" w:author="Rodion" w:date="2019-12-09T02:09:00Z">
            <w:rPr/>
          </w:rPrChange>
        </w:rPr>
      </w:pPr>
    </w:p>
    <w:p w14:paraId="020D88D3" w14:textId="4092C600" w:rsidR="00E10F9B" w:rsidRPr="00312974" w:rsidRDefault="0050353D" w:rsidP="00B71F5F">
      <w:pPr>
        <w:rPr>
          <w:rPrChange w:id="5879" w:author="Rodion" w:date="2019-12-09T02:09:00Z">
            <w:rPr/>
          </w:rPrChange>
        </w:rPr>
      </w:pPr>
      <w:del w:id="5880" w:author="Rodion Kharabet" w:date="2019-12-06T03:02:00Z">
        <w:r w:rsidRPr="00312974" w:rsidDel="006B702B">
          <w:rPr>
            <w:rPrChange w:id="5881" w:author="Rodion" w:date="2019-12-09T02:09:00Z">
              <w:rPr/>
            </w:rPrChange>
          </w:rPr>
          <w:delText>Таблиця 4.</w:delText>
        </w:r>
      </w:del>
      <w:ins w:id="5882" w:author="Rodion Kharabet" w:date="2019-12-06T03:02:00Z">
        <w:r w:rsidR="006B702B" w:rsidRPr="00312974">
          <w:rPr>
            <w:rPrChange w:id="5883" w:author="Rodion" w:date="2019-12-09T02:09:00Z">
              <w:rPr/>
            </w:rPrChange>
          </w:rPr>
          <w:t>Таблиця 3.</w:t>
        </w:r>
      </w:ins>
      <w:r w:rsidRPr="00312974">
        <w:rPr>
          <w:rPrChange w:id="5884" w:author="Rodion" w:date="2019-12-09T02:09:00Z">
            <w:rPr/>
          </w:rPrChange>
        </w:rPr>
        <w:t>2</w:t>
      </w:r>
    </w:p>
    <w:tbl>
      <w:tblPr>
        <w:tblStyle w:val="TableGrid"/>
        <w:tblW w:w="0" w:type="auto"/>
        <w:tblLook w:val="04A0" w:firstRow="1" w:lastRow="0" w:firstColumn="1" w:lastColumn="0" w:noHBand="0" w:noVBand="1"/>
      </w:tblPr>
      <w:tblGrid>
        <w:gridCol w:w="5236"/>
        <w:gridCol w:w="5240"/>
      </w:tblGrid>
      <w:tr w:rsidR="00E10F9B" w:rsidRPr="00312974" w14:paraId="7E15E70F" w14:textId="77777777" w:rsidTr="000D2C5A">
        <w:trPr>
          <w:trHeight w:val="600"/>
        </w:trPr>
        <w:tc>
          <w:tcPr>
            <w:tcW w:w="5265" w:type="dxa"/>
            <w:vMerge w:val="restart"/>
          </w:tcPr>
          <w:p w14:paraId="5C46CA63" w14:textId="7CDF0671" w:rsidR="00E10F9B" w:rsidRPr="00312974" w:rsidRDefault="00E10F9B" w:rsidP="000D2C5A">
            <w:pPr>
              <w:ind w:firstLine="0"/>
              <w:rPr>
                <w:rPrChange w:id="5885" w:author="Rodion" w:date="2019-12-09T02:09:00Z">
                  <w:rPr/>
                </w:rPrChange>
              </w:rPr>
            </w:pPr>
            <w:proofErr w:type="spellStart"/>
            <w:r w:rsidRPr="00312974">
              <w:rPr>
                <w:rPrChange w:id="5886" w:author="Rodion" w:date="2019-12-09T02:09:00Z">
                  <w:rPr/>
                </w:rPrChange>
              </w:rPr>
              <w:t>userId</w:t>
            </w:r>
            <w:proofErr w:type="spellEnd"/>
          </w:p>
        </w:tc>
        <w:tc>
          <w:tcPr>
            <w:tcW w:w="5265" w:type="dxa"/>
          </w:tcPr>
          <w:p w14:paraId="22CF199A" w14:textId="77777777" w:rsidR="00E10F9B" w:rsidRPr="00312974" w:rsidRDefault="00E10F9B" w:rsidP="000D2C5A">
            <w:pPr>
              <w:ind w:firstLine="0"/>
              <w:rPr>
                <w:rPrChange w:id="5887" w:author="Rodion" w:date="2019-12-09T02:09:00Z">
                  <w:rPr/>
                </w:rPrChange>
              </w:rPr>
            </w:pPr>
            <w:r w:rsidRPr="00312974">
              <w:rPr>
                <w:rPrChange w:id="5888" w:author="Rodion" w:date="2019-12-09T02:09:00Z">
                  <w:rPr/>
                </w:rPrChange>
              </w:rPr>
              <w:t xml:space="preserve">Тип: </w:t>
            </w:r>
            <w:proofErr w:type="spellStart"/>
            <w:r w:rsidRPr="00312974">
              <w:rPr>
                <w:rPrChange w:id="5889" w:author="Rodion" w:date="2019-12-09T02:09:00Z">
                  <w:rPr/>
                </w:rPrChange>
              </w:rPr>
              <w:t>string</w:t>
            </w:r>
            <w:proofErr w:type="spellEnd"/>
          </w:p>
        </w:tc>
      </w:tr>
      <w:tr w:rsidR="00E10F9B" w:rsidRPr="00312974" w14:paraId="72276680" w14:textId="77777777" w:rsidTr="000D2C5A">
        <w:trPr>
          <w:trHeight w:val="600"/>
        </w:trPr>
        <w:tc>
          <w:tcPr>
            <w:tcW w:w="5265" w:type="dxa"/>
            <w:vMerge/>
          </w:tcPr>
          <w:p w14:paraId="294E1A8B" w14:textId="77777777" w:rsidR="00E10F9B" w:rsidRPr="00312974" w:rsidRDefault="00E10F9B" w:rsidP="000D2C5A">
            <w:pPr>
              <w:ind w:firstLine="0"/>
              <w:rPr>
                <w:rPrChange w:id="5890" w:author="Rodion" w:date="2019-12-09T02:09:00Z">
                  <w:rPr/>
                </w:rPrChange>
              </w:rPr>
            </w:pPr>
          </w:p>
        </w:tc>
        <w:tc>
          <w:tcPr>
            <w:tcW w:w="5265" w:type="dxa"/>
          </w:tcPr>
          <w:p w14:paraId="345D1625" w14:textId="4C1A4666" w:rsidR="00E10F9B" w:rsidRPr="00312974" w:rsidRDefault="00E10F9B" w:rsidP="000D2C5A">
            <w:pPr>
              <w:ind w:firstLine="0"/>
              <w:rPr>
                <w:rPrChange w:id="5891" w:author="Rodion" w:date="2019-12-09T02:09:00Z">
                  <w:rPr/>
                </w:rPrChange>
              </w:rPr>
            </w:pPr>
            <w:r w:rsidRPr="00312974">
              <w:rPr>
                <w:rPrChange w:id="5892" w:author="Rodion" w:date="2019-12-09T02:09:00Z">
                  <w:rPr/>
                </w:rPrChange>
              </w:rPr>
              <w:t>Опис: ідентифікатор користувача</w:t>
            </w:r>
          </w:p>
        </w:tc>
      </w:tr>
      <w:tr w:rsidR="00E10F9B" w:rsidRPr="00312974" w14:paraId="165F1647" w14:textId="77777777" w:rsidTr="00E10F9B">
        <w:trPr>
          <w:trHeight w:val="600"/>
        </w:trPr>
        <w:tc>
          <w:tcPr>
            <w:tcW w:w="5265" w:type="dxa"/>
            <w:vMerge w:val="restart"/>
          </w:tcPr>
          <w:p w14:paraId="18C6A972" w14:textId="2350C153" w:rsidR="00E10F9B" w:rsidRPr="00312974" w:rsidRDefault="00E10F9B" w:rsidP="000D2C5A">
            <w:pPr>
              <w:ind w:firstLine="0"/>
              <w:rPr>
                <w:rPrChange w:id="5893" w:author="Rodion" w:date="2019-12-09T02:09:00Z">
                  <w:rPr/>
                </w:rPrChange>
              </w:rPr>
            </w:pPr>
            <w:proofErr w:type="spellStart"/>
            <w:r w:rsidRPr="00312974">
              <w:rPr>
                <w:rPrChange w:id="5894" w:author="Rodion" w:date="2019-12-09T02:09:00Z">
                  <w:rPr/>
                </w:rPrChange>
              </w:rPr>
              <w:t>productId</w:t>
            </w:r>
            <w:proofErr w:type="spellEnd"/>
          </w:p>
        </w:tc>
        <w:tc>
          <w:tcPr>
            <w:tcW w:w="5265" w:type="dxa"/>
          </w:tcPr>
          <w:p w14:paraId="185F2D71" w14:textId="27EE7885" w:rsidR="00E10F9B" w:rsidRPr="00312974" w:rsidRDefault="00E10F9B" w:rsidP="000D2C5A">
            <w:pPr>
              <w:ind w:firstLine="0"/>
              <w:rPr>
                <w:rPrChange w:id="5895" w:author="Rodion" w:date="2019-12-09T02:09:00Z">
                  <w:rPr/>
                </w:rPrChange>
              </w:rPr>
            </w:pPr>
            <w:r w:rsidRPr="00312974">
              <w:rPr>
                <w:rPrChange w:id="5896" w:author="Rodion" w:date="2019-12-09T02:09:00Z">
                  <w:rPr/>
                </w:rPrChange>
              </w:rPr>
              <w:t xml:space="preserve">Тип: </w:t>
            </w:r>
            <w:proofErr w:type="spellStart"/>
            <w:r w:rsidRPr="00312974">
              <w:rPr>
                <w:rPrChange w:id="5897" w:author="Rodion" w:date="2019-12-09T02:09:00Z">
                  <w:rPr/>
                </w:rPrChange>
              </w:rPr>
              <w:t>i</w:t>
            </w:r>
            <w:r w:rsidR="00E66709" w:rsidRPr="00312974">
              <w:rPr>
                <w:rPrChange w:id="5898" w:author="Rodion" w:date="2019-12-09T02:09:00Z">
                  <w:rPr/>
                </w:rPrChange>
              </w:rPr>
              <w:t>nt</w:t>
            </w:r>
            <w:proofErr w:type="spellEnd"/>
          </w:p>
        </w:tc>
      </w:tr>
      <w:tr w:rsidR="00E10F9B" w:rsidRPr="00312974" w14:paraId="383A75A0" w14:textId="77777777" w:rsidTr="00E10F9B">
        <w:trPr>
          <w:trHeight w:val="600"/>
        </w:trPr>
        <w:tc>
          <w:tcPr>
            <w:tcW w:w="5265" w:type="dxa"/>
            <w:vMerge/>
          </w:tcPr>
          <w:p w14:paraId="58E66D8B" w14:textId="77777777" w:rsidR="00E10F9B" w:rsidRPr="00312974" w:rsidRDefault="00E10F9B" w:rsidP="000D2C5A">
            <w:pPr>
              <w:ind w:firstLine="0"/>
              <w:rPr>
                <w:rPrChange w:id="5899" w:author="Rodion" w:date="2019-12-09T02:09:00Z">
                  <w:rPr/>
                </w:rPrChange>
              </w:rPr>
            </w:pPr>
          </w:p>
        </w:tc>
        <w:tc>
          <w:tcPr>
            <w:tcW w:w="5265" w:type="dxa"/>
          </w:tcPr>
          <w:p w14:paraId="1B055FD7" w14:textId="15E99861" w:rsidR="00E10F9B" w:rsidRPr="00312974" w:rsidRDefault="00E10F9B" w:rsidP="000D2C5A">
            <w:pPr>
              <w:ind w:firstLine="0"/>
              <w:rPr>
                <w:rPrChange w:id="5900" w:author="Rodion" w:date="2019-12-09T02:09:00Z">
                  <w:rPr/>
                </w:rPrChange>
              </w:rPr>
            </w:pPr>
            <w:r w:rsidRPr="00312974">
              <w:rPr>
                <w:rPrChange w:id="5901" w:author="Rodion" w:date="2019-12-09T02:09:00Z">
                  <w:rPr/>
                </w:rPrChange>
              </w:rPr>
              <w:t>Опис: ідентифікатор товару</w:t>
            </w:r>
          </w:p>
        </w:tc>
      </w:tr>
      <w:tr w:rsidR="00E10F9B" w:rsidRPr="00312974" w14:paraId="6C8A3F91" w14:textId="77777777" w:rsidTr="00E10F9B">
        <w:trPr>
          <w:trHeight w:val="600"/>
        </w:trPr>
        <w:tc>
          <w:tcPr>
            <w:tcW w:w="5265" w:type="dxa"/>
            <w:vMerge w:val="restart"/>
          </w:tcPr>
          <w:p w14:paraId="35BF4FA5" w14:textId="476FDD61" w:rsidR="00E10F9B" w:rsidRPr="00312974" w:rsidRDefault="00E10F9B" w:rsidP="000D2C5A">
            <w:pPr>
              <w:ind w:firstLine="0"/>
              <w:rPr>
                <w:rPrChange w:id="5902" w:author="Rodion" w:date="2019-12-09T02:09:00Z">
                  <w:rPr/>
                </w:rPrChange>
              </w:rPr>
            </w:pPr>
            <w:proofErr w:type="spellStart"/>
            <w:r w:rsidRPr="00312974">
              <w:rPr>
                <w:rPrChange w:id="5903" w:author="Rodion" w:date="2019-12-09T02:09:00Z">
                  <w:rPr/>
                </w:rPrChange>
              </w:rPr>
              <w:t>quantity</w:t>
            </w:r>
            <w:proofErr w:type="spellEnd"/>
          </w:p>
        </w:tc>
        <w:tc>
          <w:tcPr>
            <w:tcW w:w="5265" w:type="dxa"/>
          </w:tcPr>
          <w:p w14:paraId="075F4297" w14:textId="102263C1" w:rsidR="00E10F9B" w:rsidRPr="00312974" w:rsidRDefault="00E10F9B" w:rsidP="000D2C5A">
            <w:pPr>
              <w:ind w:firstLine="0"/>
              <w:rPr>
                <w:rPrChange w:id="5904" w:author="Rodion" w:date="2019-12-09T02:09:00Z">
                  <w:rPr/>
                </w:rPrChange>
              </w:rPr>
            </w:pPr>
            <w:r w:rsidRPr="00312974">
              <w:rPr>
                <w:rPrChange w:id="5905" w:author="Rodion" w:date="2019-12-09T02:09:00Z">
                  <w:rPr/>
                </w:rPrChange>
              </w:rPr>
              <w:t xml:space="preserve">Тип: </w:t>
            </w:r>
            <w:proofErr w:type="spellStart"/>
            <w:r w:rsidRPr="00312974">
              <w:rPr>
                <w:rPrChange w:id="5906" w:author="Rodion" w:date="2019-12-09T02:09:00Z">
                  <w:rPr/>
                </w:rPrChange>
              </w:rPr>
              <w:t>int</w:t>
            </w:r>
            <w:proofErr w:type="spellEnd"/>
          </w:p>
        </w:tc>
      </w:tr>
      <w:tr w:rsidR="00E10F9B" w:rsidRPr="00312974" w14:paraId="046B5331" w14:textId="77777777" w:rsidTr="00E10F9B">
        <w:trPr>
          <w:trHeight w:val="600"/>
        </w:trPr>
        <w:tc>
          <w:tcPr>
            <w:tcW w:w="5265" w:type="dxa"/>
            <w:vMerge/>
          </w:tcPr>
          <w:p w14:paraId="0EB59E08" w14:textId="77777777" w:rsidR="00E10F9B" w:rsidRPr="00312974" w:rsidRDefault="00E10F9B" w:rsidP="000D2C5A">
            <w:pPr>
              <w:ind w:firstLine="0"/>
              <w:rPr>
                <w:rPrChange w:id="5907" w:author="Rodion" w:date="2019-12-09T02:09:00Z">
                  <w:rPr/>
                </w:rPrChange>
              </w:rPr>
            </w:pPr>
          </w:p>
        </w:tc>
        <w:tc>
          <w:tcPr>
            <w:tcW w:w="5265" w:type="dxa"/>
          </w:tcPr>
          <w:p w14:paraId="687C5239" w14:textId="4DA4F7C7" w:rsidR="00E10F9B" w:rsidRPr="00312974" w:rsidRDefault="00E10F9B" w:rsidP="000D2C5A">
            <w:pPr>
              <w:ind w:firstLine="0"/>
              <w:rPr>
                <w:rPrChange w:id="5908" w:author="Rodion" w:date="2019-12-09T02:09:00Z">
                  <w:rPr/>
                </w:rPrChange>
              </w:rPr>
            </w:pPr>
            <w:r w:rsidRPr="00312974">
              <w:rPr>
                <w:rPrChange w:id="5909" w:author="Rodion" w:date="2019-12-09T02:09:00Z">
                  <w:rPr/>
                </w:rPrChange>
              </w:rPr>
              <w:t>Опис: кількість одиниць товару</w:t>
            </w:r>
          </w:p>
        </w:tc>
      </w:tr>
    </w:tbl>
    <w:p w14:paraId="6C942D44" w14:textId="77777777" w:rsidR="00E10F9B" w:rsidRPr="00312974" w:rsidRDefault="00E10F9B" w:rsidP="003A4C40">
      <w:pPr>
        <w:rPr>
          <w:rPrChange w:id="5910" w:author="Rodion" w:date="2019-12-09T02:09:00Z">
            <w:rPr/>
          </w:rPrChange>
        </w:rPr>
      </w:pPr>
    </w:p>
    <w:p w14:paraId="536F6A46" w14:textId="4DC9CF62" w:rsidR="00684618" w:rsidRPr="00312974" w:rsidRDefault="00E66709" w:rsidP="003A4C40">
      <w:pPr>
        <w:rPr>
          <w:rPrChange w:id="5911" w:author="Rodion" w:date="2019-12-09T02:09:00Z">
            <w:rPr/>
          </w:rPrChange>
        </w:rPr>
      </w:pPr>
      <w:r w:rsidRPr="00312974">
        <w:rPr>
          <w:rPrChange w:id="5912" w:author="Rodion" w:date="2019-12-09T02:09:00Z">
            <w:rPr/>
          </w:rPrChange>
        </w:rPr>
        <w:t>Якщо запит виконано успішно</w:t>
      </w:r>
      <w:r w:rsidR="00E10F9B" w:rsidRPr="00312974">
        <w:rPr>
          <w:rPrChange w:id="5913" w:author="Rodion" w:date="2019-12-09T02:09:00Z">
            <w:rPr/>
          </w:rPrChange>
        </w:rPr>
        <w:t>, тіло відповіді буде мати наступний вигляд у JSON форматі:</w:t>
      </w:r>
      <w:r w:rsidR="00684618" w:rsidRPr="00312974">
        <w:rPr>
          <w:rPrChange w:id="5914" w:author="Rodion" w:date="2019-12-09T02:09:00Z">
            <w:rPr/>
          </w:rPrChange>
        </w:rPr>
        <w:t xml:space="preserve"> </w:t>
      </w:r>
    </w:p>
    <w:p w14:paraId="52AEBC04" w14:textId="039DAFD7" w:rsidR="00E10F9B" w:rsidRPr="00312974" w:rsidRDefault="00684618" w:rsidP="003A4C40">
      <w:pPr>
        <w:rPr>
          <w:rPrChange w:id="5915" w:author="Rodion" w:date="2019-12-09T02:09:00Z">
            <w:rPr/>
          </w:rPrChange>
        </w:rPr>
      </w:pPr>
      <w:r w:rsidRPr="00312974">
        <w:rPr>
          <w:rPrChange w:id="5916" w:author="Rodion" w:date="2019-12-09T02:09:00Z">
            <w:rPr/>
          </w:rPrChange>
        </w:rPr>
        <w:lastRenderedPageBreak/>
        <w:t xml:space="preserve">{ </w:t>
      </w:r>
      <w:proofErr w:type="spellStart"/>
      <w:r w:rsidRPr="00312974">
        <w:rPr>
          <w:rPrChange w:id="5917" w:author="Rodion" w:date="2019-12-09T02:09:00Z">
            <w:rPr/>
          </w:rPrChange>
        </w:rPr>
        <w:t>success</w:t>
      </w:r>
      <w:proofErr w:type="spellEnd"/>
      <w:r w:rsidRPr="00312974">
        <w:rPr>
          <w:rPrChange w:id="5918" w:author="Rodion" w:date="2019-12-09T02:09:00Z">
            <w:rPr/>
          </w:rPrChange>
        </w:rPr>
        <w:t xml:space="preserve">: </w:t>
      </w:r>
      <w:proofErr w:type="spellStart"/>
      <w:r w:rsidRPr="00312974">
        <w:rPr>
          <w:rPrChange w:id="5919" w:author="Rodion" w:date="2019-12-09T02:09:00Z">
            <w:rPr/>
          </w:rPrChange>
        </w:rPr>
        <w:t>true</w:t>
      </w:r>
      <w:proofErr w:type="spellEnd"/>
      <w:r w:rsidRPr="00312974">
        <w:rPr>
          <w:rPrChange w:id="5920" w:author="Rodion" w:date="2019-12-09T02:09:00Z">
            <w:rPr/>
          </w:rPrChange>
        </w:rPr>
        <w:t xml:space="preserve"> }</w:t>
      </w:r>
    </w:p>
    <w:p w14:paraId="3413F98F" w14:textId="7A702397" w:rsidR="002642EA" w:rsidRPr="00312974" w:rsidRDefault="002642EA" w:rsidP="003A4C40">
      <w:pPr>
        <w:rPr>
          <w:rPrChange w:id="5921" w:author="Rodion" w:date="2019-12-09T02:09:00Z">
            <w:rPr/>
          </w:rPrChange>
        </w:rPr>
      </w:pPr>
    </w:p>
    <w:p w14:paraId="30734698" w14:textId="4C8DA6D7" w:rsidR="003A4C40" w:rsidRPr="00312974" w:rsidRDefault="003A4C40" w:rsidP="00F347BE">
      <w:pPr>
        <w:pStyle w:val="Heading4"/>
        <w:rPr>
          <w:rPrChange w:id="5922" w:author="Rodion" w:date="2019-12-09T02:09:00Z">
            <w:rPr/>
          </w:rPrChange>
        </w:rPr>
      </w:pPr>
      <w:del w:id="5923" w:author="Rodion Kharabet" w:date="2019-12-06T03:09:00Z">
        <w:r w:rsidRPr="00312974" w:rsidDel="005713BF">
          <w:rPr>
            <w:rPrChange w:id="5924" w:author="Rodion" w:date="2019-12-09T02:09:00Z">
              <w:rPr/>
            </w:rPrChange>
          </w:rPr>
          <w:delText>4</w:delText>
        </w:r>
      </w:del>
      <w:ins w:id="5925" w:author="Rodion Kharabet" w:date="2019-12-06T03:09:00Z">
        <w:r w:rsidR="005713BF" w:rsidRPr="00312974">
          <w:rPr>
            <w:rPrChange w:id="5926" w:author="Rodion" w:date="2019-12-09T02:09:00Z">
              <w:rPr/>
            </w:rPrChange>
          </w:rPr>
          <w:t>3</w:t>
        </w:r>
      </w:ins>
      <w:r w:rsidRPr="00312974">
        <w:rPr>
          <w:rPrChange w:id="5927" w:author="Rodion" w:date="2019-12-09T02:09:00Z">
            <w:rPr/>
          </w:rPrChange>
        </w:rPr>
        <w:t xml:space="preserve">.3.1.3 </w:t>
      </w:r>
      <w:proofErr w:type="spellStart"/>
      <w:r w:rsidRPr="00312974">
        <w:rPr>
          <w:rPrChange w:id="5928" w:author="Rodion" w:date="2019-12-09T02:09:00Z">
            <w:rPr/>
          </w:rPrChange>
        </w:rPr>
        <w:t>AddUnassignedRfid</w:t>
      </w:r>
      <w:proofErr w:type="spellEnd"/>
    </w:p>
    <w:p w14:paraId="5167F4E8" w14:textId="77777777" w:rsidR="003A4C40" w:rsidRPr="00312974" w:rsidRDefault="003A4C40" w:rsidP="003A4C40">
      <w:pPr>
        <w:rPr>
          <w:rPrChange w:id="5929" w:author="Rodion" w:date="2019-12-09T02:09:00Z">
            <w:rPr/>
          </w:rPrChange>
        </w:rPr>
      </w:pPr>
    </w:p>
    <w:p w14:paraId="66B3FD72" w14:textId="40C88121" w:rsidR="00684618" w:rsidRPr="00312974" w:rsidRDefault="00684618" w:rsidP="003A4C40">
      <w:pPr>
        <w:rPr>
          <w:rPrChange w:id="5930" w:author="Rodion" w:date="2019-12-09T02:09:00Z">
            <w:rPr/>
          </w:rPrChange>
        </w:rPr>
      </w:pPr>
      <w:proofErr w:type="spellStart"/>
      <w:r w:rsidRPr="00312974">
        <w:rPr>
          <w:rPrChange w:id="5931" w:author="Rodion" w:date="2019-12-09T02:09:00Z">
            <w:rPr/>
          </w:rPrChange>
        </w:rPr>
        <w:t>AddUnassignedRfid</w:t>
      </w:r>
      <w:proofErr w:type="spellEnd"/>
      <w:del w:id="5932" w:author="Rodion Kharabet" w:date="2019-12-06T03:04:00Z">
        <w:r w:rsidRPr="00312974" w:rsidDel="008A6962">
          <w:rPr>
            <w:rPrChange w:id="5933" w:author="Rodion" w:date="2019-12-09T02:09:00Z">
              <w:rPr/>
            </w:rPrChange>
          </w:rPr>
          <w:delText xml:space="preserve"> –</w:delText>
        </w:r>
      </w:del>
      <w:ins w:id="5934" w:author="Rodion Kharabet" w:date="2019-12-06T03:04:00Z">
        <w:r w:rsidR="008A6962" w:rsidRPr="00312974">
          <w:rPr>
            <w:rPrChange w:id="5935" w:author="Rodion" w:date="2019-12-09T02:09:00Z">
              <w:rPr/>
            </w:rPrChange>
          </w:rPr>
          <w:t>.</w:t>
        </w:r>
      </w:ins>
      <w:r w:rsidRPr="00312974">
        <w:rPr>
          <w:rPrChange w:id="5936" w:author="Rodion" w:date="2019-12-09T02:09:00Z">
            <w:rPr/>
          </w:rPrChange>
        </w:rPr>
        <w:t xml:space="preserve"> Додає вільну </w:t>
      </w:r>
      <w:del w:id="5937" w:author="Rodion Kharabet" w:date="2019-12-06T02:35:00Z">
        <w:r w:rsidRPr="00312974" w:rsidDel="00CA5EF9">
          <w:rPr>
            <w:rPrChange w:id="5938" w:author="Rodion" w:date="2019-12-09T02:09:00Z">
              <w:rPr/>
            </w:rPrChange>
          </w:rPr>
          <w:delText>RFID мітку</w:delText>
        </w:r>
      </w:del>
      <w:ins w:id="5939" w:author="Rodion Kharabet" w:date="2019-12-06T02:35:00Z">
        <w:r w:rsidR="00CA5EF9" w:rsidRPr="00312974">
          <w:rPr>
            <w:rPrChange w:id="5940" w:author="Rodion" w:date="2019-12-09T02:09:00Z">
              <w:rPr/>
            </w:rPrChange>
          </w:rPr>
          <w:t>RFID-мітку</w:t>
        </w:r>
      </w:ins>
      <w:r w:rsidRPr="00312974">
        <w:rPr>
          <w:rPrChange w:id="5941" w:author="Rodion" w:date="2019-12-09T02:09:00Z">
            <w:rPr/>
          </w:rPrChange>
        </w:rPr>
        <w:t xml:space="preserve"> до системи. В такому стані мітка очікує, поки користувач не прив’яже її до конкретного товару через інтерфейс веб-застосунку.</w:t>
      </w:r>
    </w:p>
    <w:p w14:paraId="220EE13F" w14:textId="5B6A652D" w:rsidR="00684618" w:rsidRPr="00312974" w:rsidRDefault="00684618" w:rsidP="003A4C40">
      <w:pPr>
        <w:rPr>
          <w:rPrChange w:id="5942" w:author="Rodion" w:date="2019-12-09T02:09:00Z">
            <w:rPr/>
          </w:rPrChange>
        </w:rPr>
      </w:pPr>
      <w:r w:rsidRPr="00312974">
        <w:rPr>
          <w:rPrChange w:id="5943" w:author="Rodion" w:date="2019-12-09T02:09:00Z">
            <w:rPr/>
          </w:rPrChange>
        </w:rPr>
        <w:t>HTTP запит: POST /</w:t>
      </w:r>
      <w:proofErr w:type="spellStart"/>
      <w:r w:rsidRPr="00312974">
        <w:rPr>
          <w:rPrChange w:id="5944" w:author="Rodion" w:date="2019-12-09T02:09:00Z">
            <w:rPr/>
          </w:rPrChange>
        </w:rPr>
        <w:t>api</w:t>
      </w:r>
      <w:proofErr w:type="spellEnd"/>
      <w:r w:rsidRPr="00312974">
        <w:rPr>
          <w:rPrChange w:id="5945" w:author="Rodion" w:date="2019-12-09T02:09:00Z">
            <w:rPr/>
          </w:rPrChange>
        </w:rPr>
        <w:t>/</w:t>
      </w:r>
      <w:proofErr w:type="spellStart"/>
      <w:r w:rsidRPr="00312974">
        <w:rPr>
          <w:rPrChange w:id="5946" w:author="Rodion" w:date="2019-12-09T02:09:00Z">
            <w:rPr/>
          </w:rPrChange>
        </w:rPr>
        <w:t>add-unassigned-rfid</w:t>
      </w:r>
      <w:proofErr w:type="spellEnd"/>
      <w:r w:rsidR="00E66709" w:rsidRPr="00312974">
        <w:rPr>
          <w:rPrChange w:id="5947" w:author="Rodion" w:date="2019-12-09T02:09:00Z">
            <w:rPr/>
          </w:rPrChange>
        </w:rPr>
        <w:t>.</w:t>
      </w:r>
    </w:p>
    <w:p w14:paraId="548B6526" w14:textId="28C3B9CF" w:rsidR="0050353D" w:rsidRPr="00312974" w:rsidRDefault="00684618" w:rsidP="0050353D">
      <w:pPr>
        <w:rPr>
          <w:rPrChange w:id="5948" w:author="Rodion" w:date="2019-12-09T02:09:00Z">
            <w:rPr/>
          </w:rPrChange>
        </w:rPr>
      </w:pPr>
      <w:r w:rsidRPr="00312974">
        <w:rPr>
          <w:rPrChange w:id="5949" w:author="Rodion" w:date="2019-12-09T02:09:00Z">
            <w:rPr/>
          </w:rPrChange>
        </w:rPr>
        <w:t>Параметри URL запиту</w:t>
      </w:r>
      <w:r w:rsidR="0050353D" w:rsidRPr="00312974">
        <w:rPr>
          <w:rPrChange w:id="5950" w:author="Rodion" w:date="2019-12-09T02:09:00Z">
            <w:rPr/>
          </w:rPrChange>
        </w:rPr>
        <w:t xml:space="preserve"> методу </w:t>
      </w:r>
      <w:proofErr w:type="spellStart"/>
      <w:r w:rsidR="0050353D" w:rsidRPr="00312974">
        <w:rPr>
          <w:rPrChange w:id="5951" w:author="Rodion" w:date="2019-12-09T02:09:00Z">
            <w:rPr/>
          </w:rPrChange>
        </w:rPr>
        <w:t>AddUnassignedRfid</w:t>
      </w:r>
      <w:proofErr w:type="spellEnd"/>
      <w:r w:rsidR="0050353D" w:rsidRPr="00312974">
        <w:rPr>
          <w:rPrChange w:id="5952" w:author="Rodion" w:date="2019-12-09T02:09:00Z">
            <w:rPr/>
          </w:rPrChange>
        </w:rPr>
        <w:t xml:space="preserve"> наведено у </w:t>
      </w:r>
      <w:del w:id="5953" w:author="Rodion Kharabet" w:date="2019-12-06T03:02:00Z">
        <w:r w:rsidR="0050353D" w:rsidRPr="00312974" w:rsidDel="006B702B">
          <w:rPr>
            <w:rPrChange w:id="5954" w:author="Rodion" w:date="2019-12-09T02:09:00Z">
              <w:rPr/>
            </w:rPrChange>
          </w:rPr>
          <w:delText>таблиці 4.</w:delText>
        </w:r>
      </w:del>
      <w:ins w:id="5955" w:author="Rodion Kharabet" w:date="2019-12-06T03:02:00Z">
        <w:r w:rsidR="006B702B" w:rsidRPr="00312974">
          <w:rPr>
            <w:rPrChange w:id="5956" w:author="Rodion" w:date="2019-12-09T02:09:00Z">
              <w:rPr/>
            </w:rPrChange>
          </w:rPr>
          <w:t>таблиці 3.</w:t>
        </w:r>
      </w:ins>
      <w:r w:rsidR="0050353D" w:rsidRPr="00312974">
        <w:rPr>
          <w:rPrChange w:id="5957" w:author="Rodion" w:date="2019-12-09T02:09:00Z">
            <w:rPr/>
          </w:rPrChange>
        </w:rPr>
        <w:t>3.</w:t>
      </w:r>
    </w:p>
    <w:p w14:paraId="02B445A4" w14:textId="77777777" w:rsidR="0050353D" w:rsidRPr="00312974" w:rsidRDefault="0050353D" w:rsidP="0050353D">
      <w:pPr>
        <w:rPr>
          <w:rPrChange w:id="5958" w:author="Rodion" w:date="2019-12-09T02:09:00Z">
            <w:rPr/>
          </w:rPrChange>
        </w:rPr>
      </w:pPr>
    </w:p>
    <w:p w14:paraId="58E04818" w14:textId="59C2B4F5" w:rsidR="0050353D" w:rsidRPr="00312974" w:rsidRDefault="0050353D" w:rsidP="0050353D">
      <w:pPr>
        <w:rPr>
          <w:rPrChange w:id="5959" w:author="Rodion" w:date="2019-12-09T02:09:00Z">
            <w:rPr/>
          </w:rPrChange>
        </w:rPr>
      </w:pPr>
      <w:del w:id="5960" w:author="Rodion Kharabet" w:date="2019-12-06T03:02:00Z">
        <w:r w:rsidRPr="00312974" w:rsidDel="006B702B">
          <w:rPr>
            <w:rPrChange w:id="5961" w:author="Rodion" w:date="2019-12-09T02:09:00Z">
              <w:rPr/>
            </w:rPrChange>
          </w:rPr>
          <w:delText>Таблиця 4.</w:delText>
        </w:r>
      </w:del>
      <w:ins w:id="5962" w:author="Rodion Kharabet" w:date="2019-12-06T03:02:00Z">
        <w:r w:rsidR="006B702B" w:rsidRPr="00312974">
          <w:rPr>
            <w:rPrChange w:id="5963" w:author="Rodion" w:date="2019-12-09T02:09:00Z">
              <w:rPr/>
            </w:rPrChange>
          </w:rPr>
          <w:t>Таблиця 3.</w:t>
        </w:r>
      </w:ins>
      <w:r w:rsidRPr="00312974">
        <w:rPr>
          <w:rPrChange w:id="5964" w:author="Rodion" w:date="2019-12-09T02:09:00Z">
            <w:rPr/>
          </w:rPrChange>
        </w:rPr>
        <w:t>3</w:t>
      </w:r>
    </w:p>
    <w:tbl>
      <w:tblPr>
        <w:tblStyle w:val="TableGrid"/>
        <w:tblW w:w="0" w:type="auto"/>
        <w:tblLook w:val="04A0" w:firstRow="1" w:lastRow="0" w:firstColumn="1" w:lastColumn="0" w:noHBand="0" w:noVBand="1"/>
      </w:tblPr>
      <w:tblGrid>
        <w:gridCol w:w="5235"/>
        <w:gridCol w:w="5241"/>
      </w:tblGrid>
      <w:tr w:rsidR="00684618" w:rsidRPr="00312974" w14:paraId="4379F70B" w14:textId="77777777" w:rsidTr="0050353D">
        <w:trPr>
          <w:trHeight w:val="600"/>
        </w:trPr>
        <w:tc>
          <w:tcPr>
            <w:tcW w:w="5235" w:type="dxa"/>
            <w:vMerge w:val="restart"/>
          </w:tcPr>
          <w:p w14:paraId="57A4F7CA" w14:textId="2BCCDE83" w:rsidR="00684618" w:rsidRPr="00312974" w:rsidRDefault="00E66709" w:rsidP="000D2C5A">
            <w:pPr>
              <w:ind w:firstLine="0"/>
              <w:rPr>
                <w:rPrChange w:id="5965" w:author="Rodion" w:date="2019-12-09T02:09:00Z">
                  <w:rPr/>
                </w:rPrChange>
              </w:rPr>
            </w:pPr>
            <w:proofErr w:type="spellStart"/>
            <w:r w:rsidRPr="00312974">
              <w:rPr>
                <w:rPrChange w:id="5966" w:author="Rodion" w:date="2019-12-09T02:09:00Z">
                  <w:rPr/>
                </w:rPrChange>
              </w:rPr>
              <w:t>rfid</w:t>
            </w:r>
            <w:proofErr w:type="spellEnd"/>
          </w:p>
        </w:tc>
        <w:tc>
          <w:tcPr>
            <w:tcW w:w="5241" w:type="dxa"/>
          </w:tcPr>
          <w:p w14:paraId="6EC2D533" w14:textId="77777777" w:rsidR="00684618" w:rsidRPr="00312974" w:rsidRDefault="00684618" w:rsidP="000D2C5A">
            <w:pPr>
              <w:ind w:firstLine="0"/>
              <w:rPr>
                <w:rPrChange w:id="5967" w:author="Rodion" w:date="2019-12-09T02:09:00Z">
                  <w:rPr/>
                </w:rPrChange>
              </w:rPr>
            </w:pPr>
            <w:r w:rsidRPr="00312974">
              <w:rPr>
                <w:rPrChange w:id="5968" w:author="Rodion" w:date="2019-12-09T02:09:00Z">
                  <w:rPr/>
                </w:rPrChange>
              </w:rPr>
              <w:t xml:space="preserve">Тип: </w:t>
            </w:r>
            <w:proofErr w:type="spellStart"/>
            <w:r w:rsidRPr="00312974">
              <w:rPr>
                <w:rPrChange w:id="5969" w:author="Rodion" w:date="2019-12-09T02:09:00Z">
                  <w:rPr/>
                </w:rPrChange>
              </w:rPr>
              <w:t>string</w:t>
            </w:r>
            <w:proofErr w:type="spellEnd"/>
          </w:p>
        </w:tc>
      </w:tr>
      <w:tr w:rsidR="00684618" w:rsidRPr="00312974" w14:paraId="61037266" w14:textId="77777777" w:rsidTr="0050353D">
        <w:trPr>
          <w:trHeight w:val="600"/>
        </w:trPr>
        <w:tc>
          <w:tcPr>
            <w:tcW w:w="5235" w:type="dxa"/>
            <w:vMerge/>
          </w:tcPr>
          <w:p w14:paraId="39074207" w14:textId="77777777" w:rsidR="00684618" w:rsidRPr="00312974" w:rsidRDefault="00684618" w:rsidP="000D2C5A">
            <w:pPr>
              <w:ind w:firstLine="0"/>
              <w:rPr>
                <w:rPrChange w:id="5970" w:author="Rodion" w:date="2019-12-09T02:09:00Z">
                  <w:rPr/>
                </w:rPrChange>
              </w:rPr>
            </w:pPr>
          </w:p>
        </w:tc>
        <w:tc>
          <w:tcPr>
            <w:tcW w:w="5241" w:type="dxa"/>
          </w:tcPr>
          <w:p w14:paraId="667CE8FF" w14:textId="69F650AB" w:rsidR="00684618" w:rsidRPr="00312974" w:rsidRDefault="00684618" w:rsidP="000D2C5A">
            <w:pPr>
              <w:ind w:firstLine="0"/>
              <w:rPr>
                <w:rPrChange w:id="5971" w:author="Rodion" w:date="2019-12-09T02:09:00Z">
                  <w:rPr/>
                </w:rPrChange>
              </w:rPr>
            </w:pPr>
            <w:r w:rsidRPr="00312974">
              <w:rPr>
                <w:rPrChange w:id="5972" w:author="Rodion" w:date="2019-12-09T02:09:00Z">
                  <w:rPr/>
                </w:rPrChange>
              </w:rPr>
              <w:t xml:space="preserve">Опис: ідентифікатор </w:t>
            </w:r>
            <w:del w:id="5973" w:author="Rodion Kharabet" w:date="2019-12-06T02:57:00Z">
              <w:r w:rsidR="00E66709" w:rsidRPr="00312974" w:rsidDel="003E415E">
                <w:rPr>
                  <w:rPrChange w:id="5974" w:author="Rodion" w:date="2019-12-09T02:09:00Z">
                    <w:rPr/>
                  </w:rPrChange>
                </w:rPr>
                <w:delText>RFID мітки</w:delText>
              </w:r>
            </w:del>
            <w:ins w:id="5975" w:author="Rodion Kharabet" w:date="2019-12-06T02:57:00Z">
              <w:r w:rsidR="003E415E" w:rsidRPr="00312974">
                <w:rPr>
                  <w:rPrChange w:id="5976" w:author="Rodion" w:date="2019-12-09T02:09:00Z">
                    <w:rPr/>
                  </w:rPrChange>
                </w:rPr>
                <w:t>RFID-мітки</w:t>
              </w:r>
            </w:ins>
          </w:p>
        </w:tc>
      </w:tr>
      <w:tr w:rsidR="00684618" w:rsidRPr="00312974" w14:paraId="720FAC23" w14:textId="77777777" w:rsidTr="0050353D">
        <w:trPr>
          <w:trHeight w:val="600"/>
        </w:trPr>
        <w:tc>
          <w:tcPr>
            <w:tcW w:w="5235" w:type="dxa"/>
            <w:vMerge w:val="restart"/>
          </w:tcPr>
          <w:p w14:paraId="5C48A53E" w14:textId="37EA15A6" w:rsidR="00684618" w:rsidRPr="00312974" w:rsidRDefault="00E66709" w:rsidP="000D2C5A">
            <w:pPr>
              <w:ind w:firstLine="0"/>
              <w:rPr>
                <w:rPrChange w:id="5977" w:author="Rodion" w:date="2019-12-09T02:09:00Z">
                  <w:rPr/>
                </w:rPrChange>
              </w:rPr>
            </w:pPr>
            <w:proofErr w:type="spellStart"/>
            <w:r w:rsidRPr="00312974">
              <w:rPr>
                <w:rPrChange w:id="5978" w:author="Rodion" w:date="2019-12-09T02:09:00Z">
                  <w:rPr/>
                </w:rPrChange>
              </w:rPr>
              <w:t>userId</w:t>
            </w:r>
            <w:proofErr w:type="spellEnd"/>
          </w:p>
        </w:tc>
        <w:tc>
          <w:tcPr>
            <w:tcW w:w="5241" w:type="dxa"/>
          </w:tcPr>
          <w:p w14:paraId="69F834D5" w14:textId="788D527A" w:rsidR="00684618" w:rsidRPr="00312974" w:rsidRDefault="00684618" w:rsidP="000D2C5A">
            <w:pPr>
              <w:ind w:firstLine="0"/>
              <w:rPr>
                <w:rPrChange w:id="5979" w:author="Rodion" w:date="2019-12-09T02:09:00Z">
                  <w:rPr/>
                </w:rPrChange>
              </w:rPr>
            </w:pPr>
            <w:r w:rsidRPr="00312974">
              <w:rPr>
                <w:rPrChange w:id="5980" w:author="Rodion" w:date="2019-12-09T02:09:00Z">
                  <w:rPr/>
                </w:rPrChange>
              </w:rPr>
              <w:t xml:space="preserve">Тип: </w:t>
            </w:r>
            <w:proofErr w:type="spellStart"/>
            <w:r w:rsidR="00E66709" w:rsidRPr="00312974">
              <w:rPr>
                <w:rPrChange w:id="5981" w:author="Rodion" w:date="2019-12-09T02:09:00Z">
                  <w:rPr/>
                </w:rPrChange>
              </w:rPr>
              <w:t>string</w:t>
            </w:r>
            <w:proofErr w:type="spellEnd"/>
          </w:p>
        </w:tc>
      </w:tr>
      <w:tr w:rsidR="00684618" w:rsidRPr="00312974" w14:paraId="667A6178" w14:textId="77777777" w:rsidTr="0050353D">
        <w:trPr>
          <w:trHeight w:val="600"/>
        </w:trPr>
        <w:tc>
          <w:tcPr>
            <w:tcW w:w="5235" w:type="dxa"/>
            <w:vMerge/>
          </w:tcPr>
          <w:p w14:paraId="5E4BB5F8" w14:textId="77777777" w:rsidR="00684618" w:rsidRPr="00312974" w:rsidRDefault="00684618" w:rsidP="000D2C5A">
            <w:pPr>
              <w:ind w:firstLine="0"/>
              <w:rPr>
                <w:rPrChange w:id="5982" w:author="Rodion" w:date="2019-12-09T02:09:00Z">
                  <w:rPr/>
                </w:rPrChange>
              </w:rPr>
            </w:pPr>
          </w:p>
        </w:tc>
        <w:tc>
          <w:tcPr>
            <w:tcW w:w="5241" w:type="dxa"/>
          </w:tcPr>
          <w:p w14:paraId="1990E3A8" w14:textId="0CD2091A" w:rsidR="00684618" w:rsidRPr="00312974" w:rsidRDefault="00684618" w:rsidP="000D2C5A">
            <w:pPr>
              <w:ind w:firstLine="0"/>
              <w:rPr>
                <w:rPrChange w:id="5983" w:author="Rodion" w:date="2019-12-09T02:09:00Z">
                  <w:rPr/>
                </w:rPrChange>
              </w:rPr>
            </w:pPr>
            <w:r w:rsidRPr="00312974">
              <w:rPr>
                <w:rPrChange w:id="5984" w:author="Rodion" w:date="2019-12-09T02:09:00Z">
                  <w:rPr/>
                </w:rPrChange>
              </w:rPr>
              <w:t xml:space="preserve">Опис: ідентифікатор </w:t>
            </w:r>
            <w:r w:rsidR="00E66709" w:rsidRPr="00312974">
              <w:rPr>
                <w:rPrChange w:id="5985" w:author="Rodion" w:date="2019-12-09T02:09:00Z">
                  <w:rPr/>
                </w:rPrChange>
              </w:rPr>
              <w:t>користувача</w:t>
            </w:r>
          </w:p>
        </w:tc>
      </w:tr>
    </w:tbl>
    <w:p w14:paraId="2260FE95" w14:textId="77777777" w:rsidR="00684618" w:rsidRPr="00312974" w:rsidRDefault="00684618" w:rsidP="003A4C40">
      <w:pPr>
        <w:rPr>
          <w:rPrChange w:id="5986" w:author="Rodion" w:date="2019-12-09T02:09:00Z">
            <w:rPr/>
          </w:rPrChange>
        </w:rPr>
      </w:pPr>
    </w:p>
    <w:p w14:paraId="7E13661A" w14:textId="0E3F1B44" w:rsidR="00684618" w:rsidRPr="00312974" w:rsidRDefault="00E66709" w:rsidP="003A4C40">
      <w:pPr>
        <w:rPr>
          <w:rPrChange w:id="5987" w:author="Rodion" w:date="2019-12-09T02:09:00Z">
            <w:rPr/>
          </w:rPrChange>
        </w:rPr>
      </w:pPr>
      <w:r w:rsidRPr="00312974">
        <w:rPr>
          <w:rPrChange w:id="5988" w:author="Rodion" w:date="2019-12-09T02:09:00Z">
            <w:rPr/>
          </w:rPrChange>
        </w:rPr>
        <w:t>Якщо запит виконано успішно</w:t>
      </w:r>
      <w:r w:rsidR="00684618" w:rsidRPr="00312974">
        <w:rPr>
          <w:rPrChange w:id="5989" w:author="Rodion" w:date="2019-12-09T02:09:00Z">
            <w:rPr/>
          </w:rPrChange>
        </w:rPr>
        <w:t xml:space="preserve">, тіло відповіді буде мати наступний вигляд у JSON форматі: </w:t>
      </w:r>
    </w:p>
    <w:p w14:paraId="4940FAB1" w14:textId="77777777" w:rsidR="00684618" w:rsidRPr="00312974" w:rsidRDefault="00684618" w:rsidP="003A4C40">
      <w:pPr>
        <w:rPr>
          <w:rPrChange w:id="5990" w:author="Rodion" w:date="2019-12-09T02:09:00Z">
            <w:rPr/>
          </w:rPrChange>
        </w:rPr>
      </w:pPr>
      <w:r w:rsidRPr="00312974">
        <w:rPr>
          <w:rPrChange w:id="5991" w:author="Rodion" w:date="2019-12-09T02:09:00Z">
            <w:rPr/>
          </w:rPrChange>
        </w:rPr>
        <w:t xml:space="preserve">{ </w:t>
      </w:r>
      <w:proofErr w:type="spellStart"/>
      <w:r w:rsidRPr="00312974">
        <w:rPr>
          <w:rPrChange w:id="5992" w:author="Rodion" w:date="2019-12-09T02:09:00Z">
            <w:rPr/>
          </w:rPrChange>
        </w:rPr>
        <w:t>success</w:t>
      </w:r>
      <w:proofErr w:type="spellEnd"/>
      <w:r w:rsidRPr="00312974">
        <w:rPr>
          <w:rPrChange w:id="5993" w:author="Rodion" w:date="2019-12-09T02:09:00Z">
            <w:rPr/>
          </w:rPrChange>
        </w:rPr>
        <w:t xml:space="preserve">: </w:t>
      </w:r>
      <w:proofErr w:type="spellStart"/>
      <w:r w:rsidRPr="00312974">
        <w:rPr>
          <w:rPrChange w:id="5994" w:author="Rodion" w:date="2019-12-09T02:09:00Z">
            <w:rPr/>
          </w:rPrChange>
        </w:rPr>
        <w:t>true</w:t>
      </w:r>
      <w:proofErr w:type="spellEnd"/>
      <w:r w:rsidRPr="00312974">
        <w:rPr>
          <w:rPrChange w:id="5995" w:author="Rodion" w:date="2019-12-09T02:09:00Z">
            <w:rPr/>
          </w:rPrChange>
        </w:rPr>
        <w:t xml:space="preserve"> }</w:t>
      </w:r>
    </w:p>
    <w:p w14:paraId="3B125AA5" w14:textId="1B69089A" w:rsidR="00684618" w:rsidRPr="00312974" w:rsidRDefault="00684618" w:rsidP="00601511">
      <w:pPr>
        <w:ind w:firstLine="0"/>
        <w:rPr>
          <w:rPrChange w:id="5996" w:author="Rodion" w:date="2019-12-09T02:09:00Z">
            <w:rPr/>
          </w:rPrChange>
        </w:rPr>
      </w:pPr>
    </w:p>
    <w:p w14:paraId="1C2B5142" w14:textId="33D8B8B7" w:rsidR="003A4C40" w:rsidRPr="00312974" w:rsidRDefault="003A4C40" w:rsidP="00F347BE">
      <w:pPr>
        <w:pStyle w:val="Heading4"/>
        <w:rPr>
          <w:rPrChange w:id="5997" w:author="Rodion" w:date="2019-12-09T02:09:00Z">
            <w:rPr/>
          </w:rPrChange>
        </w:rPr>
      </w:pPr>
      <w:del w:id="5998" w:author="Rodion Kharabet" w:date="2019-12-06T03:09:00Z">
        <w:r w:rsidRPr="00312974" w:rsidDel="005713BF">
          <w:rPr>
            <w:rPrChange w:id="5999" w:author="Rodion" w:date="2019-12-09T02:09:00Z">
              <w:rPr/>
            </w:rPrChange>
          </w:rPr>
          <w:delText>4</w:delText>
        </w:r>
      </w:del>
      <w:ins w:id="6000" w:author="Rodion Kharabet" w:date="2019-12-06T03:09:00Z">
        <w:r w:rsidR="005713BF" w:rsidRPr="00312974">
          <w:rPr>
            <w:rPrChange w:id="6001" w:author="Rodion" w:date="2019-12-09T02:09:00Z">
              <w:rPr/>
            </w:rPrChange>
          </w:rPr>
          <w:t>3</w:t>
        </w:r>
      </w:ins>
      <w:r w:rsidRPr="00312974">
        <w:rPr>
          <w:rPrChange w:id="6002" w:author="Rodion" w:date="2019-12-09T02:09:00Z">
            <w:rPr/>
          </w:rPrChange>
        </w:rPr>
        <w:t xml:space="preserve">.3.1.4 </w:t>
      </w:r>
      <w:proofErr w:type="spellStart"/>
      <w:r w:rsidRPr="00312974">
        <w:rPr>
          <w:rPrChange w:id="6003" w:author="Rodion" w:date="2019-12-09T02:09:00Z">
            <w:rPr/>
          </w:rPrChange>
        </w:rPr>
        <w:t>BindUnassignedRfidToUserProduct</w:t>
      </w:r>
      <w:proofErr w:type="spellEnd"/>
    </w:p>
    <w:p w14:paraId="44D916CF" w14:textId="77777777" w:rsidR="003A4C40" w:rsidRPr="00312974" w:rsidRDefault="003A4C40" w:rsidP="003A4C40">
      <w:pPr>
        <w:rPr>
          <w:rPrChange w:id="6004" w:author="Rodion" w:date="2019-12-09T02:09:00Z">
            <w:rPr/>
          </w:rPrChange>
        </w:rPr>
      </w:pPr>
    </w:p>
    <w:p w14:paraId="505BA484" w14:textId="3AB44490" w:rsidR="00E66709" w:rsidRPr="00312974" w:rsidRDefault="00E66709" w:rsidP="003A4C40">
      <w:pPr>
        <w:rPr>
          <w:rPrChange w:id="6005" w:author="Rodion" w:date="2019-12-09T02:09:00Z">
            <w:rPr/>
          </w:rPrChange>
        </w:rPr>
      </w:pPr>
      <w:proofErr w:type="spellStart"/>
      <w:r w:rsidRPr="00312974">
        <w:rPr>
          <w:rPrChange w:id="6006" w:author="Rodion" w:date="2019-12-09T02:09:00Z">
            <w:rPr/>
          </w:rPrChange>
        </w:rPr>
        <w:t>BindUnassignedRfidToUserProduct</w:t>
      </w:r>
      <w:proofErr w:type="spellEnd"/>
      <w:del w:id="6007" w:author="Rodion Kharabet" w:date="2019-12-06T03:04:00Z">
        <w:r w:rsidRPr="00312974" w:rsidDel="008A6962">
          <w:rPr>
            <w:rPrChange w:id="6008" w:author="Rodion" w:date="2019-12-09T02:09:00Z">
              <w:rPr/>
            </w:rPrChange>
          </w:rPr>
          <w:delText xml:space="preserve"> –</w:delText>
        </w:r>
      </w:del>
      <w:ins w:id="6009" w:author="Rodion Kharabet" w:date="2019-12-06T03:04:00Z">
        <w:r w:rsidR="008A6962" w:rsidRPr="00312974">
          <w:rPr>
            <w:rPrChange w:id="6010" w:author="Rodion" w:date="2019-12-09T02:09:00Z">
              <w:rPr/>
            </w:rPrChange>
          </w:rPr>
          <w:t>.</w:t>
        </w:r>
      </w:ins>
      <w:r w:rsidRPr="00312974">
        <w:rPr>
          <w:rPrChange w:id="6011" w:author="Rodion" w:date="2019-12-09T02:09:00Z">
            <w:rPr/>
          </w:rPrChange>
        </w:rPr>
        <w:t xml:space="preserve"> Зв’язує вільну мітку з наявним товаром у підсистемі моніторингу для поточного користувача. Відповідний запис додається до бази даних</w:t>
      </w:r>
    </w:p>
    <w:p w14:paraId="66C33DA8" w14:textId="137D316F" w:rsidR="00E66709" w:rsidRPr="00312974" w:rsidRDefault="00E66709" w:rsidP="003A4C40">
      <w:pPr>
        <w:rPr>
          <w:rPrChange w:id="6012" w:author="Rodion" w:date="2019-12-09T02:09:00Z">
            <w:rPr/>
          </w:rPrChange>
        </w:rPr>
      </w:pPr>
      <w:r w:rsidRPr="00312974">
        <w:rPr>
          <w:rPrChange w:id="6013" w:author="Rodion" w:date="2019-12-09T02:09:00Z">
            <w:rPr/>
          </w:rPrChange>
        </w:rPr>
        <w:t>HTTP запит: POST /</w:t>
      </w:r>
      <w:proofErr w:type="spellStart"/>
      <w:r w:rsidRPr="00312974">
        <w:rPr>
          <w:rPrChange w:id="6014" w:author="Rodion" w:date="2019-12-09T02:09:00Z">
            <w:rPr/>
          </w:rPrChange>
        </w:rPr>
        <w:t>api</w:t>
      </w:r>
      <w:proofErr w:type="spellEnd"/>
      <w:r w:rsidRPr="00312974">
        <w:rPr>
          <w:rPrChange w:id="6015" w:author="Rodion" w:date="2019-12-09T02:09:00Z">
            <w:rPr/>
          </w:rPrChange>
        </w:rPr>
        <w:t>/</w:t>
      </w:r>
      <w:proofErr w:type="spellStart"/>
      <w:r w:rsidRPr="00312974">
        <w:rPr>
          <w:rPrChange w:id="6016" w:author="Rodion" w:date="2019-12-09T02:09:00Z">
            <w:rPr/>
          </w:rPrChange>
        </w:rPr>
        <w:t>bind-unassigned-rfid-to-user-product</w:t>
      </w:r>
      <w:proofErr w:type="spellEnd"/>
      <w:r w:rsidRPr="00312974">
        <w:rPr>
          <w:rPrChange w:id="6017" w:author="Rodion" w:date="2019-12-09T02:09:00Z">
            <w:rPr/>
          </w:rPrChange>
        </w:rPr>
        <w:t>.</w:t>
      </w:r>
    </w:p>
    <w:p w14:paraId="10E52C29" w14:textId="77BC0C05" w:rsidR="00BE5ADC" w:rsidRPr="00312974" w:rsidRDefault="00E66709" w:rsidP="00BE5ADC">
      <w:pPr>
        <w:rPr>
          <w:rPrChange w:id="6018" w:author="Rodion" w:date="2019-12-09T02:09:00Z">
            <w:rPr/>
          </w:rPrChange>
        </w:rPr>
      </w:pPr>
      <w:r w:rsidRPr="00312974">
        <w:rPr>
          <w:rPrChange w:id="6019" w:author="Rodion" w:date="2019-12-09T02:09:00Z">
            <w:rPr/>
          </w:rPrChange>
        </w:rPr>
        <w:lastRenderedPageBreak/>
        <w:t>Параметри URL запиту</w:t>
      </w:r>
      <w:r w:rsidR="00BE5ADC" w:rsidRPr="00312974">
        <w:rPr>
          <w:rPrChange w:id="6020" w:author="Rodion" w:date="2019-12-09T02:09:00Z">
            <w:rPr/>
          </w:rPrChange>
        </w:rPr>
        <w:t xml:space="preserve"> методу </w:t>
      </w:r>
      <w:proofErr w:type="spellStart"/>
      <w:r w:rsidR="00BE5ADC" w:rsidRPr="00312974">
        <w:rPr>
          <w:rPrChange w:id="6021" w:author="Rodion" w:date="2019-12-09T02:09:00Z">
            <w:rPr/>
          </w:rPrChange>
        </w:rPr>
        <w:t>BindUnassignedRfidToUserProduct</w:t>
      </w:r>
      <w:proofErr w:type="spellEnd"/>
      <w:r w:rsidR="00BE5ADC" w:rsidRPr="00312974">
        <w:rPr>
          <w:rPrChange w:id="6022" w:author="Rodion" w:date="2019-12-09T02:09:00Z">
            <w:rPr/>
          </w:rPrChange>
        </w:rPr>
        <w:t xml:space="preserve"> наведено у </w:t>
      </w:r>
      <w:del w:id="6023" w:author="Rodion Kharabet" w:date="2019-12-06T03:02:00Z">
        <w:r w:rsidR="00BE5ADC" w:rsidRPr="00312974" w:rsidDel="006B702B">
          <w:rPr>
            <w:rPrChange w:id="6024" w:author="Rodion" w:date="2019-12-09T02:09:00Z">
              <w:rPr/>
            </w:rPrChange>
          </w:rPr>
          <w:delText>таблиці 4.</w:delText>
        </w:r>
      </w:del>
      <w:ins w:id="6025" w:author="Rodion Kharabet" w:date="2019-12-06T03:02:00Z">
        <w:r w:rsidR="006B702B" w:rsidRPr="00312974">
          <w:rPr>
            <w:rPrChange w:id="6026" w:author="Rodion" w:date="2019-12-09T02:09:00Z">
              <w:rPr/>
            </w:rPrChange>
          </w:rPr>
          <w:t>таблиці 3.</w:t>
        </w:r>
      </w:ins>
      <w:r w:rsidR="00BD4BB2" w:rsidRPr="00312974">
        <w:rPr>
          <w:rPrChange w:id="6027" w:author="Rodion" w:date="2019-12-09T02:09:00Z">
            <w:rPr/>
          </w:rPrChange>
        </w:rPr>
        <w:t>4</w:t>
      </w:r>
      <w:r w:rsidR="00BE5ADC" w:rsidRPr="00312974">
        <w:rPr>
          <w:rPrChange w:id="6028" w:author="Rodion" w:date="2019-12-09T02:09:00Z">
            <w:rPr/>
          </w:rPrChange>
        </w:rPr>
        <w:t>.</w:t>
      </w:r>
    </w:p>
    <w:p w14:paraId="42DBD618" w14:textId="77777777" w:rsidR="00BE5ADC" w:rsidRPr="00312974" w:rsidRDefault="00BE5ADC" w:rsidP="00BE5ADC">
      <w:pPr>
        <w:rPr>
          <w:rPrChange w:id="6029" w:author="Rodion" w:date="2019-12-09T02:09:00Z">
            <w:rPr/>
          </w:rPrChange>
        </w:rPr>
      </w:pPr>
    </w:p>
    <w:p w14:paraId="6B2150D6" w14:textId="1DA4F55F" w:rsidR="00E66709" w:rsidRPr="00312974" w:rsidRDefault="00BE5ADC" w:rsidP="00BE5ADC">
      <w:pPr>
        <w:rPr>
          <w:rPrChange w:id="6030" w:author="Rodion" w:date="2019-12-09T02:09:00Z">
            <w:rPr/>
          </w:rPrChange>
        </w:rPr>
      </w:pPr>
      <w:del w:id="6031" w:author="Rodion Kharabet" w:date="2019-12-06T03:02:00Z">
        <w:r w:rsidRPr="00312974" w:rsidDel="006B702B">
          <w:rPr>
            <w:rPrChange w:id="6032" w:author="Rodion" w:date="2019-12-09T02:09:00Z">
              <w:rPr/>
            </w:rPrChange>
          </w:rPr>
          <w:delText>Таблиця 4.</w:delText>
        </w:r>
      </w:del>
      <w:ins w:id="6033" w:author="Rodion Kharabet" w:date="2019-12-06T03:02:00Z">
        <w:r w:rsidR="006B702B" w:rsidRPr="00312974">
          <w:rPr>
            <w:rPrChange w:id="6034" w:author="Rodion" w:date="2019-12-09T02:09:00Z">
              <w:rPr/>
            </w:rPrChange>
          </w:rPr>
          <w:t>Таблиця 3.</w:t>
        </w:r>
      </w:ins>
      <w:r w:rsidRPr="00312974">
        <w:rPr>
          <w:rPrChange w:id="6035" w:author="Rodion" w:date="2019-12-09T02:09:00Z">
            <w:rPr/>
          </w:rPrChange>
        </w:rPr>
        <w:t>4</w:t>
      </w:r>
    </w:p>
    <w:tbl>
      <w:tblPr>
        <w:tblStyle w:val="TableGrid"/>
        <w:tblW w:w="0" w:type="auto"/>
        <w:tblLook w:val="04A0" w:firstRow="1" w:lastRow="0" w:firstColumn="1" w:lastColumn="0" w:noHBand="0" w:noVBand="1"/>
      </w:tblPr>
      <w:tblGrid>
        <w:gridCol w:w="5238"/>
        <w:gridCol w:w="5238"/>
      </w:tblGrid>
      <w:tr w:rsidR="00E66709" w:rsidRPr="00312974" w14:paraId="6F35FBFD" w14:textId="77777777" w:rsidTr="000D2C5A">
        <w:trPr>
          <w:trHeight w:val="600"/>
        </w:trPr>
        <w:tc>
          <w:tcPr>
            <w:tcW w:w="5265" w:type="dxa"/>
            <w:vMerge w:val="restart"/>
          </w:tcPr>
          <w:p w14:paraId="782716C7" w14:textId="337C041F" w:rsidR="00E66709" w:rsidRPr="00312974" w:rsidRDefault="00E66709" w:rsidP="000D2C5A">
            <w:pPr>
              <w:ind w:firstLine="0"/>
              <w:rPr>
                <w:rPrChange w:id="6036" w:author="Rodion" w:date="2019-12-09T02:09:00Z">
                  <w:rPr/>
                </w:rPrChange>
              </w:rPr>
            </w:pPr>
            <w:proofErr w:type="spellStart"/>
            <w:r w:rsidRPr="00312974">
              <w:rPr>
                <w:rPrChange w:id="6037" w:author="Rodion" w:date="2019-12-09T02:09:00Z">
                  <w:rPr/>
                </w:rPrChange>
              </w:rPr>
              <w:t>userProductId</w:t>
            </w:r>
            <w:proofErr w:type="spellEnd"/>
          </w:p>
        </w:tc>
        <w:tc>
          <w:tcPr>
            <w:tcW w:w="5265" w:type="dxa"/>
          </w:tcPr>
          <w:p w14:paraId="0EA1C602" w14:textId="6C5CCB26" w:rsidR="00E66709" w:rsidRPr="00312974" w:rsidRDefault="00E66709" w:rsidP="000D2C5A">
            <w:pPr>
              <w:ind w:firstLine="0"/>
              <w:rPr>
                <w:rPrChange w:id="6038" w:author="Rodion" w:date="2019-12-09T02:09:00Z">
                  <w:rPr/>
                </w:rPrChange>
              </w:rPr>
            </w:pPr>
            <w:r w:rsidRPr="00312974">
              <w:rPr>
                <w:rPrChange w:id="6039" w:author="Rodion" w:date="2019-12-09T02:09:00Z">
                  <w:rPr/>
                </w:rPrChange>
              </w:rPr>
              <w:t xml:space="preserve">Тип: </w:t>
            </w:r>
            <w:proofErr w:type="spellStart"/>
            <w:r w:rsidRPr="00312974">
              <w:rPr>
                <w:rPrChange w:id="6040" w:author="Rodion" w:date="2019-12-09T02:09:00Z">
                  <w:rPr/>
                </w:rPrChange>
              </w:rPr>
              <w:t>int</w:t>
            </w:r>
            <w:proofErr w:type="spellEnd"/>
          </w:p>
        </w:tc>
      </w:tr>
      <w:tr w:rsidR="00E66709" w:rsidRPr="00312974" w14:paraId="480EE7AA" w14:textId="77777777" w:rsidTr="000D2C5A">
        <w:trPr>
          <w:trHeight w:val="600"/>
        </w:trPr>
        <w:tc>
          <w:tcPr>
            <w:tcW w:w="5265" w:type="dxa"/>
            <w:vMerge/>
          </w:tcPr>
          <w:p w14:paraId="0510FAC5" w14:textId="77777777" w:rsidR="00E66709" w:rsidRPr="00312974" w:rsidRDefault="00E66709" w:rsidP="000D2C5A">
            <w:pPr>
              <w:ind w:firstLine="0"/>
              <w:rPr>
                <w:rPrChange w:id="6041" w:author="Rodion" w:date="2019-12-09T02:09:00Z">
                  <w:rPr/>
                </w:rPrChange>
              </w:rPr>
            </w:pPr>
          </w:p>
        </w:tc>
        <w:tc>
          <w:tcPr>
            <w:tcW w:w="5265" w:type="dxa"/>
          </w:tcPr>
          <w:p w14:paraId="777113BB" w14:textId="0B9162F8" w:rsidR="00E66709" w:rsidRPr="00312974" w:rsidRDefault="00E66709" w:rsidP="000D2C5A">
            <w:pPr>
              <w:ind w:firstLine="0"/>
              <w:rPr>
                <w:rPrChange w:id="6042" w:author="Rodion" w:date="2019-12-09T02:09:00Z">
                  <w:rPr/>
                </w:rPrChange>
              </w:rPr>
            </w:pPr>
            <w:r w:rsidRPr="00312974">
              <w:rPr>
                <w:rPrChange w:id="6043" w:author="Rodion" w:date="2019-12-09T02:09:00Z">
                  <w:rPr/>
                </w:rPrChange>
              </w:rPr>
              <w:t xml:space="preserve">Опис: ідентифікатор запису </w:t>
            </w:r>
            <w:r w:rsidR="00AC4706" w:rsidRPr="00312974">
              <w:rPr>
                <w:rPrChange w:id="6044" w:author="Rodion" w:date="2019-12-09T02:09:00Z">
                  <w:rPr/>
                </w:rPrChange>
              </w:rPr>
              <w:t xml:space="preserve">у підсистемі моніторингу, до буде прив'язана </w:t>
            </w:r>
            <w:del w:id="6045" w:author="Rodion" w:date="2019-12-05T23:59:00Z">
              <w:r w:rsidR="00AC4706" w:rsidRPr="00312974" w:rsidDel="00AB0F99">
                <w:rPr>
                  <w:rPrChange w:id="6046" w:author="Rodion" w:date="2019-12-09T02:09:00Z">
                    <w:rPr/>
                  </w:rPrChange>
                </w:rPr>
                <w:delText>RFID мітка</w:delText>
              </w:r>
            </w:del>
            <w:ins w:id="6047" w:author="Rodion" w:date="2019-12-05T23:59:00Z">
              <w:r w:rsidR="00AB0F99" w:rsidRPr="00312974">
                <w:rPr>
                  <w:rPrChange w:id="6048" w:author="Rodion" w:date="2019-12-09T02:09:00Z">
                    <w:rPr/>
                  </w:rPrChange>
                </w:rPr>
                <w:t>RFID-мітка</w:t>
              </w:r>
            </w:ins>
          </w:p>
        </w:tc>
      </w:tr>
    </w:tbl>
    <w:p w14:paraId="035721B9" w14:textId="77777777" w:rsidR="00E66709" w:rsidRPr="00312974" w:rsidRDefault="00E66709" w:rsidP="00E66709">
      <w:pPr>
        <w:ind w:firstLine="0"/>
        <w:rPr>
          <w:rPrChange w:id="6049" w:author="Rodion" w:date="2019-12-09T02:09:00Z">
            <w:rPr/>
          </w:rPrChange>
        </w:rPr>
      </w:pPr>
    </w:p>
    <w:p w14:paraId="40B56856" w14:textId="77777777" w:rsidR="00E66709" w:rsidRPr="00312974" w:rsidRDefault="00E66709" w:rsidP="003A4C40">
      <w:pPr>
        <w:rPr>
          <w:rPrChange w:id="6050" w:author="Rodion" w:date="2019-12-09T02:09:00Z">
            <w:rPr/>
          </w:rPrChange>
        </w:rPr>
      </w:pPr>
      <w:r w:rsidRPr="00312974">
        <w:rPr>
          <w:rPrChange w:id="6051" w:author="Rodion" w:date="2019-12-09T02:09:00Z">
            <w:rPr/>
          </w:rPrChange>
        </w:rPr>
        <w:t xml:space="preserve">Якщо запит виконано успішно, тіло відповіді буде мати наступний вигляд у JSON форматі: </w:t>
      </w:r>
    </w:p>
    <w:p w14:paraId="0A707294" w14:textId="638E7F0F" w:rsidR="00E66709" w:rsidRPr="00312974" w:rsidRDefault="00E66709" w:rsidP="003A4C40">
      <w:pPr>
        <w:rPr>
          <w:rPrChange w:id="6052" w:author="Rodion" w:date="2019-12-09T02:09:00Z">
            <w:rPr/>
          </w:rPrChange>
        </w:rPr>
      </w:pPr>
      <w:r w:rsidRPr="00312974">
        <w:rPr>
          <w:rPrChange w:id="6053" w:author="Rodion" w:date="2019-12-09T02:09:00Z">
            <w:rPr/>
          </w:rPrChange>
        </w:rPr>
        <w:t xml:space="preserve">{ </w:t>
      </w:r>
      <w:proofErr w:type="spellStart"/>
      <w:r w:rsidRPr="00312974">
        <w:rPr>
          <w:rPrChange w:id="6054" w:author="Rodion" w:date="2019-12-09T02:09:00Z">
            <w:rPr/>
          </w:rPrChange>
        </w:rPr>
        <w:t>success</w:t>
      </w:r>
      <w:proofErr w:type="spellEnd"/>
      <w:r w:rsidRPr="00312974">
        <w:rPr>
          <w:rPrChange w:id="6055" w:author="Rodion" w:date="2019-12-09T02:09:00Z">
            <w:rPr/>
          </w:rPrChange>
        </w:rPr>
        <w:t xml:space="preserve">: </w:t>
      </w:r>
      <w:proofErr w:type="spellStart"/>
      <w:r w:rsidRPr="00312974">
        <w:rPr>
          <w:rPrChange w:id="6056" w:author="Rodion" w:date="2019-12-09T02:09:00Z">
            <w:rPr/>
          </w:rPrChange>
        </w:rPr>
        <w:t>true</w:t>
      </w:r>
      <w:proofErr w:type="spellEnd"/>
      <w:r w:rsidR="00C215E5" w:rsidRPr="00312974">
        <w:rPr>
          <w:rPrChange w:id="6057" w:author="Rodion" w:date="2019-12-09T02:09:00Z">
            <w:rPr/>
          </w:rPrChange>
        </w:rPr>
        <w:t xml:space="preserve">, </w:t>
      </w:r>
      <w:proofErr w:type="spellStart"/>
      <w:r w:rsidR="00C215E5" w:rsidRPr="00312974">
        <w:rPr>
          <w:rPrChange w:id="6058" w:author="Rodion" w:date="2019-12-09T02:09:00Z">
            <w:rPr/>
          </w:rPrChange>
        </w:rPr>
        <w:t>message</w:t>
      </w:r>
      <w:proofErr w:type="spellEnd"/>
      <w:r w:rsidR="00C215E5" w:rsidRPr="00312974">
        <w:rPr>
          <w:rPrChange w:id="6059" w:author="Rodion" w:date="2019-12-09T02:09:00Z">
            <w:rPr/>
          </w:rPrChange>
        </w:rPr>
        <w:t>: "</w:t>
      </w:r>
      <w:del w:id="6060" w:author="Rodion" w:date="2019-12-05T23:59:00Z">
        <w:r w:rsidR="00C215E5" w:rsidRPr="00312974" w:rsidDel="00AB0F99">
          <w:rPr>
            <w:rPrChange w:id="6061" w:author="Rodion" w:date="2019-12-09T02:09:00Z">
              <w:rPr/>
            </w:rPrChange>
          </w:rPr>
          <w:delText>RFID мітка</w:delText>
        </w:r>
      </w:del>
      <w:ins w:id="6062" w:author="Rodion" w:date="2019-12-05T23:59:00Z">
        <w:r w:rsidR="00AB0F99" w:rsidRPr="00312974">
          <w:rPr>
            <w:rPrChange w:id="6063" w:author="Rodion" w:date="2019-12-09T02:09:00Z">
              <w:rPr/>
            </w:rPrChange>
          </w:rPr>
          <w:t>RFID-мітка</w:t>
        </w:r>
      </w:ins>
      <w:r w:rsidR="00C215E5" w:rsidRPr="00312974">
        <w:rPr>
          <w:rPrChange w:id="6064" w:author="Rodion" w:date="2019-12-09T02:09:00Z">
            <w:rPr/>
          </w:rPrChange>
        </w:rPr>
        <w:t xml:space="preserve"> ус</w:t>
      </w:r>
      <w:r w:rsidR="006402FB" w:rsidRPr="00312974">
        <w:rPr>
          <w:rPrChange w:id="6065" w:author="Rodion" w:date="2019-12-09T02:09:00Z">
            <w:rPr/>
          </w:rPrChange>
        </w:rPr>
        <w:t>п</w:t>
      </w:r>
      <w:r w:rsidR="00C215E5" w:rsidRPr="00312974">
        <w:rPr>
          <w:rPrChange w:id="6066" w:author="Rodion" w:date="2019-12-09T02:09:00Z">
            <w:rPr/>
          </w:rPrChange>
        </w:rPr>
        <w:t>ішно прив’язана до товару"</w:t>
      </w:r>
      <w:r w:rsidRPr="00312974">
        <w:rPr>
          <w:rPrChange w:id="6067" w:author="Rodion" w:date="2019-12-09T02:09:00Z">
            <w:rPr/>
          </w:rPrChange>
        </w:rPr>
        <w:t xml:space="preserve"> }</w:t>
      </w:r>
    </w:p>
    <w:p w14:paraId="277BB857" w14:textId="58A99A7C" w:rsidR="00E66709" w:rsidRPr="00312974" w:rsidRDefault="00E66709" w:rsidP="003A4C40">
      <w:pPr>
        <w:rPr>
          <w:rPrChange w:id="6068" w:author="Rodion" w:date="2019-12-09T02:09:00Z">
            <w:rPr/>
          </w:rPrChange>
        </w:rPr>
      </w:pPr>
    </w:p>
    <w:p w14:paraId="574CE820" w14:textId="70AEBAFE" w:rsidR="003A4C40" w:rsidRPr="00312974" w:rsidRDefault="005713BF" w:rsidP="00F347BE">
      <w:pPr>
        <w:pStyle w:val="Heading4"/>
        <w:rPr>
          <w:rPrChange w:id="6069" w:author="Rodion" w:date="2019-12-09T02:09:00Z">
            <w:rPr/>
          </w:rPrChange>
        </w:rPr>
      </w:pPr>
      <w:ins w:id="6070" w:author="Rodion Kharabet" w:date="2019-12-06T03:09:00Z">
        <w:r w:rsidRPr="00312974">
          <w:rPr>
            <w:rPrChange w:id="6071" w:author="Rodion" w:date="2019-12-09T02:09:00Z">
              <w:rPr/>
            </w:rPrChange>
          </w:rPr>
          <w:t>3</w:t>
        </w:r>
      </w:ins>
      <w:del w:id="6072" w:author="Rodion Kharabet" w:date="2019-12-06T03:06:00Z">
        <w:r w:rsidR="003A4C40" w:rsidRPr="00312974" w:rsidDel="008A6962">
          <w:rPr>
            <w:rPrChange w:id="6073" w:author="Rodion" w:date="2019-12-09T02:09:00Z">
              <w:rPr/>
            </w:rPrChange>
          </w:rPr>
          <w:delText>4</w:delText>
        </w:r>
      </w:del>
      <w:r w:rsidR="003A4C40" w:rsidRPr="00312974">
        <w:rPr>
          <w:rPrChange w:id="6074" w:author="Rodion" w:date="2019-12-09T02:09:00Z">
            <w:rPr/>
          </w:rPrChange>
        </w:rPr>
        <w:t xml:space="preserve">.3.1.5 </w:t>
      </w:r>
      <w:proofErr w:type="spellStart"/>
      <w:r w:rsidR="003A4C40" w:rsidRPr="00312974">
        <w:rPr>
          <w:rPrChange w:id="6075" w:author="Rodion" w:date="2019-12-09T02:09:00Z">
            <w:rPr/>
          </w:rPrChange>
        </w:rPr>
        <w:t>UserProductToBin</w:t>
      </w:r>
      <w:proofErr w:type="spellEnd"/>
    </w:p>
    <w:p w14:paraId="3C72072A" w14:textId="77777777" w:rsidR="003A4C40" w:rsidRPr="00312974" w:rsidRDefault="003A4C40" w:rsidP="003A4C40">
      <w:pPr>
        <w:rPr>
          <w:rPrChange w:id="6076" w:author="Rodion" w:date="2019-12-09T02:09:00Z">
            <w:rPr/>
          </w:rPrChange>
        </w:rPr>
      </w:pPr>
    </w:p>
    <w:p w14:paraId="15CBF400" w14:textId="30B72D3E" w:rsidR="004163BB" w:rsidRPr="00312974" w:rsidRDefault="004163BB" w:rsidP="003A4C40">
      <w:pPr>
        <w:rPr>
          <w:rPrChange w:id="6077" w:author="Rodion" w:date="2019-12-09T02:09:00Z">
            <w:rPr/>
          </w:rPrChange>
        </w:rPr>
      </w:pPr>
      <w:proofErr w:type="spellStart"/>
      <w:r w:rsidRPr="00312974">
        <w:rPr>
          <w:rPrChange w:id="6078" w:author="Rodion" w:date="2019-12-09T02:09:00Z">
            <w:rPr/>
          </w:rPrChange>
        </w:rPr>
        <w:t>UserProductToBin</w:t>
      </w:r>
      <w:proofErr w:type="spellEnd"/>
      <w:ins w:id="6079" w:author="Rodion Kharabet" w:date="2019-12-06T03:04:00Z">
        <w:r w:rsidR="008A6962" w:rsidRPr="00312974">
          <w:rPr>
            <w:rPrChange w:id="6080" w:author="Rodion" w:date="2019-12-09T02:09:00Z">
              <w:rPr/>
            </w:rPrChange>
          </w:rPr>
          <w:t>.</w:t>
        </w:r>
      </w:ins>
      <w:del w:id="6081" w:author="Rodion Kharabet" w:date="2019-12-06T03:04:00Z">
        <w:r w:rsidRPr="00312974" w:rsidDel="008A6962">
          <w:rPr>
            <w:rPrChange w:id="6082" w:author="Rodion" w:date="2019-12-09T02:09:00Z">
              <w:rPr/>
            </w:rPrChange>
          </w:rPr>
          <w:delText xml:space="preserve"> –</w:delText>
        </w:r>
      </w:del>
      <w:r w:rsidRPr="00312974">
        <w:rPr>
          <w:rPrChange w:id="6083" w:author="Rodion" w:date="2019-12-09T02:09:00Z">
            <w:rPr/>
          </w:rPrChange>
        </w:rPr>
        <w:t xml:space="preserve"> Видаляє з системи моніторингу певну кількість товарів, що пов’язані з певним користувачем</w:t>
      </w:r>
      <w:r w:rsidR="00A145CE" w:rsidRPr="00312974">
        <w:rPr>
          <w:rPrChange w:id="6084" w:author="Rodion" w:date="2019-12-09T02:09:00Z">
            <w:rPr/>
          </w:rPrChange>
        </w:rPr>
        <w:t>. Якщо більше немає таких товарів (усі одиниці товару було викинуто до сміттєвого кошика), запис повністю видаляється з бази даних.</w:t>
      </w:r>
    </w:p>
    <w:p w14:paraId="4C5C6CFB" w14:textId="16563BA8" w:rsidR="004163BB" w:rsidRPr="00312974" w:rsidRDefault="004163BB" w:rsidP="003A4C40">
      <w:pPr>
        <w:rPr>
          <w:rPrChange w:id="6085" w:author="Rodion" w:date="2019-12-09T02:09:00Z">
            <w:rPr/>
          </w:rPrChange>
        </w:rPr>
      </w:pPr>
      <w:r w:rsidRPr="00312974">
        <w:rPr>
          <w:rPrChange w:id="6086" w:author="Rodion" w:date="2019-12-09T02:09:00Z">
            <w:rPr/>
          </w:rPrChange>
        </w:rPr>
        <w:t>HTTP запит: POST /</w:t>
      </w:r>
      <w:proofErr w:type="spellStart"/>
      <w:r w:rsidRPr="00312974">
        <w:rPr>
          <w:rPrChange w:id="6087" w:author="Rodion" w:date="2019-12-09T02:09:00Z">
            <w:rPr/>
          </w:rPrChange>
        </w:rPr>
        <w:t>api</w:t>
      </w:r>
      <w:proofErr w:type="spellEnd"/>
      <w:r w:rsidRPr="00312974">
        <w:rPr>
          <w:rPrChange w:id="6088" w:author="Rodion" w:date="2019-12-09T02:09:00Z">
            <w:rPr/>
          </w:rPrChange>
        </w:rPr>
        <w:t>/</w:t>
      </w:r>
      <w:proofErr w:type="spellStart"/>
      <w:r w:rsidR="00A145CE" w:rsidRPr="00312974">
        <w:rPr>
          <w:rPrChange w:id="6089" w:author="Rodion" w:date="2019-12-09T02:09:00Z">
            <w:rPr/>
          </w:rPrChange>
        </w:rPr>
        <w:t>user-product-to-bin</w:t>
      </w:r>
      <w:proofErr w:type="spellEnd"/>
      <w:r w:rsidRPr="00312974">
        <w:rPr>
          <w:rPrChange w:id="6090" w:author="Rodion" w:date="2019-12-09T02:09:00Z">
            <w:rPr/>
          </w:rPrChange>
        </w:rPr>
        <w:t>.</w:t>
      </w:r>
    </w:p>
    <w:p w14:paraId="0E5F51ED" w14:textId="04260326" w:rsidR="00BD4BB2" w:rsidRPr="00312974" w:rsidRDefault="004163BB" w:rsidP="00BD4BB2">
      <w:pPr>
        <w:rPr>
          <w:rPrChange w:id="6091" w:author="Rodion" w:date="2019-12-09T02:09:00Z">
            <w:rPr/>
          </w:rPrChange>
        </w:rPr>
      </w:pPr>
      <w:r w:rsidRPr="00312974">
        <w:rPr>
          <w:rPrChange w:id="6092" w:author="Rodion" w:date="2019-12-09T02:09:00Z">
            <w:rPr/>
          </w:rPrChange>
        </w:rPr>
        <w:t>Параметри URL запиту</w:t>
      </w:r>
      <w:r w:rsidR="00BD4BB2" w:rsidRPr="00312974">
        <w:rPr>
          <w:rPrChange w:id="6093" w:author="Rodion" w:date="2019-12-09T02:09:00Z">
            <w:rPr/>
          </w:rPrChange>
        </w:rPr>
        <w:t xml:space="preserve"> методу </w:t>
      </w:r>
      <w:proofErr w:type="spellStart"/>
      <w:r w:rsidR="00BD4BB2" w:rsidRPr="00312974">
        <w:rPr>
          <w:rPrChange w:id="6094" w:author="Rodion" w:date="2019-12-09T02:09:00Z">
            <w:rPr/>
          </w:rPrChange>
        </w:rPr>
        <w:t>UserProductToBin</w:t>
      </w:r>
      <w:proofErr w:type="spellEnd"/>
      <w:r w:rsidR="00BD4BB2" w:rsidRPr="00312974">
        <w:rPr>
          <w:rPrChange w:id="6095" w:author="Rodion" w:date="2019-12-09T02:09:00Z">
            <w:rPr/>
          </w:rPrChange>
        </w:rPr>
        <w:t xml:space="preserve"> наведено у </w:t>
      </w:r>
      <w:del w:id="6096" w:author="Rodion Kharabet" w:date="2019-12-06T03:02:00Z">
        <w:r w:rsidR="00BD4BB2" w:rsidRPr="00312974" w:rsidDel="006B702B">
          <w:rPr>
            <w:rPrChange w:id="6097" w:author="Rodion" w:date="2019-12-09T02:09:00Z">
              <w:rPr/>
            </w:rPrChange>
          </w:rPr>
          <w:delText>таблиці 4.</w:delText>
        </w:r>
      </w:del>
      <w:ins w:id="6098" w:author="Rodion Kharabet" w:date="2019-12-06T03:02:00Z">
        <w:r w:rsidR="006B702B" w:rsidRPr="00312974">
          <w:rPr>
            <w:rPrChange w:id="6099" w:author="Rodion" w:date="2019-12-09T02:09:00Z">
              <w:rPr/>
            </w:rPrChange>
          </w:rPr>
          <w:t>таблиці 3.</w:t>
        </w:r>
      </w:ins>
      <w:r w:rsidR="00BD4BB2" w:rsidRPr="00312974">
        <w:rPr>
          <w:rPrChange w:id="6100" w:author="Rodion" w:date="2019-12-09T02:09:00Z">
            <w:rPr/>
          </w:rPrChange>
        </w:rPr>
        <w:t>5.</w:t>
      </w:r>
    </w:p>
    <w:p w14:paraId="79D6B9B3" w14:textId="77777777" w:rsidR="00BD4BB2" w:rsidRPr="00312974" w:rsidRDefault="00BD4BB2" w:rsidP="00BD4BB2">
      <w:pPr>
        <w:rPr>
          <w:rPrChange w:id="6101" w:author="Rodion" w:date="2019-12-09T02:09:00Z">
            <w:rPr/>
          </w:rPrChange>
        </w:rPr>
      </w:pPr>
    </w:p>
    <w:p w14:paraId="10CDAFE1" w14:textId="5C65F33C" w:rsidR="004163BB" w:rsidRPr="00312974" w:rsidRDefault="00BD4BB2" w:rsidP="00BD4BB2">
      <w:pPr>
        <w:rPr>
          <w:rPrChange w:id="6102" w:author="Rodion" w:date="2019-12-09T02:09:00Z">
            <w:rPr/>
          </w:rPrChange>
        </w:rPr>
      </w:pPr>
      <w:del w:id="6103" w:author="Rodion Kharabet" w:date="2019-12-06T03:02:00Z">
        <w:r w:rsidRPr="00312974" w:rsidDel="006B702B">
          <w:rPr>
            <w:rPrChange w:id="6104" w:author="Rodion" w:date="2019-12-09T02:09:00Z">
              <w:rPr/>
            </w:rPrChange>
          </w:rPr>
          <w:delText>Таблиця 4.</w:delText>
        </w:r>
      </w:del>
      <w:ins w:id="6105" w:author="Rodion Kharabet" w:date="2019-12-06T03:02:00Z">
        <w:r w:rsidR="006B702B" w:rsidRPr="00312974">
          <w:rPr>
            <w:rPrChange w:id="6106" w:author="Rodion" w:date="2019-12-09T02:09:00Z">
              <w:rPr/>
            </w:rPrChange>
          </w:rPr>
          <w:t>Таблиця 3.</w:t>
        </w:r>
      </w:ins>
      <w:r w:rsidRPr="00312974">
        <w:rPr>
          <w:rPrChange w:id="6107" w:author="Rodion" w:date="2019-12-09T02:09:00Z">
            <w:rPr/>
          </w:rPrChange>
        </w:rPr>
        <w:t>5</w:t>
      </w:r>
    </w:p>
    <w:tbl>
      <w:tblPr>
        <w:tblStyle w:val="TableGrid"/>
        <w:tblW w:w="0" w:type="auto"/>
        <w:tblLook w:val="04A0" w:firstRow="1" w:lastRow="0" w:firstColumn="1" w:lastColumn="0" w:noHBand="0" w:noVBand="1"/>
      </w:tblPr>
      <w:tblGrid>
        <w:gridCol w:w="5236"/>
        <w:gridCol w:w="5240"/>
      </w:tblGrid>
      <w:tr w:rsidR="00A145CE" w:rsidRPr="00312974" w14:paraId="67CE357D" w14:textId="77777777" w:rsidTr="000D2C5A">
        <w:trPr>
          <w:trHeight w:val="600"/>
        </w:trPr>
        <w:tc>
          <w:tcPr>
            <w:tcW w:w="5265" w:type="dxa"/>
            <w:vMerge w:val="restart"/>
          </w:tcPr>
          <w:p w14:paraId="53B7E3FE" w14:textId="77777777" w:rsidR="00A145CE" w:rsidRPr="00312974" w:rsidRDefault="00A145CE" w:rsidP="000D2C5A">
            <w:pPr>
              <w:ind w:firstLine="0"/>
              <w:rPr>
                <w:rPrChange w:id="6108" w:author="Rodion" w:date="2019-12-09T02:09:00Z">
                  <w:rPr/>
                </w:rPrChange>
              </w:rPr>
            </w:pPr>
            <w:proofErr w:type="spellStart"/>
            <w:r w:rsidRPr="00312974">
              <w:rPr>
                <w:rPrChange w:id="6109" w:author="Rodion" w:date="2019-12-09T02:09:00Z">
                  <w:rPr/>
                </w:rPrChange>
              </w:rPr>
              <w:t>userId</w:t>
            </w:r>
            <w:proofErr w:type="spellEnd"/>
          </w:p>
        </w:tc>
        <w:tc>
          <w:tcPr>
            <w:tcW w:w="5265" w:type="dxa"/>
          </w:tcPr>
          <w:p w14:paraId="50B26B60" w14:textId="77777777" w:rsidR="00A145CE" w:rsidRPr="00312974" w:rsidRDefault="00A145CE" w:rsidP="000D2C5A">
            <w:pPr>
              <w:ind w:firstLine="0"/>
              <w:rPr>
                <w:rPrChange w:id="6110" w:author="Rodion" w:date="2019-12-09T02:09:00Z">
                  <w:rPr/>
                </w:rPrChange>
              </w:rPr>
            </w:pPr>
            <w:r w:rsidRPr="00312974">
              <w:rPr>
                <w:rPrChange w:id="6111" w:author="Rodion" w:date="2019-12-09T02:09:00Z">
                  <w:rPr/>
                </w:rPrChange>
              </w:rPr>
              <w:t xml:space="preserve">Тип: </w:t>
            </w:r>
            <w:proofErr w:type="spellStart"/>
            <w:r w:rsidRPr="00312974">
              <w:rPr>
                <w:rPrChange w:id="6112" w:author="Rodion" w:date="2019-12-09T02:09:00Z">
                  <w:rPr/>
                </w:rPrChange>
              </w:rPr>
              <w:t>string</w:t>
            </w:r>
            <w:proofErr w:type="spellEnd"/>
          </w:p>
        </w:tc>
      </w:tr>
      <w:tr w:rsidR="00A145CE" w:rsidRPr="00312974" w14:paraId="3D3B8400" w14:textId="77777777" w:rsidTr="000D2C5A">
        <w:trPr>
          <w:trHeight w:val="600"/>
        </w:trPr>
        <w:tc>
          <w:tcPr>
            <w:tcW w:w="5265" w:type="dxa"/>
            <w:vMerge/>
          </w:tcPr>
          <w:p w14:paraId="6CE6E0A9" w14:textId="77777777" w:rsidR="00A145CE" w:rsidRPr="00312974" w:rsidRDefault="00A145CE" w:rsidP="000D2C5A">
            <w:pPr>
              <w:ind w:firstLine="0"/>
              <w:rPr>
                <w:rPrChange w:id="6113" w:author="Rodion" w:date="2019-12-09T02:09:00Z">
                  <w:rPr/>
                </w:rPrChange>
              </w:rPr>
            </w:pPr>
          </w:p>
        </w:tc>
        <w:tc>
          <w:tcPr>
            <w:tcW w:w="5265" w:type="dxa"/>
          </w:tcPr>
          <w:p w14:paraId="7045B4F1" w14:textId="77777777" w:rsidR="00A145CE" w:rsidRPr="00312974" w:rsidRDefault="00A145CE" w:rsidP="000D2C5A">
            <w:pPr>
              <w:ind w:firstLine="0"/>
              <w:rPr>
                <w:rPrChange w:id="6114" w:author="Rodion" w:date="2019-12-09T02:09:00Z">
                  <w:rPr/>
                </w:rPrChange>
              </w:rPr>
            </w:pPr>
            <w:r w:rsidRPr="00312974">
              <w:rPr>
                <w:rPrChange w:id="6115" w:author="Rodion" w:date="2019-12-09T02:09:00Z">
                  <w:rPr/>
                </w:rPrChange>
              </w:rPr>
              <w:t>Опис: ідентифікатор користувача</w:t>
            </w:r>
          </w:p>
        </w:tc>
      </w:tr>
      <w:tr w:rsidR="00A145CE" w:rsidRPr="00312974" w14:paraId="55005C58" w14:textId="77777777" w:rsidTr="000D2C5A">
        <w:trPr>
          <w:trHeight w:val="600"/>
        </w:trPr>
        <w:tc>
          <w:tcPr>
            <w:tcW w:w="5265" w:type="dxa"/>
            <w:vMerge w:val="restart"/>
          </w:tcPr>
          <w:p w14:paraId="2F43D6FB" w14:textId="77777777" w:rsidR="00A145CE" w:rsidRPr="00312974" w:rsidRDefault="00A145CE" w:rsidP="000D2C5A">
            <w:pPr>
              <w:ind w:firstLine="0"/>
              <w:rPr>
                <w:rPrChange w:id="6116" w:author="Rodion" w:date="2019-12-09T02:09:00Z">
                  <w:rPr/>
                </w:rPrChange>
              </w:rPr>
            </w:pPr>
            <w:proofErr w:type="spellStart"/>
            <w:r w:rsidRPr="00312974">
              <w:rPr>
                <w:rPrChange w:id="6117" w:author="Rodion" w:date="2019-12-09T02:09:00Z">
                  <w:rPr/>
                </w:rPrChange>
              </w:rPr>
              <w:t>productId</w:t>
            </w:r>
            <w:proofErr w:type="spellEnd"/>
          </w:p>
        </w:tc>
        <w:tc>
          <w:tcPr>
            <w:tcW w:w="5265" w:type="dxa"/>
          </w:tcPr>
          <w:p w14:paraId="589B3300" w14:textId="77777777" w:rsidR="00A145CE" w:rsidRPr="00312974" w:rsidRDefault="00A145CE" w:rsidP="000D2C5A">
            <w:pPr>
              <w:ind w:firstLine="0"/>
              <w:rPr>
                <w:rPrChange w:id="6118" w:author="Rodion" w:date="2019-12-09T02:09:00Z">
                  <w:rPr/>
                </w:rPrChange>
              </w:rPr>
            </w:pPr>
            <w:r w:rsidRPr="00312974">
              <w:rPr>
                <w:rPrChange w:id="6119" w:author="Rodion" w:date="2019-12-09T02:09:00Z">
                  <w:rPr/>
                </w:rPrChange>
              </w:rPr>
              <w:t xml:space="preserve">Тип: </w:t>
            </w:r>
            <w:proofErr w:type="spellStart"/>
            <w:r w:rsidRPr="00312974">
              <w:rPr>
                <w:rPrChange w:id="6120" w:author="Rodion" w:date="2019-12-09T02:09:00Z">
                  <w:rPr/>
                </w:rPrChange>
              </w:rPr>
              <w:t>int</w:t>
            </w:r>
            <w:proofErr w:type="spellEnd"/>
          </w:p>
        </w:tc>
      </w:tr>
      <w:tr w:rsidR="00A145CE" w:rsidRPr="00312974" w14:paraId="6A294BA2" w14:textId="77777777" w:rsidTr="000D2C5A">
        <w:trPr>
          <w:trHeight w:val="600"/>
        </w:trPr>
        <w:tc>
          <w:tcPr>
            <w:tcW w:w="5265" w:type="dxa"/>
            <w:vMerge/>
          </w:tcPr>
          <w:p w14:paraId="09E3718A" w14:textId="77777777" w:rsidR="00A145CE" w:rsidRPr="00312974" w:rsidRDefault="00A145CE" w:rsidP="000D2C5A">
            <w:pPr>
              <w:ind w:firstLine="0"/>
              <w:rPr>
                <w:rPrChange w:id="6121" w:author="Rodion" w:date="2019-12-09T02:09:00Z">
                  <w:rPr/>
                </w:rPrChange>
              </w:rPr>
            </w:pPr>
          </w:p>
        </w:tc>
        <w:tc>
          <w:tcPr>
            <w:tcW w:w="5265" w:type="dxa"/>
          </w:tcPr>
          <w:p w14:paraId="75877F3D" w14:textId="77777777" w:rsidR="00A145CE" w:rsidRPr="00312974" w:rsidRDefault="00A145CE" w:rsidP="000D2C5A">
            <w:pPr>
              <w:ind w:firstLine="0"/>
              <w:rPr>
                <w:rPrChange w:id="6122" w:author="Rodion" w:date="2019-12-09T02:09:00Z">
                  <w:rPr/>
                </w:rPrChange>
              </w:rPr>
            </w:pPr>
            <w:r w:rsidRPr="00312974">
              <w:rPr>
                <w:rPrChange w:id="6123" w:author="Rodion" w:date="2019-12-09T02:09:00Z">
                  <w:rPr/>
                </w:rPrChange>
              </w:rPr>
              <w:t>Опис: ідентифікатор товару</w:t>
            </w:r>
          </w:p>
        </w:tc>
      </w:tr>
      <w:tr w:rsidR="00A145CE" w:rsidRPr="00312974" w14:paraId="126123FA" w14:textId="77777777" w:rsidTr="000D2C5A">
        <w:trPr>
          <w:trHeight w:val="600"/>
        </w:trPr>
        <w:tc>
          <w:tcPr>
            <w:tcW w:w="5265" w:type="dxa"/>
            <w:vMerge w:val="restart"/>
          </w:tcPr>
          <w:p w14:paraId="4D476516" w14:textId="77777777" w:rsidR="00A145CE" w:rsidRPr="00312974" w:rsidRDefault="00A145CE" w:rsidP="000D2C5A">
            <w:pPr>
              <w:ind w:firstLine="0"/>
              <w:rPr>
                <w:rPrChange w:id="6124" w:author="Rodion" w:date="2019-12-09T02:09:00Z">
                  <w:rPr/>
                </w:rPrChange>
              </w:rPr>
            </w:pPr>
            <w:proofErr w:type="spellStart"/>
            <w:r w:rsidRPr="00312974">
              <w:rPr>
                <w:rPrChange w:id="6125" w:author="Rodion" w:date="2019-12-09T02:09:00Z">
                  <w:rPr/>
                </w:rPrChange>
              </w:rPr>
              <w:lastRenderedPageBreak/>
              <w:t>quantity</w:t>
            </w:r>
            <w:proofErr w:type="spellEnd"/>
          </w:p>
        </w:tc>
        <w:tc>
          <w:tcPr>
            <w:tcW w:w="5265" w:type="dxa"/>
          </w:tcPr>
          <w:p w14:paraId="46FDD1A9" w14:textId="77777777" w:rsidR="00A145CE" w:rsidRPr="00312974" w:rsidRDefault="00A145CE" w:rsidP="000D2C5A">
            <w:pPr>
              <w:ind w:firstLine="0"/>
              <w:rPr>
                <w:rPrChange w:id="6126" w:author="Rodion" w:date="2019-12-09T02:09:00Z">
                  <w:rPr/>
                </w:rPrChange>
              </w:rPr>
            </w:pPr>
            <w:r w:rsidRPr="00312974">
              <w:rPr>
                <w:rPrChange w:id="6127" w:author="Rodion" w:date="2019-12-09T02:09:00Z">
                  <w:rPr/>
                </w:rPrChange>
              </w:rPr>
              <w:t xml:space="preserve">Тип: </w:t>
            </w:r>
            <w:proofErr w:type="spellStart"/>
            <w:r w:rsidRPr="00312974">
              <w:rPr>
                <w:rPrChange w:id="6128" w:author="Rodion" w:date="2019-12-09T02:09:00Z">
                  <w:rPr/>
                </w:rPrChange>
              </w:rPr>
              <w:t>int</w:t>
            </w:r>
            <w:proofErr w:type="spellEnd"/>
          </w:p>
        </w:tc>
      </w:tr>
      <w:tr w:rsidR="00A145CE" w:rsidRPr="00312974" w14:paraId="2AC65922" w14:textId="77777777" w:rsidTr="000D2C5A">
        <w:trPr>
          <w:trHeight w:val="600"/>
        </w:trPr>
        <w:tc>
          <w:tcPr>
            <w:tcW w:w="5265" w:type="dxa"/>
            <w:vMerge/>
          </w:tcPr>
          <w:p w14:paraId="33ADF0A8" w14:textId="77777777" w:rsidR="00A145CE" w:rsidRPr="00312974" w:rsidRDefault="00A145CE" w:rsidP="000D2C5A">
            <w:pPr>
              <w:ind w:firstLine="0"/>
              <w:rPr>
                <w:rPrChange w:id="6129" w:author="Rodion" w:date="2019-12-09T02:09:00Z">
                  <w:rPr/>
                </w:rPrChange>
              </w:rPr>
            </w:pPr>
          </w:p>
        </w:tc>
        <w:tc>
          <w:tcPr>
            <w:tcW w:w="5265" w:type="dxa"/>
          </w:tcPr>
          <w:p w14:paraId="32F637C5" w14:textId="77777777" w:rsidR="00A145CE" w:rsidRPr="00312974" w:rsidRDefault="00A145CE" w:rsidP="000D2C5A">
            <w:pPr>
              <w:ind w:firstLine="0"/>
              <w:rPr>
                <w:rPrChange w:id="6130" w:author="Rodion" w:date="2019-12-09T02:09:00Z">
                  <w:rPr/>
                </w:rPrChange>
              </w:rPr>
            </w:pPr>
            <w:r w:rsidRPr="00312974">
              <w:rPr>
                <w:rPrChange w:id="6131" w:author="Rodion" w:date="2019-12-09T02:09:00Z">
                  <w:rPr/>
                </w:rPrChange>
              </w:rPr>
              <w:t>Опис: кількість одиниць товару</w:t>
            </w:r>
          </w:p>
        </w:tc>
      </w:tr>
    </w:tbl>
    <w:p w14:paraId="48A36050" w14:textId="77777777" w:rsidR="008A6962" w:rsidRPr="00312974" w:rsidRDefault="008A6962" w:rsidP="003A4C40">
      <w:pPr>
        <w:rPr>
          <w:ins w:id="6132" w:author="Rodion Kharabet" w:date="2019-12-06T03:05:00Z"/>
          <w:rPrChange w:id="6133" w:author="Rodion" w:date="2019-12-09T02:09:00Z">
            <w:rPr>
              <w:ins w:id="6134" w:author="Rodion Kharabet" w:date="2019-12-06T03:05:00Z"/>
            </w:rPr>
          </w:rPrChange>
        </w:rPr>
      </w:pPr>
    </w:p>
    <w:p w14:paraId="05F1E8DC" w14:textId="7E4F70B2" w:rsidR="004163BB" w:rsidRPr="00312974" w:rsidRDefault="004163BB" w:rsidP="003A4C40">
      <w:pPr>
        <w:rPr>
          <w:rPrChange w:id="6135" w:author="Rodion" w:date="2019-12-09T02:09:00Z">
            <w:rPr/>
          </w:rPrChange>
        </w:rPr>
      </w:pPr>
      <w:r w:rsidRPr="00312974">
        <w:rPr>
          <w:rPrChange w:id="6136" w:author="Rodion" w:date="2019-12-09T02:09:00Z">
            <w:rPr/>
          </w:rPrChange>
        </w:rPr>
        <w:t xml:space="preserve">Якщо запит виконано успішно, тіло відповіді буде мати наступний вигляд у JSON форматі: { </w:t>
      </w:r>
      <w:proofErr w:type="spellStart"/>
      <w:r w:rsidRPr="00312974">
        <w:rPr>
          <w:rPrChange w:id="6137" w:author="Rodion" w:date="2019-12-09T02:09:00Z">
            <w:rPr/>
          </w:rPrChange>
        </w:rPr>
        <w:t>success</w:t>
      </w:r>
      <w:proofErr w:type="spellEnd"/>
      <w:r w:rsidRPr="00312974">
        <w:rPr>
          <w:rPrChange w:id="6138" w:author="Rodion" w:date="2019-12-09T02:09:00Z">
            <w:rPr/>
          </w:rPrChange>
        </w:rPr>
        <w:t xml:space="preserve">: </w:t>
      </w:r>
      <w:proofErr w:type="spellStart"/>
      <w:r w:rsidRPr="00312974">
        <w:rPr>
          <w:rPrChange w:id="6139" w:author="Rodion" w:date="2019-12-09T02:09:00Z">
            <w:rPr/>
          </w:rPrChange>
        </w:rPr>
        <w:t>true</w:t>
      </w:r>
      <w:proofErr w:type="spellEnd"/>
      <w:r w:rsidRPr="00312974">
        <w:rPr>
          <w:rPrChange w:id="6140" w:author="Rodion" w:date="2019-12-09T02:09:00Z">
            <w:rPr/>
          </w:rPrChange>
        </w:rPr>
        <w:t xml:space="preserve"> }</w:t>
      </w:r>
    </w:p>
    <w:p w14:paraId="7D986454" w14:textId="4940B5E4" w:rsidR="004163BB" w:rsidRPr="00312974" w:rsidRDefault="004163BB" w:rsidP="00601511">
      <w:pPr>
        <w:ind w:firstLine="0"/>
        <w:rPr>
          <w:rPrChange w:id="6141" w:author="Rodion" w:date="2019-12-09T02:09:00Z">
            <w:rPr/>
          </w:rPrChange>
        </w:rPr>
      </w:pPr>
    </w:p>
    <w:p w14:paraId="7D89B38A" w14:textId="4D5A8D6A" w:rsidR="003A4C40" w:rsidRPr="00312974" w:rsidRDefault="003A4C40" w:rsidP="00F347BE">
      <w:pPr>
        <w:pStyle w:val="Heading4"/>
        <w:rPr>
          <w:rPrChange w:id="6142" w:author="Rodion" w:date="2019-12-09T02:09:00Z">
            <w:rPr/>
          </w:rPrChange>
        </w:rPr>
      </w:pPr>
      <w:del w:id="6143" w:author="Rodion Kharabet" w:date="2019-12-06T03:09:00Z">
        <w:r w:rsidRPr="00312974" w:rsidDel="005713BF">
          <w:rPr>
            <w:rPrChange w:id="6144" w:author="Rodion" w:date="2019-12-09T02:09:00Z">
              <w:rPr/>
            </w:rPrChange>
          </w:rPr>
          <w:delText>4</w:delText>
        </w:r>
      </w:del>
      <w:ins w:id="6145" w:author="Rodion Kharabet" w:date="2019-12-06T03:09:00Z">
        <w:r w:rsidR="005713BF" w:rsidRPr="00312974">
          <w:rPr>
            <w:rPrChange w:id="6146" w:author="Rodion" w:date="2019-12-09T02:09:00Z">
              <w:rPr/>
            </w:rPrChange>
          </w:rPr>
          <w:t>3</w:t>
        </w:r>
      </w:ins>
      <w:r w:rsidRPr="00312974">
        <w:rPr>
          <w:rPrChange w:id="6147" w:author="Rodion" w:date="2019-12-09T02:09:00Z">
            <w:rPr/>
          </w:rPrChange>
        </w:rPr>
        <w:t xml:space="preserve">.3.1.6 </w:t>
      </w:r>
      <w:proofErr w:type="spellStart"/>
      <w:r w:rsidRPr="00312974">
        <w:rPr>
          <w:rPrChange w:id="6148" w:author="Rodion" w:date="2019-12-09T02:09:00Z">
            <w:rPr/>
          </w:rPrChange>
        </w:rPr>
        <w:t>UserProductToBinByBarcode</w:t>
      </w:r>
      <w:proofErr w:type="spellEnd"/>
    </w:p>
    <w:p w14:paraId="26B9BACF" w14:textId="77777777" w:rsidR="003A4C40" w:rsidRPr="00312974" w:rsidRDefault="003A4C40" w:rsidP="003A4C40">
      <w:pPr>
        <w:rPr>
          <w:rPrChange w:id="6149" w:author="Rodion" w:date="2019-12-09T02:09:00Z">
            <w:rPr/>
          </w:rPrChange>
        </w:rPr>
      </w:pPr>
    </w:p>
    <w:p w14:paraId="4AB4FD9F" w14:textId="5D8B047A" w:rsidR="000D2C5A" w:rsidRPr="00312974" w:rsidRDefault="000D2C5A">
      <w:pPr>
        <w:rPr>
          <w:rPrChange w:id="6150" w:author="Rodion" w:date="2019-12-09T02:09:00Z">
            <w:rPr/>
          </w:rPrChange>
        </w:rPr>
        <w:pPrChange w:id="6151" w:author="Rodion Kharabet" w:date="2019-12-06T03:08:00Z">
          <w:pPr>
            <w:ind w:firstLine="0"/>
          </w:pPr>
        </w:pPrChange>
      </w:pPr>
      <w:proofErr w:type="spellStart"/>
      <w:r w:rsidRPr="00312974">
        <w:rPr>
          <w:rPrChange w:id="6152" w:author="Rodion" w:date="2019-12-09T02:09:00Z">
            <w:rPr/>
          </w:rPrChange>
        </w:rPr>
        <w:t>UserProductToBinByBarcode</w:t>
      </w:r>
      <w:proofErr w:type="spellEnd"/>
      <w:r w:rsidRPr="00312974">
        <w:rPr>
          <w:rPrChange w:id="6153" w:author="Rodion" w:date="2019-12-09T02:09:00Z">
            <w:rPr/>
          </w:rPrChange>
        </w:rPr>
        <w:t xml:space="preserve"> </w:t>
      </w:r>
      <w:r w:rsidR="003A4C40" w:rsidRPr="00312974">
        <w:rPr>
          <w:rPrChange w:id="6154" w:author="Rodion" w:date="2019-12-09T02:09:00Z">
            <w:rPr/>
          </w:rPrChange>
        </w:rPr>
        <w:t>в</w:t>
      </w:r>
      <w:r w:rsidRPr="00312974">
        <w:rPr>
          <w:rPrChange w:id="6155" w:author="Rodion" w:date="2019-12-09T02:09:00Z">
            <w:rPr/>
          </w:rPrChange>
        </w:rPr>
        <w:t xml:space="preserve">иконує ті самі дії, що і метод </w:t>
      </w:r>
      <w:proofErr w:type="spellStart"/>
      <w:r w:rsidRPr="00312974">
        <w:rPr>
          <w:rPrChange w:id="6156" w:author="Rodion" w:date="2019-12-09T02:09:00Z">
            <w:rPr/>
          </w:rPrChange>
        </w:rPr>
        <w:t>UserProductToBin</w:t>
      </w:r>
      <w:proofErr w:type="spellEnd"/>
      <w:r w:rsidRPr="00312974">
        <w:rPr>
          <w:rPrChange w:id="6157" w:author="Rodion" w:date="2019-12-09T02:09:00Z">
            <w:rPr/>
          </w:rPrChange>
        </w:rPr>
        <w:t xml:space="preserve"> за тим виключенням, що </w:t>
      </w:r>
      <w:r w:rsidR="00743D40" w:rsidRPr="00312974">
        <w:rPr>
          <w:rPrChange w:id="6158" w:author="Rodion" w:date="2019-12-09T02:09:00Z">
            <w:rPr/>
          </w:rPrChange>
        </w:rPr>
        <w:t>критерієм</w:t>
      </w:r>
      <w:r w:rsidRPr="00312974">
        <w:rPr>
          <w:rPrChange w:id="6159" w:author="Rodion" w:date="2019-12-09T02:09:00Z">
            <w:rPr/>
          </w:rPrChange>
        </w:rPr>
        <w:t xml:space="preserve"> </w:t>
      </w:r>
      <w:r w:rsidR="00743D40" w:rsidRPr="00312974">
        <w:rPr>
          <w:rPrChange w:id="6160" w:author="Rodion" w:date="2019-12-09T02:09:00Z">
            <w:rPr/>
          </w:rPrChange>
        </w:rPr>
        <w:t xml:space="preserve">пошуку </w:t>
      </w:r>
      <w:r w:rsidRPr="00312974">
        <w:rPr>
          <w:rPrChange w:id="6161" w:author="Rodion" w:date="2019-12-09T02:09:00Z">
            <w:rPr/>
          </w:rPrChange>
        </w:rPr>
        <w:t xml:space="preserve">запису </w:t>
      </w:r>
      <w:r w:rsidR="00B13814" w:rsidRPr="00312974">
        <w:rPr>
          <w:rPrChange w:id="6162" w:author="Rodion" w:date="2019-12-09T02:09:00Z">
            <w:rPr/>
          </w:rPrChange>
        </w:rPr>
        <w:t>в</w:t>
      </w:r>
      <w:r w:rsidR="00743D40" w:rsidRPr="00312974">
        <w:rPr>
          <w:rPrChange w:id="6163" w:author="Rodion" w:date="2019-12-09T02:09:00Z">
            <w:rPr/>
          </w:rPrChange>
        </w:rPr>
        <w:t xml:space="preserve"> базі даних є штрих-код</w:t>
      </w:r>
      <w:r w:rsidRPr="00312974">
        <w:rPr>
          <w:rPrChange w:id="6164" w:author="Rodion" w:date="2019-12-09T02:09:00Z">
            <w:rPr/>
          </w:rPrChange>
        </w:rPr>
        <w:t>.</w:t>
      </w:r>
    </w:p>
    <w:p w14:paraId="1C728AC4" w14:textId="1585972D" w:rsidR="000D2C5A" w:rsidRPr="00312974" w:rsidRDefault="000D2C5A" w:rsidP="000D2C5A">
      <w:pPr>
        <w:ind w:firstLine="0"/>
        <w:rPr>
          <w:rPrChange w:id="6165" w:author="Rodion" w:date="2019-12-09T02:09:00Z">
            <w:rPr/>
          </w:rPrChange>
        </w:rPr>
      </w:pPr>
      <w:r w:rsidRPr="00312974">
        <w:rPr>
          <w:rPrChange w:id="6166" w:author="Rodion" w:date="2019-12-09T02:09:00Z">
            <w:rPr/>
          </w:rPrChange>
        </w:rPr>
        <w:t>HTTP запит: POST /</w:t>
      </w:r>
      <w:proofErr w:type="spellStart"/>
      <w:r w:rsidRPr="00312974">
        <w:rPr>
          <w:rPrChange w:id="6167" w:author="Rodion" w:date="2019-12-09T02:09:00Z">
            <w:rPr/>
          </w:rPrChange>
        </w:rPr>
        <w:t>api</w:t>
      </w:r>
      <w:proofErr w:type="spellEnd"/>
      <w:r w:rsidRPr="00312974">
        <w:rPr>
          <w:rPrChange w:id="6168" w:author="Rodion" w:date="2019-12-09T02:09:00Z">
            <w:rPr/>
          </w:rPrChange>
        </w:rPr>
        <w:t>/</w:t>
      </w:r>
      <w:proofErr w:type="spellStart"/>
      <w:r w:rsidRPr="00312974">
        <w:rPr>
          <w:rPrChange w:id="6169" w:author="Rodion" w:date="2019-12-09T02:09:00Z">
            <w:rPr/>
          </w:rPrChange>
        </w:rPr>
        <w:t>user-product-to-bin</w:t>
      </w:r>
      <w:r w:rsidR="00743D40" w:rsidRPr="00312974">
        <w:rPr>
          <w:rPrChange w:id="6170" w:author="Rodion" w:date="2019-12-09T02:09:00Z">
            <w:rPr/>
          </w:rPrChange>
        </w:rPr>
        <w:t>-by-barcode</w:t>
      </w:r>
      <w:proofErr w:type="spellEnd"/>
      <w:r w:rsidRPr="00312974">
        <w:rPr>
          <w:rPrChange w:id="6171" w:author="Rodion" w:date="2019-12-09T02:09:00Z">
            <w:rPr/>
          </w:rPrChange>
        </w:rPr>
        <w:t>.</w:t>
      </w:r>
    </w:p>
    <w:p w14:paraId="27A89891" w14:textId="41536880" w:rsidR="00BD4BB2" w:rsidRPr="00312974" w:rsidRDefault="000D2C5A" w:rsidP="00BD4BB2">
      <w:pPr>
        <w:rPr>
          <w:rPrChange w:id="6172" w:author="Rodion" w:date="2019-12-09T02:09:00Z">
            <w:rPr/>
          </w:rPrChange>
        </w:rPr>
      </w:pPr>
      <w:r w:rsidRPr="00312974">
        <w:rPr>
          <w:rPrChange w:id="6173" w:author="Rodion" w:date="2019-12-09T02:09:00Z">
            <w:rPr/>
          </w:rPrChange>
        </w:rPr>
        <w:t>Параметри URL запиту</w:t>
      </w:r>
      <w:r w:rsidR="00BD4BB2" w:rsidRPr="00312974">
        <w:rPr>
          <w:rPrChange w:id="6174" w:author="Rodion" w:date="2019-12-09T02:09:00Z">
            <w:rPr/>
          </w:rPrChange>
        </w:rPr>
        <w:t xml:space="preserve"> методу </w:t>
      </w:r>
      <w:proofErr w:type="spellStart"/>
      <w:r w:rsidR="00BD4BB2" w:rsidRPr="00312974">
        <w:rPr>
          <w:rPrChange w:id="6175" w:author="Rodion" w:date="2019-12-09T02:09:00Z">
            <w:rPr/>
          </w:rPrChange>
        </w:rPr>
        <w:t>UserProductToBinByBarcode</w:t>
      </w:r>
      <w:proofErr w:type="spellEnd"/>
      <w:r w:rsidR="00BD4BB2" w:rsidRPr="00312974">
        <w:rPr>
          <w:rPrChange w:id="6176" w:author="Rodion" w:date="2019-12-09T02:09:00Z">
            <w:rPr/>
          </w:rPrChange>
        </w:rPr>
        <w:t xml:space="preserve"> наведено у </w:t>
      </w:r>
      <w:del w:id="6177" w:author="Rodion Kharabet" w:date="2019-12-06T03:02:00Z">
        <w:r w:rsidR="00BD4BB2" w:rsidRPr="00312974" w:rsidDel="006B702B">
          <w:rPr>
            <w:rPrChange w:id="6178" w:author="Rodion" w:date="2019-12-09T02:09:00Z">
              <w:rPr/>
            </w:rPrChange>
          </w:rPr>
          <w:delText>таблиці 4.</w:delText>
        </w:r>
      </w:del>
      <w:ins w:id="6179" w:author="Rodion Kharabet" w:date="2019-12-06T03:02:00Z">
        <w:r w:rsidR="006B702B" w:rsidRPr="00312974">
          <w:rPr>
            <w:rPrChange w:id="6180" w:author="Rodion" w:date="2019-12-09T02:09:00Z">
              <w:rPr/>
            </w:rPrChange>
          </w:rPr>
          <w:t>таблиці 3.</w:t>
        </w:r>
      </w:ins>
      <w:r w:rsidR="00BD4BB2" w:rsidRPr="00312974">
        <w:rPr>
          <w:rPrChange w:id="6181" w:author="Rodion" w:date="2019-12-09T02:09:00Z">
            <w:rPr/>
          </w:rPrChange>
        </w:rPr>
        <w:t>6.</w:t>
      </w:r>
    </w:p>
    <w:p w14:paraId="09F1BBF6" w14:textId="77777777" w:rsidR="00BD4BB2" w:rsidRPr="00312974" w:rsidRDefault="00BD4BB2" w:rsidP="00BD4BB2">
      <w:pPr>
        <w:rPr>
          <w:rPrChange w:id="6182" w:author="Rodion" w:date="2019-12-09T02:09:00Z">
            <w:rPr/>
          </w:rPrChange>
        </w:rPr>
      </w:pPr>
    </w:p>
    <w:p w14:paraId="7142380C" w14:textId="4E3127B4" w:rsidR="000D2C5A" w:rsidRPr="00312974" w:rsidRDefault="00BD4BB2" w:rsidP="00323B2F">
      <w:pPr>
        <w:rPr>
          <w:rPrChange w:id="6183" w:author="Rodion" w:date="2019-12-09T02:09:00Z">
            <w:rPr/>
          </w:rPrChange>
        </w:rPr>
        <w:pPrChange w:id="6184" w:author="Rodion" w:date="2019-12-09T05:58:00Z">
          <w:pPr>
            <w:ind w:firstLine="0"/>
          </w:pPr>
        </w:pPrChange>
      </w:pPr>
      <w:del w:id="6185" w:author="Rodion Kharabet" w:date="2019-12-06T03:02:00Z">
        <w:r w:rsidRPr="00312974" w:rsidDel="006B702B">
          <w:rPr>
            <w:rPrChange w:id="6186" w:author="Rodion" w:date="2019-12-09T02:09:00Z">
              <w:rPr/>
            </w:rPrChange>
          </w:rPr>
          <w:delText>Таблиця 4.</w:delText>
        </w:r>
      </w:del>
      <w:ins w:id="6187" w:author="Rodion Kharabet" w:date="2019-12-06T03:02:00Z">
        <w:r w:rsidR="006B702B" w:rsidRPr="00312974">
          <w:rPr>
            <w:rPrChange w:id="6188" w:author="Rodion" w:date="2019-12-09T02:09:00Z">
              <w:rPr/>
            </w:rPrChange>
          </w:rPr>
          <w:t>Таблиця 3.</w:t>
        </w:r>
      </w:ins>
      <w:r w:rsidRPr="00312974">
        <w:rPr>
          <w:rPrChange w:id="6189" w:author="Rodion" w:date="2019-12-09T02:09:00Z">
            <w:rPr/>
          </w:rPrChange>
        </w:rPr>
        <w:t>6</w:t>
      </w:r>
    </w:p>
    <w:tbl>
      <w:tblPr>
        <w:tblStyle w:val="TableGrid"/>
        <w:tblW w:w="0" w:type="auto"/>
        <w:tblLook w:val="04A0" w:firstRow="1" w:lastRow="0" w:firstColumn="1" w:lastColumn="0" w:noHBand="0" w:noVBand="1"/>
      </w:tblPr>
      <w:tblGrid>
        <w:gridCol w:w="5235"/>
        <w:gridCol w:w="5241"/>
      </w:tblGrid>
      <w:tr w:rsidR="000D2C5A" w:rsidRPr="00312974" w14:paraId="6D772BFE" w14:textId="77777777" w:rsidTr="000D2C5A">
        <w:trPr>
          <w:trHeight w:val="600"/>
        </w:trPr>
        <w:tc>
          <w:tcPr>
            <w:tcW w:w="5265" w:type="dxa"/>
            <w:vMerge w:val="restart"/>
          </w:tcPr>
          <w:p w14:paraId="146D2311" w14:textId="77777777" w:rsidR="000D2C5A" w:rsidRPr="00312974" w:rsidRDefault="000D2C5A" w:rsidP="000D2C5A">
            <w:pPr>
              <w:ind w:firstLine="0"/>
              <w:rPr>
                <w:rPrChange w:id="6190" w:author="Rodion" w:date="2019-12-09T02:09:00Z">
                  <w:rPr/>
                </w:rPrChange>
              </w:rPr>
            </w:pPr>
            <w:proofErr w:type="spellStart"/>
            <w:r w:rsidRPr="00312974">
              <w:rPr>
                <w:rPrChange w:id="6191" w:author="Rodion" w:date="2019-12-09T02:09:00Z">
                  <w:rPr/>
                </w:rPrChange>
              </w:rPr>
              <w:t>userId</w:t>
            </w:r>
            <w:proofErr w:type="spellEnd"/>
          </w:p>
        </w:tc>
        <w:tc>
          <w:tcPr>
            <w:tcW w:w="5265" w:type="dxa"/>
          </w:tcPr>
          <w:p w14:paraId="39E6FCA5" w14:textId="77777777" w:rsidR="000D2C5A" w:rsidRPr="00312974" w:rsidRDefault="000D2C5A" w:rsidP="000D2C5A">
            <w:pPr>
              <w:ind w:firstLine="0"/>
              <w:rPr>
                <w:rPrChange w:id="6192" w:author="Rodion" w:date="2019-12-09T02:09:00Z">
                  <w:rPr/>
                </w:rPrChange>
              </w:rPr>
            </w:pPr>
            <w:r w:rsidRPr="00312974">
              <w:rPr>
                <w:rPrChange w:id="6193" w:author="Rodion" w:date="2019-12-09T02:09:00Z">
                  <w:rPr/>
                </w:rPrChange>
              </w:rPr>
              <w:t xml:space="preserve">Тип: </w:t>
            </w:r>
            <w:proofErr w:type="spellStart"/>
            <w:r w:rsidRPr="00312974">
              <w:rPr>
                <w:rPrChange w:id="6194" w:author="Rodion" w:date="2019-12-09T02:09:00Z">
                  <w:rPr/>
                </w:rPrChange>
              </w:rPr>
              <w:t>string</w:t>
            </w:r>
            <w:proofErr w:type="spellEnd"/>
          </w:p>
        </w:tc>
      </w:tr>
      <w:tr w:rsidR="000D2C5A" w:rsidRPr="00312974" w14:paraId="35C70B6E" w14:textId="77777777" w:rsidTr="000D2C5A">
        <w:trPr>
          <w:trHeight w:val="600"/>
        </w:trPr>
        <w:tc>
          <w:tcPr>
            <w:tcW w:w="5265" w:type="dxa"/>
            <w:vMerge/>
          </w:tcPr>
          <w:p w14:paraId="0FDF9840" w14:textId="77777777" w:rsidR="000D2C5A" w:rsidRPr="00312974" w:rsidRDefault="000D2C5A" w:rsidP="000D2C5A">
            <w:pPr>
              <w:ind w:firstLine="0"/>
              <w:rPr>
                <w:rPrChange w:id="6195" w:author="Rodion" w:date="2019-12-09T02:09:00Z">
                  <w:rPr/>
                </w:rPrChange>
              </w:rPr>
            </w:pPr>
          </w:p>
        </w:tc>
        <w:tc>
          <w:tcPr>
            <w:tcW w:w="5265" w:type="dxa"/>
          </w:tcPr>
          <w:p w14:paraId="0FE09529" w14:textId="77777777" w:rsidR="000D2C5A" w:rsidRPr="00312974" w:rsidRDefault="000D2C5A" w:rsidP="000D2C5A">
            <w:pPr>
              <w:ind w:firstLine="0"/>
              <w:rPr>
                <w:rPrChange w:id="6196" w:author="Rodion" w:date="2019-12-09T02:09:00Z">
                  <w:rPr/>
                </w:rPrChange>
              </w:rPr>
            </w:pPr>
            <w:r w:rsidRPr="00312974">
              <w:rPr>
                <w:rPrChange w:id="6197" w:author="Rodion" w:date="2019-12-09T02:09:00Z">
                  <w:rPr/>
                </w:rPrChange>
              </w:rPr>
              <w:t>Опис: ідентифікатор користувача</w:t>
            </w:r>
          </w:p>
        </w:tc>
      </w:tr>
      <w:tr w:rsidR="000D2C5A" w:rsidRPr="00312974" w14:paraId="6E06D352" w14:textId="77777777" w:rsidTr="000D2C5A">
        <w:trPr>
          <w:trHeight w:val="600"/>
        </w:trPr>
        <w:tc>
          <w:tcPr>
            <w:tcW w:w="5265" w:type="dxa"/>
            <w:vMerge w:val="restart"/>
          </w:tcPr>
          <w:p w14:paraId="300E4404" w14:textId="2C9E36AF" w:rsidR="000D2C5A" w:rsidRPr="00312974" w:rsidRDefault="00743D40" w:rsidP="000D2C5A">
            <w:pPr>
              <w:ind w:firstLine="0"/>
              <w:rPr>
                <w:rPrChange w:id="6198" w:author="Rodion" w:date="2019-12-09T02:09:00Z">
                  <w:rPr/>
                </w:rPrChange>
              </w:rPr>
            </w:pPr>
            <w:proofErr w:type="spellStart"/>
            <w:r w:rsidRPr="00312974">
              <w:rPr>
                <w:rPrChange w:id="6199" w:author="Rodion" w:date="2019-12-09T02:09:00Z">
                  <w:rPr/>
                </w:rPrChange>
              </w:rPr>
              <w:t>barcode</w:t>
            </w:r>
            <w:proofErr w:type="spellEnd"/>
          </w:p>
        </w:tc>
        <w:tc>
          <w:tcPr>
            <w:tcW w:w="5265" w:type="dxa"/>
          </w:tcPr>
          <w:p w14:paraId="2E542B1D" w14:textId="66E2BB32" w:rsidR="000D2C5A" w:rsidRPr="00312974" w:rsidRDefault="000D2C5A" w:rsidP="000D2C5A">
            <w:pPr>
              <w:ind w:firstLine="0"/>
              <w:rPr>
                <w:rPrChange w:id="6200" w:author="Rodion" w:date="2019-12-09T02:09:00Z">
                  <w:rPr/>
                </w:rPrChange>
              </w:rPr>
            </w:pPr>
            <w:r w:rsidRPr="00312974">
              <w:rPr>
                <w:rPrChange w:id="6201" w:author="Rodion" w:date="2019-12-09T02:09:00Z">
                  <w:rPr/>
                </w:rPrChange>
              </w:rPr>
              <w:t xml:space="preserve">Тип: </w:t>
            </w:r>
            <w:proofErr w:type="spellStart"/>
            <w:r w:rsidR="00743D40" w:rsidRPr="00312974">
              <w:rPr>
                <w:rPrChange w:id="6202" w:author="Rodion" w:date="2019-12-09T02:09:00Z">
                  <w:rPr/>
                </w:rPrChange>
              </w:rPr>
              <w:t>string</w:t>
            </w:r>
            <w:proofErr w:type="spellEnd"/>
          </w:p>
        </w:tc>
      </w:tr>
      <w:tr w:rsidR="000D2C5A" w:rsidRPr="00312974" w14:paraId="37C277BF" w14:textId="77777777" w:rsidTr="000D2C5A">
        <w:trPr>
          <w:trHeight w:val="600"/>
        </w:trPr>
        <w:tc>
          <w:tcPr>
            <w:tcW w:w="5265" w:type="dxa"/>
            <w:vMerge/>
          </w:tcPr>
          <w:p w14:paraId="16E5DE30" w14:textId="77777777" w:rsidR="000D2C5A" w:rsidRPr="00312974" w:rsidRDefault="000D2C5A" w:rsidP="000D2C5A">
            <w:pPr>
              <w:ind w:firstLine="0"/>
              <w:rPr>
                <w:rPrChange w:id="6203" w:author="Rodion" w:date="2019-12-09T02:09:00Z">
                  <w:rPr/>
                </w:rPrChange>
              </w:rPr>
            </w:pPr>
          </w:p>
        </w:tc>
        <w:tc>
          <w:tcPr>
            <w:tcW w:w="5265" w:type="dxa"/>
          </w:tcPr>
          <w:p w14:paraId="0B899269" w14:textId="48C714C9" w:rsidR="000D2C5A" w:rsidRPr="00312974" w:rsidRDefault="000D2C5A" w:rsidP="000D2C5A">
            <w:pPr>
              <w:ind w:firstLine="0"/>
              <w:rPr>
                <w:rPrChange w:id="6204" w:author="Rodion" w:date="2019-12-09T02:09:00Z">
                  <w:rPr/>
                </w:rPrChange>
              </w:rPr>
            </w:pPr>
            <w:r w:rsidRPr="00312974">
              <w:rPr>
                <w:rPrChange w:id="6205" w:author="Rodion" w:date="2019-12-09T02:09:00Z">
                  <w:rPr/>
                </w:rPrChange>
              </w:rPr>
              <w:t xml:space="preserve">Опис: </w:t>
            </w:r>
            <w:r w:rsidR="00743D40" w:rsidRPr="00312974">
              <w:rPr>
                <w:rPrChange w:id="6206" w:author="Rodion" w:date="2019-12-09T02:09:00Z">
                  <w:rPr/>
                </w:rPrChange>
              </w:rPr>
              <w:t>штрих-код</w:t>
            </w:r>
            <w:r w:rsidRPr="00312974">
              <w:rPr>
                <w:rPrChange w:id="6207" w:author="Rodion" w:date="2019-12-09T02:09:00Z">
                  <w:rPr/>
                </w:rPrChange>
              </w:rPr>
              <w:t xml:space="preserve"> товару</w:t>
            </w:r>
          </w:p>
        </w:tc>
      </w:tr>
    </w:tbl>
    <w:p w14:paraId="69F44404" w14:textId="77777777" w:rsidR="008A6962" w:rsidRPr="00312974" w:rsidRDefault="008A6962" w:rsidP="003A4C40">
      <w:pPr>
        <w:rPr>
          <w:ins w:id="6208" w:author="Rodion Kharabet" w:date="2019-12-06T03:05:00Z"/>
          <w:rPrChange w:id="6209" w:author="Rodion" w:date="2019-12-09T02:09:00Z">
            <w:rPr>
              <w:ins w:id="6210" w:author="Rodion Kharabet" w:date="2019-12-06T03:05:00Z"/>
            </w:rPr>
          </w:rPrChange>
        </w:rPr>
      </w:pPr>
    </w:p>
    <w:p w14:paraId="35687DB9" w14:textId="3EB2BC72" w:rsidR="003A4C40" w:rsidRPr="00312974" w:rsidRDefault="000D2C5A" w:rsidP="003A4C40">
      <w:pPr>
        <w:rPr>
          <w:rPrChange w:id="6211" w:author="Rodion" w:date="2019-12-09T02:09:00Z">
            <w:rPr/>
          </w:rPrChange>
        </w:rPr>
      </w:pPr>
      <w:r w:rsidRPr="00312974">
        <w:rPr>
          <w:rPrChange w:id="6212" w:author="Rodion" w:date="2019-12-09T02:09:00Z">
            <w:rPr/>
          </w:rPrChange>
        </w:rPr>
        <w:t xml:space="preserve">Якщо запит виконано успішно, тіло відповіді буде мати наступний вигляд у JSON форматі: </w:t>
      </w:r>
    </w:p>
    <w:p w14:paraId="6264555F" w14:textId="25CFF14A" w:rsidR="000D2C5A" w:rsidRPr="00312974" w:rsidRDefault="000D2C5A" w:rsidP="003A4C40">
      <w:pPr>
        <w:rPr>
          <w:rPrChange w:id="6213" w:author="Rodion" w:date="2019-12-09T02:09:00Z">
            <w:rPr/>
          </w:rPrChange>
        </w:rPr>
      </w:pPr>
      <w:r w:rsidRPr="00312974">
        <w:rPr>
          <w:rPrChange w:id="6214" w:author="Rodion" w:date="2019-12-09T02:09:00Z">
            <w:rPr/>
          </w:rPrChange>
        </w:rPr>
        <w:t xml:space="preserve">{ </w:t>
      </w:r>
      <w:proofErr w:type="spellStart"/>
      <w:r w:rsidRPr="00312974">
        <w:rPr>
          <w:rPrChange w:id="6215" w:author="Rodion" w:date="2019-12-09T02:09:00Z">
            <w:rPr/>
          </w:rPrChange>
        </w:rPr>
        <w:t>success</w:t>
      </w:r>
      <w:proofErr w:type="spellEnd"/>
      <w:r w:rsidRPr="00312974">
        <w:rPr>
          <w:rPrChange w:id="6216" w:author="Rodion" w:date="2019-12-09T02:09:00Z">
            <w:rPr/>
          </w:rPrChange>
        </w:rPr>
        <w:t xml:space="preserve">: </w:t>
      </w:r>
      <w:proofErr w:type="spellStart"/>
      <w:r w:rsidRPr="00312974">
        <w:rPr>
          <w:rPrChange w:id="6217" w:author="Rodion" w:date="2019-12-09T02:09:00Z">
            <w:rPr/>
          </w:rPrChange>
        </w:rPr>
        <w:t>true</w:t>
      </w:r>
      <w:proofErr w:type="spellEnd"/>
      <w:r w:rsidRPr="00312974">
        <w:rPr>
          <w:rPrChange w:id="6218" w:author="Rodion" w:date="2019-12-09T02:09:00Z">
            <w:rPr/>
          </w:rPrChange>
        </w:rPr>
        <w:t xml:space="preserve"> }</w:t>
      </w:r>
    </w:p>
    <w:p w14:paraId="528EC8AA" w14:textId="40EC20BE" w:rsidR="008A6962" w:rsidRPr="00312974" w:rsidRDefault="008A6962">
      <w:pPr>
        <w:spacing w:after="160" w:line="259" w:lineRule="auto"/>
        <w:ind w:firstLine="0"/>
        <w:jc w:val="left"/>
        <w:rPr>
          <w:ins w:id="6219" w:author="Rodion Kharabet" w:date="2019-12-06T03:07:00Z"/>
          <w:rPrChange w:id="6220" w:author="Rodion" w:date="2019-12-09T02:09:00Z">
            <w:rPr>
              <w:ins w:id="6221" w:author="Rodion Kharabet" w:date="2019-12-06T03:07:00Z"/>
            </w:rPr>
          </w:rPrChange>
        </w:rPr>
      </w:pPr>
      <w:ins w:id="6222" w:author="Rodion Kharabet" w:date="2019-12-06T03:07:00Z">
        <w:r w:rsidRPr="00312974">
          <w:rPr>
            <w:rPrChange w:id="6223" w:author="Rodion" w:date="2019-12-09T02:09:00Z">
              <w:rPr/>
            </w:rPrChange>
          </w:rPr>
          <w:br w:type="page"/>
        </w:r>
      </w:ins>
    </w:p>
    <w:p w14:paraId="3DB0E6A6" w14:textId="468D4F09" w:rsidR="000D2C5A" w:rsidRPr="00312974" w:rsidDel="008A6962" w:rsidRDefault="000D2C5A" w:rsidP="00601511">
      <w:pPr>
        <w:ind w:firstLine="0"/>
        <w:rPr>
          <w:del w:id="6224" w:author="Rodion Kharabet" w:date="2019-12-06T03:07:00Z"/>
          <w:rPrChange w:id="6225" w:author="Rodion" w:date="2019-12-09T02:09:00Z">
            <w:rPr>
              <w:del w:id="6226" w:author="Rodion Kharabet" w:date="2019-12-06T03:07:00Z"/>
            </w:rPr>
          </w:rPrChange>
        </w:rPr>
      </w:pPr>
    </w:p>
    <w:p w14:paraId="3E404C79" w14:textId="02F19A02" w:rsidR="003A4C40" w:rsidRPr="00312974" w:rsidRDefault="005713BF" w:rsidP="00F347BE">
      <w:pPr>
        <w:pStyle w:val="Heading4"/>
        <w:rPr>
          <w:rPrChange w:id="6227" w:author="Rodion" w:date="2019-12-09T02:09:00Z">
            <w:rPr/>
          </w:rPrChange>
        </w:rPr>
      </w:pPr>
      <w:ins w:id="6228" w:author="Rodion Kharabet" w:date="2019-12-06T03:09:00Z">
        <w:r w:rsidRPr="00312974">
          <w:rPr>
            <w:rPrChange w:id="6229" w:author="Rodion" w:date="2019-12-09T02:09:00Z">
              <w:rPr/>
            </w:rPrChange>
          </w:rPr>
          <w:t>3</w:t>
        </w:r>
      </w:ins>
      <w:del w:id="6230" w:author="Rodion Kharabet" w:date="2019-12-06T03:09:00Z">
        <w:r w:rsidR="003A4C40" w:rsidRPr="00312974" w:rsidDel="005713BF">
          <w:rPr>
            <w:rPrChange w:id="6231" w:author="Rodion" w:date="2019-12-09T02:09:00Z">
              <w:rPr/>
            </w:rPrChange>
          </w:rPr>
          <w:delText>4</w:delText>
        </w:r>
      </w:del>
      <w:r w:rsidR="003A4C40" w:rsidRPr="00312974">
        <w:rPr>
          <w:rPrChange w:id="6232" w:author="Rodion" w:date="2019-12-09T02:09:00Z">
            <w:rPr/>
          </w:rPrChange>
        </w:rPr>
        <w:t xml:space="preserve">.3.1.7 </w:t>
      </w:r>
      <w:proofErr w:type="spellStart"/>
      <w:r w:rsidR="003A4C40" w:rsidRPr="00312974">
        <w:rPr>
          <w:rPrChange w:id="6233" w:author="Rodion" w:date="2019-12-09T02:09:00Z">
            <w:rPr/>
          </w:rPrChange>
        </w:rPr>
        <w:t>UserProductToBinByRfid</w:t>
      </w:r>
      <w:proofErr w:type="spellEnd"/>
    </w:p>
    <w:p w14:paraId="43C29D6A" w14:textId="77777777" w:rsidR="003A4C40" w:rsidRPr="00312974" w:rsidRDefault="003A4C40" w:rsidP="003A4C40">
      <w:pPr>
        <w:rPr>
          <w:rPrChange w:id="6234" w:author="Rodion" w:date="2019-12-09T02:09:00Z">
            <w:rPr/>
          </w:rPrChange>
        </w:rPr>
      </w:pPr>
    </w:p>
    <w:p w14:paraId="29149F6D" w14:textId="36EE90DE" w:rsidR="00D44BBC" w:rsidRPr="00312974" w:rsidRDefault="00D44BBC" w:rsidP="003A4C40">
      <w:pPr>
        <w:rPr>
          <w:rPrChange w:id="6235" w:author="Rodion" w:date="2019-12-09T02:09:00Z">
            <w:rPr/>
          </w:rPrChange>
        </w:rPr>
      </w:pPr>
      <w:proofErr w:type="spellStart"/>
      <w:r w:rsidRPr="00312974">
        <w:rPr>
          <w:rPrChange w:id="6236" w:author="Rodion" w:date="2019-12-09T02:09:00Z">
            <w:rPr/>
          </w:rPrChange>
        </w:rPr>
        <w:t>UserProductToBinByRfid</w:t>
      </w:r>
      <w:proofErr w:type="spellEnd"/>
      <w:del w:id="6237" w:author="Rodion Kharabet" w:date="2019-12-06T03:08:00Z">
        <w:r w:rsidRPr="00312974" w:rsidDel="008A6962">
          <w:rPr>
            <w:rPrChange w:id="6238" w:author="Rodion" w:date="2019-12-09T02:09:00Z">
              <w:rPr/>
            </w:rPrChange>
          </w:rPr>
          <w:delText xml:space="preserve"> –</w:delText>
        </w:r>
      </w:del>
      <w:ins w:id="6239" w:author="Rodion Kharabet" w:date="2019-12-06T03:08:00Z">
        <w:r w:rsidR="008A6962" w:rsidRPr="00312974">
          <w:rPr>
            <w:rPrChange w:id="6240" w:author="Rodion" w:date="2019-12-09T02:09:00Z">
              <w:rPr/>
            </w:rPrChange>
          </w:rPr>
          <w:t>.</w:t>
        </w:r>
      </w:ins>
      <w:r w:rsidRPr="00312974">
        <w:rPr>
          <w:rPrChange w:id="6241" w:author="Rodion" w:date="2019-12-09T02:09:00Z">
            <w:rPr/>
          </w:rPrChange>
        </w:rPr>
        <w:t xml:space="preserve"> Виконує ті самі дії, що і метод </w:t>
      </w:r>
      <w:proofErr w:type="spellStart"/>
      <w:r w:rsidRPr="00312974">
        <w:rPr>
          <w:rPrChange w:id="6242" w:author="Rodion" w:date="2019-12-09T02:09:00Z">
            <w:rPr/>
          </w:rPrChange>
        </w:rPr>
        <w:t>UserProductToBin</w:t>
      </w:r>
      <w:proofErr w:type="spellEnd"/>
      <w:r w:rsidR="00B13814" w:rsidRPr="00312974">
        <w:rPr>
          <w:rPrChange w:id="6243" w:author="Rodion" w:date="2019-12-09T02:09:00Z">
            <w:rPr/>
          </w:rPrChange>
        </w:rPr>
        <w:t xml:space="preserve">. Критерієм пошуку запису для видалення є інший запис, що пов’язує </w:t>
      </w:r>
      <w:del w:id="6244" w:author="Rodion Kharabet" w:date="2019-12-06T02:35:00Z">
        <w:r w:rsidR="00B13814" w:rsidRPr="00312974" w:rsidDel="00CA5EF9">
          <w:rPr>
            <w:rPrChange w:id="6245" w:author="Rodion" w:date="2019-12-09T02:09:00Z">
              <w:rPr/>
            </w:rPrChange>
          </w:rPr>
          <w:delText>RFID мітку</w:delText>
        </w:r>
      </w:del>
      <w:ins w:id="6246" w:author="Rodion Kharabet" w:date="2019-12-06T02:35:00Z">
        <w:r w:rsidR="00CA5EF9" w:rsidRPr="00312974">
          <w:rPr>
            <w:rPrChange w:id="6247" w:author="Rodion" w:date="2019-12-09T02:09:00Z">
              <w:rPr/>
            </w:rPrChange>
          </w:rPr>
          <w:t>RFID-мітку</w:t>
        </w:r>
      </w:ins>
      <w:r w:rsidR="00B13814" w:rsidRPr="00312974">
        <w:rPr>
          <w:rPrChange w:id="6248" w:author="Rodion" w:date="2019-12-09T02:09:00Z">
            <w:rPr/>
          </w:rPrChange>
        </w:rPr>
        <w:t xml:space="preserve"> та товар</w:t>
      </w:r>
      <w:r w:rsidRPr="00312974">
        <w:rPr>
          <w:rPrChange w:id="6249" w:author="Rodion" w:date="2019-12-09T02:09:00Z">
            <w:rPr/>
          </w:rPrChange>
        </w:rPr>
        <w:t>.</w:t>
      </w:r>
      <w:r w:rsidR="0036323D" w:rsidRPr="00312974">
        <w:rPr>
          <w:rPrChange w:id="6250" w:author="Rodion" w:date="2019-12-09T02:09:00Z">
            <w:rPr/>
          </w:rPrChange>
        </w:rPr>
        <w:t xml:space="preserve"> </w:t>
      </w:r>
      <w:r w:rsidR="00A032BC" w:rsidRPr="00312974">
        <w:rPr>
          <w:rPrChange w:id="6251" w:author="Rodion" w:date="2019-12-09T02:09:00Z">
            <w:rPr/>
          </w:rPrChange>
        </w:rPr>
        <w:t xml:space="preserve">Цей запис знаходиться за переданим до </w:t>
      </w:r>
      <w:r w:rsidR="006402FB" w:rsidRPr="00312974">
        <w:rPr>
          <w:rPrChange w:id="6252" w:author="Rodion" w:date="2019-12-09T02:09:00Z">
            <w:rPr/>
          </w:rPrChange>
        </w:rPr>
        <w:t>запиту</w:t>
      </w:r>
      <w:r w:rsidR="00A032BC" w:rsidRPr="00312974">
        <w:rPr>
          <w:rPrChange w:id="6253" w:author="Rodion" w:date="2019-12-09T02:09:00Z">
            <w:rPr/>
          </w:rPrChange>
        </w:rPr>
        <w:t xml:space="preserve"> ідентифікатором мітки. </w:t>
      </w:r>
      <w:r w:rsidR="0036323D" w:rsidRPr="00312974">
        <w:rPr>
          <w:rPrChange w:id="6254" w:author="Rodion" w:date="2019-12-09T02:09:00Z">
            <w:rPr/>
          </w:rPrChange>
        </w:rPr>
        <w:t xml:space="preserve">Після успішного видалення </w:t>
      </w:r>
      <w:r w:rsidR="00A032BC" w:rsidRPr="00312974">
        <w:rPr>
          <w:rPrChange w:id="6255" w:author="Rodion" w:date="2019-12-09T02:09:00Z">
            <w:rPr/>
          </w:rPrChange>
        </w:rPr>
        <w:t xml:space="preserve">товару з моніторингу для поточного користувача, </w:t>
      </w:r>
      <w:r w:rsidR="0036323D" w:rsidRPr="00312974">
        <w:rPr>
          <w:rPrChange w:id="6256" w:author="Rodion" w:date="2019-12-09T02:09:00Z">
            <w:rPr/>
          </w:rPrChange>
        </w:rPr>
        <w:t xml:space="preserve">запис, що пов’язує </w:t>
      </w:r>
      <w:del w:id="6257" w:author="Rodion Kharabet" w:date="2019-12-06T02:35:00Z">
        <w:r w:rsidR="0036323D" w:rsidRPr="00312974" w:rsidDel="00CA5EF9">
          <w:rPr>
            <w:rPrChange w:id="6258" w:author="Rodion" w:date="2019-12-09T02:09:00Z">
              <w:rPr/>
            </w:rPrChange>
          </w:rPr>
          <w:delText>RFID мітку</w:delText>
        </w:r>
      </w:del>
      <w:ins w:id="6259" w:author="Rodion Kharabet" w:date="2019-12-06T02:35:00Z">
        <w:r w:rsidR="00CA5EF9" w:rsidRPr="00312974">
          <w:rPr>
            <w:rPrChange w:id="6260" w:author="Rodion" w:date="2019-12-09T02:09:00Z">
              <w:rPr/>
            </w:rPrChange>
          </w:rPr>
          <w:t>RFID-мітку</w:t>
        </w:r>
      </w:ins>
      <w:r w:rsidR="0036323D" w:rsidRPr="00312974">
        <w:rPr>
          <w:rPrChange w:id="6261" w:author="Rodion" w:date="2019-12-09T02:09:00Z">
            <w:rPr/>
          </w:rPrChange>
        </w:rPr>
        <w:t xml:space="preserve"> та товар, видаляється з бази даних. </w:t>
      </w:r>
      <w:del w:id="6262" w:author="Rodion" w:date="2019-12-05T23:59:00Z">
        <w:r w:rsidR="0036323D" w:rsidRPr="00312974" w:rsidDel="00AB0F99">
          <w:rPr>
            <w:rPrChange w:id="6263" w:author="Rodion" w:date="2019-12-09T02:09:00Z">
              <w:rPr/>
            </w:rPrChange>
          </w:rPr>
          <w:delText>RFID мітка</w:delText>
        </w:r>
      </w:del>
      <w:ins w:id="6264" w:author="Rodion" w:date="2019-12-05T23:59:00Z">
        <w:r w:rsidR="00AB0F99" w:rsidRPr="00312974">
          <w:rPr>
            <w:rPrChange w:id="6265" w:author="Rodion" w:date="2019-12-09T02:09:00Z">
              <w:rPr/>
            </w:rPrChange>
          </w:rPr>
          <w:t>RFID-мітка</w:t>
        </w:r>
      </w:ins>
      <w:r w:rsidR="0036323D" w:rsidRPr="00312974">
        <w:rPr>
          <w:rPrChange w:id="6266" w:author="Rodion" w:date="2019-12-09T02:09:00Z">
            <w:rPr/>
          </w:rPrChange>
        </w:rPr>
        <w:t xml:space="preserve"> з відповідним ідентифікатором може бути знову використана для прив’язання до іншого товару.</w:t>
      </w:r>
    </w:p>
    <w:p w14:paraId="1734E6AD" w14:textId="5419E20E" w:rsidR="00D44BBC" w:rsidRPr="00312974" w:rsidRDefault="00D44BBC" w:rsidP="003A4C40">
      <w:pPr>
        <w:rPr>
          <w:rPrChange w:id="6267" w:author="Rodion" w:date="2019-12-09T02:09:00Z">
            <w:rPr/>
          </w:rPrChange>
        </w:rPr>
      </w:pPr>
      <w:r w:rsidRPr="00312974">
        <w:rPr>
          <w:rPrChange w:id="6268" w:author="Rodion" w:date="2019-12-09T02:09:00Z">
            <w:rPr/>
          </w:rPrChange>
        </w:rPr>
        <w:t>HTTP запит: POST /</w:t>
      </w:r>
      <w:proofErr w:type="spellStart"/>
      <w:r w:rsidRPr="00312974">
        <w:rPr>
          <w:rPrChange w:id="6269" w:author="Rodion" w:date="2019-12-09T02:09:00Z">
            <w:rPr/>
          </w:rPrChange>
        </w:rPr>
        <w:t>api</w:t>
      </w:r>
      <w:proofErr w:type="spellEnd"/>
      <w:r w:rsidRPr="00312974">
        <w:rPr>
          <w:rPrChange w:id="6270" w:author="Rodion" w:date="2019-12-09T02:09:00Z">
            <w:rPr/>
          </w:rPrChange>
        </w:rPr>
        <w:t>/</w:t>
      </w:r>
      <w:proofErr w:type="spellStart"/>
      <w:r w:rsidRPr="00312974">
        <w:rPr>
          <w:rPrChange w:id="6271" w:author="Rodion" w:date="2019-12-09T02:09:00Z">
            <w:rPr/>
          </w:rPrChange>
        </w:rPr>
        <w:t>user-product-to-bin-by-</w:t>
      </w:r>
      <w:r w:rsidR="00796E15" w:rsidRPr="00312974">
        <w:rPr>
          <w:rPrChange w:id="6272" w:author="Rodion" w:date="2019-12-09T02:09:00Z">
            <w:rPr/>
          </w:rPrChange>
        </w:rPr>
        <w:t>rfid</w:t>
      </w:r>
      <w:proofErr w:type="spellEnd"/>
      <w:r w:rsidRPr="00312974">
        <w:rPr>
          <w:rPrChange w:id="6273" w:author="Rodion" w:date="2019-12-09T02:09:00Z">
            <w:rPr/>
          </w:rPrChange>
        </w:rPr>
        <w:t>.</w:t>
      </w:r>
    </w:p>
    <w:p w14:paraId="708E867A" w14:textId="37DCC9F9" w:rsidR="00F51806" w:rsidRPr="00312974" w:rsidRDefault="00D44BBC" w:rsidP="00F51806">
      <w:pPr>
        <w:rPr>
          <w:rPrChange w:id="6274" w:author="Rodion" w:date="2019-12-09T02:09:00Z">
            <w:rPr/>
          </w:rPrChange>
        </w:rPr>
      </w:pPr>
      <w:r w:rsidRPr="00312974">
        <w:rPr>
          <w:rPrChange w:id="6275" w:author="Rodion" w:date="2019-12-09T02:09:00Z">
            <w:rPr/>
          </w:rPrChange>
        </w:rPr>
        <w:t>Параметри URL запиту</w:t>
      </w:r>
      <w:r w:rsidR="00F51806" w:rsidRPr="00312974">
        <w:rPr>
          <w:rPrChange w:id="6276" w:author="Rodion" w:date="2019-12-09T02:09:00Z">
            <w:rPr/>
          </w:rPrChange>
        </w:rPr>
        <w:t xml:space="preserve"> методу </w:t>
      </w:r>
      <w:proofErr w:type="spellStart"/>
      <w:r w:rsidR="00F51806" w:rsidRPr="00312974">
        <w:rPr>
          <w:rPrChange w:id="6277" w:author="Rodion" w:date="2019-12-09T02:09:00Z">
            <w:rPr/>
          </w:rPrChange>
        </w:rPr>
        <w:t>UserProductToBinByRfid</w:t>
      </w:r>
      <w:proofErr w:type="spellEnd"/>
      <w:r w:rsidR="00F51806" w:rsidRPr="00312974">
        <w:rPr>
          <w:rPrChange w:id="6278" w:author="Rodion" w:date="2019-12-09T02:09:00Z">
            <w:rPr/>
          </w:rPrChange>
        </w:rPr>
        <w:t xml:space="preserve"> наведено у </w:t>
      </w:r>
      <w:del w:id="6279" w:author="Rodion Kharabet" w:date="2019-12-06T03:02:00Z">
        <w:r w:rsidR="00F51806" w:rsidRPr="00312974" w:rsidDel="006B702B">
          <w:rPr>
            <w:rPrChange w:id="6280" w:author="Rodion" w:date="2019-12-09T02:09:00Z">
              <w:rPr/>
            </w:rPrChange>
          </w:rPr>
          <w:delText>таблиці 4.</w:delText>
        </w:r>
      </w:del>
      <w:ins w:id="6281" w:author="Rodion Kharabet" w:date="2019-12-06T03:02:00Z">
        <w:r w:rsidR="006B702B" w:rsidRPr="00312974">
          <w:rPr>
            <w:rPrChange w:id="6282" w:author="Rodion" w:date="2019-12-09T02:09:00Z">
              <w:rPr/>
            </w:rPrChange>
          </w:rPr>
          <w:t>таблиці 3.</w:t>
        </w:r>
      </w:ins>
      <w:r w:rsidR="00F51806" w:rsidRPr="00312974">
        <w:rPr>
          <w:rPrChange w:id="6283" w:author="Rodion" w:date="2019-12-09T02:09:00Z">
            <w:rPr/>
          </w:rPrChange>
        </w:rPr>
        <w:t>7.</w:t>
      </w:r>
    </w:p>
    <w:p w14:paraId="26C9F27A" w14:textId="77777777" w:rsidR="00F51806" w:rsidRPr="00312974" w:rsidRDefault="00F51806" w:rsidP="00F51806">
      <w:pPr>
        <w:rPr>
          <w:rPrChange w:id="6284" w:author="Rodion" w:date="2019-12-09T02:09:00Z">
            <w:rPr/>
          </w:rPrChange>
        </w:rPr>
      </w:pPr>
    </w:p>
    <w:p w14:paraId="638238A9" w14:textId="4ECCF53D" w:rsidR="00D44BBC" w:rsidRPr="00312974" w:rsidRDefault="00F51806" w:rsidP="00F51806">
      <w:pPr>
        <w:rPr>
          <w:rPrChange w:id="6285" w:author="Rodion" w:date="2019-12-09T02:09:00Z">
            <w:rPr/>
          </w:rPrChange>
        </w:rPr>
      </w:pPr>
      <w:del w:id="6286" w:author="Rodion Kharabet" w:date="2019-12-06T03:02:00Z">
        <w:r w:rsidRPr="00312974" w:rsidDel="006B702B">
          <w:rPr>
            <w:rPrChange w:id="6287" w:author="Rodion" w:date="2019-12-09T02:09:00Z">
              <w:rPr/>
            </w:rPrChange>
          </w:rPr>
          <w:delText>Таблиця 4.</w:delText>
        </w:r>
      </w:del>
      <w:ins w:id="6288" w:author="Rodion Kharabet" w:date="2019-12-06T03:02:00Z">
        <w:r w:rsidR="006B702B" w:rsidRPr="00312974">
          <w:rPr>
            <w:rPrChange w:id="6289" w:author="Rodion" w:date="2019-12-09T02:09:00Z">
              <w:rPr/>
            </w:rPrChange>
          </w:rPr>
          <w:t>Таблиця 3.</w:t>
        </w:r>
      </w:ins>
      <w:r w:rsidRPr="00312974">
        <w:rPr>
          <w:rPrChange w:id="6290" w:author="Rodion" w:date="2019-12-09T02:09:00Z">
            <w:rPr/>
          </w:rPrChange>
        </w:rPr>
        <w:t>7</w:t>
      </w:r>
    </w:p>
    <w:tbl>
      <w:tblPr>
        <w:tblStyle w:val="TableGrid"/>
        <w:tblW w:w="0" w:type="auto"/>
        <w:tblLook w:val="04A0" w:firstRow="1" w:lastRow="0" w:firstColumn="1" w:lastColumn="0" w:noHBand="0" w:noVBand="1"/>
      </w:tblPr>
      <w:tblGrid>
        <w:gridCol w:w="5234"/>
        <w:gridCol w:w="5242"/>
      </w:tblGrid>
      <w:tr w:rsidR="00D44BBC" w:rsidRPr="00312974" w14:paraId="55753734" w14:textId="77777777" w:rsidTr="00A54298">
        <w:trPr>
          <w:trHeight w:val="600"/>
        </w:trPr>
        <w:tc>
          <w:tcPr>
            <w:tcW w:w="5265" w:type="dxa"/>
            <w:vMerge w:val="restart"/>
          </w:tcPr>
          <w:p w14:paraId="15C4A5FB" w14:textId="5E531D0A" w:rsidR="00D44BBC" w:rsidRPr="00312974" w:rsidRDefault="00796E15" w:rsidP="00A54298">
            <w:pPr>
              <w:ind w:firstLine="0"/>
              <w:rPr>
                <w:rPrChange w:id="6291" w:author="Rodion" w:date="2019-12-09T02:09:00Z">
                  <w:rPr/>
                </w:rPrChange>
              </w:rPr>
            </w:pPr>
            <w:proofErr w:type="spellStart"/>
            <w:r w:rsidRPr="00312974">
              <w:rPr>
                <w:rPrChange w:id="6292" w:author="Rodion" w:date="2019-12-09T02:09:00Z">
                  <w:rPr/>
                </w:rPrChange>
              </w:rPr>
              <w:t>rfid</w:t>
            </w:r>
            <w:proofErr w:type="spellEnd"/>
          </w:p>
        </w:tc>
        <w:tc>
          <w:tcPr>
            <w:tcW w:w="5265" w:type="dxa"/>
          </w:tcPr>
          <w:p w14:paraId="342047F4" w14:textId="77777777" w:rsidR="00D44BBC" w:rsidRPr="00312974" w:rsidRDefault="00D44BBC" w:rsidP="00A54298">
            <w:pPr>
              <w:ind w:firstLine="0"/>
              <w:rPr>
                <w:rPrChange w:id="6293" w:author="Rodion" w:date="2019-12-09T02:09:00Z">
                  <w:rPr/>
                </w:rPrChange>
              </w:rPr>
            </w:pPr>
            <w:r w:rsidRPr="00312974">
              <w:rPr>
                <w:rPrChange w:id="6294" w:author="Rodion" w:date="2019-12-09T02:09:00Z">
                  <w:rPr/>
                </w:rPrChange>
              </w:rPr>
              <w:t xml:space="preserve">Тип: </w:t>
            </w:r>
            <w:proofErr w:type="spellStart"/>
            <w:r w:rsidRPr="00312974">
              <w:rPr>
                <w:rPrChange w:id="6295" w:author="Rodion" w:date="2019-12-09T02:09:00Z">
                  <w:rPr/>
                </w:rPrChange>
              </w:rPr>
              <w:t>string</w:t>
            </w:r>
            <w:proofErr w:type="spellEnd"/>
          </w:p>
        </w:tc>
      </w:tr>
      <w:tr w:rsidR="00D44BBC" w:rsidRPr="00312974" w14:paraId="377B93AB" w14:textId="77777777" w:rsidTr="00A54298">
        <w:trPr>
          <w:trHeight w:val="600"/>
        </w:trPr>
        <w:tc>
          <w:tcPr>
            <w:tcW w:w="5265" w:type="dxa"/>
            <w:vMerge/>
          </w:tcPr>
          <w:p w14:paraId="0CD39E62" w14:textId="77777777" w:rsidR="00D44BBC" w:rsidRPr="00312974" w:rsidRDefault="00D44BBC" w:rsidP="00A54298">
            <w:pPr>
              <w:ind w:firstLine="0"/>
              <w:rPr>
                <w:rPrChange w:id="6296" w:author="Rodion" w:date="2019-12-09T02:09:00Z">
                  <w:rPr/>
                </w:rPrChange>
              </w:rPr>
            </w:pPr>
          </w:p>
        </w:tc>
        <w:tc>
          <w:tcPr>
            <w:tcW w:w="5265" w:type="dxa"/>
          </w:tcPr>
          <w:p w14:paraId="2D6FDCEF" w14:textId="298199B2" w:rsidR="00D44BBC" w:rsidRPr="00312974" w:rsidRDefault="00D44BBC" w:rsidP="00A54298">
            <w:pPr>
              <w:ind w:firstLine="0"/>
              <w:rPr>
                <w:rPrChange w:id="6297" w:author="Rodion" w:date="2019-12-09T02:09:00Z">
                  <w:rPr/>
                </w:rPrChange>
              </w:rPr>
            </w:pPr>
            <w:r w:rsidRPr="00312974">
              <w:rPr>
                <w:rPrChange w:id="6298" w:author="Rodion" w:date="2019-12-09T02:09:00Z">
                  <w:rPr/>
                </w:rPrChange>
              </w:rPr>
              <w:t xml:space="preserve">Опис: ідентифікатор </w:t>
            </w:r>
            <w:del w:id="6299" w:author="Rodion Kharabet" w:date="2019-12-06T02:57:00Z">
              <w:r w:rsidR="00796E15" w:rsidRPr="00312974" w:rsidDel="003E415E">
                <w:rPr>
                  <w:rPrChange w:id="6300" w:author="Rodion" w:date="2019-12-09T02:09:00Z">
                    <w:rPr/>
                  </w:rPrChange>
                </w:rPr>
                <w:delText>RFID мітки</w:delText>
              </w:r>
            </w:del>
            <w:ins w:id="6301" w:author="Rodion Kharabet" w:date="2019-12-06T02:57:00Z">
              <w:r w:rsidR="003E415E" w:rsidRPr="00312974">
                <w:rPr>
                  <w:rPrChange w:id="6302" w:author="Rodion" w:date="2019-12-09T02:09:00Z">
                    <w:rPr/>
                  </w:rPrChange>
                </w:rPr>
                <w:t>RFID-мітки</w:t>
              </w:r>
            </w:ins>
          </w:p>
        </w:tc>
      </w:tr>
    </w:tbl>
    <w:p w14:paraId="30D861BC" w14:textId="77777777" w:rsidR="003A4C40" w:rsidRPr="00312974" w:rsidRDefault="00D44BBC" w:rsidP="003A4C40">
      <w:pPr>
        <w:rPr>
          <w:rPrChange w:id="6303" w:author="Rodion" w:date="2019-12-09T02:09:00Z">
            <w:rPr/>
          </w:rPrChange>
        </w:rPr>
      </w:pPr>
      <w:r w:rsidRPr="00312974">
        <w:rPr>
          <w:rPrChange w:id="6304" w:author="Rodion" w:date="2019-12-09T02:09:00Z">
            <w:rPr/>
          </w:rPrChange>
        </w:rPr>
        <w:t xml:space="preserve">Якщо запит виконано успішно, тіло відповіді буде мати наступний вигляд у JSON форматі: </w:t>
      </w:r>
    </w:p>
    <w:p w14:paraId="5F1EFA6D" w14:textId="4EEB3836" w:rsidR="00D44BBC" w:rsidRPr="00312974" w:rsidRDefault="00D44BBC" w:rsidP="003A4C40">
      <w:pPr>
        <w:rPr>
          <w:rPrChange w:id="6305" w:author="Rodion" w:date="2019-12-09T02:09:00Z">
            <w:rPr/>
          </w:rPrChange>
        </w:rPr>
      </w:pPr>
      <w:r w:rsidRPr="00312974">
        <w:rPr>
          <w:rPrChange w:id="6306" w:author="Rodion" w:date="2019-12-09T02:09:00Z">
            <w:rPr/>
          </w:rPrChange>
        </w:rPr>
        <w:t xml:space="preserve">{ </w:t>
      </w:r>
      <w:proofErr w:type="spellStart"/>
      <w:r w:rsidRPr="00312974">
        <w:rPr>
          <w:rPrChange w:id="6307" w:author="Rodion" w:date="2019-12-09T02:09:00Z">
            <w:rPr/>
          </w:rPrChange>
        </w:rPr>
        <w:t>success</w:t>
      </w:r>
      <w:proofErr w:type="spellEnd"/>
      <w:r w:rsidRPr="00312974">
        <w:rPr>
          <w:rPrChange w:id="6308" w:author="Rodion" w:date="2019-12-09T02:09:00Z">
            <w:rPr/>
          </w:rPrChange>
        </w:rPr>
        <w:t xml:space="preserve">: </w:t>
      </w:r>
      <w:proofErr w:type="spellStart"/>
      <w:r w:rsidRPr="00312974">
        <w:rPr>
          <w:rPrChange w:id="6309" w:author="Rodion" w:date="2019-12-09T02:09:00Z">
            <w:rPr/>
          </w:rPrChange>
        </w:rPr>
        <w:t>true</w:t>
      </w:r>
      <w:proofErr w:type="spellEnd"/>
      <w:r w:rsidRPr="00312974">
        <w:rPr>
          <w:rPrChange w:id="6310" w:author="Rodion" w:date="2019-12-09T02:09:00Z">
            <w:rPr/>
          </w:rPrChange>
        </w:rPr>
        <w:t xml:space="preserve"> }</w:t>
      </w:r>
    </w:p>
    <w:p w14:paraId="55FB69BF" w14:textId="1C1DD516" w:rsidR="00D44BBC" w:rsidRPr="00312974" w:rsidRDefault="00326093" w:rsidP="003A4C40">
      <w:pPr>
        <w:rPr>
          <w:rPrChange w:id="6311" w:author="Rodion" w:date="2019-12-09T02:09:00Z">
            <w:rPr/>
          </w:rPrChange>
        </w:rPr>
      </w:pPr>
      <w:r w:rsidRPr="00312974">
        <w:rPr>
          <w:rPrChange w:id="6312" w:author="Rodion" w:date="2019-12-09T02:09:00Z">
            <w:rPr/>
          </w:rPrChange>
        </w:rPr>
        <w:t>За допомогою вищеописаних методів реалізована вся бізнес-логіка програмно-апаратного комплексу автоматизації. Всі пристрої, що так або інакше взаємодіють з товарами (камера смартфону, сканер штрих-коду, сканер RFID), надсилають отримані дані в якості параметрів до методів API через Інтернет.</w:t>
      </w:r>
    </w:p>
    <w:p w14:paraId="3F845DD9" w14:textId="782A3545" w:rsidR="003A4C40" w:rsidRPr="00312974" w:rsidRDefault="003A4C40" w:rsidP="00601511">
      <w:pPr>
        <w:ind w:firstLine="0"/>
        <w:rPr>
          <w:rPrChange w:id="6313" w:author="Rodion" w:date="2019-12-09T02:09:00Z">
            <w:rPr/>
          </w:rPrChange>
        </w:rPr>
      </w:pPr>
    </w:p>
    <w:p w14:paraId="064A9F51" w14:textId="6E79E5DC" w:rsidR="003A4C40" w:rsidRPr="00312974" w:rsidRDefault="003A4C40" w:rsidP="003A4C40">
      <w:pPr>
        <w:pStyle w:val="Heading3"/>
        <w:rPr>
          <w:rPrChange w:id="6314" w:author="Rodion" w:date="2019-12-09T02:09:00Z">
            <w:rPr/>
          </w:rPrChange>
        </w:rPr>
      </w:pPr>
      <w:del w:id="6315" w:author="Rodion Kharabet" w:date="2019-12-06T03:09:00Z">
        <w:r w:rsidRPr="00312974" w:rsidDel="005713BF">
          <w:rPr>
            <w:rPrChange w:id="6316" w:author="Rodion" w:date="2019-12-09T02:09:00Z">
              <w:rPr/>
            </w:rPrChange>
          </w:rPr>
          <w:delText>4</w:delText>
        </w:r>
      </w:del>
      <w:bookmarkStart w:id="6317" w:name="_Toc26763223"/>
      <w:ins w:id="6318" w:author="Rodion Kharabet" w:date="2019-12-06T03:09:00Z">
        <w:r w:rsidR="005713BF" w:rsidRPr="00312974">
          <w:rPr>
            <w:rPrChange w:id="6319" w:author="Rodion" w:date="2019-12-09T02:09:00Z">
              <w:rPr/>
            </w:rPrChange>
          </w:rPr>
          <w:t>3</w:t>
        </w:r>
      </w:ins>
      <w:r w:rsidRPr="00312974">
        <w:rPr>
          <w:rPrChange w:id="6320" w:author="Rodion" w:date="2019-12-09T02:09:00Z">
            <w:rPr/>
          </w:rPrChange>
        </w:rPr>
        <w:t>.</w:t>
      </w:r>
      <w:r w:rsidR="008A5660" w:rsidRPr="00312974">
        <w:rPr>
          <w:rPrChange w:id="6321" w:author="Rodion" w:date="2019-12-09T02:09:00Z">
            <w:rPr/>
          </w:rPrChange>
        </w:rPr>
        <w:t>3</w:t>
      </w:r>
      <w:r w:rsidRPr="00312974">
        <w:rPr>
          <w:rPrChange w:id="6322" w:author="Rodion" w:date="2019-12-09T02:09:00Z">
            <w:rPr/>
          </w:rPrChange>
        </w:rPr>
        <w:t>.2 Клієнтський веб-застосунок</w:t>
      </w:r>
      <w:bookmarkEnd w:id="6317"/>
    </w:p>
    <w:p w14:paraId="2DE468EC" w14:textId="77777777" w:rsidR="003A4C40" w:rsidRPr="00312974" w:rsidRDefault="003A4C40" w:rsidP="00601511">
      <w:pPr>
        <w:ind w:firstLine="0"/>
        <w:rPr>
          <w:rPrChange w:id="6323" w:author="Rodion" w:date="2019-12-09T02:09:00Z">
            <w:rPr/>
          </w:rPrChange>
        </w:rPr>
      </w:pPr>
    </w:p>
    <w:p w14:paraId="6B6C7A9F" w14:textId="19CB8189" w:rsidR="00AB4C62" w:rsidRPr="00312974" w:rsidRDefault="00326093" w:rsidP="003A4C40">
      <w:pPr>
        <w:rPr>
          <w:rPrChange w:id="6324" w:author="Rodion" w:date="2019-12-09T02:09:00Z">
            <w:rPr/>
          </w:rPrChange>
        </w:rPr>
      </w:pPr>
      <w:r w:rsidRPr="00312974">
        <w:rPr>
          <w:rPrChange w:id="6325" w:author="Rodion" w:date="2019-12-09T02:09:00Z">
            <w:rPr/>
          </w:rPrChange>
        </w:rPr>
        <w:t xml:space="preserve">Клієнтська частина представлена у вигляді веб-застосунку, що складається з кількох сторінок. </w:t>
      </w:r>
    </w:p>
    <w:p w14:paraId="6C9E0B84" w14:textId="22B57EA8" w:rsidR="00326093" w:rsidRPr="00312974" w:rsidRDefault="00DF273A" w:rsidP="003A4C40">
      <w:pPr>
        <w:rPr>
          <w:rPrChange w:id="6326" w:author="Rodion" w:date="2019-12-09T02:09:00Z">
            <w:rPr/>
          </w:rPrChange>
        </w:rPr>
      </w:pPr>
      <w:r w:rsidRPr="00312974">
        <w:rPr>
          <w:rPrChange w:id="6327" w:author="Rodion" w:date="2019-12-09T02:09:00Z">
            <w:rPr/>
          </w:rPrChange>
        </w:rPr>
        <w:lastRenderedPageBreak/>
        <w:t xml:space="preserve">Головна сторінка є основною та містить у собі </w:t>
      </w:r>
      <w:r w:rsidR="00831018" w:rsidRPr="00312974">
        <w:rPr>
          <w:rPrChange w:id="6328" w:author="Rodion" w:date="2019-12-09T02:09:00Z">
            <w:rPr/>
          </w:rPrChange>
        </w:rPr>
        <w:t>посилання на сторінки для додавання та видалення товарів</w:t>
      </w:r>
      <w:r w:rsidR="00AB4C62" w:rsidRPr="00312974">
        <w:rPr>
          <w:rPrChange w:id="6329" w:author="Rodion" w:date="2019-12-09T02:09:00Z">
            <w:rPr/>
          </w:rPrChange>
        </w:rPr>
        <w:t xml:space="preserve"> через камеру смартфону</w:t>
      </w:r>
      <w:r w:rsidR="00831018" w:rsidRPr="00312974">
        <w:rPr>
          <w:rPrChange w:id="6330" w:author="Rodion" w:date="2019-12-09T02:09:00Z">
            <w:rPr/>
          </w:rPrChange>
        </w:rPr>
        <w:t xml:space="preserve">, список </w:t>
      </w:r>
      <w:r w:rsidR="00AB4C62" w:rsidRPr="00312974">
        <w:rPr>
          <w:rPrChange w:id="6331" w:author="Rodion" w:date="2019-12-09T02:09:00Z">
            <w:rPr/>
          </w:rPrChange>
        </w:rPr>
        <w:t>наявних в домі товарів на поточний момент часу та кнопку для запису голосових команд.</w:t>
      </w:r>
      <w:r w:rsidR="00712AB7" w:rsidRPr="00312974">
        <w:rPr>
          <w:rPrChange w:id="6332" w:author="Rodion" w:date="2019-12-09T02:09:00Z">
            <w:rPr/>
          </w:rPrChange>
        </w:rPr>
        <w:t xml:space="preserve"> Список містить у собі записи з бази даних для товарів, що є в підсистемі моніторингу для поточного користувача. Кожен елемент списку складається найменування товару та кількості наявних одиниць цього товару. В кінці кожного рядка є функціональне меню, що складається з наступних елементів:</w:t>
      </w:r>
    </w:p>
    <w:p w14:paraId="27C8BD70" w14:textId="32F22DC2" w:rsidR="00712AB7" w:rsidRPr="00312974" w:rsidRDefault="00712AB7" w:rsidP="003A4C40">
      <w:pPr>
        <w:pStyle w:val="ListParagraph"/>
        <w:rPr>
          <w:rPrChange w:id="6333" w:author="Rodion" w:date="2019-12-09T02:09:00Z">
            <w:rPr/>
          </w:rPrChange>
        </w:rPr>
      </w:pPr>
      <w:r w:rsidRPr="00312974">
        <w:rPr>
          <w:rPrChange w:id="6334" w:author="Rodion" w:date="2019-12-09T02:09:00Z">
            <w:rPr/>
          </w:rPrChange>
        </w:rPr>
        <w:t xml:space="preserve">Прив’язати </w:t>
      </w:r>
      <w:del w:id="6335" w:author="Rodion Kharabet" w:date="2019-12-06T02:35:00Z">
        <w:r w:rsidRPr="00312974" w:rsidDel="00CA5EF9">
          <w:rPr>
            <w:rPrChange w:id="6336" w:author="Rodion" w:date="2019-12-09T02:09:00Z">
              <w:rPr/>
            </w:rPrChange>
          </w:rPr>
          <w:delText>RFID мітку</w:delText>
        </w:r>
      </w:del>
      <w:ins w:id="6337" w:author="Rodion Kharabet" w:date="2019-12-06T02:35:00Z">
        <w:r w:rsidR="00CA5EF9" w:rsidRPr="00312974">
          <w:rPr>
            <w:rPrChange w:id="6338" w:author="Rodion" w:date="2019-12-09T02:09:00Z">
              <w:rPr/>
            </w:rPrChange>
          </w:rPr>
          <w:t>RFID-мітку</w:t>
        </w:r>
      </w:ins>
      <w:r w:rsidRPr="00312974">
        <w:rPr>
          <w:rPrChange w:id="6339" w:author="Rodion" w:date="2019-12-09T02:09:00Z">
            <w:rPr/>
          </w:rPrChange>
        </w:rPr>
        <w:t>. При натисканні на ц</w:t>
      </w:r>
      <w:r w:rsidR="00877F23" w:rsidRPr="00312974">
        <w:rPr>
          <w:rPrChange w:id="6340" w:author="Rodion" w:date="2019-12-09T02:09:00Z">
            <w:rPr/>
          </w:rPrChange>
        </w:rPr>
        <w:t xml:space="preserve">ей пункт меню, якщо в системі існує вільна </w:t>
      </w:r>
      <w:del w:id="6341" w:author="Rodion" w:date="2019-12-05T23:59:00Z">
        <w:r w:rsidR="00877F23" w:rsidRPr="00312974" w:rsidDel="00AB0F99">
          <w:rPr>
            <w:rPrChange w:id="6342" w:author="Rodion" w:date="2019-12-09T02:09:00Z">
              <w:rPr/>
            </w:rPrChange>
          </w:rPr>
          <w:delText>RFID мітка</w:delText>
        </w:r>
      </w:del>
      <w:ins w:id="6343" w:author="Rodion" w:date="2019-12-05T23:59:00Z">
        <w:r w:rsidR="00AB0F99" w:rsidRPr="00312974">
          <w:rPr>
            <w:rPrChange w:id="6344" w:author="Rodion" w:date="2019-12-09T02:09:00Z">
              <w:rPr/>
            </w:rPrChange>
          </w:rPr>
          <w:t>RFID-мітка</w:t>
        </w:r>
      </w:ins>
      <w:r w:rsidR="00877F23" w:rsidRPr="00312974">
        <w:rPr>
          <w:rPrChange w:id="6345" w:author="Rodion" w:date="2019-12-09T02:09:00Z">
            <w:rPr/>
          </w:rPrChange>
        </w:rPr>
        <w:t>, то вона буде зв’язана з обраним товаром. Відповідний запис буде додано до бази даних.</w:t>
      </w:r>
    </w:p>
    <w:p w14:paraId="432475F1" w14:textId="5179570C" w:rsidR="00712AB7" w:rsidRPr="00312974" w:rsidRDefault="00712AB7" w:rsidP="003A4C40">
      <w:pPr>
        <w:pStyle w:val="ListParagraph"/>
        <w:rPr>
          <w:rPrChange w:id="6346" w:author="Rodion" w:date="2019-12-09T02:09:00Z">
            <w:rPr/>
          </w:rPrChange>
        </w:rPr>
      </w:pPr>
      <w:r w:rsidRPr="00312974">
        <w:rPr>
          <w:rPrChange w:id="6347" w:author="Rodion" w:date="2019-12-09T02:09:00Z">
            <w:rPr/>
          </w:rPrChange>
        </w:rPr>
        <w:t>Редагувати</w:t>
      </w:r>
      <w:r w:rsidR="00877F23" w:rsidRPr="00312974">
        <w:rPr>
          <w:rPrChange w:id="6348" w:author="Rodion" w:date="2019-12-09T02:09:00Z">
            <w:rPr/>
          </w:rPrChange>
        </w:rPr>
        <w:t xml:space="preserve">. </w:t>
      </w:r>
      <w:r w:rsidR="0038298E" w:rsidRPr="00312974">
        <w:rPr>
          <w:rPrChange w:id="6349" w:author="Rodion" w:date="2019-12-09T02:09:00Z">
            <w:rPr/>
          </w:rPrChange>
        </w:rPr>
        <w:t xml:space="preserve">Ця дія перенаправляє користувача на </w:t>
      </w:r>
      <w:r w:rsidR="006402FB" w:rsidRPr="00312974">
        <w:rPr>
          <w:rPrChange w:id="6350" w:author="Rodion" w:date="2019-12-09T02:09:00Z">
            <w:rPr/>
          </w:rPrChange>
        </w:rPr>
        <w:t>сторінку</w:t>
      </w:r>
      <w:r w:rsidR="0038298E" w:rsidRPr="00312974">
        <w:rPr>
          <w:rPrChange w:id="6351" w:author="Rodion" w:date="2019-12-09T02:09:00Z">
            <w:rPr/>
          </w:rPrChange>
        </w:rPr>
        <w:t xml:space="preserve"> редагування,  де можна </w:t>
      </w:r>
      <w:r w:rsidR="0042722F" w:rsidRPr="00312974">
        <w:rPr>
          <w:rPrChange w:id="6352" w:author="Rodion" w:date="2019-12-09T02:09:00Z">
            <w:rPr/>
          </w:rPrChange>
        </w:rPr>
        <w:t>змінити кількість наявних товарів. Це найпростіший засіб додавання або видалення якогось товару в процесі ведення домашнього господарства.</w:t>
      </w:r>
    </w:p>
    <w:p w14:paraId="2CC196BD" w14:textId="539D5410" w:rsidR="00712AB7" w:rsidRPr="00312974" w:rsidRDefault="00712AB7" w:rsidP="003A4C40">
      <w:pPr>
        <w:pStyle w:val="ListParagraph"/>
        <w:rPr>
          <w:rPrChange w:id="6353" w:author="Rodion" w:date="2019-12-09T02:09:00Z">
            <w:rPr/>
          </w:rPrChange>
        </w:rPr>
      </w:pPr>
      <w:r w:rsidRPr="00312974">
        <w:rPr>
          <w:rPrChange w:id="6354" w:author="Rodion" w:date="2019-12-09T02:09:00Z">
            <w:rPr/>
          </w:rPrChange>
        </w:rPr>
        <w:t>Видалити</w:t>
      </w:r>
      <w:r w:rsidR="0042722F" w:rsidRPr="00312974">
        <w:rPr>
          <w:rPrChange w:id="6355" w:author="Rodion" w:date="2019-12-09T02:09:00Z">
            <w:rPr/>
          </w:rPrChange>
        </w:rPr>
        <w:t xml:space="preserve">. </w:t>
      </w:r>
      <w:r w:rsidR="0038298E" w:rsidRPr="00312974">
        <w:rPr>
          <w:rPrChange w:id="6356" w:author="Rodion" w:date="2019-12-09T02:09:00Z">
            <w:rPr/>
          </w:rPrChange>
        </w:rPr>
        <w:t>Ця дія</w:t>
      </w:r>
      <w:r w:rsidR="0042722F" w:rsidRPr="00312974">
        <w:rPr>
          <w:rPrChange w:id="6357" w:author="Rodion" w:date="2019-12-09T02:09:00Z">
            <w:rPr/>
          </w:rPrChange>
        </w:rPr>
        <w:t xml:space="preserve"> повністю видаляє запис про обраний товар з бази даних</w:t>
      </w:r>
      <w:r w:rsidR="0012177D" w:rsidRPr="00312974">
        <w:rPr>
          <w:rPrChange w:id="6358" w:author="Rodion" w:date="2019-12-09T02:09:00Z">
            <w:rPr/>
          </w:rPrChange>
        </w:rPr>
        <w:t xml:space="preserve"> для поточного користувача.</w:t>
      </w:r>
      <w:r w:rsidR="0042722F" w:rsidRPr="00312974">
        <w:rPr>
          <w:rPrChange w:id="6359" w:author="Rodion" w:date="2019-12-09T02:09:00Z">
            <w:rPr/>
          </w:rPrChange>
        </w:rPr>
        <w:t xml:space="preserve"> </w:t>
      </w:r>
    </w:p>
    <w:p w14:paraId="7A71867B" w14:textId="4EF5F737" w:rsidR="00F1013F" w:rsidRPr="00312974" w:rsidRDefault="00F1013F">
      <w:pPr>
        <w:rPr>
          <w:ins w:id="6360" w:author="Rodion Kharabet" w:date="2019-12-06T03:11:00Z"/>
          <w:rPrChange w:id="6361" w:author="Rodion" w:date="2019-12-09T02:09:00Z">
            <w:rPr>
              <w:ins w:id="6362" w:author="Rodion Kharabet" w:date="2019-12-06T03:11:00Z"/>
            </w:rPr>
          </w:rPrChange>
        </w:rPr>
        <w:pPrChange w:id="6363" w:author="Rodion Kharabet" w:date="2019-12-06T03:11:00Z">
          <w:pPr>
            <w:pStyle w:val="ListParagraph"/>
          </w:pPr>
        </w:pPrChange>
      </w:pPr>
      <w:moveToRangeStart w:id="6364" w:author="Rodion Kharabet" w:date="2019-12-06T03:10:00Z" w:name="move26494243"/>
      <w:moveTo w:id="6365" w:author="Rodion Kharabet" w:date="2019-12-06T03:10:00Z">
        <w:r w:rsidRPr="00312974">
          <w:rPr>
            <w:rPrChange w:id="6366" w:author="Rodion" w:date="2019-12-09T02:09:00Z">
              <w:rPr/>
            </w:rPrChange>
          </w:rPr>
          <w:t>Веб-застосунок підтримує управління голосом. Таке управління може виявитись для користувачів більш зручним, ніж послідовність дій, пов'язаних із скануванням штрих-коду за допомогою камери смартфону. Особливо наявність такого функціоналу полегшить користування мобільним веб-додатком людям з обмеженими можливостями. Для забезпечення базової взаємодії з товарами, керування підтримує дві команди: на додавання та на видалення товару з підсистеми моніторингу. Для коректного виконання команди необхідно чітко вимовити найменування товару саме так, як воно відображається в веб-застосунку. Тому що пошук товару буде здійснюватися саме за назвою, а не за ідентифікатором що нанесений на упаковці товару.</w:t>
        </w:r>
      </w:moveTo>
    </w:p>
    <w:p w14:paraId="4D19D238" w14:textId="23512491" w:rsidR="00F1013F" w:rsidRPr="00312974" w:rsidDel="00F1013F" w:rsidRDefault="00F1013F" w:rsidP="00F1013F">
      <w:pPr>
        <w:ind w:firstLine="0"/>
        <w:rPr>
          <w:del w:id="6367" w:author="Rodion Kharabet" w:date="2019-12-06T03:11:00Z"/>
          <w:rPrChange w:id="6368" w:author="Rodion" w:date="2019-12-09T02:09:00Z">
            <w:rPr>
              <w:del w:id="6369" w:author="Rodion Kharabet" w:date="2019-12-06T03:11:00Z"/>
            </w:rPr>
          </w:rPrChange>
        </w:rPr>
      </w:pPr>
      <w:ins w:id="6370" w:author="Rodion Kharabet" w:date="2019-12-06T03:11:00Z">
        <w:r w:rsidRPr="00312974">
          <w:rPr>
            <w:rPrChange w:id="6371" w:author="Rodion" w:date="2019-12-09T02:09:00Z">
              <w:rPr/>
            </w:rPrChange>
          </w:rPr>
          <w:t>Щоб здійснити голосове управління, необхідно на головній сторінці натиснути червону кнопку</w:t>
        </w:r>
      </w:ins>
      <w:ins w:id="6372" w:author="Rodion Kharabet" w:date="2019-12-06T03:12:00Z">
        <w:r w:rsidRPr="00312974">
          <w:rPr>
            <w:rPrChange w:id="6373" w:author="Rodion" w:date="2019-12-09T02:09:00Z">
              <w:rPr/>
            </w:rPrChange>
          </w:rPr>
          <w:t xml:space="preserve"> (вигляд головної сторінки наведено на рисунку 3.6)</w:t>
        </w:r>
      </w:ins>
      <w:ins w:id="6374" w:author="Rodion Kharabet" w:date="2019-12-06T03:11:00Z">
        <w:r w:rsidRPr="00312974">
          <w:rPr>
            <w:rPrChange w:id="6375" w:author="Rodion" w:date="2019-12-09T02:09:00Z">
              <w:rPr/>
            </w:rPrChange>
          </w:rPr>
          <w:t xml:space="preserve">. Це призведе до активації мікрофону пристрою та початку запису голосової команди. Наступним кроком </w:t>
        </w:r>
        <w:r w:rsidRPr="00312974">
          <w:rPr>
            <w:rPrChange w:id="6376" w:author="Rodion" w:date="2019-12-09T02:09:00Z">
              <w:rPr/>
            </w:rPrChange>
          </w:rPr>
          <w:lastRenderedPageBreak/>
          <w:t xml:space="preserve">людина має вимовити команду згідно шаблону, що складається з дії (додавання або видалення) та найменування товару, до якого необхідно застосувати цю дію. </w:t>
        </w:r>
      </w:ins>
    </w:p>
    <w:p w14:paraId="7AF49987" w14:textId="77777777" w:rsidR="00F1013F" w:rsidRPr="00312974" w:rsidRDefault="00F1013F">
      <w:pPr>
        <w:rPr>
          <w:ins w:id="6377" w:author="Rodion Kharabet" w:date="2019-12-06T03:13:00Z"/>
          <w:moveTo w:id="6378" w:author="Rodion Kharabet" w:date="2019-12-06T03:10:00Z"/>
          <w:rPrChange w:id="6379" w:author="Rodion" w:date="2019-12-09T02:09:00Z">
            <w:rPr>
              <w:ins w:id="6380" w:author="Rodion Kharabet" w:date="2019-12-06T03:13:00Z"/>
              <w:moveTo w:id="6381" w:author="Rodion Kharabet" w:date="2019-12-06T03:10:00Z"/>
            </w:rPr>
          </w:rPrChange>
        </w:rPr>
        <w:pPrChange w:id="6382" w:author="Rodion Kharabet" w:date="2019-12-06T03:12:00Z">
          <w:pPr>
            <w:pStyle w:val="ListParagraph"/>
          </w:pPr>
        </w:pPrChange>
      </w:pPr>
    </w:p>
    <w:moveToRangeEnd w:id="6364"/>
    <w:p w14:paraId="73B05EC2" w14:textId="16C0264F" w:rsidR="00F1013F" w:rsidRPr="00312974" w:rsidRDefault="000F1156">
      <w:pPr>
        <w:ind w:firstLine="0"/>
        <w:rPr>
          <w:rPrChange w:id="6383" w:author="Rodion" w:date="2019-12-09T02:09:00Z">
            <w:rPr/>
          </w:rPrChange>
        </w:rPr>
        <w:pPrChange w:id="6384" w:author="Rodion Kharabet" w:date="2019-12-06T03:12:00Z">
          <w:pPr/>
        </w:pPrChange>
      </w:pPr>
      <w:del w:id="6385" w:author="Rodion Kharabet" w:date="2019-12-06T03:12:00Z">
        <w:r w:rsidRPr="00312974" w:rsidDel="00F1013F">
          <w:rPr>
            <w:rPrChange w:id="6386" w:author="Rodion" w:date="2019-12-09T02:09:00Z">
              <w:rPr/>
            </w:rPrChange>
          </w:rPr>
          <w:delText xml:space="preserve">Вигляд головної сторінки наведено на </w:delText>
        </w:r>
      </w:del>
      <w:del w:id="6387" w:author="Rodion Kharabet" w:date="2019-12-06T02:44:00Z">
        <w:r w:rsidRPr="00312974" w:rsidDel="007F1A84">
          <w:rPr>
            <w:rPrChange w:id="6388" w:author="Rodion" w:date="2019-12-09T02:09:00Z">
              <w:rPr/>
            </w:rPrChange>
          </w:rPr>
          <w:delText>рисунку 4.</w:delText>
        </w:r>
      </w:del>
      <w:del w:id="6389" w:author="Rodion Kharabet" w:date="2019-12-06T03:12:00Z">
        <w:r w:rsidRPr="00312974" w:rsidDel="00F1013F">
          <w:rPr>
            <w:rPrChange w:id="6390" w:author="Rodion" w:date="2019-12-09T02:09:00Z">
              <w:rPr/>
            </w:rPrChange>
          </w:rPr>
          <w:delText>6</w:delText>
        </w:r>
      </w:del>
    </w:p>
    <w:p w14:paraId="6CE409C5" w14:textId="74E70D85" w:rsidR="00831018" w:rsidRPr="00312974" w:rsidRDefault="00DF1D17" w:rsidP="00831018">
      <w:pPr>
        <w:ind w:firstLine="0"/>
        <w:jc w:val="center"/>
        <w:rPr>
          <w:rPrChange w:id="6391" w:author="Rodion" w:date="2019-12-09T02:09:00Z">
            <w:rPr/>
          </w:rPrChange>
        </w:rPr>
      </w:pPr>
      <w:r w:rsidRPr="00030B2B">
        <w:rPr>
          <w:noProof/>
        </w:rPr>
        <w:drawing>
          <wp:inline distT="0" distB="0" distL="0" distR="0" wp14:anchorId="17C86789" wp14:editId="76DBC46A">
            <wp:extent cx="3326027" cy="618172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9219" cy="6187657"/>
                    </a:xfrm>
                    <a:prstGeom prst="rect">
                      <a:avLst/>
                    </a:prstGeom>
                    <a:noFill/>
                    <a:ln>
                      <a:noFill/>
                    </a:ln>
                  </pic:spPr>
                </pic:pic>
              </a:graphicData>
            </a:graphic>
          </wp:inline>
        </w:drawing>
      </w:r>
      <w:r w:rsidRPr="00030B2B">
        <w:t>’</w:t>
      </w:r>
    </w:p>
    <w:p w14:paraId="5EFE93E3" w14:textId="254FBA8A" w:rsidR="000F1156" w:rsidRPr="00312974" w:rsidRDefault="000F1156" w:rsidP="00831018">
      <w:pPr>
        <w:ind w:firstLine="0"/>
        <w:jc w:val="center"/>
        <w:rPr>
          <w:rPrChange w:id="6392" w:author="Rodion" w:date="2019-12-09T02:09:00Z">
            <w:rPr/>
          </w:rPrChange>
        </w:rPr>
      </w:pPr>
      <w:del w:id="6393" w:author="Rodion Kharabet" w:date="2019-12-06T02:45:00Z">
        <w:r w:rsidRPr="00312974" w:rsidDel="007F1A84">
          <w:rPr>
            <w:rPrChange w:id="6394" w:author="Rodion" w:date="2019-12-09T02:09:00Z">
              <w:rPr/>
            </w:rPrChange>
          </w:rPr>
          <w:delText>Рисунок 4.</w:delText>
        </w:r>
      </w:del>
      <w:ins w:id="6395" w:author="Rodion Kharabet" w:date="2019-12-06T02:45:00Z">
        <w:r w:rsidR="007F1A84" w:rsidRPr="00312974">
          <w:rPr>
            <w:rPrChange w:id="6396" w:author="Rodion" w:date="2019-12-09T02:09:00Z">
              <w:rPr/>
            </w:rPrChange>
          </w:rPr>
          <w:t>Рисунок 3.</w:t>
        </w:r>
      </w:ins>
      <w:r w:rsidRPr="00312974">
        <w:rPr>
          <w:rPrChange w:id="6397" w:author="Rodion" w:date="2019-12-09T02:09:00Z">
            <w:rPr/>
          </w:rPrChange>
        </w:rPr>
        <w:t>6 – Головна сторінка веб-застосунку</w:t>
      </w:r>
    </w:p>
    <w:p w14:paraId="6E59C838" w14:textId="77777777" w:rsidR="000F1156" w:rsidRPr="00312974" w:rsidRDefault="000F1156" w:rsidP="00831018">
      <w:pPr>
        <w:ind w:firstLine="0"/>
        <w:jc w:val="center"/>
        <w:rPr>
          <w:rPrChange w:id="6398" w:author="Rodion" w:date="2019-12-09T02:09:00Z">
            <w:rPr/>
          </w:rPrChange>
        </w:rPr>
      </w:pPr>
    </w:p>
    <w:p w14:paraId="7401FEEF" w14:textId="3C574151" w:rsidR="00362B9B" w:rsidRPr="00312974" w:rsidDel="00F1013F" w:rsidRDefault="00804A04" w:rsidP="00DF1D17">
      <w:pPr>
        <w:rPr>
          <w:moveFrom w:id="6399" w:author="Rodion Kharabet" w:date="2019-12-06T03:10:00Z"/>
          <w:rPrChange w:id="6400" w:author="Rodion" w:date="2019-12-09T02:09:00Z">
            <w:rPr>
              <w:moveFrom w:id="6401" w:author="Rodion Kharabet" w:date="2019-12-06T03:10:00Z"/>
            </w:rPr>
          </w:rPrChange>
        </w:rPr>
      </w:pPr>
      <w:moveFromRangeStart w:id="6402" w:author="Rodion Kharabet" w:date="2019-12-06T03:10:00Z" w:name="move26494243"/>
      <w:moveFrom w:id="6403" w:author="Rodion Kharabet" w:date="2019-12-06T03:10:00Z">
        <w:r w:rsidRPr="00312974" w:rsidDel="00F1013F">
          <w:rPr>
            <w:rPrChange w:id="6404" w:author="Rodion" w:date="2019-12-09T02:09:00Z">
              <w:rPr/>
            </w:rPrChange>
          </w:rPr>
          <w:t xml:space="preserve">Веб-застосунок підтримує управління голосом. Таке управління може виявитись для користувачів більш зручним, ніж послідовність дій, пов'язаних із скануванням штрих-коду за допомогою камери смартфону. Особливо </w:t>
        </w:r>
        <w:r w:rsidR="006402FB" w:rsidRPr="00312974" w:rsidDel="00F1013F">
          <w:rPr>
            <w:rPrChange w:id="6405" w:author="Rodion" w:date="2019-12-09T02:09:00Z">
              <w:rPr/>
            </w:rPrChange>
          </w:rPr>
          <w:t>наявність</w:t>
        </w:r>
        <w:r w:rsidRPr="00312974" w:rsidDel="00F1013F">
          <w:rPr>
            <w:rPrChange w:id="6406" w:author="Rodion" w:date="2019-12-09T02:09:00Z">
              <w:rPr/>
            </w:rPrChange>
          </w:rPr>
          <w:t xml:space="preserve"> такого функціоналу полегшить користування мобільним веб-додатком людям з обмеженими можливостями. </w:t>
        </w:r>
        <w:r w:rsidR="00362B9B" w:rsidRPr="00312974" w:rsidDel="00F1013F">
          <w:rPr>
            <w:rPrChange w:id="6407" w:author="Rodion" w:date="2019-12-09T02:09:00Z">
              <w:rPr/>
            </w:rPrChange>
          </w:rPr>
          <w:t xml:space="preserve">Для забезпечення базової взаємодії з товарами, керування </w:t>
        </w:r>
        <w:r w:rsidR="006402FB" w:rsidRPr="00312974" w:rsidDel="00F1013F">
          <w:rPr>
            <w:rPrChange w:id="6408" w:author="Rodion" w:date="2019-12-09T02:09:00Z">
              <w:rPr/>
            </w:rPrChange>
          </w:rPr>
          <w:t>підтримує</w:t>
        </w:r>
        <w:r w:rsidR="00362B9B" w:rsidRPr="00312974" w:rsidDel="00F1013F">
          <w:rPr>
            <w:rPrChange w:id="6409" w:author="Rodion" w:date="2019-12-09T02:09:00Z">
              <w:rPr/>
            </w:rPrChange>
          </w:rPr>
          <w:t xml:space="preserve"> дві команди: на додавання та на видалення товару з підсистеми моніторингу. Для коректного виконання команди необхідно чітко вимовити найменування товару саме так, як воно відображається в веб-застосунку. </w:t>
        </w:r>
        <w:r w:rsidR="006402FB" w:rsidRPr="00312974" w:rsidDel="00F1013F">
          <w:rPr>
            <w:rPrChange w:id="6410" w:author="Rodion" w:date="2019-12-09T02:09:00Z">
              <w:rPr/>
            </w:rPrChange>
          </w:rPr>
          <w:t>Тому що</w:t>
        </w:r>
        <w:r w:rsidR="00362B9B" w:rsidRPr="00312974" w:rsidDel="00F1013F">
          <w:rPr>
            <w:rPrChange w:id="6411" w:author="Rodion" w:date="2019-12-09T02:09:00Z">
              <w:rPr/>
            </w:rPrChange>
          </w:rPr>
          <w:t xml:space="preserve"> пошук товару буде здійснюватися саме за назвою, а не за ідентифікатором що нанесений на упаковці товару.</w:t>
        </w:r>
      </w:moveFrom>
    </w:p>
    <w:moveFromRangeEnd w:id="6402"/>
    <w:p w14:paraId="7BA0FB35" w14:textId="770D294A" w:rsidR="00804A04" w:rsidRPr="00312974" w:rsidRDefault="00EC2284" w:rsidP="00DF1D17">
      <w:pPr>
        <w:rPr>
          <w:rPrChange w:id="6412" w:author="Rodion" w:date="2019-12-09T02:09:00Z">
            <w:rPr/>
          </w:rPrChange>
        </w:rPr>
      </w:pPr>
      <w:del w:id="6413" w:author="Rodion Kharabet" w:date="2019-12-06T03:11:00Z">
        <w:r w:rsidRPr="00312974" w:rsidDel="00F1013F">
          <w:rPr>
            <w:rPrChange w:id="6414" w:author="Rodion" w:date="2019-12-09T02:09:00Z">
              <w:rPr/>
            </w:rPrChange>
          </w:rPr>
          <w:delText xml:space="preserve">Щоб </w:delText>
        </w:r>
        <w:r w:rsidR="006E01E3" w:rsidRPr="00312974" w:rsidDel="00F1013F">
          <w:rPr>
            <w:rPrChange w:id="6415" w:author="Rodion" w:date="2019-12-09T02:09:00Z">
              <w:rPr/>
            </w:rPrChange>
          </w:rPr>
          <w:delText xml:space="preserve">здійснити голосове управління, необхідно на головній сторінці натиснути червону кнопку. Це призведе до активації мікрофону пристрою та початку запису </w:delText>
        </w:r>
        <w:r w:rsidR="006402FB" w:rsidRPr="00312974" w:rsidDel="00F1013F">
          <w:rPr>
            <w:rPrChange w:id="6416" w:author="Rodion" w:date="2019-12-09T02:09:00Z">
              <w:rPr/>
            </w:rPrChange>
          </w:rPr>
          <w:delText>голосової</w:delText>
        </w:r>
        <w:r w:rsidR="006E01E3" w:rsidRPr="00312974" w:rsidDel="00F1013F">
          <w:rPr>
            <w:rPrChange w:id="6417" w:author="Rodion" w:date="2019-12-09T02:09:00Z">
              <w:rPr/>
            </w:rPrChange>
          </w:rPr>
          <w:delText xml:space="preserve"> команди. Наступним кроком людина має вимовити команду</w:delText>
        </w:r>
        <w:r w:rsidR="008A3B90" w:rsidRPr="00312974" w:rsidDel="00F1013F">
          <w:rPr>
            <w:rPrChange w:id="6418" w:author="Rodion" w:date="2019-12-09T02:09:00Z">
              <w:rPr/>
            </w:rPrChange>
          </w:rPr>
          <w:delText xml:space="preserve"> згідно шаблону</w:delText>
        </w:r>
        <w:r w:rsidR="006E01E3" w:rsidRPr="00312974" w:rsidDel="00F1013F">
          <w:rPr>
            <w:rPrChange w:id="6419" w:author="Rodion" w:date="2019-12-09T02:09:00Z">
              <w:rPr/>
            </w:rPrChange>
          </w:rPr>
          <w:delText xml:space="preserve">, що </w:delText>
        </w:r>
        <w:r w:rsidR="008A3B90" w:rsidRPr="00312974" w:rsidDel="00F1013F">
          <w:rPr>
            <w:rPrChange w:id="6420" w:author="Rodion" w:date="2019-12-09T02:09:00Z">
              <w:rPr/>
            </w:rPrChange>
          </w:rPr>
          <w:delText>складається</w:delText>
        </w:r>
        <w:r w:rsidR="006E01E3" w:rsidRPr="00312974" w:rsidDel="00F1013F">
          <w:rPr>
            <w:rPrChange w:id="6421" w:author="Rodion" w:date="2019-12-09T02:09:00Z">
              <w:rPr/>
            </w:rPrChange>
          </w:rPr>
          <w:delText xml:space="preserve"> з дії (додавання або видалення) та найменування товару, до якого необхідно застосувати цю дію</w:delText>
        </w:r>
        <w:r w:rsidR="007F7511" w:rsidRPr="00312974" w:rsidDel="00F1013F">
          <w:rPr>
            <w:rPrChange w:id="6422" w:author="Rodion" w:date="2019-12-09T02:09:00Z">
              <w:rPr/>
            </w:rPrChange>
          </w:rPr>
          <w:delText xml:space="preserve">. </w:delText>
        </w:r>
      </w:del>
      <w:r w:rsidR="007F7511" w:rsidRPr="00312974">
        <w:rPr>
          <w:rPrChange w:id="6423" w:author="Rodion" w:date="2019-12-09T02:09:00Z">
            <w:rPr/>
          </w:rPrChange>
        </w:rPr>
        <w:t xml:space="preserve">У спливаючому вікні буде відображено результат розпізнавання команди. </w:t>
      </w:r>
      <w:r w:rsidR="001B2A55" w:rsidRPr="00312974">
        <w:rPr>
          <w:rPrChange w:id="6424" w:author="Rodion" w:date="2019-12-09T02:09:00Z">
            <w:rPr/>
          </w:rPrChange>
        </w:rPr>
        <w:t xml:space="preserve">Оскільки навіть сучасні алгоритми не гарантують точного розпізнавання людської мови </w:t>
      </w:r>
      <w:r w:rsidR="001B2A55" w:rsidRPr="00312974">
        <w:rPr>
          <w:rPrChange w:id="6425" w:author="Rodion" w:date="2019-12-09T02:09:00Z">
            <w:rPr/>
          </w:rPrChange>
        </w:rPr>
        <w:lastRenderedPageBreak/>
        <w:t xml:space="preserve">українською, такий спосіб підтвердження дії є доречним. </w:t>
      </w:r>
      <w:r w:rsidR="007F7511" w:rsidRPr="00312974">
        <w:rPr>
          <w:rPrChange w:id="6426" w:author="Rodion" w:date="2019-12-09T02:09:00Z">
            <w:rPr/>
          </w:rPrChange>
        </w:rPr>
        <w:t xml:space="preserve">Якщо команду було розібрано правильно – до API веб-застосунку автоматично будуть здійснені відповідні запити. Користувачу </w:t>
      </w:r>
      <w:r w:rsidR="005077CF" w:rsidRPr="00312974">
        <w:rPr>
          <w:rPrChange w:id="6427" w:author="Rodion" w:date="2019-12-09T02:09:00Z">
            <w:rPr/>
          </w:rPrChange>
        </w:rPr>
        <w:t>лише буде відображена</w:t>
      </w:r>
      <w:r w:rsidR="007F7511" w:rsidRPr="00312974">
        <w:rPr>
          <w:rPrChange w:id="6428" w:author="Rodion" w:date="2019-12-09T02:09:00Z">
            <w:rPr/>
          </w:rPrChange>
        </w:rPr>
        <w:t xml:space="preserve"> інформація про успішне виконання операції.</w:t>
      </w:r>
      <w:r w:rsidR="000316AD" w:rsidRPr="00312974">
        <w:rPr>
          <w:rPrChange w:id="6429" w:author="Rodion" w:date="2019-12-09T02:09:00Z">
            <w:rPr/>
          </w:rPrChange>
        </w:rPr>
        <w:t xml:space="preserve"> Якщо голосова команда була розпізнана, але не відповідала вищеописаному шаблону команди, користувача буде сповіщено про це, та відображено на головній сторінці текст, що було розпізнано. </w:t>
      </w:r>
    </w:p>
    <w:p w14:paraId="1EF9FAFD" w14:textId="77777777" w:rsidR="008569C2" w:rsidRPr="00312974" w:rsidRDefault="00221E57" w:rsidP="00DF1D17">
      <w:pPr>
        <w:rPr>
          <w:rPrChange w:id="6430" w:author="Rodion" w:date="2019-12-09T02:09:00Z">
            <w:rPr/>
          </w:rPrChange>
        </w:rPr>
      </w:pPr>
      <w:r w:rsidRPr="00312974">
        <w:rPr>
          <w:rPrChange w:id="6431" w:author="Rodion" w:date="2019-12-09T02:09:00Z">
            <w:rPr/>
          </w:rPrChange>
        </w:rPr>
        <w:t xml:space="preserve">Для реалізації розпізнавання людської мови, в веб-застосунку було використано </w:t>
      </w:r>
      <w:proofErr w:type="spellStart"/>
      <w:r w:rsidRPr="00312974">
        <w:rPr>
          <w:rPrChange w:id="6432" w:author="Rodion" w:date="2019-12-09T02:09:00Z">
            <w:rPr/>
          </w:rPrChange>
        </w:rPr>
        <w:t>Web</w:t>
      </w:r>
      <w:proofErr w:type="spellEnd"/>
      <w:r w:rsidRPr="00312974">
        <w:rPr>
          <w:rPrChange w:id="6433" w:author="Rodion" w:date="2019-12-09T02:09:00Z">
            <w:rPr/>
          </w:rPrChange>
        </w:rPr>
        <w:t xml:space="preserve"> </w:t>
      </w:r>
      <w:proofErr w:type="spellStart"/>
      <w:r w:rsidRPr="00312974">
        <w:rPr>
          <w:rPrChange w:id="6434" w:author="Rodion" w:date="2019-12-09T02:09:00Z">
            <w:rPr/>
          </w:rPrChange>
        </w:rPr>
        <w:t>Speech</w:t>
      </w:r>
      <w:proofErr w:type="spellEnd"/>
      <w:r w:rsidRPr="00312974">
        <w:rPr>
          <w:rPrChange w:id="6435" w:author="Rodion" w:date="2019-12-09T02:09:00Z">
            <w:rPr/>
          </w:rPrChange>
        </w:rPr>
        <w:t xml:space="preserve"> API. </w:t>
      </w:r>
      <w:proofErr w:type="spellStart"/>
      <w:r w:rsidR="00D80F59" w:rsidRPr="00312974">
        <w:rPr>
          <w:rPrChange w:id="6436" w:author="Rodion" w:date="2019-12-09T02:09:00Z">
            <w:rPr/>
          </w:rPrChange>
        </w:rPr>
        <w:t>Web</w:t>
      </w:r>
      <w:proofErr w:type="spellEnd"/>
      <w:r w:rsidR="00D80F59" w:rsidRPr="00312974">
        <w:rPr>
          <w:rPrChange w:id="6437" w:author="Rodion" w:date="2019-12-09T02:09:00Z">
            <w:rPr/>
          </w:rPrChange>
        </w:rPr>
        <w:t xml:space="preserve"> </w:t>
      </w:r>
      <w:proofErr w:type="spellStart"/>
      <w:r w:rsidR="00D80F59" w:rsidRPr="00312974">
        <w:rPr>
          <w:rPrChange w:id="6438" w:author="Rodion" w:date="2019-12-09T02:09:00Z">
            <w:rPr/>
          </w:rPrChange>
        </w:rPr>
        <w:t>Speech</w:t>
      </w:r>
      <w:proofErr w:type="spellEnd"/>
      <w:r w:rsidRPr="00312974">
        <w:rPr>
          <w:rPrChange w:id="6439" w:author="Rodion" w:date="2019-12-09T02:09:00Z">
            <w:rPr/>
          </w:rPrChange>
        </w:rPr>
        <w:t xml:space="preserve"> API складається з двох частин: </w:t>
      </w:r>
      <w:proofErr w:type="spellStart"/>
      <w:r w:rsidRPr="00312974">
        <w:rPr>
          <w:rPrChange w:id="6440" w:author="Rodion" w:date="2019-12-09T02:09:00Z">
            <w:rPr/>
          </w:rPrChange>
        </w:rPr>
        <w:t>Speech</w:t>
      </w:r>
      <w:proofErr w:type="spellEnd"/>
      <w:r w:rsidR="006E7D99" w:rsidRPr="00312974">
        <w:rPr>
          <w:rPrChange w:id="6441" w:author="Rodion" w:date="2019-12-09T02:09:00Z">
            <w:rPr/>
          </w:rPrChange>
        </w:rPr>
        <w:t xml:space="preserve"> </w:t>
      </w:r>
      <w:proofErr w:type="spellStart"/>
      <w:r w:rsidRPr="00312974">
        <w:rPr>
          <w:rPrChange w:id="6442" w:author="Rodion" w:date="2019-12-09T02:09:00Z">
            <w:rPr/>
          </w:rPrChange>
        </w:rPr>
        <w:t>Synthesis</w:t>
      </w:r>
      <w:proofErr w:type="spellEnd"/>
      <w:r w:rsidRPr="00312974">
        <w:rPr>
          <w:rPrChange w:id="6443" w:author="Rodion" w:date="2019-12-09T02:09:00Z">
            <w:rPr/>
          </w:rPrChange>
        </w:rPr>
        <w:t xml:space="preserve"> та </w:t>
      </w:r>
      <w:proofErr w:type="spellStart"/>
      <w:r w:rsidRPr="00312974">
        <w:rPr>
          <w:rPrChange w:id="6444" w:author="Rodion" w:date="2019-12-09T02:09:00Z">
            <w:rPr/>
          </w:rPrChange>
        </w:rPr>
        <w:t>Speech</w:t>
      </w:r>
      <w:proofErr w:type="spellEnd"/>
      <w:r w:rsidR="006E7D99" w:rsidRPr="00312974">
        <w:rPr>
          <w:rPrChange w:id="6445" w:author="Rodion" w:date="2019-12-09T02:09:00Z">
            <w:rPr/>
          </w:rPrChange>
        </w:rPr>
        <w:t xml:space="preserve"> </w:t>
      </w:r>
      <w:proofErr w:type="spellStart"/>
      <w:r w:rsidRPr="00312974">
        <w:rPr>
          <w:rPrChange w:id="6446" w:author="Rodion" w:date="2019-12-09T02:09:00Z">
            <w:rPr/>
          </w:rPrChange>
        </w:rPr>
        <w:t>Recognition</w:t>
      </w:r>
      <w:proofErr w:type="spellEnd"/>
      <w:r w:rsidRPr="00312974">
        <w:rPr>
          <w:rPrChange w:id="6447" w:author="Rodion" w:date="2019-12-09T02:09:00Z">
            <w:rPr/>
          </w:rPrChange>
        </w:rPr>
        <w:t xml:space="preserve">. </w:t>
      </w:r>
    </w:p>
    <w:p w14:paraId="3BEC48FF" w14:textId="695D7022" w:rsidR="00804A04" w:rsidRPr="00312974" w:rsidRDefault="00221E57" w:rsidP="00DF1D17">
      <w:pPr>
        <w:rPr>
          <w:rPrChange w:id="6448" w:author="Rodion" w:date="2019-12-09T02:09:00Z">
            <w:rPr/>
          </w:rPrChange>
        </w:rPr>
      </w:pPr>
      <w:proofErr w:type="spellStart"/>
      <w:r w:rsidRPr="00312974">
        <w:rPr>
          <w:rPrChange w:id="6449" w:author="Rodion" w:date="2019-12-09T02:09:00Z">
            <w:rPr/>
          </w:rPrChange>
        </w:rPr>
        <w:t>Speech</w:t>
      </w:r>
      <w:proofErr w:type="spellEnd"/>
      <w:r w:rsidR="006E7D99" w:rsidRPr="00312974">
        <w:rPr>
          <w:rPrChange w:id="6450" w:author="Rodion" w:date="2019-12-09T02:09:00Z">
            <w:rPr/>
          </w:rPrChange>
        </w:rPr>
        <w:t xml:space="preserve"> </w:t>
      </w:r>
      <w:proofErr w:type="spellStart"/>
      <w:r w:rsidRPr="00312974">
        <w:rPr>
          <w:rPrChange w:id="6451" w:author="Rodion" w:date="2019-12-09T02:09:00Z">
            <w:rPr/>
          </w:rPrChange>
        </w:rPr>
        <w:t>Synthesis</w:t>
      </w:r>
      <w:proofErr w:type="spellEnd"/>
      <w:r w:rsidRPr="00312974">
        <w:rPr>
          <w:rPrChange w:id="6452" w:author="Rodion" w:date="2019-12-09T02:09:00Z">
            <w:rPr/>
          </w:rPrChange>
        </w:rPr>
        <w:t xml:space="preserve"> </w:t>
      </w:r>
      <w:r w:rsidR="008569C2" w:rsidRPr="00312974">
        <w:rPr>
          <w:rPrChange w:id="6453" w:author="Rodion" w:date="2019-12-09T02:09:00Z">
            <w:rPr/>
          </w:rPrChange>
        </w:rPr>
        <w:t xml:space="preserve">доступна розробнику через інтерфейс </w:t>
      </w:r>
      <w:proofErr w:type="spellStart"/>
      <w:r w:rsidR="008569C2" w:rsidRPr="00312974">
        <w:rPr>
          <w:rPrChange w:id="6454" w:author="Rodion" w:date="2019-12-09T02:09:00Z">
            <w:rPr/>
          </w:rPrChange>
        </w:rPr>
        <w:t>SpeechSynthesis</w:t>
      </w:r>
      <w:proofErr w:type="spellEnd"/>
      <w:r w:rsidR="008569C2" w:rsidRPr="00312974">
        <w:rPr>
          <w:rPrChange w:id="6455" w:author="Rodion" w:date="2019-12-09T02:09:00Z">
            <w:rPr/>
          </w:rPrChange>
        </w:rPr>
        <w:t xml:space="preserve">. Це, так званий, </w:t>
      </w:r>
      <w:proofErr w:type="spellStart"/>
      <w:r w:rsidR="008569C2" w:rsidRPr="00312974">
        <w:rPr>
          <w:rPrChange w:id="6456" w:author="Rodion" w:date="2019-12-09T02:09:00Z">
            <w:rPr/>
          </w:rPrChange>
        </w:rPr>
        <w:t>text-to-speech</w:t>
      </w:r>
      <w:proofErr w:type="spellEnd"/>
      <w:r w:rsidR="008569C2" w:rsidRPr="00312974">
        <w:rPr>
          <w:rPrChange w:id="6457" w:author="Rodion" w:date="2019-12-09T02:09:00Z">
            <w:rPr/>
          </w:rPrChange>
        </w:rPr>
        <w:t xml:space="preserve"> компонент, що дозволяє програмам читати людською мовою текст. Зазвичай це відбувається через вбудовані динаміки</w:t>
      </w:r>
      <w:r w:rsidR="00DB1E30" w:rsidRPr="00312974">
        <w:rPr>
          <w:rPrChange w:id="6458" w:author="Rodion" w:date="2019-12-09T02:09:00Z">
            <w:rPr/>
          </w:rPrChange>
        </w:rPr>
        <w:t xml:space="preserve"> [46]</w:t>
      </w:r>
      <w:r w:rsidR="008569C2" w:rsidRPr="00312974">
        <w:rPr>
          <w:rPrChange w:id="6459" w:author="Rodion" w:date="2019-12-09T02:09:00Z">
            <w:rPr/>
          </w:rPrChange>
        </w:rPr>
        <w:t xml:space="preserve">. Аудіозапис може бути створений з використанням різних типів голосів та з емоційним </w:t>
      </w:r>
      <w:proofErr w:type="spellStart"/>
      <w:r w:rsidR="008569C2" w:rsidRPr="00312974">
        <w:rPr>
          <w:rPrChange w:id="6460" w:author="Rodion" w:date="2019-12-09T02:09:00Z">
            <w:rPr/>
          </w:rPrChange>
        </w:rPr>
        <w:t>окрасом</w:t>
      </w:r>
      <w:proofErr w:type="spellEnd"/>
      <w:r w:rsidR="008569C2" w:rsidRPr="00312974">
        <w:rPr>
          <w:rPrChange w:id="6461" w:author="Rodion" w:date="2019-12-09T02:09:00Z">
            <w:rPr/>
          </w:rPrChange>
        </w:rPr>
        <w:t xml:space="preserve">. Наприклад, </w:t>
      </w:r>
      <w:r w:rsidR="00795883" w:rsidRPr="00312974">
        <w:rPr>
          <w:rPrChange w:id="6462" w:author="Rodion" w:date="2019-12-09T02:09:00Z">
            <w:rPr/>
          </w:rPrChange>
        </w:rPr>
        <w:t>напівжирний</w:t>
      </w:r>
      <w:r w:rsidR="008569C2" w:rsidRPr="00312974">
        <w:rPr>
          <w:rPrChange w:id="6463" w:author="Rodion" w:date="2019-12-09T02:09:00Z">
            <w:rPr/>
          </w:rPrChange>
        </w:rPr>
        <w:t xml:space="preserve"> текст </w:t>
      </w:r>
      <w:r w:rsidR="00795883" w:rsidRPr="00312974">
        <w:rPr>
          <w:rPrChange w:id="6464" w:author="Rodion" w:date="2019-12-09T02:09:00Z">
            <w:rPr/>
          </w:rPrChange>
        </w:rPr>
        <w:t xml:space="preserve">може бути виділено інтонацією. </w:t>
      </w:r>
    </w:p>
    <w:p w14:paraId="40AD974E" w14:textId="1F7FAA05" w:rsidR="00795883" w:rsidRPr="00312974" w:rsidRDefault="00795883" w:rsidP="00DF1D17">
      <w:pPr>
        <w:rPr>
          <w:rPrChange w:id="6465" w:author="Rodion" w:date="2019-12-09T02:09:00Z">
            <w:rPr/>
          </w:rPrChange>
        </w:rPr>
      </w:pPr>
      <w:proofErr w:type="spellStart"/>
      <w:r w:rsidRPr="00312974">
        <w:rPr>
          <w:rPrChange w:id="6466" w:author="Rodion" w:date="2019-12-09T02:09:00Z">
            <w:rPr/>
          </w:rPrChange>
        </w:rPr>
        <w:t>Speech</w:t>
      </w:r>
      <w:proofErr w:type="spellEnd"/>
      <w:r w:rsidRPr="00312974">
        <w:rPr>
          <w:rPrChange w:id="6467" w:author="Rodion" w:date="2019-12-09T02:09:00Z">
            <w:rPr/>
          </w:rPrChange>
        </w:rPr>
        <w:t xml:space="preserve"> </w:t>
      </w:r>
      <w:proofErr w:type="spellStart"/>
      <w:r w:rsidRPr="00312974">
        <w:rPr>
          <w:rPrChange w:id="6468" w:author="Rodion" w:date="2019-12-09T02:09:00Z">
            <w:rPr/>
          </w:rPrChange>
        </w:rPr>
        <w:t>Recognition</w:t>
      </w:r>
      <w:proofErr w:type="spellEnd"/>
      <w:r w:rsidRPr="00312974">
        <w:rPr>
          <w:rPrChange w:id="6469" w:author="Rodion" w:date="2019-12-09T02:09:00Z">
            <w:rPr/>
          </w:rPrChange>
        </w:rPr>
        <w:t xml:space="preserve"> доступна розробникам через інтерфейс </w:t>
      </w:r>
      <w:proofErr w:type="spellStart"/>
      <w:r w:rsidRPr="00312974">
        <w:rPr>
          <w:rPrChange w:id="6470" w:author="Rodion" w:date="2019-12-09T02:09:00Z">
            <w:rPr/>
          </w:rPrChange>
        </w:rPr>
        <w:t>SpeechRecognition</w:t>
      </w:r>
      <w:proofErr w:type="spellEnd"/>
      <w:r w:rsidRPr="00312974">
        <w:rPr>
          <w:rPrChange w:id="6471" w:author="Rodion" w:date="2019-12-09T02:09:00Z">
            <w:rPr/>
          </w:rPrChange>
        </w:rPr>
        <w:t>, що надає можливість розпізнати голосовий контекст з аудіозапису, зробленого мікрофоном пристрою</w:t>
      </w:r>
      <w:r w:rsidR="00DB1E30" w:rsidRPr="00312974">
        <w:rPr>
          <w:rPrChange w:id="6472" w:author="Rodion" w:date="2019-12-09T02:09:00Z">
            <w:rPr/>
          </w:rPrChange>
        </w:rPr>
        <w:t xml:space="preserve"> [47]</w:t>
      </w:r>
      <w:r w:rsidRPr="00312974">
        <w:rPr>
          <w:rPrChange w:id="6473" w:author="Rodion" w:date="2019-12-09T02:09:00Z">
            <w:rPr/>
          </w:rPrChange>
        </w:rPr>
        <w:t xml:space="preserve">. </w:t>
      </w:r>
      <w:r w:rsidR="006215BA" w:rsidRPr="00312974">
        <w:rPr>
          <w:rPrChange w:id="6474" w:author="Rodion" w:date="2019-12-09T02:09:00Z">
            <w:rPr/>
          </w:rPrChange>
        </w:rPr>
        <w:t>Конструктором інтерфейсу створюється</w:t>
      </w:r>
      <w:r w:rsidRPr="00312974">
        <w:rPr>
          <w:rPrChange w:id="6475" w:author="Rodion" w:date="2019-12-09T02:09:00Z">
            <w:rPr/>
          </w:rPrChange>
        </w:rPr>
        <w:t xml:space="preserve"> об'єкт </w:t>
      </w:r>
      <w:proofErr w:type="spellStart"/>
      <w:r w:rsidRPr="00312974">
        <w:rPr>
          <w:rPrChange w:id="6476" w:author="Rodion" w:date="2019-12-09T02:09:00Z">
            <w:rPr/>
          </w:rPrChange>
        </w:rPr>
        <w:t>SpeechRecognition</w:t>
      </w:r>
      <w:proofErr w:type="spellEnd"/>
      <w:r w:rsidRPr="00312974">
        <w:rPr>
          <w:rPrChange w:id="6477" w:author="Rodion" w:date="2019-12-09T02:09:00Z">
            <w:rPr/>
          </w:rPrChange>
        </w:rPr>
        <w:t xml:space="preserve">, </w:t>
      </w:r>
      <w:r w:rsidR="006215BA" w:rsidRPr="00312974">
        <w:rPr>
          <w:rPrChange w:id="6478" w:author="Rodion" w:date="2019-12-09T02:09:00Z">
            <w:rPr/>
          </w:rPrChange>
        </w:rPr>
        <w:t>що</w:t>
      </w:r>
      <w:r w:rsidRPr="00312974">
        <w:rPr>
          <w:rPrChange w:id="6479" w:author="Rodion" w:date="2019-12-09T02:09:00Z">
            <w:rPr/>
          </w:rPrChange>
        </w:rPr>
        <w:t xml:space="preserve"> виявл</w:t>
      </w:r>
      <w:r w:rsidR="006215BA" w:rsidRPr="00312974">
        <w:rPr>
          <w:rPrChange w:id="6480" w:author="Rodion" w:date="2019-12-09T02:09:00Z">
            <w:rPr/>
          </w:rPrChange>
        </w:rPr>
        <w:t>яє</w:t>
      </w:r>
      <w:r w:rsidRPr="00312974">
        <w:rPr>
          <w:rPrChange w:id="6481" w:author="Rodion" w:date="2019-12-09T02:09:00Z">
            <w:rPr/>
          </w:rPrChange>
        </w:rPr>
        <w:t xml:space="preserve">, </w:t>
      </w:r>
      <w:r w:rsidR="006215BA" w:rsidRPr="00312974">
        <w:rPr>
          <w:rPrChange w:id="6482" w:author="Rodion" w:date="2019-12-09T02:09:00Z">
            <w:rPr/>
          </w:rPrChange>
        </w:rPr>
        <w:t xml:space="preserve">в аудіозаписі з’являється </w:t>
      </w:r>
      <w:r w:rsidR="006402FB" w:rsidRPr="00312974">
        <w:rPr>
          <w:rPrChange w:id="6483" w:author="Rodion" w:date="2019-12-09T02:09:00Z">
            <w:rPr/>
          </w:rPrChange>
        </w:rPr>
        <w:t>людська</w:t>
      </w:r>
      <w:r w:rsidR="006215BA" w:rsidRPr="00312974">
        <w:rPr>
          <w:rPrChange w:id="6484" w:author="Rodion" w:date="2019-12-09T02:09:00Z">
            <w:rPr/>
          </w:rPrChange>
        </w:rPr>
        <w:t xml:space="preserve"> мова</w:t>
      </w:r>
      <w:r w:rsidRPr="00312974">
        <w:rPr>
          <w:rPrChange w:id="6485" w:author="Rodion" w:date="2019-12-09T02:09:00Z">
            <w:rPr/>
          </w:rPrChange>
        </w:rPr>
        <w:t xml:space="preserve">. Інтерфейс </w:t>
      </w:r>
      <w:proofErr w:type="spellStart"/>
      <w:r w:rsidRPr="00312974">
        <w:rPr>
          <w:rPrChange w:id="6486" w:author="Rodion" w:date="2019-12-09T02:09:00Z">
            <w:rPr/>
          </w:rPrChange>
        </w:rPr>
        <w:t>SpeechGrammar</w:t>
      </w:r>
      <w:proofErr w:type="spellEnd"/>
      <w:r w:rsidRPr="00312974">
        <w:rPr>
          <w:rPrChange w:id="6487" w:author="Rodion" w:date="2019-12-09T02:09:00Z">
            <w:rPr/>
          </w:rPrChange>
        </w:rPr>
        <w:t xml:space="preserve"> являє собою контейнер для певного набору граматик, який повинен розпізнавати</w:t>
      </w:r>
      <w:r w:rsidR="006215BA" w:rsidRPr="00312974">
        <w:rPr>
          <w:rPrChange w:id="6488" w:author="Rodion" w:date="2019-12-09T02:09:00Z">
            <w:rPr/>
          </w:rPrChange>
        </w:rPr>
        <w:t xml:space="preserve"> веб-застосунок</w:t>
      </w:r>
      <w:r w:rsidRPr="00312974">
        <w:rPr>
          <w:rPrChange w:id="6489" w:author="Rodion" w:date="2019-12-09T02:09:00Z">
            <w:rPr/>
          </w:rPrChange>
        </w:rPr>
        <w:t xml:space="preserve">. Граматика визначається за допомогою </w:t>
      </w:r>
      <w:proofErr w:type="spellStart"/>
      <w:r w:rsidR="006215BA" w:rsidRPr="00312974">
        <w:rPr>
          <w:rPrChange w:id="6490" w:author="Rodion" w:date="2019-12-09T02:09:00Z">
            <w:rPr/>
          </w:rPrChange>
        </w:rPr>
        <w:t>JSpeech</w:t>
      </w:r>
      <w:proofErr w:type="spellEnd"/>
      <w:r w:rsidR="006215BA" w:rsidRPr="00312974">
        <w:rPr>
          <w:rPrChange w:id="6491" w:author="Rodion" w:date="2019-12-09T02:09:00Z">
            <w:rPr/>
          </w:rPrChange>
        </w:rPr>
        <w:t xml:space="preserve"> </w:t>
      </w:r>
      <w:proofErr w:type="spellStart"/>
      <w:r w:rsidR="006215BA" w:rsidRPr="00312974">
        <w:rPr>
          <w:rPrChange w:id="6492" w:author="Rodion" w:date="2019-12-09T02:09:00Z">
            <w:rPr/>
          </w:rPrChange>
        </w:rPr>
        <w:t>Grammar</w:t>
      </w:r>
      <w:proofErr w:type="spellEnd"/>
      <w:r w:rsidR="006215BA" w:rsidRPr="00312974">
        <w:rPr>
          <w:rPrChange w:id="6493" w:author="Rodion" w:date="2019-12-09T02:09:00Z">
            <w:rPr/>
          </w:rPrChange>
        </w:rPr>
        <w:t xml:space="preserve"> </w:t>
      </w:r>
      <w:proofErr w:type="spellStart"/>
      <w:r w:rsidR="006215BA" w:rsidRPr="00312974">
        <w:rPr>
          <w:rPrChange w:id="6494" w:author="Rodion" w:date="2019-12-09T02:09:00Z">
            <w:rPr/>
          </w:rPrChange>
        </w:rPr>
        <w:t>Format</w:t>
      </w:r>
      <w:proofErr w:type="spellEnd"/>
      <w:r w:rsidR="006215BA" w:rsidRPr="00312974">
        <w:rPr>
          <w:rPrChange w:id="6495" w:author="Rodion" w:date="2019-12-09T02:09:00Z">
            <w:rPr/>
          </w:rPrChange>
        </w:rPr>
        <w:t xml:space="preserve"> </w:t>
      </w:r>
      <w:r w:rsidRPr="00312974">
        <w:rPr>
          <w:rPrChange w:id="6496" w:author="Rodion" w:date="2019-12-09T02:09:00Z">
            <w:rPr/>
          </w:rPrChange>
        </w:rPr>
        <w:t>(JSGF)</w:t>
      </w:r>
      <w:r w:rsidR="006215BA" w:rsidRPr="00312974">
        <w:rPr>
          <w:rPrChange w:id="6497" w:author="Rodion" w:date="2019-12-09T02:09:00Z">
            <w:rPr/>
          </w:rPrChange>
        </w:rPr>
        <w:t>.</w:t>
      </w:r>
    </w:p>
    <w:p w14:paraId="084970E9" w14:textId="2C2A3906" w:rsidR="00D35DB9" w:rsidRPr="00312974" w:rsidRDefault="00D35DB9" w:rsidP="00DF1D17">
      <w:pPr>
        <w:rPr>
          <w:rPrChange w:id="6498" w:author="Rodion" w:date="2019-12-09T02:09:00Z">
            <w:rPr/>
          </w:rPrChange>
        </w:rPr>
      </w:pPr>
      <w:proofErr w:type="spellStart"/>
      <w:r w:rsidRPr="00312974">
        <w:rPr>
          <w:rPrChange w:id="6499" w:author="Rodion" w:date="2019-12-09T02:09:00Z">
            <w:rPr/>
          </w:rPrChange>
        </w:rPr>
        <w:t>JSpeech</w:t>
      </w:r>
      <w:proofErr w:type="spellEnd"/>
      <w:r w:rsidRPr="00312974">
        <w:rPr>
          <w:rPrChange w:id="6500" w:author="Rodion" w:date="2019-12-09T02:09:00Z">
            <w:rPr/>
          </w:rPrChange>
        </w:rPr>
        <w:t xml:space="preserve"> </w:t>
      </w:r>
      <w:proofErr w:type="spellStart"/>
      <w:r w:rsidRPr="00312974">
        <w:rPr>
          <w:rPrChange w:id="6501" w:author="Rodion" w:date="2019-12-09T02:09:00Z">
            <w:rPr/>
          </w:rPrChange>
        </w:rPr>
        <w:t>Grammar</w:t>
      </w:r>
      <w:proofErr w:type="spellEnd"/>
      <w:r w:rsidRPr="00312974">
        <w:rPr>
          <w:rPrChange w:id="6502" w:author="Rodion" w:date="2019-12-09T02:09:00Z">
            <w:rPr/>
          </w:rPrChange>
        </w:rPr>
        <w:t xml:space="preserve"> </w:t>
      </w:r>
      <w:proofErr w:type="spellStart"/>
      <w:r w:rsidRPr="00312974">
        <w:rPr>
          <w:rPrChange w:id="6503" w:author="Rodion" w:date="2019-12-09T02:09:00Z">
            <w:rPr/>
          </w:rPrChange>
        </w:rPr>
        <w:t>Format</w:t>
      </w:r>
      <w:proofErr w:type="spellEnd"/>
      <w:r w:rsidRPr="00312974">
        <w:rPr>
          <w:rPrChange w:id="6504" w:author="Rodion" w:date="2019-12-09T02:09:00Z">
            <w:rPr/>
          </w:rPrChange>
        </w:rPr>
        <w:t xml:space="preserve"> – це </w:t>
      </w:r>
      <w:proofErr w:type="spellStart"/>
      <w:r w:rsidRPr="00312974">
        <w:rPr>
          <w:rPrChange w:id="6505" w:author="Rodion" w:date="2019-12-09T02:09:00Z">
            <w:rPr/>
          </w:rPrChange>
        </w:rPr>
        <w:t>кросплатформний</w:t>
      </w:r>
      <w:proofErr w:type="spellEnd"/>
      <w:r w:rsidRPr="00312974">
        <w:rPr>
          <w:rPrChange w:id="6506" w:author="Rodion" w:date="2019-12-09T02:09:00Z">
            <w:rPr/>
          </w:rPrChange>
        </w:rPr>
        <w:t xml:space="preserve"> спосіб представлення граматик для </w:t>
      </w:r>
      <w:r w:rsidR="006402FB" w:rsidRPr="00312974">
        <w:rPr>
          <w:rPrChange w:id="6507" w:author="Rodion" w:date="2019-12-09T02:09:00Z">
            <w:rPr/>
          </w:rPrChange>
        </w:rPr>
        <w:t>розпізнавання</w:t>
      </w:r>
      <w:r w:rsidRPr="00312974">
        <w:rPr>
          <w:rPrChange w:id="6508" w:author="Rodion" w:date="2019-12-09T02:09:00Z">
            <w:rPr/>
          </w:rPrChange>
        </w:rPr>
        <w:t xml:space="preserve"> людської мови</w:t>
      </w:r>
      <w:r w:rsidR="009369C8" w:rsidRPr="00312974">
        <w:rPr>
          <w:rPrChange w:id="6509" w:author="Rodion" w:date="2019-12-09T02:09:00Z">
            <w:rPr/>
          </w:rPrChange>
        </w:rPr>
        <w:t xml:space="preserve"> [48]</w:t>
      </w:r>
      <w:r w:rsidRPr="00312974">
        <w:rPr>
          <w:rPrChange w:id="6510" w:author="Rodion" w:date="2019-12-09T02:09:00Z">
            <w:rPr/>
          </w:rPrChange>
        </w:rPr>
        <w:t xml:space="preserve">. Ці граматики </w:t>
      </w:r>
      <w:r w:rsidR="006402FB" w:rsidRPr="00312974">
        <w:rPr>
          <w:rPrChange w:id="6511" w:author="Rodion" w:date="2019-12-09T02:09:00Z">
            <w:rPr/>
          </w:rPrChange>
        </w:rPr>
        <w:t>використовуються</w:t>
      </w:r>
      <w:r w:rsidRPr="00312974">
        <w:rPr>
          <w:rPrChange w:id="6512" w:author="Rodion" w:date="2019-12-09T02:09:00Z">
            <w:rPr/>
          </w:rPrChange>
        </w:rPr>
        <w:t xml:space="preserve"> системами розпізнавання </w:t>
      </w:r>
      <w:del w:id="6513" w:author="Rodion Kharabet" w:date="2019-12-06T03:13:00Z">
        <w:r w:rsidRPr="00312974" w:rsidDel="00F1013F">
          <w:rPr>
            <w:rPrChange w:id="6514" w:author="Rodion" w:date="2019-12-09T02:09:00Z">
              <w:rPr/>
            </w:rPrChange>
          </w:rPr>
          <w:delText xml:space="preserve">речі </w:delText>
        </w:r>
      </w:del>
      <w:ins w:id="6515" w:author="Rodion Kharabet" w:date="2019-12-06T03:14:00Z">
        <w:r w:rsidR="00F1013F" w:rsidRPr="00312974">
          <w:rPr>
            <w:rPrChange w:id="6516" w:author="Rodion" w:date="2019-12-09T02:09:00Z">
              <w:rPr/>
            </w:rPrChange>
          </w:rPr>
          <w:t>м</w:t>
        </w:r>
      </w:ins>
      <w:ins w:id="6517" w:author="Rodion Kharabet" w:date="2019-12-06T03:13:00Z">
        <w:r w:rsidR="00F1013F" w:rsidRPr="00312974">
          <w:rPr>
            <w:rPrChange w:id="6518" w:author="Rodion" w:date="2019-12-09T02:09:00Z">
              <w:rPr/>
            </w:rPrChange>
          </w:rPr>
          <w:t xml:space="preserve">ови </w:t>
        </w:r>
      </w:ins>
      <w:r w:rsidRPr="00312974">
        <w:rPr>
          <w:rPrChange w:id="6519" w:author="Rodion" w:date="2019-12-09T02:09:00Z">
            <w:rPr/>
          </w:rPrChange>
        </w:rPr>
        <w:t xml:space="preserve">для того, щоб визначати що саме необхідно слухати. Інакше кажучи, за </w:t>
      </w:r>
      <w:r w:rsidR="006402FB" w:rsidRPr="00312974">
        <w:rPr>
          <w:rPrChange w:id="6520" w:author="Rodion" w:date="2019-12-09T02:09:00Z">
            <w:rPr/>
          </w:rPrChange>
        </w:rPr>
        <w:t>допомогою</w:t>
      </w:r>
      <w:r w:rsidRPr="00312974">
        <w:rPr>
          <w:rPrChange w:id="6521" w:author="Rodion" w:date="2019-12-09T02:09:00Z">
            <w:rPr/>
          </w:rPrChange>
        </w:rPr>
        <w:t xml:space="preserve"> граматики створюється шаблон повідомлення, по якому орієнтується система розпізнавання людської мови. </w:t>
      </w:r>
    </w:p>
    <w:p w14:paraId="3E9F70DB" w14:textId="16000BCE" w:rsidR="00FA27BC" w:rsidRPr="00312974" w:rsidRDefault="00FA27BC" w:rsidP="00DF1D17">
      <w:pPr>
        <w:rPr>
          <w:rPrChange w:id="6522" w:author="Rodion" w:date="2019-12-09T02:09:00Z">
            <w:rPr/>
          </w:rPrChange>
        </w:rPr>
      </w:pPr>
      <w:r w:rsidRPr="00312974">
        <w:rPr>
          <w:rPrChange w:id="6523" w:author="Rodion" w:date="2019-12-09T02:09:00Z">
            <w:rPr/>
          </w:rPrChange>
        </w:rPr>
        <w:t xml:space="preserve">Слід зазначити, що для браузерів </w:t>
      </w:r>
      <w:proofErr w:type="spellStart"/>
      <w:r w:rsidRPr="00312974">
        <w:rPr>
          <w:rPrChange w:id="6524" w:author="Rodion" w:date="2019-12-09T02:09:00Z">
            <w:rPr/>
          </w:rPrChange>
        </w:rPr>
        <w:t>Chrome</w:t>
      </w:r>
      <w:proofErr w:type="spellEnd"/>
      <w:r w:rsidRPr="00312974">
        <w:rPr>
          <w:rPrChange w:id="6525" w:author="Rodion" w:date="2019-12-09T02:09:00Z">
            <w:rPr/>
          </w:rPrChange>
        </w:rPr>
        <w:t xml:space="preserve">, використання інтерфейсу </w:t>
      </w:r>
      <w:proofErr w:type="spellStart"/>
      <w:r w:rsidRPr="00312974">
        <w:rPr>
          <w:rPrChange w:id="6526" w:author="Rodion" w:date="2019-12-09T02:09:00Z">
            <w:rPr/>
          </w:rPrChange>
        </w:rPr>
        <w:t>SpeechRecognition</w:t>
      </w:r>
      <w:proofErr w:type="spellEnd"/>
      <w:r w:rsidRPr="00312974">
        <w:rPr>
          <w:rPrChange w:id="6527" w:author="Rodion" w:date="2019-12-09T02:09:00Z">
            <w:rPr/>
          </w:rPrChange>
        </w:rPr>
        <w:t xml:space="preserve"> використовує серверні ресурси для </w:t>
      </w:r>
      <w:r w:rsidR="006402FB" w:rsidRPr="00312974">
        <w:rPr>
          <w:rPrChange w:id="6528" w:author="Rodion" w:date="2019-12-09T02:09:00Z">
            <w:rPr/>
          </w:rPrChange>
        </w:rPr>
        <w:t>розпізнавання</w:t>
      </w:r>
      <w:r w:rsidR="00CA7D8B" w:rsidRPr="00312974">
        <w:rPr>
          <w:rPrChange w:id="6529" w:author="Rodion" w:date="2019-12-09T02:09:00Z">
            <w:rPr/>
          </w:rPrChange>
        </w:rPr>
        <w:t xml:space="preserve"> [47]</w:t>
      </w:r>
      <w:r w:rsidRPr="00312974">
        <w:rPr>
          <w:rPrChange w:id="6530" w:author="Rodion" w:date="2019-12-09T02:09:00Z">
            <w:rPr/>
          </w:rPrChange>
        </w:rPr>
        <w:t xml:space="preserve">. Тобто аудіо </w:t>
      </w:r>
      <w:r w:rsidRPr="00312974">
        <w:rPr>
          <w:rPrChange w:id="6531" w:author="Rodion" w:date="2019-12-09T02:09:00Z">
            <w:rPr/>
          </w:rPrChange>
        </w:rPr>
        <w:lastRenderedPageBreak/>
        <w:t>буде відправлено до веб сервісу для обробки та розпізнавання. Тож ця операція розпізнавання потребує доступ до Інтернету.</w:t>
      </w:r>
    </w:p>
    <w:p w14:paraId="2768ED08" w14:textId="40403E40" w:rsidR="00142BE9" w:rsidRPr="00312974" w:rsidRDefault="00DF1D17" w:rsidP="00DF1D17">
      <w:pPr>
        <w:rPr>
          <w:rPrChange w:id="6532" w:author="Rodion" w:date="2019-12-09T02:09:00Z">
            <w:rPr/>
          </w:rPrChange>
        </w:rPr>
      </w:pPr>
      <w:r w:rsidRPr="00312974">
        <w:rPr>
          <w:rPrChange w:id="6533" w:author="Rodion" w:date="2019-12-09T02:09:00Z">
            <w:rPr/>
          </w:rPrChange>
        </w:rPr>
        <w:t>Для ідентифікації товару за штрих-кодом через веб-застосунок, необхідно перейти до відповідної сторінки. Додавання товару до системи здійснюється тільки через камеру смартфону. Для цього користувач має перейти за посиланням «Додати товар».</w:t>
      </w:r>
      <w:r w:rsidR="00A32E67" w:rsidRPr="00312974">
        <w:rPr>
          <w:rPrChange w:id="6534" w:author="Rodion" w:date="2019-12-09T02:09:00Z">
            <w:rPr/>
          </w:rPrChange>
        </w:rPr>
        <w:t xml:space="preserve"> Якщо запит на сторінку був зробленій за захищеним протоколом, то користувач отрима</w:t>
      </w:r>
      <w:r w:rsidR="00DE64D0" w:rsidRPr="00312974">
        <w:rPr>
          <w:rPrChange w:id="6535" w:author="Rodion" w:date="2019-12-09T02:09:00Z">
            <w:rPr/>
          </w:rPrChange>
        </w:rPr>
        <w:t xml:space="preserve">є </w:t>
      </w:r>
      <w:r w:rsidR="00A32E67" w:rsidRPr="00312974">
        <w:rPr>
          <w:rPrChange w:id="6536" w:author="Rodion" w:date="2019-12-09T02:09:00Z">
            <w:rPr/>
          </w:rPrChange>
        </w:rPr>
        <w:t xml:space="preserve">запит на </w:t>
      </w:r>
      <w:r w:rsidR="00DE64D0" w:rsidRPr="00312974">
        <w:rPr>
          <w:rPrChange w:id="6537" w:author="Rodion" w:date="2019-12-09T02:09:00Z">
            <w:rPr/>
          </w:rPrChange>
        </w:rPr>
        <w:t>дозвіл скористатися</w:t>
      </w:r>
      <w:r w:rsidR="00A32E67" w:rsidRPr="00312974">
        <w:rPr>
          <w:rPrChange w:id="6538" w:author="Rodion" w:date="2019-12-09T02:09:00Z">
            <w:rPr/>
          </w:rPrChange>
        </w:rPr>
        <w:t xml:space="preserve"> камерою пристрою</w:t>
      </w:r>
      <w:r w:rsidR="00DE64D0" w:rsidRPr="00312974">
        <w:rPr>
          <w:rPrChange w:id="6539" w:author="Rodion" w:date="2019-12-09T02:09:00Z">
            <w:rPr/>
          </w:rPrChange>
        </w:rPr>
        <w:t xml:space="preserve"> для захвату зображення</w:t>
      </w:r>
      <w:r w:rsidR="00A32E67" w:rsidRPr="00312974">
        <w:rPr>
          <w:rPrChange w:id="6540" w:author="Rodion" w:date="2019-12-09T02:09:00Z">
            <w:rPr/>
          </w:rPrChange>
        </w:rPr>
        <w:t>.</w:t>
      </w:r>
      <w:r w:rsidR="00DE64D0" w:rsidRPr="00312974">
        <w:rPr>
          <w:rPrChange w:id="6541" w:author="Rodion" w:date="2019-12-09T02:09:00Z">
            <w:rPr/>
          </w:rPrChange>
        </w:rPr>
        <w:t xml:space="preserve"> Після надання користувачем доступу, веб-застосунок почне отримувати інформації з камери смартфону. Коли в поле зору камери потрапить штрих-код, він буде розпізнаний.</w:t>
      </w:r>
    </w:p>
    <w:p w14:paraId="4A59CB64" w14:textId="40D7BCD3" w:rsidR="00142BE9" w:rsidRPr="00312974" w:rsidRDefault="00DE64D0" w:rsidP="00142BE9">
      <w:pPr>
        <w:rPr>
          <w:rPrChange w:id="6542" w:author="Rodion" w:date="2019-12-09T02:09:00Z">
            <w:rPr/>
          </w:rPrChange>
        </w:rPr>
      </w:pPr>
      <w:r w:rsidRPr="00312974">
        <w:rPr>
          <w:rPrChange w:id="6543" w:author="Rodion" w:date="2019-12-09T02:09:00Z">
            <w:rPr/>
          </w:rPrChange>
        </w:rPr>
        <w:t>Оскільки програмні засоби розпізнають штри</w:t>
      </w:r>
      <w:r w:rsidR="00BC3BDC" w:rsidRPr="00312974">
        <w:rPr>
          <w:rPrChange w:id="6544" w:author="Rodion" w:date="2019-12-09T02:09:00Z">
            <w:rPr/>
          </w:rPrChange>
        </w:rPr>
        <w:t>х</w:t>
      </w:r>
      <w:r w:rsidRPr="00312974">
        <w:rPr>
          <w:rPrChange w:id="6545" w:author="Rodion" w:date="2019-12-09T02:09:00Z">
            <w:rPr/>
          </w:rPrChange>
        </w:rPr>
        <w:t xml:space="preserve">-код значно гірше за апаратні, користувач побачить спливаюче вікно. У ньому буде міститися інформація про розпізнаний ідентифікатор. </w:t>
      </w:r>
      <w:r w:rsidR="00142BE9" w:rsidRPr="00312974">
        <w:rPr>
          <w:rPrChange w:id="6546" w:author="Rodion" w:date="2019-12-09T02:09:00Z">
            <w:rPr/>
          </w:rPrChange>
        </w:rPr>
        <w:t xml:space="preserve">Для продовження процесу користувач має підтвердити, що код було розпізнано без помилок. В </w:t>
      </w:r>
      <w:r w:rsidR="0092474C" w:rsidRPr="00312974">
        <w:rPr>
          <w:rPrChange w:id="6547" w:author="Rodion" w:date="2019-12-09T02:09:00Z">
            <w:rPr/>
          </w:rPrChange>
        </w:rPr>
        <w:t>зворотному</w:t>
      </w:r>
      <w:r w:rsidR="00142BE9" w:rsidRPr="00312974">
        <w:rPr>
          <w:rPrChange w:id="6548" w:author="Rodion" w:date="2019-12-09T02:09:00Z">
            <w:rPr/>
          </w:rPrChange>
        </w:rPr>
        <w:t xml:space="preserve"> випадку застосунок спробує розпізнати його знов. </w:t>
      </w:r>
      <w:r w:rsidRPr="00312974">
        <w:rPr>
          <w:rPrChange w:id="6549" w:author="Rodion" w:date="2019-12-09T02:09:00Z">
            <w:rPr/>
          </w:rPrChange>
        </w:rPr>
        <w:t xml:space="preserve">Слід зазначити, що на якість розпізнавання сильно впливає </w:t>
      </w:r>
      <w:r w:rsidR="00142BE9" w:rsidRPr="00312974">
        <w:rPr>
          <w:rPrChange w:id="6550" w:author="Rodion" w:date="2019-12-09T02:09:00Z">
            <w:rPr/>
          </w:rPrChange>
        </w:rPr>
        <w:t xml:space="preserve">якість камери  смартфону. Тож етап перевірки правильності розпізнання має бути невід'ємною частиною процесу додавання товару засобами смартфону. Описаний вище етап взаємодії користувача з застосунком </w:t>
      </w:r>
      <w:r w:rsidR="005A42E4" w:rsidRPr="00312974">
        <w:rPr>
          <w:rPrChange w:id="6551" w:author="Rodion" w:date="2019-12-09T02:09:00Z">
            <w:rPr/>
          </w:rPrChange>
        </w:rPr>
        <w:t xml:space="preserve">зображено на </w:t>
      </w:r>
      <w:del w:id="6552" w:author="Rodion Kharabet" w:date="2019-12-06T02:44:00Z">
        <w:r w:rsidR="005A42E4" w:rsidRPr="00312974" w:rsidDel="007F1A84">
          <w:rPr>
            <w:rPrChange w:id="6553" w:author="Rodion" w:date="2019-12-09T02:09:00Z">
              <w:rPr/>
            </w:rPrChange>
          </w:rPr>
          <w:delText xml:space="preserve">рисунку </w:delText>
        </w:r>
        <w:r w:rsidR="00305D39" w:rsidRPr="00312974" w:rsidDel="007F1A84">
          <w:rPr>
            <w:rPrChange w:id="6554" w:author="Rodion" w:date="2019-12-09T02:09:00Z">
              <w:rPr/>
            </w:rPrChange>
          </w:rPr>
          <w:delText>4.</w:delText>
        </w:r>
      </w:del>
      <w:ins w:id="6555" w:author="Rodion Kharabet" w:date="2019-12-06T02:44:00Z">
        <w:r w:rsidR="007F1A84" w:rsidRPr="00312974">
          <w:rPr>
            <w:rPrChange w:id="6556" w:author="Rodion" w:date="2019-12-09T02:09:00Z">
              <w:rPr/>
            </w:rPrChange>
          </w:rPr>
          <w:t>рисунку 3.</w:t>
        </w:r>
      </w:ins>
      <w:r w:rsidR="00305D39" w:rsidRPr="00312974">
        <w:rPr>
          <w:rPrChange w:id="6557" w:author="Rodion" w:date="2019-12-09T02:09:00Z">
            <w:rPr/>
          </w:rPrChange>
        </w:rPr>
        <w:t>7</w:t>
      </w:r>
      <w:r w:rsidR="005A42E4" w:rsidRPr="00312974">
        <w:rPr>
          <w:rPrChange w:id="6558" w:author="Rodion" w:date="2019-12-09T02:09:00Z">
            <w:rPr/>
          </w:rPrChange>
        </w:rPr>
        <w:t>.</w:t>
      </w:r>
    </w:p>
    <w:p w14:paraId="44CAB05A" w14:textId="77777777" w:rsidR="00534E18" w:rsidRPr="00312974" w:rsidRDefault="00534E18" w:rsidP="00534E18">
      <w:pPr>
        <w:rPr>
          <w:ins w:id="6559" w:author="Rodion Kharabet" w:date="2019-12-06T03:16:00Z"/>
          <w:rPrChange w:id="6560" w:author="Rodion" w:date="2019-12-09T02:09:00Z">
            <w:rPr>
              <w:ins w:id="6561" w:author="Rodion Kharabet" w:date="2019-12-06T03:16:00Z"/>
            </w:rPr>
          </w:rPrChange>
        </w:rPr>
      </w:pPr>
      <w:ins w:id="6562" w:author="Rodion Kharabet" w:date="2019-12-06T03:16:00Z">
        <w:r w:rsidRPr="00312974">
          <w:rPr>
            <w:rPrChange w:id="6563" w:author="Rodion" w:date="2019-12-09T02:09:00Z">
              <w:rPr/>
            </w:rPrChange>
          </w:rPr>
          <w:t xml:space="preserve">На сторінці, де відбувається взаємодія з камерою можна вибирати параметри зображення, що надає пристрій: розподільна здатність зйомки, включений або виключений діод для освітлення, фронтальний чи основний модуль камери. Розпізнається зображення за допомогою використання </w:t>
        </w:r>
        <w:proofErr w:type="spellStart"/>
        <w:r w:rsidRPr="00312974">
          <w:rPr>
            <w:rPrChange w:id="6564" w:author="Rodion" w:date="2019-12-09T02:09:00Z">
              <w:rPr/>
            </w:rPrChange>
          </w:rPr>
          <w:t>Quagga</w:t>
        </w:r>
        <w:proofErr w:type="spellEnd"/>
        <w:r w:rsidRPr="00312974">
          <w:rPr>
            <w:rPrChange w:id="6565" w:author="Rodion" w:date="2019-12-09T02:09:00Z">
              <w:rPr/>
            </w:rPrChange>
          </w:rPr>
          <w:t xml:space="preserve"> JS. </w:t>
        </w:r>
      </w:ins>
    </w:p>
    <w:p w14:paraId="2EDC46FC" w14:textId="77777777" w:rsidR="00534E18" w:rsidRPr="00312974" w:rsidRDefault="00534E18" w:rsidP="00534E18">
      <w:pPr>
        <w:rPr>
          <w:ins w:id="6566" w:author="Rodion Kharabet" w:date="2019-12-06T03:16:00Z"/>
          <w:rPrChange w:id="6567" w:author="Rodion" w:date="2019-12-09T02:09:00Z">
            <w:rPr>
              <w:ins w:id="6568" w:author="Rodion Kharabet" w:date="2019-12-06T03:16:00Z"/>
            </w:rPr>
          </w:rPrChange>
        </w:rPr>
      </w:pPr>
      <w:proofErr w:type="spellStart"/>
      <w:ins w:id="6569" w:author="Rodion Kharabet" w:date="2019-12-06T03:16:00Z">
        <w:r w:rsidRPr="00312974">
          <w:rPr>
            <w:rPrChange w:id="6570" w:author="Rodion" w:date="2019-12-09T02:09:00Z">
              <w:rPr/>
            </w:rPrChange>
          </w:rPr>
          <w:t>QuaggaJS</w:t>
        </w:r>
        <w:proofErr w:type="spellEnd"/>
        <w:r w:rsidRPr="00312974">
          <w:rPr>
            <w:rPrChange w:id="6571" w:author="Rodion" w:date="2019-12-09T02:09:00Z">
              <w:rPr/>
            </w:rPrChange>
          </w:rPr>
          <w:t xml:space="preserve"> – це </w:t>
        </w:r>
        <w:proofErr w:type="spellStart"/>
        <w:r w:rsidRPr="00312974">
          <w:rPr>
            <w:rPrChange w:id="6572" w:author="Rodion" w:date="2019-12-09T02:09:00Z">
              <w:rPr/>
            </w:rPrChange>
          </w:rPr>
          <w:t>javascript</w:t>
        </w:r>
        <w:proofErr w:type="spellEnd"/>
        <w:r w:rsidRPr="00312974">
          <w:rPr>
            <w:rPrChange w:id="6573" w:author="Rodion" w:date="2019-12-09T02:09:00Z">
              <w:rPr/>
            </w:rPrChange>
          </w:rPr>
          <w:t xml:space="preserve"> бібліотека, що виконує функції сканеру штрих-коду. Вона повністю написана на </w:t>
        </w:r>
        <w:proofErr w:type="spellStart"/>
        <w:r w:rsidRPr="00312974">
          <w:rPr>
            <w:rPrChange w:id="6574" w:author="Rodion" w:date="2019-12-09T02:09:00Z">
              <w:rPr/>
            </w:rPrChange>
          </w:rPr>
          <w:t>JavaScript</w:t>
        </w:r>
        <w:proofErr w:type="spellEnd"/>
        <w:r w:rsidRPr="00312974">
          <w:rPr>
            <w:rPrChange w:id="6575" w:author="Rodion" w:date="2019-12-09T02:09:00Z">
              <w:rPr/>
            </w:rPrChange>
          </w:rPr>
          <w:t xml:space="preserve">, та підтримує декодування багатьох типів штрих-кодів, таких як: EAN, CODE 128, CODE 39, EAN 8, UPC-A, UPC-C, I2of5, 2of5, CODE 93 та CODBAR. Для розпізнавання у метод бібліотеки потрібно передати зображення штрих-коду. Відмінністю цієї бібліотеки від інших є можливість використовувати </w:t>
        </w:r>
        <w:proofErr w:type="spellStart"/>
        <w:r w:rsidRPr="00312974">
          <w:rPr>
            <w:rPrChange w:id="6576" w:author="Rodion" w:date="2019-12-09T02:09:00Z">
              <w:rPr/>
            </w:rPrChange>
          </w:rPr>
          <w:t>getUserMedia</w:t>
        </w:r>
        <w:proofErr w:type="spellEnd"/>
        <w:r w:rsidRPr="00312974">
          <w:rPr>
            <w:rPrChange w:id="6577" w:author="Rodion" w:date="2019-12-09T02:09:00Z">
              <w:rPr/>
            </w:rPrChange>
          </w:rPr>
          <w:t xml:space="preserve"> API, що надається сучасними браузерами, для отримання прямого доступу до камери пристрою [49]. </w:t>
        </w:r>
      </w:ins>
    </w:p>
    <w:p w14:paraId="2095E9D2" w14:textId="539C06AA" w:rsidR="00142BE9" w:rsidRPr="00312974" w:rsidDel="00534E18" w:rsidRDefault="00142BE9" w:rsidP="00142BE9">
      <w:pPr>
        <w:rPr>
          <w:del w:id="6578" w:author="Rodion Kharabet" w:date="2019-12-06T03:16:00Z"/>
          <w:rPrChange w:id="6579" w:author="Rodion" w:date="2019-12-09T02:09:00Z">
            <w:rPr>
              <w:del w:id="6580" w:author="Rodion Kharabet" w:date="2019-12-06T03:16:00Z"/>
            </w:rPr>
          </w:rPrChange>
        </w:rPr>
      </w:pPr>
    </w:p>
    <w:p w14:paraId="2E6F2A9E" w14:textId="67D49585" w:rsidR="00A32E67" w:rsidRPr="00030B2B" w:rsidRDefault="00A32E67" w:rsidP="00A32E67">
      <w:pPr>
        <w:jc w:val="center"/>
      </w:pPr>
      <w:r w:rsidRPr="00030B2B">
        <w:rPr>
          <w:noProof/>
        </w:rPr>
        <w:drawing>
          <wp:inline distT="0" distB="0" distL="0" distR="0" wp14:anchorId="7F883C8E" wp14:editId="475F1A14">
            <wp:extent cx="2624785" cy="5694590"/>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33279" cy="5713018"/>
                    </a:xfrm>
                    <a:prstGeom prst="rect">
                      <a:avLst/>
                    </a:prstGeom>
                  </pic:spPr>
                </pic:pic>
              </a:graphicData>
            </a:graphic>
          </wp:inline>
        </w:drawing>
      </w:r>
    </w:p>
    <w:p w14:paraId="6178FA03" w14:textId="7EB41759" w:rsidR="005A42E4" w:rsidRPr="00312974" w:rsidRDefault="005A42E4" w:rsidP="00821E99">
      <w:pPr>
        <w:rPr>
          <w:rPrChange w:id="6581" w:author="Rodion" w:date="2019-12-09T02:09:00Z">
            <w:rPr/>
          </w:rPrChange>
        </w:rPr>
        <w:pPrChange w:id="6582" w:author="Rodion" w:date="2019-12-09T01:27:00Z">
          <w:pPr>
            <w:jc w:val="center"/>
          </w:pPr>
        </w:pPrChange>
      </w:pPr>
      <w:del w:id="6583" w:author="Rodion Kharabet" w:date="2019-12-06T02:45:00Z">
        <w:r w:rsidRPr="00312974" w:rsidDel="007F1A84">
          <w:rPr>
            <w:rPrChange w:id="6584" w:author="Rodion" w:date="2019-12-09T02:09:00Z">
              <w:rPr/>
            </w:rPrChange>
          </w:rPr>
          <w:delText xml:space="preserve">Рисунок </w:delText>
        </w:r>
        <w:r w:rsidR="00305D39" w:rsidRPr="00312974" w:rsidDel="007F1A84">
          <w:rPr>
            <w:rPrChange w:id="6585" w:author="Rodion" w:date="2019-12-09T02:09:00Z">
              <w:rPr/>
            </w:rPrChange>
          </w:rPr>
          <w:delText>4.</w:delText>
        </w:r>
      </w:del>
      <w:ins w:id="6586" w:author="Rodion Kharabet" w:date="2019-12-06T02:45:00Z">
        <w:r w:rsidR="007F1A84" w:rsidRPr="00312974">
          <w:rPr>
            <w:rPrChange w:id="6587" w:author="Rodion" w:date="2019-12-09T02:09:00Z">
              <w:rPr/>
            </w:rPrChange>
          </w:rPr>
          <w:t>Рисунок 3.</w:t>
        </w:r>
      </w:ins>
      <w:r w:rsidR="00305D39" w:rsidRPr="00312974">
        <w:rPr>
          <w:rPrChange w:id="6588" w:author="Rodion" w:date="2019-12-09T02:09:00Z">
            <w:rPr/>
          </w:rPrChange>
        </w:rPr>
        <w:t xml:space="preserve">7 </w:t>
      </w:r>
      <w:r w:rsidRPr="00312974">
        <w:rPr>
          <w:rPrChange w:id="6589" w:author="Rodion" w:date="2019-12-09T02:09:00Z">
            <w:rPr/>
          </w:rPrChange>
        </w:rPr>
        <w:t xml:space="preserve">– Зчитування </w:t>
      </w:r>
      <w:r w:rsidR="006402FB" w:rsidRPr="00312974">
        <w:rPr>
          <w:rPrChange w:id="6590" w:author="Rodion" w:date="2019-12-09T02:09:00Z">
            <w:rPr/>
          </w:rPrChange>
        </w:rPr>
        <w:t>штрих-коду</w:t>
      </w:r>
      <w:r w:rsidRPr="00312974">
        <w:rPr>
          <w:rPrChange w:id="6591" w:author="Rodion" w:date="2019-12-09T02:09:00Z">
            <w:rPr/>
          </w:rPrChange>
        </w:rPr>
        <w:t xml:space="preserve"> </w:t>
      </w:r>
      <w:r w:rsidR="006402FB" w:rsidRPr="00312974">
        <w:rPr>
          <w:rPrChange w:id="6592" w:author="Rodion" w:date="2019-12-09T02:09:00Z">
            <w:rPr/>
          </w:rPrChange>
        </w:rPr>
        <w:t>камерою</w:t>
      </w:r>
      <w:r w:rsidRPr="00312974">
        <w:rPr>
          <w:rPrChange w:id="6593" w:author="Rodion" w:date="2019-12-09T02:09:00Z">
            <w:rPr/>
          </w:rPrChange>
        </w:rPr>
        <w:t xml:space="preserve"> смартфону через веб-застосунок</w:t>
      </w:r>
    </w:p>
    <w:p w14:paraId="3E01A94D" w14:textId="60C8CC68" w:rsidR="005A42E4" w:rsidRPr="00312974" w:rsidRDefault="005A42E4" w:rsidP="005A42E4">
      <w:pPr>
        <w:rPr>
          <w:rPrChange w:id="6594" w:author="Rodion" w:date="2019-12-09T02:09:00Z">
            <w:rPr/>
          </w:rPrChange>
        </w:rPr>
      </w:pPr>
    </w:p>
    <w:p w14:paraId="6382A119" w14:textId="0EE77BA4" w:rsidR="00BA2B56" w:rsidRPr="00312974" w:rsidDel="00534E18" w:rsidRDefault="0050418F" w:rsidP="0050418F">
      <w:pPr>
        <w:rPr>
          <w:del w:id="6595" w:author="Rodion Kharabet" w:date="2019-12-06T03:15:00Z"/>
          <w:rPrChange w:id="6596" w:author="Rodion" w:date="2019-12-09T02:09:00Z">
            <w:rPr>
              <w:del w:id="6597" w:author="Rodion Kharabet" w:date="2019-12-06T03:15:00Z"/>
            </w:rPr>
          </w:rPrChange>
        </w:rPr>
      </w:pPr>
      <w:del w:id="6598" w:author="Rodion Kharabet" w:date="2019-12-06T03:15:00Z">
        <w:r w:rsidRPr="00312974" w:rsidDel="00534E18">
          <w:rPr>
            <w:rPrChange w:id="6599" w:author="Rodion" w:date="2019-12-09T02:09:00Z">
              <w:rPr/>
            </w:rPrChange>
          </w:rPr>
          <w:delText xml:space="preserve">На сторінці, де існує взаємодія з камерою можна вибирати параметри </w:delText>
        </w:r>
        <w:r w:rsidR="006402FB" w:rsidRPr="00312974" w:rsidDel="00534E18">
          <w:rPr>
            <w:rPrChange w:id="6600" w:author="Rodion" w:date="2019-12-09T02:09:00Z">
              <w:rPr/>
            </w:rPrChange>
          </w:rPr>
          <w:delText>зображення</w:delText>
        </w:r>
        <w:r w:rsidRPr="00312974" w:rsidDel="00534E18">
          <w:rPr>
            <w:rPrChange w:id="6601" w:author="Rodion" w:date="2019-12-09T02:09:00Z">
              <w:rPr/>
            </w:rPrChange>
          </w:rPr>
          <w:delText xml:space="preserve">, що надає пристрій: розподільна здатність зйомки, включений або виключений діод для освітлення, фронтальний чи основний модуль камери. Розпізнається зображення за допомогою використання </w:delText>
        </w:r>
        <w:r w:rsidR="00BA2B56" w:rsidRPr="00312974" w:rsidDel="00534E18">
          <w:rPr>
            <w:rPrChange w:id="6602" w:author="Rodion" w:date="2019-12-09T02:09:00Z">
              <w:rPr/>
            </w:rPrChange>
          </w:rPr>
          <w:delText xml:space="preserve">Quagga JS. </w:delText>
        </w:r>
      </w:del>
    </w:p>
    <w:p w14:paraId="12569F08" w14:textId="22D79DBA" w:rsidR="005A42E4" w:rsidRPr="00312974" w:rsidDel="00534E18" w:rsidRDefault="00BA2B56" w:rsidP="0050418F">
      <w:pPr>
        <w:rPr>
          <w:del w:id="6603" w:author="Rodion Kharabet" w:date="2019-12-06T03:15:00Z"/>
          <w:rPrChange w:id="6604" w:author="Rodion" w:date="2019-12-09T02:09:00Z">
            <w:rPr>
              <w:del w:id="6605" w:author="Rodion Kharabet" w:date="2019-12-06T03:15:00Z"/>
            </w:rPr>
          </w:rPrChange>
        </w:rPr>
      </w:pPr>
      <w:del w:id="6606" w:author="Rodion Kharabet" w:date="2019-12-06T03:15:00Z">
        <w:r w:rsidRPr="00312974" w:rsidDel="00534E18">
          <w:rPr>
            <w:rPrChange w:id="6607" w:author="Rodion" w:date="2019-12-09T02:09:00Z">
              <w:rPr/>
            </w:rPrChange>
          </w:rPr>
          <w:delText>QuaggaJS – це javascript бібліотека, що виконує функції сканеру штрих-коду. Вона повністю написана на JavaScript, та підтримує декодування багатьох типів штрих-кодів, таких як: EAN, CODE 128, CODE 39, EAN 8, UPC-A, UPC-C, I2of5, 2of5, CODE 93 та CODBAR. Для розпізнавання у метод бібліотеки потрібно передати зображення штрих-коду. Відмінністю цієї бібліотеки від інших є можливість використовувати getUserMedia API, що надається сучасними браузерами, для отримання прямого доступу до камери пристрою</w:delText>
        </w:r>
        <w:r w:rsidR="005821F9" w:rsidRPr="00312974" w:rsidDel="00534E18">
          <w:rPr>
            <w:rPrChange w:id="6608" w:author="Rodion" w:date="2019-12-09T02:09:00Z">
              <w:rPr/>
            </w:rPrChange>
          </w:rPr>
          <w:delText xml:space="preserve"> [49]</w:delText>
        </w:r>
        <w:r w:rsidRPr="00312974" w:rsidDel="00534E18">
          <w:rPr>
            <w:rPrChange w:id="6609" w:author="Rodion" w:date="2019-12-09T02:09:00Z">
              <w:rPr/>
            </w:rPrChange>
          </w:rPr>
          <w:delText xml:space="preserve">. </w:delText>
        </w:r>
      </w:del>
    </w:p>
    <w:p w14:paraId="51B049AC" w14:textId="685618AC" w:rsidR="00BA2B56" w:rsidRPr="00312974" w:rsidRDefault="00BA2B56" w:rsidP="0050418F">
      <w:pPr>
        <w:rPr>
          <w:rPrChange w:id="6610" w:author="Rodion" w:date="2019-12-09T02:09:00Z">
            <w:rPr/>
          </w:rPrChange>
        </w:rPr>
      </w:pPr>
      <w:r w:rsidRPr="00312974">
        <w:rPr>
          <w:rPrChange w:id="6611" w:author="Rodion" w:date="2019-12-09T02:09:00Z">
            <w:rPr/>
          </w:rPrChange>
        </w:rPr>
        <w:t xml:space="preserve">Важливим є той факт, що </w:t>
      </w:r>
      <w:proofErr w:type="spellStart"/>
      <w:r w:rsidRPr="00312974">
        <w:rPr>
          <w:rPrChange w:id="6612" w:author="Rodion" w:date="2019-12-09T02:09:00Z">
            <w:rPr/>
          </w:rPrChange>
        </w:rPr>
        <w:t>getUserMedia</w:t>
      </w:r>
      <w:proofErr w:type="spellEnd"/>
      <w:r w:rsidRPr="00312974">
        <w:rPr>
          <w:rPrChange w:id="6613" w:author="Rodion" w:date="2019-12-09T02:09:00Z">
            <w:rPr/>
          </w:rPrChange>
        </w:rPr>
        <w:t xml:space="preserve"> API потребує забезпечення захищеного доступу до веб-застосунку </w:t>
      </w:r>
      <w:r w:rsidR="00F91A30" w:rsidRPr="00312974">
        <w:rPr>
          <w:rPrChange w:id="6614" w:author="Rodion" w:date="2019-12-09T02:09:00Z">
            <w:rPr/>
          </w:rPrChange>
        </w:rPr>
        <w:t>через браузер [</w:t>
      </w:r>
      <w:r w:rsidR="00E058E1" w:rsidRPr="00312974">
        <w:rPr>
          <w:rPrChange w:id="6615" w:author="Rodion" w:date="2019-12-09T02:09:00Z">
            <w:rPr/>
          </w:rPrChange>
        </w:rPr>
        <w:t>50</w:t>
      </w:r>
      <w:r w:rsidR="00F91A30" w:rsidRPr="00312974">
        <w:rPr>
          <w:rPrChange w:id="6616" w:author="Rodion" w:date="2019-12-09T02:09:00Z">
            <w:rPr/>
          </w:rPrChange>
        </w:rPr>
        <w:t xml:space="preserve">]. Таке обмеження дуже доречно в контексті того, що через Інтернет буде передаватись зображення з камери користувача. Тож вкрай важливим є забезпечення шифрування даних що будуть передаватися по мережі. Адже в </w:t>
      </w:r>
      <w:r w:rsidR="0092474C" w:rsidRPr="00312974">
        <w:rPr>
          <w:rPrChange w:id="6617" w:author="Rodion" w:date="2019-12-09T02:09:00Z">
            <w:rPr/>
          </w:rPrChange>
        </w:rPr>
        <w:t>зворотному</w:t>
      </w:r>
      <w:r w:rsidR="00F91A30" w:rsidRPr="00312974">
        <w:rPr>
          <w:rPrChange w:id="6618" w:author="Rodion" w:date="2019-12-09T02:09:00Z">
            <w:rPr/>
          </w:rPrChange>
        </w:rPr>
        <w:t xml:space="preserve"> випадку це </w:t>
      </w:r>
      <w:proofErr w:type="spellStart"/>
      <w:r w:rsidR="00F91A30" w:rsidRPr="00312974">
        <w:rPr>
          <w:rPrChange w:id="6619" w:author="Rodion" w:date="2019-12-09T02:09:00Z">
            <w:rPr/>
          </w:rPrChange>
        </w:rPr>
        <w:t>компроментує</w:t>
      </w:r>
      <w:proofErr w:type="spellEnd"/>
      <w:r w:rsidR="00F91A30" w:rsidRPr="00312974">
        <w:rPr>
          <w:rPrChange w:id="6620" w:author="Rodion" w:date="2019-12-09T02:09:00Z">
            <w:rPr/>
          </w:rPrChange>
        </w:rPr>
        <w:t xml:space="preserve"> місцезнаходження користувача та іншу особисту інформацію, що може потрапити </w:t>
      </w:r>
      <w:r w:rsidR="00CF5822" w:rsidRPr="00312974">
        <w:rPr>
          <w:rPrChange w:id="6621" w:author="Rodion" w:date="2019-12-09T02:09:00Z">
            <w:rPr/>
          </w:rPrChange>
        </w:rPr>
        <w:t>до кадру.</w:t>
      </w:r>
    </w:p>
    <w:p w14:paraId="179314F7" w14:textId="2BA69B25" w:rsidR="00BC3BDC" w:rsidRPr="00312974" w:rsidRDefault="00BC3BDC" w:rsidP="00126341">
      <w:pPr>
        <w:rPr>
          <w:rPrChange w:id="6622" w:author="Rodion" w:date="2019-12-09T02:09:00Z">
            <w:rPr/>
          </w:rPrChange>
        </w:rPr>
      </w:pPr>
      <w:r w:rsidRPr="00312974">
        <w:rPr>
          <w:rPrChange w:id="6623" w:author="Rodion" w:date="2019-12-09T02:09:00Z">
            <w:rPr/>
          </w:rPrChange>
        </w:rPr>
        <w:lastRenderedPageBreak/>
        <w:t xml:space="preserve">Навіть за </w:t>
      </w:r>
      <w:r w:rsidR="006402FB" w:rsidRPr="00312974">
        <w:rPr>
          <w:rPrChange w:id="6624" w:author="Rodion" w:date="2019-12-09T02:09:00Z">
            <w:rPr/>
          </w:rPrChange>
        </w:rPr>
        <w:t>умови</w:t>
      </w:r>
      <w:r w:rsidRPr="00312974">
        <w:rPr>
          <w:rPrChange w:id="6625" w:author="Rodion" w:date="2019-12-09T02:09:00Z">
            <w:rPr/>
          </w:rPrChange>
        </w:rPr>
        <w:t xml:space="preserve"> захищеного з’єднання </w:t>
      </w:r>
      <w:proofErr w:type="spellStart"/>
      <w:r w:rsidRPr="00312974">
        <w:rPr>
          <w:rPrChange w:id="6626" w:author="Rodion" w:date="2019-12-09T02:09:00Z">
            <w:rPr/>
          </w:rPrChange>
        </w:rPr>
        <w:t>getUserMedia</w:t>
      </w:r>
      <w:proofErr w:type="spellEnd"/>
      <w:r w:rsidRPr="00312974">
        <w:rPr>
          <w:rPrChange w:id="6627" w:author="Rodion" w:date="2019-12-09T02:09:00Z">
            <w:rPr/>
          </w:rPrChange>
        </w:rPr>
        <w:t xml:space="preserve"> API не буде активовано, поки користувач не дозволить веб-застосунку використати камеру свого пристрою. Кожен браузер </w:t>
      </w:r>
      <w:r w:rsidR="006402FB" w:rsidRPr="00312974">
        <w:rPr>
          <w:rPrChange w:id="6628" w:author="Rodion" w:date="2019-12-09T02:09:00Z">
            <w:rPr/>
          </w:rPrChange>
        </w:rPr>
        <w:t>зобов’язаний</w:t>
      </w:r>
      <w:r w:rsidRPr="00312974">
        <w:rPr>
          <w:rPrChange w:id="6629" w:author="Rodion" w:date="2019-12-09T02:09:00Z">
            <w:rPr/>
          </w:rPrChange>
        </w:rPr>
        <w:t xml:space="preserve"> показати індикатор про те, що камера або мікрофон знаходяться у використанні конкретної веб-сторінки. </w:t>
      </w:r>
      <w:r w:rsidR="00126341" w:rsidRPr="00312974">
        <w:rPr>
          <w:rPrChange w:id="6630" w:author="Rodion" w:date="2019-12-09T02:09:00Z">
            <w:rPr/>
          </w:rPrChange>
        </w:rPr>
        <w:t xml:space="preserve">Такий ідентифікатор працює окремо від апаратних індикаторів, що може мати пристрій. Наприклад, як </w:t>
      </w:r>
      <w:r w:rsidR="006402FB" w:rsidRPr="00312974">
        <w:rPr>
          <w:rPrChange w:id="6631" w:author="Rodion" w:date="2019-12-09T02:09:00Z">
            <w:rPr/>
          </w:rPrChange>
        </w:rPr>
        <w:t>світлодіод</w:t>
      </w:r>
      <w:r w:rsidR="00126341" w:rsidRPr="00312974">
        <w:rPr>
          <w:rPrChange w:id="6632" w:author="Rodion" w:date="2019-12-09T02:09:00Z">
            <w:rPr/>
          </w:rPrChange>
        </w:rPr>
        <w:t xml:space="preserve"> поруч з об’єктивом фронтальної камери на ноутбуках. В браузерах </w:t>
      </w:r>
      <w:proofErr w:type="spellStart"/>
      <w:r w:rsidR="00126341" w:rsidRPr="00312974">
        <w:rPr>
          <w:rPrChange w:id="6633" w:author="Rodion" w:date="2019-12-09T02:09:00Z">
            <w:rPr/>
          </w:rPrChange>
        </w:rPr>
        <w:t>Firefox</w:t>
      </w:r>
      <w:proofErr w:type="spellEnd"/>
      <w:r w:rsidR="00126341" w:rsidRPr="00312974">
        <w:rPr>
          <w:rPrChange w:id="6634" w:author="Rodion" w:date="2019-12-09T02:09:00Z">
            <w:rPr/>
          </w:rPrChange>
        </w:rPr>
        <w:t>, в рядку URL-адрес відображається пульсуюча червона піктограма. Вона вказує на те, що запис ведеться. Піктограма стає сірого кольору, якщо дозвіл є, але запис наразі не ведеться. Якщо відключи</w:t>
      </w:r>
      <w:r w:rsidR="00E058E1" w:rsidRPr="00312974">
        <w:rPr>
          <w:rPrChange w:id="6635" w:author="Rodion" w:date="2019-12-09T02:09:00Z">
            <w:rPr/>
          </w:rPrChange>
        </w:rPr>
        <w:t>ти</w:t>
      </w:r>
      <w:r w:rsidR="00126341" w:rsidRPr="00312974">
        <w:rPr>
          <w:rPrChange w:id="6636" w:author="Rodion" w:date="2019-12-09T02:09:00Z">
            <w:rPr/>
          </w:rPrChange>
        </w:rPr>
        <w:t xml:space="preserve"> камеру, індикатор активності камери згасне, вказуючи на те, що камера не здійснює запис відео. При цьому, дозв</w:t>
      </w:r>
      <w:r w:rsidR="00DC781F" w:rsidRPr="00312974">
        <w:rPr>
          <w:rPrChange w:id="6637" w:author="Rodion" w:date="2019-12-09T02:09:00Z">
            <w:rPr/>
          </w:rPrChange>
        </w:rPr>
        <w:t>іл на використання камери не відміняється. Тобто запис продовжиться, коли камера буде підключена знову</w:t>
      </w:r>
      <w:r w:rsidR="00E058E1" w:rsidRPr="00312974">
        <w:rPr>
          <w:rPrChange w:id="6638" w:author="Rodion" w:date="2019-12-09T02:09:00Z">
            <w:rPr/>
          </w:rPrChange>
        </w:rPr>
        <w:t xml:space="preserve"> [51]</w:t>
      </w:r>
      <w:r w:rsidR="00DC781F" w:rsidRPr="00312974">
        <w:rPr>
          <w:rPrChange w:id="6639" w:author="Rodion" w:date="2019-12-09T02:09:00Z">
            <w:rPr/>
          </w:rPrChange>
        </w:rPr>
        <w:t>.</w:t>
      </w:r>
    </w:p>
    <w:p w14:paraId="0A341AB0" w14:textId="5A1202D2" w:rsidR="00CF5822" w:rsidRPr="00312974" w:rsidRDefault="00BB185C" w:rsidP="0050418F">
      <w:pPr>
        <w:rPr>
          <w:rPrChange w:id="6640" w:author="Rodion" w:date="2019-12-09T02:09:00Z">
            <w:rPr/>
          </w:rPrChange>
        </w:rPr>
      </w:pPr>
      <w:r w:rsidRPr="00312974">
        <w:rPr>
          <w:rPrChange w:id="6641" w:author="Rodion" w:date="2019-12-09T02:09:00Z">
            <w:rPr/>
          </w:rPrChange>
        </w:rPr>
        <w:t>Аналогічну будову</w:t>
      </w:r>
      <w:r w:rsidR="00FE0F9F" w:rsidRPr="00312974">
        <w:rPr>
          <w:rPrChange w:id="6642" w:author="Rodion" w:date="2019-12-09T02:09:00Z">
            <w:rPr/>
          </w:rPrChange>
        </w:rPr>
        <w:t xml:space="preserve"> до розглянутої сторінки додавання товарів</w:t>
      </w:r>
      <w:r w:rsidRPr="00312974">
        <w:rPr>
          <w:rPrChange w:id="6643" w:author="Rodion" w:date="2019-12-09T02:09:00Z">
            <w:rPr/>
          </w:rPrChange>
        </w:rPr>
        <w:t xml:space="preserve"> має сторінка для видалення товар</w:t>
      </w:r>
      <w:r w:rsidR="00FE0F9F" w:rsidRPr="00312974">
        <w:rPr>
          <w:rPrChange w:id="6644" w:author="Rodion" w:date="2019-12-09T02:09:00Z">
            <w:rPr/>
          </w:rPrChange>
        </w:rPr>
        <w:t>ів</w:t>
      </w:r>
      <w:r w:rsidRPr="00312974">
        <w:rPr>
          <w:rPrChange w:id="6645" w:author="Rodion" w:date="2019-12-09T02:09:00Z">
            <w:rPr/>
          </w:rPrChange>
        </w:rPr>
        <w:t xml:space="preserve"> з підсистеми </w:t>
      </w:r>
      <w:r w:rsidR="006402FB" w:rsidRPr="00312974">
        <w:rPr>
          <w:rPrChange w:id="6646" w:author="Rodion" w:date="2019-12-09T02:09:00Z">
            <w:rPr/>
          </w:rPrChange>
        </w:rPr>
        <w:t>моніторингу</w:t>
      </w:r>
      <w:r w:rsidRPr="00312974">
        <w:rPr>
          <w:rPrChange w:id="6647" w:author="Rodion" w:date="2019-12-09T02:09:00Z">
            <w:rPr/>
          </w:rPrChange>
        </w:rPr>
        <w:t xml:space="preserve"> через камеру смартфону. Посилання на цю сторінку також знаходиться на головній сторінці. Структура та реалізація майже така сама як і у розглянутій попередньо сторінці додавання товару. Тільки після успішного сканування штрих-коду, </w:t>
      </w:r>
      <w:r w:rsidR="00A62895" w:rsidRPr="00312974">
        <w:rPr>
          <w:rPrChange w:id="6648" w:author="Rodion" w:date="2019-12-09T02:09:00Z">
            <w:rPr/>
          </w:rPrChange>
        </w:rPr>
        <w:t xml:space="preserve">за отриманим ідентифікатором буде знайдено відповідний запис у базі даних та змінено. </w:t>
      </w:r>
    </w:p>
    <w:p w14:paraId="60DE076D" w14:textId="0F0AD07A" w:rsidR="00BB185C" w:rsidRPr="00312974" w:rsidRDefault="001632A1" w:rsidP="0050418F">
      <w:pPr>
        <w:rPr>
          <w:rPrChange w:id="6649" w:author="Rodion" w:date="2019-12-09T02:09:00Z">
            <w:rPr/>
          </w:rPrChange>
        </w:rPr>
      </w:pPr>
      <w:r w:rsidRPr="00312974">
        <w:rPr>
          <w:rPrChange w:id="6650" w:author="Rodion" w:date="2019-12-09T02:09:00Z">
            <w:rPr/>
          </w:rPrChange>
        </w:rPr>
        <w:t xml:space="preserve">Недолік штрих-коду полягає в тому що він містить в собі тільки ідентифікатор товару. Так було зроблено, оскільки його фізичний розмір має пряму залежність від об'єму інформації, що в ньому міститься. </w:t>
      </w:r>
      <w:r w:rsidR="001724F2" w:rsidRPr="00312974">
        <w:rPr>
          <w:rPrChange w:id="6651" w:author="Rodion" w:date="2019-12-09T02:09:00Z">
            <w:rPr/>
          </w:rPrChange>
        </w:rPr>
        <w:t xml:space="preserve">З цього виходить, що сторона, що сканує штрих-код має самостійно визначити за отриманим </w:t>
      </w:r>
      <w:r w:rsidR="006402FB" w:rsidRPr="00312974">
        <w:rPr>
          <w:rPrChange w:id="6652" w:author="Rodion" w:date="2019-12-09T02:09:00Z">
            <w:rPr/>
          </w:rPrChange>
        </w:rPr>
        <w:t>ідентифікатором</w:t>
      </w:r>
      <w:r w:rsidR="001724F2" w:rsidRPr="00312974">
        <w:rPr>
          <w:rPrChange w:id="6653" w:author="Rodion" w:date="2019-12-09T02:09:00Z">
            <w:rPr/>
          </w:rPrChange>
        </w:rPr>
        <w:t xml:space="preserve">, якому товару належить отриманий ідентифікатор. Це означає, що має існувати база даних, де міститься запис про товари з їх штрих-кодами. Окрім ідентифікатору та найменування товару, в </w:t>
      </w:r>
      <w:r w:rsidR="00E32829" w:rsidRPr="00312974">
        <w:rPr>
          <w:rPrChange w:id="6654" w:author="Rodion" w:date="2019-12-09T02:09:00Z">
            <w:rPr/>
          </w:rPrChange>
        </w:rPr>
        <w:t xml:space="preserve">базах даних </w:t>
      </w:r>
      <w:r w:rsidR="006402FB" w:rsidRPr="00312974">
        <w:rPr>
          <w:rPrChange w:id="6655" w:author="Rodion" w:date="2019-12-09T02:09:00Z">
            <w:rPr/>
          </w:rPrChange>
        </w:rPr>
        <w:t>повинна</w:t>
      </w:r>
      <w:r w:rsidR="00E32829" w:rsidRPr="00312974">
        <w:rPr>
          <w:rPrChange w:id="6656" w:author="Rodion" w:date="2019-12-09T02:09:00Z">
            <w:rPr/>
          </w:rPrChange>
        </w:rPr>
        <w:t xml:space="preserve"> міститися інша внутрішня інформація, що стосується організації або </w:t>
      </w:r>
      <w:r w:rsidR="006402FB" w:rsidRPr="00312974">
        <w:rPr>
          <w:rPrChange w:id="6657" w:author="Rodion" w:date="2019-12-09T02:09:00Z">
            <w:rPr/>
          </w:rPrChange>
        </w:rPr>
        <w:t>підприємства</w:t>
      </w:r>
      <w:r w:rsidR="00E32829" w:rsidRPr="00312974">
        <w:rPr>
          <w:rPrChange w:id="6658" w:author="Rodion" w:date="2019-12-09T02:09:00Z">
            <w:rPr/>
          </w:rPrChange>
        </w:rPr>
        <w:t xml:space="preserve"> на якому було скановано цей товар. Наприклад, супермаркети </w:t>
      </w:r>
      <w:r w:rsidR="006402FB" w:rsidRPr="00312974">
        <w:rPr>
          <w:rPrChange w:id="6659" w:author="Rodion" w:date="2019-12-09T02:09:00Z">
            <w:rPr/>
          </w:rPrChange>
        </w:rPr>
        <w:t>мають</w:t>
      </w:r>
      <w:r w:rsidR="00E32829" w:rsidRPr="00312974">
        <w:rPr>
          <w:rPrChange w:id="6660" w:author="Rodion" w:date="2019-12-09T02:09:00Z">
            <w:rPr/>
          </w:rPrChange>
        </w:rPr>
        <w:t xml:space="preserve"> відповідні баз</w:t>
      </w:r>
      <w:ins w:id="6661" w:author="Rodion Kharabet" w:date="2019-12-06T03:17:00Z">
        <w:r w:rsidR="00534E18" w:rsidRPr="00312974">
          <w:rPr>
            <w:rPrChange w:id="6662" w:author="Rodion" w:date="2019-12-09T02:09:00Z">
              <w:rPr/>
            </w:rPrChange>
          </w:rPr>
          <w:t>и</w:t>
        </w:r>
      </w:ins>
      <w:r w:rsidR="00E32829" w:rsidRPr="00312974">
        <w:rPr>
          <w:rPrChange w:id="6663" w:author="Rodion" w:date="2019-12-09T02:09:00Z">
            <w:rPr/>
          </w:rPrChange>
        </w:rPr>
        <w:t xml:space="preserve"> даних, де, окрім ідентифікаторів і найменувань, вірогідно зберігаються дані про кількість та роздрібну ціну товарів. Ця інформація є комерційною тайною магазину, і не може бути викладена у вільний доступ. </w:t>
      </w:r>
      <w:r w:rsidR="00CB5E58" w:rsidRPr="00312974">
        <w:rPr>
          <w:rPrChange w:id="6664" w:author="Rodion" w:date="2019-12-09T02:09:00Z">
            <w:rPr/>
          </w:rPrChange>
        </w:rPr>
        <w:t xml:space="preserve">Аналогічно </w:t>
      </w:r>
      <w:r w:rsidR="00CB5E58" w:rsidRPr="00312974">
        <w:rPr>
          <w:rPrChange w:id="6665" w:author="Rodion" w:date="2019-12-09T02:09:00Z">
            <w:rPr/>
          </w:rPrChange>
        </w:rPr>
        <w:lastRenderedPageBreak/>
        <w:t>для багатьох інших компаній, що мають зв’язок з ідентифікаці</w:t>
      </w:r>
      <w:r w:rsidR="00F9244F" w:rsidRPr="00312974">
        <w:rPr>
          <w:rPrChange w:id="6666" w:author="Rodion" w:date="2019-12-09T02:09:00Z">
            <w:rPr/>
          </w:rPrChange>
        </w:rPr>
        <w:t xml:space="preserve">єю </w:t>
      </w:r>
      <w:r w:rsidR="00CB5E58" w:rsidRPr="00312974">
        <w:rPr>
          <w:rPrChange w:id="6667" w:author="Rodion" w:date="2019-12-09T02:09:00Z">
            <w:rPr/>
          </w:rPrChange>
        </w:rPr>
        <w:t>товарів за штрих-кодами, інформація в базах даних є прихованою.</w:t>
      </w:r>
    </w:p>
    <w:p w14:paraId="458614F3" w14:textId="0F60926B" w:rsidR="00E32829" w:rsidRPr="00312974" w:rsidRDefault="0063682B" w:rsidP="0050418F">
      <w:pPr>
        <w:rPr>
          <w:rPrChange w:id="6668" w:author="Rodion" w:date="2019-12-09T02:09:00Z">
            <w:rPr/>
          </w:rPrChange>
        </w:rPr>
      </w:pPr>
      <w:r w:rsidRPr="00312974">
        <w:rPr>
          <w:rPrChange w:id="6669" w:author="Rodion" w:date="2019-12-09T02:09:00Z">
            <w:rPr/>
          </w:rPrChange>
        </w:rPr>
        <w:t xml:space="preserve">Існують закордонні відкриті бази даних штрих-кодів, але в них не міститься інформації про розповсюджені в Україні товари. </w:t>
      </w:r>
      <w:r w:rsidR="005F1270" w:rsidRPr="00312974">
        <w:rPr>
          <w:rPrChange w:id="6670" w:author="Rodion" w:date="2019-12-09T02:09:00Z">
            <w:rPr/>
          </w:rPrChange>
        </w:rPr>
        <w:t>Наприклад</w:t>
      </w:r>
      <w:r w:rsidR="0007558E" w:rsidRPr="00312974">
        <w:rPr>
          <w:rPrChange w:id="6671" w:author="Rodion" w:date="2019-12-09T02:09:00Z">
            <w:rPr/>
          </w:rPrChange>
        </w:rPr>
        <w:t>,</w:t>
      </w:r>
      <w:r w:rsidR="005F1270" w:rsidRPr="00312974">
        <w:rPr>
          <w:rPrChange w:id="6672" w:author="Rodion" w:date="2019-12-09T02:09:00Z">
            <w:rPr/>
          </w:rPrChange>
        </w:rPr>
        <w:t xml:space="preserve"> одна з найвідоміших баз </w:t>
      </w:r>
      <w:r w:rsidR="0007558E" w:rsidRPr="00312974">
        <w:rPr>
          <w:rPrChange w:id="6673" w:author="Rodion" w:date="2019-12-09T02:09:00Z">
            <w:rPr/>
          </w:rPrChange>
        </w:rPr>
        <w:t xml:space="preserve">штрих-кодів </w:t>
      </w:r>
      <w:proofErr w:type="spellStart"/>
      <w:r w:rsidR="0007558E" w:rsidRPr="00312974">
        <w:rPr>
          <w:rPrChange w:id="6674" w:author="Rodion" w:date="2019-12-09T02:09:00Z">
            <w:rPr/>
          </w:rPrChange>
        </w:rPr>
        <w:t>International</w:t>
      </w:r>
      <w:proofErr w:type="spellEnd"/>
      <w:r w:rsidR="0007558E" w:rsidRPr="00312974">
        <w:rPr>
          <w:rPrChange w:id="6675" w:author="Rodion" w:date="2019-12-09T02:09:00Z">
            <w:rPr/>
          </w:rPrChange>
        </w:rPr>
        <w:t xml:space="preserve"> </w:t>
      </w:r>
      <w:proofErr w:type="spellStart"/>
      <w:r w:rsidR="0007558E" w:rsidRPr="00312974">
        <w:rPr>
          <w:rPrChange w:id="6676" w:author="Rodion" w:date="2019-12-09T02:09:00Z">
            <w:rPr/>
          </w:rPrChange>
        </w:rPr>
        <w:t>Barcodes</w:t>
      </w:r>
      <w:proofErr w:type="spellEnd"/>
      <w:r w:rsidR="0007558E" w:rsidRPr="00312974">
        <w:rPr>
          <w:rPrChange w:id="6677" w:author="Rodion" w:date="2019-12-09T02:09:00Z">
            <w:rPr/>
          </w:rPrChange>
        </w:rPr>
        <w:t xml:space="preserve"> </w:t>
      </w:r>
      <w:proofErr w:type="spellStart"/>
      <w:r w:rsidR="0007558E" w:rsidRPr="00312974">
        <w:rPr>
          <w:rPrChange w:id="6678" w:author="Rodion" w:date="2019-12-09T02:09:00Z">
            <w:rPr/>
          </w:rPrChange>
        </w:rPr>
        <w:t>Database</w:t>
      </w:r>
      <w:proofErr w:type="spellEnd"/>
      <w:r w:rsidR="0007558E" w:rsidRPr="00312974">
        <w:rPr>
          <w:rPrChange w:id="6679" w:author="Rodion" w:date="2019-12-09T02:09:00Z">
            <w:rPr/>
          </w:rPrChange>
        </w:rPr>
        <w:t>, містить у собі лише 7 записів про товари, вироблені в Україні [</w:t>
      </w:r>
      <w:del w:id="6680" w:author="Rodion Kharabet" w:date="2019-12-06T03:16:00Z">
        <w:r w:rsidR="00C514DB" w:rsidRPr="00030B2B" w:rsidDel="00534E18">
          <w:fldChar w:fldCharType="begin"/>
        </w:r>
        <w:r w:rsidR="00C514DB" w:rsidRPr="00312974" w:rsidDel="00534E18">
          <w:rPr>
            <w:rPrChange w:id="6681" w:author="Rodion" w:date="2019-12-09T02:09:00Z">
              <w:rPr/>
            </w:rPrChange>
          </w:rPr>
          <w:delInstrText xml:space="preserve"> HYPERLINK "https://barcodesdatabase.org/selected-products/?country_list_select=UA&amp;sort_options=0" </w:delInstrText>
        </w:r>
        <w:r w:rsidR="00C514DB" w:rsidRPr="00312974" w:rsidDel="00534E18">
          <w:rPr>
            <w:rPrChange w:id="6682" w:author="Rodion" w:date="2019-12-09T02:09:00Z">
              <w:rPr/>
            </w:rPrChange>
          </w:rPr>
          <w:fldChar w:fldCharType="separate"/>
        </w:r>
        <w:r w:rsidR="005C2D87" w:rsidRPr="00312974" w:rsidDel="00534E18">
          <w:rPr>
            <w:rStyle w:val="Hyperlink"/>
            <w:rPrChange w:id="6683" w:author="Rodion" w:date="2019-12-09T02:09:00Z">
              <w:rPr>
                <w:rStyle w:val="Hyperlink"/>
              </w:rPr>
            </w:rPrChange>
          </w:rPr>
          <w:delText>52</w:delText>
        </w:r>
        <w:r w:rsidR="00C514DB" w:rsidRPr="00312974" w:rsidDel="00534E18">
          <w:rPr>
            <w:rStyle w:val="Hyperlink"/>
            <w:rPrChange w:id="6684" w:author="Rodion" w:date="2019-12-09T02:09:00Z">
              <w:rPr>
                <w:rStyle w:val="Hyperlink"/>
              </w:rPr>
            </w:rPrChange>
          </w:rPr>
          <w:fldChar w:fldCharType="end"/>
        </w:r>
      </w:del>
      <w:ins w:id="6685" w:author="Rodion Kharabet" w:date="2019-12-06T03:16:00Z">
        <w:r w:rsidR="00534E18" w:rsidRPr="00312974">
          <w:rPr>
            <w:rPrChange w:id="6686" w:author="Rodion" w:date="2019-12-09T02:09:00Z">
              <w:rPr>
                <w:rStyle w:val="Hyperlink"/>
              </w:rPr>
            </w:rPrChange>
          </w:rPr>
          <w:t>5</w:t>
        </w:r>
        <w:r w:rsidR="00534E18" w:rsidRPr="00030B2B">
          <w:t>2</w:t>
        </w:r>
      </w:ins>
      <w:r w:rsidR="0007558E" w:rsidRPr="00312974">
        <w:rPr>
          <w:rPrChange w:id="6687" w:author="Rodion" w:date="2019-12-09T02:09:00Z">
            <w:rPr/>
          </w:rPrChange>
        </w:rPr>
        <w:t xml:space="preserve">]. </w:t>
      </w:r>
      <w:r w:rsidRPr="00312974">
        <w:rPr>
          <w:rPrChange w:id="6688" w:author="Rodion" w:date="2019-12-09T02:09:00Z">
            <w:rPr/>
          </w:rPrChange>
        </w:rPr>
        <w:t>Додавання товару до такої бази даних зводиться до певного процес</w:t>
      </w:r>
      <w:r w:rsidR="0007558E" w:rsidRPr="00312974">
        <w:rPr>
          <w:rPrChange w:id="6689" w:author="Rodion" w:date="2019-12-09T02:09:00Z">
            <w:rPr/>
          </w:rPrChange>
        </w:rPr>
        <w:t xml:space="preserve">у. Наприклад, щоб додати товар до бази </w:t>
      </w:r>
      <w:proofErr w:type="spellStart"/>
      <w:r w:rsidR="0007558E" w:rsidRPr="00312974">
        <w:rPr>
          <w:rPrChange w:id="6690" w:author="Rodion" w:date="2019-12-09T02:09:00Z">
            <w:rPr/>
          </w:rPrChange>
        </w:rPr>
        <w:t>Barecode</w:t>
      </w:r>
      <w:proofErr w:type="spellEnd"/>
      <w:r w:rsidR="0007558E" w:rsidRPr="00312974">
        <w:rPr>
          <w:rPrChange w:id="6691" w:author="Rodion" w:date="2019-12-09T02:09:00Z">
            <w:rPr/>
          </w:rPrChange>
        </w:rPr>
        <w:t xml:space="preserve"> </w:t>
      </w:r>
      <w:proofErr w:type="spellStart"/>
      <w:r w:rsidR="0007558E" w:rsidRPr="00312974">
        <w:rPr>
          <w:rPrChange w:id="6692" w:author="Rodion" w:date="2019-12-09T02:09:00Z">
            <w:rPr/>
          </w:rPrChange>
        </w:rPr>
        <w:t>Lookup</w:t>
      </w:r>
      <w:proofErr w:type="spellEnd"/>
      <w:r w:rsidR="0007558E" w:rsidRPr="00312974">
        <w:rPr>
          <w:rPrChange w:id="6693" w:author="Rodion" w:date="2019-12-09T02:09:00Z">
            <w:rPr/>
          </w:rPrChange>
        </w:rPr>
        <w:t>, необхідно заповнити форму з 6 обов’язкових полів (всього в форма складається з 22 полів). І так</w:t>
      </w:r>
      <w:r w:rsidR="000E502D" w:rsidRPr="00312974">
        <w:rPr>
          <w:rPrChange w:id="6694" w:author="Rodion" w:date="2019-12-09T02:09:00Z">
            <w:rPr/>
          </w:rPrChange>
        </w:rPr>
        <w:t>у</w:t>
      </w:r>
      <w:r w:rsidR="0007558E" w:rsidRPr="00312974">
        <w:rPr>
          <w:rPrChange w:id="6695" w:author="Rodion" w:date="2019-12-09T02:09:00Z">
            <w:rPr/>
          </w:rPrChange>
        </w:rPr>
        <w:t xml:space="preserve"> </w:t>
      </w:r>
      <w:r w:rsidR="00885E23" w:rsidRPr="00312974">
        <w:rPr>
          <w:rPrChange w:id="6696" w:author="Rodion" w:date="2019-12-09T02:09:00Z">
            <w:rPr/>
          </w:rPrChange>
        </w:rPr>
        <w:t>форму</w:t>
      </w:r>
      <w:r w:rsidR="0007558E" w:rsidRPr="00312974">
        <w:rPr>
          <w:rPrChange w:id="6697" w:author="Rodion" w:date="2019-12-09T02:09:00Z">
            <w:rPr/>
          </w:rPrChange>
        </w:rPr>
        <w:t xml:space="preserve"> необхідно </w:t>
      </w:r>
      <w:r w:rsidR="00885E23" w:rsidRPr="00312974">
        <w:rPr>
          <w:rPrChange w:id="6698" w:author="Rodion" w:date="2019-12-09T02:09:00Z">
            <w:rPr/>
          </w:rPrChange>
        </w:rPr>
        <w:t>заповнити</w:t>
      </w:r>
      <w:r w:rsidR="0007558E" w:rsidRPr="00312974">
        <w:rPr>
          <w:rPrChange w:id="6699" w:author="Rodion" w:date="2019-12-09T02:09:00Z">
            <w:rPr/>
          </w:rPrChange>
        </w:rPr>
        <w:t xml:space="preserve"> </w:t>
      </w:r>
      <w:r w:rsidR="00885E23" w:rsidRPr="00312974">
        <w:rPr>
          <w:rPrChange w:id="6700" w:author="Rodion" w:date="2019-12-09T02:09:00Z">
            <w:rPr/>
          </w:rPrChange>
        </w:rPr>
        <w:t>інформацією про</w:t>
      </w:r>
      <w:r w:rsidR="0007558E" w:rsidRPr="00312974">
        <w:rPr>
          <w:rPrChange w:id="6701" w:author="Rodion" w:date="2019-12-09T02:09:00Z">
            <w:rPr/>
          </w:rPrChange>
        </w:rPr>
        <w:t xml:space="preserve"> </w:t>
      </w:r>
      <w:r w:rsidR="00885E23" w:rsidRPr="00312974">
        <w:rPr>
          <w:rPrChange w:id="6702" w:author="Rodion" w:date="2019-12-09T02:09:00Z">
            <w:rPr/>
          </w:rPrChange>
        </w:rPr>
        <w:t>кожен</w:t>
      </w:r>
      <w:r w:rsidR="0007558E" w:rsidRPr="00312974">
        <w:rPr>
          <w:rPrChange w:id="6703" w:author="Rodion" w:date="2019-12-09T02:09:00Z">
            <w:rPr/>
          </w:rPrChange>
        </w:rPr>
        <w:t xml:space="preserve"> товар</w:t>
      </w:r>
      <w:del w:id="6704" w:author="Rodion Kharabet" w:date="2019-12-06T03:17:00Z">
        <w:r w:rsidR="0007558E" w:rsidRPr="00312974" w:rsidDel="00534E18">
          <w:rPr>
            <w:rPrChange w:id="6705" w:author="Rodion" w:date="2019-12-09T02:09:00Z">
              <w:rPr/>
            </w:rPrChange>
          </w:rPr>
          <w:delText>у</w:delText>
        </w:r>
      </w:del>
      <w:r w:rsidR="0007558E" w:rsidRPr="00312974">
        <w:rPr>
          <w:rPrChange w:id="6706" w:author="Rodion" w:date="2019-12-09T02:09:00Z">
            <w:rPr/>
          </w:rPrChange>
        </w:rPr>
        <w:t>, що присутній в роздрібній торгівлі</w:t>
      </w:r>
      <w:r w:rsidR="000E502D" w:rsidRPr="00312974">
        <w:rPr>
          <w:rPrChange w:id="6707" w:author="Rodion" w:date="2019-12-09T02:09:00Z">
            <w:rPr/>
          </w:rPrChange>
        </w:rPr>
        <w:t xml:space="preserve">. </w:t>
      </w:r>
      <w:r w:rsidR="00885E23" w:rsidRPr="00312974">
        <w:rPr>
          <w:rPrChange w:id="6708" w:author="Rodion" w:date="2019-12-09T02:09:00Z">
            <w:rPr/>
          </w:rPrChange>
        </w:rPr>
        <w:t xml:space="preserve">Оскільки форма має заповнюватися вручну людиною-працівником того чи іншого виробника, це не є витратою часу та грошей для даної організації. Поки такі відкриті бази даних не будуть мати переваг перед внутрішніми приватними базами даних підприємств, що безпосередньо приймають участь у маркетинговому ланцюгу, </w:t>
      </w:r>
      <w:r w:rsidR="00890445" w:rsidRPr="00312974">
        <w:rPr>
          <w:rPrChange w:id="6709" w:author="Rodion" w:date="2019-12-09T02:09:00Z">
            <w:rPr/>
          </w:rPrChange>
        </w:rPr>
        <w:t xml:space="preserve">розповсюдженням інформації про свої товари українські організації займатися не будуть. Треба відмітити, що для додавання своїх товарів до деяких відкритих баз даних, необхідно навіть заплатити гроші. Наприклад, для </w:t>
      </w:r>
      <w:r w:rsidR="00B51D40" w:rsidRPr="00312974">
        <w:rPr>
          <w:rPrChange w:id="6710" w:author="Rodion" w:date="2019-12-09T02:09:00Z">
            <w:rPr/>
          </w:rPrChange>
        </w:rPr>
        <w:t xml:space="preserve">того, щоб додати товар до вищезгаданої </w:t>
      </w:r>
      <w:proofErr w:type="spellStart"/>
      <w:r w:rsidR="00B51D40" w:rsidRPr="00312974">
        <w:rPr>
          <w:rPrChange w:id="6711" w:author="Rodion" w:date="2019-12-09T02:09:00Z">
            <w:rPr/>
          </w:rPrChange>
        </w:rPr>
        <w:t>International</w:t>
      </w:r>
      <w:proofErr w:type="spellEnd"/>
      <w:r w:rsidR="00B51D40" w:rsidRPr="00312974">
        <w:rPr>
          <w:rPrChange w:id="6712" w:author="Rodion" w:date="2019-12-09T02:09:00Z">
            <w:rPr/>
          </w:rPrChange>
        </w:rPr>
        <w:t xml:space="preserve"> </w:t>
      </w:r>
      <w:proofErr w:type="spellStart"/>
      <w:r w:rsidR="00B51D40" w:rsidRPr="00312974">
        <w:rPr>
          <w:rPrChange w:id="6713" w:author="Rodion" w:date="2019-12-09T02:09:00Z">
            <w:rPr/>
          </w:rPrChange>
        </w:rPr>
        <w:t>Barcodes</w:t>
      </w:r>
      <w:proofErr w:type="spellEnd"/>
      <w:r w:rsidR="00B51D40" w:rsidRPr="00312974">
        <w:rPr>
          <w:rPrChange w:id="6714" w:author="Rodion" w:date="2019-12-09T02:09:00Z">
            <w:rPr/>
          </w:rPrChange>
        </w:rPr>
        <w:t xml:space="preserve"> </w:t>
      </w:r>
      <w:proofErr w:type="spellStart"/>
      <w:r w:rsidR="00B51D40" w:rsidRPr="00312974">
        <w:rPr>
          <w:rPrChange w:id="6715" w:author="Rodion" w:date="2019-12-09T02:09:00Z">
            <w:rPr/>
          </w:rPrChange>
        </w:rPr>
        <w:t>Database</w:t>
      </w:r>
      <w:proofErr w:type="spellEnd"/>
      <w:r w:rsidR="00B51D40" w:rsidRPr="00312974">
        <w:rPr>
          <w:rPrChange w:id="6716" w:author="Rodion" w:date="2019-12-09T02:09:00Z">
            <w:rPr/>
          </w:rPrChange>
        </w:rPr>
        <w:t xml:space="preserve">, потрібно </w:t>
      </w:r>
      <w:proofErr w:type="spellStart"/>
      <w:r w:rsidR="00B51D40" w:rsidRPr="00312974">
        <w:rPr>
          <w:rPrChange w:id="6717" w:author="Rodion" w:date="2019-12-09T02:09:00Z">
            <w:rPr/>
          </w:rPrChange>
        </w:rPr>
        <w:t>внести</w:t>
      </w:r>
      <w:proofErr w:type="spellEnd"/>
      <w:r w:rsidR="00B51D40" w:rsidRPr="00312974">
        <w:rPr>
          <w:rPrChange w:id="6718" w:author="Rodion" w:date="2019-12-09T02:09:00Z">
            <w:rPr/>
          </w:rPrChange>
        </w:rPr>
        <w:t xml:space="preserve"> оплату в розмірі від 10$ за одиницю, якщо додається одразу більше 50 товарів та 20$ за одиницю – якщо додається тільки один товар [</w:t>
      </w:r>
      <w:r w:rsidR="005C2D87" w:rsidRPr="00312974">
        <w:rPr>
          <w:rPrChange w:id="6719" w:author="Rodion" w:date="2019-12-09T02:09:00Z">
            <w:rPr/>
          </w:rPrChange>
        </w:rPr>
        <w:t>53</w:t>
      </w:r>
      <w:r w:rsidR="00B51D40" w:rsidRPr="00312974">
        <w:rPr>
          <w:rPrChange w:id="6720" w:author="Rodion" w:date="2019-12-09T02:09:00Z">
            <w:rPr/>
          </w:rPrChange>
        </w:rPr>
        <w:t>].</w:t>
      </w:r>
      <w:del w:id="6721" w:author="Rodion Kharabet" w:date="2019-12-06T03:17:00Z">
        <w:r w:rsidR="00B51D40" w:rsidRPr="00312974" w:rsidDel="00534E18">
          <w:rPr>
            <w:rPrChange w:id="6722" w:author="Rodion" w:date="2019-12-09T02:09:00Z">
              <w:rPr/>
            </w:rPrChange>
          </w:rPr>
          <w:delText xml:space="preserve"> Також, </w:delText>
        </w:r>
        <w:r w:rsidR="001C4064" w:rsidRPr="00312974" w:rsidDel="00534E18">
          <w:rPr>
            <w:rPrChange w:id="6723" w:author="Rodion" w:date="2019-12-09T02:09:00Z">
              <w:rPr/>
            </w:rPrChange>
          </w:rPr>
          <w:delText>тільки</w:delText>
        </w:r>
        <w:r w:rsidR="00B51D40" w:rsidRPr="00312974" w:rsidDel="00534E18">
          <w:rPr>
            <w:rPrChange w:id="6724" w:author="Rodion" w:date="2019-12-09T02:09:00Z">
              <w:rPr/>
            </w:rPrChange>
          </w:rPr>
          <w:delText xml:space="preserve"> </w:delText>
        </w:r>
        <w:r w:rsidR="001C4064" w:rsidRPr="00312974" w:rsidDel="00534E18">
          <w:rPr>
            <w:rPrChange w:id="6725" w:author="Rodion" w:date="2019-12-09T02:09:00Z">
              <w:rPr/>
            </w:rPrChange>
          </w:rPr>
          <w:delText>законим</w:delText>
        </w:r>
        <w:r w:rsidR="00B51D40" w:rsidRPr="00312974" w:rsidDel="00534E18">
          <w:rPr>
            <w:rPrChange w:id="6726" w:author="Rodion" w:date="2019-12-09T02:09:00Z">
              <w:rPr/>
            </w:rPrChange>
          </w:rPr>
          <w:delText xml:space="preserve"> власник </w:delText>
        </w:r>
        <w:r w:rsidR="001C4064" w:rsidRPr="00312974" w:rsidDel="00534E18">
          <w:rPr>
            <w:rPrChange w:id="6727" w:author="Rodion" w:date="2019-12-09T02:09:00Z">
              <w:rPr/>
            </w:rPrChange>
          </w:rPr>
          <w:delText xml:space="preserve">зареєстрованого штрих-коду у внутрішньому органі країни, що займається цим питанням. Для перевірки цього факту при реєстрації товару у базі, необхідно буде </w:delText>
        </w:r>
        <w:r w:rsidR="00DD4F15" w:rsidRPr="00312974" w:rsidDel="00534E18">
          <w:rPr>
            <w:rPrChange w:id="6728" w:author="Rodion" w:date="2019-12-09T02:09:00Z">
              <w:rPr/>
            </w:rPrChange>
          </w:rPr>
          <w:delText>прикріпити</w:delText>
        </w:r>
        <w:r w:rsidR="001C4064" w:rsidRPr="00312974" w:rsidDel="00534E18">
          <w:rPr>
            <w:rPrChange w:id="6729" w:author="Rodion" w:date="2019-12-09T02:09:00Z">
              <w:rPr/>
            </w:rPrChange>
          </w:rPr>
          <w:delText xml:space="preserve"> відповідний документ [</w:delText>
        </w:r>
        <w:r w:rsidR="005C2D87" w:rsidRPr="00312974" w:rsidDel="00534E18">
          <w:rPr>
            <w:rPrChange w:id="6730" w:author="Rodion" w:date="2019-12-09T02:09:00Z">
              <w:rPr/>
            </w:rPrChange>
          </w:rPr>
          <w:delText>54</w:delText>
        </w:r>
        <w:r w:rsidR="001C4064" w:rsidRPr="00312974" w:rsidDel="00534E18">
          <w:rPr>
            <w:rPrChange w:id="6731" w:author="Rodion" w:date="2019-12-09T02:09:00Z">
              <w:rPr/>
            </w:rPrChange>
          </w:rPr>
          <w:delText xml:space="preserve">]. </w:delText>
        </w:r>
      </w:del>
    </w:p>
    <w:p w14:paraId="4FC3B0C9" w14:textId="4D8F4CA4" w:rsidR="00675824" w:rsidRPr="00312974" w:rsidRDefault="004B046C" w:rsidP="0050418F">
      <w:pPr>
        <w:rPr>
          <w:rPrChange w:id="6732" w:author="Rodion" w:date="2019-12-09T02:09:00Z">
            <w:rPr/>
          </w:rPrChange>
        </w:rPr>
      </w:pPr>
      <w:r w:rsidRPr="00312974">
        <w:rPr>
          <w:rPrChange w:id="6733" w:author="Rodion" w:date="2019-12-09T02:09:00Z">
            <w:rPr/>
          </w:rPrChange>
        </w:rPr>
        <w:t>В першу чергу, розроблювана система орієнтована на використанн</w:t>
      </w:r>
      <w:del w:id="6734" w:author="Rodion Kharabet" w:date="2019-12-06T03:18:00Z">
        <w:r w:rsidRPr="00312974" w:rsidDel="00534E18">
          <w:rPr>
            <w:rPrChange w:id="6735" w:author="Rodion" w:date="2019-12-09T02:09:00Z">
              <w:rPr/>
            </w:rPrChange>
          </w:rPr>
          <w:delText>я</w:delText>
        </w:r>
      </w:del>
      <w:ins w:id="6736" w:author="Rodion Kharabet" w:date="2019-12-06T03:18:00Z">
        <w:r w:rsidR="00534E18" w:rsidRPr="00312974">
          <w:rPr>
            <w:rPrChange w:id="6737" w:author="Rodion" w:date="2019-12-09T02:09:00Z">
              <w:rPr/>
            </w:rPrChange>
          </w:rPr>
          <w:t>і для</w:t>
        </w:r>
      </w:ins>
      <w:del w:id="6738" w:author="Rodion Kharabet" w:date="2019-12-06T03:18:00Z">
        <w:r w:rsidRPr="00312974" w:rsidDel="00534E18">
          <w:rPr>
            <w:rPrChange w:id="6739" w:author="Rodion" w:date="2019-12-09T02:09:00Z">
              <w:rPr/>
            </w:rPrChange>
          </w:rPr>
          <w:delText xml:space="preserve"> у</w:delText>
        </w:r>
      </w:del>
      <w:r w:rsidRPr="00312974">
        <w:rPr>
          <w:rPrChange w:id="6740" w:author="Rodion" w:date="2019-12-09T02:09:00Z">
            <w:rPr/>
          </w:rPrChange>
        </w:rPr>
        <w:t xml:space="preserve"> внутрішньо</w:t>
      </w:r>
      <w:ins w:id="6741" w:author="Rodion Kharabet" w:date="2019-12-06T03:18:00Z">
        <w:r w:rsidR="00534E18" w:rsidRPr="00312974">
          <w:rPr>
            <w:rPrChange w:id="6742" w:author="Rodion" w:date="2019-12-09T02:09:00Z">
              <w:rPr/>
            </w:rPrChange>
          </w:rPr>
          <w:t>го</w:t>
        </w:r>
      </w:ins>
      <w:del w:id="6743" w:author="Rodion Kharabet" w:date="2019-12-06T03:18:00Z">
        <w:r w:rsidRPr="00312974" w:rsidDel="00534E18">
          <w:rPr>
            <w:rPrChange w:id="6744" w:author="Rodion" w:date="2019-12-09T02:09:00Z">
              <w:rPr/>
            </w:rPrChange>
          </w:rPr>
          <w:delText>му</w:delText>
        </w:r>
      </w:del>
      <w:r w:rsidRPr="00312974">
        <w:rPr>
          <w:rPrChange w:id="6745" w:author="Rodion" w:date="2019-12-09T02:09:00Z">
            <w:rPr/>
          </w:rPrChange>
        </w:rPr>
        <w:t xml:space="preserve"> ринку України. Тож більшість штрих-кодів, що будуть скануватися, належатимуть українським виробникам</w:t>
      </w:r>
      <w:r w:rsidR="0084746F" w:rsidRPr="00312974">
        <w:rPr>
          <w:rPrChange w:id="6746" w:author="Rodion" w:date="2019-12-09T02:09:00Z">
            <w:rPr/>
          </w:rPrChange>
        </w:rPr>
        <w:t>.</w:t>
      </w:r>
      <w:r w:rsidRPr="00312974">
        <w:rPr>
          <w:rPrChange w:id="6747" w:author="Rodion" w:date="2019-12-09T02:09:00Z">
            <w:rPr/>
          </w:rPrChange>
        </w:rPr>
        <w:t xml:space="preserve"> </w:t>
      </w:r>
      <w:r w:rsidR="00EA4B91" w:rsidRPr="00312974">
        <w:rPr>
          <w:rPrChange w:id="6748" w:author="Rodion" w:date="2019-12-09T02:09:00Z">
            <w:rPr/>
          </w:rPrChange>
        </w:rPr>
        <w:t xml:space="preserve">Для забезпечення веб-застосунку інформацією про найменування товарів та їх відповідному штрих-коду було подано відповідні запити в кілька мереж роздрібної торгівлі. На всі з них було отримано відмову. </w:t>
      </w:r>
    </w:p>
    <w:p w14:paraId="67EEAE41" w14:textId="3B16A738" w:rsidR="007D48BE" w:rsidRPr="00312974" w:rsidRDefault="00675824" w:rsidP="00675824">
      <w:pPr>
        <w:rPr>
          <w:rPrChange w:id="6749" w:author="Rodion" w:date="2019-12-09T02:09:00Z">
            <w:rPr/>
          </w:rPrChange>
        </w:rPr>
      </w:pPr>
      <w:r w:rsidRPr="00312974">
        <w:rPr>
          <w:rPrChange w:id="6750" w:author="Rodion" w:date="2019-12-09T02:09:00Z">
            <w:rPr/>
          </w:rPrChange>
        </w:rPr>
        <w:t xml:space="preserve">Кожен день на внутрішньому ринку роздрібної торгівлі України можна зустріти все більше і більше нових товарів. Одні з них це результат плідної роботи українських підприємців, що починають виробляти нові продукти, інші – нові товари привезені з інших країн. Тож централізоване підтримання бази даних </w:t>
      </w:r>
      <w:r w:rsidR="00DD4F15" w:rsidRPr="00312974">
        <w:rPr>
          <w:rPrChange w:id="6751" w:author="Rodion" w:date="2019-12-09T02:09:00Z">
            <w:rPr/>
          </w:rPrChange>
        </w:rPr>
        <w:t>штрих</w:t>
      </w:r>
      <w:r w:rsidRPr="00312974">
        <w:rPr>
          <w:rPrChange w:id="6752" w:author="Rodion" w:date="2019-12-09T02:09:00Z">
            <w:rPr/>
          </w:rPrChange>
        </w:rPr>
        <w:t xml:space="preserve">-кодів в актуальному </w:t>
      </w:r>
      <w:r w:rsidRPr="00312974">
        <w:rPr>
          <w:rPrChange w:id="6753" w:author="Rodion" w:date="2019-12-09T02:09:00Z">
            <w:rPr/>
          </w:rPrChange>
        </w:rPr>
        <w:lastRenderedPageBreak/>
        <w:t xml:space="preserve">стані є проблемою. </w:t>
      </w:r>
      <w:del w:id="6754" w:author="Rodion Kharabet" w:date="2019-12-06T03:18:00Z">
        <w:r w:rsidR="00EA4B91" w:rsidRPr="00312974" w:rsidDel="00534E18">
          <w:rPr>
            <w:rPrChange w:id="6755" w:author="Rodion" w:date="2019-12-09T02:09:00Z">
              <w:rPr/>
            </w:rPrChange>
          </w:rPr>
          <w:delText xml:space="preserve">Тож </w:delText>
        </w:r>
      </w:del>
      <w:ins w:id="6756" w:author="Rodion Kharabet" w:date="2019-12-06T03:18:00Z">
        <w:r w:rsidR="00534E18" w:rsidRPr="00312974">
          <w:rPr>
            <w:rPrChange w:id="6757" w:author="Rodion" w:date="2019-12-09T02:09:00Z">
              <w:rPr/>
            </w:rPrChange>
          </w:rPr>
          <w:t xml:space="preserve">Тому </w:t>
        </w:r>
      </w:ins>
      <w:r w:rsidR="00EA4B91" w:rsidRPr="00312974">
        <w:rPr>
          <w:rPrChange w:id="6758" w:author="Rodion" w:date="2019-12-09T02:09:00Z">
            <w:rPr/>
          </w:rPrChange>
        </w:rPr>
        <w:t xml:space="preserve">було прийняте рішення надати змогу всім користувачам веб-застосунку </w:t>
      </w:r>
      <w:r w:rsidR="00DD4F15" w:rsidRPr="00312974">
        <w:rPr>
          <w:rPrChange w:id="6759" w:author="Rodion" w:date="2019-12-09T02:09:00Z">
            <w:rPr/>
          </w:rPrChange>
        </w:rPr>
        <w:t>наповнювати</w:t>
      </w:r>
      <w:r w:rsidR="00EA4B91" w:rsidRPr="00312974">
        <w:rPr>
          <w:rPrChange w:id="6760" w:author="Rodion" w:date="2019-12-09T02:09:00Z">
            <w:rPr/>
          </w:rPrChange>
        </w:rPr>
        <w:t xml:space="preserve"> власну базу даних інформацією про найменування товару, його </w:t>
      </w:r>
      <w:r w:rsidR="00DD4F15" w:rsidRPr="00312974">
        <w:rPr>
          <w:rPrChange w:id="6761" w:author="Rodion" w:date="2019-12-09T02:09:00Z">
            <w:rPr/>
          </w:rPrChange>
        </w:rPr>
        <w:t>короткий</w:t>
      </w:r>
      <w:r w:rsidR="00EA4B91" w:rsidRPr="00312974">
        <w:rPr>
          <w:rPrChange w:id="6762" w:author="Rodion" w:date="2019-12-09T02:09:00Z">
            <w:rPr/>
          </w:rPrChange>
        </w:rPr>
        <w:t xml:space="preserve"> опис та ідентифікатор штрих-коду, наліплений на упаковці. </w:t>
      </w:r>
      <w:r w:rsidR="00F07F43" w:rsidRPr="00312974">
        <w:rPr>
          <w:rPrChange w:id="6763" w:author="Rodion" w:date="2019-12-09T02:09:00Z">
            <w:rPr/>
          </w:rPrChange>
        </w:rPr>
        <w:t>Оскільки база даних єдина в межах всієї програмної частини комплексу, оновлені записи в таблиці товарів будуть доступні для всіх користувачів</w:t>
      </w:r>
      <w:del w:id="6764" w:author="Rodion Kharabet" w:date="2019-12-06T03:18:00Z">
        <w:r w:rsidR="00F07F43" w:rsidRPr="00312974" w:rsidDel="00534E18">
          <w:rPr>
            <w:rPrChange w:id="6765" w:author="Rodion" w:date="2019-12-09T02:09:00Z">
              <w:rPr/>
            </w:rPrChange>
          </w:rPr>
          <w:delText xml:space="preserve"> миттєво</w:delText>
        </w:r>
      </w:del>
      <w:r w:rsidR="00F07F43" w:rsidRPr="00312974">
        <w:rPr>
          <w:rPrChange w:id="6766" w:author="Rodion" w:date="2019-12-09T02:09:00Z">
            <w:rPr/>
          </w:rPrChange>
        </w:rPr>
        <w:t xml:space="preserve">. </w:t>
      </w:r>
    </w:p>
    <w:p w14:paraId="762D6F1E" w14:textId="2F73B522" w:rsidR="004B046C" w:rsidRPr="00312974" w:rsidRDefault="00F07F43" w:rsidP="00675824">
      <w:pPr>
        <w:rPr>
          <w:rPrChange w:id="6767" w:author="Rodion" w:date="2019-12-09T02:09:00Z">
            <w:rPr/>
          </w:rPrChange>
        </w:rPr>
      </w:pPr>
      <w:r w:rsidRPr="00312974">
        <w:rPr>
          <w:rPrChange w:id="6768" w:author="Rodion" w:date="2019-12-09T02:09:00Z">
            <w:rPr/>
          </w:rPrChange>
        </w:rPr>
        <w:t xml:space="preserve">Для того, щоб додати новий товар </w:t>
      </w:r>
      <w:r w:rsidR="00E101BD" w:rsidRPr="00312974">
        <w:rPr>
          <w:rPrChange w:id="6769" w:author="Rodion" w:date="2019-12-09T02:09:00Z">
            <w:rPr/>
          </w:rPrChange>
        </w:rPr>
        <w:t>до внутрішньої бази даних веб-застосунку, користувачу необхідно перейти на відповідну сторінку</w:t>
      </w:r>
      <w:r w:rsidR="000F0C56" w:rsidRPr="00312974">
        <w:rPr>
          <w:rPrChange w:id="6770" w:author="Rodion" w:date="2019-12-09T02:09:00Z">
            <w:rPr/>
          </w:rPrChange>
        </w:rPr>
        <w:t>.</w:t>
      </w:r>
      <w:r w:rsidR="00E101BD" w:rsidRPr="00312974">
        <w:rPr>
          <w:rPrChange w:id="6771" w:author="Rodion" w:date="2019-12-09T02:09:00Z">
            <w:rPr/>
          </w:rPrChange>
        </w:rPr>
        <w:t xml:space="preserve"> </w:t>
      </w:r>
      <w:r w:rsidR="000F0C56" w:rsidRPr="00312974">
        <w:rPr>
          <w:rPrChange w:id="6772" w:author="Rodion" w:date="2019-12-09T02:09:00Z">
            <w:rPr/>
          </w:rPrChange>
        </w:rPr>
        <w:t>П</w:t>
      </w:r>
      <w:r w:rsidR="00E101BD" w:rsidRPr="00312974">
        <w:rPr>
          <w:rPrChange w:id="6773" w:author="Rodion" w:date="2019-12-09T02:09:00Z">
            <w:rPr/>
          </w:rPrChange>
        </w:rPr>
        <w:t xml:space="preserve">осилання на </w:t>
      </w:r>
      <w:r w:rsidR="000F0C56" w:rsidRPr="00312974">
        <w:rPr>
          <w:rPrChange w:id="6774" w:author="Rodion" w:date="2019-12-09T02:09:00Z">
            <w:rPr/>
          </w:rPrChange>
        </w:rPr>
        <w:t>неї</w:t>
      </w:r>
      <w:r w:rsidR="00E101BD" w:rsidRPr="00312974">
        <w:rPr>
          <w:rPrChange w:id="6775" w:author="Rodion" w:date="2019-12-09T02:09:00Z">
            <w:rPr/>
          </w:rPrChange>
        </w:rPr>
        <w:t xml:space="preserve"> знаходиться в головному меню. </w:t>
      </w:r>
      <w:r w:rsidR="007D48BE" w:rsidRPr="00312974">
        <w:rPr>
          <w:rPrChange w:id="6776" w:author="Rodion" w:date="2019-12-09T02:09:00Z">
            <w:rPr/>
          </w:rPrChange>
        </w:rPr>
        <w:t xml:space="preserve">На цій сторінці знаходиться список всіх найменувань в базі даних. Скріншот цієї сторінки зображено на </w:t>
      </w:r>
      <w:del w:id="6777" w:author="Rodion Kharabet" w:date="2019-12-06T02:44:00Z">
        <w:r w:rsidR="007D48BE" w:rsidRPr="00312974" w:rsidDel="007F1A84">
          <w:rPr>
            <w:rPrChange w:id="6778" w:author="Rodion" w:date="2019-12-09T02:09:00Z">
              <w:rPr/>
            </w:rPrChange>
          </w:rPr>
          <w:delText xml:space="preserve">рисунку </w:delText>
        </w:r>
        <w:r w:rsidR="00E41515" w:rsidRPr="00312974" w:rsidDel="007F1A84">
          <w:rPr>
            <w:rPrChange w:id="6779" w:author="Rodion" w:date="2019-12-09T02:09:00Z">
              <w:rPr/>
            </w:rPrChange>
          </w:rPr>
          <w:delText>4.</w:delText>
        </w:r>
      </w:del>
      <w:ins w:id="6780" w:author="Rodion Kharabet" w:date="2019-12-06T02:44:00Z">
        <w:r w:rsidR="007F1A84" w:rsidRPr="00312974">
          <w:rPr>
            <w:rPrChange w:id="6781" w:author="Rodion" w:date="2019-12-09T02:09:00Z">
              <w:rPr/>
            </w:rPrChange>
          </w:rPr>
          <w:t>рисунку 3.</w:t>
        </w:r>
      </w:ins>
      <w:r w:rsidR="00E41515" w:rsidRPr="00312974">
        <w:rPr>
          <w:rPrChange w:id="6782" w:author="Rodion" w:date="2019-12-09T02:09:00Z">
            <w:rPr/>
          </w:rPrChange>
        </w:rPr>
        <w:t>8</w:t>
      </w:r>
      <w:r w:rsidR="007D48BE" w:rsidRPr="00312974">
        <w:rPr>
          <w:rPrChange w:id="6783" w:author="Rodion" w:date="2019-12-09T02:09:00Z">
            <w:rPr/>
          </w:rPrChange>
        </w:rPr>
        <w:t>.</w:t>
      </w:r>
    </w:p>
    <w:p w14:paraId="6017B0C8" w14:textId="07E5D010" w:rsidR="007D48BE" w:rsidRPr="00312974" w:rsidRDefault="007D48BE" w:rsidP="00675824">
      <w:pPr>
        <w:rPr>
          <w:rPrChange w:id="6784" w:author="Rodion" w:date="2019-12-09T02:09:00Z">
            <w:rPr/>
          </w:rPrChange>
        </w:rPr>
      </w:pPr>
    </w:p>
    <w:p w14:paraId="166B9C67" w14:textId="2B7A34E7" w:rsidR="007D48BE" w:rsidRPr="00030B2B" w:rsidRDefault="007D48BE" w:rsidP="007D48BE">
      <w:r w:rsidRPr="00030B2B">
        <w:rPr>
          <w:noProof/>
        </w:rPr>
        <w:drawing>
          <wp:inline distT="0" distB="0" distL="0" distR="0" wp14:anchorId="4325DEB7" wp14:editId="19F66622">
            <wp:extent cx="5929403" cy="3752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6021" cy="3757039"/>
                    </a:xfrm>
                    <a:prstGeom prst="rect">
                      <a:avLst/>
                    </a:prstGeom>
                    <a:noFill/>
                    <a:ln>
                      <a:noFill/>
                    </a:ln>
                  </pic:spPr>
                </pic:pic>
              </a:graphicData>
            </a:graphic>
          </wp:inline>
        </w:drawing>
      </w:r>
    </w:p>
    <w:p w14:paraId="7DDB7F64" w14:textId="5104F6E2" w:rsidR="00EA4B91" w:rsidRPr="00312974" w:rsidRDefault="007D48BE" w:rsidP="007D48BE">
      <w:pPr>
        <w:jc w:val="center"/>
        <w:rPr>
          <w:rPrChange w:id="6785" w:author="Rodion" w:date="2019-12-09T02:09:00Z">
            <w:rPr/>
          </w:rPrChange>
        </w:rPr>
      </w:pPr>
      <w:del w:id="6786" w:author="Rodion Kharabet" w:date="2019-12-06T02:45:00Z">
        <w:r w:rsidRPr="00312974" w:rsidDel="007F1A84">
          <w:rPr>
            <w:rPrChange w:id="6787" w:author="Rodion" w:date="2019-12-09T02:09:00Z">
              <w:rPr/>
            </w:rPrChange>
          </w:rPr>
          <w:delText xml:space="preserve">Рисунок </w:delText>
        </w:r>
        <w:r w:rsidR="00E41515" w:rsidRPr="00312974" w:rsidDel="007F1A84">
          <w:rPr>
            <w:rPrChange w:id="6788" w:author="Rodion" w:date="2019-12-09T02:09:00Z">
              <w:rPr/>
            </w:rPrChange>
          </w:rPr>
          <w:delText>4.</w:delText>
        </w:r>
      </w:del>
      <w:ins w:id="6789" w:author="Rodion Kharabet" w:date="2019-12-06T02:45:00Z">
        <w:r w:rsidR="007F1A84" w:rsidRPr="00312974">
          <w:rPr>
            <w:rPrChange w:id="6790" w:author="Rodion" w:date="2019-12-09T02:09:00Z">
              <w:rPr/>
            </w:rPrChange>
          </w:rPr>
          <w:t>Рисунок 3.</w:t>
        </w:r>
      </w:ins>
      <w:r w:rsidR="00E41515" w:rsidRPr="00312974">
        <w:rPr>
          <w:rPrChange w:id="6791" w:author="Rodion" w:date="2019-12-09T02:09:00Z">
            <w:rPr/>
          </w:rPrChange>
        </w:rPr>
        <w:t xml:space="preserve">8 </w:t>
      </w:r>
      <w:r w:rsidRPr="00312974">
        <w:rPr>
          <w:rPrChange w:id="6792" w:author="Rodion" w:date="2019-12-09T02:09:00Z">
            <w:rPr/>
          </w:rPrChange>
        </w:rPr>
        <w:t>– Сторінка існуючих товарів у баз</w:t>
      </w:r>
      <w:del w:id="6793" w:author="Rodion Kharabet" w:date="2019-12-06T03:18:00Z">
        <w:r w:rsidRPr="00312974" w:rsidDel="00534E18">
          <w:rPr>
            <w:rPrChange w:id="6794" w:author="Rodion" w:date="2019-12-09T02:09:00Z">
              <w:rPr/>
            </w:rPrChange>
          </w:rPr>
          <w:delText>и</w:delText>
        </w:r>
      </w:del>
      <w:ins w:id="6795" w:author="Rodion Kharabet" w:date="2019-12-06T03:18:00Z">
        <w:r w:rsidR="00534E18" w:rsidRPr="00312974">
          <w:rPr>
            <w:rPrChange w:id="6796" w:author="Rodion" w:date="2019-12-09T02:09:00Z">
              <w:rPr/>
            </w:rPrChange>
          </w:rPr>
          <w:t>і</w:t>
        </w:r>
      </w:ins>
      <w:r w:rsidRPr="00312974">
        <w:rPr>
          <w:rPrChange w:id="6797" w:author="Rodion" w:date="2019-12-09T02:09:00Z">
            <w:rPr/>
          </w:rPrChange>
        </w:rPr>
        <w:t xml:space="preserve"> даних веб-застосунку</w:t>
      </w:r>
    </w:p>
    <w:p w14:paraId="79DFD351" w14:textId="1AE914F0" w:rsidR="007D48BE" w:rsidRPr="00312974" w:rsidRDefault="007D48BE" w:rsidP="0050418F">
      <w:pPr>
        <w:rPr>
          <w:rPrChange w:id="6798" w:author="Rodion" w:date="2019-12-09T02:09:00Z">
            <w:rPr/>
          </w:rPrChange>
        </w:rPr>
      </w:pPr>
    </w:p>
    <w:p w14:paraId="7AD4F27B" w14:textId="04F8A1F6" w:rsidR="007D48BE" w:rsidRPr="00312974" w:rsidRDefault="00F82EA0" w:rsidP="0050418F">
      <w:pPr>
        <w:rPr>
          <w:rPrChange w:id="6799" w:author="Rodion" w:date="2019-12-09T02:09:00Z">
            <w:rPr/>
          </w:rPrChange>
        </w:rPr>
      </w:pPr>
      <w:r w:rsidRPr="00312974">
        <w:rPr>
          <w:rPrChange w:id="6800" w:author="Rodion" w:date="2019-12-09T02:09:00Z">
            <w:rPr/>
          </w:rPrChange>
        </w:rPr>
        <w:t xml:space="preserve">Окрім списку товарів, що вже додані до бази даних, на сторінці розміщене посилання на сторінку для додавання нового товару. Перейшовши за цим посиланням, користувач має заповнити форму з 3 полів, що зображена на </w:t>
      </w:r>
      <w:del w:id="6801" w:author="Rodion Kharabet" w:date="2019-12-06T02:44:00Z">
        <w:r w:rsidRPr="00312974" w:rsidDel="007F1A84">
          <w:rPr>
            <w:rPrChange w:id="6802" w:author="Rodion" w:date="2019-12-09T02:09:00Z">
              <w:rPr/>
            </w:rPrChange>
          </w:rPr>
          <w:delText xml:space="preserve">рисунку </w:delText>
        </w:r>
        <w:r w:rsidR="003B4681" w:rsidRPr="00312974" w:rsidDel="007F1A84">
          <w:rPr>
            <w:rPrChange w:id="6803" w:author="Rodion" w:date="2019-12-09T02:09:00Z">
              <w:rPr/>
            </w:rPrChange>
          </w:rPr>
          <w:delText>4.</w:delText>
        </w:r>
      </w:del>
      <w:ins w:id="6804" w:author="Rodion Kharabet" w:date="2019-12-06T02:44:00Z">
        <w:r w:rsidR="007F1A84" w:rsidRPr="00312974">
          <w:rPr>
            <w:rPrChange w:id="6805" w:author="Rodion" w:date="2019-12-09T02:09:00Z">
              <w:rPr/>
            </w:rPrChange>
          </w:rPr>
          <w:t>рисунку 3.</w:t>
        </w:r>
      </w:ins>
      <w:r w:rsidR="003B4681" w:rsidRPr="00312974">
        <w:rPr>
          <w:rPrChange w:id="6806" w:author="Rodion" w:date="2019-12-09T02:09:00Z">
            <w:rPr/>
          </w:rPrChange>
        </w:rPr>
        <w:t>9</w:t>
      </w:r>
      <w:r w:rsidRPr="00312974">
        <w:rPr>
          <w:rPrChange w:id="6807" w:author="Rodion" w:date="2019-12-09T02:09:00Z">
            <w:rPr/>
          </w:rPrChange>
        </w:rPr>
        <w:t xml:space="preserve">. В цій формі </w:t>
      </w:r>
      <w:r w:rsidRPr="00312974">
        <w:rPr>
          <w:rPrChange w:id="6808" w:author="Rodion" w:date="2019-12-09T02:09:00Z">
            <w:rPr/>
          </w:rPrChange>
        </w:rPr>
        <w:lastRenderedPageBreak/>
        <w:t>необхідно вказати штрих-код, найменування та опис товару відповідно до кожного поля. Після того, як користувач відправить форму, доданий товар вже з’явиться в оновленому списку існуючих товарів в базі даних веб-застосунку.</w:t>
      </w:r>
    </w:p>
    <w:p w14:paraId="1FD6EBB3" w14:textId="131CF47E" w:rsidR="0088778B" w:rsidRPr="00312974" w:rsidRDefault="0088778B" w:rsidP="0050418F">
      <w:pPr>
        <w:rPr>
          <w:rPrChange w:id="6809" w:author="Rodion" w:date="2019-12-09T02:09:00Z">
            <w:rPr/>
          </w:rPrChange>
        </w:rPr>
      </w:pPr>
    </w:p>
    <w:p w14:paraId="58DC3DAB" w14:textId="62D296A1" w:rsidR="0088778B" w:rsidRPr="00030B2B" w:rsidRDefault="0088778B" w:rsidP="0088778B">
      <w:pPr>
        <w:jc w:val="center"/>
      </w:pPr>
      <w:r w:rsidRPr="00030B2B">
        <w:rPr>
          <w:noProof/>
        </w:rPr>
        <w:drawing>
          <wp:inline distT="0" distB="0" distL="0" distR="0" wp14:anchorId="2647A7EE" wp14:editId="3C1565BF">
            <wp:extent cx="3207435" cy="419089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1031" cy="4208656"/>
                    </a:xfrm>
                    <a:prstGeom prst="rect">
                      <a:avLst/>
                    </a:prstGeom>
                    <a:noFill/>
                    <a:ln>
                      <a:noFill/>
                    </a:ln>
                  </pic:spPr>
                </pic:pic>
              </a:graphicData>
            </a:graphic>
          </wp:inline>
        </w:drawing>
      </w:r>
    </w:p>
    <w:p w14:paraId="4BED25BD" w14:textId="72904C47" w:rsidR="0088778B" w:rsidRPr="00312974" w:rsidRDefault="007044F2" w:rsidP="007044F2">
      <w:pPr>
        <w:jc w:val="center"/>
        <w:rPr>
          <w:rPrChange w:id="6810" w:author="Rodion" w:date="2019-12-09T02:09:00Z">
            <w:rPr/>
          </w:rPrChange>
        </w:rPr>
      </w:pPr>
      <w:del w:id="6811" w:author="Rodion Kharabet" w:date="2019-12-06T02:45:00Z">
        <w:r w:rsidRPr="00312974" w:rsidDel="007F1A84">
          <w:rPr>
            <w:rPrChange w:id="6812" w:author="Rodion" w:date="2019-12-09T02:09:00Z">
              <w:rPr/>
            </w:rPrChange>
          </w:rPr>
          <w:delText xml:space="preserve">Рисунок </w:delText>
        </w:r>
        <w:r w:rsidR="003B4681" w:rsidRPr="00312974" w:rsidDel="007F1A84">
          <w:rPr>
            <w:rPrChange w:id="6813" w:author="Rodion" w:date="2019-12-09T02:09:00Z">
              <w:rPr/>
            </w:rPrChange>
          </w:rPr>
          <w:delText>4.</w:delText>
        </w:r>
      </w:del>
      <w:ins w:id="6814" w:author="Rodion Kharabet" w:date="2019-12-06T02:45:00Z">
        <w:r w:rsidR="007F1A84" w:rsidRPr="00312974">
          <w:rPr>
            <w:rPrChange w:id="6815" w:author="Rodion" w:date="2019-12-09T02:09:00Z">
              <w:rPr/>
            </w:rPrChange>
          </w:rPr>
          <w:t>Рисунок 3.</w:t>
        </w:r>
      </w:ins>
      <w:r w:rsidR="003B4681" w:rsidRPr="00312974">
        <w:rPr>
          <w:rPrChange w:id="6816" w:author="Rodion" w:date="2019-12-09T02:09:00Z">
            <w:rPr/>
          </w:rPrChange>
        </w:rPr>
        <w:t xml:space="preserve">9 </w:t>
      </w:r>
      <w:r w:rsidRPr="00312974">
        <w:rPr>
          <w:rPrChange w:id="6817" w:author="Rodion" w:date="2019-12-09T02:09:00Z">
            <w:rPr/>
          </w:rPrChange>
        </w:rPr>
        <w:t>– Форма додавання нового товару до бази даних веб-застосунку</w:t>
      </w:r>
    </w:p>
    <w:p w14:paraId="5FC4E851" w14:textId="201145CB" w:rsidR="008A5660" w:rsidRPr="00312974" w:rsidRDefault="008A5660" w:rsidP="007044F2">
      <w:pPr>
        <w:jc w:val="center"/>
        <w:rPr>
          <w:rPrChange w:id="6818" w:author="Rodion" w:date="2019-12-09T02:09:00Z">
            <w:rPr/>
          </w:rPrChange>
        </w:rPr>
      </w:pPr>
    </w:p>
    <w:p w14:paraId="51AF3278" w14:textId="77777777" w:rsidR="008A5660" w:rsidRPr="00312974" w:rsidRDefault="008A5660" w:rsidP="008A5660">
      <w:pPr>
        <w:rPr>
          <w:rPrChange w:id="6819" w:author="Rodion" w:date="2019-12-09T02:09:00Z">
            <w:rPr/>
          </w:rPrChange>
        </w:rPr>
      </w:pPr>
    </w:p>
    <w:p w14:paraId="2840626B" w14:textId="4BF29961" w:rsidR="008A5660" w:rsidRPr="00312974" w:rsidRDefault="008A5660" w:rsidP="008A5660">
      <w:pPr>
        <w:pStyle w:val="Heading2"/>
        <w:rPr>
          <w:rPrChange w:id="6820" w:author="Rodion" w:date="2019-12-09T02:09:00Z">
            <w:rPr/>
          </w:rPrChange>
        </w:rPr>
      </w:pPr>
      <w:del w:id="6821" w:author="Rodion Kharabet" w:date="2019-12-06T03:53:00Z">
        <w:r w:rsidRPr="00312974" w:rsidDel="003969F0">
          <w:rPr>
            <w:rPrChange w:id="6822" w:author="Rodion" w:date="2019-12-09T02:09:00Z">
              <w:rPr/>
            </w:rPrChange>
          </w:rPr>
          <w:delText>4</w:delText>
        </w:r>
      </w:del>
      <w:bookmarkStart w:id="6823" w:name="_Toc26763224"/>
      <w:ins w:id="6824" w:author="Rodion Kharabet" w:date="2019-12-06T03:53:00Z">
        <w:r w:rsidR="003969F0" w:rsidRPr="00312974">
          <w:rPr>
            <w:rPrChange w:id="6825" w:author="Rodion" w:date="2019-12-09T02:09:00Z">
              <w:rPr/>
            </w:rPrChange>
          </w:rPr>
          <w:t>3</w:t>
        </w:r>
      </w:ins>
      <w:r w:rsidRPr="00312974">
        <w:rPr>
          <w:rPrChange w:id="6826" w:author="Rodion" w:date="2019-12-09T02:09:00Z">
            <w:rPr/>
          </w:rPrChange>
        </w:rPr>
        <w:t>.4 Апаратна частина комплексу</w:t>
      </w:r>
      <w:bookmarkEnd w:id="6823"/>
    </w:p>
    <w:p w14:paraId="588AA13A" w14:textId="77777777" w:rsidR="003B4681" w:rsidRPr="00312974" w:rsidRDefault="003B4681" w:rsidP="003B4681">
      <w:pPr>
        <w:rPr>
          <w:rPrChange w:id="6827" w:author="Rodion" w:date="2019-12-09T02:09:00Z">
            <w:rPr/>
          </w:rPrChange>
        </w:rPr>
      </w:pPr>
    </w:p>
    <w:p w14:paraId="2404E5DC" w14:textId="468014BE" w:rsidR="007044F2" w:rsidRPr="00312974" w:rsidRDefault="008A5660" w:rsidP="008A5660">
      <w:pPr>
        <w:rPr>
          <w:rPrChange w:id="6828" w:author="Rodion" w:date="2019-12-09T02:09:00Z">
            <w:rPr/>
          </w:rPrChange>
        </w:rPr>
      </w:pPr>
      <w:r w:rsidRPr="00312974">
        <w:rPr>
          <w:rPrChange w:id="6829" w:author="Rodion" w:date="2019-12-09T02:09:00Z">
            <w:rPr/>
          </w:rPrChange>
        </w:rPr>
        <w:t xml:space="preserve">Апаратна частина складається з трьох </w:t>
      </w:r>
      <w:del w:id="6830" w:author="Rodion Kharabet" w:date="2019-12-06T03:19:00Z">
        <w:r w:rsidRPr="00312974" w:rsidDel="00534E18">
          <w:rPr>
            <w:rPrChange w:id="6831" w:author="Rodion" w:date="2019-12-09T02:09:00Z">
              <w:rPr/>
            </w:rPrChange>
          </w:rPr>
          <w:delText xml:space="preserve">різних </w:delText>
        </w:r>
      </w:del>
      <w:r w:rsidRPr="00312974">
        <w:rPr>
          <w:rPrChange w:id="6832" w:author="Rodion" w:date="2019-12-09T02:09:00Z">
            <w:rPr/>
          </w:rPrChange>
        </w:rPr>
        <w:t xml:space="preserve">пристроїв. Вони створені для того щоб автоматизувати процес </w:t>
      </w:r>
      <w:r w:rsidR="00A60CD4" w:rsidRPr="00312974">
        <w:rPr>
          <w:rPrChange w:id="6833" w:author="Rodion" w:date="2019-12-09T02:09:00Z">
            <w:rPr/>
          </w:rPrChange>
        </w:rPr>
        <w:t>видалення</w:t>
      </w:r>
      <w:r w:rsidRPr="00312974">
        <w:rPr>
          <w:rPrChange w:id="6834" w:author="Rodion" w:date="2019-12-09T02:09:00Z">
            <w:rPr/>
          </w:rPrChange>
        </w:rPr>
        <w:t xml:space="preserve"> товарів, після того як користувач </w:t>
      </w:r>
      <w:r w:rsidR="00A60CD4" w:rsidRPr="00312974">
        <w:rPr>
          <w:rPrChange w:id="6835" w:author="Rodion" w:date="2019-12-09T02:09:00Z">
            <w:rPr/>
          </w:rPrChange>
        </w:rPr>
        <w:t xml:space="preserve">викинув їх до сміттєвого кошика. Я було розглянуто вище, всі ці дії можна зробити і за допомогою одного лише смартфону через веб-застосунок. Але це створює додаткові незручності, оскільки в такому разі необхідною є умова наявності смартфону під рукою в момент </w:t>
      </w:r>
      <w:r w:rsidR="00A60CD4" w:rsidRPr="00312974">
        <w:rPr>
          <w:rPrChange w:id="6836" w:author="Rodion" w:date="2019-12-09T02:09:00Z">
            <w:rPr/>
          </w:rPrChange>
        </w:rPr>
        <w:lastRenderedPageBreak/>
        <w:t>кожної дії користувач</w:t>
      </w:r>
      <w:r w:rsidR="001B23CA" w:rsidRPr="00312974">
        <w:rPr>
          <w:rPrChange w:id="6837" w:author="Rodion" w:date="2019-12-09T02:09:00Z">
            <w:rPr/>
          </w:rPrChange>
        </w:rPr>
        <w:t>а</w:t>
      </w:r>
      <w:r w:rsidR="00A60CD4" w:rsidRPr="00312974">
        <w:rPr>
          <w:rPrChange w:id="6838" w:author="Rodion" w:date="2019-12-09T02:09:00Z">
            <w:rPr/>
          </w:rPrChange>
        </w:rPr>
        <w:t>.</w:t>
      </w:r>
      <w:r w:rsidR="00AA2AD5" w:rsidRPr="00312974">
        <w:rPr>
          <w:rPrChange w:id="6839" w:author="Rodion" w:date="2019-12-09T02:09:00Z">
            <w:rPr/>
          </w:rPrChange>
        </w:rPr>
        <w:t xml:space="preserve"> Всі пристрої апаратної складової поділяються на ті, що використовують ідентифікацію за штрих-кодом та ті, що використовують радіочастотну ідентифікацію. Розглянемо кожен пристрій окремо.</w:t>
      </w:r>
    </w:p>
    <w:p w14:paraId="394E32BF" w14:textId="77777777" w:rsidR="00AA2AD5" w:rsidRPr="00312974" w:rsidRDefault="00AA2AD5" w:rsidP="008A5660">
      <w:pPr>
        <w:rPr>
          <w:rPrChange w:id="6840" w:author="Rodion" w:date="2019-12-09T02:09:00Z">
            <w:rPr/>
          </w:rPrChange>
        </w:rPr>
      </w:pPr>
    </w:p>
    <w:p w14:paraId="7038CE06" w14:textId="6780104F" w:rsidR="00AA2AD5" w:rsidRPr="00312974" w:rsidRDefault="00AA2AD5" w:rsidP="00AA2AD5">
      <w:pPr>
        <w:pStyle w:val="Heading3"/>
        <w:rPr>
          <w:rPrChange w:id="6841" w:author="Rodion" w:date="2019-12-09T02:09:00Z">
            <w:rPr/>
          </w:rPrChange>
        </w:rPr>
      </w:pPr>
      <w:del w:id="6842" w:author="Rodion Kharabet" w:date="2019-12-06T03:53:00Z">
        <w:r w:rsidRPr="00312974" w:rsidDel="003969F0">
          <w:rPr>
            <w:rPrChange w:id="6843" w:author="Rodion" w:date="2019-12-09T02:09:00Z">
              <w:rPr/>
            </w:rPrChange>
          </w:rPr>
          <w:delText>4</w:delText>
        </w:r>
      </w:del>
      <w:bookmarkStart w:id="6844" w:name="_Toc26763225"/>
      <w:ins w:id="6845" w:author="Rodion Kharabet" w:date="2019-12-06T03:53:00Z">
        <w:r w:rsidR="003969F0" w:rsidRPr="00312974">
          <w:rPr>
            <w:rPrChange w:id="6846" w:author="Rodion" w:date="2019-12-09T02:09:00Z">
              <w:rPr/>
            </w:rPrChange>
          </w:rPr>
          <w:t>3</w:t>
        </w:r>
      </w:ins>
      <w:r w:rsidRPr="00312974">
        <w:rPr>
          <w:rPrChange w:id="6847" w:author="Rodion" w:date="2019-12-09T02:09:00Z">
            <w:rPr/>
          </w:rPrChange>
        </w:rPr>
        <w:t>.4.1 Пристрій ідентифікації за штрих-кодом</w:t>
      </w:r>
      <w:bookmarkEnd w:id="6844"/>
    </w:p>
    <w:p w14:paraId="297CCD75" w14:textId="33E2D307" w:rsidR="00AA2AD5" w:rsidRPr="00312974" w:rsidRDefault="00AA2AD5" w:rsidP="00AA2AD5">
      <w:pPr>
        <w:rPr>
          <w:rPrChange w:id="6848" w:author="Rodion" w:date="2019-12-09T02:09:00Z">
            <w:rPr/>
          </w:rPrChange>
        </w:rPr>
      </w:pPr>
    </w:p>
    <w:p w14:paraId="1FC67F00" w14:textId="0B8D8FED" w:rsidR="00AA2AD5" w:rsidRPr="00312974" w:rsidRDefault="00AA2AD5" w:rsidP="00AA2AD5">
      <w:pPr>
        <w:rPr>
          <w:rPrChange w:id="6849" w:author="Rodion" w:date="2019-12-09T02:09:00Z">
            <w:rPr/>
          </w:rPrChange>
        </w:rPr>
      </w:pPr>
      <w:r w:rsidRPr="00312974">
        <w:rPr>
          <w:rPrChange w:id="6850" w:author="Rodion" w:date="2019-12-09T02:09:00Z">
            <w:rPr/>
          </w:rPrChange>
        </w:rPr>
        <w:t xml:space="preserve">Пристрій ідентифікації за штрих-кодом має розміщуватися біля кошика для сміття. Його задача полягає в тому, щоб ідентифікувати товар, що було викинуто користувачем, за штрих-кодом на </w:t>
      </w:r>
      <w:r w:rsidR="00A13325" w:rsidRPr="00312974">
        <w:rPr>
          <w:rPrChange w:id="6851" w:author="Rodion" w:date="2019-12-09T02:09:00Z">
            <w:rPr/>
          </w:rPrChange>
        </w:rPr>
        <w:t>у</w:t>
      </w:r>
      <w:r w:rsidRPr="00312974">
        <w:rPr>
          <w:rPrChange w:id="6852" w:author="Rodion" w:date="2019-12-09T02:09:00Z">
            <w:rPr/>
          </w:rPrChange>
        </w:rPr>
        <w:t>паковці</w:t>
      </w:r>
      <w:r w:rsidR="00281239" w:rsidRPr="00312974">
        <w:rPr>
          <w:rPrChange w:id="6853" w:author="Rodion" w:date="2019-12-09T02:09:00Z">
            <w:rPr/>
          </w:rPrChange>
        </w:rPr>
        <w:t xml:space="preserve">. </w:t>
      </w:r>
      <w:r w:rsidR="004016BB" w:rsidRPr="00312974">
        <w:rPr>
          <w:rPrChange w:id="6854" w:author="Rodion" w:date="2019-12-09T02:09:00Z">
            <w:rPr/>
          </w:rPrChange>
        </w:rPr>
        <w:t xml:space="preserve">Отриманий ідентифікатор має бути переданий як параметр до відповідного методу API веб-застосунку для здійснення подальших дій на програмному рівні системи. </w:t>
      </w:r>
    </w:p>
    <w:p w14:paraId="50D72D58" w14:textId="658DBDB5" w:rsidR="00222DBE" w:rsidRPr="00312974" w:rsidRDefault="00222DBE" w:rsidP="00AA2AD5">
      <w:pPr>
        <w:rPr>
          <w:rPrChange w:id="6855" w:author="Rodion" w:date="2019-12-09T02:09:00Z">
            <w:rPr/>
          </w:rPrChange>
        </w:rPr>
      </w:pPr>
      <w:r w:rsidRPr="00312974">
        <w:rPr>
          <w:rPrChange w:id="6856" w:author="Rodion" w:date="2019-12-09T02:09:00Z">
            <w:rPr/>
          </w:rPrChange>
        </w:rPr>
        <w:t>Для того, щоб пристрій міг здійсн</w:t>
      </w:r>
      <w:r w:rsidR="00BE020E" w:rsidRPr="00312974">
        <w:rPr>
          <w:rPrChange w:id="6857" w:author="Rodion" w:date="2019-12-09T02:09:00Z">
            <w:rPr/>
          </w:rPrChange>
        </w:rPr>
        <w:t xml:space="preserve">ювати ідентифікацію за штрих-кодом, його необхідно було оснастити відповідним сканером. Для базової ідентифікації буде достатньо можливостей світлодіодного сканеру штрих-кодів. В більшості випадків, такі сканери вже існують як самостійні пристрої, що вже готові до використання з інформаційними системами. Вони представляють собою ті пристрої, що можна </w:t>
      </w:r>
      <w:r w:rsidR="00DD4F15" w:rsidRPr="00312974">
        <w:rPr>
          <w:rPrChange w:id="6858" w:author="Rodion" w:date="2019-12-09T02:09:00Z">
            <w:rPr/>
          </w:rPrChange>
        </w:rPr>
        <w:t>зустріти</w:t>
      </w:r>
      <w:r w:rsidR="00BE020E" w:rsidRPr="00312974">
        <w:rPr>
          <w:rPrChange w:id="6859" w:author="Rodion" w:date="2019-12-09T02:09:00Z">
            <w:rPr/>
          </w:rPrChange>
        </w:rPr>
        <w:t xml:space="preserve"> в будь-якому </w:t>
      </w:r>
      <w:del w:id="6860" w:author="Rodion Kharabet" w:date="2019-12-06T03:19:00Z">
        <w:r w:rsidR="00BE020E" w:rsidRPr="00312974" w:rsidDel="008B657C">
          <w:rPr>
            <w:rPrChange w:id="6861" w:author="Rodion" w:date="2019-12-09T02:09:00Z">
              <w:rPr/>
            </w:rPrChange>
          </w:rPr>
          <w:delText>продуктовому</w:delText>
        </w:r>
      </w:del>
      <w:ins w:id="6862" w:author="Rodion Kharabet" w:date="2019-12-06T03:19:00Z">
        <w:r w:rsidR="008B657C" w:rsidRPr="00312974">
          <w:rPr>
            <w:rPrChange w:id="6863" w:author="Rodion" w:date="2019-12-09T02:09:00Z">
              <w:rPr/>
            </w:rPrChange>
          </w:rPr>
          <w:t>магазині</w:t>
        </w:r>
      </w:ins>
      <w:r w:rsidR="003A4E2A" w:rsidRPr="00312974">
        <w:rPr>
          <w:rPrChange w:id="6864" w:author="Rodion" w:date="2019-12-09T02:09:00Z">
            <w:rPr/>
          </w:rPrChange>
        </w:rPr>
        <w:t xml:space="preserve">. Зображення такого сканеру представлено на </w:t>
      </w:r>
      <w:del w:id="6865" w:author="Rodion Kharabet" w:date="2019-12-06T02:44:00Z">
        <w:r w:rsidR="003A4E2A" w:rsidRPr="00312974" w:rsidDel="007F1A84">
          <w:rPr>
            <w:rPrChange w:id="6866" w:author="Rodion" w:date="2019-12-09T02:09:00Z">
              <w:rPr/>
            </w:rPrChange>
          </w:rPr>
          <w:delText xml:space="preserve">рисунку </w:delText>
        </w:r>
        <w:r w:rsidR="008E3D53" w:rsidRPr="00312974" w:rsidDel="007F1A84">
          <w:rPr>
            <w:rPrChange w:id="6867" w:author="Rodion" w:date="2019-12-09T02:09:00Z">
              <w:rPr/>
            </w:rPrChange>
          </w:rPr>
          <w:delText>4.</w:delText>
        </w:r>
      </w:del>
      <w:ins w:id="6868" w:author="Rodion Kharabet" w:date="2019-12-06T02:44:00Z">
        <w:r w:rsidR="007F1A84" w:rsidRPr="00312974">
          <w:rPr>
            <w:rPrChange w:id="6869" w:author="Rodion" w:date="2019-12-09T02:09:00Z">
              <w:rPr/>
            </w:rPrChange>
          </w:rPr>
          <w:t>рисунку 3.</w:t>
        </w:r>
      </w:ins>
      <w:r w:rsidR="008E3D53" w:rsidRPr="00312974">
        <w:rPr>
          <w:rPrChange w:id="6870" w:author="Rodion" w:date="2019-12-09T02:09:00Z">
            <w:rPr/>
          </w:rPrChange>
        </w:rPr>
        <w:t>10</w:t>
      </w:r>
      <w:r w:rsidR="003A4E2A" w:rsidRPr="00312974">
        <w:rPr>
          <w:rPrChange w:id="6871" w:author="Rodion" w:date="2019-12-09T02:09:00Z">
            <w:rPr/>
          </w:rPrChange>
        </w:rPr>
        <w:t>.</w:t>
      </w:r>
    </w:p>
    <w:p w14:paraId="10C22CB0" w14:textId="77777777" w:rsidR="003A4E2A" w:rsidRPr="00312974" w:rsidRDefault="003A4E2A" w:rsidP="00AA2AD5">
      <w:pPr>
        <w:rPr>
          <w:rPrChange w:id="6872" w:author="Rodion" w:date="2019-12-09T02:09:00Z">
            <w:rPr/>
          </w:rPrChange>
        </w:rPr>
      </w:pPr>
    </w:p>
    <w:p w14:paraId="51AE460B" w14:textId="16CA846A" w:rsidR="003A4E2A" w:rsidRPr="00030B2B" w:rsidRDefault="003A4E2A" w:rsidP="003A4E2A">
      <w:pPr>
        <w:jc w:val="center"/>
      </w:pPr>
      <w:r w:rsidRPr="00030B2B">
        <w:rPr>
          <w:noProof/>
        </w:rPr>
        <w:drawing>
          <wp:inline distT="0" distB="0" distL="0" distR="0" wp14:anchorId="5F1F53B8" wp14:editId="768B00BA">
            <wp:extent cx="3504239" cy="2774398"/>
            <wp:effectExtent l="0" t="0" r="1270" b="6985"/>
            <wp:docPr id="22" name="Picture 22" descr="Image result for led barcode scanner sc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led barcode scanner schematic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14727" cy="2782702"/>
                    </a:xfrm>
                    <a:prstGeom prst="rect">
                      <a:avLst/>
                    </a:prstGeom>
                    <a:noFill/>
                    <a:ln>
                      <a:noFill/>
                    </a:ln>
                  </pic:spPr>
                </pic:pic>
              </a:graphicData>
            </a:graphic>
          </wp:inline>
        </w:drawing>
      </w:r>
    </w:p>
    <w:p w14:paraId="66658000" w14:textId="312D4601" w:rsidR="00036393" w:rsidRPr="00312974" w:rsidRDefault="003A4E2A" w:rsidP="00036393">
      <w:pPr>
        <w:jc w:val="center"/>
        <w:rPr>
          <w:ins w:id="6873" w:author="Rodion" w:date="2019-12-09T02:01:00Z"/>
          <w:rPrChange w:id="6874" w:author="Rodion" w:date="2019-12-09T02:09:00Z">
            <w:rPr>
              <w:ins w:id="6875" w:author="Rodion" w:date="2019-12-09T02:01:00Z"/>
            </w:rPr>
          </w:rPrChange>
        </w:rPr>
        <w:pPrChange w:id="6876" w:author="Rodion" w:date="2019-12-09T02:01:00Z">
          <w:pPr>
            <w:spacing w:after="160" w:line="259" w:lineRule="auto"/>
            <w:ind w:firstLine="0"/>
            <w:jc w:val="left"/>
          </w:pPr>
        </w:pPrChange>
      </w:pPr>
      <w:del w:id="6877" w:author="Rodion Kharabet" w:date="2019-12-06T02:45:00Z">
        <w:r w:rsidRPr="00312974" w:rsidDel="007F1A84">
          <w:rPr>
            <w:rPrChange w:id="6878" w:author="Rodion" w:date="2019-12-09T02:09:00Z">
              <w:rPr/>
            </w:rPrChange>
          </w:rPr>
          <w:delText xml:space="preserve">Рисунок </w:delText>
        </w:r>
        <w:r w:rsidR="008E3D53" w:rsidRPr="00312974" w:rsidDel="007F1A84">
          <w:rPr>
            <w:rPrChange w:id="6879" w:author="Rodion" w:date="2019-12-09T02:09:00Z">
              <w:rPr/>
            </w:rPrChange>
          </w:rPr>
          <w:delText>4.</w:delText>
        </w:r>
      </w:del>
      <w:ins w:id="6880" w:author="Rodion Kharabet" w:date="2019-12-06T02:45:00Z">
        <w:r w:rsidR="007F1A84" w:rsidRPr="00312974">
          <w:rPr>
            <w:rPrChange w:id="6881" w:author="Rodion" w:date="2019-12-09T02:09:00Z">
              <w:rPr/>
            </w:rPrChange>
          </w:rPr>
          <w:t>Рисунок 3.</w:t>
        </w:r>
      </w:ins>
      <w:r w:rsidR="008E3D53" w:rsidRPr="00312974">
        <w:rPr>
          <w:rPrChange w:id="6882" w:author="Rodion" w:date="2019-12-09T02:09:00Z">
            <w:rPr/>
          </w:rPrChange>
        </w:rPr>
        <w:t xml:space="preserve">10 </w:t>
      </w:r>
      <w:r w:rsidRPr="00312974">
        <w:rPr>
          <w:rPrChange w:id="6883" w:author="Rodion" w:date="2019-12-09T02:09:00Z">
            <w:rPr/>
          </w:rPrChange>
        </w:rPr>
        <w:t>– Світлодіодний сканер штрих-коду [</w:t>
      </w:r>
      <w:r w:rsidR="008E3D53" w:rsidRPr="00312974">
        <w:rPr>
          <w:rPrChange w:id="6884" w:author="Rodion" w:date="2019-12-09T02:09:00Z">
            <w:rPr/>
          </w:rPrChange>
        </w:rPr>
        <w:t>55</w:t>
      </w:r>
      <w:r w:rsidRPr="00312974">
        <w:rPr>
          <w:rPrChange w:id="6885" w:author="Rodion" w:date="2019-12-09T02:09:00Z">
            <w:rPr/>
          </w:rPrChange>
        </w:rPr>
        <w:t>]</w:t>
      </w:r>
      <w:ins w:id="6886" w:author="Rodion" w:date="2019-12-09T02:01:00Z">
        <w:r w:rsidR="00036393" w:rsidRPr="00312974">
          <w:rPr>
            <w:rPrChange w:id="6887" w:author="Rodion" w:date="2019-12-09T02:09:00Z">
              <w:rPr/>
            </w:rPrChange>
          </w:rPr>
          <w:br w:type="page"/>
        </w:r>
      </w:ins>
    </w:p>
    <w:p w14:paraId="79B8B588" w14:textId="5EEC7ABB" w:rsidR="003A4E2A" w:rsidRPr="00312974" w:rsidDel="00036393" w:rsidRDefault="003A4E2A" w:rsidP="003A4E2A">
      <w:pPr>
        <w:jc w:val="center"/>
        <w:rPr>
          <w:del w:id="6888" w:author="Rodion" w:date="2019-12-09T02:01:00Z"/>
          <w:rPrChange w:id="6889" w:author="Rodion" w:date="2019-12-09T02:09:00Z">
            <w:rPr>
              <w:del w:id="6890" w:author="Rodion" w:date="2019-12-09T02:01:00Z"/>
            </w:rPr>
          </w:rPrChange>
        </w:rPr>
      </w:pPr>
    </w:p>
    <w:p w14:paraId="7B32699D" w14:textId="360C4CA5" w:rsidR="003A4E2A" w:rsidRPr="00312974" w:rsidDel="008B657C" w:rsidRDefault="003A4E2A" w:rsidP="003A4E2A">
      <w:pPr>
        <w:rPr>
          <w:del w:id="6891" w:author="Rodion Kharabet" w:date="2019-12-06T03:20:00Z"/>
          <w:rPrChange w:id="6892" w:author="Rodion" w:date="2019-12-09T02:09:00Z">
            <w:rPr>
              <w:del w:id="6893" w:author="Rodion Kharabet" w:date="2019-12-06T03:20:00Z"/>
            </w:rPr>
          </w:rPrChange>
        </w:rPr>
      </w:pPr>
    </w:p>
    <w:p w14:paraId="57D7C4ED" w14:textId="19D7D0AE" w:rsidR="003A4E2A" w:rsidRPr="00312974" w:rsidRDefault="003A4E2A" w:rsidP="003A4E2A">
      <w:pPr>
        <w:rPr>
          <w:rPrChange w:id="6894" w:author="Rodion" w:date="2019-12-09T02:09:00Z">
            <w:rPr/>
          </w:rPrChange>
        </w:rPr>
      </w:pPr>
      <w:r w:rsidRPr="00312974">
        <w:rPr>
          <w:rPrChange w:id="6895" w:author="Rodion" w:date="2019-12-09T02:09:00Z">
            <w:rPr/>
          </w:rPrChange>
        </w:rPr>
        <w:t>Для задач, поставлених перед апаратним пристроєм у системі автоматизації ведення домашнього господарства таких сканер не підходить</w:t>
      </w:r>
      <w:ins w:id="6896" w:author="Rodion Kharabet" w:date="2019-12-06T03:20:00Z">
        <w:r w:rsidR="008B657C" w:rsidRPr="00312974">
          <w:rPr>
            <w:rPrChange w:id="6897" w:author="Rodion" w:date="2019-12-09T02:09:00Z">
              <w:rPr/>
            </w:rPrChange>
          </w:rPr>
          <w:t xml:space="preserve">, </w:t>
        </w:r>
      </w:ins>
      <w:del w:id="6898" w:author="Rodion Kharabet" w:date="2019-12-06T03:20:00Z">
        <w:r w:rsidRPr="00312974" w:rsidDel="008B657C">
          <w:rPr>
            <w:rPrChange w:id="6899" w:author="Rodion" w:date="2019-12-09T02:09:00Z">
              <w:rPr/>
            </w:rPrChange>
          </w:rPr>
          <w:delText xml:space="preserve">. </w:delText>
        </w:r>
      </w:del>
      <w:ins w:id="6900" w:author="Rodion Kharabet" w:date="2019-12-06T03:20:00Z">
        <w:r w:rsidR="008B657C" w:rsidRPr="00312974">
          <w:rPr>
            <w:rPrChange w:id="6901" w:author="Rodion" w:date="2019-12-09T02:09:00Z">
              <w:rPr/>
            </w:rPrChange>
          </w:rPr>
          <w:t>о</w:t>
        </w:r>
      </w:ins>
      <w:del w:id="6902" w:author="Rodion Kharabet" w:date="2019-12-06T03:20:00Z">
        <w:r w:rsidRPr="00312974" w:rsidDel="008B657C">
          <w:rPr>
            <w:rPrChange w:id="6903" w:author="Rodion" w:date="2019-12-09T02:09:00Z">
              <w:rPr/>
            </w:rPrChange>
          </w:rPr>
          <w:delText>О</w:delText>
        </w:r>
      </w:del>
      <w:r w:rsidRPr="00312974">
        <w:rPr>
          <w:rPrChange w:id="6904" w:author="Rodion" w:date="2019-12-09T02:09:00Z">
            <w:rPr/>
          </w:rPrChange>
        </w:rPr>
        <w:t>скільки в</w:t>
      </w:r>
      <w:r w:rsidR="00DD4F15" w:rsidRPr="00312974">
        <w:rPr>
          <w:rPrChange w:id="6905" w:author="Rodion" w:date="2019-12-09T02:09:00Z">
            <w:rPr/>
          </w:rPrChange>
        </w:rPr>
        <w:t>ін</w:t>
      </w:r>
      <w:r w:rsidRPr="00312974">
        <w:rPr>
          <w:rPrChange w:id="6906" w:author="Rodion" w:date="2019-12-09T02:09:00Z">
            <w:rPr/>
          </w:rPrChange>
        </w:rPr>
        <w:t xml:space="preserve"> призначений для постійної взаємодії людини з ним</w:t>
      </w:r>
      <w:ins w:id="6907" w:author="Rodion Kharabet" w:date="2019-12-06T03:20:00Z">
        <w:r w:rsidR="008B657C" w:rsidRPr="00312974">
          <w:rPr>
            <w:rPrChange w:id="6908" w:author="Rodion" w:date="2019-12-09T02:09:00Z">
              <w:rPr/>
            </w:rPrChange>
          </w:rPr>
          <w:t>.</w:t>
        </w:r>
      </w:ins>
      <w:del w:id="6909" w:author="Rodion Kharabet" w:date="2019-12-06T03:20:00Z">
        <w:r w:rsidRPr="00312974" w:rsidDel="008B657C">
          <w:rPr>
            <w:rPrChange w:id="6910" w:author="Rodion" w:date="2019-12-09T02:09:00Z">
              <w:rPr/>
            </w:rPrChange>
          </w:rPr>
          <w:delText xml:space="preserve">. Він ручний, та має бути під'єднаний </w:delText>
        </w:r>
        <w:r w:rsidR="00BC11F1" w:rsidRPr="00312974" w:rsidDel="008B657C">
          <w:rPr>
            <w:rPrChange w:id="6911" w:author="Rodion" w:date="2019-12-09T02:09:00Z">
              <w:rPr/>
            </w:rPrChange>
          </w:rPr>
          <w:delText>через</w:delText>
        </w:r>
        <w:r w:rsidRPr="00312974" w:rsidDel="008B657C">
          <w:rPr>
            <w:rPrChange w:id="6912" w:author="Rodion" w:date="2019-12-09T02:09:00Z">
              <w:rPr/>
            </w:rPrChange>
          </w:rPr>
          <w:delText xml:space="preserve"> безпров</w:delText>
        </w:r>
        <w:r w:rsidR="00BC11F1" w:rsidRPr="00312974" w:rsidDel="008B657C">
          <w:rPr>
            <w:rPrChange w:id="6913" w:author="Rodion" w:date="2019-12-09T02:09:00Z">
              <w:rPr/>
            </w:rPrChange>
          </w:rPr>
          <w:delText>ідним</w:delText>
        </w:r>
        <w:r w:rsidRPr="00312974" w:rsidDel="008B657C">
          <w:rPr>
            <w:rPrChange w:id="6914" w:author="Rodion" w:date="2019-12-09T02:09:00Z">
              <w:rPr/>
            </w:rPrChange>
          </w:rPr>
          <w:delText xml:space="preserve"> інтерфейсом до</w:delText>
        </w:r>
        <w:r w:rsidR="00BC11F1" w:rsidRPr="00312974" w:rsidDel="008B657C">
          <w:rPr>
            <w:rPrChange w:id="6915" w:author="Rodion" w:date="2019-12-09T02:09:00Z">
              <w:rPr/>
            </w:rPrChange>
          </w:rPr>
          <w:delText xml:space="preserve"> комп'ютеру або іншого обчислювального пристрою.</w:delText>
        </w:r>
        <w:r w:rsidR="00F77032" w:rsidRPr="00312974" w:rsidDel="008B657C">
          <w:rPr>
            <w:rPrChange w:id="6916" w:author="Rodion" w:date="2019-12-09T02:09:00Z">
              <w:rPr/>
            </w:rPrChange>
          </w:rPr>
          <w:delText xml:space="preserve"> </w:delText>
        </w:r>
      </w:del>
    </w:p>
    <w:p w14:paraId="2288A6AE" w14:textId="528DEE94" w:rsidR="00F77032" w:rsidRPr="00312974" w:rsidRDefault="00F77032" w:rsidP="003A4E2A">
      <w:pPr>
        <w:rPr>
          <w:rPrChange w:id="6917" w:author="Rodion" w:date="2019-12-09T02:09:00Z">
            <w:rPr/>
          </w:rPrChange>
        </w:rPr>
      </w:pPr>
      <w:r w:rsidRPr="00312974">
        <w:rPr>
          <w:rPrChange w:id="6918" w:author="Rodion" w:date="2019-12-09T02:09:00Z">
            <w:rPr/>
          </w:rPrChange>
        </w:rPr>
        <w:t>Однією з головних вимог до розроблюваного пристрою була компактність розмірів та стаціонарність, оскільки він має знаходитись постійно поруч з кошиком для сміття</w:t>
      </w:r>
      <w:r w:rsidR="00FF5F46" w:rsidRPr="00312974">
        <w:rPr>
          <w:rPrChange w:id="6919" w:author="Rodion" w:date="2019-12-09T02:09:00Z">
            <w:rPr/>
          </w:rPrChange>
        </w:rPr>
        <w:t xml:space="preserve"> та не має бути об'єктом прямої взаємодії з користувачем</w:t>
      </w:r>
      <w:r w:rsidRPr="00312974">
        <w:rPr>
          <w:rPrChange w:id="6920" w:author="Rodion" w:date="2019-12-09T02:09:00Z">
            <w:rPr/>
          </w:rPrChange>
        </w:rPr>
        <w:t>.</w:t>
      </w:r>
      <w:r w:rsidR="00FF5F46" w:rsidRPr="00312974">
        <w:rPr>
          <w:rPrChange w:id="6921" w:author="Rodion" w:date="2019-12-09T02:09:00Z">
            <w:rPr/>
          </w:rPrChange>
        </w:rPr>
        <w:t xml:space="preserve"> Для виконання поставленої задачі було </w:t>
      </w:r>
      <w:del w:id="6922" w:author="Rodion Kharabet" w:date="2019-12-06T03:20:00Z">
        <w:r w:rsidR="00FF5F46" w:rsidRPr="00312974" w:rsidDel="008B657C">
          <w:rPr>
            <w:rPrChange w:id="6923" w:author="Rodion" w:date="2019-12-09T02:09:00Z">
              <w:rPr/>
            </w:rPrChange>
          </w:rPr>
          <w:delText xml:space="preserve">знайдено </w:delText>
        </w:r>
      </w:del>
      <w:ins w:id="6924" w:author="Rodion Kharabet" w:date="2019-12-06T03:20:00Z">
        <w:r w:rsidR="008B657C" w:rsidRPr="00312974">
          <w:rPr>
            <w:rPrChange w:id="6925" w:author="Rodion" w:date="2019-12-09T02:09:00Z">
              <w:rPr/>
            </w:rPrChange>
          </w:rPr>
          <w:t xml:space="preserve">обрано </w:t>
        </w:r>
      </w:ins>
      <w:r w:rsidR="00FF5F46" w:rsidRPr="00312974">
        <w:rPr>
          <w:rPrChange w:id="6926" w:author="Rodion" w:date="2019-12-09T02:09:00Z">
            <w:rPr/>
          </w:rPrChange>
        </w:rPr>
        <w:t xml:space="preserve">окремий модуль сканеру штрих-кодів 1D </w:t>
      </w:r>
      <w:proofErr w:type="spellStart"/>
      <w:r w:rsidR="00FF5F46" w:rsidRPr="00312974">
        <w:rPr>
          <w:rPrChange w:id="6927" w:author="Rodion" w:date="2019-12-09T02:09:00Z">
            <w:rPr/>
          </w:rPrChange>
        </w:rPr>
        <w:t>Barcode</w:t>
      </w:r>
      <w:proofErr w:type="spellEnd"/>
      <w:r w:rsidR="00FF5F46" w:rsidRPr="00312974">
        <w:rPr>
          <w:rPrChange w:id="6928" w:author="Rodion" w:date="2019-12-09T02:09:00Z">
            <w:rPr/>
          </w:rPrChange>
        </w:rPr>
        <w:t xml:space="preserve"> </w:t>
      </w:r>
      <w:proofErr w:type="spellStart"/>
      <w:r w:rsidR="00FF5F46" w:rsidRPr="00312974">
        <w:rPr>
          <w:rPrChange w:id="6929" w:author="Rodion" w:date="2019-12-09T02:09:00Z">
            <w:rPr/>
          </w:rPrChange>
        </w:rPr>
        <w:t>Scanner</w:t>
      </w:r>
      <w:proofErr w:type="spellEnd"/>
      <w:r w:rsidR="00FF5F46" w:rsidRPr="00312974">
        <w:rPr>
          <w:rPrChange w:id="6930" w:author="Rodion" w:date="2019-12-09T02:09:00Z">
            <w:rPr/>
          </w:rPrChange>
        </w:rPr>
        <w:t xml:space="preserve"> E1005 виробництва </w:t>
      </w:r>
      <w:proofErr w:type="spellStart"/>
      <w:r w:rsidR="00FF5F46" w:rsidRPr="00312974">
        <w:rPr>
          <w:rPrChange w:id="6931" w:author="Rodion" w:date="2019-12-09T02:09:00Z">
            <w:rPr/>
          </w:rPrChange>
        </w:rPr>
        <w:t>Guangzhou</w:t>
      </w:r>
      <w:proofErr w:type="spellEnd"/>
      <w:r w:rsidR="00FF5F46" w:rsidRPr="00312974">
        <w:rPr>
          <w:rPrChange w:id="6932" w:author="Rodion" w:date="2019-12-09T02:09:00Z">
            <w:rPr/>
          </w:rPrChange>
        </w:rPr>
        <w:t xml:space="preserve"> YOKO </w:t>
      </w:r>
      <w:proofErr w:type="spellStart"/>
      <w:r w:rsidR="00FF5F46" w:rsidRPr="00312974">
        <w:rPr>
          <w:rPrChange w:id="6933" w:author="Rodion" w:date="2019-12-09T02:09:00Z">
            <w:rPr/>
          </w:rPrChange>
        </w:rPr>
        <w:t>Electron</w:t>
      </w:r>
      <w:proofErr w:type="spellEnd"/>
      <w:r w:rsidR="00C35C96" w:rsidRPr="00312974">
        <w:rPr>
          <w:rPrChange w:id="6934" w:author="Rodion" w:date="2019-12-09T02:09:00Z">
            <w:rPr/>
          </w:rPrChange>
        </w:rPr>
        <w:t xml:space="preserve">, </w:t>
      </w:r>
      <w:r w:rsidR="00DD4F15" w:rsidRPr="00312974">
        <w:rPr>
          <w:rPrChange w:id="6935" w:author="Rodion" w:date="2019-12-09T02:09:00Z">
            <w:rPr/>
          </w:rPrChange>
        </w:rPr>
        <w:t>зображений</w:t>
      </w:r>
      <w:r w:rsidR="00C35C96" w:rsidRPr="00312974">
        <w:rPr>
          <w:rPrChange w:id="6936" w:author="Rodion" w:date="2019-12-09T02:09:00Z">
            <w:rPr/>
          </w:rPrChange>
        </w:rPr>
        <w:t xml:space="preserve"> на </w:t>
      </w:r>
      <w:del w:id="6937" w:author="Rodion Kharabet" w:date="2019-12-06T02:44:00Z">
        <w:r w:rsidR="00C35C96" w:rsidRPr="00312974" w:rsidDel="007F1A84">
          <w:rPr>
            <w:rPrChange w:id="6938" w:author="Rodion" w:date="2019-12-09T02:09:00Z">
              <w:rPr/>
            </w:rPrChange>
          </w:rPr>
          <w:delText xml:space="preserve">рисунку </w:delText>
        </w:r>
        <w:r w:rsidR="008E3D53" w:rsidRPr="00312974" w:rsidDel="007F1A84">
          <w:rPr>
            <w:rPrChange w:id="6939" w:author="Rodion" w:date="2019-12-09T02:09:00Z">
              <w:rPr/>
            </w:rPrChange>
          </w:rPr>
          <w:delText>4.</w:delText>
        </w:r>
      </w:del>
      <w:ins w:id="6940" w:author="Rodion Kharabet" w:date="2019-12-06T02:44:00Z">
        <w:r w:rsidR="007F1A84" w:rsidRPr="00312974">
          <w:rPr>
            <w:rPrChange w:id="6941" w:author="Rodion" w:date="2019-12-09T02:09:00Z">
              <w:rPr/>
            </w:rPrChange>
          </w:rPr>
          <w:t>рисунку 3.</w:t>
        </w:r>
      </w:ins>
      <w:r w:rsidR="008E3D53" w:rsidRPr="00312974">
        <w:rPr>
          <w:rPrChange w:id="6942" w:author="Rodion" w:date="2019-12-09T02:09:00Z">
            <w:rPr/>
          </w:rPrChange>
        </w:rPr>
        <w:t>11</w:t>
      </w:r>
      <w:r w:rsidR="00C35C96" w:rsidRPr="00312974">
        <w:rPr>
          <w:rPrChange w:id="6943" w:author="Rodion" w:date="2019-12-09T02:09:00Z">
            <w:rPr/>
          </w:rPrChange>
        </w:rPr>
        <w:t>.</w:t>
      </w:r>
    </w:p>
    <w:p w14:paraId="61D49DDB" w14:textId="74BB4661" w:rsidR="003A4E2A" w:rsidRPr="00312974" w:rsidRDefault="003A4E2A" w:rsidP="003A4E2A">
      <w:pPr>
        <w:rPr>
          <w:rPrChange w:id="6944" w:author="Rodion" w:date="2019-12-09T02:09:00Z">
            <w:rPr/>
          </w:rPrChange>
        </w:rPr>
      </w:pPr>
    </w:p>
    <w:p w14:paraId="4F87EB00" w14:textId="6A131570" w:rsidR="001D1B50" w:rsidRPr="00030B2B" w:rsidRDefault="001D1B50" w:rsidP="001D1B50">
      <w:pPr>
        <w:jc w:val="center"/>
      </w:pPr>
      <w:r w:rsidRPr="00030B2B">
        <w:rPr>
          <w:noProof/>
        </w:rPr>
        <w:drawing>
          <wp:inline distT="0" distB="0" distL="0" distR="0" wp14:anchorId="79ED779D" wp14:editId="2612C10A">
            <wp:extent cx="3590925" cy="197248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0099" cy="1977519"/>
                    </a:xfrm>
                    <a:prstGeom prst="rect">
                      <a:avLst/>
                    </a:prstGeom>
                  </pic:spPr>
                </pic:pic>
              </a:graphicData>
            </a:graphic>
          </wp:inline>
        </w:drawing>
      </w:r>
    </w:p>
    <w:p w14:paraId="08985F3D" w14:textId="21B9AA1C" w:rsidR="001D1B50" w:rsidRPr="00312974" w:rsidRDefault="001D1B50" w:rsidP="001D1B50">
      <w:pPr>
        <w:jc w:val="center"/>
        <w:rPr>
          <w:rPrChange w:id="6945" w:author="Rodion" w:date="2019-12-09T02:09:00Z">
            <w:rPr/>
          </w:rPrChange>
        </w:rPr>
      </w:pPr>
      <w:del w:id="6946" w:author="Rodion Kharabet" w:date="2019-12-06T02:45:00Z">
        <w:r w:rsidRPr="00312974" w:rsidDel="007F1A84">
          <w:rPr>
            <w:rPrChange w:id="6947" w:author="Rodion" w:date="2019-12-09T02:09:00Z">
              <w:rPr/>
            </w:rPrChange>
          </w:rPr>
          <w:delText xml:space="preserve">Рисунок </w:delText>
        </w:r>
        <w:r w:rsidR="008E3D53" w:rsidRPr="00312974" w:rsidDel="007F1A84">
          <w:rPr>
            <w:rPrChange w:id="6948" w:author="Rodion" w:date="2019-12-09T02:09:00Z">
              <w:rPr/>
            </w:rPrChange>
          </w:rPr>
          <w:delText>4.</w:delText>
        </w:r>
      </w:del>
      <w:ins w:id="6949" w:author="Rodion Kharabet" w:date="2019-12-06T02:45:00Z">
        <w:r w:rsidR="007F1A84" w:rsidRPr="00312974">
          <w:rPr>
            <w:rPrChange w:id="6950" w:author="Rodion" w:date="2019-12-09T02:09:00Z">
              <w:rPr/>
            </w:rPrChange>
          </w:rPr>
          <w:t>Рисунок 3.</w:t>
        </w:r>
      </w:ins>
      <w:r w:rsidR="008E3D53" w:rsidRPr="00312974">
        <w:rPr>
          <w:rPrChange w:id="6951" w:author="Rodion" w:date="2019-12-09T02:09:00Z">
            <w:rPr/>
          </w:rPrChange>
        </w:rPr>
        <w:t xml:space="preserve">11 </w:t>
      </w:r>
      <w:r w:rsidRPr="00312974">
        <w:rPr>
          <w:rPrChange w:id="6952" w:author="Rodion" w:date="2019-12-09T02:09:00Z">
            <w:rPr/>
          </w:rPrChange>
        </w:rPr>
        <w:t xml:space="preserve">– Світлодіодний сканер штрих-коду 1D </w:t>
      </w:r>
      <w:proofErr w:type="spellStart"/>
      <w:r w:rsidRPr="00312974">
        <w:rPr>
          <w:rPrChange w:id="6953" w:author="Rodion" w:date="2019-12-09T02:09:00Z">
            <w:rPr/>
          </w:rPrChange>
        </w:rPr>
        <w:t>Barcode</w:t>
      </w:r>
      <w:proofErr w:type="spellEnd"/>
      <w:r w:rsidRPr="00312974">
        <w:rPr>
          <w:rPrChange w:id="6954" w:author="Rodion" w:date="2019-12-09T02:09:00Z">
            <w:rPr/>
          </w:rPrChange>
        </w:rPr>
        <w:t xml:space="preserve"> </w:t>
      </w:r>
      <w:proofErr w:type="spellStart"/>
      <w:r w:rsidRPr="00312974">
        <w:rPr>
          <w:rPrChange w:id="6955" w:author="Rodion" w:date="2019-12-09T02:09:00Z">
            <w:rPr/>
          </w:rPrChange>
        </w:rPr>
        <w:t>Scanner</w:t>
      </w:r>
      <w:proofErr w:type="spellEnd"/>
      <w:r w:rsidRPr="00312974">
        <w:rPr>
          <w:rPrChange w:id="6956" w:author="Rodion" w:date="2019-12-09T02:09:00Z">
            <w:rPr/>
          </w:rPrChange>
        </w:rPr>
        <w:t xml:space="preserve"> E1005</w:t>
      </w:r>
      <w:r w:rsidR="008E3D53" w:rsidRPr="00312974">
        <w:rPr>
          <w:rPrChange w:id="6957" w:author="Rodion" w:date="2019-12-09T02:09:00Z">
            <w:rPr/>
          </w:rPrChange>
        </w:rPr>
        <w:t xml:space="preserve"> [56]</w:t>
      </w:r>
    </w:p>
    <w:p w14:paraId="792A47CB" w14:textId="51771ED6" w:rsidR="001D1B50" w:rsidRPr="00312974" w:rsidRDefault="001D1B50" w:rsidP="003A4E2A">
      <w:pPr>
        <w:rPr>
          <w:rPrChange w:id="6958" w:author="Rodion" w:date="2019-12-09T02:09:00Z">
            <w:rPr/>
          </w:rPrChange>
        </w:rPr>
      </w:pPr>
    </w:p>
    <w:p w14:paraId="61E6D2EE" w14:textId="2110C5F6" w:rsidR="001D1B50" w:rsidRPr="00312974" w:rsidRDefault="001D1B50" w:rsidP="003A4E2A">
      <w:pPr>
        <w:rPr>
          <w:rPrChange w:id="6959" w:author="Rodion" w:date="2019-12-09T02:09:00Z">
            <w:rPr/>
          </w:rPrChange>
        </w:rPr>
      </w:pPr>
      <w:r w:rsidRPr="00312974">
        <w:rPr>
          <w:rPrChange w:id="6960" w:author="Rodion" w:date="2019-12-09T02:09:00Z">
            <w:rPr/>
          </w:rPrChange>
        </w:rPr>
        <w:t>E1005 має таку ж структуру, як і більшість сканерів. В</w:t>
      </w:r>
      <w:del w:id="6961" w:author="Rodion Kharabet" w:date="2019-12-06T03:21:00Z">
        <w:r w:rsidRPr="00312974" w:rsidDel="008B657C">
          <w:rPr>
            <w:rPrChange w:id="6962" w:author="Rodion" w:date="2019-12-09T02:09:00Z">
              <w:rPr/>
            </w:rPrChange>
          </w:rPr>
          <w:delText xml:space="preserve"> </w:delText>
        </w:r>
      </w:del>
      <w:r w:rsidRPr="00312974">
        <w:rPr>
          <w:rPrChange w:id="6963" w:author="Rodion" w:date="2019-12-09T02:09:00Z">
            <w:rPr/>
          </w:rPrChange>
        </w:rPr>
        <w:t>середині корпусу знаходяться два світлодіоди, що є джерелами світла. Від</w:t>
      </w:r>
      <w:r w:rsidR="00F80BFB" w:rsidRPr="00312974">
        <w:rPr>
          <w:rPrChange w:id="6964" w:author="Rodion" w:date="2019-12-09T02:09:00Z">
            <w:rPr/>
          </w:rPrChange>
        </w:rPr>
        <w:t xml:space="preserve">бите від штрих-коду світло </w:t>
      </w:r>
      <w:r w:rsidR="00DD4F15" w:rsidRPr="00312974">
        <w:rPr>
          <w:rPrChange w:id="6965" w:author="Rodion" w:date="2019-12-09T02:09:00Z">
            <w:rPr/>
          </w:rPrChange>
        </w:rPr>
        <w:t>заломлюється</w:t>
      </w:r>
      <w:r w:rsidR="00F80BFB" w:rsidRPr="00312974">
        <w:rPr>
          <w:rPrChange w:id="6966" w:author="Rodion" w:date="2019-12-09T02:09:00Z">
            <w:rPr/>
          </w:rPrChange>
        </w:rPr>
        <w:t xml:space="preserve"> через лінзу та потрапляє до </w:t>
      </w:r>
      <w:proofErr w:type="spellStart"/>
      <w:r w:rsidR="00F80BFB" w:rsidRPr="00312974">
        <w:rPr>
          <w:rPrChange w:id="6967" w:author="Rodion" w:date="2019-12-09T02:09:00Z">
            <w:rPr/>
          </w:rPrChange>
        </w:rPr>
        <w:t>фотосенсора</w:t>
      </w:r>
      <w:proofErr w:type="spellEnd"/>
      <w:r w:rsidR="00F80BFB" w:rsidRPr="00312974">
        <w:rPr>
          <w:rPrChange w:id="6968" w:author="Rodion" w:date="2019-12-09T02:09:00Z">
            <w:rPr/>
          </w:rPrChange>
        </w:rPr>
        <w:t>, що за силою потоку світла генерує коливальний сигнал,</w:t>
      </w:r>
      <w:ins w:id="6969" w:author="Rodion Kharabet" w:date="2019-12-06T03:21:00Z">
        <w:r w:rsidR="008B657C" w:rsidRPr="00312974">
          <w:rPr>
            <w:rPrChange w:id="6970" w:author="Rodion" w:date="2019-12-09T02:09:00Z">
              <w:rPr/>
            </w:rPrChange>
          </w:rPr>
          <w:t xml:space="preserve"> який</w:t>
        </w:r>
      </w:ins>
      <w:r w:rsidR="00F80BFB" w:rsidRPr="00312974">
        <w:rPr>
          <w:rPrChange w:id="6971" w:author="Rodion" w:date="2019-12-09T02:09:00Z">
            <w:rPr/>
          </w:rPrChange>
        </w:rPr>
        <w:t xml:space="preserve"> оброблюється </w:t>
      </w:r>
      <w:r w:rsidR="00DD4F15" w:rsidRPr="00312974">
        <w:rPr>
          <w:rPrChange w:id="6972" w:author="Rodion" w:date="2019-12-09T02:09:00Z">
            <w:rPr/>
          </w:rPrChange>
        </w:rPr>
        <w:t>мікроконтролером</w:t>
      </w:r>
      <w:r w:rsidR="00F80BFB" w:rsidRPr="00312974">
        <w:rPr>
          <w:rPrChange w:id="6973" w:author="Rodion" w:date="2019-12-09T02:09:00Z">
            <w:rPr/>
          </w:rPrChange>
        </w:rPr>
        <w:t xml:space="preserve">. На вихідний інтерфейс вже подається декодована інформація у вигляди </w:t>
      </w:r>
      <w:proofErr w:type="spellStart"/>
      <w:r w:rsidR="00F80BFB" w:rsidRPr="00312974">
        <w:rPr>
          <w:rPrChange w:id="6974" w:author="Rodion" w:date="2019-12-09T02:09:00Z">
            <w:rPr/>
          </w:rPrChange>
        </w:rPr>
        <w:t>байтової</w:t>
      </w:r>
      <w:proofErr w:type="spellEnd"/>
      <w:r w:rsidR="00F80BFB" w:rsidRPr="00312974">
        <w:rPr>
          <w:rPrChange w:id="6975" w:author="Rodion" w:date="2019-12-09T02:09:00Z">
            <w:rPr/>
          </w:rPrChange>
        </w:rPr>
        <w:t xml:space="preserve"> послідовності символів. </w:t>
      </w:r>
      <w:r w:rsidR="0083359C" w:rsidRPr="00312974">
        <w:rPr>
          <w:rPrChange w:id="6976" w:author="Rodion" w:date="2019-12-09T02:09:00Z">
            <w:rPr/>
          </w:rPrChange>
        </w:rPr>
        <w:t xml:space="preserve">Габарити модулю представлено на </w:t>
      </w:r>
      <w:del w:id="6977" w:author="Rodion Kharabet" w:date="2019-12-06T02:44:00Z">
        <w:r w:rsidR="0083359C" w:rsidRPr="00312974" w:rsidDel="007F1A84">
          <w:rPr>
            <w:rPrChange w:id="6978" w:author="Rodion" w:date="2019-12-09T02:09:00Z">
              <w:rPr/>
            </w:rPrChange>
          </w:rPr>
          <w:delText xml:space="preserve">рисунку </w:delText>
        </w:r>
        <w:r w:rsidR="008E3D53" w:rsidRPr="00312974" w:rsidDel="007F1A84">
          <w:rPr>
            <w:rPrChange w:id="6979" w:author="Rodion" w:date="2019-12-09T02:09:00Z">
              <w:rPr/>
            </w:rPrChange>
          </w:rPr>
          <w:delText>4.</w:delText>
        </w:r>
      </w:del>
      <w:ins w:id="6980" w:author="Rodion Kharabet" w:date="2019-12-06T02:44:00Z">
        <w:r w:rsidR="007F1A84" w:rsidRPr="00312974">
          <w:rPr>
            <w:rPrChange w:id="6981" w:author="Rodion" w:date="2019-12-09T02:09:00Z">
              <w:rPr/>
            </w:rPrChange>
          </w:rPr>
          <w:t>рисунку 3.</w:t>
        </w:r>
      </w:ins>
      <w:r w:rsidR="008E3D53" w:rsidRPr="00312974">
        <w:rPr>
          <w:rPrChange w:id="6982" w:author="Rodion" w:date="2019-12-09T02:09:00Z">
            <w:rPr/>
          </w:rPrChange>
        </w:rPr>
        <w:t>12</w:t>
      </w:r>
      <w:r w:rsidR="0083359C" w:rsidRPr="00312974">
        <w:rPr>
          <w:rPrChange w:id="6983" w:author="Rodion" w:date="2019-12-09T02:09:00Z">
            <w:rPr/>
          </w:rPrChange>
        </w:rPr>
        <w:t>.</w:t>
      </w:r>
    </w:p>
    <w:p w14:paraId="1AEDD266" w14:textId="4DE71B8C" w:rsidR="00036393" w:rsidRPr="00312974" w:rsidRDefault="00036393">
      <w:pPr>
        <w:spacing w:after="160" w:line="259" w:lineRule="auto"/>
        <w:ind w:firstLine="0"/>
        <w:jc w:val="left"/>
        <w:rPr>
          <w:ins w:id="6984" w:author="Rodion" w:date="2019-12-09T02:01:00Z"/>
          <w:rPrChange w:id="6985" w:author="Rodion" w:date="2019-12-09T02:09:00Z">
            <w:rPr>
              <w:ins w:id="6986" w:author="Rodion" w:date="2019-12-09T02:01:00Z"/>
            </w:rPr>
          </w:rPrChange>
        </w:rPr>
      </w:pPr>
      <w:ins w:id="6987" w:author="Rodion" w:date="2019-12-09T02:01:00Z">
        <w:r w:rsidRPr="00312974">
          <w:rPr>
            <w:rPrChange w:id="6988" w:author="Rodion" w:date="2019-12-09T02:09:00Z">
              <w:rPr/>
            </w:rPrChange>
          </w:rPr>
          <w:br w:type="page"/>
        </w:r>
      </w:ins>
    </w:p>
    <w:p w14:paraId="3618B6CE" w14:textId="77777777" w:rsidR="0083359C" w:rsidRPr="00312974" w:rsidDel="00036393" w:rsidRDefault="0083359C" w:rsidP="003A4E2A">
      <w:pPr>
        <w:rPr>
          <w:del w:id="6989" w:author="Rodion" w:date="2019-12-09T02:01:00Z"/>
          <w:rPrChange w:id="6990" w:author="Rodion" w:date="2019-12-09T02:09:00Z">
            <w:rPr>
              <w:del w:id="6991" w:author="Rodion" w:date="2019-12-09T02:01:00Z"/>
            </w:rPr>
          </w:rPrChange>
        </w:rPr>
      </w:pPr>
    </w:p>
    <w:p w14:paraId="1660B354" w14:textId="4552F4B9" w:rsidR="00E93E7D" w:rsidRPr="00030B2B" w:rsidRDefault="00E93E7D" w:rsidP="00036393">
      <w:pPr>
        <w:jc w:val="center"/>
        <w:pPrChange w:id="6992" w:author="Rodion" w:date="2019-12-09T02:01:00Z">
          <w:pPr/>
        </w:pPrChange>
      </w:pPr>
      <w:r w:rsidRPr="00030B2B">
        <w:rPr>
          <w:noProof/>
        </w:rPr>
        <w:drawing>
          <wp:inline distT="0" distB="0" distL="0" distR="0" wp14:anchorId="39823878" wp14:editId="53BD26C3">
            <wp:extent cx="549592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925" cy="3333750"/>
                    </a:xfrm>
                    <a:prstGeom prst="rect">
                      <a:avLst/>
                    </a:prstGeom>
                  </pic:spPr>
                </pic:pic>
              </a:graphicData>
            </a:graphic>
          </wp:inline>
        </w:drawing>
      </w:r>
    </w:p>
    <w:p w14:paraId="1A832F8E" w14:textId="6ABFC6BE" w:rsidR="00E93E7D" w:rsidRPr="00312974" w:rsidRDefault="00E93E7D" w:rsidP="00D65FD0">
      <w:pPr>
        <w:jc w:val="center"/>
        <w:rPr>
          <w:rPrChange w:id="6993" w:author="Rodion" w:date="2019-12-09T02:09:00Z">
            <w:rPr/>
          </w:rPrChange>
        </w:rPr>
      </w:pPr>
      <w:del w:id="6994" w:author="Rodion Kharabet" w:date="2019-12-06T02:45:00Z">
        <w:r w:rsidRPr="00312974" w:rsidDel="007F1A84">
          <w:rPr>
            <w:rPrChange w:id="6995" w:author="Rodion" w:date="2019-12-09T02:09:00Z">
              <w:rPr/>
            </w:rPrChange>
          </w:rPr>
          <w:delText>Рисунок</w:delText>
        </w:r>
        <w:r w:rsidR="008E3D53" w:rsidRPr="00312974" w:rsidDel="007F1A84">
          <w:rPr>
            <w:rPrChange w:id="6996" w:author="Rodion" w:date="2019-12-09T02:09:00Z">
              <w:rPr/>
            </w:rPrChange>
          </w:rPr>
          <w:delText xml:space="preserve"> 4.</w:delText>
        </w:r>
      </w:del>
      <w:ins w:id="6997" w:author="Rodion Kharabet" w:date="2019-12-06T02:45:00Z">
        <w:r w:rsidR="007F1A84" w:rsidRPr="00312974">
          <w:rPr>
            <w:rPrChange w:id="6998" w:author="Rodion" w:date="2019-12-09T02:09:00Z">
              <w:rPr/>
            </w:rPrChange>
          </w:rPr>
          <w:t>Рисунок 3.</w:t>
        </w:r>
      </w:ins>
      <w:r w:rsidR="008E3D53" w:rsidRPr="00312974">
        <w:rPr>
          <w:rPrChange w:id="6999" w:author="Rodion" w:date="2019-12-09T02:09:00Z">
            <w:rPr/>
          </w:rPrChange>
        </w:rPr>
        <w:t>12</w:t>
      </w:r>
      <w:r w:rsidRPr="00312974">
        <w:rPr>
          <w:rPrChange w:id="7000" w:author="Rodion" w:date="2019-12-09T02:09:00Z">
            <w:rPr/>
          </w:rPrChange>
        </w:rPr>
        <w:t xml:space="preserve"> – </w:t>
      </w:r>
      <w:r w:rsidR="0083359C" w:rsidRPr="00312974">
        <w:rPr>
          <w:rPrChange w:id="7001" w:author="Rodion" w:date="2019-12-09T02:09:00Z">
            <w:rPr/>
          </w:rPrChange>
        </w:rPr>
        <w:t>Габарити модуля сканеру</w:t>
      </w:r>
      <w:r w:rsidRPr="00312974">
        <w:rPr>
          <w:rPrChange w:id="7002" w:author="Rodion" w:date="2019-12-09T02:09:00Z">
            <w:rPr/>
          </w:rPrChange>
        </w:rPr>
        <w:t xml:space="preserve"> E1005</w:t>
      </w:r>
      <w:r w:rsidR="008E3D53" w:rsidRPr="00312974">
        <w:rPr>
          <w:rPrChange w:id="7003" w:author="Rodion" w:date="2019-12-09T02:09:00Z">
            <w:rPr/>
          </w:rPrChange>
        </w:rPr>
        <w:t xml:space="preserve"> [5</w:t>
      </w:r>
      <w:r w:rsidR="004C1A53" w:rsidRPr="00312974">
        <w:rPr>
          <w:rPrChange w:id="7004" w:author="Rodion" w:date="2019-12-09T02:09:00Z">
            <w:rPr/>
          </w:rPrChange>
        </w:rPr>
        <w:t>7</w:t>
      </w:r>
      <w:r w:rsidR="008E3D53" w:rsidRPr="00312974">
        <w:rPr>
          <w:rPrChange w:id="7005" w:author="Rodion" w:date="2019-12-09T02:09:00Z">
            <w:rPr/>
          </w:rPrChange>
        </w:rPr>
        <w:t>]</w:t>
      </w:r>
    </w:p>
    <w:p w14:paraId="73789878" w14:textId="04DCA517" w:rsidR="00E93E7D" w:rsidRPr="00312974" w:rsidRDefault="00E93E7D" w:rsidP="00E93E7D">
      <w:pPr>
        <w:rPr>
          <w:rPrChange w:id="7006" w:author="Rodion" w:date="2019-12-09T02:09:00Z">
            <w:rPr/>
          </w:rPrChange>
        </w:rPr>
      </w:pPr>
    </w:p>
    <w:p w14:paraId="1FB61436" w14:textId="3D5D641A" w:rsidR="00D65FD0" w:rsidRPr="00312974" w:rsidRDefault="00A12275" w:rsidP="00E93E7D">
      <w:pPr>
        <w:rPr>
          <w:rPrChange w:id="7007" w:author="Rodion" w:date="2019-12-09T02:09:00Z">
            <w:rPr/>
          </w:rPrChange>
        </w:rPr>
      </w:pPr>
      <w:r w:rsidRPr="00312974">
        <w:rPr>
          <w:rPrChange w:id="7008" w:author="Rodion" w:date="2019-12-09T02:09:00Z">
            <w:rPr/>
          </w:rPrChange>
        </w:rPr>
        <w:t>Модуль сканера</w:t>
      </w:r>
      <w:r w:rsidR="00D65FD0" w:rsidRPr="00312974">
        <w:rPr>
          <w:rPrChange w:id="7009" w:author="Rodion" w:date="2019-12-09T02:09:00Z">
            <w:rPr/>
          </w:rPrChange>
        </w:rPr>
        <w:t xml:space="preserve"> виконаний у </w:t>
      </w:r>
      <w:r w:rsidRPr="00312974">
        <w:rPr>
          <w:rPrChange w:id="7010" w:author="Rodion" w:date="2019-12-09T02:09:00Z">
            <w:rPr/>
          </w:rPrChange>
        </w:rPr>
        <w:t>невеликих</w:t>
      </w:r>
      <w:r w:rsidR="00D65FD0" w:rsidRPr="00312974">
        <w:rPr>
          <w:rPrChange w:id="7011" w:author="Rodion" w:date="2019-12-09T02:09:00Z">
            <w:rPr/>
          </w:rPrChange>
        </w:rPr>
        <w:t xml:space="preserve"> розмірах. Його ширина та довжина не перевищує 25мм</w:t>
      </w:r>
      <w:r w:rsidR="007A6AE1" w:rsidRPr="00312974">
        <w:rPr>
          <w:rPrChange w:id="7012" w:author="Rodion" w:date="2019-12-09T02:09:00Z">
            <w:rPr/>
          </w:rPrChange>
        </w:rPr>
        <w:t xml:space="preserve">, що підходить для вищеописаних умов використання. </w:t>
      </w:r>
      <w:r w:rsidRPr="00312974">
        <w:rPr>
          <w:rPrChange w:id="7013" w:author="Rodion" w:date="2019-12-09T02:09:00Z">
            <w:rPr/>
          </w:rPrChange>
        </w:rPr>
        <w:t>Модуль</w:t>
      </w:r>
      <w:r w:rsidR="007A6AE1" w:rsidRPr="00312974">
        <w:rPr>
          <w:rPrChange w:id="7014" w:author="Rodion" w:date="2019-12-09T02:09:00Z">
            <w:rPr/>
          </w:rPrChange>
        </w:rPr>
        <w:t xml:space="preserve"> </w:t>
      </w:r>
      <w:proofErr w:type="spellStart"/>
      <w:r w:rsidR="007A6AE1" w:rsidRPr="00312974">
        <w:rPr>
          <w:rPrChange w:id="7015" w:author="Rodion" w:date="2019-12-09T02:09:00Z">
            <w:rPr/>
          </w:rPrChange>
        </w:rPr>
        <w:t>оснащен</w:t>
      </w:r>
      <w:r w:rsidRPr="00312974">
        <w:rPr>
          <w:rPrChange w:id="7016" w:author="Rodion" w:date="2019-12-09T02:09:00Z">
            <w:rPr/>
          </w:rPrChange>
        </w:rPr>
        <w:t>о</w:t>
      </w:r>
      <w:proofErr w:type="spellEnd"/>
      <w:r w:rsidR="007A6AE1" w:rsidRPr="00312974">
        <w:rPr>
          <w:rPrChange w:id="7017" w:author="Rodion" w:date="2019-12-09T02:09:00Z">
            <w:rPr/>
          </w:rPrChange>
        </w:rPr>
        <w:t xml:space="preserve"> 32-бітним чіпом </w:t>
      </w:r>
      <w:r w:rsidR="00DD4F15" w:rsidRPr="00312974">
        <w:rPr>
          <w:rPrChange w:id="7018" w:author="Rodion" w:date="2019-12-09T02:09:00Z">
            <w:rPr/>
          </w:rPrChange>
        </w:rPr>
        <w:t>власної</w:t>
      </w:r>
      <w:r w:rsidRPr="00312974">
        <w:rPr>
          <w:rPrChange w:id="7019" w:author="Rodion" w:date="2019-12-09T02:09:00Z">
            <w:rPr/>
          </w:rPrChange>
        </w:rPr>
        <w:t xml:space="preserve"> розробки </w:t>
      </w:r>
      <w:r w:rsidR="00204B15" w:rsidRPr="00312974">
        <w:rPr>
          <w:rPrChange w:id="7020" w:author="Rodion" w:date="2019-12-09T02:09:00Z">
            <w:rPr/>
          </w:rPrChange>
        </w:rPr>
        <w:t xml:space="preserve">з запатентованим програмним забезпеченням </w:t>
      </w:r>
      <w:r w:rsidRPr="00312974">
        <w:rPr>
          <w:rPrChange w:id="7021" w:author="Rodion" w:date="2019-12-09T02:09:00Z">
            <w:rPr/>
          </w:rPrChange>
        </w:rPr>
        <w:t>компанії YOKO</w:t>
      </w:r>
      <w:r w:rsidR="007A6AE1" w:rsidRPr="00312974">
        <w:rPr>
          <w:rPrChange w:id="7022" w:author="Rodion" w:date="2019-12-09T02:09:00Z">
            <w:rPr/>
          </w:rPrChange>
        </w:rPr>
        <w:t xml:space="preserve">. Виробник </w:t>
      </w:r>
      <w:r w:rsidR="00204B15" w:rsidRPr="00312974">
        <w:rPr>
          <w:rPrChange w:id="7023" w:author="Rodion" w:date="2019-12-09T02:09:00Z">
            <w:rPr/>
          </w:rPrChange>
        </w:rPr>
        <w:t>стверджує</w:t>
      </w:r>
      <w:r w:rsidR="007A6AE1" w:rsidRPr="00312974">
        <w:rPr>
          <w:rPrChange w:id="7024" w:author="Rodion" w:date="2019-12-09T02:09:00Z">
            <w:rPr/>
          </w:rPrChange>
        </w:rPr>
        <w:t>, що сканер може декодувати штрих-коди з наявними невеликими завадами, такими як відблиски світла, пом’ята або кольорова поверхня упаковки товару</w:t>
      </w:r>
      <w:r w:rsidR="008E3D53" w:rsidRPr="00312974">
        <w:rPr>
          <w:rPrChange w:id="7025" w:author="Rodion" w:date="2019-12-09T02:09:00Z">
            <w:rPr/>
          </w:rPrChange>
        </w:rPr>
        <w:t xml:space="preserve"> [56]</w:t>
      </w:r>
      <w:r w:rsidR="007A6AE1" w:rsidRPr="00312974">
        <w:rPr>
          <w:rPrChange w:id="7026" w:author="Rodion" w:date="2019-12-09T02:09:00Z">
            <w:rPr/>
          </w:rPrChange>
        </w:rPr>
        <w:t>.</w:t>
      </w:r>
      <w:r w:rsidR="001D1B50" w:rsidRPr="00312974">
        <w:rPr>
          <w:rPrChange w:id="7027" w:author="Rodion" w:date="2019-12-09T02:09:00Z">
            <w:rPr/>
          </w:rPrChange>
        </w:rPr>
        <w:t xml:space="preserve"> </w:t>
      </w:r>
    </w:p>
    <w:p w14:paraId="0056D3E2" w14:textId="7DDE9ED6" w:rsidR="004D01EA" w:rsidRPr="00312974" w:rsidRDefault="007A6AE1" w:rsidP="00E93E7D">
      <w:pPr>
        <w:rPr>
          <w:rPrChange w:id="7028" w:author="Rodion" w:date="2019-12-09T02:09:00Z">
            <w:rPr/>
          </w:rPrChange>
        </w:rPr>
      </w:pPr>
      <w:r w:rsidRPr="00312974">
        <w:rPr>
          <w:rPrChange w:id="7029" w:author="Rodion" w:date="2019-12-09T02:09:00Z">
            <w:rPr/>
          </w:rPrChange>
        </w:rPr>
        <w:t xml:space="preserve">Сканер підтримує інтерфейси комунікації з </w:t>
      </w:r>
      <w:r w:rsidR="00DD4F15" w:rsidRPr="00312974">
        <w:rPr>
          <w:rPrChange w:id="7030" w:author="Rodion" w:date="2019-12-09T02:09:00Z">
            <w:rPr/>
          </w:rPrChange>
        </w:rPr>
        <w:t>зовнішніми</w:t>
      </w:r>
      <w:r w:rsidRPr="00312974">
        <w:rPr>
          <w:rPrChange w:id="7031" w:author="Rodion" w:date="2019-12-09T02:09:00Z">
            <w:rPr/>
          </w:rPrChange>
        </w:rPr>
        <w:t xml:space="preserve"> пристроями через</w:t>
      </w:r>
      <w:r w:rsidR="004E1EFC" w:rsidRPr="00312974">
        <w:rPr>
          <w:rPrChange w:id="7032" w:author="Rodion" w:date="2019-12-09T02:09:00Z">
            <w:rPr/>
          </w:rPrChange>
        </w:rPr>
        <w:t xml:space="preserve"> </w:t>
      </w:r>
      <w:r w:rsidR="00096C10" w:rsidRPr="00312974">
        <w:rPr>
          <w:rPrChange w:id="7033" w:author="Rodion" w:date="2019-12-09T02:09:00Z">
            <w:rPr/>
          </w:rPrChange>
        </w:rPr>
        <w:t xml:space="preserve">широко </w:t>
      </w:r>
      <w:r w:rsidR="00DD4F15" w:rsidRPr="00312974">
        <w:rPr>
          <w:rPrChange w:id="7034" w:author="Rodion" w:date="2019-12-09T02:09:00Z">
            <w:rPr/>
          </w:rPrChange>
        </w:rPr>
        <w:t>розповсюджені</w:t>
      </w:r>
      <w:r w:rsidR="004E1EFC" w:rsidRPr="00312974">
        <w:rPr>
          <w:rPrChange w:id="7035" w:author="Rodion" w:date="2019-12-09T02:09:00Z">
            <w:rPr/>
          </w:rPrChange>
        </w:rPr>
        <w:t xml:space="preserve"> </w:t>
      </w:r>
      <w:r w:rsidR="00096C10" w:rsidRPr="00312974">
        <w:rPr>
          <w:rPrChange w:id="7036" w:author="Rodion" w:date="2019-12-09T02:09:00Z">
            <w:rPr/>
          </w:rPrChange>
        </w:rPr>
        <w:t>стандарти</w:t>
      </w:r>
      <w:r w:rsidRPr="00312974">
        <w:rPr>
          <w:rPrChange w:id="7037" w:author="Rodion" w:date="2019-12-09T02:09:00Z">
            <w:rPr/>
          </w:rPrChange>
        </w:rPr>
        <w:t xml:space="preserve"> USB або RS-232.</w:t>
      </w:r>
      <w:r w:rsidR="00096C10" w:rsidRPr="00312974">
        <w:rPr>
          <w:rPrChange w:id="7038" w:author="Rodion" w:date="2019-12-09T02:09:00Z">
            <w:rPr/>
          </w:rPrChange>
        </w:rPr>
        <w:t xml:space="preserve"> </w:t>
      </w:r>
      <w:r w:rsidR="004D01EA" w:rsidRPr="00312974">
        <w:rPr>
          <w:rPrChange w:id="7039" w:author="Rodion" w:date="2019-12-09T02:09:00Z">
            <w:rPr/>
          </w:rPrChange>
        </w:rPr>
        <w:t>Комунікація через RS-232 здійснюється на швидкості від 1200біт/с до 115200біт/с. Стандартн</w:t>
      </w:r>
      <w:r w:rsidR="00CE6E08" w:rsidRPr="00312974">
        <w:rPr>
          <w:rPrChange w:id="7040" w:author="Rodion" w:date="2019-12-09T02:09:00Z">
            <w:rPr/>
          </w:rPrChange>
        </w:rPr>
        <w:t xml:space="preserve">а конфігурація представляє собою </w:t>
      </w:r>
      <w:r w:rsidR="00DD4F15" w:rsidRPr="00312974">
        <w:rPr>
          <w:rPrChange w:id="7041" w:author="Rodion" w:date="2019-12-09T02:09:00Z">
            <w:rPr/>
          </w:rPrChange>
        </w:rPr>
        <w:t>швидкість</w:t>
      </w:r>
      <w:r w:rsidR="00CE6E08" w:rsidRPr="00312974">
        <w:rPr>
          <w:rPrChange w:id="7042" w:author="Rodion" w:date="2019-12-09T02:09:00Z">
            <w:rPr/>
          </w:rPrChange>
        </w:rPr>
        <w:t xml:space="preserve"> обміну даних 115200біт/с пакетами по 8 біт даних без біта парності та з одним стоп-бітом.</w:t>
      </w:r>
    </w:p>
    <w:p w14:paraId="6A65976C" w14:textId="7A0A9DB9" w:rsidR="00036393" w:rsidRPr="00312974" w:rsidRDefault="00096C10" w:rsidP="00036393">
      <w:pPr>
        <w:rPr>
          <w:ins w:id="7043" w:author="Rodion" w:date="2019-12-09T02:01:00Z"/>
          <w:rPrChange w:id="7044" w:author="Rodion" w:date="2019-12-09T02:09:00Z">
            <w:rPr>
              <w:ins w:id="7045" w:author="Rodion" w:date="2019-12-09T02:01:00Z"/>
            </w:rPr>
          </w:rPrChange>
        </w:rPr>
        <w:pPrChange w:id="7046" w:author="Rodion" w:date="2019-12-09T02:01:00Z">
          <w:pPr>
            <w:spacing w:after="160" w:line="259" w:lineRule="auto"/>
            <w:ind w:firstLine="0"/>
            <w:jc w:val="left"/>
          </w:pPr>
        </w:pPrChange>
      </w:pPr>
      <w:r w:rsidRPr="00312974">
        <w:rPr>
          <w:rPrChange w:id="7047" w:author="Rodion" w:date="2019-12-09T02:09:00Z">
            <w:rPr/>
          </w:rPrChange>
        </w:rPr>
        <w:t>Зовнішній інтерфейс</w:t>
      </w:r>
      <w:r w:rsidR="007A6AE1" w:rsidRPr="00312974">
        <w:rPr>
          <w:rPrChange w:id="7048" w:author="Rodion" w:date="2019-12-09T02:09:00Z">
            <w:rPr/>
          </w:rPrChange>
        </w:rPr>
        <w:t xml:space="preserve"> </w:t>
      </w:r>
      <w:r w:rsidRPr="00312974">
        <w:rPr>
          <w:rPrChange w:id="7049" w:author="Rodion" w:date="2019-12-09T02:09:00Z">
            <w:rPr/>
          </w:rPrChange>
        </w:rPr>
        <w:t xml:space="preserve">сканеру виконаний у вигляді </w:t>
      </w:r>
      <w:proofErr w:type="spellStart"/>
      <w:r w:rsidRPr="00312974">
        <w:rPr>
          <w:rPrChange w:id="7050" w:author="Rodion" w:date="2019-12-09T02:09:00Z">
            <w:rPr/>
          </w:rPrChange>
        </w:rPr>
        <w:t>ко</w:t>
      </w:r>
      <w:r w:rsidR="00DD4F15" w:rsidRPr="00312974">
        <w:rPr>
          <w:rPrChange w:id="7051" w:author="Rodion" w:date="2019-12-09T02:09:00Z">
            <w:rPr/>
          </w:rPrChange>
        </w:rPr>
        <w:t>н</w:t>
      </w:r>
      <w:r w:rsidRPr="00312974">
        <w:rPr>
          <w:rPrChange w:id="7052" w:author="Rodion" w:date="2019-12-09T02:09:00Z">
            <w:rPr/>
          </w:rPrChange>
        </w:rPr>
        <w:t>ектору</w:t>
      </w:r>
      <w:proofErr w:type="spellEnd"/>
      <w:r w:rsidRPr="00312974">
        <w:rPr>
          <w:rPrChange w:id="7053" w:author="Rodion" w:date="2019-12-09T02:09:00Z">
            <w:rPr/>
          </w:rPrChange>
        </w:rPr>
        <w:t xml:space="preserve"> </w:t>
      </w:r>
      <w:r w:rsidR="00283071" w:rsidRPr="00312974">
        <w:rPr>
          <w:rPrChange w:id="7054" w:author="Rodion" w:date="2019-12-09T02:09:00Z">
            <w:rPr/>
          </w:rPrChange>
        </w:rPr>
        <w:t xml:space="preserve">з 12 </w:t>
      </w:r>
      <w:proofErr w:type="spellStart"/>
      <w:r w:rsidR="00283071" w:rsidRPr="00312974">
        <w:rPr>
          <w:rPrChange w:id="7055" w:author="Rodion" w:date="2019-12-09T02:09:00Z">
            <w:rPr/>
          </w:rPrChange>
        </w:rPr>
        <w:t>пінами</w:t>
      </w:r>
      <w:proofErr w:type="spellEnd"/>
      <w:r w:rsidR="00283071" w:rsidRPr="00312974">
        <w:rPr>
          <w:rPrChange w:id="7056" w:author="Rodion" w:date="2019-12-09T02:09:00Z">
            <w:rPr/>
          </w:rPrChange>
        </w:rPr>
        <w:t xml:space="preserve"> </w:t>
      </w:r>
      <w:r w:rsidRPr="00312974">
        <w:rPr>
          <w:rPrChange w:id="7057" w:author="Rodion" w:date="2019-12-09T02:09:00Z">
            <w:rPr/>
          </w:rPrChange>
        </w:rPr>
        <w:t xml:space="preserve">EM1365-LD розробки </w:t>
      </w:r>
      <w:r w:rsidR="00283071" w:rsidRPr="00312974">
        <w:rPr>
          <w:rPrChange w:id="7058" w:author="Rodion" w:date="2019-12-09T02:09:00Z">
            <w:rPr/>
          </w:rPrChange>
        </w:rPr>
        <w:t xml:space="preserve">компанії YOKO, що передає інформацію через </w:t>
      </w:r>
      <w:r w:rsidR="00DD4F15" w:rsidRPr="00312974">
        <w:rPr>
          <w:rPrChange w:id="7059" w:author="Rodion" w:date="2019-12-09T02:09:00Z">
            <w:rPr/>
          </w:rPrChange>
        </w:rPr>
        <w:t>стандартний</w:t>
      </w:r>
      <w:r w:rsidR="00283071" w:rsidRPr="00312974">
        <w:rPr>
          <w:rPrChange w:id="7060" w:author="Rodion" w:date="2019-12-09T02:09:00Z">
            <w:rPr/>
          </w:rPrChange>
        </w:rPr>
        <w:t xml:space="preserve"> роз’єм для гнучкого кабелю з 12 </w:t>
      </w:r>
      <w:proofErr w:type="spellStart"/>
      <w:r w:rsidR="00283071" w:rsidRPr="00312974">
        <w:rPr>
          <w:rPrChange w:id="7061" w:author="Rodion" w:date="2019-12-09T02:09:00Z">
            <w:rPr/>
          </w:rPrChange>
        </w:rPr>
        <w:t>пінами</w:t>
      </w:r>
      <w:proofErr w:type="spellEnd"/>
      <w:r w:rsidR="00283071" w:rsidRPr="00312974">
        <w:rPr>
          <w:rPrChange w:id="7062" w:author="Rodion" w:date="2019-12-09T02:09:00Z">
            <w:rPr/>
          </w:rPrChange>
        </w:rPr>
        <w:t xml:space="preserve"> та шагом 0.5мм</w:t>
      </w:r>
      <w:r w:rsidR="005A08F8" w:rsidRPr="00312974">
        <w:rPr>
          <w:rPrChange w:id="7063" w:author="Rodion" w:date="2019-12-09T02:09:00Z">
            <w:rPr/>
          </w:rPrChange>
        </w:rPr>
        <w:t xml:space="preserve">. </w:t>
      </w:r>
      <w:r w:rsidR="004C1A53" w:rsidRPr="00312974">
        <w:rPr>
          <w:rPrChange w:id="7064" w:author="Rodion" w:date="2019-12-09T02:09:00Z">
            <w:rPr/>
          </w:rPrChange>
        </w:rPr>
        <w:t>У</w:t>
      </w:r>
      <w:r w:rsidR="005A08F8" w:rsidRPr="00312974">
        <w:rPr>
          <w:rPrChange w:id="7065" w:author="Rodion" w:date="2019-12-09T02:09:00Z">
            <w:rPr/>
          </w:rPrChange>
        </w:rPr>
        <w:t xml:space="preserve"> </w:t>
      </w:r>
      <w:del w:id="7066" w:author="Rodion Kharabet" w:date="2019-12-06T03:02:00Z">
        <w:r w:rsidR="005A08F8" w:rsidRPr="00312974" w:rsidDel="006B702B">
          <w:rPr>
            <w:rPrChange w:id="7067" w:author="Rodion" w:date="2019-12-09T02:09:00Z">
              <w:rPr/>
            </w:rPrChange>
          </w:rPr>
          <w:delText xml:space="preserve">таблиці </w:delText>
        </w:r>
        <w:r w:rsidR="004C1A53" w:rsidRPr="00312974" w:rsidDel="006B702B">
          <w:rPr>
            <w:rPrChange w:id="7068" w:author="Rodion" w:date="2019-12-09T02:09:00Z">
              <w:rPr/>
            </w:rPrChange>
          </w:rPr>
          <w:delText>4.</w:delText>
        </w:r>
      </w:del>
      <w:ins w:id="7069" w:author="Rodion Kharabet" w:date="2019-12-06T03:02:00Z">
        <w:r w:rsidR="006B702B" w:rsidRPr="00312974">
          <w:rPr>
            <w:rPrChange w:id="7070" w:author="Rodion" w:date="2019-12-09T02:09:00Z">
              <w:rPr/>
            </w:rPrChange>
          </w:rPr>
          <w:t>таблиці 3.</w:t>
        </w:r>
      </w:ins>
      <w:r w:rsidR="004C1A53" w:rsidRPr="00312974">
        <w:rPr>
          <w:rPrChange w:id="7071" w:author="Rodion" w:date="2019-12-09T02:09:00Z">
            <w:rPr/>
          </w:rPrChange>
        </w:rPr>
        <w:t>8</w:t>
      </w:r>
      <w:r w:rsidR="005A08F8" w:rsidRPr="00312974">
        <w:rPr>
          <w:rPrChange w:id="7072" w:author="Rodion" w:date="2019-12-09T02:09:00Z">
            <w:rPr/>
          </w:rPrChange>
        </w:rPr>
        <w:t xml:space="preserve"> наведено опис кожного піну модуля сканеру E1005.</w:t>
      </w:r>
      <w:ins w:id="7073" w:author="Rodion" w:date="2019-12-09T02:01:00Z">
        <w:r w:rsidR="00036393" w:rsidRPr="00312974">
          <w:rPr>
            <w:rPrChange w:id="7074" w:author="Rodion" w:date="2019-12-09T02:09:00Z">
              <w:rPr/>
            </w:rPrChange>
          </w:rPr>
          <w:br w:type="page"/>
        </w:r>
      </w:ins>
    </w:p>
    <w:p w14:paraId="4B8C0E12" w14:textId="566EF71B" w:rsidR="007A6AE1" w:rsidRPr="00312974" w:rsidDel="00036393" w:rsidRDefault="007A6AE1" w:rsidP="00E93E7D">
      <w:pPr>
        <w:rPr>
          <w:del w:id="7075" w:author="Rodion" w:date="2019-12-09T02:01:00Z"/>
          <w:rPrChange w:id="7076" w:author="Rodion" w:date="2019-12-09T02:09:00Z">
            <w:rPr>
              <w:del w:id="7077" w:author="Rodion" w:date="2019-12-09T02:01:00Z"/>
            </w:rPr>
          </w:rPrChange>
        </w:rPr>
      </w:pPr>
    </w:p>
    <w:p w14:paraId="77A926B7" w14:textId="1B87315B" w:rsidR="00AB2DBF" w:rsidRPr="00312974" w:rsidDel="008B657C" w:rsidRDefault="00AB2DBF" w:rsidP="00E93E7D">
      <w:pPr>
        <w:rPr>
          <w:del w:id="7078" w:author="Rodion Kharabet" w:date="2019-12-06T03:22:00Z"/>
          <w:rPrChange w:id="7079" w:author="Rodion" w:date="2019-12-09T02:09:00Z">
            <w:rPr>
              <w:del w:id="7080" w:author="Rodion Kharabet" w:date="2019-12-06T03:22:00Z"/>
            </w:rPr>
          </w:rPrChange>
        </w:rPr>
      </w:pPr>
    </w:p>
    <w:p w14:paraId="3FAF16D9" w14:textId="6B4F7163" w:rsidR="00A447EC" w:rsidRPr="00312974" w:rsidRDefault="00AB2DBF" w:rsidP="00E93E7D">
      <w:pPr>
        <w:rPr>
          <w:rPrChange w:id="7081" w:author="Rodion" w:date="2019-12-09T02:09:00Z">
            <w:rPr/>
          </w:rPrChange>
        </w:rPr>
      </w:pPr>
      <w:del w:id="7082" w:author="Rodion Kharabet" w:date="2019-12-06T03:02:00Z">
        <w:r w:rsidRPr="00312974" w:rsidDel="006B702B">
          <w:rPr>
            <w:rPrChange w:id="7083" w:author="Rodion" w:date="2019-12-09T02:09:00Z">
              <w:rPr/>
            </w:rPrChange>
          </w:rPr>
          <w:delText>Таблиця 4.</w:delText>
        </w:r>
      </w:del>
      <w:ins w:id="7084" w:author="Rodion Kharabet" w:date="2019-12-06T03:02:00Z">
        <w:r w:rsidR="006B702B" w:rsidRPr="00312974">
          <w:rPr>
            <w:rPrChange w:id="7085" w:author="Rodion" w:date="2019-12-09T02:09:00Z">
              <w:rPr/>
            </w:rPrChange>
          </w:rPr>
          <w:t>Таблиця 3.</w:t>
        </w:r>
      </w:ins>
      <w:r w:rsidRPr="00312974">
        <w:rPr>
          <w:rPrChange w:id="7086" w:author="Rodion" w:date="2019-12-09T02:09:00Z">
            <w:rPr/>
          </w:rPrChange>
        </w:rPr>
        <w:t>8</w:t>
      </w:r>
      <w:ins w:id="7087" w:author="Rodion Kharabet" w:date="2019-12-06T03:22:00Z">
        <w:r w:rsidR="008B657C" w:rsidRPr="00312974">
          <w:rPr>
            <w:rPrChange w:id="7088" w:author="Rodion" w:date="2019-12-09T02:09:00Z">
              <w:rPr/>
            </w:rPrChange>
          </w:rPr>
          <w:t xml:space="preserve"> –</w:t>
        </w:r>
      </w:ins>
      <w:ins w:id="7089" w:author="Rodion Kharabet" w:date="2019-12-06T03:23:00Z">
        <w:r w:rsidR="008B657C" w:rsidRPr="00312974">
          <w:rPr>
            <w:rPrChange w:id="7090" w:author="Rodion" w:date="2019-12-09T02:09:00Z">
              <w:rPr/>
            </w:rPrChange>
          </w:rPr>
          <w:t xml:space="preserve"> </w:t>
        </w:r>
      </w:ins>
      <w:ins w:id="7091" w:author="Rodion Kharabet" w:date="2019-12-06T03:22:00Z">
        <w:r w:rsidR="008B657C" w:rsidRPr="00312974">
          <w:rPr>
            <w:rPrChange w:id="7092" w:author="Rodion" w:date="2019-12-09T02:09:00Z">
              <w:rPr/>
            </w:rPrChange>
          </w:rPr>
          <w:t xml:space="preserve">Піни модуля сканеру </w:t>
        </w:r>
      </w:ins>
      <w:ins w:id="7093" w:author="Rodion Kharabet" w:date="2019-12-06T03:23:00Z">
        <w:r w:rsidR="008B657C" w:rsidRPr="00312974">
          <w:rPr>
            <w:rPrChange w:id="7094" w:author="Rodion" w:date="2019-12-09T02:09:00Z">
              <w:rPr/>
            </w:rPrChange>
          </w:rPr>
          <w:t>E1005</w:t>
        </w:r>
      </w:ins>
    </w:p>
    <w:tbl>
      <w:tblPr>
        <w:tblStyle w:val="TableGrid"/>
        <w:tblW w:w="0" w:type="auto"/>
        <w:tblLook w:val="04A0" w:firstRow="1" w:lastRow="0" w:firstColumn="1" w:lastColumn="0" w:noHBand="0" w:noVBand="1"/>
      </w:tblPr>
      <w:tblGrid>
        <w:gridCol w:w="704"/>
        <w:gridCol w:w="1418"/>
        <w:gridCol w:w="8221"/>
      </w:tblGrid>
      <w:tr w:rsidR="005A08F8" w:rsidRPr="00312974" w14:paraId="01DE8761" w14:textId="77777777" w:rsidTr="009E2FD5">
        <w:tc>
          <w:tcPr>
            <w:tcW w:w="704" w:type="dxa"/>
          </w:tcPr>
          <w:p w14:paraId="7E8D827B" w14:textId="36894A8F" w:rsidR="005A08F8" w:rsidRPr="00312974" w:rsidRDefault="005A08F8" w:rsidP="00E93E7D">
            <w:pPr>
              <w:ind w:firstLine="0"/>
              <w:rPr>
                <w:rPrChange w:id="7095" w:author="Rodion" w:date="2019-12-09T02:09:00Z">
                  <w:rPr/>
                </w:rPrChange>
              </w:rPr>
            </w:pPr>
            <w:r w:rsidRPr="00312974">
              <w:rPr>
                <w:rPrChange w:id="7096" w:author="Rodion" w:date="2019-12-09T02:09:00Z">
                  <w:rPr/>
                </w:rPrChange>
              </w:rPr>
              <w:t>№</w:t>
            </w:r>
          </w:p>
        </w:tc>
        <w:tc>
          <w:tcPr>
            <w:tcW w:w="1418" w:type="dxa"/>
          </w:tcPr>
          <w:p w14:paraId="15D39E53" w14:textId="662C0AA1" w:rsidR="005A08F8" w:rsidRPr="00312974" w:rsidRDefault="005A08F8" w:rsidP="00E93E7D">
            <w:pPr>
              <w:ind w:firstLine="0"/>
              <w:rPr>
                <w:rPrChange w:id="7097" w:author="Rodion" w:date="2019-12-09T02:09:00Z">
                  <w:rPr/>
                </w:rPrChange>
              </w:rPr>
            </w:pPr>
            <w:r w:rsidRPr="00312974">
              <w:rPr>
                <w:rPrChange w:id="7098" w:author="Rodion" w:date="2019-12-09T02:09:00Z">
                  <w:rPr/>
                </w:rPrChange>
              </w:rPr>
              <w:t>Назва</w:t>
            </w:r>
          </w:p>
        </w:tc>
        <w:tc>
          <w:tcPr>
            <w:tcW w:w="8221" w:type="dxa"/>
          </w:tcPr>
          <w:p w14:paraId="704E2B42" w14:textId="44A5C038" w:rsidR="005A08F8" w:rsidRPr="00312974" w:rsidRDefault="005A08F8" w:rsidP="00E93E7D">
            <w:pPr>
              <w:ind w:firstLine="0"/>
              <w:rPr>
                <w:rPrChange w:id="7099" w:author="Rodion" w:date="2019-12-09T02:09:00Z">
                  <w:rPr/>
                </w:rPrChange>
              </w:rPr>
            </w:pPr>
            <w:r w:rsidRPr="00312974">
              <w:rPr>
                <w:rPrChange w:id="7100" w:author="Rodion" w:date="2019-12-09T02:09:00Z">
                  <w:rPr/>
                </w:rPrChange>
              </w:rPr>
              <w:t>Опис</w:t>
            </w:r>
          </w:p>
        </w:tc>
      </w:tr>
      <w:tr w:rsidR="005A08F8" w:rsidRPr="00312974" w14:paraId="7365A527" w14:textId="77777777" w:rsidTr="009E2FD5">
        <w:tc>
          <w:tcPr>
            <w:tcW w:w="704" w:type="dxa"/>
          </w:tcPr>
          <w:p w14:paraId="50FC4637" w14:textId="25CC0574" w:rsidR="005A08F8" w:rsidRPr="00312974" w:rsidRDefault="005A08F8" w:rsidP="00E93E7D">
            <w:pPr>
              <w:ind w:firstLine="0"/>
              <w:rPr>
                <w:rPrChange w:id="7101" w:author="Rodion" w:date="2019-12-09T02:09:00Z">
                  <w:rPr/>
                </w:rPrChange>
              </w:rPr>
            </w:pPr>
            <w:r w:rsidRPr="00312974">
              <w:rPr>
                <w:rPrChange w:id="7102" w:author="Rodion" w:date="2019-12-09T02:09:00Z">
                  <w:rPr/>
                </w:rPrChange>
              </w:rPr>
              <w:t>1</w:t>
            </w:r>
          </w:p>
        </w:tc>
        <w:tc>
          <w:tcPr>
            <w:tcW w:w="1418" w:type="dxa"/>
          </w:tcPr>
          <w:p w14:paraId="791E8BBD" w14:textId="5A0982BC" w:rsidR="005A08F8" w:rsidRPr="00312974" w:rsidRDefault="005A08F8" w:rsidP="00E93E7D">
            <w:pPr>
              <w:ind w:firstLine="0"/>
              <w:rPr>
                <w:rPrChange w:id="7103" w:author="Rodion" w:date="2019-12-09T02:09:00Z">
                  <w:rPr/>
                </w:rPrChange>
              </w:rPr>
            </w:pPr>
            <w:r w:rsidRPr="00312974">
              <w:rPr>
                <w:rPrChange w:id="7104" w:author="Rodion" w:date="2019-12-09T02:09:00Z">
                  <w:rPr/>
                </w:rPrChange>
              </w:rPr>
              <w:t>NC</w:t>
            </w:r>
          </w:p>
        </w:tc>
        <w:tc>
          <w:tcPr>
            <w:tcW w:w="8221" w:type="dxa"/>
          </w:tcPr>
          <w:p w14:paraId="7472CE6A" w14:textId="277ADA1B" w:rsidR="005A08F8" w:rsidRPr="00312974" w:rsidRDefault="005A08F8" w:rsidP="00E93E7D">
            <w:pPr>
              <w:ind w:firstLine="0"/>
              <w:rPr>
                <w:rPrChange w:id="7105" w:author="Rodion" w:date="2019-12-09T02:09:00Z">
                  <w:rPr/>
                </w:rPrChange>
              </w:rPr>
            </w:pPr>
            <w:r w:rsidRPr="00312974">
              <w:rPr>
                <w:rPrChange w:id="7106" w:author="Rodion" w:date="2019-12-09T02:09:00Z">
                  <w:rPr/>
                </w:rPrChange>
              </w:rPr>
              <w:t xml:space="preserve">Резервний </w:t>
            </w:r>
            <w:proofErr w:type="spellStart"/>
            <w:r w:rsidRPr="00312974">
              <w:rPr>
                <w:rPrChange w:id="7107" w:author="Rodion" w:date="2019-12-09T02:09:00Z">
                  <w:rPr/>
                </w:rPrChange>
              </w:rPr>
              <w:t>пін</w:t>
            </w:r>
            <w:proofErr w:type="spellEnd"/>
          </w:p>
        </w:tc>
      </w:tr>
      <w:tr w:rsidR="005A08F8" w:rsidRPr="00312974" w14:paraId="68332599" w14:textId="77777777" w:rsidTr="009E2FD5">
        <w:tc>
          <w:tcPr>
            <w:tcW w:w="704" w:type="dxa"/>
          </w:tcPr>
          <w:p w14:paraId="1D7DB1B2" w14:textId="2F0E1181" w:rsidR="005A08F8" w:rsidRPr="00312974" w:rsidRDefault="005A08F8" w:rsidP="00E93E7D">
            <w:pPr>
              <w:ind w:firstLine="0"/>
              <w:rPr>
                <w:rPrChange w:id="7108" w:author="Rodion" w:date="2019-12-09T02:09:00Z">
                  <w:rPr/>
                </w:rPrChange>
              </w:rPr>
            </w:pPr>
            <w:r w:rsidRPr="00312974">
              <w:rPr>
                <w:rPrChange w:id="7109" w:author="Rodion" w:date="2019-12-09T02:09:00Z">
                  <w:rPr/>
                </w:rPrChange>
              </w:rPr>
              <w:t>2</w:t>
            </w:r>
          </w:p>
        </w:tc>
        <w:tc>
          <w:tcPr>
            <w:tcW w:w="1418" w:type="dxa"/>
          </w:tcPr>
          <w:p w14:paraId="7A16BC1F" w14:textId="588F2FBF" w:rsidR="005A08F8" w:rsidRPr="00312974" w:rsidRDefault="005A08F8" w:rsidP="00E93E7D">
            <w:pPr>
              <w:ind w:firstLine="0"/>
              <w:rPr>
                <w:rPrChange w:id="7110" w:author="Rodion" w:date="2019-12-09T02:09:00Z">
                  <w:rPr/>
                </w:rPrChange>
              </w:rPr>
            </w:pPr>
            <w:r w:rsidRPr="00312974">
              <w:rPr>
                <w:rPrChange w:id="7111" w:author="Rodion" w:date="2019-12-09T02:09:00Z">
                  <w:rPr/>
                </w:rPrChange>
              </w:rPr>
              <w:t>VCC</w:t>
            </w:r>
          </w:p>
        </w:tc>
        <w:tc>
          <w:tcPr>
            <w:tcW w:w="8221" w:type="dxa"/>
          </w:tcPr>
          <w:p w14:paraId="7854CC6B" w14:textId="4E36C454" w:rsidR="005A08F8" w:rsidRPr="00312974" w:rsidRDefault="005A08F8" w:rsidP="00E93E7D">
            <w:pPr>
              <w:ind w:firstLine="0"/>
              <w:rPr>
                <w:rPrChange w:id="7112" w:author="Rodion" w:date="2019-12-09T02:09:00Z">
                  <w:rPr/>
                </w:rPrChange>
              </w:rPr>
            </w:pPr>
            <w:r w:rsidRPr="00312974">
              <w:rPr>
                <w:rPrChange w:id="7113" w:author="Rodion" w:date="2019-12-09T02:09:00Z">
                  <w:rPr/>
                </w:rPrChange>
              </w:rPr>
              <w:t xml:space="preserve">Живлення </w:t>
            </w:r>
            <w:r w:rsidR="00DD4F15" w:rsidRPr="00312974">
              <w:rPr>
                <w:rPrChange w:id="7114" w:author="Rodion" w:date="2019-12-09T02:09:00Z">
                  <w:rPr/>
                </w:rPrChange>
              </w:rPr>
              <w:t>постійним</w:t>
            </w:r>
            <w:r w:rsidRPr="00312974">
              <w:rPr>
                <w:rPrChange w:id="7115" w:author="Rodion" w:date="2019-12-09T02:09:00Z">
                  <w:rPr/>
                </w:rPrChange>
              </w:rPr>
              <w:t xml:space="preserve"> </w:t>
            </w:r>
            <w:r w:rsidR="00DD4F15" w:rsidRPr="00312974">
              <w:rPr>
                <w:rPrChange w:id="7116" w:author="Rodion" w:date="2019-12-09T02:09:00Z">
                  <w:rPr/>
                </w:rPrChange>
              </w:rPr>
              <w:t>струмом</w:t>
            </w:r>
            <w:r w:rsidRPr="00312974">
              <w:rPr>
                <w:rPrChange w:id="7117" w:author="Rodion" w:date="2019-12-09T02:09:00Z">
                  <w:rPr/>
                </w:rPrChange>
              </w:rPr>
              <w:t xml:space="preserve"> та напругою 5В</w:t>
            </w:r>
          </w:p>
        </w:tc>
      </w:tr>
      <w:tr w:rsidR="005A08F8" w:rsidRPr="00312974" w14:paraId="71E99E8C" w14:textId="77777777" w:rsidTr="009E2FD5">
        <w:tc>
          <w:tcPr>
            <w:tcW w:w="704" w:type="dxa"/>
          </w:tcPr>
          <w:p w14:paraId="0D363AD2" w14:textId="49C25795" w:rsidR="005A08F8" w:rsidRPr="00312974" w:rsidRDefault="005A08F8" w:rsidP="00E93E7D">
            <w:pPr>
              <w:ind w:firstLine="0"/>
              <w:rPr>
                <w:rPrChange w:id="7118" w:author="Rodion" w:date="2019-12-09T02:09:00Z">
                  <w:rPr/>
                </w:rPrChange>
              </w:rPr>
            </w:pPr>
            <w:r w:rsidRPr="00312974">
              <w:rPr>
                <w:rPrChange w:id="7119" w:author="Rodion" w:date="2019-12-09T02:09:00Z">
                  <w:rPr/>
                </w:rPrChange>
              </w:rPr>
              <w:t>3</w:t>
            </w:r>
          </w:p>
        </w:tc>
        <w:tc>
          <w:tcPr>
            <w:tcW w:w="1418" w:type="dxa"/>
          </w:tcPr>
          <w:p w14:paraId="747B54C4" w14:textId="4A41D8FE" w:rsidR="005A08F8" w:rsidRPr="00312974" w:rsidRDefault="005A08F8" w:rsidP="00E93E7D">
            <w:pPr>
              <w:ind w:firstLine="0"/>
              <w:rPr>
                <w:rPrChange w:id="7120" w:author="Rodion" w:date="2019-12-09T02:09:00Z">
                  <w:rPr/>
                </w:rPrChange>
              </w:rPr>
            </w:pPr>
            <w:r w:rsidRPr="00312974">
              <w:rPr>
                <w:rPrChange w:id="7121" w:author="Rodion" w:date="2019-12-09T02:09:00Z">
                  <w:rPr/>
                </w:rPrChange>
              </w:rPr>
              <w:t>GND</w:t>
            </w:r>
          </w:p>
        </w:tc>
        <w:tc>
          <w:tcPr>
            <w:tcW w:w="8221" w:type="dxa"/>
          </w:tcPr>
          <w:p w14:paraId="6EDEBC45" w14:textId="33995328" w:rsidR="005A08F8" w:rsidRPr="00312974" w:rsidRDefault="005A08F8" w:rsidP="00E93E7D">
            <w:pPr>
              <w:ind w:firstLine="0"/>
              <w:rPr>
                <w:rPrChange w:id="7122" w:author="Rodion" w:date="2019-12-09T02:09:00Z">
                  <w:rPr/>
                </w:rPrChange>
              </w:rPr>
            </w:pPr>
            <w:r w:rsidRPr="00312974">
              <w:rPr>
                <w:rPrChange w:id="7123" w:author="Rodion" w:date="2019-12-09T02:09:00Z">
                  <w:rPr/>
                </w:rPrChange>
              </w:rPr>
              <w:t>Заземлення</w:t>
            </w:r>
          </w:p>
        </w:tc>
      </w:tr>
      <w:tr w:rsidR="005A08F8" w:rsidRPr="00312974" w14:paraId="1696A0FC" w14:textId="77777777" w:rsidTr="009E2FD5">
        <w:tc>
          <w:tcPr>
            <w:tcW w:w="704" w:type="dxa"/>
          </w:tcPr>
          <w:p w14:paraId="2A7447E3" w14:textId="3FA6C12D" w:rsidR="005A08F8" w:rsidRPr="00312974" w:rsidRDefault="005A08F8" w:rsidP="00E93E7D">
            <w:pPr>
              <w:ind w:firstLine="0"/>
              <w:rPr>
                <w:rPrChange w:id="7124" w:author="Rodion" w:date="2019-12-09T02:09:00Z">
                  <w:rPr/>
                </w:rPrChange>
              </w:rPr>
            </w:pPr>
            <w:r w:rsidRPr="00312974">
              <w:rPr>
                <w:rPrChange w:id="7125" w:author="Rodion" w:date="2019-12-09T02:09:00Z">
                  <w:rPr/>
                </w:rPrChange>
              </w:rPr>
              <w:t>4</w:t>
            </w:r>
          </w:p>
        </w:tc>
        <w:tc>
          <w:tcPr>
            <w:tcW w:w="1418" w:type="dxa"/>
          </w:tcPr>
          <w:p w14:paraId="49F6A003" w14:textId="1C79CF97" w:rsidR="005A08F8" w:rsidRPr="00312974" w:rsidRDefault="005A08F8" w:rsidP="00E93E7D">
            <w:pPr>
              <w:ind w:firstLine="0"/>
              <w:rPr>
                <w:rPrChange w:id="7126" w:author="Rodion" w:date="2019-12-09T02:09:00Z">
                  <w:rPr/>
                </w:rPrChange>
              </w:rPr>
            </w:pPr>
            <w:r w:rsidRPr="00312974">
              <w:rPr>
                <w:rPrChange w:id="7127" w:author="Rodion" w:date="2019-12-09T02:09:00Z">
                  <w:rPr/>
                </w:rPrChange>
              </w:rPr>
              <w:t>RX</w:t>
            </w:r>
          </w:p>
        </w:tc>
        <w:tc>
          <w:tcPr>
            <w:tcW w:w="8221" w:type="dxa"/>
          </w:tcPr>
          <w:p w14:paraId="7094C6AC" w14:textId="4F2777A9" w:rsidR="005A08F8" w:rsidRPr="00312974" w:rsidRDefault="00DD4F15" w:rsidP="00E93E7D">
            <w:pPr>
              <w:ind w:firstLine="0"/>
              <w:rPr>
                <w:rPrChange w:id="7128" w:author="Rodion" w:date="2019-12-09T02:09:00Z">
                  <w:rPr/>
                </w:rPrChange>
              </w:rPr>
            </w:pPr>
            <w:r w:rsidRPr="00312974">
              <w:rPr>
                <w:rPrChange w:id="7129" w:author="Rodion" w:date="2019-12-09T02:09:00Z">
                  <w:rPr/>
                </w:rPrChange>
              </w:rPr>
              <w:t>Послідовний</w:t>
            </w:r>
            <w:r w:rsidR="005A08F8" w:rsidRPr="00312974">
              <w:rPr>
                <w:rPrChange w:id="7130" w:author="Rodion" w:date="2019-12-09T02:09:00Z">
                  <w:rPr/>
                </w:rPrChange>
              </w:rPr>
              <w:t xml:space="preserve"> порт прийому</w:t>
            </w:r>
          </w:p>
        </w:tc>
      </w:tr>
      <w:tr w:rsidR="005A08F8" w:rsidRPr="00312974" w14:paraId="1223BF8D" w14:textId="77777777" w:rsidTr="009E2FD5">
        <w:tc>
          <w:tcPr>
            <w:tcW w:w="704" w:type="dxa"/>
          </w:tcPr>
          <w:p w14:paraId="2BAA97A0" w14:textId="7B4DB136" w:rsidR="005A08F8" w:rsidRPr="00312974" w:rsidRDefault="005A08F8" w:rsidP="00E93E7D">
            <w:pPr>
              <w:ind w:firstLine="0"/>
              <w:rPr>
                <w:rPrChange w:id="7131" w:author="Rodion" w:date="2019-12-09T02:09:00Z">
                  <w:rPr/>
                </w:rPrChange>
              </w:rPr>
            </w:pPr>
            <w:r w:rsidRPr="00312974">
              <w:rPr>
                <w:rPrChange w:id="7132" w:author="Rodion" w:date="2019-12-09T02:09:00Z">
                  <w:rPr/>
                </w:rPrChange>
              </w:rPr>
              <w:t>5</w:t>
            </w:r>
          </w:p>
        </w:tc>
        <w:tc>
          <w:tcPr>
            <w:tcW w:w="1418" w:type="dxa"/>
          </w:tcPr>
          <w:p w14:paraId="4A8791D1" w14:textId="00E9162A" w:rsidR="005A08F8" w:rsidRPr="00312974" w:rsidRDefault="005A08F8" w:rsidP="00E93E7D">
            <w:pPr>
              <w:ind w:firstLine="0"/>
              <w:rPr>
                <w:rPrChange w:id="7133" w:author="Rodion" w:date="2019-12-09T02:09:00Z">
                  <w:rPr/>
                </w:rPrChange>
              </w:rPr>
            </w:pPr>
            <w:r w:rsidRPr="00312974">
              <w:rPr>
                <w:rPrChange w:id="7134" w:author="Rodion" w:date="2019-12-09T02:09:00Z">
                  <w:rPr/>
                </w:rPrChange>
              </w:rPr>
              <w:t>TX</w:t>
            </w:r>
          </w:p>
        </w:tc>
        <w:tc>
          <w:tcPr>
            <w:tcW w:w="8221" w:type="dxa"/>
          </w:tcPr>
          <w:p w14:paraId="52D36057" w14:textId="7A6F4EB8" w:rsidR="005A08F8" w:rsidRPr="00312974" w:rsidRDefault="005A08F8" w:rsidP="00E93E7D">
            <w:pPr>
              <w:ind w:firstLine="0"/>
              <w:rPr>
                <w:rPrChange w:id="7135" w:author="Rodion" w:date="2019-12-09T02:09:00Z">
                  <w:rPr/>
                </w:rPrChange>
              </w:rPr>
            </w:pPr>
            <w:r w:rsidRPr="00312974">
              <w:rPr>
                <w:rPrChange w:id="7136" w:author="Rodion" w:date="2019-12-09T02:09:00Z">
                  <w:rPr/>
                </w:rPrChange>
              </w:rPr>
              <w:t>Послідовний порт передачі</w:t>
            </w:r>
          </w:p>
        </w:tc>
      </w:tr>
      <w:tr w:rsidR="005A08F8" w:rsidRPr="00312974" w14:paraId="026F4299" w14:textId="77777777" w:rsidTr="009E2FD5">
        <w:tc>
          <w:tcPr>
            <w:tcW w:w="704" w:type="dxa"/>
          </w:tcPr>
          <w:p w14:paraId="007844D1" w14:textId="6E946AF6" w:rsidR="005A08F8" w:rsidRPr="00312974" w:rsidRDefault="005A08F8" w:rsidP="00E93E7D">
            <w:pPr>
              <w:ind w:firstLine="0"/>
              <w:rPr>
                <w:rPrChange w:id="7137" w:author="Rodion" w:date="2019-12-09T02:09:00Z">
                  <w:rPr/>
                </w:rPrChange>
              </w:rPr>
            </w:pPr>
            <w:r w:rsidRPr="00312974">
              <w:rPr>
                <w:rPrChange w:id="7138" w:author="Rodion" w:date="2019-12-09T02:09:00Z">
                  <w:rPr/>
                </w:rPrChange>
              </w:rPr>
              <w:t>6</w:t>
            </w:r>
          </w:p>
        </w:tc>
        <w:tc>
          <w:tcPr>
            <w:tcW w:w="1418" w:type="dxa"/>
          </w:tcPr>
          <w:p w14:paraId="20F4A912" w14:textId="4DB89F40" w:rsidR="005A08F8" w:rsidRPr="00312974" w:rsidRDefault="005A08F8" w:rsidP="00E93E7D">
            <w:pPr>
              <w:ind w:firstLine="0"/>
              <w:rPr>
                <w:rPrChange w:id="7139" w:author="Rodion" w:date="2019-12-09T02:09:00Z">
                  <w:rPr/>
                </w:rPrChange>
              </w:rPr>
            </w:pPr>
            <w:r w:rsidRPr="00312974">
              <w:rPr>
                <w:rPrChange w:id="7140" w:author="Rodion" w:date="2019-12-09T02:09:00Z">
                  <w:rPr/>
                </w:rPrChange>
              </w:rPr>
              <w:t>USB_D-</w:t>
            </w:r>
          </w:p>
        </w:tc>
        <w:tc>
          <w:tcPr>
            <w:tcW w:w="8221" w:type="dxa"/>
          </w:tcPr>
          <w:p w14:paraId="51BE0915" w14:textId="53C3A9CF" w:rsidR="005A08F8" w:rsidRPr="00312974" w:rsidRDefault="005A08F8" w:rsidP="00E93E7D">
            <w:pPr>
              <w:ind w:firstLine="0"/>
              <w:rPr>
                <w:rPrChange w:id="7141" w:author="Rodion" w:date="2019-12-09T02:09:00Z">
                  <w:rPr/>
                </w:rPrChange>
              </w:rPr>
            </w:pPr>
            <w:r w:rsidRPr="00312974">
              <w:rPr>
                <w:rPrChange w:id="7142" w:author="Rodion" w:date="2019-12-09T02:09:00Z">
                  <w:rPr/>
                </w:rPrChange>
              </w:rPr>
              <w:t>USB сигнал</w:t>
            </w:r>
          </w:p>
        </w:tc>
      </w:tr>
      <w:tr w:rsidR="005A08F8" w:rsidRPr="00312974" w14:paraId="7A0D7718" w14:textId="77777777" w:rsidTr="009E2FD5">
        <w:tc>
          <w:tcPr>
            <w:tcW w:w="704" w:type="dxa"/>
          </w:tcPr>
          <w:p w14:paraId="015AA481" w14:textId="4ED8536E" w:rsidR="005A08F8" w:rsidRPr="00312974" w:rsidRDefault="005A08F8" w:rsidP="00E93E7D">
            <w:pPr>
              <w:ind w:firstLine="0"/>
              <w:rPr>
                <w:rPrChange w:id="7143" w:author="Rodion" w:date="2019-12-09T02:09:00Z">
                  <w:rPr/>
                </w:rPrChange>
              </w:rPr>
            </w:pPr>
            <w:r w:rsidRPr="00312974">
              <w:rPr>
                <w:rPrChange w:id="7144" w:author="Rodion" w:date="2019-12-09T02:09:00Z">
                  <w:rPr/>
                </w:rPrChange>
              </w:rPr>
              <w:t>7</w:t>
            </w:r>
          </w:p>
        </w:tc>
        <w:tc>
          <w:tcPr>
            <w:tcW w:w="1418" w:type="dxa"/>
          </w:tcPr>
          <w:p w14:paraId="0D658FD5" w14:textId="1652E91A" w:rsidR="005A08F8" w:rsidRPr="00312974" w:rsidRDefault="005A08F8" w:rsidP="00E93E7D">
            <w:pPr>
              <w:ind w:firstLine="0"/>
              <w:rPr>
                <w:rPrChange w:id="7145" w:author="Rodion" w:date="2019-12-09T02:09:00Z">
                  <w:rPr/>
                </w:rPrChange>
              </w:rPr>
            </w:pPr>
            <w:r w:rsidRPr="00312974">
              <w:rPr>
                <w:rPrChange w:id="7146" w:author="Rodion" w:date="2019-12-09T02:09:00Z">
                  <w:rPr/>
                </w:rPrChange>
              </w:rPr>
              <w:t>USB_D+</w:t>
            </w:r>
          </w:p>
        </w:tc>
        <w:tc>
          <w:tcPr>
            <w:tcW w:w="8221" w:type="dxa"/>
          </w:tcPr>
          <w:p w14:paraId="4A74B340" w14:textId="39391B10" w:rsidR="005A08F8" w:rsidRPr="00312974" w:rsidRDefault="005A08F8" w:rsidP="00E93E7D">
            <w:pPr>
              <w:ind w:firstLine="0"/>
              <w:rPr>
                <w:rPrChange w:id="7147" w:author="Rodion" w:date="2019-12-09T02:09:00Z">
                  <w:rPr/>
                </w:rPrChange>
              </w:rPr>
            </w:pPr>
            <w:r w:rsidRPr="00312974">
              <w:rPr>
                <w:rPrChange w:id="7148" w:author="Rodion" w:date="2019-12-09T02:09:00Z">
                  <w:rPr/>
                </w:rPrChange>
              </w:rPr>
              <w:t>USB сигнал</w:t>
            </w:r>
          </w:p>
        </w:tc>
      </w:tr>
      <w:tr w:rsidR="009E2FD5" w:rsidRPr="00312974" w14:paraId="0325754B" w14:textId="77777777" w:rsidTr="009E2FD5">
        <w:tc>
          <w:tcPr>
            <w:tcW w:w="704" w:type="dxa"/>
          </w:tcPr>
          <w:p w14:paraId="3326C8AE" w14:textId="4F11788A" w:rsidR="009E2FD5" w:rsidRPr="00312974" w:rsidRDefault="009E2FD5" w:rsidP="00E93E7D">
            <w:pPr>
              <w:ind w:firstLine="0"/>
              <w:rPr>
                <w:rPrChange w:id="7149" w:author="Rodion" w:date="2019-12-09T02:09:00Z">
                  <w:rPr/>
                </w:rPrChange>
              </w:rPr>
            </w:pPr>
            <w:r w:rsidRPr="00312974">
              <w:rPr>
                <w:rPrChange w:id="7150" w:author="Rodion" w:date="2019-12-09T02:09:00Z">
                  <w:rPr/>
                </w:rPrChange>
              </w:rPr>
              <w:t>8</w:t>
            </w:r>
          </w:p>
        </w:tc>
        <w:tc>
          <w:tcPr>
            <w:tcW w:w="1418" w:type="dxa"/>
          </w:tcPr>
          <w:p w14:paraId="71ED81B7" w14:textId="6F020FC8" w:rsidR="009E2FD5" w:rsidRPr="00312974" w:rsidRDefault="009E2FD5" w:rsidP="00E93E7D">
            <w:pPr>
              <w:ind w:firstLine="0"/>
              <w:rPr>
                <w:rPrChange w:id="7151" w:author="Rodion" w:date="2019-12-09T02:09:00Z">
                  <w:rPr/>
                </w:rPrChange>
              </w:rPr>
            </w:pPr>
            <w:r w:rsidRPr="00312974">
              <w:rPr>
                <w:rPrChange w:id="7152" w:author="Rodion" w:date="2019-12-09T02:09:00Z">
                  <w:rPr/>
                </w:rPrChange>
              </w:rPr>
              <w:t>NC</w:t>
            </w:r>
          </w:p>
        </w:tc>
        <w:tc>
          <w:tcPr>
            <w:tcW w:w="8221" w:type="dxa"/>
          </w:tcPr>
          <w:p w14:paraId="3F9646C3" w14:textId="1ECC29D4" w:rsidR="009E2FD5" w:rsidRPr="00312974" w:rsidRDefault="009E2FD5" w:rsidP="00E93E7D">
            <w:pPr>
              <w:ind w:firstLine="0"/>
              <w:rPr>
                <w:rPrChange w:id="7153" w:author="Rodion" w:date="2019-12-09T02:09:00Z">
                  <w:rPr/>
                </w:rPrChange>
              </w:rPr>
            </w:pPr>
            <w:r w:rsidRPr="00312974">
              <w:rPr>
                <w:rPrChange w:id="7154" w:author="Rodion" w:date="2019-12-09T02:09:00Z">
                  <w:rPr/>
                </w:rPrChange>
              </w:rPr>
              <w:t xml:space="preserve">Резервний </w:t>
            </w:r>
            <w:proofErr w:type="spellStart"/>
            <w:r w:rsidRPr="00312974">
              <w:rPr>
                <w:rPrChange w:id="7155" w:author="Rodion" w:date="2019-12-09T02:09:00Z">
                  <w:rPr/>
                </w:rPrChange>
              </w:rPr>
              <w:t>пін</w:t>
            </w:r>
            <w:proofErr w:type="spellEnd"/>
          </w:p>
        </w:tc>
      </w:tr>
      <w:tr w:rsidR="009E2FD5" w:rsidRPr="00312974" w14:paraId="6FA04C91" w14:textId="77777777" w:rsidTr="009E2FD5">
        <w:tc>
          <w:tcPr>
            <w:tcW w:w="704" w:type="dxa"/>
          </w:tcPr>
          <w:p w14:paraId="08E843C6" w14:textId="6C4A2C1C" w:rsidR="009E2FD5" w:rsidRPr="00312974" w:rsidRDefault="009E2FD5" w:rsidP="00E93E7D">
            <w:pPr>
              <w:ind w:firstLine="0"/>
              <w:rPr>
                <w:rPrChange w:id="7156" w:author="Rodion" w:date="2019-12-09T02:09:00Z">
                  <w:rPr/>
                </w:rPrChange>
              </w:rPr>
            </w:pPr>
            <w:r w:rsidRPr="00312974">
              <w:rPr>
                <w:rPrChange w:id="7157" w:author="Rodion" w:date="2019-12-09T02:09:00Z">
                  <w:rPr/>
                </w:rPrChange>
              </w:rPr>
              <w:t>9</w:t>
            </w:r>
          </w:p>
        </w:tc>
        <w:tc>
          <w:tcPr>
            <w:tcW w:w="1418" w:type="dxa"/>
          </w:tcPr>
          <w:p w14:paraId="517CAA0B" w14:textId="1674B57D" w:rsidR="009E2FD5" w:rsidRPr="00312974" w:rsidRDefault="009E2FD5" w:rsidP="00E93E7D">
            <w:pPr>
              <w:ind w:firstLine="0"/>
              <w:rPr>
                <w:rPrChange w:id="7158" w:author="Rodion" w:date="2019-12-09T02:09:00Z">
                  <w:rPr/>
                </w:rPrChange>
              </w:rPr>
            </w:pPr>
            <w:r w:rsidRPr="00312974">
              <w:rPr>
                <w:rPrChange w:id="7159" w:author="Rodion" w:date="2019-12-09T02:09:00Z">
                  <w:rPr/>
                </w:rPrChange>
              </w:rPr>
              <w:t>BPR</w:t>
            </w:r>
          </w:p>
        </w:tc>
        <w:tc>
          <w:tcPr>
            <w:tcW w:w="8221" w:type="dxa"/>
          </w:tcPr>
          <w:p w14:paraId="36943ACB" w14:textId="02202490" w:rsidR="009E2FD5" w:rsidRPr="00312974" w:rsidRDefault="009E2FD5" w:rsidP="00E93E7D">
            <w:pPr>
              <w:ind w:firstLine="0"/>
              <w:rPr>
                <w:rPrChange w:id="7160" w:author="Rodion" w:date="2019-12-09T02:09:00Z">
                  <w:rPr/>
                </w:rPrChange>
              </w:rPr>
            </w:pPr>
            <w:r w:rsidRPr="00312974">
              <w:rPr>
                <w:rPrChange w:id="7161" w:author="Rodion" w:date="2019-12-09T02:09:00Z">
                  <w:rPr/>
                </w:rPrChange>
              </w:rPr>
              <w:t>Вихідний сигнал для дзвінка</w:t>
            </w:r>
          </w:p>
        </w:tc>
      </w:tr>
      <w:tr w:rsidR="009E2FD5" w:rsidRPr="00312974" w14:paraId="401CBB9E" w14:textId="77777777" w:rsidTr="009E2FD5">
        <w:tc>
          <w:tcPr>
            <w:tcW w:w="704" w:type="dxa"/>
          </w:tcPr>
          <w:p w14:paraId="5B5F1227" w14:textId="196AF70A" w:rsidR="009E2FD5" w:rsidRPr="00312974" w:rsidRDefault="009E2FD5" w:rsidP="00E93E7D">
            <w:pPr>
              <w:ind w:firstLine="0"/>
              <w:rPr>
                <w:rPrChange w:id="7162" w:author="Rodion" w:date="2019-12-09T02:09:00Z">
                  <w:rPr/>
                </w:rPrChange>
              </w:rPr>
            </w:pPr>
            <w:r w:rsidRPr="00312974">
              <w:rPr>
                <w:rPrChange w:id="7163" w:author="Rodion" w:date="2019-12-09T02:09:00Z">
                  <w:rPr/>
                </w:rPrChange>
              </w:rPr>
              <w:t>10</w:t>
            </w:r>
          </w:p>
        </w:tc>
        <w:tc>
          <w:tcPr>
            <w:tcW w:w="1418" w:type="dxa"/>
          </w:tcPr>
          <w:p w14:paraId="69485ABA" w14:textId="2B640086" w:rsidR="009E2FD5" w:rsidRPr="00312974" w:rsidRDefault="009E2FD5" w:rsidP="00E93E7D">
            <w:pPr>
              <w:ind w:firstLine="0"/>
              <w:rPr>
                <w:rPrChange w:id="7164" w:author="Rodion" w:date="2019-12-09T02:09:00Z">
                  <w:rPr/>
                </w:rPrChange>
              </w:rPr>
            </w:pPr>
            <w:r w:rsidRPr="00312974">
              <w:rPr>
                <w:rPrChange w:id="7165" w:author="Rodion" w:date="2019-12-09T02:09:00Z">
                  <w:rPr/>
                </w:rPrChange>
              </w:rPr>
              <w:t>LED</w:t>
            </w:r>
          </w:p>
        </w:tc>
        <w:tc>
          <w:tcPr>
            <w:tcW w:w="8221" w:type="dxa"/>
          </w:tcPr>
          <w:p w14:paraId="17CD7561" w14:textId="44339513" w:rsidR="009E2FD5" w:rsidRPr="00312974" w:rsidRDefault="009E2FD5" w:rsidP="00E93E7D">
            <w:pPr>
              <w:ind w:firstLine="0"/>
              <w:rPr>
                <w:rPrChange w:id="7166" w:author="Rodion" w:date="2019-12-09T02:09:00Z">
                  <w:rPr/>
                </w:rPrChange>
              </w:rPr>
            </w:pPr>
            <w:r w:rsidRPr="00312974">
              <w:rPr>
                <w:rPrChange w:id="7167" w:author="Rodion" w:date="2019-12-09T02:09:00Z">
                  <w:rPr/>
                </w:rPrChange>
              </w:rPr>
              <w:t>Вихід для індикатора успішного декодування</w:t>
            </w:r>
          </w:p>
        </w:tc>
      </w:tr>
      <w:tr w:rsidR="009E2FD5" w:rsidRPr="00312974" w14:paraId="21F0780F" w14:textId="77777777" w:rsidTr="009E2FD5">
        <w:tc>
          <w:tcPr>
            <w:tcW w:w="704" w:type="dxa"/>
          </w:tcPr>
          <w:p w14:paraId="6F63A5A4" w14:textId="43EB59C5" w:rsidR="009E2FD5" w:rsidRPr="00312974" w:rsidRDefault="009E2FD5" w:rsidP="00E93E7D">
            <w:pPr>
              <w:ind w:firstLine="0"/>
              <w:rPr>
                <w:rPrChange w:id="7168" w:author="Rodion" w:date="2019-12-09T02:09:00Z">
                  <w:rPr/>
                </w:rPrChange>
              </w:rPr>
            </w:pPr>
            <w:r w:rsidRPr="00312974">
              <w:rPr>
                <w:rPrChange w:id="7169" w:author="Rodion" w:date="2019-12-09T02:09:00Z">
                  <w:rPr/>
                </w:rPrChange>
              </w:rPr>
              <w:t>11</w:t>
            </w:r>
          </w:p>
        </w:tc>
        <w:tc>
          <w:tcPr>
            <w:tcW w:w="1418" w:type="dxa"/>
          </w:tcPr>
          <w:p w14:paraId="5CD66BD4" w14:textId="7A482CD8" w:rsidR="009E2FD5" w:rsidRPr="00312974" w:rsidRDefault="009E2FD5" w:rsidP="00E93E7D">
            <w:pPr>
              <w:ind w:firstLine="0"/>
              <w:rPr>
                <w:rPrChange w:id="7170" w:author="Rodion" w:date="2019-12-09T02:09:00Z">
                  <w:rPr/>
                </w:rPrChange>
              </w:rPr>
            </w:pPr>
            <w:r w:rsidRPr="00312974">
              <w:rPr>
                <w:rPrChange w:id="7171" w:author="Rodion" w:date="2019-12-09T02:09:00Z">
                  <w:rPr/>
                </w:rPrChange>
              </w:rPr>
              <w:t>NC</w:t>
            </w:r>
          </w:p>
        </w:tc>
        <w:tc>
          <w:tcPr>
            <w:tcW w:w="8221" w:type="dxa"/>
          </w:tcPr>
          <w:p w14:paraId="28F3898C" w14:textId="1DF22E96" w:rsidR="009E2FD5" w:rsidRPr="00312974" w:rsidRDefault="009E2FD5" w:rsidP="00E93E7D">
            <w:pPr>
              <w:ind w:firstLine="0"/>
              <w:rPr>
                <w:rPrChange w:id="7172" w:author="Rodion" w:date="2019-12-09T02:09:00Z">
                  <w:rPr/>
                </w:rPrChange>
              </w:rPr>
            </w:pPr>
            <w:r w:rsidRPr="00312974">
              <w:rPr>
                <w:rPrChange w:id="7173" w:author="Rodion" w:date="2019-12-09T02:09:00Z">
                  <w:rPr/>
                </w:rPrChange>
              </w:rPr>
              <w:t xml:space="preserve">Резервний </w:t>
            </w:r>
            <w:proofErr w:type="spellStart"/>
            <w:r w:rsidRPr="00312974">
              <w:rPr>
                <w:rPrChange w:id="7174" w:author="Rodion" w:date="2019-12-09T02:09:00Z">
                  <w:rPr/>
                </w:rPrChange>
              </w:rPr>
              <w:t>пін</w:t>
            </w:r>
            <w:proofErr w:type="spellEnd"/>
          </w:p>
        </w:tc>
      </w:tr>
      <w:tr w:rsidR="009E2FD5" w:rsidRPr="00312974" w14:paraId="3D20FF15" w14:textId="77777777" w:rsidTr="009E2FD5">
        <w:tc>
          <w:tcPr>
            <w:tcW w:w="704" w:type="dxa"/>
          </w:tcPr>
          <w:p w14:paraId="20532B48" w14:textId="4118746F" w:rsidR="009E2FD5" w:rsidRPr="00312974" w:rsidRDefault="009E2FD5" w:rsidP="00E93E7D">
            <w:pPr>
              <w:ind w:firstLine="0"/>
              <w:rPr>
                <w:rPrChange w:id="7175" w:author="Rodion" w:date="2019-12-09T02:09:00Z">
                  <w:rPr/>
                </w:rPrChange>
              </w:rPr>
            </w:pPr>
            <w:r w:rsidRPr="00312974">
              <w:rPr>
                <w:rPrChange w:id="7176" w:author="Rodion" w:date="2019-12-09T02:09:00Z">
                  <w:rPr/>
                </w:rPrChange>
              </w:rPr>
              <w:t>12</w:t>
            </w:r>
          </w:p>
        </w:tc>
        <w:tc>
          <w:tcPr>
            <w:tcW w:w="1418" w:type="dxa"/>
          </w:tcPr>
          <w:p w14:paraId="31B0349C" w14:textId="59C3ADA7" w:rsidR="009E2FD5" w:rsidRPr="00312974" w:rsidRDefault="009E2FD5" w:rsidP="00E93E7D">
            <w:pPr>
              <w:ind w:firstLine="0"/>
              <w:rPr>
                <w:rPrChange w:id="7177" w:author="Rodion" w:date="2019-12-09T02:09:00Z">
                  <w:rPr/>
                </w:rPrChange>
              </w:rPr>
            </w:pPr>
            <w:r w:rsidRPr="00312974">
              <w:rPr>
                <w:rPrChange w:id="7178" w:author="Rodion" w:date="2019-12-09T02:09:00Z">
                  <w:rPr/>
                </w:rPrChange>
              </w:rPr>
              <w:t>TRIG</w:t>
            </w:r>
          </w:p>
        </w:tc>
        <w:tc>
          <w:tcPr>
            <w:tcW w:w="8221" w:type="dxa"/>
          </w:tcPr>
          <w:p w14:paraId="4FDF1B23" w14:textId="2648CEAB" w:rsidR="009E2FD5" w:rsidRPr="00312974" w:rsidRDefault="009E2FD5" w:rsidP="00E93E7D">
            <w:pPr>
              <w:ind w:firstLine="0"/>
              <w:rPr>
                <w:rPrChange w:id="7179" w:author="Rodion" w:date="2019-12-09T02:09:00Z">
                  <w:rPr/>
                </w:rPrChange>
              </w:rPr>
            </w:pPr>
            <w:r w:rsidRPr="00312974">
              <w:rPr>
                <w:rPrChange w:id="7180" w:author="Rodion" w:date="2019-12-09T02:09:00Z">
                  <w:rPr/>
                </w:rPrChange>
              </w:rPr>
              <w:t xml:space="preserve">Тригер для </w:t>
            </w:r>
            <w:r w:rsidR="00F50E91" w:rsidRPr="00312974">
              <w:rPr>
                <w:rPrChange w:id="7181" w:author="Rodion" w:date="2019-12-09T02:09:00Z">
                  <w:rPr/>
                </w:rPrChange>
              </w:rPr>
              <w:t>сканування</w:t>
            </w:r>
          </w:p>
        </w:tc>
      </w:tr>
    </w:tbl>
    <w:p w14:paraId="1DB8A160" w14:textId="5CF43632" w:rsidR="00A447EC" w:rsidRPr="00312974" w:rsidRDefault="00A447EC" w:rsidP="00A447EC">
      <w:pPr>
        <w:rPr>
          <w:rPrChange w:id="7182" w:author="Rodion" w:date="2019-12-09T02:09:00Z">
            <w:rPr/>
          </w:rPrChange>
        </w:rPr>
      </w:pPr>
    </w:p>
    <w:p w14:paraId="5CE87DC4" w14:textId="48A1C9C1" w:rsidR="00BF10CC" w:rsidRPr="00312974" w:rsidRDefault="00A447EC" w:rsidP="00A447EC">
      <w:pPr>
        <w:rPr>
          <w:rPrChange w:id="7183" w:author="Rodion" w:date="2019-12-09T02:09:00Z">
            <w:rPr/>
          </w:rPrChange>
        </w:rPr>
      </w:pPr>
      <w:r w:rsidRPr="00312974">
        <w:rPr>
          <w:rPrChange w:id="7184" w:author="Rodion" w:date="2019-12-09T02:09:00Z">
            <w:rPr/>
          </w:rPrChange>
        </w:rPr>
        <w:t xml:space="preserve">Для активації </w:t>
      </w:r>
      <w:r w:rsidR="005F54D5" w:rsidRPr="00312974">
        <w:rPr>
          <w:rPrChange w:id="7185" w:author="Rodion" w:date="2019-12-09T02:09:00Z">
            <w:rPr/>
          </w:rPrChange>
        </w:rPr>
        <w:t>сканеру</w:t>
      </w:r>
      <w:del w:id="7186" w:author="Rodion Kharabet" w:date="2019-12-06T03:23:00Z">
        <w:r w:rsidRPr="00312974" w:rsidDel="008B657C">
          <w:rPr>
            <w:rPrChange w:id="7187" w:author="Rodion" w:date="2019-12-09T02:09:00Z">
              <w:rPr/>
            </w:rPrChange>
          </w:rPr>
          <w:delText xml:space="preserve"> </w:delText>
        </w:r>
        <w:r w:rsidR="005F54D5" w:rsidRPr="00312974" w:rsidDel="008B657C">
          <w:rPr>
            <w:rPrChange w:id="7188" w:author="Rodion" w:date="2019-12-09T02:09:00Z">
              <w:rPr/>
            </w:rPrChange>
          </w:rPr>
          <w:delText>–</w:delText>
        </w:r>
      </w:del>
      <w:r w:rsidRPr="00312974">
        <w:rPr>
          <w:rPrChange w:id="7189" w:author="Rodion" w:date="2019-12-09T02:09:00Z">
            <w:rPr/>
          </w:rPrChange>
        </w:rPr>
        <w:t xml:space="preserve"> </w:t>
      </w:r>
      <w:r w:rsidR="005F54D5" w:rsidRPr="00312974">
        <w:rPr>
          <w:rPrChange w:id="7190" w:author="Rodion" w:date="2019-12-09T02:09:00Z">
            <w:rPr/>
          </w:rPrChange>
        </w:rPr>
        <w:t xml:space="preserve">необхідно подати на 12 </w:t>
      </w:r>
      <w:proofErr w:type="spellStart"/>
      <w:r w:rsidR="005F54D5" w:rsidRPr="00312974">
        <w:rPr>
          <w:rPrChange w:id="7191" w:author="Rodion" w:date="2019-12-09T02:09:00Z">
            <w:rPr/>
          </w:rPrChange>
        </w:rPr>
        <w:t>пін</w:t>
      </w:r>
      <w:proofErr w:type="spellEnd"/>
      <w:r w:rsidR="005F54D5" w:rsidRPr="00312974">
        <w:rPr>
          <w:rPrChange w:id="7192" w:author="Rodion" w:date="2019-12-09T02:09:00Z">
            <w:rPr/>
          </w:rPrChange>
        </w:rPr>
        <w:t xml:space="preserve"> високий рівень сигналу. Для того, щоб сканер почав </w:t>
      </w:r>
      <w:r w:rsidR="00DD4F15" w:rsidRPr="00312974">
        <w:rPr>
          <w:rPrChange w:id="7193" w:author="Rodion" w:date="2019-12-09T02:09:00Z">
            <w:rPr/>
          </w:rPrChange>
        </w:rPr>
        <w:t>спрацьовувати</w:t>
      </w:r>
      <w:r w:rsidR="005F54D5" w:rsidRPr="00312974">
        <w:rPr>
          <w:rPrChange w:id="7194" w:author="Rodion" w:date="2019-12-09T02:09:00Z">
            <w:rPr/>
          </w:rPrChange>
        </w:rPr>
        <w:t xml:space="preserve"> тільки тоді, коли користувач </w:t>
      </w:r>
      <w:r w:rsidR="00DD4F15" w:rsidRPr="00312974">
        <w:rPr>
          <w:rPrChange w:id="7195" w:author="Rodion" w:date="2019-12-09T02:09:00Z">
            <w:rPr/>
          </w:rPrChange>
        </w:rPr>
        <w:t>викидає</w:t>
      </w:r>
      <w:r w:rsidR="005F54D5" w:rsidRPr="00312974">
        <w:rPr>
          <w:rPrChange w:id="7196" w:author="Rodion" w:date="2019-12-09T02:09:00Z">
            <w:rPr/>
          </w:rPrChange>
        </w:rPr>
        <w:t xml:space="preserve"> сміття – було вирішено використати</w:t>
      </w:r>
      <w:r w:rsidR="00A80116" w:rsidRPr="00312974">
        <w:rPr>
          <w:rPrChange w:id="7197" w:author="Rodion" w:date="2019-12-09T02:09:00Z">
            <w:rPr/>
          </w:rPrChange>
        </w:rPr>
        <w:t xml:space="preserve"> цифровий </w:t>
      </w:r>
      <w:r w:rsidR="005F54D5" w:rsidRPr="00312974">
        <w:rPr>
          <w:rPrChange w:id="7198" w:author="Rodion" w:date="2019-12-09T02:09:00Z">
            <w:rPr/>
          </w:rPrChange>
        </w:rPr>
        <w:t xml:space="preserve">інфрачервоний </w:t>
      </w:r>
      <w:r w:rsidR="00DD4F15" w:rsidRPr="00312974">
        <w:rPr>
          <w:rPrChange w:id="7199" w:author="Rodion" w:date="2019-12-09T02:09:00Z">
            <w:rPr/>
          </w:rPrChange>
        </w:rPr>
        <w:t>датчик</w:t>
      </w:r>
      <w:r w:rsidR="00557809" w:rsidRPr="00312974">
        <w:rPr>
          <w:rPrChange w:id="7200" w:author="Rodion" w:date="2019-12-09T02:09:00Z">
            <w:rPr/>
          </w:rPrChange>
        </w:rPr>
        <w:t xml:space="preserve"> виявлення</w:t>
      </w:r>
      <w:r w:rsidR="005F54D5" w:rsidRPr="00312974">
        <w:rPr>
          <w:rPrChange w:id="7201" w:author="Rodion" w:date="2019-12-09T02:09:00Z">
            <w:rPr/>
          </w:rPrChange>
        </w:rPr>
        <w:t xml:space="preserve"> перешкод YL-63</w:t>
      </w:r>
      <w:r w:rsidR="00BF10CC" w:rsidRPr="00312974">
        <w:rPr>
          <w:rPrChange w:id="7202" w:author="Rodion" w:date="2019-12-09T02:09:00Z">
            <w:rPr/>
          </w:rPrChange>
        </w:rPr>
        <w:t xml:space="preserve">, </w:t>
      </w:r>
      <w:proofErr w:type="spellStart"/>
      <w:r w:rsidR="00BF10CC" w:rsidRPr="00312974">
        <w:rPr>
          <w:rPrChange w:id="7203" w:author="Rodion" w:date="2019-12-09T02:09:00Z">
            <w:rPr/>
          </w:rPrChange>
        </w:rPr>
        <w:t>зображенн</w:t>
      </w:r>
      <w:ins w:id="7204" w:author="Rodion Kharabet" w:date="2019-12-06T03:23:00Z">
        <w:r w:rsidR="008B657C" w:rsidRPr="00312974">
          <w:rPr>
            <w:rPrChange w:id="7205" w:author="Rodion" w:date="2019-12-09T02:09:00Z">
              <w:rPr/>
            </w:rPrChange>
          </w:rPr>
          <w:t>ий</w:t>
        </w:r>
      </w:ins>
      <w:proofErr w:type="spellEnd"/>
      <w:del w:id="7206" w:author="Rodion Kharabet" w:date="2019-12-06T03:23:00Z">
        <w:r w:rsidR="00BF10CC" w:rsidRPr="00312974" w:rsidDel="008B657C">
          <w:rPr>
            <w:rPrChange w:id="7207" w:author="Rodion" w:date="2019-12-09T02:09:00Z">
              <w:rPr/>
            </w:rPrChange>
          </w:rPr>
          <w:delText>я</w:delText>
        </w:r>
      </w:del>
      <w:r w:rsidR="00BF10CC" w:rsidRPr="00312974">
        <w:rPr>
          <w:rPrChange w:id="7208" w:author="Rodion" w:date="2019-12-09T02:09:00Z">
            <w:rPr/>
          </w:rPrChange>
        </w:rPr>
        <w:t xml:space="preserve"> на </w:t>
      </w:r>
      <w:del w:id="7209" w:author="Rodion Kharabet" w:date="2019-12-06T02:44:00Z">
        <w:r w:rsidR="00BF10CC" w:rsidRPr="00312974" w:rsidDel="007F1A84">
          <w:rPr>
            <w:rPrChange w:id="7210" w:author="Rodion" w:date="2019-12-09T02:09:00Z">
              <w:rPr/>
            </w:rPrChange>
          </w:rPr>
          <w:delText xml:space="preserve">рисунку </w:delText>
        </w:r>
        <w:r w:rsidR="00573193" w:rsidRPr="00312974" w:rsidDel="007F1A84">
          <w:rPr>
            <w:rPrChange w:id="7211" w:author="Rodion" w:date="2019-12-09T02:09:00Z">
              <w:rPr/>
            </w:rPrChange>
          </w:rPr>
          <w:delText>4.</w:delText>
        </w:r>
      </w:del>
      <w:ins w:id="7212" w:author="Rodion Kharabet" w:date="2019-12-06T02:44:00Z">
        <w:r w:rsidR="007F1A84" w:rsidRPr="00312974">
          <w:rPr>
            <w:rPrChange w:id="7213" w:author="Rodion" w:date="2019-12-09T02:09:00Z">
              <w:rPr/>
            </w:rPrChange>
          </w:rPr>
          <w:t>рисунку 3.</w:t>
        </w:r>
      </w:ins>
      <w:r w:rsidR="00573193" w:rsidRPr="00312974">
        <w:rPr>
          <w:rPrChange w:id="7214" w:author="Rodion" w:date="2019-12-09T02:09:00Z">
            <w:rPr/>
          </w:rPrChange>
        </w:rPr>
        <w:t>13</w:t>
      </w:r>
      <w:r w:rsidR="005F54D5" w:rsidRPr="00312974">
        <w:rPr>
          <w:rPrChange w:id="7215" w:author="Rodion" w:date="2019-12-09T02:09:00Z">
            <w:rPr/>
          </w:rPrChange>
        </w:rPr>
        <w:t xml:space="preserve">. </w:t>
      </w:r>
      <w:r w:rsidR="00A80116" w:rsidRPr="00312974">
        <w:rPr>
          <w:rPrChange w:id="7216" w:author="Rodion" w:date="2019-12-09T02:09:00Z">
            <w:rPr/>
          </w:rPrChange>
        </w:rPr>
        <w:t>Його використовують, коли необхідно визначити наявність об’єкту</w:t>
      </w:r>
      <w:r w:rsidR="001129F3" w:rsidRPr="00312974">
        <w:rPr>
          <w:rPrChange w:id="7217" w:author="Rodion" w:date="2019-12-09T02:09:00Z">
            <w:rPr/>
          </w:rPrChange>
        </w:rPr>
        <w:t xml:space="preserve">, без точної інформації про дистанцію, на якій він знаходиться. </w:t>
      </w:r>
    </w:p>
    <w:p w14:paraId="1A37F471" w14:textId="77777777" w:rsidR="00BF10CC" w:rsidRPr="00312974" w:rsidRDefault="00BF10CC" w:rsidP="00A447EC">
      <w:pPr>
        <w:rPr>
          <w:rPrChange w:id="7218" w:author="Rodion" w:date="2019-12-09T02:09:00Z">
            <w:rPr/>
          </w:rPrChange>
        </w:rPr>
      </w:pPr>
    </w:p>
    <w:p w14:paraId="5019CBA4" w14:textId="0FFC5DCF" w:rsidR="00BF10CC" w:rsidRPr="00030B2B" w:rsidRDefault="00BF10CC" w:rsidP="00BF10CC">
      <w:pPr>
        <w:jc w:val="center"/>
      </w:pPr>
      <w:r w:rsidRPr="00030B2B">
        <w:rPr>
          <w:noProof/>
        </w:rPr>
        <w:drawing>
          <wp:inline distT="0" distB="0" distL="0" distR="0" wp14:anchorId="33AF1C10" wp14:editId="13162A97">
            <wp:extent cx="3005628" cy="1714500"/>
            <wp:effectExtent l="0" t="0" r="4445" b="0"/>
            <wp:docPr id="24" name="Picture 24" descr="Image result for yl-63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yl-63 datashee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8450" b="15493"/>
                    <a:stretch/>
                  </pic:blipFill>
                  <pic:spPr bwMode="auto">
                    <a:xfrm>
                      <a:off x="0" y="0"/>
                      <a:ext cx="3018639" cy="1721922"/>
                    </a:xfrm>
                    <a:prstGeom prst="rect">
                      <a:avLst/>
                    </a:prstGeom>
                    <a:noFill/>
                    <a:ln>
                      <a:noFill/>
                    </a:ln>
                    <a:extLst>
                      <a:ext uri="{53640926-AAD7-44D8-BBD7-CCE9431645EC}">
                        <a14:shadowObscured xmlns:a14="http://schemas.microsoft.com/office/drawing/2010/main"/>
                      </a:ext>
                    </a:extLst>
                  </pic:spPr>
                </pic:pic>
              </a:graphicData>
            </a:graphic>
          </wp:inline>
        </w:drawing>
      </w:r>
    </w:p>
    <w:p w14:paraId="11A6DD2E" w14:textId="48DACC86" w:rsidR="00036393" w:rsidRPr="00312974" w:rsidRDefault="00BF10CC" w:rsidP="00036393">
      <w:pPr>
        <w:jc w:val="center"/>
        <w:rPr>
          <w:ins w:id="7219" w:author="Rodion" w:date="2019-12-09T02:00:00Z"/>
          <w:rPrChange w:id="7220" w:author="Rodion" w:date="2019-12-09T02:09:00Z">
            <w:rPr>
              <w:ins w:id="7221" w:author="Rodion" w:date="2019-12-09T02:00:00Z"/>
            </w:rPr>
          </w:rPrChange>
        </w:rPr>
        <w:pPrChange w:id="7222" w:author="Rodion" w:date="2019-12-09T02:01:00Z">
          <w:pPr>
            <w:spacing w:after="160" w:line="259" w:lineRule="auto"/>
            <w:ind w:firstLine="0"/>
            <w:jc w:val="left"/>
          </w:pPr>
        </w:pPrChange>
      </w:pPr>
      <w:del w:id="7223" w:author="Rodion Kharabet" w:date="2019-12-06T02:45:00Z">
        <w:r w:rsidRPr="00312974" w:rsidDel="007F1A84">
          <w:rPr>
            <w:rPrChange w:id="7224" w:author="Rodion" w:date="2019-12-09T02:09:00Z">
              <w:rPr/>
            </w:rPrChange>
          </w:rPr>
          <w:delText xml:space="preserve">Рисунок </w:delText>
        </w:r>
        <w:r w:rsidR="00573193" w:rsidRPr="00312974" w:rsidDel="007F1A84">
          <w:rPr>
            <w:rPrChange w:id="7225" w:author="Rodion" w:date="2019-12-09T02:09:00Z">
              <w:rPr/>
            </w:rPrChange>
          </w:rPr>
          <w:delText>4.</w:delText>
        </w:r>
      </w:del>
      <w:ins w:id="7226" w:author="Rodion Kharabet" w:date="2019-12-06T02:45:00Z">
        <w:r w:rsidR="007F1A84" w:rsidRPr="00312974">
          <w:rPr>
            <w:rPrChange w:id="7227" w:author="Rodion" w:date="2019-12-09T02:09:00Z">
              <w:rPr/>
            </w:rPrChange>
          </w:rPr>
          <w:t>Рисунок 3.</w:t>
        </w:r>
      </w:ins>
      <w:r w:rsidR="00573193" w:rsidRPr="00312974">
        <w:rPr>
          <w:rPrChange w:id="7228" w:author="Rodion" w:date="2019-12-09T02:09:00Z">
            <w:rPr/>
          </w:rPrChange>
        </w:rPr>
        <w:t xml:space="preserve">13 </w:t>
      </w:r>
      <w:r w:rsidRPr="00312974">
        <w:rPr>
          <w:rPrChange w:id="7229" w:author="Rodion" w:date="2019-12-09T02:09:00Z">
            <w:rPr/>
          </w:rPrChange>
        </w:rPr>
        <w:t xml:space="preserve">– Датчик </w:t>
      </w:r>
      <w:r w:rsidR="00CE6C5F" w:rsidRPr="00312974">
        <w:rPr>
          <w:rPrChange w:id="7230" w:author="Rodion" w:date="2019-12-09T02:09:00Z">
            <w:rPr/>
          </w:rPrChange>
        </w:rPr>
        <w:t xml:space="preserve">виявлення </w:t>
      </w:r>
      <w:r w:rsidRPr="00312974">
        <w:rPr>
          <w:rPrChange w:id="7231" w:author="Rodion" w:date="2019-12-09T02:09:00Z">
            <w:rPr/>
          </w:rPrChange>
        </w:rPr>
        <w:t>перешкод YL-63</w:t>
      </w:r>
      <w:r w:rsidR="006343C9" w:rsidRPr="00312974">
        <w:rPr>
          <w:rPrChange w:id="7232" w:author="Rodion" w:date="2019-12-09T02:09:00Z">
            <w:rPr/>
          </w:rPrChange>
        </w:rPr>
        <w:t xml:space="preserve"> [</w:t>
      </w:r>
      <w:r w:rsidR="00573193" w:rsidRPr="00312974">
        <w:rPr>
          <w:rPrChange w:id="7233" w:author="Rodion" w:date="2019-12-09T02:09:00Z">
            <w:rPr/>
          </w:rPrChange>
        </w:rPr>
        <w:t>58</w:t>
      </w:r>
      <w:r w:rsidR="006343C9" w:rsidRPr="00312974">
        <w:rPr>
          <w:rPrChange w:id="7234" w:author="Rodion" w:date="2019-12-09T02:09:00Z">
            <w:rPr/>
          </w:rPrChange>
        </w:rPr>
        <w:t>]</w:t>
      </w:r>
      <w:ins w:id="7235" w:author="Rodion" w:date="2019-12-09T02:00:00Z">
        <w:r w:rsidR="00036393" w:rsidRPr="00312974">
          <w:rPr>
            <w:rPrChange w:id="7236" w:author="Rodion" w:date="2019-12-09T02:09:00Z">
              <w:rPr/>
            </w:rPrChange>
          </w:rPr>
          <w:br w:type="page"/>
        </w:r>
      </w:ins>
    </w:p>
    <w:p w14:paraId="6B7B1B50" w14:textId="497FD9FE" w:rsidR="00BF10CC" w:rsidRPr="00312974" w:rsidDel="00036393" w:rsidRDefault="00BF10CC" w:rsidP="00BF10CC">
      <w:pPr>
        <w:jc w:val="center"/>
        <w:rPr>
          <w:del w:id="7237" w:author="Rodion" w:date="2019-12-09T02:00:00Z"/>
          <w:rPrChange w:id="7238" w:author="Rodion" w:date="2019-12-09T02:09:00Z">
            <w:rPr>
              <w:del w:id="7239" w:author="Rodion" w:date="2019-12-09T02:00:00Z"/>
            </w:rPr>
          </w:rPrChange>
        </w:rPr>
      </w:pPr>
    </w:p>
    <w:p w14:paraId="6961DDC8" w14:textId="45066BA2" w:rsidR="00BF10CC" w:rsidRPr="00312974" w:rsidDel="00CA07D2" w:rsidRDefault="00BF10CC" w:rsidP="00A447EC">
      <w:pPr>
        <w:rPr>
          <w:del w:id="7240" w:author="Rodion Kharabet" w:date="2019-12-06T03:26:00Z"/>
          <w:rPrChange w:id="7241" w:author="Rodion" w:date="2019-12-09T02:09:00Z">
            <w:rPr>
              <w:del w:id="7242" w:author="Rodion Kharabet" w:date="2019-12-06T03:26:00Z"/>
            </w:rPr>
          </w:rPrChange>
        </w:rPr>
      </w:pPr>
    </w:p>
    <w:p w14:paraId="62355C36" w14:textId="31D2DAAE" w:rsidR="00A447EC" w:rsidRPr="00312974" w:rsidRDefault="001129F3" w:rsidP="00A447EC">
      <w:pPr>
        <w:rPr>
          <w:rPrChange w:id="7243" w:author="Rodion" w:date="2019-12-09T02:09:00Z">
            <w:rPr/>
          </w:rPrChange>
        </w:rPr>
      </w:pPr>
      <w:r w:rsidRPr="00312974">
        <w:rPr>
          <w:rPrChange w:id="7244" w:author="Rodion" w:date="2019-12-09T02:09:00Z">
            <w:rPr/>
          </w:rPrChange>
        </w:rPr>
        <w:t xml:space="preserve">Датчик складається з інфрачервоного випромінювача та фотоприймача. Інфрачервоні хвилі відбиваються від перешкоди та фіксуються фотоприймачем. Цей пристрій </w:t>
      </w:r>
      <w:r w:rsidR="00DD4F15" w:rsidRPr="00312974">
        <w:rPr>
          <w:rPrChange w:id="7245" w:author="Rodion" w:date="2019-12-09T02:09:00Z">
            <w:rPr/>
          </w:rPrChange>
        </w:rPr>
        <w:t>побудований</w:t>
      </w:r>
      <w:r w:rsidRPr="00312974">
        <w:rPr>
          <w:rPrChange w:id="7246" w:author="Rodion" w:date="2019-12-09T02:09:00Z">
            <w:rPr/>
          </w:rPrChange>
        </w:rPr>
        <w:t xml:space="preserve"> на базі компаратора LM393, що видає високий сигнал на виході, якщо датчик фіксує перешкоду</w:t>
      </w:r>
      <w:r w:rsidR="00573193" w:rsidRPr="00312974">
        <w:rPr>
          <w:rPrChange w:id="7247" w:author="Rodion" w:date="2019-12-09T02:09:00Z">
            <w:rPr/>
          </w:rPrChange>
        </w:rPr>
        <w:t xml:space="preserve"> [59]</w:t>
      </w:r>
      <w:r w:rsidRPr="00312974">
        <w:rPr>
          <w:rPrChange w:id="7248" w:author="Rodion" w:date="2019-12-09T02:09:00Z">
            <w:rPr/>
          </w:rPrChange>
        </w:rPr>
        <w:t>. Порогове значення визначається за допомогою потенціометра.</w:t>
      </w:r>
      <w:r w:rsidR="000B78BB" w:rsidRPr="00312974">
        <w:rPr>
          <w:rPrChange w:id="7249" w:author="Rodion" w:date="2019-12-09T02:09:00Z">
            <w:rPr/>
          </w:rPrChange>
        </w:rPr>
        <w:t xml:space="preserve"> </w:t>
      </w:r>
    </w:p>
    <w:p w14:paraId="6AA3C95E" w14:textId="0A4B9C3C" w:rsidR="000B78BB" w:rsidRPr="00312974" w:rsidRDefault="000B78BB" w:rsidP="000B78BB">
      <w:pPr>
        <w:rPr>
          <w:rPrChange w:id="7250" w:author="Rodion" w:date="2019-12-09T02:09:00Z">
            <w:rPr/>
          </w:rPrChange>
        </w:rPr>
      </w:pPr>
      <w:r w:rsidRPr="00312974">
        <w:rPr>
          <w:rPrChange w:id="7251" w:author="Rodion" w:date="2019-12-09T02:09:00Z">
            <w:rPr/>
          </w:rPrChange>
        </w:rPr>
        <w:t>Датчик відноситься до класу дифузійних. В основі таких датчиків лежить фотоприймач, що визначає ступінь відбиття розсіяного світла. Це означає, що при виявленні перешкоди існує певна похибка. Вона залежить від кількості відбитого предметом світла, що в свою чергу залежить від матеріал</w:t>
      </w:r>
      <w:r w:rsidR="00DD4F15" w:rsidRPr="00312974">
        <w:rPr>
          <w:rPrChange w:id="7252" w:author="Rodion" w:date="2019-12-09T02:09:00Z">
            <w:rPr/>
          </w:rPrChange>
        </w:rPr>
        <w:t>у</w:t>
      </w:r>
      <w:r w:rsidRPr="00312974">
        <w:rPr>
          <w:rPrChange w:id="7253" w:author="Rodion" w:date="2019-12-09T02:09:00Z">
            <w:rPr/>
          </w:rPrChange>
        </w:rPr>
        <w:t xml:space="preserve"> предмету. Так, наприклад, для виявлення предмету, виготовленого з гуми чорного кольору, </w:t>
      </w:r>
      <w:r w:rsidR="00CE58D7" w:rsidRPr="00312974">
        <w:rPr>
          <w:rPrChange w:id="7254" w:author="Rodion" w:date="2019-12-09T02:09:00Z">
            <w:rPr/>
          </w:rPrChange>
        </w:rPr>
        <w:t xml:space="preserve">необхідно наблизити </w:t>
      </w:r>
      <w:r w:rsidR="00A179CA" w:rsidRPr="00312974">
        <w:rPr>
          <w:rPrChange w:id="7255" w:author="Rodion" w:date="2019-12-09T02:09:00Z">
            <w:rPr/>
          </w:rPrChange>
        </w:rPr>
        <w:t>його до датчику</w:t>
      </w:r>
      <w:r w:rsidR="00CE58D7" w:rsidRPr="00312974">
        <w:rPr>
          <w:rPrChange w:id="7256" w:author="Rodion" w:date="2019-12-09T02:09:00Z">
            <w:rPr/>
          </w:rPrChange>
        </w:rPr>
        <w:t xml:space="preserve"> на відстань </w:t>
      </w:r>
      <w:r w:rsidR="00432D89" w:rsidRPr="00312974">
        <w:rPr>
          <w:rPrChange w:id="7257" w:author="Rodion" w:date="2019-12-09T02:09:00Z">
            <w:rPr/>
          </w:rPrChange>
        </w:rPr>
        <w:t>меншу</w:t>
      </w:r>
      <w:r w:rsidR="00CE58D7" w:rsidRPr="00312974">
        <w:rPr>
          <w:rPrChange w:id="7258" w:author="Rodion" w:date="2019-12-09T02:09:00Z">
            <w:rPr/>
          </w:rPrChange>
        </w:rPr>
        <w:t xml:space="preserve"> в 5 разів, </w:t>
      </w:r>
      <w:r w:rsidR="00A179CA" w:rsidRPr="00312974">
        <w:rPr>
          <w:rPrChange w:id="7259" w:author="Rodion" w:date="2019-12-09T02:09:00Z">
            <w:rPr/>
          </w:rPrChange>
        </w:rPr>
        <w:t xml:space="preserve">за ту відстань, якої вистачить </w:t>
      </w:r>
      <w:r w:rsidR="00CE58D7" w:rsidRPr="00312974">
        <w:rPr>
          <w:rPrChange w:id="7260" w:author="Rodion" w:date="2019-12-09T02:09:00Z">
            <w:rPr/>
          </w:rPrChange>
        </w:rPr>
        <w:t xml:space="preserve">для виявлення білого </w:t>
      </w:r>
      <w:del w:id="7261" w:author="Rodion Kharabet" w:date="2019-12-06T03:27:00Z">
        <w:r w:rsidR="00CE58D7" w:rsidRPr="00312974" w:rsidDel="00CA07D2">
          <w:rPr>
            <w:rPrChange w:id="7262" w:author="Rodion" w:date="2019-12-09T02:09:00Z">
              <w:rPr/>
            </w:rPrChange>
          </w:rPr>
          <w:delText xml:space="preserve">листу </w:delText>
        </w:r>
      </w:del>
      <w:ins w:id="7263" w:author="Rodion Kharabet" w:date="2019-12-06T03:27:00Z">
        <w:r w:rsidR="00CA07D2" w:rsidRPr="00312974">
          <w:rPr>
            <w:rPrChange w:id="7264" w:author="Rodion" w:date="2019-12-09T02:09:00Z">
              <w:rPr/>
            </w:rPrChange>
          </w:rPr>
          <w:t>аркуш</w:t>
        </w:r>
      </w:ins>
      <w:ins w:id="7265" w:author="Rodion Kharabet" w:date="2019-12-06T03:28:00Z">
        <w:r w:rsidR="00CA07D2" w:rsidRPr="00312974">
          <w:rPr>
            <w:rPrChange w:id="7266" w:author="Rodion" w:date="2019-12-09T02:09:00Z">
              <w:rPr/>
            </w:rPrChange>
          </w:rPr>
          <w:t>а</w:t>
        </w:r>
      </w:ins>
      <w:ins w:id="7267" w:author="Rodion Kharabet" w:date="2019-12-06T03:27:00Z">
        <w:r w:rsidR="00CA07D2" w:rsidRPr="00312974">
          <w:rPr>
            <w:rPrChange w:id="7268" w:author="Rodion" w:date="2019-12-09T02:09:00Z">
              <w:rPr/>
            </w:rPrChange>
          </w:rPr>
          <w:t xml:space="preserve"> паперу</w:t>
        </w:r>
      </w:ins>
      <w:del w:id="7269" w:author="Rodion Kharabet" w:date="2019-12-06T03:27:00Z">
        <w:r w:rsidR="00CE58D7" w:rsidRPr="00312974" w:rsidDel="00CA07D2">
          <w:rPr>
            <w:rPrChange w:id="7270" w:author="Rodion" w:date="2019-12-09T02:09:00Z">
              <w:rPr/>
            </w:rPrChange>
          </w:rPr>
          <w:delText>бумаги</w:delText>
        </w:r>
      </w:del>
      <w:r w:rsidR="00573193" w:rsidRPr="00312974">
        <w:rPr>
          <w:rPrChange w:id="7271" w:author="Rodion" w:date="2019-12-09T02:09:00Z">
            <w:rPr/>
          </w:rPrChange>
        </w:rPr>
        <w:t xml:space="preserve"> [60]</w:t>
      </w:r>
      <w:r w:rsidR="00CE58D7" w:rsidRPr="00312974">
        <w:rPr>
          <w:rPrChange w:id="7272" w:author="Rodion" w:date="2019-12-09T02:09:00Z">
            <w:rPr/>
          </w:rPrChange>
        </w:rPr>
        <w:t>.</w:t>
      </w:r>
      <w:r w:rsidR="005B0D16" w:rsidRPr="00312974">
        <w:rPr>
          <w:rPrChange w:id="7273" w:author="Rodion" w:date="2019-12-09T02:09:00Z">
            <w:rPr/>
          </w:rPrChange>
        </w:rPr>
        <w:t xml:space="preserve"> </w:t>
      </w:r>
      <w:del w:id="7274" w:author="Rodion Kharabet" w:date="2019-12-06T03:27:00Z">
        <w:r w:rsidR="005B0D16" w:rsidRPr="00312974" w:rsidDel="00CA07D2">
          <w:rPr>
            <w:rPrChange w:id="7275" w:author="Rodion" w:date="2019-12-09T02:09:00Z">
              <w:rPr/>
            </w:rPrChange>
          </w:rPr>
          <w:delText xml:space="preserve">Тому для регулювання потенціометра за відносну величину береться відстань, необхідну для білого листа бумаги. </w:delText>
        </w:r>
      </w:del>
      <w:r w:rsidR="005B0D16" w:rsidRPr="00312974">
        <w:rPr>
          <w:rPrChange w:id="7276" w:author="Rodion" w:date="2019-12-09T02:09:00Z">
            <w:rPr/>
          </w:rPrChange>
        </w:rPr>
        <w:t xml:space="preserve">Параметри </w:t>
      </w:r>
      <w:ins w:id="7277" w:author="Rodion Kharabet" w:date="2019-12-06T03:27:00Z">
        <w:r w:rsidR="00CA07D2" w:rsidRPr="00312974">
          <w:rPr>
            <w:rPrChange w:id="7278" w:author="Rodion" w:date="2019-12-09T02:09:00Z">
              <w:rPr/>
            </w:rPrChange>
          </w:rPr>
          <w:t xml:space="preserve">датчика </w:t>
        </w:r>
      </w:ins>
      <w:del w:id="7279" w:author="Rodion Kharabet" w:date="2019-12-06T03:27:00Z">
        <w:r w:rsidR="005B0D16" w:rsidRPr="00312974" w:rsidDel="00CA07D2">
          <w:rPr>
            <w:rPrChange w:id="7280" w:author="Rodion" w:date="2019-12-09T02:09:00Z">
              <w:rPr/>
            </w:rPrChange>
          </w:rPr>
          <w:delText xml:space="preserve">перелічені </w:delText>
        </w:r>
      </w:del>
      <w:ins w:id="7281" w:author="Rodion Kharabet" w:date="2019-12-06T03:27:00Z">
        <w:r w:rsidR="00CA07D2" w:rsidRPr="00312974">
          <w:rPr>
            <w:rPrChange w:id="7282" w:author="Rodion" w:date="2019-12-09T02:09:00Z">
              <w:rPr/>
            </w:rPrChange>
          </w:rPr>
          <w:t xml:space="preserve">наведені </w:t>
        </w:r>
      </w:ins>
      <w:r w:rsidR="005B0D16" w:rsidRPr="00312974">
        <w:rPr>
          <w:rPrChange w:id="7283" w:author="Rodion" w:date="2019-12-09T02:09:00Z">
            <w:rPr/>
          </w:rPrChange>
        </w:rPr>
        <w:t xml:space="preserve">в </w:t>
      </w:r>
      <w:del w:id="7284" w:author="Rodion Kharabet" w:date="2019-12-06T03:02:00Z">
        <w:r w:rsidR="005B0D16" w:rsidRPr="00312974" w:rsidDel="006B702B">
          <w:rPr>
            <w:rPrChange w:id="7285" w:author="Rodion" w:date="2019-12-09T02:09:00Z">
              <w:rPr/>
            </w:rPrChange>
          </w:rPr>
          <w:delText xml:space="preserve">таблиці </w:delText>
        </w:r>
        <w:r w:rsidR="001B0CFB" w:rsidRPr="00312974" w:rsidDel="006B702B">
          <w:rPr>
            <w:rPrChange w:id="7286" w:author="Rodion" w:date="2019-12-09T02:09:00Z">
              <w:rPr/>
            </w:rPrChange>
          </w:rPr>
          <w:delText>4.</w:delText>
        </w:r>
      </w:del>
      <w:ins w:id="7287" w:author="Rodion Kharabet" w:date="2019-12-06T03:02:00Z">
        <w:r w:rsidR="006B702B" w:rsidRPr="00312974">
          <w:rPr>
            <w:rPrChange w:id="7288" w:author="Rodion" w:date="2019-12-09T02:09:00Z">
              <w:rPr/>
            </w:rPrChange>
          </w:rPr>
          <w:t>таблиці 3.</w:t>
        </w:r>
      </w:ins>
      <w:r w:rsidR="001B0CFB" w:rsidRPr="00312974">
        <w:rPr>
          <w:rPrChange w:id="7289" w:author="Rodion" w:date="2019-12-09T02:09:00Z">
            <w:rPr/>
          </w:rPrChange>
        </w:rPr>
        <w:t>9</w:t>
      </w:r>
      <w:r w:rsidR="005B0D16" w:rsidRPr="00312974">
        <w:rPr>
          <w:rPrChange w:id="7290" w:author="Rodion" w:date="2019-12-09T02:09:00Z">
            <w:rPr/>
          </w:rPrChange>
        </w:rPr>
        <w:t>.</w:t>
      </w:r>
    </w:p>
    <w:p w14:paraId="6367515C" w14:textId="24A06F38" w:rsidR="00F155D0" w:rsidRPr="00312974" w:rsidRDefault="00F155D0" w:rsidP="000B78BB">
      <w:pPr>
        <w:rPr>
          <w:rPrChange w:id="7291" w:author="Rodion" w:date="2019-12-09T02:09:00Z">
            <w:rPr/>
          </w:rPrChange>
        </w:rPr>
      </w:pPr>
    </w:p>
    <w:p w14:paraId="39D778FB" w14:textId="307D1552" w:rsidR="001B0CFB" w:rsidRPr="00312974" w:rsidRDefault="001B0CFB" w:rsidP="000B78BB">
      <w:pPr>
        <w:rPr>
          <w:rPrChange w:id="7292" w:author="Rodion" w:date="2019-12-09T02:09:00Z">
            <w:rPr/>
          </w:rPrChange>
        </w:rPr>
      </w:pPr>
      <w:del w:id="7293" w:author="Rodion Kharabet" w:date="2019-12-06T03:02:00Z">
        <w:r w:rsidRPr="00312974" w:rsidDel="006B702B">
          <w:rPr>
            <w:rPrChange w:id="7294" w:author="Rodion" w:date="2019-12-09T02:09:00Z">
              <w:rPr/>
            </w:rPrChange>
          </w:rPr>
          <w:delText>Таблиця 4.</w:delText>
        </w:r>
      </w:del>
      <w:ins w:id="7295" w:author="Rodion Kharabet" w:date="2019-12-06T03:02:00Z">
        <w:r w:rsidR="006B702B" w:rsidRPr="00312974">
          <w:rPr>
            <w:rPrChange w:id="7296" w:author="Rodion" w:date="2019-12-09T02:09:00Z">
              <w:rPr/>
            </w:rPrChange>
          </w:rPr>
          <w:t>Таблиця 3.</w:t>
        </w:r>
      </w:ins>
      <w:r w:rsidRPr="00312974">
        <w:rPr>
          <w:rPrChange w:id="7297" w:author="Rodion" w:date="2019-12-09T02:09:00Z">
            <w:rPr/>
          </w:rPrChange>
        </w:rPr>
        <w:t>9</w:t>
      </w:r>
    </w:p>
    <w:tbl>
      <w:tblPr>
        <w:tblStyle w:val="TableGrid"/>
        <w:tblW w:w="0" w:type="auto"/>
        <w:tblLook w:val="04A0" w:firstRow="1" w:lastRow="0" w:firstColumn="1" w:lastColumn="0" w:noHBand="0" w:noVBand="1"/>
      </w:tblPr>
      <w:tblGrid>
        <w:gridCol w:w="5238"/>
        <w:gridCol w:w="5238"/>
      </w:tblGrid>
      <w:tr w:rsidR="005B0D16" w:rsidRPr="00312974" w14:paraId="2949B3E8" w14:textId="77777777" w:rsidTr="005B0D16">
        <w:tc>
          <w:tcPr>
            <w:tcW w:w="5265" w:type="dxa"/>
          </w:tcPr>
          <w:p w14:paraId="467FDF1E" w14:textId="47E5F03F" w:rsidR="005B0D16" w:rsidRPr="00312974" w:rsidRDefault="005B0D16" w:rsidP="000B78BB">
            <w:pPr>
              <w:ind w:firstLine="0"/>
              <w:rPr>
                <w:rPrChange w:id="7298" w:author="Rodion" w:date="2019-12-09T02:09:00Z">
                  <w:rPr/>
                </w:rPrChange>
              </w:rPr>
            </w:pPr>
            <w:r w:rsidRPr="00312974">
              <w:rPr>
                <w:rPrChange w:id="7299" w:author="Rodion" w:date="2019-12-09T02:09:00Z">
                  <w:rPr/>
                </w:rPrChange>
              </w:rPr>
              <w:t>Напруга живлення</w:t>
            </w:r>
          </w:p>
        </w:tc>
        <w:tc>
          <w:tcPr>
            <w:tcW w:w="5265" w:type="dxa"/>
          </w:tcPr>
          <w:p w14:paraId="329F6DF2" w14:textId="4AD33B82" w:rsidR="005B0D16" w:rsidRPr="00312974" w:rsidRDefault="005B0D16" w:rsidP="000B78BB">
            <w:pPr>
              <w:ind w:firstLine="0"/>
              <w:rPr>
                <w:rPrChange w:id="7300" w:author="Rodion" w:date="2019-12-09T02:09:00Z">
                  <w:rPr/>
                </w:rPrChange>
              </w:rPr>
            </w:pPr>
            <w:r w:rsidRPr="00312974">
              <w:rPr>
                <w:rPrChange w:id="7301" w:author="Rodion" w:date="2019-12-09T02:09:00Z">
                  <w:rPr/>
                </w:rPrChange>
              </w:rPr>
              <w:t>3.3</w:t>
            </w:r>
            <w:r w:rsidR="00DB0CA0" w:rsidRPr="00312974">
              <w:rPr>
                <w:rPrChange w:id="7302" w:author="Rodion" w:date="2019-12-09T02:09:00Z">
                  <w:rPr/>
                </w:rPrChange>
              </w:rPr>
              <w:t xml:space="preserve"> </w:t>
            </w:r>
            <w:r w:rsidR="0047580C" w:rsidRPr="00312974">
              <w:rPr>
                <w:rPrChange w:id="7303" w:author="Rodion" w:date="2019-12-09T02:09:00Z">
                  <w:rPr/>
                </w:rPrChange>
              </w:rPr>
              <w:t>–</w:t>
            </w:r>
            <w:r w:rsidR="00DB0CA0" w:rsidRPr="00312974">
              <w:rPr>
                <w:rPrChange w:id="7304" w:author="Rodion" w:date="2019-12-09T02:09:00Z">
                  <w:rPr/>
                </w:rPrChange>
              </w:rPr>
              <w:t xml:space="preserve"> </w:t>
            </w:r>
            <w:r w:rsidRPr="00312974">
              <w:rPr>
                <w:rPrChange w:id="7305" w:author="Rodion" w:date="2019-12-09T02:09:00Z">
                  <w:rPr/>
                </w:rPrChange>
              </w:rPr>
              <w:t>5</w:t>
            </w:r>
            <w:r w:rsidR="0047580C" w:rsidRPr="00312974">
              <w:rPr>
                <w:rPrChange w:id="7306" w:author="Rodion" w:date="2019-12-09T02:09:00Z">
                  <w:rPr/>
                </w:rPrChange>
              </w:rPr>
              <w:t xml:space="preserve"> </w:t>
            </w:r>
            <w:r w:rsidRPr="00312974">
              <w:rPr>
                <w:rPrChange w:id="7307" w:author="Rodion" w:date="2019-12-09T02:09:00Z">
                  <w:rPr/>
                </w:rPrChange>
              </w:rPr>
              <w:t>В</w:t>
            </w:r>
          </w:p>
        </w:tc>
      </w:tr>
      <w:tr w:rsidR="005B0D16" w:rsidRPr="00312974" w14:paraId="6B23ADAA" w14:textId="77777777" w:rsidTr="005B0D16">
        <w:tc>
          <w:tcPr>
            <w:tcW w:w="5265" w:type="dxa"/>
          </w:tcPr>
          <w:p w14:paraId="0B87A0B4" w14:textId="1007B576" w:rsidR="005B0D16" w:rsidRPr="00312974" w:rsidRDefault="005B0D16" w:rsidP="000B78BB">
            <w:pPr>
              <w:ind w:firstLine="0"/>
              <w:rPr>
                <w:rPrChange w:id="7308" w:author="Rodion" w:date="2019-12-09T02:09:00Z">
                  <w:rPr/>
                </w:rPrChange>
              </w:rPr>
            </w:pPr>
            <w:r w:rsidRPr="00312974">
              <w:rPr>
                <w:rPrChange w:id="7309" w:author="Rodion" w:date="2019-12-09T02:09:00Z">
                  <w:rPr/>
                </w:rPrChange>
              </w:rPr>
              <w:t>Тип датчику</w:t>
            </w:r>
          </w:p>
        </w:tc>
        <w:tc>
          <w:tcPr>
            <w:tcW w:w="5265" w:type="dxa"/>
          </w:tcPr>
          <w:p w14:paraId="6D2CCF90" w14:textId="6C41A0F4" w:rsidR="005B0D16" w:rsidRPr="00312974" w:rsidRDefault="00DB0CA0" w:rsidP="000B78BB">
            <w:pPr>
              <w:ind w:firstLine="0"/>
              <w:rPr>
                <w:rPrChange w:id="7310" w:author="Rodion" w:date="2019-12-09T02:09:00Z">
                  <w:rPr/>
                </w:rPrChange>
              </w:rPr>
            </w:pPr>
            <w:r w:rsidRPr="00312974">
              <w:rPr>
                <w:rPrChange w:id="7311" w:author="Rodion" w:date="2019-12-09T02:09:00Z">
                  <w:rPr/>
                </w:rPrChange>
              </w:rPr>
              <w:t>Дифузійний</w:t>
            </w:r>
          </w:p>
        </w:tc>
      </w:tr>
      <w:tr w:rsidR="005B0D16" w:rsidRPr="00312974" w14:paraId="6E42DEE0" w14:textId="77777777" w:rsidTr="005B0D16">
        <w:tc>
          <w:tcPr>
            <w:tcW w:w="5265" w:type="dxa"/>
          </w:tcPr>
          <w:p w14:paraId="52CA3164" w14:textId="3E0C7475" w:rsidR="005B0D16" w:rsidRPr="00312974" w:rsidRDefault="005B0D16" w:rsidP="000B78BB">
            <w:pPr>
              <w:ind w:firstLine="0"/>
              <w:rPr>
                <w:rPrChange w:id="7312" w:author="Rodion" w:date="2019-12-09T02:09:00Z">
                  <w:rPr/>
                </w:rPrChange>
              </w:rPr>
            </w:pPr>
            <w:r w:rsidRPr="00312974">
              <w:rPr>
                <w:rPrChange w:id="7313" w:author="Rodion" w:date="2019-12-09T02:09:00Z">
                  <w:rPr/>
                </w:rPrChange>
              </w:rPr>
              <w:t>Компаратор</w:t>
            </w:r>
          </w:p>
        </w:tc>
        <w:tc>
          <w:tcPr>
            <w:tcW w:w="5265" w:type="dxa"/>
          </w:tcPr>
          <w:p w14:paraId="31D5B30E" w14:textId="426397E5" w:rsidR="005B0D16" w:rsidRPr="00312974" w:rsidRDefault="00DB0CA0" w:rsidP="000B78BB">
            <w:pPr>
              <w:ind w:firstLine="0"/>
              <w:rPr>
                <w:rPrChange w:id="7314" w:author="Rodion" w:date="2019-12-09T02:09:00Z">
                  <w:rPr/>
                </w:rPrChange>
              </w:rPr>
            </w:pPr>
            <w:r w:rsidRPr="00312974">
              <w:rPr>
                <w:rPrChange w:id="7315" w:author="Rodion" w:date="2019-12-09T02:09:00Z">
                  <w:rPr/>
                </w:rPrChange>
              </w:rPr>
              <w:t>LM393</w:t>
            </w:r>
          </w:p>
        </w:tc>
      </w:tr>
      <w:tr w:rsidR="005B0D16" w:rsidRPr="00312974" w14:paraId="447A0BE7" w14:textId="77777777" w:rsidTr="005B0D16">
        <w:tc>
          <w:tcPr>
            <w:tcW w:w="5265" w:type="dxa"/>
          </w:tcPr>
          <w:p w14:paraId="166D1976" w14:textId="4F0E39B8" w:rsidR="005B0D16" w:rsidRPr="00312974" w:rsidRDefault="005B0D16" w:rsidP="000B78BB">
            <w:pPr>
              <w:ind w:firstLine="0"/>
              <w:rPr>
                <w:rPrChange w:id="7316" w:author="Rodion" w:date="2019-12-09T02:09:00Z">
                  <w:rPr/>
                </w:rPrChange>
              </w:rPr>
            </w:pPr>
            <w:r w:rsidRPr="00312974">
              <w:rPr>
                <w:rPrChange w:id="7317" w:author="Rodion" w:date="2019-12-09T02:09:00Z">
                  <w:rPr/>
                </w:rPrChange>
              </w:rPr>
              <w:t xml:space="preserve">Відстань до </w:t>
            </w:r>
            <w:r w:rsidR="00DB0CA0" w:rsidRPr="00312974">
              <w:rPr>
                <w:rPrChange w:id="7318" w:author="Rodion" w:date="2019-12-09T02:09:00Z">
                  <w:rPr/>
                </w:rPrChange>
              </w:rPr>
              <w:t>виявлення перешкоди</w:t>
            </w:r>
          </w:p>
        </w:tc>
        <w:tc>
          <w:tcPr>
            <w:tcW w:w="5265" w:type="dxa"/>
          </w:tcPr>
          <w:p w14:paraId="72766E80" w14:textId="07BE4F18" w:rsidR="005B0D16" w:rsidRPr="00312974" w:rsidRDefault="00DB0CA0" w:rsidP="000B78BB">
            <w:pPr>
              <w:ind w:firstLine="0"/>
              <w:rPr>
                <w:rPrChange w:id="7319" w:author="Rodion" w:date="2019-12-09T02:09:00Z">
                  <w:rPr/>
                </w:rPrChange>
              </w:rPr>
            </w:pPr>
            <w:r w:rsidRPr="00312974">
              <w:rPr>
                <w:rPrChange w:id="7320" w:author="Rodion" w:date="2019-12-09T02:09:00Z">
                  <w:rPr/>
                </w:rPrChange>
              </w:rPr>
              <w:t xml:space="preserve">2 </w:t>
            </w:r>
            <w:r w:rsidR="0047580C" w:rsidRPr="00312974">
              <w:rPr>
                <w:rPrChange w:id="7321" w:author="Rodion" w:date="2019-12-09T02:09:00Z">
                  <w:rPr/>
                </w:rPrChange>
              </w:rPr>
              <w:t>–</w:t>
            </w:r>
            <w:r w:rsidRPr="00312974">
              <w:rPr>
                <w:rPrChange w:id="7322" w:author="Rodion" w:date="2019-12-09T02:09:00Z">
                  <w:rPr/>
                </w:rPrChange>
              </w:rPr>
              <w:t xml:space="preserve"> 30</w:t>
            </w:r>
            <w:r w:rsidR="0047580C" w:rsidRPr="00312974">
              <w:rPr>
                <w:rPrChange w:id="7323" w:author="Rodion" w:date="2019-12-09T02:09:00Z">
                  <w:rPr/>
                </w:rPrChange>
              </w:rPr>
              <w:t xml:space="preserve"> </w:t>
            </w:r>
            <w:r w:rsidRPr="00312974">
              <w:rPr>
                <w:rPrChange w:id="7324" w:author="Rodion" w:date="2019-12-09T02:09:00Z">
                  <w:rPr/>
                </w:rPrChange>
              </w:rPr>
              <w:t>см</w:t>
            </w:r>
          </w:p>
        </w:tc>
      </w:tr>
      <w:tr w:rsidR="005B0D16" w:rsidRPr="00312974" w14:paraId="05ECE001" w14:textId="77777777" w:rsidTr="005B0D16">
        <w:tc>
          <w:tcPr>
            <w:tcW w:w="5265" w:type="dxa"/>
          </w:tcPr>
          <w:p w14:paraId="192769DF" w14:textId="4EC2F7A1" w:rsidR="005B0D16" w:rsidRPr="00312974" w:rsidRDefault="00DB0CA0" w:rsidP="000B78BB">
            <w:pPr>
              <w:ind w:firstLine="0"/>
              <w:rPr>
                <w:rPrChange w:id="7325" w:author="Rodion" w:date="2019-12-09T02:09:00Z">
                  <w:rPr/>
                </w:rPrChange>
              </w:rPr>
            </w:pPr>
            <w:r w:rsidRPr="00312974">
              <w:rPr>
                <w:rPrChange w:id="7326" w:author="Rodion" w:date="2019-12-09T02:09:00Z">
                  <w:rPr/>
                </w:rPrChange>
              </w:rPr>
              <w:t>Ефективний кут виявлення перешкод</w:t>
            </w:r>
          </w:p>
        </w:tc>
        <w:tc>
          <w:tcPr>
            <w:tcW w:w="5265" w:type="dxa"/>
          </w:tcPr>
          <w:p w14:paraId="18155865" w14:textId="63DBEF7A" w:rsidR="005B0D16" w:rsidRPr="00312974" w:rsidRDefault="00DB0CA0" w:rsidP="000B78BB">
            <w:pPr>
              <w:ind w:firstLine="0"/>
              <w:rPr>
                <w:rPrChange w:id="7327" w:author="Rodion" w:date="2019-12-09T02:09:00Z">
                  <w:rPr/>
                </w:rPrChange>
              </w:rPr>
            </w:pPr>
            <w:r w:rsidRPr="00312974">
              <w:rPr>
                <w:rPrChange w:id="7328" w:author="Rodion" w:date="2019-12-09T02:09:00Z">
                  <w:rPr/>
                </w:rPrChange>
              </w:rPr>
              <w:t>35°</w:t>
            </w:r>
          </w:p>
        </w:tc>
      </w:tr>
      <w:tr w:rsidR="005B0D16" w:rsidRPr="00312974" w14:paraId="77426AC5" w14:textId="77777777" w:rsidTr="005B0D16">
        <w:tc>
          <w:tcPr>
            <w:tcW w:w="5265" w:type="dxa"/>
          </w:tcPr>
          <w:p w14:paraId="6B5A3A83" w14:textId="6227B8C8" w:rsidR="005B0D16" w:rsidRPr="00312974" w:rsidRDefault="00DB0CA0" w:rsidP="000B78BB">
            <w:pPr>
              <w:ind w:firstLine="0"/>
              <w:rPr>
                <w:rPrChange w:id="7329" w:author="Rodion" w:date="2019-12-09T02:09:00Z">
                  <w:rPr/>
                </w:rPrChange>
              </w:rPr>
            </w:pPr>
            <w:r w:rsidRPr="00312974">
              <w:rPr>
                <w:rPrChange w:id="7330" w:author="Rodion" w:date="2019-12-09T02:09:00Z">
                  <w:rPr/>
                </w:rPrChange>
              </w:rPr>
              <w:t>Габарити</w:t>
            </w:r>
          </w:p>
        </w:tc>
        <w:tc>
          <w:tcPr>
            <w:tcW w:w="5265" w:type="dxa"/>
          </w:tcPr>
          <w:p w14:paraId="7F839D9C" w14:textId="7D6F2AF9" w:rsidR="005B0D16" w:rsidRPr="00312974" w:rsidRDefault="00DB0CA0" w:rsidP="000B78BB">
            <w:pPr>
              <w:ind w:firstLine="0"/>
              <w:rPr>
                <w:rPrChange w:id="7331" w:author="Rodion" w:date="2019-12-09T02:09:00Z">
                  <w:rPr/>
                </w:rPrChange>
              </w:rPr>
            </w:pPr>
            <w:r w:rsidRPr="00312974">
              <w:rPr>
                <w:rPrChange w:id="7332" w:author="Rodion" w:date="2019-12-09T02:09:00Z">
                  <w:rPr/>
                </w:rPrChange>
              </w:rPr>
              <w:t xml:space="preserve">43 </w:t>
            </w:r>
            <w:r w:rsidR="00975F60" w:rsidRPr="00312974">
              <w:rPr>
                <w:rPrChange w:id="7333" w:author="Rodion" w:date="2019-12-09T02:09:00Z">
                  <w:rPr/>
                </w:rPrChange>
              </w:rPr>
              <w:t>х</w:t>
            </w:r>
            <w:r w:rsidRPr="00312974">
              <w:rPr>
                <w:rPrChange w:id="7334" w:author="Rodion" w:date="2019-12-09T02:09:00Z">
                  <w:rPr/>
                </w:rPrChange>
              </w:rPr>
              <w:t xml:space="preserve"> 16 х 7</w:t>
            </w:r>
            <w:r w:rsidR="0047580C" w:rsidRPr="00312974">
              <w:rPr>
                <w:rPrChange w:id="7335" w:author="Rodion" w:date="2019-12-09T02:09:00Z">
                  <w:rPr/>
                </w:rPrChange>
              </w:rPr>
              <w:t xml:space="preserve"> </w:t>
            </w:r>
            <w:r w:rsidRPr="00312974">
              <w:rPr>
                <w:rPrChange w:id="7336" w:author="Rodion" w:date="2019-12-09T02:09:00Z">
                  <w:rPr/>
                </w:rPrChange>
              </w:rPr>
              <w:t>мм</w:t>
            </w:r>
          </w:p>
        </w:tc>
      </w:tr>
    </w:tbl>
    <w:p w14:paraId="29D34CA9" w14:textId="17CFF008" w:rsidR="00F155D0" w:rsidRPr="00312974" w:rsidRDefault="00F155D0" w:rsidP="000B78BB">
      <w:pPr>
        <w:rPr>
          <w:rPrChange w:id="7337" w:author="Rodion" w:date="2019-12-09T02:09:00Z">
            <w:rPr/>
          </w:rPrChange>
        </w:rPr>
      </w:pPr>
    </w:p>
    <w:p w14:paraId="0FBAC96E" w14:textId="31BCA4CC" w:rsidR="00F55B3C" w:rsidRPr="00312974" w:rsidRDefault="00A067BA" w:rsidP="00F55B3C">
      <w:pPr>
        <w:rPr>
          <w:rPrChange w:id="7338" w:author="Rodion" w:date="2019-12-09T02:09:00Z">
            <w:rPr/>
          </w:rPrChange>
        </w:rPr>
      </w:pPr>
      <w:r w:rsidRPr="00312974">
        <w:rPr>
          <w:rPrChange w:id="7339" w:author="Rodion" w:date="2019-12-09T02:09:00Z">
            <w:rPr/>
          </w:rPrChange>
        </w:rPr>
        <w:t xml:space="preserve">Вихідний </w:t>
      </w:r>
      <w:proofErr w:type="spellStart"/>
      <w:r w:rsidRPr="00312974">
        <w:rPr>
          <w:rPrChange w:id="7340" w:author="Rodion" w:date="2019-12-09T02:09:00Z">
            <w:rPr/>
          </w:rPrChange>
        </w:rPr>
        <w:t>пін</w:t>
      </w:r>
      <w:proofErr w:type="spellEnd"/>
      <w:r w:rsidRPr="00312974">
        <w:rPr>
          <w:rPrChange w:id="7341" w:author="Rodion" w:date="2019-12-09T02:09:00Z">
            <w:rPr/>
          </w:rPrChange>
        </w:rPr>
        <w:t xml:space="preserve"> датчику YL-63 </w:t>
      </w:r>
      <w:r w:rsidR="00DD4F15" w:rsidRPr="00312974">
        <w:rPr>
          <w:rPrChange w:id="7342" w:author="Rodion" w:date="2019-12-09T02:09:00Z">
            <w:rPr/>
          </w:rPrChange>
        </w:rPr>
        <w:t>підключається</w:t>
      </w:r>
      <w:r w:rsidRPr="00312974">
        <w:rPr>
          <w:rPrChange w:id="7343" w:author="Rodion" w:date="2019-12-09T02:09:00Z">
            <w:rPr/>
          </w:rPrChange>
        </w:rPr>
        <w:t xml:space="preserve"> до TRIG піна модуля сканеру E1005. Коли датчик виявляє перешкоду, він видає високий рівень сигналу із вихідного піну. Тобто </w:t>
      </w:r>
      <w:r w:rsidR="00F55B3C" w:rsidRPr="00312974">
        <w:rPr>
          <w:rPrChange w:id="7344" w:author="Rodion" w:date="2019-12-09T02:09:00Z">
            <w:rPr/>
          </w:rPrChange>
        </w:rPr>
        <w:t>цей</w:t>
      </w:r>
      <w:r w:rsidRPr="00312974">
        <w:rPr>
          <w:rPrChange w:id="7345" w:author="Rodion" w:date="2019-12-09T02:09:00Z">
            <w:rPr/>
          </w:rPrChange>
        </w:rPr>
        <w:t xml:space="preserve"> сигнал </w:t>
      </w:r>
      <w:r w:rsidR="00F55B3C" w:rsidRPr="00312974">
        <w:rPr>
          <w:rPrChange w:id="7346" w:author="Rodion" w:date="2019-12-09T02:09:00Z">
            <w:rPr/>
          </w:rPrChange>
        </w:rPr>
        <w:t>надходить до піна E1005, що відповідає за активацію модуля.</w:t>
      </w:r>
      <w:r w:rsidRPr="00312974">
        <w:rPr>
          <w:rPrChange w:id="7347" w:author="Rodion" w:date="2019-12-09T02:09:00Z">
            <w:rPr/>
          </w:rPrChange>
        </w:rPr>
        <w:t xml:space="preserve"> </w:t>
      </w:r>
      <w:r w:rsidR="00F55B3C" w:rsidRPr="00312974">
        <w:rPr>
          <w:rPrChange w:id="7348" w:author="Rodion" w:date="2019-12-09T02:09:00Z">
            <w:rPr/>
          </w:rPrChange>
        </w:rPr>
        <w:t>Тепер сканер готовий до ідентифікації штрих-коду. Такий принцип роботи пристрою створений для того, щоб сканер штрих-коду не випромінював світло тоді, коли це непотрібно, а тільки тоді, коли користувачу потрібно зчитати штрих-код з упаковки товару.</w:t>
      </w:r>
    </w:p>
    <w:p w14:paraId="0630529B" w14:textId="672F3603" w:rsidR="003B4D6E" w:rsidRPr="00312974" w:rsidRDefault="00F55B3C" w:rsidP="00F55B3C">
      <w:pPr>
        <w:rPr>
          <w:rPrChange w:id="7349" w:author="Rodion" w:date="2019-12-09T02:09:00Z">
            <w:rPr/>
          </w:rPrChange>
        </w:rPr>
      </w:pPr>
      <w:r w:rsidRPr="00312974">
        <w:rPr>
          <w:rPrChange w:id="7350" w:author="Rodion" w:date="2019-12-09T02:09:00Z">
            <w:rPr/>
          </w:rPrChange>
        </w:rPr>
        <w:lastRenderedPageBreak/>
        <w:t xml:space="preserve">Як було сказано раніше, пристрій для ідентифікації штрих-коду знаходиться біля кошику для сміття, або </w:t>
      </w:r>
      <w:r w:rsidR="005050B7" w:rsidRPr="00312974">
        <w:rPr>
          <w:rPrChange w:id="7351" w:author="Rodion" w:date="2019-12-09T02:09:00Z">
            <w:rPr/>
          </w:rPrChange>
        </w:rPr>
        <w:t>прикріплюється</w:t>
      </w:r>
      <w:r w:rsidRPr="00312974">
        <w:rPr>
          <w:rPrChange w:id="7352" w:author="Rodion" w:date="2019-12-09T02:09:00Z">
            <w:rPr/>
          </w:rPrChange>
        </w:rPr>
        <w:t xml:space="preserve"> безпосередньо на сам кошик. Тож коли користувач збирається викинути у сміття упаковку</w:t>
      </w:r>
      <w:r w:rsidR="005A756C" w:rsidRPr="00312974">
        <w:rPr>
          <w:rPrChange w:id="7353" w:author="Rodion" w:date="2019-12-09T02:09:00Z">
            <w:rPr/>
          </w:rPrChange>
        </w:rPr>
        <w:t>, для того щоб сповістити систему автоматизації про те, що конкретний товар був викинутий, достатньо лише піднести упаковку до датчику перешкод. Датчик виявить перешкоду і активує роботу сканеру. Користувачу залишиться піднести штрих-код до випромінювання сканеру. Після успішного зчитування штрих-коду, користувач може викинути упаковку у кошик, знаючи, що в системі моніторингу вже застосовані зміни</w:t>
      </w:r>
      <w:r w:rsidR="00C41CFC" w:rsidRPr="00312974">
        <w:rPr>
          <w:rPrChange w:id="7354" w:author="Rodion" w:date="2019-12-09T02:09:00Z">
            <w:rPr/>
          </w:rPrChange>
        </w:rPr>
        <w:t>, і товар більше не вважається наявним у житлі користувача.</w:t>
      </w:r>
    </w:p>
    <w:p w14:paraId="0D520917" w14:textId="29F72023" w:rsidR="00467F9A" w:rsidRPr="00312974" w:rsidRDefault="003B4D6E" w:rsidP="00F55B3C">
      <w:pPr>
        <w:rPr>
          <w:rPrChange w:id="7355" w:author="Rodion" w:date="2019-12-09T02:09:00Z">
            <w:rPr/>
          </w:rPrChange>
        </w:rPr>
      </w:pPr>
      <w:r w:rsidRPr="00312974">
        <w:rPr>
          <w:rPrChange w:id="7356" w:author="Rodion" w:date="2019-12-09T02:09:00Z">
            <w:rPr/>
          </w:rPrChange>
        </w:rPr>
        <w:t xml:space="preserve">Але для того, щоб виконати дії із програмної сторони системи, необхідно </w:t>
      </w:r>
      <w:proofErr w:type="spellStart"/>
      <w:r w:rsidR="00DD4F15" w:rsidRPr="00312974">
        <w:rPr>
          <w:rPrChange w:id="7357" w:author="Rodion" w:date="2019-12-09T02:09:00Z">
            <w:rPr/>
          </w:rPrChange>
        </w:rPr>
        <w:t>від</w:t>
      </w:r>
      <w:r w:rsidRPr="00312974">
        <w:rPr>
          <w:rPrChange w:id="7358" w:author="Rodion" w:date="2019-12-09T02:09:00Z">
            <w:rPr/>
          </w:rPrChange>
        </w:rPr>
        <w:t>сканований</w:t>
      </w:r>
      <w:proofErr w:type="spellEnd"/>
      <w:r w:rsidRPr="00312974">
        <w:rPr>
          <w:rPrChange w:id="7359" w:author="Rodion" w:date="2019-12-09T02:09:00Z">
            <w:rPr/>
          </w:rPrChange>
        </w:rPr>
        <w:t xml:space="preserve"> ідентифікатор передати до веб-застосунку. Ця дія має бути виконаною через мережу Інтернет. Тобто сканеру штрих-коду необхідно мати зв’язок </w:t>
      </w:r>
      <w:r w:rsidR="003A734A" w:rsidRPr="00312974">
        <w:rPr>
          <w:rPrChange w:id="7360" w:author="Rodion" w:date="2019-12-09T02:09:00Z">
            <w:rPr/>
          </w:rPrChange>
        </w:rPr>
        <w:t xml:space="preserve">з </w:t>
      </w:r>
      <w:r w:rsidR="00DD4F15" w:rsidRPr="00312974">
        <w:rPr>
          <w:rPrChange w:id="7361" w:author="Rodion" w:date="2019-12-09T02:09:00Z">
            <w:rPr/>
          </w:rPrChange>
        </w:rPr>
        <w:t>зовнішнім</w:t>
      </w:r>
      <w:r w:rsidR="003A734A" w:rsidRPr="00312974">
        <w:rPr>
          <w:rPrChange w:id="7362" w:author="Rodion" w:date="2019-12-09T02:09:00Z">
            <w:rPr/>
          </w:rPrChange>
        </w:rPr>
        <w:t xml:space="preserve"> світом</w:t>
      </w:r>
      <w:r w:rsidRPr="00312974">
        <w:rPr>
          <w:rPrChange w:id="7363" w:author="Rodion" w:date="2019-12-09T02:09:00Z">
            <w:rPr/>
          </w:rPrChange>
        </w:rPr>
        <w:t>.</w:t>
      </w:r>
      <w:r w:rsidR="003A734A" w:rsidRPr="00312974">
        <w:rPr>
          <w:rPrChange w:id="7364" w:author="Rodion" w:date="2019-12-09T02:09:00Z">
            <w:rPr/>
          </w:rPrChange>
        </w:rPr>
        <w:t xml:space="preserve"> </w:t>
      </w:r>
    </w:p>
    <w:p w14:paraId="4203DD1B" w14:textId="6A85CDD3" w:rsidR="00F55B3C" w:rsidRPr="00312974" w:rsidRDefault="003A734A" w:rsidP="00F55B3C">
      <w:pPr>
        <w:rPr>
          <w:rPrChange w:id="7365" w:author="Rodion" w:date="2019-12-09T02:09:00Z">
            <w:rPr/>
          </w:rPrChange>
        </w:rPr>
      </w:pPr>
      <w:r w:rsidRPr="00312974">
        <w:rPr>
          <w:rPrChange w:id="7366" w:author="Rodion" w:date="2019-12-09T02:09:00Z">
            <w:rPr/>
          </w:rPrChange>
        </w:rPr>
        <w:t xml:space="preserve">Для </w:t>
      </w:r>
      <w:proofErr w:type="spellStart"/>
      <w:r w:rsidRPr="00312974">
        <w:rPr>
          <w:rPrChange w:id="7367" w:author="Rodion" w:date="2019-12-09T02:09:00Z">
            <w:rPr/>
          </w:rPrChange>
        </w:rPr>
        <w:t>прототипування</w:t>
      </w:r>
      <w:proofErr w:type="spellEnd"/>
      <w:r w:rsidRPr="00312974">
        <w:rPr>
          <w:rPrChange w:id="7368" w:author="Rodion" w:date="2019-12-09T02:09:00Z">
            <w:rPr/>
          </w:rPrChange>
        </w:rPr>
        <w:t xml:space="preserve"> макету було вирішено використати</w:t>
      </w:r>
      <w:r w:rsidR="005840E1" w:rsidRPr="00312974">
        <w:rPr>
          <w:rPrChange w:id="7369" w:author="Rodion" w:date="2019-12-09T02:09:00Z">
            <w:rPr/>
          </w:rPrChange>
        </w:rPr>
        <w:t xml:space="preserve">, </w:t>
      </w:r>
      <w:r w:rsidRPr="00312974">
        <w:rPr>
          <w:rPrChange w:id="7370" w:author="Rodion" w:date="2019-12-09T02:09:00Z">
            <w:rPr/>
          </w:rPrChange>
        </w:rPr>
        <w:t xml:space="preserve"> розглянуту раніше плату</w:t>
      </w:r>
      <w:r w:rsidR="005840E1" w:rsidRPr="00312974">
        <w:rPr>
          <w:rPrChange w:id="7371" w:author="Rodion" w:date="2019-12-09T02:09:00Z">
            <w:rPr/>
          </w:rPrChange>
        </w:rPr>
        <w:t>,</w:t>
      </w:r>
      <w:r w:rsidRPr="00312974">
        <w:rPr>
          <w:rPrChange w:id="7372" w:author="Rodion" w:date="2019-12-09T02:09:00Z">
            <w:rPr/>
          </w:rPrChange>
        </w:rPr>
        <w:t xml:space="preserve"> </w:t>
      </w:r>
      <w:proofErr w:type="spellStart"/>
      <w:r w:rsidRPr="00312974">
        <w:rPr>
          <w:rPrChange w:id="7373" w:author="Rodion" w:date="2019-12-09T02:09:00Z">
            <w:rPr/>
          </w:rPrChange>
        </w:rPr>
        <w:t>Arduino</w:t>
      </w:r>
      <w:proofErr w:type="spellEnd"/>
      <w:r w:rsidRPr="00312974">
        <w:rPr>
          <w:rPrChange w:id="7374" w:author="Rodion" w:date="2019-12-09T02:09:00Z">
            <w:rPr/>
          </w:rPrChange>
        </w:rPr>
        <w:t xml:space="preserve"> </w:t>
      </w:r>
      <w:proofErr w:type="spellStart"/>
      <w:r w:rsidRPr="00312974">
        <w:rPr>
          <w:rPrChange w:id="7375" w:author="Rodion" w:date="2019-12-09T02:09:00Z">
            <w:rPr/>
          </w:rPrChange>
        </w:rPr>
        <w:t>Mega</w:t>
      </w:r>
      <w:proofErr w:type="spellEnd"/>
      <w:r w:rsidRPr="00312974">
        <w:rPr>
          <w:rPrChange w:id="7376" w:author="Rodion" w:date="2019-12-09T02:09:00Z">
            <w:rPr/>
          </w:rPrChange>
        </w:rPr>
        <w:t xml:space="preserve"> 2560</w:t>
      </w:r>
      <w:r w:rsidR="000F576E" w:rsidRPr="00312974">
        <w:rPr>
          <w:rPrChange w:id="7377" w:author="Rodion" w:date="2019-12-09T02:09:00Z">
            <w:rPr/>
          </w:rPrChange>
        </w:rPr>
        <w:t xml:space="preserve">. До послідовних портів RX та TX було під'єднано відповідно виходи TX та RX модуля сканеру штрих-коду. Для забезпечення зв'язку з мережею Інтернет до </w:t>
      </w:r>
      <w:proofErr w:type="spellStart"/>
      <w:r w:rsidR="000F576E" w:rsidRPr="00312974">
        <w:rPr>
          <w:rPrChange w:id="7378" w:author="Rodion" w:date="2019-12-09T02:09:00Z">
            <w:rPr/>
          </w:rPrChange>
        </w:rPr>
        <w:t>Arduino</w:t>
      </w:r>
      <w:proofErr w:type="spellEnd"/>
      <w:r w:rsidR="000F576E" w:rsidRPr="00312974">
        <w:rPr>
          <w:rPrChange w:id="7379" w:author="Rodion" w:date="2019-12-09T02:09:00Z">
            <w:rPr/>
          </w:rPrChange>
        </w:rPr>
        <w:t xml:space="preserve"> було під’єднано модуль </w:t>
      </w:r>
      <w:proofErr w:type="spellStart"/>
      <w:r w:rsidR="000F576E" w:rsidRPr="00312974">
        <w:rPr>
          <w:rPrChange w:id="7380" w:author="Rodion" w:date="2019-12-09T02:09:00Z">
            <w:rPr/>
          </w:rPrChange>
        </w:rPr>
        <w:t>Wi-Fi</w:t>
      </w:r>
      <w:proofErr w:type="spellEnd"/>
      <w:r w:rsidR="000F576E" w:rsidRPr="00312974">
        <w:rPr>
          <w:rPrChange w:id="7381" w:author="Rodion" w:date="2019-12-09T02:09:00Z">
            <w:rPr/>
          </w:rPrChange>
        </w:rPr>
        <w:t xml:space="preserve"> ESP8266</w:t>
      </w:r>
      <w:r w:rsidR="00467F9A" w:rsidRPr="00312974">
        <w:rPr>
          <w:rPrChange w:id="7382" w:author="Rodion" w:date="2019-12-09T02:09:00Z">
            <w:rPr/>
          </w:rPrChange>
        </w:rPr>
        <w:t xml:space="preserve">, що може працювати як </w:t>
      </w:r>
      <w:proofErr w:type="spellStart"/>
      <w:r w:rsidR="00467F9A" w:rsidRPr="00312974">
        <w:rPr>
          <w:rPrChange w:id="7383" w:author="Rodion" w:date="2019-12-09T02:09:00Z">
            <w:rPr/>
          </w:rPrChange>
        </w:rPr>
        <w:t>шилд</w:t>
      </w:r>
      <w:proofErr w:type="spellEnd"/>
      <w:r w:rsidR="00467F9A" w:rsidRPr="00312974">
        <w:rPr>
          <w:rPrChange w:id="7384" w:author="Rodion" w:date="2019-12-09T02:09:00Z">
            <w:rPr/>
          </w:rPrChange>
        </w:rPr>
        <w:t xml:space="preserve"> та отримує керування від плати через спеціальні AT-команди. В результаті отриманий макет був занадто громіздким для того, щоб бути розміщеним</w:t>
      </w:r>
      <w:ins w:id="7385" w:author="Rodion Kharabet" w:date="2019-12-06T03:29:00Z">
        <w:r w:rsidR="00FB4837" w:rsidRPr="00312974">
          <w:rPr>
            <w:rPrChange w:id="7386" w:author="Rodion" w:date="2019-12-09T02:09:00Z">
              <w:rPr/>
            </w:rPrChange>
          </w:rPr>
          <w:t>,</w:t>
        </w:r>
      </w:ins>
      <w:r w:rsidR="00467F9A" w:rsidRPr="00312974">
        <w:rPr>
          <w:rPrChange w:id="7387" w:author="Rodion" w:date="2019-12-09T02:09:00Z">
            <w:rPr/>
          </w:rPrChange>
        </w:rPr>
        <w:t xml:space="preserve"> </w:t>
      </w:r>
      <w:del w:id="7388" w:author="Rodion Kharabet" w:date="2019-12-06T03:29:00Z">
        <w:r w:rsidR="00467F9A" w:rsidRPr="00312974" w:rsidDel="00FB4837">
          <w:rPr>
            <w:rPrChange w:id="7389" w:author="Rodion" w:date="2019-12-09T02:09:00Z">
              <w:rPr/>
            </w:rPrChange>
          </w:rPr>
          <w:delText xml:space="preserve">у житлі людини </w:delText>
        </w:r>
      </w:del>
      <w:r w:rsidR="00467F9A" w:rsidRPr="00312974">
        <w:rPr>
          <w:rPrChange w:id="7390" w:author="Rodion" w:date="2019-12-09T02:09:00Z">
            <w:rPr/>
          </w:rPrChange>
        </w:rPr>
        <w:t xml:space="preserve">як автономна одиниця. Оскільки модуль ESP8266 має внутрішню пам’ять та може бути запрограмований як самостійний мікроконтролер, було вирішено перенести на нього всі задачі, що до цього виконувала плата </w:t>
      </w:r>
      <w:proofErr w:type="spellStart"/>
      <w:r w:rsidR="00467F9A" w:rsidRPr="00312974">
        <w:rPr>
          <w:rPrChange w:id="7391" w:author="Rodion" w:date="2019-12-09T02:09:00Z">
            <w:rPr/>
          </w:rPrChange>
        </w:rPr>
        <w:t>Arduino</w:t>
      </w:r>
      <w:proofErr w:type="spellEnd"/>
      <w:r w:rsidR="00467F9A" w:rsidRPr="00312974">
        <w:rPr>
          <w:rPrChange w:id="7392" w:author="Rodion" w:date="2019-12-09T02:09:00Z">
            <w:rPr/>
          </w:rPrChange>
        </w:rPr>
        <w:t xml:space="preserve"> </w:t>
      </w:r>
      <w:proofErr w:type="spellStart"/>
      <w:r w:rsidR="00467F9A" w:rsidRPr="00312974">
        <w:rPr>
          <w:rPrChange w:id="7393" w:author="Rodion" w:date="2019-12-09T02:09:00Z">
            <w:rPr/>
          </w:rPrChange>
        </w:rPr>
        <w:t>Mega</w:t>
      </w:r>
      <w:proofErr w:type="spellEnd"/>
      <w:r w:rsidR="00467F9A" w:rsidRPr="00312974">
        <w:rPr>
          <w:rPrChange w:id="7394" w:author="Rodion" w:date="2019-12-09T02:09:00Z">
            <w:rPr/>
          </w:rPrChange>
        </w:rPr>
        <w:t>.</w:t>
      </w:r>
    </w:p>
    <w:p w14:paraId="51F386B1" w14:textId="53BDD3DB" w:rsidR="006B5C53" w:rsidRPr="00312974" w:rsidRDefault="00C53DEC" w:rsidP="00F55B3C">
      <w:pPr>
        <w:rPr>
          <w:rPrChange w:id="7395" w:author="Rodion" w:date="2019-12-09T02:09:00Z">
            <w:rPr/>
          </w:rPrChange>
        </w:rPr>
      </w:pPr>
      <w:r w:rsidRPr="00312974">
        <w:rPr>
          <w:rPrChange w:id="7396" w:author="Rodion" w:date="2019-12-09T02:09:00Z">
            <w:rPr/>
          </w:rPrChange>
        </w:rPr>
        <w:t xml:space="preserve">ESP8266 – це </w:t>
      </w:r>
      <w:proofErr w:type="spellStart"/>
      <w:r w:rsidRPr="00312974">
        <w:rPr>
          <w:rPrChange w:id="7397" w:author="Rodion" w:date="2019-12-09T02:09:00Z">
            <w:rPr/>
          </w:rPrChange>
        </w:rPr>
        <w:t>Wi-Fi</w:t>
      </w:r>
      <w:proofErr w:type="spellEnd"/>
      <w:r w:rsidRPr="00312974">
        <w:rPr>
          <w:rPrChange w:id="7398" w:author="Rodion" w:date="2019-12-09T02:09:00Z">
            <w:rPr/>
          </w:rPrChange>
        </w:rPr>
        <w:t xml:space="preserve"> модуль, що виробляється компанією </w:t>
      </w:r>
      <w:proofErr w:type="spellStart"/>
      <w:r w:rsidRPr="00312974">
        <w:rPr>
          <w:rPrChange w:id="7399" w:author="Rodion" w:date="2019-12-09T02:09:00Z">
            <w:rPr/>
          </w:rPrChange>
        </w:rPr>
        <w:t>Espressif</w:t>
      </w:r>
      <w:proofErr w:type="spellEnd"/>
      <w:r w:rsidR="008F7C57" w:rsidRPr="00312974">
        <w:rPr>
          <w:rPrChange w:id="7400" w:author="Rodion" w:date="2019-12-09T02:09:00Z">
            <w:rPr/>
          </w:rPrChange>
        </w:rPr>
        <w:t xml:space="preserve"> та представляється як </w:t>
      </w:r>
      <w:proofErr w:type="spellStart"/>
      <w:r w:rsidR="008F7C57" w:rsidRPr="00312974">
        <w:rPr>
          <w:rPrChange w:id="7401" w:author="Rodion" w:date="2019-12-09T02:09:00Z">
            <w:rPr/>
          </w:rPrChange>
        </w:rPr>
        <w:t>високоінтегроване</w:t>
      </w:r>
      <w:proofErr w:type="spellEnd"/>
      <w:r w:rsidR="008F7C57" w:rsidRPr="00312974">
        <w:rPr>
          <w:rPrChange w:id="7402" w:author="Rodion" w:date="2019-12-09T02:09:00Z">
            <w:rPr/>
          </w:rPrChange>
        </w:rPr>
        <w:t xml:space="preserve"> рішення системи на кристалі для інтернету речей [</w:t>
      </w:r>
      <w:r w:rsidR="001F69FD" w:rsidRPr="00312974">
        <w:rPr>
          <w:rPrChange w:id="7403" w:author="Rodion" w:date="2019-12-09T02:09:00Z">
            <w:rPr/>
          </w:rPrChange>
        </w:rPr>
        <w:t>61</w:t>
      </w:r>
      <w:r w:rsidR="008F7C57" w:rsidRPr="00312974">
        <w:rPr>
          <w:rPrChange w:id="7404" w:author="Rodion" w:date="2019-12-09T02:09:00Z">
            <w:rPr/>
          </w:rPrChange>
        </w:rPr>
        <w:t>]</w:t>
      </w:r>
      <w:r w:rsidRPr="00312974">
        <w:rPr>
          <w:rPrChange w:id="7405" w:author="Rodion" w:date="2019-12-09T02:09:00Z">
            <w:rPr/>
          </w:rPrChange>
        </w:rPr>
        <w:t>.</w:t>
      </w:r>
      <w:r w:rsidR="008F7C57" w:rsidRPr="00312974">
        <w:rPr>
          <w:rPrChange w:id="7406" w:author="Rodion" w:date="2019-12-09T02:09:00Z">
            <w:rPr/>
          </w:rPrChange>
        </w:rPr>
        <w:t xml:space="preserve"> Завдяки широким та самодостатнім можливостям взаємодії з </w:t>
      </w:r>
      <w:proofErr w:type="spellStart"/>
      <w:r w:rsidR="008F7C57" w:rsidRPr="00312974">
        <w:rPr>
          <w:rPrChange w:id="7407" w:author="Rodion" w:date="2019-12-09T02:09:00Z">
            <w:rPr/>
          </w:rPrChange>
        </w:rPr>
        <w:t>Wi-Fi</w:t>
      </w:r>
      <w:proofErr w:type="spellEnd"/>
      <w:r w:rsidR="008F7C57" w:rsidRPr="00312974">
        <w:rPr>
          <w:rPrChange w:id="7408" w:author="Rodion" w:date="2019-12-09T02:09:00Z">
            <w:rPr/>
          </w:rPrChange>
        </w:rPr>
        <w:t xml:space="preserve"> мережею, ESP8266 мо</w:t>
      </w:r>
      <w:r w:rsidR="00DD4F15" w:rsidRPr="00312974">
        <w:rPr>
          <w:rPrChange w:id="7409" w:author="Rodion" w:date="2019-12-09T02:09:00Z">
            <w:rPr/>
          </w:rPrChange>
        </w:rPr>
        <w:t>ж</w:t>
      </w:r>
      <w:r w:rsidR="008F7C57" w:rsidRPr="00312974">
        <w:rPr>
          <w:rPrChange w:id="7410" w:author="Rodion" w:date="2019-12-09T02:09:00Z">
            <w:rPr/>
          </w:rPrChange>
        </w:rPr>
        <w:t>е виступати як самостійний базовий компонент для проектування систем з автоматизації розумного дому, так і бути відомим пристроєм по відношенн</w:t>
      </w:r>
      <w:del w:id="7411" w:author="Rodion Kharabet" w:date="2019-12-06T03:29:00Z">
        <w:r w:rsidR="008F7C57" w:rsidRPr="00312974" w:rsidDel="00FB4837">
          <w:rPr>
            <w:rPrChange w:id="7412" w:author="Rodion" w:date="2019-12-09T02:09:00Z">
              <w:rPr/>
            </w:rPrChange>
          </w:rPr>
          <w:delText>і</w:delText>
        </w:r>
      </w:del>
      <w:ins w:id="7413" w:author="Rodion Kharabet" w:date="2019-12-06T03:29:00Z">
        <w:r w:rsidR="00FB4837" w:rsidRPr="00312974">
          <w:rPr>
            <w:rPrChange w:id="7414" w:author="Rodion" w:date="2019-12-09T02:09:00Z">
              <w:rPr/>
            </w:rPrChange>
          </w:rPr>
          <w:t>ю</w:t>
        </w:r>
      </w:ins>
      <w:r w:rsidR="008F7C57" w:rsidRPr="00312974">
        <w:rPr>
          <w:rPrChange w:id="7415" w:author="Rodion" w:date="2019-12-09T02:09:00Z">
            <w:rPr/>
          </w:rPrChange>
        </w:rPr>
        <w:t xml:space="preserve"> до ведучого</w:t>
      </w:r>
      <w:r w:rsidR="008C753A" w:rsidRPr="00312974">
        <w:rPr>
          <w:rPrChange w:id="7416" w:author="Rodion" w:date="2019-12-09T02:09:00Z">
            <w:rPr/>
          </w:rPrChange>
        </w:rPr>
        <w:t xml:space="preserve"> пристрою у вже існуючій більш складній системі. </w:t>
      </w:r>
      <w:r w:rsidR="00C420AA" w:rsidRPr="00312974">
        <w:rPr>
          <w:rPrChange w:id="7417" w:author="Rodion" w:date="2019-12-09T02:09:00Z">
            <w:rPr/>
          </w:rPrChange>
        </w:rPr>
        <w:t xml:space="preserve">Коли ESP8266 </w:t>
      </w:r>
      <w:r w:rsidR="00C420AA" w:rsidRPr="00312974">
        <w:rPr>
          <w:rPrChange w:id="7418" w:author="Rodion" w:date="2019-12-09T02:09:00Z">
            <w:rPr/>
          </w:rPrChange>
        </w:rPr>
        <w:lastRenderedPageBreak/>
        <w:t xml:space="preserve">використовується як основний компонент проекту та має в собі вшитий </w:t>
      </w:r>
      <w:r w:rsidR="00DD4F15" w:rsidRPr="00312974">
        <w:rPr>
          <w:rPrChange w:id="7419" w:author="Rodion" w:date="2019-12-09T02:09:00Z">
            <w:rPr/>
          </w:rPrChange>
        </w:rPr>
        <w:t>програмний</w:t>
      </w:r>
      <w:r w:rsidR="00C420AA" w:rsidRPr="00312974">
        <w:rPr>
          <w:rPrChange w:id="7420" w:author="Rodion" w:date="2019-12-09T02:09:00Z">
            <w:rPr/>
          </w:rPrChange>
        </w:rPr>
        <w:t xml:space="preserve"> код, він запускається з флеш-пам’яті та починає </w:t>
      </w:r>
      <w:r w:rsidR="00DD4F15" w:rsidRPr="00312974">
        <w:rPr>
          <w:rPrChange w:id="7421" w:author="Rodion" w:date="2019-12-09T02:09:00Z">
            <w:rPr/>
          </w:rPrChange>
        </w:rPr>
        <w:t>виконувати</w:t>
      </w:r>
      <w:r w:rsidR="00C420AA" w:rsidRPr="00312974">
        <w:rPr>
          <w:rPrChange w:id="7422" w:author="Rodion" w:date="2019-12-09T02:09:00Z">
            <w:rPr/>
          </w:rPrChange>
        </w:rPr>
        <w:t xml:space="preserve"> </w:t>
      </w:r>
      <w:r w:rsidR="00F401BD" w:rsidRPr="00312974">
        <w:rPr>
          <w:rPrChange w:id="7423" w:author="Rodion" w:date="2019-12-09T02:09:00Z">
            <w:rPr/>
          </w:rPrChange>
        </w:rPr>
        <w:t>команди передбачені програмою.</w:t>
      </w:r>
      <w:r w:rsidR="00A51F7D" w:rsidRPr="00312974">
        <w:rPr>
          <w:rPrChange w:id="7424" w:author="Rodion" w:date="2019-12-09T02:09:00Z">
            <w:rPr/>
          </w:rPrChange>
        </w:rPr>
        <w:t xml:space="preserve"> В той же час він може </w:t>
      </w:r>
      <w:r w:rsidR="007E1774" w:rsidRPr="00312974">
        <w:rPr>
          <w:rPrChange w:id="7425" w:author="Rodion" w:date="2019-12-09T02:09:00Z">
            <w:rPr/>
          </w:rPrChange>
        </w:rPr>
        <w:t xml:space="preserve">виступати в якості </w:t>
      </w:r>
      <w:proofErr w:type="spellStart"/>
      <w:r w:rsidR="007E1774" w:rsidRPr="00312974">
        <w:rPr>
          <w:rPrChange w:id="7426" w:author="Rodion" w:date="2019-12-09T02:09:00Z">
            <w:rPr/>
          </w:rPrChange>
        </w:rPr>
        <w:t>Wi-Fi</w:t>
      </w:r>
      <w:proofErr w:type="spellEnd"/>
      <w:r w:rsidR="007E1774" w:rsidRPr="00312974">
        <w:rPr>
          <w:rPrChange w:id="7427" w:author="Rodion" w:date="2019-12-09T02:09:00Z">
            <w:rPr/>
          </w:rPrChange>
        </w:rPr>
        <w:t xml:space="preserve"> адаптеру для будь-якого </w:t>
      </w:r>
      <w:r w:rsidR="00DD4F15" w:rsidRPr="00312974">
        <w:rPr>
          <w:rPrChange w:id="7428" w:author="Rodion" w:date="2019-12-09T02:09:00Z">
            <w:rPr/>
          </w:rPrChange>
        </w:rPr>
        <w:t>мікроконтролера</w:t>
      </w:r>
      <w:r w:rsidR="00A51F7D" w:rsidRPr="00312974">
        <w:rPr>
          <w:rPrChange w:id="7429" w:author="Rodion" w:date="2019-12-09T02:09:00Z">
            <w:rPr/>
          </w:rPrChange>
        </w:rPr>
        <w:t xml:space="preserve"> </w:t>
      </w:r>
      <w:r w:rsidR="007E1774" w:rsidRPr="00312974">
        <w:rPr>
          <w:rPrChange w:id="7430" w:author="Rodion" w:date="2019-12-09T02:09:00Z">
            <w:rPr/>
          </w:rPrChange>
        </w:rPr>
        <w:t xml:space="preserve">та отримувати від нього команді за SPI або UART інтерфейсами. </w:t>
      </w:r>
      <w:r w:rsidR="00A51F7D" w:rsidRPr="00312974">
        <w:rPr>
          <w:rPrChange w:id="7431" w:author="Rodion" w:date="2019-12-09T02:09:00Z">
            <w:rPr/>
          </w:rPrChange>
        </w:rPr>
        <w:t xml:space="preserve">Як, </w:t>
      </w:r>
      <w:del w:id="7432" w:author="Rodion Kharabet" w:date="2019-12-06T03:30:00Z">
        <w:r w:rsidR="00A51F7D" w:rsidRPr="00312974" w:rsidDel="00FB4837">
          <w:rPr>
            <w:rPrChange w:id="7433" w:author="Rodion" w:date="2019-12-09T02:09:00Z">
              <w:rPr/>
            </w:rPrChange>
          </w:rPr>
          <w:delText>на</w:delText>
        </w:r>
      </w:del>
      <w:r w:rsidR="00A51F7D" w:rsidRPr="00312974">
        <w:rPr>
          <w:rPrChange w:id="7434" w:author="Rodion" w:date="2019-12-09T02:09:00Z">
            <w:rPr/>
          </w:rPrChange>
        </w:rPr>
        <w:t xml:space="preserve">приклад, цей модуль може бути засобом доступу до Інтернету плати </w:t>
      </w:r>
      <w:proofErr w:type="spellStart"/>
      <w:r w:rsidR="00A51F7D" w:rsidRPr="00312974">
        <w:rPr>
          <w:rPrChange w:id="7435" w:author="Rodion" w:date="2019-12-09T02:09:00Z">
            <w:rPr/>
          </w:rPrChange>
        </w:rPr>
        <w:t>Arduino</w:t>
      </w:r>
      <w:proofErr w:type="spellEnd"/>
      <w:r w:rsidR="00A51F7D" w:rsidRPr="00312974">
        <w:rPr>
          <w:rPrChange w:id="7436" w:author="Rodion" w:date="2019-12-09T02:09:00Z">
            <w:rPr/>
          </w:rPrChange>
        </w:rPr>
        <w:t xml:space="preserve"> </w:t>
      </w:r>
      <w:proofErr w:type="spellStart"/>
      <w:r w:rsidR="00A51F7D" w:rsidRPr="00312974">
        <w:rPr>
          <w:rPrChange w:id="7437" w:author="Rodion" w:date="2019-12-09T02:09:00Z">
            <w:rPr/>
          </w:rPrChange>
        </w:rPr>
        <w:t>Mega</w:t>
      </w:r>
      <w:proofErr w:type="spellEnd"/>
      <w:r w:rsidR="00A51F7D" w:rsidRPr="00312974">
        <w:rPr>
          <w:rPrChange w:id="7438" w:author="Rodion" w:date="2019-12-09T02:09:00Z">
            <w:rPr/>
          </w:rPrChange>
        </w:rPr>
        <w:t>.</w:t>
      </w:r>
    </w:p>
    <w:p w14:paraId="7203E317" w14:textId="79CBA057" w:rsidR="00292C41" w:rsidRPr="00312974" w:rsidRDefault="00292C41" w:rsidP="00F55B3C">
      <w:pPr>
        <w:rPr>
          <w:rPrChange w:id="7439" w:author="Rodion" w:date="2019-12-09T02:09:00Z">
            <w:rPr/>
          </w:rPrChange>
        </w:rPr>
      </w:pPr>
      <w:r w:rsidRPr="00312974">
        <w:rPr>
          <w:rPrChange w:id="7440" w:author="Rodion" w:date="2019-12-09T02:09:00Z">
            <w:rPr/>
          </w:rPrChange>
        </w:rPr>
        <w:t xml:space="preserve">В модуль вбудовано розширену версію 32-бітного процесора </w:t>
      </w:r>
      <w:proofErr w:type="spellStart"/>
      <w:r w:rsidRPr="00312974">
        <w:rPr>
          <w:rPrChange w:id="7441" w:author="Rodion" w:date="2019-12-09T02:09:00Z">
            <w:rPr/>
          </w:rPrChange>
        </w:rPr>
        <w:t>Tensilica</w:t>
      </w:r>
      <w:proofErr w:type="spellEnd"/>
      <w:r w:rsidRPr="00312974">
        <w:rPr>
          <w:rPrChange w:id="7442" w:author="Rodion" w:date="2019-12-09T02:09:00Z">
            <w:rPr/>
          </w:rPrChange>
        </w:rPr>
        <w:t xml:space="preserve"> L106 </w:t>
      </w:r>
      <w:proofErr w:type="spellStart"/>
      <w:r w:rsidRPr="00312974">
        <w:rPr>
          <w:rPrChange w:id="7443" w:author="Rodion" w:date="2019-12-09T02:09:00Z">
            <w:rPr/>
          </w:rPrChange>
        </w:rPr>
        <w:t>Diamond</w:t>
      </w:r>
      <w:proofErr w:type="spellEnd"/>
      <w:r w:rsidRPr="00312974">
        <w:rPr>
          <w:rPrChange w:id="7444" w:author="Rodion" w:date="2019-12-09T02:09:00Z">
            <w:rPr/>
          </w:rPrChange>
        </w:rPr>
        <w:t xml:space="preserve"> </w:t>
      </w:r>
      <w:proofErr w:type="spellStart"/>
      <w:r w:rsidRPr="00312974">
        <w:rPr>
          <w:rPrChange w:id="7445" w:author="Rodion" w:date="2019-12-09T02:09:00Z">
            <w:rPr/>
          </w:rPrChange>
        </w:rPr>
        <w:t>series</w:t>
      </w:r>
      <w:proofErr w:type="spellEnd"/>
      <w:r w:rsidRPr="00312974">
        <w:rPr>
          <w:rPrChange w:id="7446" w:author="Rodion" w:date="2019-12-09T02:09:00Z">
            <w:rPr/>
          </w:rPrChange>
        </w:rPr>
        <w:t xml:space="preserve"> та вбудовану SRAM пам’ять. Комунікація з зовнішніми пристроями відбувається через цифрові піни GPIO. Наявне SDK надає приклади програм для </w:t>
      </w:r>
      <w:r w:rsidR="00DD4F15" w:rsidRPr="00312974">
        <w:rPr>
          <w:rPrChange w:id="7447" w:author="Rodion" w:date="2019-12-09T02:09:00Z">
            <w:rPr/>
          </w:rPrChange>
        </w:rPr>
        <w:t>побудови</w:t>
      </w:r>
      <w:r w:rsidRPr="00312974">
        <w:rPr>
          <w:rPrChange w:id="7448" w:author="Rodion" w:date="2019-12-09T02:09:00Z">
            <w:rPr/>
          </w:rPrChange>
        </w:rPr>
        <w:t xml:space="preserve"> простих проектів з використанням даного модулю.</w:t>
      </w:r>
    </w:p>
    <w:p w14:paraId="07CB3C2E" w14:textId="1BE44C3C" w:rsidR="008A2C3E" w:rsidRPr="00312974" w:rsidRDefault="008A2C3E" w:rsidP="00F55B3C">
      <w:pPr>
        <w:rPr>
          <w:rPrChange w:id="7449" w:author="Rodion" w:date="2019-12-09T02:09:00Z">
            <w:rPr/>
          </w:rPrChange>
        </w:rPr>
      </w:pPr>
      <w:r w:rsidRPr="00312974">
        <w:rPr>
          <w:rPrChange w:id="7450" w:author="Rodion" w:date="2019-12-09T02:09:00Z">
            <w:rPr/>
          </w:rPrChange>
        </w:rPr>
        <w:t xml:space="preserve">Модуль ESP8266 </w:t>
      </w:r>
      <w:r w:rsidR="00C1305B" w:rsidRPr="00312974">
        <w:rPr>
          <w:rPrChange w:id="7451" w:author="Rodion" w:date="2019-12-09T02:09:00Z">
            <w:rPr/>
          </w:rPrChange>
        </w:rPr>
        <w:t xml:space="preserve">підтримує повний стек протоколів 802.11 b/g/n. При використанні протоколу 802.11 n швидкість передачі даних модулем може сягати 72 Мбіт/с. Модуль </w:t>
      </w:r>
      <w:r w:rsidR="00DD4F15" w:rsidRPr="00312974">
        <w:rPr>
          <w:rPrChange w:id="7452" w:author="Rodion" w:date="2019-12-09T02:09:00Z">
            <w:rPr/>
          </w:rPrChange>
        </w:rPr>
        <w:t>працює</w:t>
      </w:r>
      <w:r w:rsidR="00C1305B" w:rsidRPr="00312974">
        <w:rPr>
          <w:rPrChange w:id="7453" w:author="Rodion" w:date="2019-12-09T02:09:00Z">
            <w:rPr/>
          </w:rPrChange>
        </w:rPr>
        <w:t xml:space="preserve"> на частоті хвиль 2.4 ГГц, що є недоліком в розрізі того, що все більше і більше пристроїв отримують підтримку роботи на частоті 5 ГГц. Це дозволяє зменшити трафік з одного каналу мережі </w:t>
      </w:r>
      <w:proofErr w:type="spellStart"/>
      <w:r w:rsidR="00C1305B" w:rsidRPr="00312974">
        <w:rPr>
          <w:rPrChange w:id="7454" w:author="Rodion" w:date="2019-12-09T02:09:00Z">
            <w:rPr/>
          </w:rPrChange>
        </w:rPr>
        <w:t>Wi-Fi</w:t>
      </w:r>
      <w:proofErr w:type="spellEnd"/>
      <w:r w:rsidR="00C1305B" w:rsidRPr="00312974">
        <w:rPr>
          <w:rPrChange w:id="7455" w:author="Rodion" w:date="2019-12-09T02:09:00Z">
            <w:rPr/>
          </w:rPrChange>
        </w:rPr>
        <w:t xml:space="preserve"> </w:t>
      </w:r>
      <w:r w:rsidR="00FE443E" w:rsidRPr="00312974">
        <w:rPr>
          <w:rPrChange w:id="7456" w:author="Rodion" w:date="2019-12-09T02:09:00Z">
            <w:rPr/>
          </w:rPrChange>
        </w:rPr>
        <w:t>шляхом</w:t>
      </w:r>
      <w:r w:rsidR="00C1305B" w:rsidRPr="00312974">
        <w:rPr>
          <w:rPrChange w:id="7457" w:author="Rodion" w:date="2019-12-09T02:09:00Z">
            <w:rPr/>
          </w:rPrChange>
        </w:rPr>
        <w:t xml:space="preserve"> розподіл</w:t>
      </w:r>
      <w:r w:rsidR="00FE443E" w:rsidRPr="00312974">
        <w:rPr>
          <w:rPrChange w:id="7458" w:author="Rodion" w:date="2019-12-09T02:09:00Z">
            <w:rPr/>
          </w:rPrChange>
        </w:rPr>
        <w:t xml:space="preserve">ення </w:t>
      </w:r>
      <w:r w:rsidR="00DD4F15" w:rsidRPr="00312974">
        <w:rPr>
          <w:rPrChange w:id="7459" w:author="Rodion" w:date="2019-12-09T02:09:00Z">
            <w:rPr/>
          </w:rPrChange>
        </w:rPr>
        <w:t>навантаження</w:t>
      </w:r>
      <w:r w:rsidR="00C1305B" w:rsidRPr="00312974">
        <w:rPr>
          <w:rPrChange w:id="7460" w:author="Rodion" w:date="2019-12-09T02:09:00Z">
            <w:rPr/>
          </w:rPrChange>
        </w:rPr>
        <w:t xml:space="preserve"> </w:t>
      </w:r>
      <w:r w:rsidR="000B2C1D" w:rsidRPr="00312974">
        <w:rPr>
          <w:rPrChange w:id="7461" w:author="Rodion" w:date="2019-12-09T02:09:00Z">
            <w:rPr/>
          </w:rPrChange>
        </w:rPr>
        <w:t>між двома</w:t>
      </w:r>
      <w:r w:rsidR="00FE443E" w:rsidRPr="00312974">
        <w:rPr>
          <w:rPrChange w:id="7462" w:author="Rodion" w:date="2019-12-09T02:09:00Z">
            <w:rPr/>
          </w:rPrChange>
        </w:rPr>
        <w:t xml:space="preserve"> канали</w:t>
      </w:r>
      <w:r w:rsidR="00C1305B" w:rsidRPr="00312974">
        <w:rPr>
          <w:rPrChange w:id="7463" w:author="Rodion" w:date="2019-12-09T02:09:00Z">
            <w:rPr/>
          </w:rPrChange>
        </w:rPr>
        <w:t xml:space="preserve">. </w:t>
      </w:r>
      <w:r w:rsidR="00464030" w:rsidRPr="00312974">
        <w:rPr>
          <w:rPrChange w:id="7464" w:author="Rodion" w:date="2019-12-09T02:09:00Z">
            <w:rPr/>
          </w:rPrChange>
        </w:rPr>
        <w:t xml:space="preserve">Для отримання </w:t>
      </w:r>
      <w:r w:rsidR="00B55F48" w:rsidRPr="00312974">
        <w:rPr>
          <w:rPrChange w:id="7465" w:author="Rodion" w:date="2019-12-09T02:09:00Z">
            <w:rPr/>
          </w:rPrChange>
        </w:rPr>
        <w:t>вищої якості зв’язку, до модуля може бути під’єднана зовнішня антена</w:t>
      </w:r>
      <w:r w:rsidR="002032FE" w:rsidRPr="00312974">
        <w:rPr>
          <w:rPrChange w:id="7466" w:author="Rodion" w:date="2019-12-09T02:09:00Z">
            <w:rPr/>
          </w:rPrChange>
        </w:rPr>
        <w:t>.</w:t>
      </w:r>
      <w:r w:rsidR="002E2FC9" w:rsidRPr="00312974">
        <w:rPr>
          <w:rPrChange w:id="7467" w:author="Rodion" w:date="2019-12-09T02:09:00Z">
            <w:rPr/>
          </w:rPrChange>
        </w:rPr>
        <w:t xml:space="preserve"> </w:t>
      </w:r>
      <w:del w:id="7468" w:author="Rodion Kharabet" w:date="2019-12-06T03:31:00Z">
        <w:r w:rsidR="002E2FC9" w:rsidRPr="00312974" w:rsidDel="00FB4837">
          <w:rPr>
            <w:rPrChange w:id="7469" w:author="Rodion" w:date="2019-12-09T02:09:00Z">
              <w:rPr/>
            </w:rPrChange>
          </w:rPr>
          <w:delText>:</w:delText>
        </w:r>
      </w:del>
      <w:r w:rsidR="002E2FC9" w:rsidRPr="00312974">
        <w:rPr>
          <w:rPrChange w:id="7470" w:author="Rodion" w:date="2019-12-09T02:09:00Z">
            <w:rPr/>
          </w:rPrChange>
        </w:rPr>
        <w:t xml:space="preserve">Живиться ESP8266 від </w:t>
      </w:r>
      <w:del w:id="7471" w:author="Rodion Kharabet" w:date="2019-12-06T03:31:00Z">
        <w:r w:rsidR="002E2FC9" w:rsidRPr="00312974" w:rsidDel="00FB4837">
          <w:rPr>
            <w:rPrChange w:id="7472" w:author="Rodion" w:date="2019-12-09T02:09:00Z">
              <w:rPr/>
            </w:rPrChange>
          </w:rPr>
          <w:delText>постійного струму з напругою</w:delText>
        </w:r>
      </w:del>
      <w:ins w:id="7473" w:author="Rodion Kharabet" w:date="2019-12-06T03:31:00Z">
        <w:r w:rsidR="00FB4837" w:rsidRPr="00312974">
          <w:rPr>
            <w:rPrChange w:id="7474" w:author="Rodion" w:date="2019-12-09T02:09:00Z">
              <w:rPr/>
            </w:rPrChange>
          </w:rPr>
          <w:t>постійно</w:t>
        </w:r>
      </w:ins>
      <w:ins w:id="7475" w:author="Rodion Kharabet" w:date="2019-12-06T03:32:00Z">
        <w:r w:rsidR="00FB4837" w:rsidRPr="00312974">
          <w:rPr>
            <w:rPrChange w:id="7476" w:author="Rodion" w:date="2019-12-09T02:09:00Z">
              <w:rPr/>
            </w:rPrChange>
          </w:rPr>
          <w:t>ю</w:t>
        </w:r>
      </w:ins>
      <w:ins w:id="7477" w:author="Rodion Kharabet" w:date="2019-12-06T03:31:00Z">
        <w:r w:rsidR="00FB4837" w:rsidRPr="00312974">
          <w:rPr>
            <w:rPrChange w:id="7478" w:author="Rodion" w:date="2019-12-09T02:09:00Z">
              <w:rPr/>
            </w:rPrChange>
          </w:rPr>
          <w:t xml:space="preserve"> напру</w:t>
        </w:r>
      </w:ins>
      <w:ins w:id="7479" w:author="Rodion Kharabet" w:date="2019-12-06T03:32:00Z">
        <w:r w:rsidR="00FB4837" w:rsidRPr="00312974">
          <w:rPr>
            <w:rPrChange w:id="7480" w:author="Rodion" w:date="2019-12-09T02:09:00Z">
              <w:rPr/>
            </w:rPrChange>
          </w:rPr>
          <w:t>гою</w:t>
        </w:r>
      </w:ins>
      <w:r w:rsidR="002E2FC9" w:rsidRPr="00312974">
        <w:rPr>
          <w:rPrChange w:id="7481" w:author="Rodion" w:date="2019-12-09T02:09:00Z">
            <w:rPr/>
          </w:rPrChange>
        </w:rPr>
        <w:t xml:space="preserve"> 3</w:t>
      </w:r>
      <w:del w:id="7482" w:author="Rodion Kharabet" w:date="2019-12-06T03:30:00Z">
        <w:r w:rsidR="002E2FC9" w:rsidRPr="00312974" w:rsidDel="00FB4837">
          <w:rPr>
            <w:rPrChange w:id="7483" w:author="Rodion" w:date="2019-12-09T02:09:00Z">
              <w:rPr/>
            </w:rPrChange>
          </w:rPr>
          <w:delText xml:space="preserve"> -</w:delText>
        </w:r>
      </w:del>
      <w:ins w:id="7484" w:author="Rodion Kharabet" w:date="2019-12-06T03:30:00Z">
        <w:r w:rsidR="00FB4837" w:rsidRPr="00312974">
          <w:rPr>
            <w:rPrChange w:id="7485" w:author="Rodion" w:date="2019-12-09T02:09:00Z">
              <w:rPr/>
            </w:rPrChange>
          </w:rPr>
          <w:t>-</w:t>
        </w:r>
      </w:ins>
      <w:del w:id="7486" w:author="Rodion Kharabet" w:date="2019-12-06T03:30:00Z">
        <w:r w:rsidR="002E2FC9" w:rsidRPr="00312974" w:rsidDel="00FB4837">
          <w:rPr>
            <w:rPrChange w:id="7487" w:author="Rodion" w:date="2019-12-09T02:09:00Z">
              <w:rPr/>
            </w:rPrChange>
          </w:rPr>
          <w:delText xml:space="preserve"> </w:delText>
        </w:r>
      </w:del>
      <w:r w:rsidR="002E2FC9" w:rsidRPr="00312974">
        <w:rPr>
          <w:rPrChange w:id="7488" w:author="Rodion" w:date="2019-12-09T02:09:00Z">
            <w:rPr/>
          </w:rPrChange>
        </w:rPr>
        <w:t xml:space="preserve">3.6 В. Слід зауважити, що чіп є вкрай чутливим до </w:t>
      </w:r>
      <w:r w:rsidR="005176F9" w:rsidRPr="00312974">
        <w:rPr>
          <w:rPrChange w:id="7489" w:author="Rodion" w:date="2019-12-09T02:09:00Z">
            <w:rPr/>
          </w:rPrChange>
        </w:rPr>
        <w:t xml:space="preserve">виходу напруги за </w:t>
      </w:r>
      <w:r w:rsidR="00DD4F15" w:rsidRPr="00312974">
        <w:rPr>
          <w:rPrChange w:id="7490" w:author="Rodion" w:date="2019-12-09T02:09:00Z">
            <w:rPr/>
          </w:rPrChange>
        </w:rPr>
        <w:t>визначений</w:t>
      </w:r>
      <w:r w:rsidR="005176F9" w:rsidRPr="00312974">
        <w:rPr>
          <w:rPrChange w:id="7491" w:author="Rodion" w:date="2019-12-09T02:09:00Z">
            <w:rPr/>
          </w:rPrChange>
        </w:rPr>
        <w:t xml:space="preserve"> діапазон. Навіть незначне перевищення може призвести до пошкодження чіпу. Тому вкрай необхідно забезпечити модуль стабільним живленням з напругою 3.3 </w:t>
      </w:r>
      <w:del w:id="7492" w:author="Rodion Kharabet" w:date="2019-12-06T03:32:00Z">
        <w:r w:rsidR="005176F9" w:rsidRPr="00312974" w:rsidDel="00FB4837">
          <w:rPr>
            <w:rPrChange w:id="7493" w:author="Rodion" w:date="2019-12-09T02:09:00Z">
              <w:rPr/>
            </w:rPrChange>
          </w:rPr>
          <w:delText>В для стабільної роботи</w:delText>
        </w:r>
      </w:del>
      <w:ins w:id="7494" w:author="Rodion Kharabet" w:date="2019-12-06T03:32:00Z">
        <w:r w:rsidR="00FB4837" w:rsidRPr="00312974">
          <w:rPr>
            <w:rPrChange w:id="7495" w:author="Rodion" w:date="2019-12-09T02:09:00Z">
              <w:rPr/>
            </w:rPrChange>
          </w:rPr>
          <w:t>В</w:t>
        </w:r>
      </w:ins>
      <w:r w:rsidR="005176F9" w:rsidRPr="00312974">
        <w:rPr>
          <w:rPrChange w:id="7496" w:author="Rodion" w:date="2019-12-09T02:09:00Z">
            <w:rPr/>
          </w:rPrChange>
        </w:rPr>
        <w:t>.</w:t>
      </w:r>
    </w:p>
    <w:p w14:paraId="33222B8F" w14:textId="7837AE2F" w:rsidR="008A2C3E" w:rsidRPr="00312974" w:rsidRDefault="005A68A7" w:rsidP="005A68A7">
      <w:pPr>
        <w:ind w:left="142" w:firstLine="567"/>
        <w:rPr>
          <w:rPrChange w:id="7497" w:author="Rodion" w:date="2019-12-09T02:09:00Z">
            <w:rPr/>
          </w:rPrChange>
        </w:rPr>
      </w:pPr>
      <w:r w:rsidRPr="00312974">
        <w:rPr>
          <w:rPrChange w:id="7498" w:author="Rodion" w:date="2019-12-09T02:09:00Z">
            <w:rPr/>
          </w:rPrChange>
        </w:rPr>
        <w:t xml:space="preserve">Процесор </w:t>
      </w:r>
      <w:proofErr w:type="spellStart"/>
      <w:r w:rsidRPr="00312974">
        <w:rPr>
          <w:rPrChange w:id="7499" w:author="Rodion" w:date="2019-12-09T02:09:00Z">
            <w:rPr/>
          </w:rPrChange>
        </w:rPr>
        <w:t>Tensilica</w:t>
      </w:r>
      <w:proofErr w:type="spellEnd"/>
      <w:r w:rsidRPr="00312974">
        <w:rPr>
          <w:rPrChange w:id="7500" w:author="Rodion" w:date="2019-12-09T02:09:00Z">
            <w:rPr/>
          </w:rPrChange>
        </w:rPr>
        <w:t xml:space="preserve"> L106, яким оснащений модуль, має дуже </w:t>
      </w:r>
      <w:r w:rsidR="00DD4F15" w:rsidRPr="00312974">
        <w:rPr>
          <w:rPrChange w:id="7501" w:author="Rodion" w:date="2019-12-09T02:09:00Z">
            <w:rPr/>
          </w:rPrChange>
        </w:rPr>
        <w:t>низький</w:t>
      </w:r>
      <w:r w:rsidRPr="00312974">
        <w:rPr>
          <w:rPrChange w:id="7502" w:author="Rodion" w:date="2019-12-09T02:09:00Z">
            <w:rPr/>
          </w:rPrChange>
        </w:rPr>
        <w:t xml:space="preserve"> рівень споживання енергії та досягає тактової частоти 160 МГц. В модулі присутня операційна система RTOS (</w:t>
      </w:r>
      <w:proofErr w:type="spellStart"/>
      <w:r w:rsidRPr="00312974">
        <w:rPr>
          <w:rPrChange w:id="7503" w:author="Rodion" w:date="2019-12-09T02:09:00Z">
            <w:rPr/>
          </w:rPrChange>
        </w:rPr>
        <w:t>Real-Time</w:t>
      </w:r>
      <w:proofErr w:type="spellEnd"/>
      <w:r w:rsidRPr="00312974">
        <w:rPr>
          <w:rPrChange w:id="7504" w:author="Rodion" w:date="2019-12-09T02:09:00Z">
            <w:rPr/>
          </w:rPrChange>
        </w:rPr>
        <w:t xml:space="preserve"> </w:t>
      </w:r>
      <w:proofErr w:type="spellStart"/>
      <w:r w:rsidRPr="00312974">
        <w:rPr>
          <w:rPrChange w:id="7505" w:author="Rodion" w:date="2019-12-09T02:09:00Z">
            <w:rPr/>
          </w:rPrChange>
        </w:rPr>
        <w:t>Operating</w:t>
      </w:r>
      <w:proofErr w:type="spellEnd"/>
      <w:r w:rsidRPr="00312974">
        <w:rPr>
          <w:rPrChange w:id="7506" w:author="Rodion" w:date="2019-12-09T02:09:00Z">
            <w:rPr/>
          </w:rPrChange>
        </w:rPr>
        <w:t xml:space="preserve"> </w:t>
      </w:r>
      <w:proofErr w:type="spellStart"/>
      <w:r w:rsidRPr="00312974">
        <w:rPr>
          <w:rPrChange w:id="7507" w:author="Rodion" w:date="2019-12-09T02:09:00Z">
            <w:rPr/>
          </w:rPrChange>
        </w:rPr>
        <w:t>System</w:t>
      </w:r>
      <w:proofErr w:type="spellEnd"/>
      <w:r w:rsidRPr="00312974">
        <w:rPr>
          <w:rPrChange w:id="7508" w:author="Rodion" w:date="2019-12-09T02:09:00Z">
            <w:rPr/>
          </w:rPrChange>
        </w:rPr>
        <w:t>). Вона дозволяє модулю виконувати інструкції, що містяться в програмі, розміщеної у флеш пам’яті.</w:t>
      </w:r>
      <w:r w:rsidR="00DF1BF3" w:rsidRPr="00312974">
        <w:rPr>
          <w:rPrChange w:id="7509" w:author="Rodion" w:date="2019-12-09T02:09:00Z">
            <w:rPr/>
          </w:rPrChange>
        </w:rPr>
        <w:t xml:space="preserve"> Процесор має наступні інтерфейси для зовнішньої взаємодії:</w:t>
      </w:r>
    </w:p>
    <w:p w14:paraId="76D06052" w14:textId="1D5CB6F8" w:rsidR="00DF1BF3" w:rsidRPr="00312974" w:rsidRDefault="001F69FD" w:rsidP="00DF1BF3">
      <w:pPr>
        <w:pStyle w:val="ListParagraph"/>
        <w:rPr>
          <w:rPrChange w:id="7510" w:author="Rodion" w:date="2019-12-09T02:09:00Z">
            <w:rPr/>
          </w:rPrChange>
        </w:rPr>
      </w:pPr>
      <w:r w:rsidRPr="00312974">
        <w:rPr>
          <w:rPrChange w:id="7511" w:author="Rodion" w:date="2019-12-09T02:09:00Z">
            <w:rPr/>
          </w:rPrChange>
        </w:rPr>
        <w:t>п</w:t>
      </w:r>
      <w:r w:rsidR="00DF1BF3" w:rsidRPr="00312974">
        <w:rPr>
          <w:rPrChange w:id="7512" w:author="Rodion" w:date="2019-12-09T02:09:00Z">
            <w:rPr/>
          </w:rPrChange>
        </w:rPr>
        <w:t>рограмовані інтерфейси ОЗУ та ПЗУ</w:t>
      </w:r>
      <w:r w:rsidR="00B004E2" w:rsidRPr="00312974">
        <w:rPr>
          <w:rPrChange w:id="7513" w:author="Rodion" w:date="2019-12-09T02:09:00Z">
            <w:rPr/>
          </w:rPrChange>
        </w:rPr>
        <w:t xml:space="preserve"> (</w:t>
      </w:r>
      <w:proofErr w:type="spellStart"/>
      <w:r w:rsidR="00B004E2" w:rsidRPr="00312974">
        <w:rPr>
          <w:rPrChange w:id="7514" w:author="Rodion" w:date="2019-12-09T02:09:00Z">
            <w:rPr/>
          </w:rPrChange>
        </w:rPr>
        <w:t>iBus</w:t>
      </w:r>
      <w:proofErr w:type="spellEnd"/>
      <w:r w:rsidR="00B004E2" w:rsidRPr="00312974">
        <w:rPr>
          <w:rPrChange w:id="7515" w:author="Rodion" w:date="2019-12-09T02:09:00Z">
            <w:rPr/>
          </w:rPrChange>
        </w:rPr>
        <w:t>)</w:t>
      </w:r>
      <w:r w:rsidR="00DF1BF3" w:rsidRPr="00312974">
        <w:rPr>
          <w:rPrChange w:id="7516" w:author="Rodion" w:date="2019-12-09T02:09:00Z">
            <w:rPr/>
          </w:rPrChange>
        </w:rPr>
        <w:t>, які можна підключити до пам'яті контролера, а також використовувати для доступу до флеш-пам’яті</w:t>
      </w:r>
      <w:r w:rsidRPr="00312974">
        <w:rPr>
          <w:rPrChange w:id="7517" w:author="Rodion" w:date="2019-12-09T02:09:00Z">
            <w:rPr/>
          </w:rPrChange>
        </w:rPr>
        <w:t>;</w:t>
      </w:r>
    </w:p>
    <w:p w14:paraId="0AF1B8E8" w14:textId="38A7E6D1" w:rsidR="00DF1BF3" w:rsidRPr="00312974" w:rsidRDefault="001F69FD" w:rsidP="00DF1BF3">
      <w:pPr>
        <w:pStyle w:val="ListParagraph"/>
        <w:rPr>
          <w:rPrChange w:id="7518" w:author="Rodion" w:date="2019-12-09T02:09:00Z">
            <w:rPr/>
          </w:rPrChange>
        </w:rPr>
      </w:pPr>
      <w:r w:rsidRPr="00312974">
        <w:rPr>
          <w:rPrChange w:id="7519" w:author="Rodion" w:date="2019-12-09T02:09:00Z">
            <w:rPr/>
          </w:rPrChange>
        </w:rPr>
        <w:t>і</w:t>
      </w:r>
      <w:r w:rsidR="00DF1BF3" w:rsidRPr="00312974">
        <w:rPr>
          <w:rPrChange w:id="7520" w:author="Rodion" w:date="2019-12-09T02:09:00Z">
            <w:rPr/>
          </w:rPrChange>
        </w:rPr>
        <w:t>нтерфейс оперативної пам'яті даних</w:t>
      </w:r>
      <w:r w:rsidR="00B004E2" w:rsidRPr="00312974">
        <w:rPr>
          <w:rPrChange w:id="7521" w:author="Rodion" w:date="2019-12-09T02:09:00Z">
            <w:rPr/>
          </w:rPrChange>
        </w:rPr>
        <w:t xml:space="preserve"> (</w:t>
      </w:r>
      <w:proofErr w:type="spellStart"/>
      <w:r w:rsidR="00B004E2" w:rsidRPr="00312974">
        <w:rPr>
          <w:rPrChange w:id="7522" w:author="Rodion" w:date="2019-12-09T02:09:00Z">
            <w:rPr/>
          </w:rPrChange>
        </w:rPr>
        <w:t>dBus</w:t>
      </w:r>
      <w:proofErr w:type="spellEnd"/>
      <w:r w:rsidR="00B004E2" w:rsidRPr="00312974">
        <w:rPr>
          <w:rPrChange w:id="7523" w:author="Rodion" w:date="2019-12-09T02:09:00Z">
            <w:rPr/>
          </w:rPrChange>
        </w:rPr>
        <w:t>)</w:t>
      </w:r>
      <w:r w:rsidR="00DF1BF3" w:rsidRPr="00312974">
        <w:rPr>
          <w:rPrChange w:id="7524" w:author="Rodion" w:date="2019-12-09T02:09:00Z">
            <w:rPr/>
          </w:rPrChange>
        </w:rPr>
        <w:t>, який може з'єднуватися з контролером пам'яті</w:t>
      </w:r>
      <w:r w:rsidRPr="00312974">
        <w:rPr>
          <w:rPrChange w:id="7525" w:author="Rodion" w:date="2019-12-09T02:09:00Z">
            <w:rPr/>
          </w:rPrChange>
        </w:rPr>
        <w:t>;</w:t>
      </w:r>
    </w:p>
    <w:p w14:paraId="253D56D2" w14:textId="0FDDEC8C" w:rsidR="00DF1BF3" w:rsidRPr="00312974" w:rsidRDefault="001F69FD" w:rsidP="00DF1BF3">
      <w:pPr>
        <w:pStyle w:val="ListParagraph"/>
        <w:rPr>
          <w:rPrChange w:id="7526" w:author="Rodion" w:date="2019-12-09T02:09:00Z">
            <w:rPr/>
          </w:rPrChange>
        </w:rPr>
      </w:pPr>
      <w:r w:rsidRPr="00312974">
        <w:rPr>
          <w:rPrChange w:id="7527" w:author="Rodion" w:date="2019-12-09T02:09:00Z">
            <w:rPr/>
          </w:rPrChange>
        </w:rPr>
        <w:lastRenderedPageBreak/>
        <w:t>і</w:t>
      </w:r>
      <w:r w:rsidR="00DF1BF3" w:rsidRPr="00312974">
        <w:rPr>
          <w:rPrChange w:id="7528" w:author="Rodion" w:date="2019-12-09T02:09:00Z">
            <w:rPr/>
          </w:rPrChange>
        </w:rPr>
        <w:t xml:space="preserve">нтерфейс AHB, який можна використовувати для </w:t>
      </w:r>
      <w:r w:rsidR="00DD4F15" w:rsidRPr="00312974">
        <w:rPr>
          <w:rPrChange w:id="7529" w:author="Rodion" w:date="2019-12-09T02:09:00Z">
            <w:rPr/>
          </w:rPrChange>
        </w:rPr>
        <w:t>отримання</w:t>
      </w:r>
      <w:r w:rsidR="00DF1BF3" w:rsidRPr="00312974">
        <w:rPr>
          <w:rPrChange w:id="7530" w:author="Rodion" w:date="2019-12-09T02:09:00Z">
            <w:rPr/>
          </w:rPrChange>
        </w:rPr>
        <w:t xml:space="preserve"> даних з реєстру.</w:t>
      </w:r>
    </w:p>
    <w:p w14:paraId="6E71DBB7" w14:textId="204D5524" w:rsidR="00DF1BF3" w:rsidRPr="00312974" w:rsidRDefault="00B004E2" w:rsidP="00DF1BF3">
      <w:pPr>
        <w:rPr>
          <w:rPrChange w:id="7531" w:author="Rodion" w:date="2019-12-09T02:09:00Z">
            <w:rPr/>
          </w:rPrChange>
        </w:rPr>
      </w:pPr>
      <w:r w:rsidRPr="00312974">
        <w:rPr>
          <w:rPrChange w:id="7532" w:author="Rodion" w:date="2019-12-09T02:09:00Z">
            <w:rPr/>
          </w:rPrChange>
        </w:rPr>
        <w:t>Реалізація модулю, як системи на кристалі об’єднує пам’ять контролер</w:t>
      </w:r>
      <w:ins w:id="7533" w:author="Rodion Kharabet" w:date="2019-12-06T03:33:00Z">
        <w:r w:rsidR="00FB4837" w:rsidRPr="00312974">
          <w:rPr>
            <w:rPrChange w:id="7534" w:author="Rodion" w:date="2019-12-09T02:09:00Z">
              <w:rPr/>
            </w:rPrChange>
          </w:rPr>
          <w:t>а</w:t>
        </w:r>
      </w:ins>
      <w:del w:id="7535" w:author="Rodion Kharabet" w:date="2019-12-06T03:33:00Z">
        <w:r w:rsidRPr="00312974" w:rsidDel="00FB4837">
          <w:rPr>
            <w:rPrChange w:id="7536" w:author="Rodion" w:date="2019-12-09T02:09:00Z">
              <w:rPr/>
            </w:rPrChange>
          </w:rPr>
          <w:delText>у</w:delText>
        </w:r>
      </w:del>
      <w:r w:rsidRPr="00312974">
        <w:rPr>
          <w:rPrChange w:id="7537" w:author="Rodion" w:date="2019-12-09T02:09:00Z">
            <w:rPr/>
          </w:rPrChange>
        </w:rPr>
        <w:t xml:space="preserve"> та окремі блоки </w:t>
      </w:r>
      <w:r w:rsidR="00DD4F15" w:rsidRPr="00312974">
        <w:rPr>
          <w:rPrChange w:id="7538" w:author="Rodion" w:date="2019-12-09T02:09:00Z">
            <w:rPr/>
          </w:rPrChange>
        </w:rPr>
        <w:t>па</w:t>
      </w:r>
      <w:r w:rsidRPr="00312974">
        <w:rPr>
          <w:rPrChange w:id="7539" w:author="Rodion" w:date="2019-12-09T02:09:00Z">
            <w:rPr/>
          </w:rPrChange>
        </w:rPr>
        <w:t xml:space="preserve">м’яті, включаючи SRAM і ROM. Мікроконтролер може отримати доступ до цієї пам’яті, як вже було сказано, через інтерфейси </w:t>
      </w:r>
      <w:proofErr w:type="spellStart"/>
      <w:r w:rsidRPr="00312974">
        <w:rPr>
          <w:rPrChange w:id="7540" w:author="Rodion" w:date="2019-12-09T02:09:00Z">
            <w:rPr/>
          </w:rPrChange>
        </w:rPr>
        <w:t>iBus</w:t>
      </w:r>
      <w:proofErr w:type="spellEnd"/>
      <w:r w:rsidRPr="00312974">
        <w:rPr>
          <w:rPrChange w:id="7541" w:author="Rodion" w:date="2019-12-09T02:09:00Z">
            <w:rPr/>
          </w:rPrChange>
        </w:rPr>
        <w:t xml:space="preserve">, </w:t>
      </w:r>
      <w:proofErr w:type="spellStart"/>
      <w:r w:rsidRPr="00312974">
        <w:rPr>
          <w:rPrChange w:id="7542" w:author="Rodion" w:date="2019-12-09T02:09:00Z">
            <w:rPr/>
          </w:rPrChange>
        </w:rPr>
        <w:t>dBus</w:t>
      </w:r>
      <w:proofErr w:type="spellEnd"/>
      <w:r w:rsidRPr="00312974">
        <w:rPr>
          <w:rPrChange w:id="7543" w:author="Rodion" w:date="2019-12-09T02:09:00Z">
            <w:rPr/>
          </w:rPrChange>
        </w:rPr>
        <w:t xml:space="preserve"> та AHB.</w:t>
      </w:r>
      <w:r w:rsidR="00817712" w:rsidRPr="00312974">
        <w:rPr>
          <w:rPrChange w:id="7544" w:author="Rodion" w:date="2019-12-09T02:09:00Z">
            <w:rPr/>
          </w:rPrChange>
        </w:rPr>
        <w:t xml:space="preserve"> Для програмування модулю, розробнику доступно до 16 </w:t>
      </w:r>
      <w:proofErr w:type="spellStart"/>
      <w:r w:rsidR="00817712" w:rsidRPr="00312974">
        <w:rPr>
          <w:rPrChange w:id="7545" w:author="Rodion" w:date="2019-12-09T02:09:00Z">
            <w:rPr/>
          </w:rPrChange>
        </w:rPr>
        <w:t>Мб</w:t>
      </w:r>
      <w:proofErr w:type="spellEnd"/>
      <w:r w:rsidR="00817712" w:rsidRPr="00312974">
        <w:rPr>
          <w:rPrChange w:id="7546" w:author="Rodion" w:date="2019-12-09T02:09:00Z">
            <w:rPr/>
          </w:rPrChange>
        </w:rPr>
        <w:t xml:space="preserve"> флеш-пам’яті</w:t>
      </w:r>
      <w:r w:rsidR="006B27F3" w:rsidRPr="00312974">
        <w:rPr>
          <w:rPrChange w:id="7547" w:author="Rodion" w:date="2019-12-09T02:09:00Z">
            <w:rPr/>
          </w:rPrChange>
        </w:rPr>
        <w:t xml:space="preserve"> [61].</w:t>
      </w:r>
    </w:p>
    <w:p w14:paraId="3FB9569D" w14:textId="77F60160" w:rsidR="00C31E07" w:rsidRPr="00312974" w:rsidRDefault="00715640" w:rsidP="00DF1BF3">
      <w:pPr>
        <w:rPr>
          <w:rPrChange w:id="7548" w:author="Rodion" w:date="2019-12-09T02:09:00Z">
            <w:rPr/>
          </w:rPrChange>
        </w:rPr>
      </w:pPr>
      <w:r w:rsidRPr="00312974">
        <w:rPr>
          <w:rPrChange w:id="7549" w:author="Rodion" w:date="2019-12-09T02:09:00Z">
            <w:rPr/>
          </w:rPrChange>
        </w:rPr>
        <w:t xml:space="preserve">ESP8266, як і </w:t>
      </w:r>
      <w:proofErr w:type="spellStart"/>
      <w:r w:rsidRPr="00312974">
        <w:rPr>
          <w:rPrChange w:id="7550" w:author="Rodion" w:date="2019-12-09T02:09:00Z">
            <w:rPr/>
          </w:rPrChange>
        </w:rPr>
        <w:t>Arduino</w:t>
      </w:r>
      <w:proofErr w:type="spellEnd"/>
      <w:r w:rsidRPr="00312974">
        <w:rPr>
          <w:rPrChange w:id="7551" w:author="Rodion" w:date="2019-12-09T02:09:00Z">
            <w:rPr/>
          </w:rPrChange>
        </w:rPr>
        <w:t xml:space="preserve">, існує в багатьох реалізаціях. Кожна з них відрізняється </w:t>
      </w:r>
      <w:r w:rsidR="0046101E" w:rsidRPr="00312974">
        <w:rPr>
          <w:rPrChange w:id="7552" w:author="Rodion" w:date="2019-12-09T02:09:00Z">
            <w:rPr/>
          </w:rPrChange>
        </w:rPr>
        <w:t xml:space="preserve">типом антени, кількістю виведених </w:t>
      </w:r>
      <w:proofErr w:type="spellStart"/>
      <w:r w:rsidR="0046101E" w:rsidRPr="00312974">
        <w:rPr>
          <w:rPrChange w:id="7553" w:author="Rodion" w:date="2019-12-09T02:09:00Z">
            <w:rPr/>
          </w:rPrChange>
        </w:rPr>
        <w:t>пінів</w:t>
      </w:r>
      <w:proofErr w:type="spellEnd"/>
      <w:r w:rsidR="0046101E" w:rsidRPr="00312974">
        <w:rPr>
          <w:rPrChange w:id="7554" w:author="Rodion" w:date="2019-12-09T02:09:00Z">
            <w:rPr/>
          </w:rPrChange>
        </w:rPr>
        <w:t xml:space="preserve"> від мікроконтролера </w:t>
      </w:r>
      <w:r w:rsidR="00DD4F15" w:rsidRPr="00312974">
        <w:rPr>
          <w:rPrChange w:id="7555" w:author="Rodion" w:date="2019-12-09T02:09:00Z">
            <w:rPr/>
          </w:rPrChange>
        </w:rPr>
        <w:t>назовні</w:t>
      </w:r>
      <w:r w:rsidR="0046101E" w:rsidRPr="00312974">
        <w:rPr>
          <w:rPrChange w:id="7556" w:author="Rodion" w:date="2019-12-09T02:09:00Z">
            <w:rPr/>
          </w:rPrChange>
        </w:rPr>
        <w:t xml:space="preserve"> та кількістю флеш-пам’яті.</w:t>
      </w:r>
    </w:p>
    <w:p w14:paraId="7064678C" w14:textId="0FB5D254" w:rsidR="0046101E" w:rsidRPr="00312974" w:rsidRDefault="0046101E" w:rsidP="00DF1BF3">
      <w:pPr>
        <w:rPr>
          <w:rPrChange w:id="7557" w:author="Rodion" w:date="2019-12-09T02:09:00Z">
            <w:rPr/>
          </w:rPrChange>
        </w:rPr>
      </w:pPr>
      <w:r w:rsidRPr="00312974">
        <w:rPr>
          <w:rPrChange w:id="7558" w:author="Rodion" w:date="2019-12-09T02:09:00Z">
            <w:rPr/>
          </w:rPrChange>
        </w:rPr>
        <w:t xml:space="preserve">Для комунікації сканеру штрих-кодів та </w:t>
      </w:r>
      <w:proofErr w:type="spellStart"/>
      <w:r w:rsidRPr="00312974">
        <w:rPr>
          <w:rPrChange w:id="7559" w:author="Rodion" w:date="2019-12-09T02:09:00Z">
            <w:rPr/>
          </w:rPrChange>
        </w:rPr>
        <w:t>Wi-Fi</w:t>
      </w:r>
      <w:proofErr w:type="spellEnd"/>
      <w:r w:rsidRPr="00312974">
        <w:rPr>
          <w:rPrChange w:id="7560" w:author="Rodion" w:date="2019-12-09T02:09:00Z">
            <w:rPr/>
          </w:rPrChange>
        </w:rPr>
        <w:t xml:space="preserve"> модулю по UART інтерфейсу необхідно з’єднати піни RX та TX ESP8266 відповідно до TX та RX </w:t>
      </w:r>
      <w:proofErr w:type="spellStart"/>
      <w:r w:rsidRPr="00312974">
        <w:rPr>
          <w:rPrChange w:id="7561" w:author="Rodion" w:date="2019-12-09T02:09:00Z">
            <w:rPr/>
          </w:rPrChange>
        </w:rPr>
        <w:t>пінів</w:t>
      </w:r>
      <w:proofErr w:type="spellEnd"/>
      <w:r w:rsidRPr="00312974">
        <w:rPr>
          <w:rPrChange w:id="7562" w:author="Rodion" w:date="2019-12-09T02:09:00Z">
            <w:rPr/>
          </w:rPrChange>
        </w:rPr>
        <w:t xml:space="preserve"> E1005. </w:t>
      </w:r>
      <w:r w:rsidR="002E2FC9" w:rsidRPr="00312974">
        <w:rPr>
          <w:rPrChange w:id="7563" w:author="Rodion" w:date="2019-12-09T02:09:00Z">
            <w:rPr/>
          </w:rPrChange>
        </w:rPr>
        <w:t xml:space="preserve">Тепер декодований ідентифікатор буде надходити від сканеру штрих-коду до </w:t>
      </w:r>
      <w:proofErr w:type="spellStart"/>
      <w:r w:rsidR="002E2FC9" w:rsidRPr="00312974">
        <w:rPr>
          <w:rPrChange w:id="7564" w:author="Rodion" w:date="2019-12-09T02:09:00Z">
            <w:rPr/>
          </w:rPrChange>
        </w:rPr>
        <w:t>Wi-Fi</w:t>
      </w:r>
      <w:proofErr w:type="spellEnd"/>
      <w:r w:rsidR="002E2FC9" w:rsidRPr="00312974">
        <w:rPr>
          <w:rPrChange w:id="7565" w:author="Rodion" w:date="2019-12-09T02:09:00Z">
            <w:rPr/>
          </w:rPrChange>
        </w:rPr>
        <w:t xml:space="preserve"> модулю, де він має бути сформований в HTTP запит та </w:t>
      </w:r>
      <w:r w:rsidR="00DD4F15" w:rsidRPr="00312974">
        <w:rPr>
          <w:rPrChange w:id="7566" w:author="Rodion" w:date="2019-12-09T02:09:00Z">
            <w:rPr/>
          </w:rPrChange>
        </w:rPr>
        <w:t>відправлений</w:t>
      </w:r>
      <w:r w:rsidR="002E2FC9" w:rsidRPr="00312974">
        <w:rPr>
          <w:rPrChange w:id="7567" w:author="Rodion" w:date="2019-12-09T02:09:00Z">
            <w:rPr/>
          </w:rPrChange>
        </w:rPr>
        <w:t xml:space="preserve"> до API. </w:t>
      </w:r>
    </w:p>
    <w:p w14:paraId="21FA40EF" w14:textId="4BA578A1" w:rsidR="002E2FC9" w:rsidRPr="00312974" w:rsidRDefault="00DD4F15" w:rsidP="002E2FC9">
      <w:pPr>
        <w:rPr>
          <w:rPrChange w:id="7568" w:author="Rodion" w:date="2019-12-09T02:09:00Z">
            <w:rPr/>
          </w:rPrChange>
        </w:rPr>
      </w:pPr>
      <w:r w:rsidRPr="00312974">
        <w:rPr>
          <w:rPrChange w:id="7569" w:author="Rodion" w:date="2019-12-09T02:09:00Z">
            <w:rPr/>
          </w:rPrChange>
        </w:rPr>
        <w:t>Найпростіша</w:t>
      </w:r>
      <w:r w:rsidR="002E2FC9" w:rsidRPr="00312974">
        <w:rPr>
          <w:rPrChange w:id="7570" w:author="Rodion" w:date="2019-12-09T02:09:00Z">
            <w:rPr/>
          </w:rPrChange>
        </w:rPr>
        <w:t xml:space="preserve"> у використанні версія виконання модулю ESP8266 </w:t>
      </w:r>
      <w:r w:rsidRPr="00312974">
        <w:rPr>
          <w:rPrChange w:id="7571" w:author="Rodion" w:date="2019-12-09T02:09:00Z">
            <w:rPr/>
          </w:rPrChange>
        </w:rPr>
        <w:t>називається</w:t>
      </w:r>
      <w:r w:rsidR="002E2FC9" w:rsidRPr="00312974">
        <w:rPr>
          <w:rPrChange w:id="7572" w:author="Rodion" w:date="2019-12-09T02:09:00Z">
            <w:rPr/>
          </w:rPrChange>
        </w:rPr>
        <w:t xml:space="preserve"> ESP-01 та має всі необхідні піни для встановлення комунікації з модулем E1005. Зовнішній вигляд модулю ESP-01 представлено на </w:t>
      </w:r>
      <w:del w:id="7573" w:author="Rodion Kharabet" w:date="2019-12-06T02:44:00Z">
        <w:r w:rsidR="002E2FC9" w:rsidRPr="00312974" w:rsidDel="007F1A84">
          <w:rPr>
            <w:rPrChange w:id="7574" w:author="Rodion" w:date="2019-12-09T02:09:00Z">
              <w:rPr/>
            </w:rPrChange>
          </w:rPr>
          <w:delText xml:space="preserve">рисунку </w:delText>
        </w:r>
        <w:r w:rsidR="007B3343" w:rsidRPr="00312974" w:rsidDel="007F1A84">
          <w:rPr>
            <w:rPrChange w:id="7575" w:author="Rodion" w:date="2019-12-09T02:09:00Z">
              <w:rPr/>
            </w:rPrChange>
          </w:rPr>
          <w:delText>4.</w:delText>
        </w:r>
      </w:del>
      <w:ins w:id="7576" w:author="Rodion Kharabet" w:date="2019-12-06T02:44:00Z">
        <w:r w:rsidR="007F1A84" w:rsidRPr="00312974">
          <w:rPr>
            <w:rPrChange w:id="7577" w:author="Rodion" w:date="2019-12-09T02:09:00Z">
              <w:rPr/>
            </w:rPrChange>
          </w:rPr>
          <w:t>рисунку 3.</w:t>
        </w:r>
      </w:ins>
      <w:r w:rsidR="007B3343" w:rsidRPr="00312974">
        <w:rPr>
          <w:rPrChange w:id="7578" w:author="Rodion" w:date="2019-12-09T02:09:00Z">
            <w:rPr/>
          </w:rPrChange>
        </w:rPr>
        <w:t>14</w:t>
      </w:r>
      <w:r w:rsidR="002E2FC9" w:rsidRPr="00312974">
        <w:rPr>
          <w:rPrChange w:id="7579" w:author="Rodion" w:date="2019-12-09T02:09:00Z">
            <w:rPr/>
          </w:rPrChange>
        </w:rPr>
        <w:t>.</w:t>
      </w:r>
    </w:p>
    <w:p w14:paraId="1BE56BB3" w14:textId="4B61619B" w:rsidR="002E2FC9" w:rsidRPr="00312974" w:rsidRDefault="002E2FC9" w:rsidP="002E2FC9">
      <w:pPr>
        <w:rPr>
          <w:rPrChange w:id="7580" w:author="Rodion" w:date="2019-12-09T02:09:00Z">
            <w:rPr/>
          </w:rPrChange>
        </w:rPr>
      </w:pPr>
    </w:p>
    <w:p w14:paraId="71EA5E42" w14:textId="31E86866" w:rsidR="002E2FC9" w:rsidRPr="00030B2B" w:rsidRDefault="000972C0" w:rsidP="000972C0">
      <w:pPr>
        <w:jc w:val="center"/>
      </w:pPr>
      <w:r w:rsidRPr="00030B2B">
        <w:rPr>
          <w:noProof/>
        </w:rPr>
        <w:drawing>
          <wp:inline distT="0" distB="0" distL="0" distR="0" wp14:anchorId="6B13C15C" wp14:editId="1AB1F774">
            <wp:extent cx="3301340" cy="2991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2006" cy="3000975"/>
                    </a:xfrm>
                    <a:prstGeom prst="rect">
                      <a:avLst/>
                    </a:prstGeom>
                    <a:noFill/>
                    <a:ln>
                      <a:noFill/>
                    </a:ln>
                  </pic:spPr>
                </pic:pic>
              </a:graphicData>
            </a:graphic>
          </wp:inline>
        </w:drawing>
      </w:r>
    </w:p>
    <w:p w14:paraId="7033B4A6" w14:textId="3C1464D6" w:rsidR="002E2FC9" w:rsidRPr="00312974" w:rsidRDefault="000972C0" w:rsidP="000972C0">
      <w:pPr>
        <w:jc w:val="center"/>
        <w:rPr>
          <w:rPrChange w:id="7581" w:author="Rodion" w:date="2019-12-09T02:09:00Z">
            <w:rPr/>
          </w:rPrChange>
        </w:rPr>
      </w:pPr>
      <w:del w:id="7582" w:author="Rodion Kharabet" w:date="2019-12-06T02:45:00Z">
        <w:r w:rsidRPr="00312974" w:rsidDel="007F1A84">
          <w:rPr>
            <w:rPrChange w:id="7583" w:author="Rodion" w:date="2019-12-09T02:09:00Z">
              <w:rPr/>
            </w:rPrChange>
          </w:rPr>
          <w:delText>Рисунок</w:delText>
        </w:r>
        <w:r w:rsidR="007B3343" w:rsidRPr="00312974" w:rsidDel="007F1A84">
          <w:rPr>
            <w:rPrChange w:id="7584" w:author="Rodion" w:date="2019-12-09T02:09:00Z">
              <w:rPr/>
            </w:rPrChange>
          </w:rPr>
          <w:delText xml:space="preserve"> 4.</w:delText>
        </w:r>
      </w:del>
      <w:ins w:id="7585" w:author="Rodion Kharabet" w:date="2019-12-06T02:45:00Z">
        <w:r w:rsidR="007F1A84" w:rsidRPr="00312974">
          <w:rPr>
            <w:rPrChange w:id="7586" w:author="Rodion" w:date="2019-12-09T02:09:00Z">
              <w:rPr/>
            </w:rPrChange>
          </w:rPr>
          <w:t>Рисунок 3.</w:t>
        </w:r>
      </w:ins>
      <w:r w:rsidR="007B3343" w:rsidRPr="00312974">
        <w:rPr>
          <w:rPrChange w:id="7587" w:author="Rodion" w:date="2019-12-09T02:09:00Z">
            <w:rPr/>
          </w:rPrChange>
        </w:rPr>
        <w:t>14</w:t>
      </w:r>
      <w:r w:rsidRPr="00312974">
        <w:rPr>
          <w:rPrChange w:id="7588" w:author="Rodion" w:date="2019-12-09T02:09:00Z">
            <w:rPr/>
          </w:rPrChange>
        </w:rPr>
        <w:t xml:space="preserve"> – Зовнішній вигляд та піни модулю ESP-01 [</w:t>
      </w:r>
      <w:r w:rsidR="007B3343" w:rsidRPr="00312974">
        <w:rPr>
          <w:rPrChange w:id="7589" w:author="Rodion" w:date="2019-12-09T02:09:00Z">
            <w:rPr/>
          </w:rPrChange>
        </w:rPr>
        <w:t>62</w:t>
      </w:r>
      <w:r w:rsidRPr="00312974">
        <w:rPr>
          <w:rPrChange w:id="7590" w:author="Rodion" w:date="2019-12-09T02:09:00Z">
            <w:rPr/>
          </w:rPrChange>
        </w:rPr>
        <w:t>]</w:t>
      </w:r>
    </w:p>
    <w:p w14:paraId="0EFE06CC" w14:textId="2586F636" w:rsidR="00036393" w:rsidRPr="00312974" w:rsidRDefault="00036393">
      <w:pPr>
        <w:spacing w:after="160" w:line="259" w:lineRule="auto"/>
        <w:ind w:firstLine="0"/>
        <w:jc w:val="left"/>
        <w:rPr>
          <w:ins w:id="7591" w:author="Rodion" w:date="2019-12-09T02:00:00Z"/>
          <w:rPrChange w:id="7592" w:author="Rodion" w:date="2019-12-09T02:09:00Z">
            <w:rPr>
              <w:ins w:id="7593" w:author="Rodion" w:date="2019-12-09T02:00:00Z"/>
            </w:rPr>
          </w:rPrChange>
        </w:rPr>
      </w:pPr>
      <w:ins w:id="7594" w:author="Rodion" w:date="2019-12-09T02:00:00Z">
        <w:r w:rsidRPr="00312974">
          <w:rPr>
            <w:rPrChange w:id="7595" w:author="Rodion" w:date="2019-12-09T02:09:00Z">
              <w:rPr/>
            </w:rPrChange>
          </w:rPr>
          <w:br w:type="page"/>
        </w:r>
      </w:ins>
    </w:p>
    <w:p w14:paraId="45A02F89" w14:textId="77777777" w:rsidR="00A31AC1" w:rsidRPr="00312974" w:rsidDel="00036393" w:rsidRDefault="00A31AC1" w:rsidP="000972C0">
      <w:pPr>
        <w:jc w:val="center"/>
        <w:rPr>
          <w:del w:id="7596" w:author="Rodion" w:date="2019-12-09T02:00:00Z"/>
          <w:rPrChange w:id="7597" w:author="Rodion" w:date="2019-12-09T02:09:00Z">
            <w:rPr>
              <w:del w:id="7598" w:author="Rodion" w:date="2019-12-09T02:00:00Z"/>
            </w:rPr>
          </w:rPrChange>
        </w:rPr>
      </w:pPr>
    </w:p>
    <w:p w14:paraId="30A0CBAA" w14:textId="0EA557A4" w:rsidR="00A31AC1" w:rsidRPr="00312974" w:rsidRDefault="00182D51" w:rsidP="00A31AC1">
      <w:pPr>
        <w:rPr>
          <w:rPrChange w:id="7599" w:author="Rodion" w:date="2019-12-09T02:09:00Z">
            <w:rPr/>
          </w:rPrChange>
        </w:rPr>
      </w:pPr>
      <w:r w:rsidRPr="00312974">
        <w:rPr>
          <w:rPrChange w:id="7600" w:author="Rodion" w:date="2019-12-09T02:09:00Z">
            <w:rPr/>
          </w:rPrChange>
        </w:rPr>
        <w:t xml:space="preserve">Це виконання модулю ESP8266 наразі є одним за найпоширеніших та має деякі недоліки стосовно </w:t>
      </w:r>
      <w:r w:rsidR="00DD4F15" w:rsidRPr="00312974">
        <w:rPr>
          <w:rPrChange w:id="7601" w:author="Rodion" w:date="2019-12-09T02:09:00Z">
            <w:rPr/>
          </w:rPrChange>
        </w:rPr>
        <w:t>більш</w:t>
      </w:r>
      <w:r w:rsidRPr="00312974">
        <w:rPr>
          <w:rPrChange w:id="7602" w:author="Rodion" w:date="2019-12-09T02:09:00Z">
            <w:rPr/>
          </w:rPrChange>
        </w:rPr>
        <w:t xml:space="preserve"> повноцінних реалізацій, що використовуються в інших пристроях розроблюваного апаратного комплексу.</w:t>
      </w:r>
      <w:r w:rsidR="00A548F4" w:rsidRPr="00312974">
        <w:rPr>
          <w:rPrChange w:id="7603" w:author="Rodion" w:date="2019-12-09T02:09:00Z">
            <w:rPr/>
          </w:rPrChange>
        </w:rPr>
        <w:t xml:space="preserve"> Можна перелічити наступні конструктивні недоліки ESP-01:</w:t>
      </w:r>
    </w:p>
    <w:p w14:paraId="18C3BF11" w14:textId="4298C20D" w:rsidR="00A548F4" w:rsidRPr="00312974" w:rsidRDefault="007C1B5B" w:rsidP="00A548F4">
      <w:pPr>
        <w:pStyle w:val="ListParagraph"/>
        <w:rPr>
          <w:rPrChange w:id="7604" w:author="Rodion" w:date="2019-12-09T02:09:00Z">
            <w:rPr/>
          </w:rPrChange>
        </w:rPr>
      </w:pPr>
      <w:r w:rsidRPr="00312974">
        <w:rPr>
          <w:rPrChange w:id="7605" w:author="Rodion" w:date="2019-12-09T02:09:00Z">
            <w:rPr/>
          </w:rPrChange>
        </w:rPr>
        <w:t>н</w:t>
      </w:r>
      <w:r w:rsidR="00A548F4" w:rsidRPr="00312974">
        <w:rPr>
          <w:rPrChange w:id="7606" w:author="Rodion" w:date="2019-12-09T02:09:00Z">
            <w:rPr/>
          </w:rPrChange>
        </w:rPr>
        <w:t>а платі мод</w:t>
      </w:r>
      <w:r w:rsidR="00DD4F15" w:rsidRPr="00312974">
        <w:rPr>
          <w:rPrChange w:id="7607" w:author="Rodion" w:date="2019-12-09T02:09:00Z">
            <w:rPr/>
          </w:rPrChange>
        </w:rPr>
        <w:t>у</w:t>
      </w:r>
      <w:r w:rsidR="00A548F4" w:rsidRPr="00312974">
        <w:rPr>
          <w:rPrChange w:id="7608" w:author="Rodion" w:date="2019-12-09T02:09:00Z">
            <w:rPr/>
          </w:rPrChange>
        </w:rPr>
        <w:t xml:space="preserve">лю розведено всього 8 </w:t>
      </w:r>
      <w:proofErr w:type="spellStart"/>
      <w:r w:rsidR="00A548F4" w:rsidRPr="00312974">
        <w:rPr>
          <w:rPrChange w:id="7609" w:author="Rodion" w:date="2019-12-09T02:09:00Z">
            <w:rPr/>
          </w:rPrChange>
        </w:rPr>
        <w:t>пінів</w:t>
      </w:r>
      <w:proofErr w:type="spellEnd"/>
      <w:r w:rsidR="00A548F4" w:rsidRPr="00312974">
        <w:rPr>
          <w:rPrChange w:id="7610" w:author="Rodion" w:date="2019-12-09T02:09:00Z">
            <w:rPr/>
          </w:rPrChange>
        </w:rPr>
        <w:t xml:space="preserve"> </w:t>
      </w:r>
      <w:r w:rsidR="00DD4F15" w:rsidRPr="00312974">
        <w:rPr>
          <w:rPrChange w:id="7611" w:author="Rodion" w:date="2019-12-09T02:09:00Z">
            <w:rPr/>
          </w:rPrChange>
        </w:rPr>
        <w:t>на відміну</w:t>
      </w:r>
      <w:r w:rsidR="00A548F4" w:rsidRPr="00312974">
        <w:rPr>
          <w:rPrChange w:id="7612" w:author="Rodion" w:date="2019-12-09T02:09:00Z">
            <w:rPr/>
          </w:rPrChange>
        </w:rPr>
        <w:t xml:space="preserve"> від 22 в інших реалізаціях</w:t>
      </w:r>
      <w:r w:rsidRPr="00312974">
        <w:rPr>
          <w:rPrChange w:id="7613" w:author="Rodion" w:date="2019-12-09T02:09:00Z">
            <w:rPr/>
          </w:rPrChange>
        </w:rPr>
        <w:t>;</w:t>
      </w:r>
    </w:p>
    <w:p w14:paraId="75437D30" w14:textId="506B61EE" w:rsidR="00A548F4" w:rsidRPr="00312974" w:rsidRDefault="007C1B5B" w:rsidP="00A548F4">
      <w:pPr>
        <w:pStyle w:val="ListParagraph"/>
        <w:rPr>
          <w:rPrChange w:id="7614" w:author="Rodion" w:date="2019-12-09T02:09:00Z">
            <w:rPr/>
          </w:rPrChange>
        </w:rPr>
      </w:pPr>
      <w:r w:rsidRPr="00312974">
        <w:rPr>
          <w:rPrChange w:id="7615" w:author="Rodion" w:date="2019-12-09T02:09:00Z">
            <w:rPr/>
          </w:rPrChange>
        </w:rPr>
        <w:t>ч</w:t>
      </w:r>
      <w:r w:rsidR="00A548F4" w:rsidRPr="00312974">
        <w:rPr>
          <w:rPrChange w:id="7616" w:author="Rodion" w:date="2019-12-09T02:09:00Z">
            <w:rPr/>
          </w:rPrChange>
        </w:rPr>
        <w:t xml:space="preserve">ерез те що більшість </w:t>
      </w:r>
      <w:proofErr w:type="spellStart"/>
      <w:r w:rsidR="00A548F4" w:rsidRPr="00312974">
        <w:rPr>
          <w:rPrChange w:id="7617" w:author="Rodion" w:date="2019-12-09T02:09:00Z">
            <w:rPr/>
          </w:rPrChange>
        </w:rPr>
        <w:t>пінів</w:t>
      </w:r>
      <w:proofErr w:type="spellEnd"/>
      <w:r w:rsidR="00A548F4" w:rsidRPr="00312974">
        <w:rPr>
          <w:rPrChange w:id="7618" w:author="Rodion" w:date="2019-12-09T02:09:00Z">
            <w:rPr/>
          </w:rPrChange>
        </w:rPr>
        <w:t xml:space="preserve"> не виведені на плату, під час запуску модуля вони знаходяться у невизначеному стані, що може вплинути на стабільність роботи модулю під час старту роботи</w:t>
      </w:r>
      <w:r w:rsidRPr="00312974">
        <w:rPr>
          <w:rPrChange w:id="7619" w:author="Rodion" w:date="2019-12-09T02:09:00Z">
            <w:rPr/>
          </w:rPrChange>
        </w:rPr>
        <w:t>;</w:t>
      </w:r>
    </w:p>
    <w:p w14:paraId="52ED95D5" w14:textId="3E49AE17" w:rsidR="00A548F4" w:rsidRPr="00312974" w:rsidRDefault="007C1B5B" w:rsidP="00A548F4">
      <w:pPr>
        <w:pStyle w:val="ListParagraph"/>
        <w:rPr>
          <w:rPrChange w:id="7620" w:author="Rodion" w:date="2019-12-09T02:09:00Z">
            <w:rPr/>
          </w:rPrChange>
        </w:rPr>
      </w:pPr>
      <w:r w:rsidRPr="00312974">
        <w:rPr>
          <w:rPrChange w:id="7621" w:author="Rodion" w:date="2019-12-09T02:09:00Z">
            <w:rPr/>
          </w:rPrChange>
        </w:rPr>
        <w:t>н</w:t>
      </w:r>
      <w:r w:rsidR="00A548F4" w:rsidRPr="00312974">
        <w:rPr>
          <w:rPrChange w:id="7622" w:author="Rodion" w:date="2019-12-09T02:09:00Z">
            <w:rPr/>
          </w:rPrChange>
        </w:rPr>
        <w:t>е підтримує режиму «глибокого сну»</w:t>
      </w:r>
      <w:r w:rsidR="0066001B" w:rsidRPr="00312974">
        <w:rPr>
          <w:rPrChange w:id="7623" w:author="Rodion" w:date="2019-12-09T02:09:00Z">
            <w:rPr/>
          </w:rPrChange>
        </w:rPr>
        <w:t>.</w:t>
      </w:r>
    </w:p>
    <w:p w14:paraId="62D6DCF6" w14:textId="239FA411" w:rsidR="00207E34" w:rsidRPr="00312974" w:rsidRDefault="00166B45" w:rsidP="00166B45">
      <w:pPr>
        <w:rPr>
          <w:rPrChange w:id="7624" w:author="Rodion" w:date="2019-12-09T02:09:00Z">
            <w:rPr/>
          </w:rPrChange>
        </w:rPr>
      </w:pPr>
      <w:r w:rsidRPr="00312974">
        <w:rPr>
          <w:rPrChange w:id="7625" w:author="Rodion" w:date="2019-12-09T02:09:00Z">
            <w:rPr/>
          </w:rPrChange>
        </w:rPr>
        <w:t xml:space="preserve">Але всі </w:t>
      </w:r>
      <w:r w:rsidR="007D628E" w:rsidRPr="00312974">
        <w:rPr>
          <w:rPrChange w:id="7626" w:author="Rodion" w:date="2019-12-09T02:09:00Z">
            <w:rPr/>
          </w:rPrChange>
        </w:rPr>
        <w:t>недоліки, зазначені вище,</w:t>
      </w:r>
      <w:r w:rsidRPr="00312974">
        <w:rPr>
          <w:rPrChange w:id="7627" w:author="Rodion" w:date="2019-12-09T02:09:00Z">
            <w:rPr/>
          </w:rPrChange>
        </w:rPr>
        <w:t xml:space="preserve"> не є вкрай важливими в контексті звичайного прийому та передачі даних. </w:t>
      </w:r>
      <w:r w:rsidR="007D628E" w:rsidRPr="00312974">
        <w:rPr>
          <w:rPrChange w:id="7628" w:author="Rodion" w:date="2019-12-09T02:09:00Z">
            <w:rPr/>
          </w:rPrChange>
        </w:rPr>
        <w:t xml:space="preserve">Вони ніяк не впливають на обчислювальні здібності процесору, тож не впливають на хід виконання програми. </w:t>
      </w:r>
      <w:r w:rsidRPr="00312974">
        <w:rPr>
          <w:rPrChange w:id="7629" w:author="Rodion" w:date="2019-12-09T02:09:00Z">
            <w:rPr/>
          </w:rPrChange>
        </w:rPr>
        <w:t>Також слід зазначити що модуль має найменші розміри серед інших реалізацій ESP8266</w:t>
      </w:r>
      <w:r w:rsidR="001951DD" w:rsidRPr="00312974">
        <w:rPr>
          <w:rPrChange w:id="7630" w:author="Rodion" w:date="2019-12-09T02:09:00Z">
            <w:rPr/>
          </w:rPrChange>
        </w:rPr>
        <w:t xml:space="preserve"> (14.3 х 24.8 х 3 мм)</w:t>
      </w:r>
      <w:r w:rsidRPr="00312974">
        <w:rPr>
          <w:rPrChange w:id="7631" w:author="Rodion" w:date="2019-12-09T02:09:00Z">
            <w:rPr/>
          </w:rPrChange>
        </w:rPr>
        <w:t>, тож добре підходить до виконання поставлених задач</w:t>
      </w:r>
      <w:r w:rsidR="00FE6BF2" w:rsidRPr="00312974">
        <w:rPr>
          <w:rPrChange w:id="7632" w:author="Rodion" w:date="2019-12-09T02:09:00Z">
            <w:rPr/>
          </w:rPrChange>
        </w:rPr>
        <w:t xml:space="preserve"> [63]</w:t>
      </w:r>
      <w:r w:rsidR="007D628E" w:rsidRPr="00312974">
        <w:rPr>
          <w:rPrChange w:id="7633" w:author="Rodion" w:date="2019-12-09T02:09:00Z">
            <w:rPr/>
          </w:rPrChange>
        </w:rPr>
        <w:t>.</w:t>
      </w:r>
      <w:r w:rsidR="00C763EA" w:rsidRPr="00312974">
        <w:rPr>
          <w:rPrChange w:id="7634" w:author="Rodion" w:date="2019-12-09T02:09:00Z">
            <w:rPr/>
          </w:rPrChange>
        </w:rPr>
        <w:t xml:space="preserve"> У </w:t>
      </w:r>
      <w:del w:id="7635" w:author="Rodion Kharabet" w:date="2019-12-06T03:02:00Z">
        <w:r w:rsidR="00C763EA" w:rsidRPr="00312974" w:rsidDel="006B702B">
          <w:rPr>
            <w:rPrChange w:id="7636" w:author="Rodion" w:date="2019-12-09T02:09:00Z">
              <w:rPr/>
            </w:rPrChange>
          </w:rPr>
          <w:delText xml:space="preserve">таблиці </w:delText>
        </w:r>
        <w:r w:rsidR="007C1B5B" w:rsidRPr="00312974" w:rsidDel="006B702B">
          <w:rPr>
            <w:rPrChange w:id="7637" w:author="Rodion" w:date="2019-12-09T02:09:00Z">
              <w:rPr/>
            </w:rPrChange>
          </w:rPr>
          <w:delText>4.</w:delText>
        </w:r>
      </w:del>
      <w:ins w:id="7638" w:author="Rodion Kharabet" w:date="2019-12-06T03:02:00Z">
        <w:r w:rsidR="006B702B" w:rsidRPr="00312974">
          <w:rPr>
            <w:rPrChange w:id="7639" w:author="Rodion" w:date="2019-12-09T02:09:00Z">
              <w:rPr/>
            </w:rPrChange>
          </w:rPr>
          <w:t>таблиці 3.</w:t>
        </w:r>
      </w:ins>
      <w:r w:rsidR="007C1B5B" w:rsidRPr="00312974">
        <w:rPr>
          <w:rPrChange w:id="7640" w:author="Rodion" w:date="2019-12-09T02:09:00Z">
            <w:rPr/>
          </w:rPrChange>
        </w:rPr>
        <w:t>10</w:t>
      </w:r>
      <w:r w:rsidR="00C763EA" w:rsidRPr="00312974">
        <w:rPr>
          <w:rPrChange w:id="7641" w:author="Rodion" w:date="2019-12-09T02:09:00Z">
            <w:rPr/>
          </w:rPrChange>
        </w:rPr>
        <w:t xml:space="preserve"> наведено перелік всіх </w:t>
      </w:r>
      <w:proofErr w:type="spellStart"/>
      <w:r w:rsidR="00C763EA" w:rsidRPr="00312974">
        <w:rPr>
          <w:rPrChange w:id="7642" w:author="Rodion" w:date="2019-12-09T02:09:00Z">
            <w:rPr/>
          </w:rPrChange>
        </w:rPr>
        <w:t>пінів</w:t>
      </w:r>
      <w:proofErr w:type="spellEnd"/>
      <w:r w:rsidR="00C763EA" w:rsidRPr="00312974">
        <w:rPr>
          <w:rPrChange w:id="7643" w:author="Rodion" w:date="2019-12-09T02:09:00Z">
            <w:rPr/>
          </w:rPrChange>
        </w:rPr>
        <w:t xml:space="preserve"> модулю ESP-01.</w:t>
      </w:r>
    </w:p>
    <w:p w14:paraId="1A6204F3" w14:textId="2DED24B5" w:rsidR="00C763EA" w:rsidRPr="00312974" w:rsidRDefault="00C763EA" w:rsidP="00166B45">
      <w:pPr>
        <w:rPr>
          <w:rPrChange w:id="7644" w:author="Rodion" w:date="2019-12-09T02:09:00Z">
            <w:rPr/>
          </w:rPrChange>
        </w:rPr>
      </w:pPr>
    </w:p>
    <w:p w14:paraId="7DA6038D" w14:textId="134E79AF" w:rsidR="007C1B5B" w:rsidRPr="00030B2B" w:rsidRDefault="007C1B5B" w:rsidP="00166B45">
      <w:del w:id="7645" w:author="Rodion Kharabet" w:date="2019-12-06T03:02:00Z">
        <w:r w:rsidRPr="00312974" w:rsidDel="006B702B">
          <w:rPr>
            <w:rPrChange w:id="7646" w:author="Rodion" w:date="2019-12-09T02:09:00Z">
              <w:rPr/>
            </w:rPrChange>
          </w:rPr>
          <w:delText>Таблиця 4.</w:delText>
        </w:r>
      </w:del>
      <w:ins w:id="7647" w:author="Rodion Kharabet" w:date="2019-12-06T03:02:00Z">
        <w:r w:rsidR="006B702B" w:rsidRPr="00312974">
          <w:rPr>
            <w:rPrChange w:id="7648" w:author="Rodion" w:date="2019-12-09T02:09:00Z">
              <w:rPr/>
            </w:rPrChange>
          </w:rPr>
          <w:t>Таблиця 3.</w:t>
        </w:r>
      </w:ins>
      <w:r w:rsidRPr="00312974">
        <w:rPr>
          <w:rPrChange w:id="7649" w:author="Rodion" w:date="2019-12-09T02:09:00Z">
            <w:rPr/>
          </w:rPrChange>
        </w:rPr>
        <w:t>10</w:t>
      </w:r>
      <w:ins w:id="7650" w:author="Rodion Kharabet" w:date="2019-12-06T03:34:00Z">
        <w:r w:rsidR="00FB4837" w:rsidRPr="00312974">
          <w:rPr>
            <w:rPrChange w:id="7651" w:author="Rodion" w:date="2019-12-09T02:09:00Z">
              <w:rPr/>
            </w:rPrChange>
          </w:rPr>
          <w:t xml:space="preserve"> </w:t>
        </w:r>
        <w:r w:rsidR="00B70D56" w:rsidRPr="00312974">
          <w:rPr>
            <w:rPrChange w:id="7652" w:author="Rodion" w:date="2019-12-09T02:09:00Z">
              <w:rPr/>
            </w:rPrChange>
          </w:rPr>
          <w:t>–</w:t>
        </w:r>
        <w:r w:rsidR="00FB4837" w:rsidRPr="00312974">
          <w:rPr>
            <w:rPrChange w:id="7653" w:author="Rodion" w:date="2019-12-09T02:09:00Z">
              <w:rPr/>
            </w:rPrChange>
          </w:rPr>
          <w:t xml:space="preserve"> </w:t>
        </w:r>
        <w:r w:rsidR="00B70D56" w:rsidRPr="00312974">
          <w:rPr>
            <w:rPrChange w:id="7654" w:author="Rodion" w:date="2019-12-09T02:09:00Z">
              <w:rPr/>
            </w:rPrChange>
          </w:rPr>
          <w:t xml:space="preserve">Піни модулю </w:t>
        </w:r>
        <w:r w:rsidR="00B70D56" w:rsidRPr="00312974">
          <w:rPr>
            <w:rPrChange w:id="7655" w:author="Rodion" w:date="2019-12-09T02:09:00Z">
              <w:rPr>
                <w:lang w:val="en-US"/>
              </w:rPr>
            </w:rPrChange>
          </w:rPr>
          <w:t>ESP-01</w:t>
        </w:r>
      </w:ins>
    </w:p>
    <w:tbl>
      <w:tblPr>
        <w:tblStyle w:val="TableGrid"/>
        <w:tblW w:w="0" w:type="auto"/>
        <w:tblLook w:val="04A0" w:firstRow="1" w:lastRow="0" w:firstColumn="1" w:lastColumn="0" w:noHBand="0" w:noVBand="1"/>
      </w:tblPr>
      <w:tblGrid>
        <w:gridCol w:w="984"/>
        <w:gridCol w:w="2962"/>
        <w:gridCol w:w="6530"/>
      </w:tblGrid>
      <w:tr w:rsidR="00C763EA" w:rsidRPr="00312974" w14:paraId="4C3DD09F" w14:textId="77777777" w:rsidTr="005636FE">
        <w:tc>
          <w:tcPr>
            <w:tcW w:w="988" w:type="dxa"/>
          </w:tcPr>
          <w:p w14:paraId="5BEE1C0B" w14:textId="217CAE32" w:rsidR="00C763EA" w:rsidRPr="00312974" w:rsidRDefault="00C763EA" w:rsidP="00166B45">
            <w:pPr>
              <w:ind w:firstLine="0"/>
              <w:rPr>
                <w:rPrChange w:id="7656" w:author="Rodion" w:date="2019-12-09T02:09:00Z">
                  <w:rPr/>
                </w:rPrChange>
              </w:rPr>
            </w:pPr>
            <w:r w:rsidRPr="00312974">
              <w:rPr>
                <w:rPrChange w:id="7657" w:author="Rodion" w:date="2019-12-09T02:09:00Z">
                  <w:rPr/>
                </w:rPrChange>
              </w:rPr>
              <w:t>№</w:t>
            </w:r>
          </w:p>
        </w:tc>
        <w:tc>
          <w:tcPr>
            <w:tcW w:w="2976" w:type="dxa"/>
          </w:tcPr>
          <w:p w14:paraId="58B6B7AC" w14:textId="792DE456" w:rsidR="00C763EA" w:rsidRPr="00312974" w:rsidRDefault="00C763EA" w:rsidP="00166B45">
            <w:pPr>
              <w:ind w:firstLine="0"/>
              <w:rPr>
                <w:rPrChange w:id="7658" w:author="Rodion" w:date="2019-12-09T02:09:00Z">
                  <w:rPr/>
                </w:rPrChange>
              </w:rPr>
            </w:pPr>
            <w:r w:rsidRPr="00312974">
              <w:rPr>
                <w:rPrChange w:id="7659" w:author="Rodion" w:date="2019-12-09T02:09:00Z">
                  <w:rPr/>
                </w:rPrChange>
              </w:rPr>
              <w:t>Назва</w:t>
            </w:r>
          </w:p>
        </w:tc>
        <w:tc>
          <w:tcPr>
            <w:tcW w:w="6566" w:type="dxa"/>
          </w:tcPr>
          <w:p w14:paraId="74B12DFA" w14:textId="7A063335" w:rsidR="00C763EA" w:rsidRPr="00312974" w:rsidRDefault="00C763EA" w:rsidP="00166B45">
            <w:pPr>
              <w:ind w:firstLine="0"/>
              <w:rPr>
                <w:rPrChange w:id="7660" w:author="Rodion" w:date="2019-12-09T02:09:00Z">
                  <w:rPr/>
                </w:rPrChange>
              </w:rPr>
            </w:pPr>
            <w:r w:rsidRPr="00312974">
              <w:rPr>
                <w:rPrChange w:id="7661" w:author="Rodion" w:date="2019-12-09T02:09:00Z">
                  <w:rPr/>
                </w:rPrChange>
              </w:rPr>
              <w:t>Опис</w:t>
            </w:r>
          </w:p>
        </w:tc>
      </w:tr>
      <w:tr w:rsidR="00C763EA" w:rsidRPr="00312974" w14:paraId="00622475" w14:textId="77777777" w:rsidTr="005636FE">
        <w:tc>
          <w:tcPr>
            <w:tcW w:w="988" w:type="dxa"/>
          </w:tcPr>
          <w:p w14:paraId="33483AE0" w14:textId="5AE7796E" w:rsidR="00C763EA" w:rsidRPr="00312974" w:rsidRDefault="00C763EA" w:rsidP="00166B45">
            <w:pPr>
              <w:ind w:firstLine="0"/>
              <w:rPr>
                <w:rPrChange w:id="7662" w:author="Rodion" w:date="2019-12-09T02:09:00Z">
                  <w:rPr/>
                </w:rPrChange>
              </w:rPr>
            </w:pPr>
            <w:r w:rsidRPr="00312974">
              <w:rPr>
                <w:rPrChange w:id="7663" w:author="Rodion" w:date="2019-12-09T02:09:00Z">
                  <w:rPr/>
                </w:rPrChange>
              </w:rPr>
              <w:t>1</w:t>
            </w:r>
          </w:p>
        </w:tc>
        <w:tc>
          <w:tcPr>
            <w:tcW w:w="2976" w:type="dxa"/>
          </w:tcPr>
          <w:p w14:paraId="750774D2" w14:textId="409EDCC9" w:rsidR="00C763EA" w:rsidRPr="00312974" w:rsidRDefault="00C763EA" w:rsidP="00166B45">
            <w:pPr>
              <w:ind w:firstLine="0"/>
              <w:rPr>
                <w:rPrChange w:id="7664" w:author="Rodion" w:date="2019-12-09T02:09:00Z">
                  <w:rPr/>
                </w:rPrChange>
              </w:rPr>
            </w:pPr>
            <w:r w:rsidRPr="00312974">
              <w:rPr>
                <w:rPrChange w:id="7665" w:author="Rodion" w:date="2019-12-09T02:09:00Z">
                  <w:rPr/>
                </w:rPrChange>
              </w:rPr>
              <w:t>GND</w:t>
            </w:r>
          </w:p>
        </w:tc>
        <w:tc>
          <w:tcPr>
            <w:tcW w:w="6566" w:type="dxa"/>
          </w:tcPr>
          <w:p w14:paraId="3A198723" w14:textId="27F431C2" w:rsidR="00C763EA" w:rsidRPr="00312974" w:rsidRDefault="00DD4F15" w:rsidP="00166B45">
            <w:pPr>
              <w:ind w:firstLine="0"/>
              <w:rPr>
                <w:rPrChange w:id="7666" w:author="Rodion" w:date="2019-12-09T02:09:00Z">
                  <w:rPr/>
                </w:rPrChange>
              </w:rPr>
            </w:pPr>
            <w:r w:rsidRPr="00312974">
              <w:rPr>
                <w:rPrChange w:id="7667" w:author="Rodion" w:date="2019-12-09T02:09:00Z">
                  <w:rPr/>
                </w:rPrChange>
              </w:rPr>
              <w:t>Заземлення</w:t>
            </w:r>
          </w:p>
        </w:tc>
      </w:tr>
      <w:tr w:rsidR="00C763EA" w:rsidRPr="00312974" w14:paraId="0996587F" w14:textId="77777777" w:rsidTr="005636FE">
        <w:tc>
          <w:tcPr>
            <w:tcW w:w="988" w:type="dxa"/>
          </w:tcPr>
          <w:p w14:paraId="7A7946E3" w14:textId="7D2A507E" w:rsidR="00C763EA" w:rsidRPr="00312974" w:rsidRDefault="00C763EA" w:rsidP="00166B45">
            <w:pPr>
              <w:ind w:firstLine="0"/>
              <w:rPr>
                <w:rPrChange w:id="7668" w:author="Rodion" w:date="2019-12-09T02:09:00Z">
                  <w:rPr/>
                </w:rPrChange>
              </w:rPr>
            </w:pPr>
            <w:r w:rsidRPr="00312974">
              <w:rPr>
                <w:rPrChange w:id="7669" w:author="Rodion" w:date="2019-12-09T02:09:00Z">
                  <w:rPr/>
                </w:rPrChange>
              </w:rPr>
              <w:t>2</w:t>
            </w:r>
          </w:p>
        </w:tc>
        <w:tc>
          <w:tcPr>
            <w:tcW w:w="2976" w:type="dxa"/>
          </w:tcPr>
          <w:p w14:paraId="19A17E95" w14:textId="37369E2A" w:rsidR="00C763EA" w:rsidRPr="00312974" w:rsidRDefault="00C763EA" w:rsidP="00166B45">
            <w:pPr>
              <w:ind w:firstLine="0"/>
              <w:rPr>
                <w:rPrChange w:id="7670" w:author="Rodion" w:date="2019-12-09T02:09:00Z">
                  <w:rPr/>
                </w:rPrChange>
              </w:rPr>
            </w:pPr>
            <w:r w:rsidRPr="00312974">
              <w:rPr>
                <w:rPrChange w:id="7671" w:author="Rodion" w:date="2019-12-09T02:09:00Z">
                  <w:rPr/>
                </w:rPrChange>
              </w:rPr>
              <w:t>GPIO2</w:t>
            </w:r>
          </w:p>
        </w:tc>
        <w:tc>
          <w:tcPr>
            <w:tcW w:w="6566" w:type="dxa"/>
          </w:tcPr>
          <w:p w14:paraId="6381E761" w14:textId="533F350D" w:rsidR="00C763EA" w:rsidRPr="00312974" w:rsidRDefault="00C763EA" w:rsidP="00166B45">
            <w:pPr>
              <w:ind w:firstLine="0"/>
              <w:rPr>
                <w:rPrChange w:id="7672" w:author="Rodion" w:date="2019-12-09T02:09:00Z">
                  <w:rPr/>
                </w:rPrChange>
              </w:rPr>
            </w:pPr>
            <w:r w:rsidRPr="00312974">
              <w:rPr>
                <w:rPrChange w:id="7673" w:author="Rodion" w:date="2019-12-09T02:09:00Z">
                  <w:rPr/>
                </w:rPrChange>
              </w:rPr>
              <w:t xml:space="preserve">Цифровий </w:t>
            </w:r>
            <w:proofErr w:type="spellStart"/>
            <w:r w:rsidRPr="00312974">
              <w:rPr>
                <w:rPrChange w:id="7674" w:author="Rodion" w:date="2019-12-09T02:09:00Z">
                  <w:rPr/>
                </w:rPrChange>
              </w:rPr>
              <w:t>пін</w:t>
            </w:r>
            <w:proofErr w:type="spellEnd"/>
            <w:r w:rsidRPr="00312974">
              <w:rPr>
                <w:rPrChange w:id="7675" w:author="Rodion" w:date="2019-12-09T02:09:00Z">
                  <w:rPr/>
                </w:rPrChange>
              </w:rPr>
              <w:t xml:space="preserve"> вводу/виводу</w:t>
            </w:r>
          </w:p>
        </w:tc>
      </w:tr>
      <w:tr w:rsidR="00C763EA" w:rsidRPr="00312974" w14:paraId="33490951" w14:textId="77777777" w:rsidTr="005636FE">
        <w:tc>
          <w:tcPr>
            <w:tcW w:w="988" w:type="dxa"/>
          </w:tcPr>
          <w:p w14:paraId="67CDB4F6" w14:textId="5B5EE250" w:rsidR="00C763EA" w:rsidRPr="00312974" w:rsidRDefault="00C763EA" w:rsidP="00166B45">
            <w:pPr>
              <w:ind w:firstLine="0"/>
              <w:rPr>
                <w:rPrChange w:id="7676" w:author="Rodion" w:date="2019-12-09T02:09:00Z">
                  <w:rPr/>
                </w:rPrChange>
              </w:rPr>
            </w:pPr>
            <w:r w:rsidRPr="00312974">
              <w:rPr>
                <w:rPrChange w:id="7677" w:author="Rodion" w:date="2019-12-09T02:09:00Z">
                  <w:rPr/>
                </w:rPrChange>
              </w:rPr>
              <w:t>3</w:t>
            </w:r>
          </w:p>
        </w:tc>
        <w:tc>
          <w:tcPr>
            <w:tcW w:w="2976" w:type="dxa"/>
          </w:tcPr>
          <w:p w14:paraId="59A41D61" w14:textId="29252D64" w:rsidR="00C763EA" w:rsidRPr="00312974" w:rsidRDefault="00C763EA" w:rsidP="00166B45">
            <w:pPr>
              <w:ind w:firstLine="0"/>
              <w:rPr>
                <w:rPrChange w:id="7678" w:author="Rodion" w:date="2019-12-09T02:09:00Z">
                  <w:rPr/>
                </w:rPrChange>
              </w:rPr>
            </w:pPr>
            <w:r w:rsidRPr="00312974">
              <w:rPr>
                <w:rPrChange w:id="7679" w:author="Rodion" w:date="2019-12-09T02:09:00Z">
                  <w:rPr/>
                </w:rPrChange>
              </w:rPr>
              <w:t>GPIO0</w:t>
            </w:r>
          </w:p>
        </w:tc>
        <w:tc>
          <w:tcPr>
            <w:tcW w:w="6566" w:type="dxa"/>
          </w:tcPr>
          <w:p w14:paraId="0807EE2E" w14:textId="661082E1" w:rsidR="00C763EA" w:rsidRPr="00312974" w:rsidRDefault="00C763EA" w:rsidP="00166B45">
            <w:pPr>
              <w:ind w:firstLine="0"/>
              <w:rPr>
                <w:rPrChange w:id="7680" w:author="Rodion" w:date="2019-12-09T02:09:00Z">
                  <w:rPr/>
                </w:rPrChange>
              </w:rPr>
            </w:pPr>
            <w:r w:rsidRPr="00312974">
              <w:rPr>
                <w:rPrChange w:id="7681" w:author="Rodion" w:date="2019-12-09T02:09:00Z">
                  <w:rPr/>
                </w:rPrChange>
              </w:rPr>
              <w:t xml:space="preserve">Цифровий </w:t>
            </w:r>
            <w:proofErr w:type="spellStart"/>
            <w:r w:rsidRPr="00312974">
              <w:rPr>
                <w:rPrChange w:id="7682" w:author="Rodion" w:date="2019-12-09T02:09:00Z">
                  <w:rPr/>
                </w:rPrChange>
              </w:rPr>
              <w:t>пін</w:t>
            </w:r>
            <w:proofErr w:type="spellEnd"/>
            <w:r w:rsidRPr="00312974">
              <w:rPr>
                <w:rPrChange w:id="7683" w:author="Rodion" w:date="2019-12-09T02:09:00Z">
                  <w:rPr/>
                </w:rPrChange>
              </w:rPr>
              <w:t xml:space="preserve"> вводу/виводу</w:t>
            </w:r>
          </w:p>
        </w:tc>
      </w:tr>
      <w:tr w:rsidR="00C763EA" w:rsidRPr="00312974" w14:paraId="12D784E7" w14:textId="77777777" w:rsidTr="005636FE">
        <w:tc>
          <w:tcPr>
            <w:tcW w:w="988" w:type="dxa"/>
          </w:tcPr>
          <w:p w14:paraId="13F74185" w14:textId="621D10AB" w:rsidR="00C763EA" w:rsidRPr="00312974" w:rsidRDefault="00C763EA" w:rsidP="00166B45">
            <w:pPr>
              <w:ind w:firstLine="0"/>
              <w:rPr>
                <w:rPrChange w:id="7684" w:author="Rodion" w:date="2019-12-09T02:09:00Z">
                  <w:rPr/>
                </w:rPrChange>
              </w:rPr>
            </w:pPr>
            <w:r w:rsidRPr="00312974">
              <w:rPr>
                <w:rPrChange w:id="7685" w:author="Rodion" w:date="2019-12-09T02:09:00Z">
                  <w:rPr/>
                </w:rPrChange>
              </w:rPr>
              <w:t>4</w:t>
            </w:r>
          </w:p>
        </w:tc>
        <w:tc>
          <w:tcPr>
            <w:tcW w:w="2976" w:type="dxa"/>
          </w:tcPr>
          <w:p w14:paraId="0F993DAC" w14:textId="78BDC91D" w:rsidR="00C763EA" w:rsidRPr="00312974" w:rsidRDefault="00C763EA" w:rsidP="00166B45">
            <w:pPr>
              <w:ind w:firstLine="0"/>
              <w:rPr>
                <w:rPrChange w:id="7686" w:author="Rodion" w:date="2019-12-09T02:09:00Z">
                  <w:rPr/>
                </w:rPrChange>
              </w:rPr>
            </w:pPr>
            <w:r w:rsidRPr="00312974">
              <w:rPr>
                <w:rPrChange w:id="7687" w:author="Rodion" w:date="2019-12-09T02:09:00Z">
                  <w:rPr/>
                </w:rPrChange>
              </w:rPr>
              <w:t>RXD</w:t>
            </w:r>
          </w:p>
        </w:tc>
        <w:tc>
          <w:tcPr>
            <w:tcW w:w="6566" w:type="dxa"/>
          </w:tcPr>
          <w:p w14:paraId="04DFA55D" w14:textId="280B0218" w:rsidR="00C763EA" w:rsidRPr="00312974" w:rsidRDefault="00C763EA" w:rsidP="00166B45">
            <w:pPr>
              <w:ind w:firstLine="0"/>
              <w:rPr>
                <w:rPrChange w:id="7688" w:author="Rodion" w:date="2019-12-09T02:09:00Z">
                  <w:rPr/>
                </w:rPrChange>
              </w:rPr>
            </w:pPr>
            <w:r w:rsidRPr="00312974">
              <w:rPr>
                <w:rPrChange w:id="7689" w:author="Rodion" w:date="2019-12-09T02:09:00Z">
                  <w:rPr/>
                </w:rPrChange>
              </w:rPr>
              <w:t xml:space="preserve">Прийом даних з </w:t>
            </w:r>
            <w:r w:rsidR="00FF5E72" w:rsidRPr="00312974">
              <w:rPr>
                <w:rPrChange w:id="7690" w:author="Rodion" w:date="2019-12-09T02:09:00Z">
                  <w:rPr/>
                </w:rPrChange>
              </w:rPr>
              <w:t>і</w:t>
            </w:r>
            <w:r w:rsidRPr="00312974">
              <w:rPr>
                <w:rPrChange w:id="7691" w:author="Rodion" w:date="2019-12-09T02:09:00Z">
                  <w:rPr/>
                </w:rPrChange>
              </w:rPr>
              <w:t>нтерфейсу UART0</w:t>
            </w:r>
          </w:p>
        </w:tc>
      </w:tr>
      <w:tr w:rsidR="00C763EA" w:rsidRPr="00312974" w14:paraId="620ED7C0" w14:textId="77777777" w:rsidTr="005636FE">
        <w:tc>
          <w:tcPr>
            <w:tcW w:w="988" w:type="dxa"/>
          </w:tcPr>
          <w:p w14:paraId="71125A85" w14:textId="101568C2" w:rsidR="00C763EA" w:rsidRPr="00312974" w:rsidRDefault="00C763EA" w:rsidP="00166B45">
            <w:pPr>
              <w:ind w:firstLine="0"/>
              <w:rPr>
                <w:rPrChange w:id="7692" w:author="Rodion" w:date="2019-12-09T02:09:00Z">
                  <w:rPr/>
                </w:rPrChange>
              </w:rPr>
            </w:pPr>
            <w:r w:rsidRPr="00312974">
              <w:rPr>
                <w:rPrChange w:id="7693" w:author="Rodion" w:date="2019-12-09T02:09:00Z">
                  <w:rPr/>
                </w:rPrChange>
              </w:rPr>
              <w:t>5</w:t>
            </w:r>
          </w:p>
        </w:tc>
        <w:tc>
          <w:tcPr>
            <w:tcW w:w="2976" w:type="dxa"/>
          </w:tcPr>
          <w:p w14:paraId="6827A0E4" w14:textId="3E16C0B9" w:rsidR="00C763EA" w:rsidRPr="00312974" w:rsidRDefault="00C763EA" w:rsidP="00166B45">
            <w:pPr>
              <w:ind w:firstLine="0"/>
              <w:rPr>
                <w:rPrChange w:id="7694" w:author="Rodion" w:date="2019-12-09T02:09:00Z">
                  <w:rPr/>
                </w:rPrChange>
              </w:rPr>
            </w:pPr>
            <w:r w:rsidRPr="00312974">
              <w:rPr>
                <w:rPrChange w:id="7695" w:author="Rodion" w:date="2019-12-09T02:09:00Z">
                  <w:rPr/>
                </w:rPrChange>
              </w:rPr>
              <w:t>VCC</w:t>
            </w:r>
          </w:p>
        </w:tc>
        <w:tc>
          <w:tcPr>
            <w:tcW w:w="6566" w:type="dxa"/>
          </w:tcPr>
          <w:p w14:paraId="53543F57" w14:textId="3BDF92F1" w:rsidR="00C763EA" w:rsidRPr="00312974" w:rsidRDefault="00C763EA" w:rsidP="00166B45">
            <w:pPr>
              <w:ind w:firstLine="0"/>
              <w:rPr>
                <w:rPrChange w:id="7696" w:author="Rodion" w:date="2019-12-09T02:09:00Z">
                  <w:rPr/>
                </w:rPrChange>
              </w:rPr>
            </w:pPr>
            <w:r w:rsidRPr="00312974">
              <w:rPr>
                <w:rPrChange w:id="7697" w:author="Rodion" w:date="2019-12-09T02:09:00Z">
                  <w:rPr/>
                </w:rPrChange>
              </w:rPr>
              <w:t>Живлення 3.3 В</w:t>
            </w:r>
          </w:p>
        </w:tc>
      </w:tr>
      <w:tr w:rsidR="00C763EA" w:rsidRPr="00312974" w14:paraId="529E8601" w14:textId="77777777" w:rsidTr="005636FE">
        <w:tc>
          <w:tcPr>
            <w:tcW w:w="988" w:type="dxa"/>
          </w:tcPr>
          <w:p w14:paraId="6E77D736" w14:textId="20609EE3" w:rsidR="00C763EA" w:rsidRPr="00312974" w:rsidRDefault="00C763EA" w:rsidP="00166B45">
            <w:pPr>
              <w:ind w:firstLine="0"/>
              <w:rPr>
                <w:rPrChange w:id="7698" w:author="Rodion" w:date="2019-12-09T02:09:00Z">
                  <w:rPr/>
                </w:rPrChange>
              </w:rPr>
            </w:pPr>
            <w:r w:rsidRPr="00312974">
              <w:rPr>
                <w:rPrChange w:id="7699" w:author="Rodion" w:date="2019-12-09T02:09:00Z">
                  <w:rPr/>
                </w:rPrChange>
              </w:rPr>
              <w:t>6</w:t>
            </w:r>
          </w:p>
        </w:tc>
        <w:tc>
          <w:tcPr>
            <w:tcW w:w="2976" w:type="dxa"/>
          </w:tcPr>
          <w:p w14:paraId="06881321" w14:textId="4BE3D782" w:rsidR="00C763EA" w:rsidRPr="00312974" w:rsidRDefault="00C763EA" w:rsidP="00166B45">
            <w:pPr>
              <w:ind w:firstLine="0"/>
              <w:rPr>
                <w:rPrChange w:id="7700" w:author="Rodion" w:date="2019-12-09T02:09:00Z">
                  <w:rPr/>
                </w:rPrChange>
              </w:rPr>
            </w:pPr>
            <w:r w:rsidRPr="00312974">
              <w:rPr>
                <w:rPrChange w:id="7701" w:author="Rodion" w:date="2019-12-09T02:09:00Z">
                  <w:rPr/>
                </w:rPrChange>
              </w:rPr>
              <w:t>RST</w:t>
            </w:r>
          </w:p>
        </w:tc>
        <w:tc>
          <w:tcPr>
            <w:tcW w:w="6566" w:type="dxa"/>
          </w:tcPr>
          <w:p w14:paraId="2D528AAB" w14:textId="7CD3A371" w:rsidR="00C763EA" w:rsidRPr="00312974" w:rsidRDefault="00C763EA" w:rsidP="00166B45">
            <w:pPr>
              <w:ind w:firstLine="0"/>
              <w:rPr>
                <w:rPrChange w:id="7702" w:author="Rodion" w:date="2019-12-09T02:09:00Z">
                  <w:rPr/>
                </w:rPrChange>
              </w:rPr>
            </w:pPr>
            <w:r w:rsidRPr="00312974">
              <w:rPr>
                <w:rPrChange w:id="7703" w:author="Rodion" w:date="2019-12-09T02:09:00Z">
                  <w:rPr/>
                </w:rPrChange>
              </w:rPr>
              <w:t xml:space="preserve">Зовнішній </w:t>
            </w:r>
            <w:r w:rsidR="00C91726" w:rsidRPr="00312974">
              <w:rPr>
                <w:rPrChange w:id="7704" w:author="Rodion" w:date="2019-12-09T02:09:00Z">
                  <w:rPr/>
                </w:rPrChange>
              </w:rPr>
              <w:t>скидання</w:t>
            </w:r>
            <w:r w:rsidRPr="00312974">
              <w:rPr>
                <w:rPrChange w:id="7705" w:author="Rodion" w:date="2019-12-09T02:09:00Z">
                  <w:rPr/>
                </w:rPrChange>
              </w:rPr>
              <w:t xml:space="preserve"> налаштувань</w:t>
            </w:r>
          </w:p>
        </w:tc>
      </w:tr>
      <w:tr w:rsidR="00C763EA" w:rsidRPr="00312974" w14:paraId="583B1D6B" w14:textId="77777777" w:rsidTr="005636FE">
        <w:tc>
          <w:tcPr>
            <w:tcW w:w="988" w:type="dxa"/>
          </w:tcPr>
          <w:p w14:paraId="2687C3EF" w14:textId="35BC3E16" w:rsidR="00C763EA" w:rsidRPr="00312974" w:rsidRDefault="00C763EA" w:rsidP="00166B45">
            <w:pPr>
              <w:ind w:firstLine="0"/>
              <w:rPr>
                <w:rPrChange w:id="7706" w:author="Rodion" w:date="2019-12-09T02:09:00Z">
                  <w:rPr/>
                </w:rPrChange>
              </w:rPr>
            </w:pPr>
            <w:r w:rsidRPr="00312974">
              <w:rPr>
                <w:rPrChange w:id="7707" w:author="Rodion" w:date="2019-12-09T02:09:00Z">
                  <w:rPr/>
                </w:rPrChange>
              </w:rPr>
              <w:t>7</w:t>
            </w:r>
          </w:p>
        </w:tc>
        <w:tc>
          <w:tcPr>
            <w:tcW w:w="2976" w:type="dxa"/>
          </w:tcPr>
          <w:p w14:paraId="41746D0F" w14:textId="5A472B26" w:rsidR="00C763EA" w:rsidRPr="00312974" w:rsidRDefault="00C763EA" w:rsidP="00166B45">
            <w:pPr>
              <w:ind w:firstLine="0"/>
              <w:rPr>
                <w:rPrChange w:id="7708" w:author="Rodion" w:date="2019-12-09T02:09:00Z">
                  <w:rPr/>
                </w:rPrChange>
              </w:rPr>
            </w:pPr>
            <w:r w:rsidRPr="00312974">
              <w:rPr>
                <w:rPrChange w:id="7709" w:author="Rodion" w:date="2019-12-09T02:09:00Z">
                  <w:rPr/>
                </w:rPrChange>
              </w:rPr>
              <w:t>CH_PD</w:t>
            </w:r>
          </w:p>
        </w:tc>
        <w:tc>
          <w:tcPr>
            <w:tcW w:w="6566" w:type="dxa"/>
          </w:tcPr>
          <w:p w14:paraId="2A88ABFF" w14:textId="5F57A091" w:rsidR="00C763EA" w:rsidRPr="00312974" w:rsidRDefault="00C763EA" w:rsidP="00166B45">
            <w:pPr>
              <w:ind w:firstLine="0"/>
              <w:rPr>
                <w:rPrChange w:id="7710" w:author="Rodion" w:date="2019-12-09T02:09:00Z">
                  <w:rPr/>
                </w:rPrChange>
              </w:rPr>
            </w:pPr>
            <w:r w:rsidRPr="00312974">
              <w:rPr>
                <w:rPrChange w:id="7711" w:author="Rodion" w:date="2019-12-09T02:09:00Z">
                  <w:rPr/>
                </w:rPrChange>
              </w:rPr>
              <w:t>Активація чіпу</w:t>
            </w:r>
          </w:p>
        </w:tc>
      </w:tr>
      <w:tr w:rsidR="00C763EA" w:rsidRPr="00312974" w14:paraId="5795675F" w14:textId="77777777" w:rsidTr="005636FE">
        <w:tc>
          <w:tcPr>
            <w:tcW w:w="988" w:type="dxa"/>
          </w:tcPr>
          <w:p w14:paraId="6EE46C28" w14:textId="11A6A0BF" w:rsidR="00C763EA" w:rsidRPr="00312974" w:rsidRDefault="00C763EA" w:rsidP="00C763EA">
            <w:pPr>
              <w:ind w:firstLine="0"/>
              <w:rPr>
                <w:rPrChange w:id="7712" w:author="Rodion" w:date="2019-12-09T02:09:00Z">
                  <w:rPr/>
                </w:rPrChange>
              </w:rPr>
            </w:pPr>
            <w:r w:rsidRPr="00312974">
              <w:rPr>
                <w:rPrChange w:id="7713" w:author="Rodion" w:date="2019-12-09T02:09:00Z">
                  <w:rPr/>
                </w:rPrChange>
              </w:rPr>
              <w:t>8</w:t>
            </w:r>
          </w:p>
        </w:tc>
        <w:tc>
          <w:tcPr>
            <w:tcW w:w="2976" w:type="dxa"/>
          </w:tcPr>
          <w:p w14:paraId="4C163603" w14:textId="0B79A664" w:rsidR="00C763EA" w:rsidRPr="00312974" w:rsidRDefault="00C763EA" w:rsidP="00C763EA">
            <w:pPr>
              <w:ind w:firstLine="0"/>
              <w:rPr>
                <w:rPrChange w:id="7714" w:author="Rodion" w:date="2019-12-09T02:09:00Z">
                  <w:rPr/>
                </w:rPrChange>
              </w:rPr>
            </w:pPr>
            <w:r w:rsidRPr="00312974">
              <w:rPr>
                <w:rPrChange w:id="7715" w:author="Rodion" w:date="2019-12-09T02:09:00Z">
                  <w:rPr/>
                </w:rPrChange>
              </w:rPr>
              <w:t>TXD</w:t>
            </w:r>
          </w:p>
        </w:tc>
        <w:tc>
          <w:tcPr>
            <w:tcW w:w="6566" w:type="dxa"/>
          </w:tcPr>
          <w:p w14:paraId="0B22F81F" w14:textId="2A8B1B1A" w:rsidR="00C763EA" w:rsidRPr="00312974" w:rsidRDefault="00C763EA" w:rsidP="00C763EA">
            <w:pPr>
              <w:ind w:firstLine="0"/>
              <w:rPr>
                <w:rPrChange w:id="7716" w:author="Rodion" w:date="2019-12-09T02:09:00Z">
                  <w:rPr/>
                </w:rPrChange>
              </w:rPr>
            </w:pPr>
            <w:r w:rsidRPr="00312974">
              <w:rPr>
                <w:rPrChange w:id="7717" w:author="Rodion" w:date="2019-12-09T02:09:00Z">
                  <w:rPr/>
                </w:rPrChange>
              </w:rPr>
              <w:t xml:space="preserve">Передача даних з </w:t>
            </w:r>
            <w:r w:rsidR="00FF5E72" w:rsidRPr="00312974">
              <w:rPr>
                <w:rPrChange w:id="7718" w:author="Rodion" w:date="2019-12-09T02:09:00Z">
                  <w:rPr/>
                </w:rPrChange>
              </w:rPr>
              <w:t>і</w:t>
            </w:r>
            <w:r w:rsidRPr="00312974">
              <w:rPr>
                <w:rPrChange w:id="7719" w:author="Rodion" w:date="2019-12-09T02:09:00Z">
                  <w:rPr/>
                </w:rPrChange>
              </w:rPr>
              <w:t>нтерфейсу UART0</w:t>
            </w:r>
          </w:p>
        </w:tc>
      </w:tr>
    </w:tbl>
    <w:p w14:paraId="58FB8AF8" w14:textId="78C95B81" w:rsidR="00036393" w:rsidRPr="00312974" w:rsidRDefault="00036393" w:rsidP="00166B45">
      <w:pPr>
        <w:rPr>
          <w:ins w:id="7720" w:author="Rodion" w:date="2019-12-09T02:00:00Z"/>
          <w:rPrChange w:id="7721" w:author="Rodion" w:date="2019-12-09T02:09:00Z">
            <w:rPr>
              <w:ins w:id="7722" w:author="Rodion" w:date="2019-12-09T02:00:00Z"/>
            </w:rPr>
          </w:rPrChange>
        </w:rPr>
      </w:pPr>
    </w:p>
    <w:p w14:paraId="5FC8517B" w14:textId="77777777" w:rsidR="00036393" w:rsidRPr="00312974" w:rsidRDefault="00036393">
      <w:pPr>
        <w:spacing w:after="160" w:line="259" w:lineRule="auto"/>
        <w:ind w:firstLine="0"/>
        <w:jc w:val="left"/>
        <w:rPr>
          <w:ins w:id="7723" w:author="Rodion" w:date="2019-12-09T02:00:00Z"/>
          <w:rPrChange w:id="7724" w:author="Rodion" w:date="2019-12-09T02:09:00Z">
            <w:rPr>
              <w:ins w:id="7725" w:author="Rodion" w:date="2019-12-09T02:00:00Z"/>
            </w:rPr>
          </w:rPrChange>
        </w:rPr>
      </w:pPr>
      <w:ins w:id="7726" w:author="Rodion" w:date="2019-12-09T02:00:00Z">
        <w:r w:rsidRPr="00312974">
          <w:rPr>
            <w:rPrChange w:id="7727" w:author="Rodion" w:date="2019-12-09T02:09:00Z">
              <w:rPr/>
            </w:rPrChange>
          </w:rPr>
          <w:br w:type="page"/>
        </w:r>
      </w:ins>
    </w:p>
    <w:p w14:paraId="1691F74F" w14:textId="77777777" w:rsidR="00C763EA" w:rsidRPr="00312974" w:rsidDel="00036393" w:rsidRDefault="00C763EA" w:rsidP="00166B45">
      <w:pPr>
        <w:rPr>
          <w:del w:id="7728" w:author="Rodion" w:date="2019-12-09T02:00:00Z"/>
          <w:rPrChange w:id="7729" w:author="Rodion" w:date="2019-12-09T02:09:00Z">
            <w:rPr>
              <w:del w:id="7730" w:author="Rodion" w:date="2019-12-09T02:00:00Z"/>
            </w:rPr>
          </w:rPrChange>
        </w:rPr>
      </w:pPr>
    </w:p>
    <w:p w14:paraId="746AEE3F" w14:textId="2611884A" w:rsidR="00C763EA" w:rsidRPr="00312974" w:rsidRDefault="0044510C" w:rsidP="00166B45">
      <w:pPr>
        <w:rPr>
          <w:rPrChange w:id="7731" w:author="Rodion" w:date="2019-12-09T02:09:00Z">
            <w:rPr/>
          </w:rPrChange>
        </w:rPr>
      </w:pPr>
      <w:r w:rsidRPr="00312974">
        <w:rPr>
          <w:rPrChange w:id="7732" w:author="Rodion" w:date="2019-12-09T02:09:00Z">
            <w:rPr/>
          </w:rPrChange>
        </w:rPr>
        <w:t xml:space="preserve">У кожного розглянутого компонента пристрою є своя задача. Підібрані реалізації повністю відповідають поставленим вимогам. Поєднавши перелічені частини, було отримано сканер штрих-кодів, що спрацьовує тільки тоді, коли перед ним з'являється упаковка товару, що буде викинутий до сміттєвого кошика. Наступним кроком </w:t>
      </w:r>
      <w:proofErr w:type="spellStart"/>
      <w:r w:rsidRPr="00312974">
        <w:rPr>
          <w:rPrChange w:id="7733" w:author="Rodion" w:date="2019-12-09T02:09:00Z">
            <w:rPr/>
          </w:rPrChange>
        </w:rPr>
        <w:t>відсканований</w:t>
      </w:r>
      <w:proofErr w:type="spellEnd"/>
      <w:r w:rsidRPr="00312974">
        <w:rPr>
          <w:rPrChange w:id="7734" w:author="Rodion" w:date="2019-12-09T02:09:00Z">
            <w:rPr/>
          </w:rPrChange>
        </w:rPr>
        <w:t xml:space="preserve"> ідентифікатор буде відправлено до API через мережу Інтернет. Після чого сканер переходить в режим очікування, поки користувач не вирішить знову викинути якусь упаковку. Електричну схему пристрою зображено на </w:t>
      </w:r>
      <w:del w:id="7735" w:author="Rodion Kharabet" w:date="2019-12-06T02:44:00Z">
        <w:r w:rsidRPr="00312974" w:rsidDel="007F1A84">
          <w:rPr>
            <w:rPrChange w:id="7736" w:author="Rodion" w:date="2019-12-09T02:09:00Z">
              <w:rPr/>
            </w:rPrChange>
          </w:rPr>
          <w:delText xml:space="preserve">рисунку </w:delText>
        </w:r>
        <w:r w:rsidR="00597C36" w:rsidRPr="00312974" w:rsidDel="007F1A84">
          <w:rPr>
            <w:rPrChange w:id="7737" w:author="Rodion" w:date="2019-12-09T02:09:00Z">
              <w:rPr/>
            </w:rPrChange>
          </w:rPr>
          <w:delText>4.</w:delText>
        </w:r>
      </w:del>
      <w:ins w:id="7738" w:author="Rodion Kharabet" w:date="2019-12-06T02:44:00Z">
        <w:r w:rsidR="007F1A84" w:rsidRPr="00312974">
          <w:rPr>
            <w:rPrChange w:id="7739" w:author="Rodion" w:date="2019-12-09T02:09:00Z">
              <w:rPr/>
            </w:rPrChange>
          </w:rPr>
          <w:t>рисунку 3.</w:t>
        </w:r>
      </w:ins>
      <w:r w:rsidR="00597C36" w:rsidRPr="00312974">
        <w:rPr>
          <w:rPrChange w:id="7740" w:author="Rodion" w:date="2019-12-09T02:09:00Z">
            <w:rPr/>
          </w:rPrChange>
        </w:rPr>
        <w:t>15</w:t>
      </w:r>
    </w:p>
    <w:p w14:paraId="2793416D" w14:textId="5741CA90" w:rsidR="0044510C" w:rsidRPr="00312974" w:rsidRDefault="0044510C" w:rsidP="00166B45">
      <w:pPr>
        <w:rPr>
          <w:rPrChange w:id="7741" w:author="Rodion" w:date="2019-12-09T02:09:00Z">
            <w:rPr/>
          </w:rPrChange>
        </w:rPr>
      </w:pPr>
    </w:p>
    <w:p w14:paraId="1204D998" w14:textId="525CA519" w:rsidR="0044510C" w:rsidRPr="00030B2B" w:rsidRDefault="00CD1149" w:rsidP="00CD1149">
      <w:pPr>
        <w:pPrChange w:id="7742" w:author="Rodion" w:date="2019-12-09T01:57:00Z">
          <w:pPr>
            <w:jc w:val="center"/>
          </w:pPr>
        </w:pPrChange>
      </w:pPr>
      <w:ins w:id="7743" w:author="Rodion" w:date="2019-12-09T01:56:00Z">
        <w:r w:rsidRPr="00030B2B">
          <w:rPr>
            <w:noProof/>
          </w:rPr>
          <w:drawing>
            <wp:inline distT="0" distB="0" distL="0" distR="0" wp14:anchorId="18E79742" wp14:editId="67555C4C">
              <wp:extent cx="6112318" cy="3076575"/>
              <wp:effectExtent l="0" t="0" r="3175" b="0"/>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1b3bac1-cabb-464d-98ed-fc5be7c396fa.svg"/>
                      <pic:cNvPicPr/>
                    </pic:nvPicPr>
                    <pic:blipFill rotWithShape="1">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rcRect l="11957" t="8938" r="41114" b="55815"/>
                      <a:stretch/>
                    </pic:blipFill>
                    <pic:spPr bwMode="auto">
                      <a:xfrm>
                        <a:off x="0" y="0"/>
                        <a:ext cx="6118339" cy="3079606"/>
                      </a:xfrm>
                      <a:prstGeom prst="rect">
                        <a:avLst/>
                      </a:prstGeom>
                      <a:ln>
                        <a:noFill/>
                      </a:ln>
                      <a:extLst>
                        <a:ext uri="{53640926-AAD7-44D8-BBD7-CCE9431645EC}">
                          <a14:shadowObscured xmlns:a14="http://schemas.microsoft.com/office/drawing/2010/main"/>
                        </a:ext>
                      </a:extLst>
                    </pic:spPr>
                  </pic:pic>
                </a:graphicData>
              </a:graphic>
            </wp:inline>
          </w:drawing>
        </w:r>
      </w:ins>
      <w:del w:id="7744" w:author="Rodion" w:date="2019-12-09T01:57:00Z">
        <w:r w:rsidR="00597C36" w:rsidRPr="00312974" w:rsidDel="00CD1149">
          <w:rPr>
            <w:noProof/>
            <w:rPrChange w:id="7745" w:author="Rodion" w:date="2019-12-09T02:09:00Z">
              <w:rPr>
                <w:noProof/>
              </w:rPr>
            </w:rPrChange>
          </w:rPr>
          <w:drawing>
            <wp:inline distT="0" distB="0" distL="0" distR="0" wp14:anchorId="294B10D1" wp14:editId="473683C7">
              <wp:extent cx="4200524" cy="32408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0513" cy="3256249"/>
                      </a:xfrm>
                      <a:prstGeom prst="rect">
                        <a:avLst/>
                      </a:prstGeom>
                    </pic:spPr>
                  </pic:pic>
                </a:graphicData>
              </a:graphic>
            </wp:inline>
          </w:drawing>
        </w:r>
      </w:del>
    </w:p>
    <w:p w14:paraId="2789312C" w14:textId="6F64ACE1" w:rsidR="00597C36" w:rsidRPr="00030B2B" w:rsidRDefault="00597C36" w:rsidP="00597C36">
      <w:pPr>
        <w:jc w:val="center"/>
      </w:pPr>
      <w:del w:id="7746" w:author="Rodion Kharabet" w:date="2019-12-06T02:45:00Z">
        <w:r w:rsidRPr="00312974" w:rsidDel="007F1A84">
          <w:rPr>
            <w:rPrChange w:id="7747" w:author="Rodion" w:date="2019-12-09T02:09:00Z">
              <w:rPr/>
            </w:rPrChange>
          </w:rPr>
          <w:delText>Рисунок 4.</w:delText>
        </w:r>
      </w:del>
      <w:ins w:id="7748" w:author="Rodion Kharabet" w:date="2019-12-06T02:45:00Z">
        <w:r w:rsidR="007F1A84" w:rsidRPr="00312974">
          <w:rPr>
            <w:rPrChange w:id="7749" w:author="Rodion" w:date="2019-12-09T02:09:00Z">
              <w:rPr/>
            </w:rPrChange>
          </w:rPr>
          <w:t>Рисунок 3.</w:t>
        </w:r>
      </w:ins>
      <w:r w:rsidRPr="00312974">
        <w:rPr>
          <w:rPrChange w:id="7750" w:author="Rodion" w:date="2019-12-09T02:09:00Z">
            <w:rPr/>
          </w:rPrChange>
        </w:rPr>
        <w:t xml:space="preserve">15 – </w:t>
      </w:r>
      <w:proofErr w:type="spellStart"/>
      <w:ins w:id="7751" w:author="Rodion Kharabet" w:date="2019-12-06T03:35:00Z">
        <w:r w:rsidR="00B70D56" w:rsidRPr="00312974">
          <w:rPr>
            <w:rPrChange w:id="7752" w:author="Rodion" w:date="2019-12-09T02:09:00Z">
              <w:rPr>
                <w:lang w:val="en-US"/>
              </w:rPr>
            </w:rPrChange>
          </w:rPr>
          <w:t>C</w:t>
        </w:r>
      </w:ins>
      <w:del w:id="7753" w:author="Rodion Kharabet" w:date="2019-12-06T03:35:00Z">
        <w:r w:rsidRPr="00030B2B" w:rsidDel="00B70D56">
          <w:delText>с</w:delText>
        </w:r>
      </w:del>
      <w:r w:rsidRPr="00312974">
        <w:rPr>
          <w:rPrChange w:id="7754" w:author="Rodion" w:date="2019-12-09T02:09:00Z">
            <w:rPr/>
          </w:rPrChange>
        </w:rPr>
        <w:t>хема</w:t>
      </w:r>
      <w:proofErr w:type="spellEnd"/>
      <w:r w:rsidRPr="00312974">
        <w:rPr>
          <w:rPrChange w:id="7755" w:author="Rodion" w:date="2019-12-09T02:09:00Z">
            <w:rPr/>
          </w:rPrChange>
        </w:rPr>
        <w:t xml:space="preserve"> з’єднання </w:t>
      </w:r>
      <w:del w:id="7756" w:author="Rodion" w:date="2019-12-09T02:04:00Z">
        <w:r w:rsidRPr="00312974" w:rsidDel="00B14E05">
          <w:rPr>
            <w:rPrChange w:id="7757" w:author="Rodion" w:date="2019-12-09T02:09:00Z">
              <w:rPr/>
            </w:rPrChange>
          </w:rPr>
          <w:delText xml:space="preserve">ESP8266 </w:delText>
        </w:r>
      </w:del>
      <w:ins w:id="7758" w:author="Rodion" w:date="2019-12-09T02:04:00Z">
        <w:r w:rsidR="00B14E05" w:rsidRPr="00312974">
          <w:rPr>
            <w:rPrChange w:id="7759" w:author="Rodion" w:date="2019-12-09T02:09:00Z">
              <w:rPr>
                <w:lang w:val="en-US"/>
              </w:rPr>
            </w:rPrChange>
          </w:rPr>
          <w:t>E10</w:t>
        </w:r>
      </w:ins>
      <w:ins w:id="7760" w:author="Rodion" w:date="2019-12-09T02:05:00Z">
        <w:r w:rsidR="00B14E05" w:rsidRPr="00312974">
          <w:rPr>
            <w:rPrChange w:id="7761" w:author="Rodion" w:date="2019-12-09T02:09:00Z">
              <w:rPr>
                <w:lang w:val="en-US"/>
              </w:rPr>
            </w:rPrChange>
          </w:rPr>
          <w:t>05</w:t>
        </w:r>
      </w:ins>
      <w:ins w:id="7762" w:author="Rodion" w:date="2019-12-09T02:04:00Z">
        <w:r w:rsidR="00B14E05" w:rsidRPr="00030B2B">
          <w:t xml:space="preserve"> </w:t>
        </w:r>
      </w:ins>
      <w:r w:rsidRPr="00312974">
        <w:rPr>
          <w:rPrChange w:id="7763" w:author="Rodion" w:date="2019-12-09T02:09:00Z">
            <w:rPr/>
          </w:rPrChange>
        </w:rPr>
        <w:t>та ESP-</w:t>
      </w:r>
      <w:del w:id="7764" w:author="Rodion" w:date="2019-12-09T01:58:00Z">
        <w:r w:rsidRPr="00312974" w:rsidDel="00036393">
          <w:rPr>
            <w:rPrChange w:id="7765" w:author="Rodion" w:date="2019-12-09T02:09:00Z">
              <w:rPr/>
            </w:rPrChange>
          </w:rPr>
          <w:delText xml:space="preserve">01 </w:delText>
        </w:r>
        <w:r w:rsidRPr="00312974" w:rsidDel="00036393">
          <w:rPr>
            <w:highlight w:val="yellow"/>
            <w:rPrChange w:id="7766" w:author="Rodion" w:date="2019-12-09T02:09:00Z">
              <w:rPr/>
            </w:rPrChange>
          </w:rPr>
          <w:delText>(</w:delText>
        </w:r>
        <w:r w:rsidRPr="00312974" w:rsidDel="00036393">
          <w:rPr>
            <w:i/>
            <w:iCs/>
            <w:highlight w:val="yellow"/>
            <w:rPrChange w:id="7767" w:author="Rodion" w:date="2019-12-09T02:09:00Z">
              <w:rPr>
                <w:i/>
                <w:iCs/>
              </w:rPr>
            </w:rPrChange>
          </w:rPr>
          <w:delText>переделать на более красивую</w:delText>
        </w:r>
        <w:r w:rsidRPr="00312974" w:rsidDel="00036393">
          <w:rPr>
            <w:highlight w:val="yellow"/>
            <w:rPrChange w:id="7768" w:author="Rodion" w:date="2019-12-09T02:09:00Z">
              <w:rPr/>
            </w:rPrChange>
          </w:rPr>
          <w:delText>)</w:delText>
        </w:r>
      </w:del>
      <w:ins w:id="7769" w:author="Rodion" w:date="2019-12-09T01:58:00Z">
        <w:r w:rsidR="00036393" w:rsidRPr="00312974">
          <w:rPr>
            <w:rPrChange w:id="7770" w:author="Rodion" w:date="2019-12-09T02:09:00Z">
              <w:rPr>
                <w:lang w:val="ru-RU"/>
              </w:rPr>
            </w:rPrChange>
          </w:rPr>
          <w:t>01</w:t>
        </w:r>
      </w:ins>
    </w:p>
    <w:p w14:paraId="6009E4B8" w14:textId="0530DCB4" w:rsidR="0044510C" w:rsidRPr="00312974" w:rsidRDefault="0044510C" w:rsidP="00166B45">
      <w:pPr>
        <w:rPr>
          <w:rPrChange w:id="7771" w:author="Rodion" w:date="2019-12-09T02:09:00Z">
            <w:rPr/>
          </w:rPrChange>
        </w:rPr>
      </w:pPr>
    </w:p>
    <w:p w14:paraId="498BF008" w14:textId="3E65E45C" w:rsidR="0044510C" w:rsidRPr="00312974" w:rsidRDefault="0044510C" w:rsidP="00166B45">
      <w:pPr>
        <w:rPr>
          <w:rPrChange w:id="7772" w:author="Rodion" w:date="2019-12-09T02:09:00Z">
            <w:rPr/>
          </w:rPrChange>
        </w:rPr>
      </w:pPr>
      <w:r w:rsidRPr="00312974">
        <w:rPr>
          <w:rPrChange w:id="7773" w:author="Rodion" w:date="2019-12-09T02:09:00Z">
            <w:rPr/>
          </w:rPrChange>
        </w:rPr>
        <w:t>Як видно зі схеми, коже</w:t>
      </w:r>
      <w:r w:rsidR="001F04E0" w:rsidRPr="00312974">
        <w:rPr>
          <w:rPrChange w:id="7774" w:author="Rodion" w:date="2019-12-09T02:09:00Z">
            <w:rPr/>
          </w:rPrChange>
        </w:rPr>
        <w:t xml:space="preserve">н цифровий </w:t>
      </w:r>
      <w:proofErr w:type="spellStart"/>
      <w:r w:rsidR="001F04E0" w:rsidRPr="00312974">
        <w:rPr>
          <w:rPrChange w:id="7775" w:author="Rodion" w:date="2019-12-09T02:09:00Z">
            <w:rPr/>
          </w:rPrChange>
        </w:rPr>
        <w:t>пін</w:t>
      </w:r>
      <w:proofErr w:type="spellEnd"/>
      <w:r w:rsidR="001F04E0" w:rsidRPr="00312974">
        <w:rPr>
          <w:rPrChange w:id="7776" w:author="Rodion" w:date="2019-12-09T02:09:00Z">
            <w:rPr/>
          </w:rPrChange>
        </w:rPr>
        <w:t xml:space="preserve"> ESP-01 підключений до живлення через резистор. Це робиться для того, щоб під час ініціалізації модулю, на цих </w:t>
      </w:r>
      <w:proofErr w:type="spellStart"/>
      <w:r w:rsidR="001F04E0" w:rsidRPr="00312974">
        <w:rPr>
          <w:rPrChange w:id="7777" w:author="Rodion" w:date="2019-12-09T02:09:00Z">
            <w:rPr/>
          </w:rPrChange>
        </w:rPr>
        <w:t>пінах</w:t>
      </w:r>
      <w:proofErr w:type="spellEnd"/>
      <w:r w:rsidR="001F04E0" w:rsidRPr="00312974">
        <w:rPr>
          <w:rPrChange w:id="7778" w:author="Rodion" w:date="2019-12-09T02:09:00Z">
            <w:rPr/>
          </w:rPrChange>
        </w:rPr>
        <w:t xml:space="preserve"> був чітко визначений сигнал високого рівня.</w:t>
      </w:r>
      <w:r w:rsidR="00C2341E" w:rsidRPr="00312974">
        <w:rPr>
          <w:rPrChange w:id="7779" w:author="Rodion" w:date="2019-12-09T02:09:00Z">
            <w:rPr/>
          </w:rPrChange>
        </w:rPr>
        <w:t xml:space="preserve"> В </w:t>
      </w:r>
      <w:r w:rsidR="00482C82" w:rsidRPr="00312974">
        <w:rPr>
          <w:rPrChange w:id="7780" w:author="Rodion" w:date="2019-12-09T02:09:00Z">
            <w:rPr/>
          </w:rPrChange>
        </w:rPr>
        <w:t>іншому</w:t>
      </w:r>
      <w:r w:rsidR="00C2341E" w:rsidRPr="00312974">
        <w:rPr>
          <w:rPrChange w:id="7781" w:author="Rodion" w:date="2019-12-09T02:09:00Z">
            <w:rPr/>
          </w:rPrChange>
        </w:rPr>
        <w:t xml:space="preserve"> випадку сканер може </w:t>
      </w:r>
      <w:r w:rsidR="00482C82" w:rsidRPr="00312974">
        <w:rPr>
          <w:rPrChange w:id="7782" w:author="Rodion" w:date="2019-12-09T02:09:00Z">
            <w:rPr/>
          </w:rPrChange>
        </w:rPr>
        <w:t xml:space="preserve">працювати </w:t>
      </w:r>
      <w:proofErr w:type="spellStart"/>
      <w:r w:rsidR="00482C82" w:rsidRPr="00312974">
        <w:rPr>
          <w:rPrChange w:id="7783" w:author="Rodion" w:date="2019-12-09T02:09:00Z">
            <w:rPr/>
          </w:rPrChange>
        </w:rPr>
        <w:t>непередбачувано</w:t>
      </w:r>
      <w:proofErr w:type="spellEnd"/>
      <w:r w:rsidR="00482C82" w:rsidRPr="00312974">
        <w:rPr>
          <w:rPrChange w:id="7784" w:author="Rodion" w:date="2019-12-09T02:09:00Z">
            <w:rPr/>
          </w:rPrChange>
        </w:rPr>
        <w:t xml:space="preserve">. Наприклад, він може </w:t>
      </w:r>
      <w:r w:rsidR="00C2341E" w:rsidRPr="00312974">
        <w:rPr>
          <w:rPrChange w:id="7785" w:author="Rodion" w:date="2019-12-09T02:09:00Z">
            <w:rPr/>
          </w:rPrChange>
        </w:rPr>
        <w:t xml:space="preserve">бути запущений в режимі прошивки, оскільки </w:t>
      </w:r>
      <w:proofErr w:type="spellStart"/>
      <w:r w:rsidR="00C2341E" w:rsidRPr="00312974">
        <w:rPr>
          <w:rPrChange w:id="7786" w:author="Rodion" w:date="2019-12-09T02:09:00Z">
            <w:rPr/>
          </w:rPrChange>
        </w:rPr>
        <w:t>пін</w:t>
      </w:r>
      <w:proofErr w:type="spellEnd"/>
      <w:r w:rsidR="00C2341E" w:rsidRPr="00312974">
        <w:rPr>
          <w:rPrChange w:id="7787" w:author="Rodion" w:date="2019-12-09T02:09:00Z">
            <w:rPr/>
          </w:rPrChange>
        </w:rPr>
        <w:t xml:space="preserve"> GPIO0 </w:t>
      </w:r>
      <w:r w:rsidR="00482C82" w:rsidRPr="00312974">
        <w:rPr>
          <w:rPrChange w:id="7788" w:author="Rodion" w:date="2019-12-09T02:09:00Z">
            <w:rPr/>
          </w:rPrChange>
        </w:rPr>
        <w:t xml:space="preserve">не мав визначеного високого </w:t>
      </w:r>
      <w:r w:rsidR="00C2341E" w:rsidRPr="00312974">
        <w:rPr>
          <w:rPrChange w:id="7789" w:author="Rodion" w:date="2019-12-09T02:09:00Z">
            <w:rPr/>
          </w:rPrChange>
        </w:rPr>
        <w:t>рі</w:t>
      </w:r>
      <w:r w:rsidR="00685D1A" w:rsidRPr="00312974">
        <w:rPr>
          <w:rPrChange w:id="7790" w:author="Rodion" w:date="2019-12-09T02:09:00Z">
            <w:rPr/>
          </w:rPrChange>
        </w:rPr>
        <w:t>в</w:t>
      </w:r>
      <w:r w:rsidR="00C2341E" w:rsidRPr="00312974">
        <w:rPr>
          <w:rPrChange w:id="7791" w:author="Rodion" w:date="2019-12-09T02:09:00Z">
            <w:rPr/>
          </w:rPrChange>
        </w:rPr>
        <w:t>н</w:t>
      </w:r>
      <w:r w:rsidR="00482C82" w:rsidRPr="00312974">
        <w:rPr>
          <w:rPrChange w:id="7792" w:author="Rodion" w:date="2019-12-09T02:09:00Z">
            <w:rPr/>
          </w:rPrChange>
        </w:rPr>
        <w:t>я</w:t>
      </w:r>
      <w:r w:rsidR="00C2341E" w:rsidRPr="00312974">
        <w:rPr>
          <w:rPrChange w:id="7793" w:author="Rodion" w:date="2019-12-09T02:09:00Z">
            <w:rPr/>
          </w:rPrChange>
        </w:rPr>
        <w:t xml:space="preserve"> сигналу на вході.</w:t>
      </w:r>
      <w:r w:rsidR="0029095A" w:rsidRPr="00312974">
        <w:rPr>
          <w:rPrChange w:id="7794" w:author="Rodion" w:date="2019-12-09T02:09:00Z">
            <w:rPr/>
          </w:rPrChange>
        </w:rPr>
        <w:t xml:space="preserve"> У </w:t>
      </w:r>
      <w:del w:id="7795" w:author="Rodion Kharabet" w:date="2019-12-06T03:02:00Z">
        <w:r w:rsidR="0029095A" w:rsidRPr="00312974" w:rsidDel="006B702B">
          <w:rPr>
            <w:rPrChange w:id="7796" w:author="Rodion" w:date="2019-12-09T02:09:00Z">
              <w:rPr/>
            </w:rPrChange>
          </w:rPr>
          <w:delText xml:space="preserve">таблиці </w:delText>
        </w:r>
        <w:r w:rsidR="004366A6" w:rsidRPr="00312974" w:rsidDel="006B702B">
          <w:rPr>
            <w:rPrChange w:id="7797" w:author="Rodion" w:date="2019-12-09T02:09:00Z">
              <w:rPr/>
            </w:rPrChange>
          </w:rPr>
          <w:delText>4.</w:delText>
        </w:r>
      </w:del>
      <w:ins w:id="7798" w:author="Rodion Kharabet" w:date="2019-12-06T03:02:00Z">
        <w:r w:rsidR="006B702B" w:rsidRPr="00312974">
          <w:rPr>
            <w:rPrChange w:id="7799" w:author="Rodion" w:date="2019-12-09T02:09:00Z">
              <w:rPr/>
            </w:rPrChange>
          </w:rPr>
          <w:t>таблиці 3.</w:t>
        </w:r>
      </w:ins>
      <w:r w:rsidR="004366A6" w:rsidRPr="00312974">
        <w:rPr>
          <w:rPrChange w:id="7800" w:author="Rodion" w:date="2019-12-09T02:09:00Z">
            <w:rPr/>
          </w:rPrChange>
        </w:rPr>
        <w:t>11</w:t>
      </w:r>
      <w:r w:rsidR="0029095A" w:rsidRPr="00312974">
        <w:rPr>
          <w:rPrChange w:id="7801" w:author="Rodion" w:date="2019-12-09T02:09:00Z">
            <w:rPr/>
          </w:rPrChange>
        </w:rPr>
        <w:t xml:space="preserve"> зображено відповідність </w:t>
      </w:r>
      <w:r w:rsidR="00685D1A" w:rsidRPr="00312974">
        <w:rPr>
          <w:rPrChange w:id="7802" w:author="Rodion" w:date="2019-12-09T02:09:00Z">
            <w:rPr/>
          </w:rPrChange>
        </w:rPr>
        <w:t xml:space="preserve">режимів, у яких буде запущений </w:t>
      </w:r>
      <w:r w:rsidR="0029095A" w:rsidRPr="00312974">
        <w:rPr>
          <w:rPrChange w:id="7803" w:author="Rodion" w:date="2019-12-09T02:09:00Z">
            <w:rPr/>
          </w:rPrChange>
        </w:rPr>
        <w:t>модул</w:t>
      </w:r>
      <w:r w:rsidR="00685D1A" w:rsidRPr="00312974">
        <w:rPr>
          <w:rPrChange w:id="7804" w:author="Rodion" w:date="2019-12-09T02:09:00Z">
            <w:rPr/>
          </w:rPrChange>
        </w:rPr>
        <w:t>ь,</w:t>
      </w:r>
      <w:r w:rsidR="0029095A" w:rsidRPr="00312974">
        <w:rPr>
          <w:rPrChange w:id="7805" w:author="Rodion" w:date="2019-12-09T02:09:00Z">
            <w:rPr/>
          </w:rPrChange>
        </w:rPr>
        <w:t xml:space="preserve"> від рівня сигналу на визначени</w:t>
      </w:r>
      <w:r w:rsidR="00685D1A" w:rsidRPr="00312974">
        <w:rPr>
          <w:rPrChange w:id="7806" w:author="Rodion" w:date="2019-12-09T02:09:00Z">
            <w:rPr/>
          </w:rPrChange>
        </w:rPr>
        <w:t>х</w:t>
      </w:r>
      <w:r w:rsidR="0029095A" w:rsidRPr="00312974">
        <w:rPr>
          <w:rPrChange w:id="7807" w:author="Rodion" w:date="2019-12-09T02:09:00Z">
            <w:rPr/>
          </w:rPrChange>
        </w:rPr>
        <w:t xml:space="preserve"> </w:t>
      </w:r>
      <w:proofErr w:type="spellStart"/>
      <w:r w:rsidR="0029095A" w:rsidRPr="00312974">
        <w:rPr>
          <w:rPrChange w:id="7808" w:author="Rodion" w:date="2019-12-09T02:09:00Z">
            <w:rPr/>
          </w:rPrChange>
        </w:rPr>
        <w:t>пінах</w:t>
      </w:r>
      <w:proofErr w:type="spellEnd"/>
      <w:r w:rsidR="00685D1A" w:rsidRPr="00312974">
        <w:rPr>
          <w:rPrChange w:id="7809" w:author="Rodion" w:date="2019-12-09T02:09:00Z">
            <w:rPr/>
          </w:rPrChange>
        </w:rPr>
        <w:t xml:space="preserve">. </w:t>
      </w:r>
    </w:p>
    <w:p w14:paraId="6A67E962" w14:textId="050CCC5B" w:rsidR="00036393" w:rsidRPr="00312974" w:rsidRDefault="00036393">
      <w:pPr>
        <w:spacing w:after="160" w:line="259" w:lineRule="auto"/>
        <w:ind w:firstLine="0"/>
        <w:jc w:val="left"/>
        <w:rPr>
          <w:ins w:id="7810" w:author="Rodion" w:date="2019-12-09T02:00:00Z"/>
          <w:rPrChange w:id="7811" w:author="Rodion" w:date="2019-12-09T02:09:00Z">
            <w:rPr>
              <w:ins w:id="7812" w:author="Rodion" w:date="2019-12-09T02:00:00Z"/>
            </w:rPr>
          </w:rPrChange>
        </w:rPr>
      </w:pPr>
      <w:ins w:id="7813" w:author="Rodion" w:date="2019-12-09T02:00:00Z">
        <w:r w:rsidRPr="00312974">
          <w:rPr>
            <w:rPrChange w:id="7814" w:author="Rodion" w:date="2019-12-09T02:09:00Z">
              <w:rPr/>
            </w:rPrChange>
          </w:rPr>
          <w:br w:type="page"/>
        </w:r>
      </w:ins>
    </w:p>
    <w:p w14:paraId="5708644C" w14:textId="77FC9C03" w:rsidR="00685D1A" w:rsidRPr="00312974" w:rsidDel="00036393" w:rsidRDefault="00685D1A" w:rsidP="00166B45">
      <w:pPr>
        <w:rPr>
          <w:del w:id="7815" w:author="Rodion" w:date="2019-12-09T02:00:00Z"/>
          <w:rPrChange w:id="7816" w:author="Rodion" w:date="2019-12-09T02:09:00Z">
            <w:rPr>
              <w:del w:id="7817" w:author="Rodion" w:date="2019-12-09T02:00:00Z"/>
            </w:rPr>
          </w:rPrChange>
        </w:rPr>
      </w:pPr>
    </w:p>
    <w:p w14:paraId="2CE13901" w14:textId="4174A596" w:rsidR="004366A6" w:rsidRPr="00312974" w:rsidRDefault="004366A6" w:rsidP="00166B45">
      <w:pPr>
        <w:rPr>
          <w:rPrChange w:id="7818" w:author="Rodion" w:date="2019-12-09T02:09:00Z">
            <w:rPr/>
          </w:rPrChange>
        </w:rPr>
      </w:pPr>
      <w:del w:id="7819" w:author="Rodion Kharabet" w:date="2019-12-06T03:02:00Z">
        <w:r w:rsidRPr="00312974" w:rsidDel="006B702B">
          <w:rPr>
            <w:rPrChange w:id="7820" w:author="Rodion" w:date="2019-12-09T02:09:00Z">
              <w:rPr/>
            </w:rPrChange>
          </w:rPr>
          <w:delText>Таблиця 4.</w:delText>
        </w:r>
      </w:del>
      <w:ins w:id="7821" w:author="Rodion Kharabet" w:date="2019-12-06T03:02:00Z">
        <w:r w:rsidR="006B702B" w:rsidRPr="00312974">
          <w:rPr>
            <w:rPrChange w:id="7822" w:author="Rodion" w:date="2019-12-09T02:09:00Z">
              <w:rPr/>
            </w:rPrChange>
          </w:rPr>
          <w:t>Таблиця 3.</w:t>
        </w:r>
      </w:ins>
      <w:r w:rsidRPr="00312974">
        <w:rPr>
          <w:rPrChange w:id="7823" w:author="Rodion" w:date="2019-12-09T02:09:00Z">
            <w:rPr/>
          </w:rPrChange>
        </w:rPr>
        <w:t>11</w:t>
      </w:r>
    </w:p>
    <w:tbl>
      <w:tblPr>
        <w:tblStyle w:val="TableGrid"/>
        <w:tblW w:w="0" w:type="auto"/>
        <w:tblLook w:val="04A0" w:firstRow="1" w:lastRow="0" w:firstColumn="1" w:lastColumn="0" w:noHBand="0" w:noVBand="1"/>
      </w:tblPr>
      <w:tblGrid>
        <w:gridCol w:w="3518"/>
        <w:gridCol w:w="2398"/>
        <w:gridCol w:w="2258"/>
        <w:gridCol w:w="2302"/>
      </w:tblGrid>
      <w:tr w:rsidR="00685D1A" w:rsidRPr="00312974" w14:paraId="49DE7442" w14:textId="77777777" w:rsidTr="00685D1A">
        <w:tc>
          <w:tcPr>
            <w:tcW w:w="3539" w:type="dxa"/>
          </w:tcPr>
          <w:p w14:paraId="2E0D9A7F" w14:textId="7EC2C185" w:rsidR="00685D1A" w:rsidRPr="00312974" w:rsidRDefault="00685D1A" w:rsidP="00166B45">
            <w:pPr>
              <w:ind w:firstLine="0"/>
              <w:rPr>
                <w:rPrChange w:id="7824" w:author="Rodion" w:date="2019-12-09T02:09:00Z">
                  <w:rPr/>
                </w:rPrChange>
              </w:rPr>
            </w:pPr>
            <w:r w:rsidRPr="00312974">
              <w:rPr>
                <w:rPrChange w:id="7825" w:author="Rodion" w:date="2019-12-09T02:09:00Z">
                  <w:rPr/>
                </w:rPrChange>
              </w:rPr>
              <w:t>Режим</w:t>
            </w:r>
          </w:p>
        </w:tc>
        <w:tc>
          <w:tcPr>
            <w:tcW w:w="2410" w:type="dxa"/>
          </w:tcPr>
          <w:p w14:paraId="5AECB82D" w14:textId="2F1D68C6" w:rsidR="00685D1A" w:rsidRPr="00312974" w:rsidRDefault="00685D1A" w:rsidP="00166B45">
            <w:pPr>
              <w:ind w:firstLine="0"/>
              <w:rPr>
                <w:rPrChange w:id="7826" w:author="Rodion" w:date="2019-12-09T02:09:00Z">
                  <w:rPr/>
                </w:rPrChange>
              </w:rPr>
            </w:pPr>
            <w:r w:rsidRPr="00312974">
              <w:rPr>
                <w:rPrChange w:id="7827" w:author="Rodion" w:date="2019-12-09T02:09:00Z">
                  <w:rPr/>
                </w:rPrChange>
              </w:rPr>
              <w:t>GPIO15</w:t>
            </w:r>
          </w:p>
        </w:tc>
        <w:tc>
          <w:tcPr>
            <w:tcW w:w="2268" w:type="dxa"/>
          </w:tcPr>
          <w:p w14:paraId="46627F79" w14:textId="147AE460" w:rsidR="00685D1A" w:rsidRPr="00312974" w:rsidRDefault="00685D1A" w:rsidP="00166B45">
            <w:pPr>
              <w:ind w:firstLine="0"/>
              <w:rPr>
                <w:rPrChange w:id="7828" w:author="Rodion" w:date="2019-12-09T02:09:00Z">
                  <w:rPr/>
                </w:rPrChange>
              </w:rPr>
            </w:pPr>
            <w:r w:rsidRPr="00312974">
              <w:rPr>
                <w:rPrChange w:id="7829" w:author="Rodion" w:date="2019-12-09T02:09:00Z">
                  <w:rPr/>
                </w:rPrChange>
              </w:rPr>
              <w:t>GPIO0</w:t>
            </w:r>
          </w:p>
        </w:tc>
        <w:tc>
          <w:tcPr>
            <w:tcW w:w="2313" w:type="dxa"/>
          </w:tcPr>
          <w:p w14:paraId="4BC118BA" w14:textId="07DE1D3A" w:rsidR="00685D1A" w:rsidRPr="00312974" w:rsidRDefault="00685D1A" w:rsidP="00166B45">
            <w:pPr>
              <w:ind w:firstLine="0"/>
              <w:rPr>
                <w:rPrChange w:id="7830" w:author="Rodion" w:date="2019-12-09T02:09:00Z">
                  <w:rPr/>
                </w:rPrChange>
              </w:rPr>
            </w:pPr>
            <w:r w:rsidRPr="00312974">
              <w:rPr>
                <w:rPrChange w:id="7831" w:author="Rodion" w:date="2019-12-09T02:09:00Z">
                  <w:rPr/>
                </w:rPrChange>
              </w:rPr>
              <w:t>GPIO2</w:t>
            </w:r>
          </w:p>
        </w:tc>
      </w:tr>
      <w:tr w:rsidR="00685D1A" w:rsidRPr="00312974" w14:paraId="076667B3" w14:textId="77777777" w:rsidTr="00685D1A">
        <w:tc>
          <w:tcPr>
            <w:tcW w:w="3539" w:type="dxa"/>
          </w:tcPr>
          <w:p w14:paraId="761ED5E6" w14:textId="2EAB80E7" w:rsidR="00685D1A" w:rsidRPr="00312974" w:rsidRDefault="00685D1A" w:rsidP="00685D1A">
            <w:pPr>
              <w:tabs>
                <w:tab w:val="center" w:pos="1208"/>
              </w:tabs>
              <w:ind w:firstLine="0"/>
              <w:rPr>
                <w:rPrChange w:id="7832" w:author="Rodion" w:date="2019-12-09T02:09:00Z">
                  <w:rPr/>
                </w:rPrChange>
              </w:rPr>
            </w:pPr>
            <w:r w:rsidRPr="00312974">
              <w:rPr>
                <w:rPrChange w:id="7833" w:author="Rodion" w:date="2019-12-09T02:09:00Z">
                  <w:rPr/>
                </w:rPrChange>
              </w:rPr>
              <w:t>Прошивки</w:t>
            </w:r>
          </w:p>
        </w:tc>
        <w:tc>
          <w:tcPr>
            <w:tcW w:w="2410" w:type="dxa"/>
          </w:tcPr>
          <w:p w14:paraId="1800D52A" w14:textId="31931D98" w:rsidR="00685D1A" w:rsidRPr="00312974" w:rsidRDefault="00685D1A" w:rsidP="00166B45">
            <w:pPr>
              <w:ind w:firstLine="0"/>
              <w:rPr>
                <w:rPrChange w:id="7834" w:author="Rodion" w:date="2019-12-09T02:09:00Z">
                  <w:rPr/>
                </w:rPrChange>
              </w:rPr>
            </w:pPr>
            <w:r w:rsidRPr="00312974">
              <w:rPr>
                <w:rPrChange w:id="7835" w:author="Rodion" w:date="2019-12-09T02:09:00Z">
                  <w:rPr/>
                </w:rPrChange>
              </w:rPr>
              <w:t>Низький</w:t>
            </w:r>
          </w:p>
        </w:tc>
        <w:tc>
          <w:tcPr>
            <w:tcW w:w="2268" w:type="dxa"/>
          </w:tcPr>
          <w:p w14:paraId="72FE626E" w14:textId="0A850F50" w:rsidR="00685D1A" w:rsidRPr="00312974" w:rsidRDefault="00685D1A" w:rsidP="00166B45">
            <w:pPr>
              <w:ind w:firstLine="0"/>
              <w:rPr>
                <w:rPrChange w:id="7836" w:author="Rodion" w:date="2019-12-09T02:09:00Z">
                  <w:rPr/>
                </w:rPrChange>
              </w:rPr>
            </w:pPr>
            <w:r w:rsidRPr="00312974">
              <w:rPr>
                <w:rPrChange w:id="7837" w:author="Rodion" w:date="2019-12-09T02:09:00Z">
                  <w:rPr/>
                </w:rPrChange>
              </w:rPr>
              <w:t>Низький</w:t>
            </w:r>
          </w:p>
        </w:tc>
        <w:tc>
          <w:tcPr>
            <w:tcW w:w="2313" w:type="dxa"/>
          </w:tcPr>
          <w:p w14:paraId="2412FC51" w14:textId="3B90D289" w:rsidR="00685D1A" w:rsidRPr="00312974" w:rsidRDefault="00685D1A" w:rsidP="00166B45">
            <w:pPr>
              <w:ind w:firstLine="0"/>
              <w:rPr>
                <w:rPrChange w:id="7838" w:author="Rodion" w:date="2019-12-09T02:09:00Z">
                  <w:rPr/>
                </w:rPrChange>
              </w:rPr>
            </w:pPr>
            <w:r w:rsidRPr="00312974">
              <w:rPr>
                <w:rPrChange w:id="7839" w:author="Rodion" w:date="2019-12-09T02:09:00Z">
                  <w:rPr/>
                </w:rPrChange>
              </w:rPr>
              <w:t>Високий</w:t>
            </w:r>
          </w:p>
        </w:tc>
      </w:tr>
      <w:tr w:rsidR="00685D1A" w:rsidRPr="00312974" w14:paraId="4FA04CC3" w14:textId="77777777" w:rsidTr="00685D1A">
        <w:tc>
          <w:tcPr>
            <w:tcW w:w="3539" w:type="dxa"/>
          </w:tcPr>
          <w:p w14:paraId="7EA5014F" w14:textId="3B10E8F0" w:rsidR="00685D1A" w:rsidRPr="00312974" w:rsidRDefault="00685D1A" w:rsidP="00166B45">
            <w:pPr>
              <w:ind w:firstLine="0"/>
              <w:rPr>
                <w:rPrChange w:id="7840" w:author="Rodion" w:date="2019-12-09T02:09:00Z">
                  <w:rPr/>
                </w:rPrChange>
              </w:rPr>
            </w:pPr>
            <w:r w:rsidRPr="00312974">
              <w:rPr>
                <w:rPrChange w:id="7841" w:author="Rodion" w:date="2019-12-09T02:09:00Z">
                  <w:rPr/>
                </w:rPrChange>
              </w:rPr>
              <w:t>Запуск з флеш-пам'яті</w:t>
            </w:r>
          </w:p>
        </w:tc>
        <w:tc>
          <w:tcPr>
            <w:tcW w:w="2410" w:type="dxa"/>
          </w:tcPr>
          <w:p w14:paraId="1B303840" w14:textId="309A7EAB" w:rsidR="00685D1A" w:rsidRPr="00312974" w:rsidRDefault="00685D1A" w:rsidP="00166B45">
            <w:pPr>
              <w:ind w:firstLine="0"/>
              <w:rPr>
                <w:rPrChange w:id="7842" w:author="Rodion" w:date="2019-12-09T02:09:00Z">
                  <w:rPr/>
                </w:rPrChange>
              </w:rPr>
            </w:pPr>
            <w:r w:rsidRPr="00312974">
              <w:rPr>
                <w:rPrChange w:id="7843" w:author="Rodion" w:date="2019-12-09T02:09:00Z">
                  <w:rPr/>
                </w:rPrChange>
              </w:rPr>
              <w:t>Низький</w:t>
            </w:r>
          </w:p>
        </w:tc>
        <w:tc>
          <w:tcPr>
            <w:tcW w:w="2268" w:type="dxa"/>
          </w:tcPr>
          <w:p w14:paraId="23EAAF2A" w14:textId="0110D45A" w:rsidR="00685D1A" w:rsidRPr="00312974" w:rsidRDefault="00685D1A" w:rsidP="00166B45">
            <w:pPr>
              <w:ind w:firstLine="0"/>
              <w:rPr>
                <w:rPrChange w:id="7844" w:author="Rodion" w:date="2019-12-09T02:09:00Z">
                  <w:rPr/>
                </w:rPrChange>
              </w:rPr>
            </w:pPr>
            <w:r w:rsidRPr="00312974">
              <w:rPr>
                <w:rPrChange w:id="7845" w:author="Rodion" w:date="2019-12-09T02:09:00Z">
                  <w:rPr/>
                </w:rPrChange>
              </w:rPr>
              <w:t>Високий</w:t>
            </w:r>
          </w:p>
        </w:tc>
        <w:tc>
          <w:tcPr>
            <w:tcW w:w="2313" w:type="dxa"/>
          </w:tcPr>
          <w:p w14:paraId="7D4EB5C5" w14:textId="474C12B1" w:rsidR="00685D1A" w:rsidRPr="00312974" w:rsidRDefault="00685D1A" w:rsidP="00166B45">
            <w:pPr>
              <w:ind w:firstLine="0"/>
              <w:rPr>
                <w:rPrChange w:id="7846" w:author="Rodion" w:date="2019-12-09T02:09:00Z">
                  <w:rPr/>
                </w:rPrChange>
              </w:rPr>
            </w:pPr>
            <w:r w:rsidRPr="00312974">
              <w:rPr>
                <w:rPrChange w:id="7847" w:author="Rodion" w:date="2019-12-09T02:09:00Z">
                  <w:rPr/>
                </w:rPrChange>
              </w:rPr>
              <w:t>Високий</w:t>
            </w:r>
          </w:p>
        </w:tc>
      </w:tr>
    </w:tbl>
    <w:p w14:paraId="27E68A7F" w14:textId="525BE734" w:rsidR="00685D1A" w:rsidRPr="00312974" w:rsidRDefault="00685D1A" w:rsidP="00166B45">
      <w:pPr>
        <w:rPr>
          <w:rPrChange w:id="7848" w:author="Rodion" w:date="2019-12-09T02:09:00Z">
            <w:rPr/>
          </w:rPrChange>
        </w:rPr>
      </w:pPr>
    </w:p>
    <w:p w14:paraId="2AC19128" w14:textId="173C01E8" w:rsidR="00685D1A" w:rsidRPr="00312974" w:rsidRDefault="00631660" w:rsidP="00166B45">
      <w:pPr>
        <w:rPr>
          <w:rPrChange w:id="7849" w:author="Rodion" w:date="2019-12-09T02:09:00Z">
            <w:rPr/>
          </w:rPrChange>
        </w:rPr>
      </w:pPr>
      <w:r w:rsidRPr="00312974">
        <w:rPr>
          <w:rPrChange w:id="7850" w:author="Rodion" w:date="2019-12-09T02:09:00Z">
            <w:rPr/>
          </w:rPrChange>
        </w:rPr>
        <w:t xml:space="preserve">Для програмування модулю ESP-01 було використано середовище розробки </w:t>
      </w:r>
      <w:proofErr w:type="spellStart"/>
      <w:r w:rsidRPr="00312974">
        <w:rPr>
          <w:rPrChange w:id="7851" w:author="Rodion" w:date="2019-12-09T02:09:00Z">
            <w:rPr/>
          </w:rPrChange>
        </w:rPr>
        <w:t>Arduino</w:t>
      </w:r>
      <w:proofErr w:type="spellEnd"/>
      <w:r w:rsidRPr="00312974">
        <w:rPr>
          <w:rPrChange w:id="7852" w:author="Rodion" w:date="2019-12-09T02:09:00Z">
            <w:rPr/>
          </w:rPrChange>
        </w:rPr>
        <w:t xml:space="preserve"> IDE та мову програмування C.</w:t>
      </w:r>
    </w:p>
    <w:p w14:paraId="7421CE16" w14:textId="7D1B9E04" w:rsidR="006E45D4" w:rsidRPr="00312974" w:rsidRDefault="006E45D4" w:rsidP="00166B45">
      <w:pPr>
        <w:rPr>
          <w:rPrChange w:id="7853" w:author="Rodion" w:date="2019-12-09T02:09:00Z">
            <w:rPr/>
          </w:rPrChange>
        </w:rPr>
      </w:pPr>
      <w:r w:rsidRPr="00312974">
        <w:rPr>
          <w:rPrChange w:id="7854" w:author="Rodion" w:date="2019-12-09T02:09:00Z">
            <w:rPr/>
          </w:rPrChange>
        </w:rPr>
        <w:t xml:space="preserve">Щоб передавати інформацію через Інтернет, модуль має підключитися до </w:t>
      </w:r>
      <w:proofErr w:type="spellStart"/>
      <w:r w:rsidRPr="00312974">
        <w:rPr>
          <w:rPrChange w:id="7855" w:author="Rodion" w:date="2019-12-09T02:09:00Z">
            <w:rPr/>
          </w:rPrChange>
        </w:rPr>
        <w:t>Wi-Fi</w:t>
      </w:r>
      <w:proofErr w:type="spellEnd"/>
      <w:r w:rsidRPr="00312974">
        <w:rPr>
          <w:rPrChange w:id="7856" w:author="Rodion" w:date="2019-12-09T02:09:00Z">
            <w:rPr/>
          </w:rPrChange>
        </w:rPr>
        <w:t xml:space="preserve"> мережі користувача. Стандартною бібліотекою для роботи з ESP8266 передбачено явне програмування SSID та паролю точки доступу, до якої має підключитися модуль при ініціалізації. Таке рішення не є зручним для користувача, оскільки кожен раз прошивати наново модуль ESP8266 коли змінюється точка доступу проблематично для пересічного користувача. </w:t>
      </w:r>
      <w:r w:rsidR="00E31B3F" w:rsidRPr="00312974">
        <w:rPr>
          <w:rPrChange w:id="7857" w:author="Rodion" w:date="2019-12-09T02:09:00Z">
            <w:rPr/>
          </w:rPrChange>
        </w:rPr>
        <w:t xml:space="preserve">Тому було вирішено додати відповідний шаблон поведінки до програми. </w:t>
      </w:r>
    </w:p>
    <w:p w14:paraId="2789ECED" w14:textId="2007CABD" w:rsidR="00350FD1" w:rsidRPr="00312974" w:rsidRDefault="00350FD1" w:rsidP="00166B45">
      <w:pPr>
        <w:rPr>
          <w:rPrChange w:id="7858" w:author="Rodion" w:date="2019-12-09T02:09:00Z">
            <w:rPr/>
          </w:rPrChange>
        </w:rPr>
      </w:pPr>
      <w:r w:rsidRPr="00312974">
        <w:rPr>
          <w:rPrChange w:id="7859" w:author="Rodion" w:date="2019-12-09T02:09:00Z">
            <w:rPr/>
          </w:rPrChange>
        </w:rPr>
        <w:t xml:space="preserve">При запуску, модуль сканує наявні в </w:t>
      </w:r>
      <w:r w:rsidR="006402FB" w:rsidRPr="00312974">
        <w:rPr>
          <w:rPrChange w:id="7860" w:author="Rodion" w:date="2019-12-09T02:09:00Z">
            <w:rPr/>
          </w:rPrChange>
        </w:rPr>
        <w:t>радіусі</w:t>
      </w:r>
      <w:r w:rsidRPr="00312974">
        <w:rPr>
          <w:rPrChange w:id="7861" w:author="Rodion" w:date="2019-12-09T02:09:00Z">
            <w:rPr/>
          </w:rPrChange>
        </w:rPr>
        <w:t xml:space="preserve"> роботи антени точки доступу. Якщо в пам'яті модуля не існує SSID та паролю до жодної з них, модуль переходить у стан веб-серверу та створює власну точку доступу. Користувач за допомогою мобільного телефону має </w:t>
      </w:r>
      <w:r w:rsidR="00C91726" w:rsidRPr="00312974">
        <w:rPr>
          <w:rPrChange w:id="7862" w:author="Rodion" w:date="2019-12-09T02:09:00Z">
            <w:rPr/>
          </w:rPrChange>
        </w:rPr>
        <w:t>підключитися</w:t>
      </w:r>
      <w:r w:rsidRPr="00312974">
        <w:rPr>
          <w:rPrChange w:id="7863" w:author="Rodion" w:date="2019-12-09T02:09:00Z">
            <w:rPr/>
          </w:rPrChange>
        </w:rPr>
        <w:t xml:space="preserve"> до цієї точку доступу. Наступним кроком відкриється веб сторінка, що зазвичай знаходиться за </w:t>
      </w:r>
      <w:proofErr w:type="spellStart"/>
      <w:r w:rsidR="00C91726" w:rsidRPr="00312974">
        <w:rPr>
          <w:rPrChange w:id="7864" w:author="Rodion" w:date="2019-12-09T02:09:00Z">
            <w:rPr/>
          </w:rPrChange>
        </w:rPr>
        <w:t>адресою</w:t>
      </w:r>
      <w:proofErr w:type="spellEnd"/>
      <w:r w:rsidRPr="00312974">
        <w:rPr>
          <w:rPrChange w:id="7865" w:author="Rodion" w:date="2019-12-09T02:09:00Z">
            <w:rPr/>
          </w:rPrChange>
        </w:rPr>
        <w:t xml:space="preserve"> </w:t>
      </w:r>
      <w:r w:rsidR="00236C42" w:rsidRPr="00030B2B">
        <w:fldChar w:fldCharType="begin"/>
      </w:r>
      <w:r w:rsidR="00236C42" w:rsidRPr="00312974">
        <w:rPr>
          <w:rPrChange w:id="7866" w:author="Rodion" w:date="2019-12-09T02:09:00Z">
            <w:rPr/>
          </w:rPrChange>
        </w:rPr>
        <w:instrText xml:space="preserve"> HYPERLINK "http://192.168.4.1" </w:instrText>
      </w:r>
      <w:r w:rsidR="00236C42" w:rsidRPr="00312974">
        <w:rPr>
          <w:rPrChange w:id="7867" w:author="Rodion" w:date="2019-12-09T02:09:00Z">
            <w:rPr/>
          </w:rPrChange>
        </w:rPr>
        <w:fldChar w:fldCharType="separate"/>
      </w:r>
      <w:r w:rsidRPr="00312974">
        <w:rPr>
          <w:rStyle w:val="Hyperlink"/>
          <w:rPrChange w:id="7868" w:author="Rodion" w:date="2019-12-09T02:09:00Z">
            <w:rPr>
              <w:rStyle w:val="Hyperlink"/>
            </w:rPr>
          </w:rPrChange>
        </w:rPr>
        <w:t>http://192.168.4.1</w:t>
      </w:r>
      <w:r w:rsidR="00236C42" w:rsidRPr="00312974">
        <w:rPr>
          <w:rStyle w:val="Hyperlink"/>
          <w:rPrChange w:id="7869" w:author="Rodion" w:date="2019-12-09T02:09:00Z">
            <w:rPr>
              <w:rStyle w:val="Hyperlink"/>
            </w:rPr>
          </w:rPrChange>
        </w:rPr>
        <w:fldChar w:fldCharType="end"/>
      </w:r>
      <w:r w:rsidRPr="00030B2B">
        <w:t xml:space="preserve">. Це </w:t>
      </w:r>
      <w:del w:id="7870" w:author="Rodion Kharabet" w:date="2019-12-06T03:35:00Z">
        <w:r w:rsidRPr="00312974" w:rsidDel="00B70D56">
          <w:rPr>
            <w:rPrChange w:id="7871" w:author="Rodion" w:date="2019-12-09T02:09:00Z">
              <w:rPr/>
            </w:rPrChange>
          </w:rPr>
          <w:delText xml:space="preserve">проста </w:delText>
        </w:r>
      </w:del>
      <w:r w:rsidRPr="00312974">
        <w:rPr>
          <w:rPrChange w:id="7872" w:author="Rodion" w:date="2019-12-09T02:09:00Z">
            <w:rPr/>
          </w:rPrChange>
        </w:rPr>
        <w:t xml:space="preserve">веб-сторінка, на якій відображаються усі наявні точки доступу в радіусі дії модулю. Користувач має вибрати бажану точку доступу та ввести пароль до неї. Таким чином користувач повідомляє </w:t>
      </w:r>
      <w:proofErr w:type="spellStart"/>
      <w:r w:rsidRPr="00312974">
        <w:rPr>
          <w:rPrChange w:id="7873" w:author="Rodion" w:date="2019-12-09T02:09:00Z">
            <w:rPr/>
          </w:rPrChange>
        </w:rPr>
        <w:t>Wi-Fi</w:t>
      </w:r>
      <w:proofErr w:type="spellEnd"/>
      <w:r w:rsidRPr="00312974">
        <w:rPr>
          <w:rPrChange w:id="7874" w:author="Rodion" w:date="2019-12-09T02:09:00Z">
            <w:rPr/>
          </w:rPrChange>
        </w:rPr>
        <w:t xml:space="preserve"> модулю, до якої точки доступу він має підключатися. Дані про точку доступу зберігаються у флеш-пам'яті, після чого модуль автоматично </w:t>
      </w:r>
      <w:r w:rsidR="00C91726" w:rsidRPr="00312974">
        <w:rPr>
          <w:rPrChange w:id="7875" w:author="Rodion" w:date="2019-12-09T02:09:00Z">
            <w:rPr/>
          </w:rPrChange>
        </w:rPr>
        <w:t>перезавантажується</w:t>
      </w:r>
      <w:r w:rsidRPr="00312974">
        <w:rPr>
          <w:rPrChange w:id="7876" w:author="Rodion" w:date="2019-12-09T02:09:00Z">
            <w:rPr/>
          </w:rPrChange>
        </w:rPr>
        <w:t xml:space="preserve">. При наступній ініціалізації модуль знайде співпадіння між тими точками доступу, що зберігаються у флеш-пам’яті, та тими, що </w:t>
      </w:r>
      <w:r w:rsidR="007C6CD9" w:rsidRPr="00312974">
        <w:rPr>
          <w:rPrChange w:id="7877" w:author="Rodion" w:date="2019-12-09T02:09:00Z">
            <w:rPr/>
          </w:rPrChange>
        </w:rPr>
        <w:t>стали доступні в результаті сканування в реальному часі. Наступним кроком модуль підключиться до відомої йому мережі та почне безпосередньо виконувати свою програму.</w:t>
      </w:r>
      <w:r w:rsidR="00967D59" w:rsidRPr="00312974">
        <w:rPr>
          <w:rPrChange w:id="7878" w:author="Rodion" w:date="2019-12-09T02:09:00Z">
            <w:rPr/>
          </w:rPrChange>
        </w:rPr>
        <w:t xml:space="preserve"> Сторінку конфігурації точки </w:t>
      </w:r>
      <w:r w:rsidR="00C91726" w:rsidRPr="00312974">
        <w:rPr>
          <w:rPrChange w:id="7879" w:author="Rodion" w:date="2019-12-09T02:09:00Z">
            <w:rPr/>
          </w:rPrChange>
        </w:rPr>
        <w:t>доступу</w:t>
      </w:r>
      <w:r w:rsidR="00967D59" w:rsidRPr="00312974">
        <w:rPr>
          <w:rPrChange w:id="7880" w:author="Rodion" w:date="2019-12-09T02:09:00Z">
            <w:rPr/>
          </w:rPrChange>
        </w:rPr>
        <w:t xml:space="preserve"> для модуля ESP8266 наведено на </w:t>
      </w:r>
      <w:del w:id="7881" w:author="Rodion Kharabet" w:date="2019-12-06T02:44:00Z">
        <w:r w:rsidR="00967D59" w:rsidRPr="00312974" w:rsidDel="007F1A84">
          <w:rPr>
            <w:rPrChange w:id="7882" w:author="Rodion" w:date="2019-12-09T02:09:00Z">
              <w:rPr/>
            </w:rPrChange>
          </w:rPr>
          <w:delText xml:space="preserve">рисунку </w:delText>
        </w:r>
        <w:r w:rsidR="004366A6" w:rsidRPr="00312974" w:rsidDel="007F1A84">
          <w:rPr>
            <w:rPrChange w:id="7883" w:author="Rodion" w:date="2019-12-09T02:09:00Z">
              <w:rPr/>
            </w:rPrChange>
          </w:rPr>
          <w:delText>4.</w:delText>
        </w:r>
      </w:del>
      <w:ins w:id="7884" w:author="Rodion Kharabet" w:date="2019-12-06T02:44:00Z">
        <w:r w:rsidR="007F1A84" w:rsidRPr="00312974">
          <w:rPr>
            <w:rPrChange w:id="7885" w:author="Rodion" w:date="2019-12-09T02:09:00Z">
              <w:rPr/>
            </w:rPrChange>
          </w:rPr>
          <w:t>рисунку 3.</w:t>
        </w:r>
      </w:ins>
      <w:r w:rsidR="004366A6" w:rsidRPr="00312974">
        <w:rPr>
          <w:rPrChange w:id="7886" w:author="Rodion" w:date="2019-12-09T02:09:00Z">
            <w:rPr/>
          </w:rPrChange>
        </w:rPr>
        <w:t>16</w:t>
      </w:r>
      <w:r w:rsidR="00967D59" w:rsidRPr="00312974">
        <w:rPr>
          <w:rPrChange w:id="7887" w:author="Rodion" w:date="2019-12-09T02:09:00Z">
            <w:rPr/>
          </w:rPrChange>
        </w:rPr>
        <w:t>.</w:t>
      </w:r>
    </w:p>
    <w:p w14:paraId="72149712" w14:textId="28845BAC" w:rsidR="00036393" w:rsidRPr="00312974" w:rsidRDefault="00036393">
      <w:pPr>
        <w:spacing w:after="160" w:line="259" w:lineRule="auto"/>
        <w:ind w:firstLine="0"/>
        <w:jc w:val="left"/>
        <w:rPr>
          <w:ins w:id="7888" w:author="Rodion" w:date="2019-12-09T02:00:00Z"/>
          <w:rPrChange w:id="7889" w:author="Rodion" w:date="2019-12-09T02:09:00Z">
            <w:rPr>
              <w:ins w:id="7890" w:author="Rodion" w:date="2019-12-09T02:00:00Z"/>
            </w:rPr>
          </w:rPrChange>
        </w:rPr>
      </w:pPr>
      <w:ins w:id="7891" w:author="Rodion" w:date="2019-12-09T02:00:00Z">
        <w:r w:rsidRPr="00312974">
          <w:rPr>
            <w:rPrChange w:id="7892" w:author="Rodion" w:date="2019-12-09T02:09:00Z">
              <w:rPr/>
            </w:rPrChange>
          </w:rPr>
          <w:br w:type="page"/>
        </w:r>
      </w:ins>
    </w:p>
    <w:p w14:paraId="78BDA7FA" w14:textId="77777777" w:rsidR="007C6CD9" w:rsidRPr="00312974" w:rsidDel="00036393" w:rsidRDefault="007C6CD9" w:rsidP="00166B45">
      <w:pPr>
        <w:rPr>
          <w:del w:id="7893" w:author="Rodion" w:date="2019-12-09T02:00:00Z"/>
          <w:rPrChange w:id="7894" w:author="Rodion" w:date="2019-12-09T02:09:00Z">
            <w:rPr>
              <w:del w:id="7895" w:author="Rodion" w:date="2019-12-09T02:00:00Z"/>
            </w:rPr>
          </w:rPrChange>
        </w:rPr>
      </w:pPr>
    </w:p>
    <w:p w14:paraId="3095D5CE" w14:textId="54FBF312" w:rsidR="007C6CD9" w:rsidRPr="00030B2B" w:rsidRDefault="007C6CD9" w:rsidP="007C6CD9">
      <w:pPr>
        <w:jc w:val="center"/>
      </w:pPr>
      <w:r w:rsidRPr="00030B2B">
        <w:rPr>
          <w:noProof/>
        </w:rPr>
        <w:drawing>
          <wp:inline distT="0" distB="0" distL="0" distR="0" wp14:anchorId="17ABC822" wp14:editId="22C404E1">
            <wp:extent cx="3505200" cy="533202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8080"/>
                    <a:stretch/>
                  </pic:blipFill>
                  <pic:spPr bwMode="auto">
                    <a:xfrm>
                      <a:off x="0" y="0"/>
                      <a:ext cx="3505200" cy="5332020"/>
                    </a:xfrm>
                    <a:prstGeom prst="rect">
                      <a:avLst/>
                    </a:prstGeom>
                    <a:ln>
                      <a:noFill/>
                    </a:ln>
                    <a:extLst>
                      <a:ext uri="{53640926-AAD7-44D8-BBD7-CCE9431645EC}">
                        <a14:shadowObscured xmlns:a14="http://schemas.microsoft.com/office/drawing/2010/main"/>
                      </a:ext>
                    </a:extLst>
                  </pic:spPr>
                </pic:pic>
              </a:graphicData>
            </a:graphic>
          </wp:inline>
        </w:drawing>
      </w:r>
    </w:p>
    <w:p w14:paraId="60A8D061" w14:textId="79BD195A" w:rsidR="00967D59" w:rsidRPr="00312974" w:rsidRDefault="00967D59" w:rsidP="007C6CD9">
      <w:pPr>
        <w:jc w:val="center"/>
        <w:rPr>
          <w:rPrChange w:id="7896" w:author="Rodion" w:date="2019-12-09T02:09:00Z">
            <w:rPr/>
          </w:rPrChange>
        </w:rPr>
      </w:pPr>
      <w:del w:id="7897" w:author="Rodion Kharabet" w:date="2019-12-06T02:45:00Z">
        <w:r w:rsidRPr="00312974" w:rsidDel="007F1A84">
          <w:rPr>
            <w:rPrChange w:id="7898" w:author="Rodion" w:date="2019-12-09T02:09:00Z">
              <w:rPr/>
            </w:rPrChange>
          </w:rPr>
          <w:delText>Рисунок</w:delText>
        </w:r>
        <w:r w:rsidR="004366A6" w:rsidRPr="00312974" w:rsidDel="007F1A84">
          <w:rPr>
            <w:rPrChange w:id="7899" w:author="Rodion" w:date="2019-12-09T02:09:00Z">
              <w:rPr/>
            </w:rPrChange>
          </w:rPr>
          <w:delText xml:space="preserve"> 4.</w:delText>
        </w:r>
      </w:del>
      <w:ins w:id="7900" w:author="Rodion Kharabet" w:date="2019-12-06T02:45:00Z">
        <w:r w:rsidR="007F1A84" w:rsidRPr="00312974">
          <w:rPr>
            <w:rPrChange w:id="7901" w:author="Rodion" w:date="2019-12-09T02:09:00Z">
              <w:rPr/>
            </w:rPrChange>
          </w:rPr>
          <w:t>Рисунок 3.</w:t>
        </w:r>
      </w:ins>
      <w:r w:rsidR="004366A6" w:rsidRPr="00312974">
        <w:rPr>
          <w:rPrChange w:id="7902" w:author="Rodion" w:date="2019-12-09T02:09:00Z">
            <w:rPr/>
          </w:rPrChange>
        </w:rPr>
        <w:t>16</w:t>
      </w:r>
      <w:r w:rsidRPr="00312974">
        <w:rPr>
          <w:rPrChange w:id="7903" w:author="Rodion" w:date="2019-12-09T02:09:00Z">
            <w:rPr/>
          </w:rPrChange>
        </w:rPr>
        <w:t xml:space="preserve"> – Сторінка конфігурації точки доступу</w:t>
      </w:r>
    </w:p>
    <w:p w14:paraId="7A75079C" w14:textId="1F989CB0" w:rsidR="007C6CD9" w:rsidRPr="00312974" w:rsidRDefault="007C6CD9" w:rsidP="00166B45">
      <w:pPr>
        <w:rPr>
          <w:rPrChange w:id="7904" w:author="Rodion" w:date="2019-12-09T02:09:00Z">
            <w:rPr/>
          </w:rPrChange>
        </w:rPr>
      </w:pPr>
    </w:p>
    <w:p w14:paraId="0664D750" w14:textId="5D39D86E" w:rsidR="00FB5957" w:rsidRPr="00312974" w:rsidRDefault="00FB5957" w:rsidP="00FB5957">
      <w:pPr>
        <w:pStyle w:val="Heading3"/>
        <w:rPr>
          <w:rPrChange w:id="7905" w:author="Rodion" w:date="2019-12-09T02:09:00Z">
            <w:rPr/>
          </w:rPrChange>
        </w:rPr>
      </w:pPr>
      <w:del w:id="7906" w:author="Rodion Kharabet" w:date="2019-12-06T03:53:00Z">
        <w:r w:rsidRPr="00312974" w:rsidDel="003969F0">
          <w:rPr>
            <w:rPrChange w:id="7907" w:author="Rodion" w:date="2019-12-09T02:09:00Z">
              <w:rPr/>
            </w:rPrChange>
          </w:rPr>
          <w:delText>4</w:delText>
        </w:r>
      </w:del>
      <w:bookmarkStart w:id="7908" w:name="_Toc26763226"/>
      <w:ins w:id="7909" w:author="Rodion Kharabet" w:date="2019-12-06T03:53:00Z">
        <w:r w:rsidR="003969F0" w:rsidRPr="00312974">
          <w:rPr>
            <w:rPrChange w:id="7910" w:author="Rodion" w:date="2019-12-09T02:09:00Z">
              <w:rPr/>
            </w:rPrChange>
          </w:rPr>
          <w:t>3</w:t>
        </w:r>
      </w:ins>
      <w:r w:rsidRPr="00312974">
        <w:rPr>
          <w:rPrChange w:id="7911" w:author="Rodion" w:date="2019-12-09T02:09:00Z">
            <w:rPr/>
          </w:rPrChange>
        </w:rPr>
        <w:t>.4.2 Пристрій радіочастотної ідентифікації</w:t>
      </w:r>
      <w:bookmarkEnd w:id="7908"/>
    </w:p>
    <w:p w14:paraId="3CBFD0A6" w14:textId="789236FA" w:rsidR="00FB5957" w:rsidRPr="00312974" w:rsidRDefault="00FB5957" w:rsidP="00166B45">
      <w:pPr>
        <w:rPr>
          <w:rPrChange w:id="7912" w:author="Rodion" w:date="2019-12-09T02:09:00Z">
            <w:rPr/>
          </w:rPrChange>
        </w:rPr>
      </w:pPr>
    </w:p>
    <w:p w14:paraId="1D693C8F" w14:textId="397B3F2E" w:rsidR="00396EAC" w:rsidRPr="00312974" w:rsidRDefault="00ED1CD9" w:rsidP="00166B45">
      <w:pPr>
        <w:rPr>
          <w:rPrChange w:id="7913" w:author="Rodion" w:date="2019-12-09T02:09:00Z">
            <w:rPr/>
          </w:rPrChange>
        </w:rPr>
      </w:pPr>
      <w:r w:rsidRPr="00312974">
        <w:rPr>
          <w:rPrChange w:id="7914" w:author="Rodion" w:date="2019-12-09T02:09:00Z">
            <w:rPr/>
          </w:rPrChange>
        </w:rPr>
        <w:t xml:space="preserve">Для підтримки технології радіочастотної ідентифікації необхідно </w:t>
      </w:r>
      <w:r w:rsidR="00396EAC" w:rsidRPr="00312974">
        <w:rPr>
          <w:rPrChange w:id="7915" w:author="Rodion" w:date="2019-12-09T02:09:00Z">
            <w:rPr/>
          </w:rPrChange>
        </w:rPr>
        <w:t xml:space="preserve">було створити спеціалізовані апаратні пристрої, що будуть її здійснювати. Як і в пристрої для сканування штрих-кодів, після отримання корисної інформації з радіочастотної мітки, вона буде передана через мережу Інтернет до API веб-застосунку. </w:t>
      </w:r>
    </w:p>
    <w:p w14:paraId="4833A765" w14:textId="029DF667" w:rsidR="00B1633C" w:rsidRPr="00312974" w:rsidRDefault="00B1633C" w:rsidP="00166B45">
      <w:pPr>
        <w:rPr>
          <w:rPrChange w:id="7916" w:author="Rodion" w:date="2019-12-09T02:09:00Z">
            <w:rPr/>
          </w:rPrChange>
        </w:rPr>
      </w:pPr>
      <w:r w:rsidRPr="00312974">
        <w:rPr>
          <w:rPrChange w:id="7917" w:author="Rodion" w:date="2019-12-09T02:09:00Z">
            <w:rPr/>
          </w:rPrChange>
        </w:rPr>
        <w:t xml:space="preserve">Для сканування </w:t>
      </w:r>
      <w:del w:id="7918" w:author="Rodion Kharabet" w:date="2019-12-06T02:37:00Z">
        <w:r w:rsidRPr="00312974" w:rsidDel="005A2358">
          <w:rPr>
            <w:rPrChange w:id="7919" w:author="Rodion" w:date="2019-12-09T02:09:00Z">
              <w:rPr/>
            </w:rPrChange>
          </w:rPr>
          <w:delText>RFID міток</w:delText>
        </w:r>
      </w:del>
      <w:ins w:id="7920" w:author="Rodion Kharabet" w:date="2019-12-06T02:37:00Z">
        <w:r w:rsidR="005A2358" w:rsidRPr="00312974">
          <w:rPr>
            <w:rPrChange w:id="7921" w:author="Rodion" w:date="2019-12-09T02:09:00Z">
              <w:rPr/>
            </w:rPrChange>
          </w:rPr>
          <w:t>RFID-міток</w:t>
        </w:r>
      </w:ins>
      <w:r w:rsidRPr="00312974">
        <w:rPr>
          <w:rPrChange w:id="7922" w:author="Rodion" w:date="2019-12-09T02:09:00Z">
            <w:rPr/>
          </w:rPrChange>
        </w:rPr>
        <w:t xml:space="preserve"> було обрано </w:t>
      </w:r>
      <w:r w:rsidR="0054043E" w:rsidRPr="00312974">
        <w:rPr>
          <w:rPrChange w:id="7923" w:author="Rodion" w:date="2019-12-09T02:09:00Z">
            <w:rPr/>
          </w:rPrChange>
        </w:rPr>
        <w:t>модуль RC522</w:t>
      </w:r>
      <w:r w:rsidR="00A9211E" w:rsidRPr="00312974">
        <w:rPr>
          <w:rPrChange w:id="7924" w:author="Rodion" w:date="2019-12-09T02:09:00Z">
            <w:rPr/>
          </w:rPrChange>
        </w:rPr>
        <w:t xml:space="preserve">. Це один з найдоступніших модулів для зчитування радіочастотних міток. Він побудований на базі </w:t>
      </w:r>
      <w:r w:rsidR="00DF7370" w:rsidRPr="00312974">
        <w:rPr>
          <w:rPrChange w:id="7925" w:author="Rodion" w:date="2019-12-09T02:09:00Z">
            <w:rPr/>
          </w:rPrChange>
        </w:rPr>
        <w:lastRenderedPageBreak/>
        <w:t>інтегральної мікросхеми</w:t>
      </w:r>
      <w:r w:rsidR="00A9211E" w:rsidRPr="00312974">
        <w:rPr>
          <w:rPrChange w:id="7926" w:author="Rodion" w:date="2019-12-09T02:09:00Z">
            <w:rPr/>
          </w:rPrChange>
        </w:rPr>
        <w:t xml:space="preserve"> MFRC522</w:t>
      </w:r>
      <w:r w:rsidR="00DF7370" w:rsidRPr="00312974">
        <w:rPr>
          <w:rPrChange w:id="7927" w:author="Rodion" w:date="2019-12-09T02:09:00Z">
            <w:rPr/>
          </w:rPrChange>
        </w:rPr>
        <w:t xml:space="preserve">, що виробляється компанією NXP. Модуль сканеру може взаємодіяти з </w:t>
      </w:r>
      <w:r w:rsidR="00DD4F15" w:rsidRPr="00312974">
        <w:rPr>
          <w:rPrChange w:id="7928" w:author="Rodion" w:date="2019-12-09T02:09:00Z">
            <w:rPr/>
          </w:rPrChange>
        </w:rPr>
        <w:t>зовнішнім</w:t>
      </w:r>
      <w:r w:rsidR="00DF7370" w:rsidRPr="00312974">
        <w:rPr>
          <w:rPrChange w:id="7929" w:author="Rodion" w:date="2019-12-09T02:09:00Z">
            <w:rPr/>
          </w:rPrChange>
        </w:rPr>
        <w:t xml:space="preserve"> мікроконтролером через SPI інтерфейс</w:t>
      </w:r>
      <w:ins w:id="7930" w:author="Rodion Kharabet" w:date="2019-12-06T03:36:00Z">
        <w:r w:rsidR="00B70D56" w:rsidRPr="00312974">
          <w:rPr>
            <w:rPrChange w:id="7931" w:author="Rodion" w:date="2019-12-09T02:09:00Z">
              <w:rPr>
                <w:lang w:val="en-US"/>
              </w:rPr>
            </w:rPrChange>
          </w:rPr>
          <w:t>,</w:t>
        </w:r>
      </w:ins>
      <w:del w:id="7932" w:author="Rodion Kharabet" w:date="2019-12-06T03:36:00Z">
        <w:r w:rsidR="00DF7370" w:rsidRPr="00030B2B" w:rsidDel="00B70D56">
          <w:delText>у</w:delText>
        </w:r>
      </w:del>
      <w:r w:rsidR="00DF7370" w:rsidRPr="00312974">
        <w:rPr>
          <w:rPrChange w:id="7933" w:author="Rodion" w:date="2019-12-09T02:09:00Z">
            <w:rPr/>
          </w:rPrChange>
        </w:rPr>
        <w:t xml:space="preserve"> що </w:t>
      </w:r>
      <w:r w:rsidR="00C91726" w:rsidRPr="00312974">
        <w:rPr>
          <w:rPrChange w:id="7934" w:author="Rodion" w:date="2019-12-09T02:09:00Z">
            <w:rPr/>
          </w:rPrChange>
        </w:rPr>
        <w:t>складається</w:t>
      </w:r>
      <w:r w:rsidR="00DF7370" w:rsidRPr="00312974">
        <w:rPr>
          <w:rPrChange w:id="7935" w:author="Rodion" w:date="2019-12-09T02:09:00Z">
            <w:rPr/>
          </w:rPrChange>
        </w:rPr>
        <w:t xml:space="preserve"> з чотирьох </w:t>
      </w:r>
      <w:proofErr w:type="spellStart"/>
      <w:r w:rsidR="00DF7370" w:rsidRPr="00312974">
        <w:rPr>
          <w:rPrChange w:id="7936" w:author="Rodion" w:date="2019-12-09T02:09:00Z">
            <w:rPr/>
          </w:rPrChange>
        </w:rPr>
        <w:t>пінів</w:t>
      </w:r>
      <w:proofErr w:type="spellEnd"/>
      <w:r w:rsidR="00DF7370" w:rsidRPr="00312974">
        <w:rPr>
          <w:rPrChange w:id="7937" w:author="Rodion" w:date="2019-12-09T02:09:00Z">
            <w:rPr/>
          </w:rPrChange>
        </w:rPr>
        <w:t xml:space="preserve">. Максимальна швидкість обміну даними складає 10 Мбіт/с. Також підтримуються інтерфейси UART та </w:t>
      </w:r>
      <w:r w:rsidR="00266407" w:rsidRPr="00312974">
        <w:rPr>
          <w:rPrChange w:id="7938" w:author="Rodion" w:date="2019-12-09T02:09:00Z">
            <w:rPr/>
          </w:rPrChange>
        </w:rPr>
        <w:t>I²C</w:t>
      </w:r>
      <w:r w:rsidR="00DF7370" w:rsidRPr="00312974">
        <w:rPr>
          <w:rPrChange w:id="7939" w:author="Rodion" w:date="2019-12-09T02:09:00Z">
            <w:rPr/>
          </w:rPrChange>
        </w:rPr>
        <w:t xml:space="preserve"> для зовнішньої комунікації</w:t>
      </w:r>
      <w:r w:rsidR="001B1331" w:rsidRPr="00312974">
        <w:rPr>
          <w:rPrChange w:id="7940" w:author="Rodion" w:date="2019-12-09T02:09:00Z">
            <w:rPr/>
          </w:rPrChange>
        </w:rPr>
        <w:t xml:space="preserve"> [64]</w:t>
      </w:r>
      <w:r w:rsidR="00F934DB" w:rsidRPr="00312974">
        <w:rPr>
          <w:rPrChange w:id="7941" w:author="Rodion" w:date="2019-12-09T02:09:00Z">
            <w:rPr/>
          </w:rPrChange>
        </w:rPr>
        <w:t xml:space="preserve">. Модуль RC522 зображено на </w:t>
      </w:r>
      <w:del w:id="7942" w:author="Rodion Kharabet" w:date="2019-12-06T02:44:00Z">
        <w:r w:rsidR="00F934DB" w:rsidRPr="00312974" w:rsidDel="007F1A84">
          <w:rPr>
            <w:rPrChange w:id="7943" w:author="Rodion" w:date="2019-12-09T02:09:00Z">
              <w:rPr/>
            </w:rPrChange>
          </w:rPr>
          <w:delText xml:space="preserve">рисунку </w:delText>
        </w:r>
        <w:r w:rsidR="001C030E" w:rsidRPr="00312974" w:rsidDel="007F1A84">
          <w:rPr>
            <w:rPrChange w:id="7944" w:author="Rodion" w:date="2019-12-09T02:09:00Z">
              <w:rPr/>
            </w:rPrChange>
          </w:rPr>
          <w:delText>4.</w:delText>
        </w:r>
      </w:del>
      <w:ins w:id="7945" w:author="Rodion Kharabet" w:date="2019-12-06T02:44:00Z">
        <w:r w:rsidR="007F1A84" w:rsidRPr="00312974">
          <w:rPr>
            <w:rPrChange w:id="7946" w:author="Rodion" w:date="2019-12-09T02:09:00Z">
              <w:rPr/>
            </w:rPrChange>
          </w:rPr>
          <w:t>рисунку 3.</w:t>
        </w:r>
      </w:ins>
      <w:r w:rsidR="001C030E" w:rsidRPr="00312974">
        <w:rPr>
          <w:rPrChange w:id="7947" w:author="Rodion" w:date="2019-12-09T02:09:00Z">
            <w:rPr/>
          </w:rPrChange>
        </w:rPr>
        <w:t>17</w:t>
      </w:r>
      <w:r w:rsidR="00F934DB" w:rsidRPr="00312974">
        <w:rPr>
          <w:rPrChange w:id="7948" w:author="Rodion" w:date="2019-12-09T02:09:00Z">
            <w:rPr/>
          </w:rPrChange>
        </w:rPr>
        <w:t>.</w:t>
      </w:r>
    </w:p>
    <w:p w14:paraId="49815697" w14:textId="44E91CDD" w:rsidR="00F934DB" w:rsidRPr="00312974" w:rsidRDefault="00F934DB" w:rsidP="00166B45">
      <w:pPr>
        <w:rPr>
          <w:rPrChange w:id="7949" w:author="Rodion" w:date="2019-12-09T02:09:00Z">
            <w:rPr/>
          </w:rPrChange>
        </w:rPr>
      </w:pPr>
    </w:p>
    <w:p w14:paraId="3E051AD6" w14:textId="1142B66D" w:rsidR="00350079" w:rsidRPr="00030B2B" w:rsidRDefault="00350079" w:rsidP="00B24819">
      <w:pPr>
        <w:jc w:val="center"/>
      </w:pPr>
      <w:r w:rsidRPr="00030B2B">
        <w:rPr>
          <w:noProof/>
        </w:rPr>
        <w:drawing>
          <wp:inline distT="0" distB="0" distL="0" distR="0" wp14:anchorId="6D9F33F6" wp14:editId="26380B15">
            <wp:extent cx="4170678" cy="3073400"/>
            <wp:effectExtent l="0" t="0" r="1905" b="0"/>
            <wp:docPr id="28" name="Picture 28" descr="Image result for rc522 rfid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rc522 rfid circui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3654" cy="3082962"/>
                    </a:xfrm>
                    <a:prstGeom prst="rect">
                      <a:avLst/>
                    </a:prstGeom>
                    <a:noFill/>
                    <a:ln>
                      <a:noFill/>
                    </a:ln>
                  </pic:spPr>
                </pic:pic>
              </a:graphicData>
            </a:graphic>
          </wp:inline>
        </w:drawing>
      </w:r>
    </w:p>
    <w:p w14:paraId="7F060BC4" w14:textId="66828801" w:rsidR="00350079" w:rsidRPr="00312974" w:rsidRDefault="00B24819" w:rsidP="00B24819">
      <w:pPr>
        <w:jc w:val="center"/>
        <w:rPr>
          <w:rPrChange w:id="7950" w:author="Rodion" w:date="2019-12-09T02:09:00Z">
            <w:rPr/>
          </w:rPrChange>
        </w:rPr>
      </w:pPr>
      <w:del w:id="7951" w:author="Rodion Kharabet" w:date="2019-12-06T02:45:00Z">
        <w:r w:rsidRPr="00312974" w:rsidDel="007F1A84">
          <w:rPr>
            <w:rPrChange w:id="7952" w:author="Rodion" w:date="2019-12-09T02:09:00Z">
              <w:rPr/>
            </w:rPrChange>
          </w:rPr>
          <w:delText>Рисунок</w:delText>
        </w:r>
        <w:r w:rsidR="001C030E" w:rsidRPr="00312974" w:rsidDel="007F1A84">
          <w:rPr>
            <w:rPrChange w:id="7953" w:author="Rodion" w:date="2019-12-09T02:09:00Z">
              <w:rPr/>
            </w:rPrChange>
          </w:rPr>
          <w:delText xml:space="preserve"> 4.</w:delText>
        </w:r>
      </w:del>
      <w:ins w:id="7954" w:author="Rodion Kharabet" w:date="2019-12-06T02:45:00Z">
        <w:r w:rsidR="007F1A84" w:rsidRPr="00312974">
          <w:rPr>
            <w:rPrChange w:id="7955" w:author="Rodion" w:date="2019-12-09T02:09:00Z">
              <w:rPr/>
            </w:rPrChange>
          </w:rPr>
          <w:t>Рисунок 3.</w:t>
        </w:r>
      </w:ins>
      <w:r w:rsidR="001C030E" w:rsidRPr="00312974">
        <w:rPr>
          <w:rPrChange w:id="7956" w:author="Rodion" w:date="2019-12-09T02:09:00Z">
            <w:rPr/>
          </w:rPrChange>
        </w:rPr>
        <w:t>17</w:t>
      </w:r>
      <w:r w:rsidRPr="00312974">
        <w:rPr>
          <w:rPrChange w:id="7957" w:author="Rodion" w:date="2019-12-09T02:09:00Z">
            <w:rPr/>
          </w:rPrChange>
        </w:rPr>
        <w:t xml:space="preserve"> – Зображення модулю RFID зчитувача RC522 [</w:t>
      </w:r>
      <w:r w:rsidR="001B1331" w:rsidRPr="00312974">
        <w:rPr>
          <w:rPrChange w:id="7958" w:author="Rodion" w:date="2019-12-09T02:09:00Z">
            <w:rPr/>
          </w:rPrChange>
        </w:rPr>
        <w:t>67</w:t>
      </w:r>
      <w:r w:rsidRPr="00312974">
        <w:rPr>
          <w:rPrChange w:id="7959" w:author="Rodion" w:date="2019-12-09T02:09:00Z">
            <w:rPr/>
          </w:rPrChange>
        </w:rPr>
        <w:t>]</w:t>
      </w:r>
    </w:p>
    <w:p w14:paraId="4376DA8F" w14:textId="77777777" w:rsidR="001B1331" w:rsidRPr="00312974" w:rsidRDefault="001B1331" w:rsidP="00B24819">
      <w:pPr>
        <w:jc w:val="center"/>
        <w:rPr>
          <w:rPrChange w:id="7960" w:author="Rodion" w:date="2019-12-09T02:09:00Z">
            <w:rPr/>
          </w:rPrChange>
        </w:rPr>
      </w:pPr>
    </w:p>
    <w:p w14:paraId="717D3A06" w14:textId="03DD4454" w:rsidR="000A67BB" w:rsidRPr="00312974" w:rsidRDefault="001334CE" w:rsidP="00166B45">
      <w:pPr>
        <w:rPr>
          <w:rPrChange w:id="7961" w:author="Rodion" w:date="2019-12-09T02:09:00Z">
            <w:rPr/>
          </w:rPrChange>
        </w:rPr>
      </w:pPr>
      <w:r w:rsidRPr="00312974">
        <w:rPr>
          <w:rPrChange w:id="7962" w:author="Rodion" w:date="2019-12-09T02:09:00Z">
            <w:rPr/>
          </w:rPrChange>
        </w:rPr>
        <w:t>RC522 створює електромагнітне поле з хвилями частоти 13.56</w:t>
      </w:r>
      <w:r w:rsidR="00D97B18" w:rsidRPr="00312974">
        <w:rPr>
          <w:rPrChange w:id="7963" w:author="Rodion" w:date="2019-12-09T02:09:00Z">
            <w:rPr/>
          </w:rPrChange>
        </w:rPr>
        <w:t xml:space="preserve"> МГц</w:t>
      </w:r>
      <w:r w:rsidRPr="00312974">
        <w:rPr>
          <w:rPrChange w:id="7964" w:author="Rodion" w:date="2019-12-09T02:09:00Z">
            <w:rPr/>
          </w:rPrChange>
        </w:rPr>
        <w:t xml:space="preserve">. </w:t>
      </w:r>
      <w:r w:rsidR="008830B3" w:rsidRPr="00312974">
        <w:rPr>
          <w:rPrChange w:id="7965" w:author="Rodion" w:date="2019-12-09T02:09:00Z">
            <w:rPr/>
          </w:rPrChange>
        </w:rPr>
        <w:t>Це поле використовується для комунікації з мітками</w:t>
      </w:r>
      <w:r w:rsidRPr="00312974">
        <w:rPr>
          <w:rPrChange w:id="7966" w:author="Rodion" w:date="2019-12-09T02:09:00Z">
            <w:rPr/>
          </w:rPrChange>
        </w:rPr>
        <w:t xml:space="preserve"> </w:t>
      </w:r>
      <w:r w:rsidR="008830B3" w:rsidRPr="00312974">
        <w:rPr>
          <w:rPrChange w:id="7967" w:author="Rodion" w:date="2019-12-09T02:09:00Z">
            <w:rPr/>
          </w:rPrChange>
        </w:rPr>
        <w:t xml:space="preserve">стандартів  ISO/IEC 14443, MIFARE та NTAG. </w:t>
      </w:r>
      <w:r w:rsidR="000A67BB" w:rsidRPr="00312974">
        <w:rPr>
          <w:rPrChange w:id="7968" w:author="Rodion" w:date="2019-12-09T02:09:00Z">
            <w:rPr/>
          </w:rPrChange>
        </w:rPr>
        <w:t xml:space="preserve">В модулі присутній спеціальний </w:t>
      </w:r>
      <w:proofErr w:type="spellStart"/>
      <w:r w:rsidR="000A67BB" w:rsidRPr="00312974">
        <w:rPr>
          <w:rPrChange w:id="7969" w:author="Rodion" w:date="2019-12-09T02:09:00Z">
            <w:rPr/>
          </w:rPrChange>
        </w:rPr>
        <w:t>пін</w:t>
      </w:r>
      <w:proofErr w:type="spellEnd"/>
      <w:r w:rsidR="000A67BB" w:rsidRPr="00312974">
        <w:rPr>
          <w:rPrChange w:id="7970" w:author="Rodion" w:date="2019-12-09T02:09:00Z">
            <w:rPr/>
          </w:rPrChange>
        </w:rPr>
        <w:t xml:space="preserve"> переривання. За його допомогою модуль сам дає інформацію про те що в полі дії з’явилась мітка.</w:t>
      </w:r>
      <w:r w:rsidR="00A73054" w:rsidRPr="00312974">
        <w:rPr>
          <w:rPrChange w:id="7971" w:author="Rodion" w:date="2019-12-09T02:09:00Z">
            <w:rPr/>
          </w:rPrChange>
        </w:rPr>
        <w:t xml:space="preserve"> </w:t>
      </w:r>
    </w:p>
    <w:p w14:paraId="1B2703A3" w14:textId="6C300F1E" w:rsidR="00112474" w:rsidRPr="00312974" w:rsidRDefault="00A73054" w:rsidP="00166B45">
      <w:pPr>
        <w:rPr>
          <w:rPrChange w:id="7972" w:author="Rodion" w:date="2019-12-09T02:09:00Z">
            <w:rPr/>
          </w:rPrChange>
        </w:rPr>
      </w:pPr>
      <w:r w:rsidRPr="00312974">
        <w:rPr>
          <w:rPrChange w:id="7973" w:author="Rodion" w:date="2019-12-09T02:09:00Z">
            <w:rPr/>
          </w:rPrChange>
        </w:rPr>
        <w:t xml:space="preserve">Робоча напруга модулю складає від 2.5 - 3.3 В. </w:t>
      </w:r>
      <w:del w:id="7974" w:author="Rodion Kharabet" w:date="2019-12-06T03:36:00Z">
        <w:r w:rsidRPr="00312974" w:rsidDel="00B70D56">
          <w:rPr>
            <w:rPrChange w:id="7975" w:author="Rodion" w:date="2019-12-09T02:09:00Z">
              <w:rPr/>
            </w:rPrChange>
          </w:rPr>
          <w:delText>В той час</w:delText>
        </w:r>
      </w:del>
      <w:ins w:id="7976" w:author="Rodion Kharabet" w:date="2019-12-06T03:36:00Z">
        <w:r w:rsidR="00B70D56" w:rsidRPr="00312974">
          <w:rPr>
            <w:rPrChange w:id="7977" w:author="Rodion" w:date="2019-12-09T02:09:00Z">
              <w:rPr/>
            </w:rPrChange>
          </w:rPr>
          <w:t>Тако</w:t>
        </w:r>
      </w:ins>
      <w:ins w:id="7978" w:author="Rodion Kharabet" w:date="2019-12-06T03:37:00Z">
        <w:r w:rsidR="00B70D56" w:rsidRPr="00312974">
          <w:rPr>
            <w:rPrChange w:id="7979" w:author="Rodion" w:date="2019-12-09T02:09:00Z">
              <w:rPr/>
            </w:rPrChange>
          </w:rPr>
          <w:t>ж цей</w:t>
        </w:r>
      </w:ins>
      <w:r w:rsidRPr="00312974">
        <w:rPr>
          <w:rPrChange w:id="7980" w:author="Rodion" w:date="2019-12-09T02:09:00Z">
            <w:rPr/>
          </w:rPrChange>
        </w:rPr>
        <w:t xml:space="preserve"> модуль має логічні піни, що </w:t>
      </w:r>
      <w:del w:id="7981" w:author="Rodion Kharabet" w:date="2019-12-06T03:37:00Z">
        <w:r w:rsidRPr="00312974" w:rsidDel="00B70D56">
          <w:rPr>
            <w:rPrChange w:id="7982" w:author="Rodion" w:date="2019-12-09T02:09:00Z">
              <w:rPr/>
            </w:rPrChange>
          </w:rPr>
          <w:delText xml:space="preserve">також </w:delText>
        </w:r>
      </w:del>
      <w:r w:rsidRPr="00312974">
        <w:rPr>
          <w:rPrChange w:id="7983" w:author="Rodion" w:date="2019-12-09T02:09:00Z">
            <w:rPr/>
          </w:rPrChange>
        </w:rPr>
        <w:t xml:space="preserve">толерантні до напруги 5 В. Це означає що модуль може легко взаємодіяти з </w:t>
      </w:r>
      <w:proofErr w:type="spellStart"/>
      <w:r w:rsidRPr="00312974">
        <w:rPr>
          <w:rPrChange w:id="7984" w:author="Rodion" w:date="2019-12-09T02:09:00Z">
            <w:rPr/>
          </w:rPrChange>
        </w:rPr>
        <w:t>Arduino</w:t>
      </w:r>
      <w:proofErr w:type="spellEnd"/>
      <w:r w:rsidRPr="00312974">
        <w:rPr>
          <w:rPrChange w:id="7985" w:author="Rodion" w:date="2019-12-09T02:09:00Z">
            <w:rPr/>
          </w:rPrChange>
        </w:rPr>
        <w:t xml:space="preserve"> та іншими мікроконтролерами з 5 В логікою</w:t>
      </w:r>
      <w:r w:rsidR="00112474" w:rsidRPr="00312974">
        <w:rPr>
          <w:rPrChange w:id="7986" w:author="Rodion" w:date="2019-12-09T02:09:00Z">
            <w:rPr/>
          </w:rPrChange>
        </w:rPr>
        <w:t xml:space="preserve"> без використання додаткових логічних перетворювачів</w:t>
      </w:r>
      <w:r w:rsidR="001B1331" w:rsidRPr="00312974">
        <w:rPr>
          <w:rPrChange w:id="7987" w:author="Rodion" w:date="2019-12-09T02:09:00Z">
            <w:rPr/>
          </w:rPrChange>
        </w:rPr>
        <w:t xml:space="preserve"> [65]</w:t>
      </w:r>
      <w:r w:rsidR="00112474" w:rsidRPr="00312974">
        <w:rPr>
          <w:rPrChange w:id="7988" w:author="Rodion" w:date="2019-12-09T02:09:00Z">
            <w:rPr/>
          </w:rPrChange>
        </w:rPr>
        <w:t xml:space="preserve">. В </w:t>
      </w:r>
      <w:del w:id="7989" w:author="Rodion Kharabet" w:date="2019-12-06T03:02:00Z">
        <w:r w:rsidR="00112474" w:rsidRPr="00312974" w:rsidDel="006B702B">
          <w:rPr>
            <w:rPrChange w:id="7990" w:author="Rodion" w:date="2019-12-09T02:09:00Z">
              <w:rPr/>
            </w:rPrChange>
          </w:rPr>
          <w:delText xml:space="preserve">таблиці </w:delText>
        </w:r>
        <w:r w:rsidR="001B1331" w:rsidRPr="00312974" w:rsidDel="006B702B">
          <w:rPr>
            <w:rPrChange w:id="7991" w:author="Rodion" w:date="2019-12-09T02:09:00Z">
              <w:rPr/>
            </w:rPrChange>
          </w:rPr>
          <w:delText>4.</w:delText>
        </w:r>
      </w:del>
      <w:ins w:id="7992" w:author="Rodion Kharabet" w:date="2019-12-06T03:02:00Z">
        <w:r w:rsidR="006B702B" w:rsidRPr="00312974">
          <w:rPr>
            <w:rPrChange w:id="7993" w:author="Rodion" w:date="2019-12-09T02:09:00Z">
              <w:rPr/>
            </w:rPrChange>
          </w:rPr>
          <w:t>таблиці 3.</w:t>
        </w:r>
      </w:ins>
      <w:r w:rsidR="001B1331" w:rsidRPr="00312974">
        <w:rPr>
          <w:rPrChange w:id="7994" w:author="Rodion" w:date="2019-12-09T02:09:00Z">
            <w:rPr/>
          </w:rPrChange>
        </w:rPr>
        <w:t>12</w:t>
      </w:r>
      <w:r w:rsidR="00112474" w:rsidRPr="00312974">
        <w:rPr>
          <w:rPrChange w:id="7995" w:author="Rodion" w:date="2019-12-09T02:09:00Z">
            <w:rPr/>
          </w:rPrChange>
        </w:rPr>
        <w:t xml:space="preserve"> наведено базові характеристики RC522.</w:t>
      </w:r>
    </w:p>
    <w:p w14:paraId="2CDCBA72" w14:textId="44E454F5" w:rsidR="00036393" w:rsidRPr="00312974" w:rsidRDefault="00036393">
      <w:pPr>
        <w:spacing w:after="160" w:line="259" w:lineRule="auto"/>
        <w:ind w:firstLine="0"/>
        <w:jc w:val="left"/>
        <w:rPr>
          <w:ins w:id="7996" w:author="Rodion" w:date="2019-12-09T02:00:00Z"/>
          <w:rPrChange w:id="7997" w:author="Rodion" w:date="2019-12-09T02:09:00Z">
            <w:rPr>
              <w:ins w:id="7998" w:author="Rodion" w:date="2019-12-09T02:00:00Z"/>
            </w:rPr>
          </w:rPrChange>
        </w:rPr>
      </w:pPr>
      <w:ins w:id="7999" w:author="Rodion" w:date="2019-12-09T02:00:00Z">
        <w:r w:rsidRPr="00312974">
          <w:rPr>
            <w:rPrChange w:id="8000" w:author="Rodion" w:date="2019-12-09T02:09:00Z">
              <w:rPr/>
            </w:rPrChange>
          </w:rPr>
          <w:br w:type="page"/>
        </w:r>
      </w:ins>
    </w:p>
    <w:p w14:paraId="069C0603" w14:textId="2A9F4DC0" w:rsidR="00036393" w:rsidRPr="00312974" w:rsidDel="00036393" w:rsidRDefault="00036393" w:rsidP="00166B45">
      <w:pPr>
        <w:rPr>
          <w:del w:id="8001" w:author="Rodion" w:date="2019-12-09T02:00:00Z"/>
          <w:rPrChange w:id="8002" w:author="Rodion" w:date="2019-12-09T02:09:00Z">
            <w:rPr>
              <w:del w:id="8003" w:author="Rodion" w:date="2019-12-09T02:00:00Z"/>
            </w:rPr>
          </w:rPrChange>
        </w:rPr>
      </w:pPr>
    </w:p>
    <w:p w14:paraId="6488DE28" w14:textId="330148DB" w:rsidR="001B1331" w:rsidRPr="00312974" w:rsidRDefault="001B1331" w:rsidP="00166B45">
      <w:pPr>
        <w:rPr>
          <w:rPrChange w:id="8004" w:author="Rodion" w:date="2019-12-09T02:09:00Z">
            <w:rPr/>
          </w:rPrChange>
        </w:rPr>
      </w:pPr>
      <w:del w:id="8005" w:author="Rodion Kharabet" w:date="2019-12-06T03:02:00Z">
        <w:r w:rsidRPr="00312974" w:rsidDel="006B702B">
          <w:rPr>
            <w:rPrChange w:id="8006" w:author="Rodion" w:date="2019-12-09T02:09:00Z">
              <w:rPr/>
            </w:rPrChange>
          </w:rPr>
          <w:delText>Таблиця 4.</w:delText>
        </w:r>
      </w:del>
      <w:ins w:id="8007" w:author="Rodion Kharabet" w:date="2019-12-06T03:02:00Z">
        <w:r w:rsidR="006B702B" w:rsidRPr="00312974">
          <w:rPr>
            <w:rPrChange w:id="8008" w:author="Rodion" w:date="2019-12-09T02:09:00Z">
              <w:rPr/>
            </w:rPrChange>
          </w:rPr>
          <w:t>Таблиця 3.</w:t>
        </w:r>
      </w:ins>
      <w:r w:rsidRPr="00312974">
        <w:rPr>
          <w:rPrChange w:id="8009" w:author="Rodion" w:date="2019-12-09T02:09:00Z">
            <w:rPr/>
          </w:rPrChange>
        </w:rPr>
        <w:t>12</w:t>
      </w:r>
    </w:p>
    <w:tbl>
      <w:tblPr>
        <w:tblStyle w:val="TableGrid"/>
        <w:tblW w:w="0" w:type="auto"/>
        <w:tblLook w:val="04A0" w:firstRow="1" w:lastRow="0" w:firstColumn="1" w:lastColumn="0" w:noHBand="0" w:noVBand="1"/>
      </w:tblPr>
      <w:tblGrid>
        <w:gridCol w:w="5239"/>
        <w:gridCol w:w="5237"/>
      </w:tblGrid>
      <w:tr w:rsidR="00112474" w:rsidRPr="00312974" w14:paraId="6D08BB3F" w14:textId="77777777" w:rsidTr="00112474">
        <w:tc>
          <w:tcPr>
            <w:tcW w:w="5265" w:type="dxa"/>
          </w:tcPr>
          <w:p w14:paraId="079BD5BA" w14:textId="6EECB495" w:rsidR="00112474" w:rsidRPr="00312974" w:rsidRDefault="00D97B18" w:rsidP="00166B45">
            <w:pPr>
              <w:ind w:firstLine="0"/>
              <w:rPr>
                <w:rPrChange w:id="8010" w:author="Rodion" w:date="2019-12-09T02:09:00Z">
                  <w:rPr/>
                </w:rPrChange>
              </w:rPr>
            </w:pPr>
            <w:r w:rsidRPr="00312974">
              <w:rPr>
                <w:rPrChange w:id="8011" w:author="Rodion" w:date="2019-12-09T02:09:00Z">
                  <w:rPr/>
                </w:rPrChange>
              </w:rPr>
              <w:t>Споживання струму під час розпізнавання</w:t>
            </w:r>
          </w:p>
        </w:tc>
        <w:tc>
          <w:tcPr>
            <w:tcW w:w="5265" w:type="dxa"/>
          </w:tcPr>
          <w:p w14:paraId="0062E570" w14:textId="250978BB" w:rsidR="00112474" w:rsidRPr="00312974" w:rsidRDefault="00D97B18" w:rsidP="00166B45">
            <w:pPr>
              <w:ind w:firstLine="0"/>
              <w:rPr>
                <w:rPrChange w:id="8012" w:author="Rodion" w:date="2019-12-09T02:09:00Z">
                  <w:rPr/>
                </w:rPrChange>
              </w:rPr>
            </w:pPr>
            <w:r w:rsidRPr="00312974">
              <w:rPr>
                <w:rPrChange w:id="8013" w:author="Rodion" w:date="2019-12-09T02:09:00Z">
                  <w:rPr/>
                </w:rPrChange>
              </w:rPr>
              <w:t>13</w:t>
            </w:r>
            <w:ins w:id="8014" w:author="Rodion Kharabet" w:date="2019-12-06T03:37:00Z">
              <w:r w:rsidR="00B70D56" w:rsidRPr="00312974">
                <w:rPr>
                  <w:rPrChange w:id="8015" w:author="Rodion" w:date="2019-12-09T02:09:00Z">
                    <w:rPr/>
                  </w:rPrChange>
                </w:rPr>
                <w:t xml:space="preserve"> </w:t>
              </w:r>
            </w:ins>
            <w:r w:rsidRPr="00312974">
              <w:rPr>
                <w:rPrChange w:id="8016" w:author="Rodion" w:date="2019-12-09T02:09:00Z">
                  <w:rPr/>
                </w:rPrChange>
              </w:rPr>
              <w:t>-</w:t>
            </w:r>
            <w:ins w:id="8017" w:author="Rodion Kharabet" w:date="2019-12-06T03:37:00Z">
              <w:r w:rsidR="00B70D56" w:rsidRPr="00312974">
                <w:rPr>
                  <w:rPrChange w:id="8018" w:author="Rodion" w:date="2019-12-09T02:09:00Z">
                    <w:rPr/>
                  </w:rPrChange>
                </w:rPr>
                <w:t xml:space="preserve"> </w:t>
              </w:r>
            </w:ins>
            <w:r w:rsidRPr="00312974">
              <w:rPr>
                <w:rPrChange w:id="8019" w:author="Rodion" w:date="2019-12-09T02:09:00Z">
                  <w:rPr/>
                </w:rPrChange>
              </w:rPr>
              <w:t xml:space="preserve">26 </w:t>
            </w:r>
            <w:proofErr w:type="spellStart"/>
            <w:r w:rsidRPr="00312974">
              <w:rPr>
                <w:rPrChange w:id="8020" w:author="Rodion" w:date="2019-12-09T02:09:00Z">
                  <w:rPr/>
                </w:rPrChange>
              </w:rPr>
              <w:t>мА</w:t>
            </w:r>
            <w:proofErr w:type="spellEnd"/>
          </w:p>
        </w:tc>
      </w:tr>
      <w:tr w:rsidR="00112474" w:rsidRPr="00312974" w14:paraId="5E723AB6" w14:textId="77777777" w:rsidTr="00112474">
        <w:tc>
          <w:tcPr>
            <w:tcW w:w="5265" w:type="dxa"/>
          </w:tcPr>
          <w:p w14:paraId="03045D9F" w14:textId="64FCEF1C" w:rsidR="00112474" w:rsidRPr="00312974" w:rsidRDefault="00D97B18" w:rsidP="00166B45">
            <w:pPr>
              <w:ind w:firstLine="0"/>
              <w:rPr>
                <w:rPrChange w:id="8021" w:author="Rodion" w:date="2019-12-09T02:09:00Z">
                  <w:rPr/>
                </w:rPrChange>
              </w:rPr>
            </w:pPr>
            <w:r w:rsidRPr="00312974">
              <w:rPr>
                <w:rPrChange w:id="8022" w:author="Rodion" w:date="2019-12-09T02:09:00Z">
                  <w:rPr/>
                </w:rPrChange>
              </w:rPr>
              <w:t>Робоча напруга</w:t>
            </w:r>
          </w:p>
        </w:tc>
        <w:tc>
          <w:tcPr>
            <w:tcW w:w="5265" w:type="dxa"/>
          </w:tcPr>
          <w:p w14:paraId="598856AE" w14:textId="16759F0C" w:rsidR="00112474" w:rsidRPr="00312974" w:rsidRDefault="00D97B18" w:rsidP="00166B45">
            <w:pPr>
              <w:ind w:firstLine="0"/>
              <w:rPr>
                <w:rPrChange w:id="8023" w:author="Rodion" w:date="2019-12-09T02:09:00Z">
                  <w:rPr/>
                </w:rPrChange>
              </w:rPr>
            </w:pPr>
            <w:r w:rsidRPr="00312974">
              <w:rPr>
                <w:rPrChange w:id="8024" w:author="Rodion" w:date="2019-12-09T02:09:00Z">
                  <w:rPr/>
                </w:rPrChange>
              </w:rPr>
              <w:t xml:space="preserve">2.5 </w:t>
            </w:r>
            <w:ins w:id="8025" w:author="Rodion Kharabet" w:date="2019-12-06T03:37:00Z">
              <w:r w:rsidR="00B70D56" w:rsidRPr="00312974">
                <w:rPr>
                  <w:rPrChange w:id="8026" w:author="Rodion" w:date="2019-12-09T02:09:00Z">
                    <w:rPr/>
                  </w:rPrChange>
                </w:rPr>
                <w:t>-</w:t>
              </w:r>
            </w:ins>
            <w:del w:id="8027" w:author="Rodion Kharabet" w:date="2019-12-06T03:37:00Z">
              <w:r w:rsidRPr="00312974" w:rsidDel="00B70D56">
                <w:rPr>
                  <w:rPrChange w:id="8028" w:author="Rodion" w:date="2019-12-09T02:09:00Z">
                    <w:rPr/>
                  </w:rPrChange>
                </w:rPr>
                <w:delText>–</w:delText>
              </w:r>
            </w:del>
            <w:r w:rsidRPr="00312974">
              <w:rPr>
                <w:rPrChange w:id="8029" w:author="Rodion" w:date="2019-12-09T02:09:00Z">
                  <w:rPr/>
                </w:rPrChange>
              </w:rPr>
              <w:t xml:space="preserve"> 3.3 В</w:t>
            </w:r>
          </w:p>
        </w:tc>
      </w:tr>
      <w:tr w:rsidR="00112474" w:rsidRPr="00312974" w14:paraId="677FB1AA" w14:textId="77777777" w:rsidTr="00112474">
        <w:tc>
          <w:tcPr>
            <w:tcW w:w="5265" w:type="dxa"/>
          </w:tcPr>
          <w:p w14:paraId="5F433F5E" w14:textId="62B20DA5" w:rsidR="00112474" w:rsidRPr="00312974" w:rsidRDefault="00D97B18" w:rsidP="00166B45">
            <w:pPr>
              <w:ind w:firstLine="0"/>
              <w:rPr>
                <w:rPrChange w:id="8030" w:author="Rodion" w:date="2019-12-09T02:09:00Z">
                  <w:rPr/>
                </w:rPrChange>
              </w:rPr>
            </w:pPr>
            <w:r w:rsidRPr="00312974">
              <w:rPr>
                <w:rPrChange w:id="8031" w:author="Rodion" w:date="2019-12-09T02:09:00Z">
                  <w:rPr/>
                </w:rPrChange>
              </w:rPr>
              <w:t xml:space="preserve">Робоча частота </w:t>
            </w:r>
          </w:p>
        </w:tc>
        <w:tc>
          <w:tcPr>
            <w:tcW w:w="5265" w:type="dxa"/>
          </w:tcPr>
          <w:p w14:paraId="31E2DE87" w14:textId="14BDACB2" w:rsidR="00112474" w:rsidRPr="00312974" w:rsidRDefault="00D97B18" w:rsidP="00166B45">
            <w:pPr>
              <w:ind w:firstLine="0"/>
              <w:rPr>
                <w:rPrChange w:id="8032" w:author="Rodion" w:date="2019-12-09T02:09:00Z">
                  <w:rPr/>
                </w:rPrChange>
              </w:rPr>
            </w:pPr>
            <w:r w:rsidRPr="00312974">
              <w:rPr>
                <w:rPrChange w:id="8033" w:author="Rodion" w:date="2019-12-09T02:09:00Z">
                  <w:rPr/>
                </w:rPrChange>
              </w:rPr>
              <w:t>13.56 МГц</w:t>
            </w:r>
          </w:p>
        </w:tc>
      </w:tr>
      <w:tr w:rsidR="00112474" w:rsidRPr="00312974" w14:paraId="3047E913" w14:textId="77777777" w:rsidTr="00112474">
        <w:tc>
          <w:tcPr>
            <w:tcW w:w="5265" w:type="dxa"/>
          </w:tcPr>
          <w:p w14:paraId="28CFB1AF" w14:textId="133EB19C" w:rsidR="00112474" w:rsidRPr="00312974" w:rsidRDefault="00D97B18" w:rsidP="00166B45">
            <w:pPr>
              <w:ind w:firstLine="0"/>
              <w:rPr>
                <w:rPrChange w:id="8034" w:author="Rodion" w:date="2019-12-09T02:09:00Z">
                  <w:rPr/>
                </w:rPrChange>
              </w:rPr>
            </w:pPr>
            <w:r w:rsidRPr="00312974">
              <w:rPr>
                <w:rPrChange w:id="8035" w:author="Rodion" w:date="2019-12-09T02:09:00Z">
                  <w:rPr/>
                </w:rPrChange>
              </w:rPr>
              <w:t>Відстань до зчитування мітки</w:t>
            </w:r>
          </w:p>
        </w:tc>
        <w:tc>
          <w:tcPr>
            <w:tcW w:w="5265" w:type="dxa"/>
          </w:tcPr>
          <w:p w14:paraId="42E041C5" w14:textId="1EB62FE5" w:rsidR="00112474" w:rsidRPr="00312974" w:rsidRDefault="00D97B18" w:rsidP="00166B45">
            <w:pPr>
              <w:ind w:firstLine="0"/>
              <w:rPr>
                <w:rPrChange w:id="8036" w:author="Rodion" w:date="2019-12-09T02:09:00Z">
                  <w:rPr/>
                </w:rPrChange>
              </w:rPr>
            </w:pPr>
            <w:r w:rsidRPr="00312974">
              <w:rPr>
                <w:rPrChange w:id="8037" w:author="Rodion" w:date="2019-12-09T02:09:00Z">
                  <w:rPr/>
                </w:rPrChange>
              </w:rPr>
              <w:t xml:space="preserve">0 </w:t>
            </w:r>
            <w:ins w:id="8038" w:author="Rodion Kharabet" w:date="2019-12-06T03:37:00Z">
              <w:r w:rsidR="00B70D56" w:rsidRPr="00312974">
                <w:rPr>
                  <w:rPrChange w:id="8039" w:author="Rodion" w:date="2019-12-09T02:09:00Z">
                    <w:rPr/>
                  </w:rPrChange>
                </w:rPr>
                <w:t>-</w:t>
              </w:r>
            </w:ins>
            <w:del w:id="8040" w:author="Rodion Kharabet" w:date="2019-12-06T03:37:00Z">
              <w:r w:rsidRPr="00312974" w:rsidDel="00B70D56">
                <w:rPr>
                  <w:rPrChange w:id="8041" w:author="Rodion" w:date="2019-12-09T02:09:00Z">
                    <w:rPr/>
                  </w:rPrChange>
                </w:rPr>
                <w:delText>–</w:delText>
              </w:r>
            </w:del>
            <w:r w:rsidRPr="00312974">
              <w:rPr>
                <w:rPrChange w:id="8042" w:author="Rodion" w:date="2019-12-09T02:09:00Z">
                  <w:rPr/>
                </w:rPrChange>
              </w:rPr>
              <w:t xml:space="preserve"> </w:t>
            </w:r>
            <w:r w:rsidR="007203B9" w:rsidRPr="00312974">
              <w:rPr>
                <w:rPrChange w:id="8043" w:author="Rodion" w:date="2019-12-09T02:09:00Z">
                  <w:rPr/>
                </w:rPrChange>
              </w:rPr>
              <w:t>5</w:t>
            </w:r>
            <w:r w:rsidRPr="00312974">
              <w:rPr>
                <w:rPrChange w:id="8044" w:author="Rodion" w:date="2019-12-09T02:09:00Z">
                  <w:rPr/>
                </w:rPrChange>
              </w:rPr>
              <w:t>0 мм</w:t>
            </w:r>
          </w:p>
        </w:tc>
      </w:tr>
      <w:tr w:rsidR="00112474" w:rsidRPr="00312974" w14:paraId="1B959552" w14:textId="77777777" w:rsidTr="00112474">
        <w:tc>
          <w:tcPr>
            <w:tcW w:w="5265" w:type="dxa"/>
          </w:tcPr>
          <w:p w14:paraId="51C554D2" w14:textId="3A02DB2C" w:rsidR="00112474" w:rsidRPr="00312974" w:rsidRDefault="00D97B18" w:rsidP="00166B45">
            <w:pPr>
              <w:ind w:firstLine="0"/>
              <w:rPr>
                <w:rPrChange w:id="8045" w:author="Rodion" w:date="2019-12-09T02:09:00Z">
                  <w:rPr/>
                </w:rPrChange>
              </w:rPr>
            </w:pPr>
            <w:r w:rsidRPr="00312974">
              <w:rPr>
                <w:rPrChange w:id="8046" w:author="Rodion" w:date="2019-12-09T02:09:00Z">
                  <w:rPr/>
                </w:rPrChange>
              </w:rPr>
              <w:t>Підтримка міток</w:t>
            </w:r>
          </w:p>
        </w:tc>
        <w:tc>
          <w:tcPr>
            <w:tcW w:w="5265" w:type="dxa"/>
          </w:tcPr>
          <w:p w14:paraId="1A53CABE" w14:textId="2BC29062" w:rsidR="00112474" w:rsidRPr="00312974" w:rsidRDefault="00D97B18" w:rsidP="00166B45">
            <w:pPr>
              <w:ind w:firstLine="0"/>
              <w:rPr>
                <w:rPrChange w:id="8047" w:author="Rodion" w:date="2019-12-09T02:09:00Z">
                  <w:rPr/>
                </w:rPrChange>
              </w:rPr>
            </w:pPr>
            <w:r w:rsidRPr="00312974">
              <w:rPr>
                <w:rPrChange w:id="8048" w:author="Rodion" w:date="2019-12-09T02:09:00Z">
                  <w:rPr/>
                </w:rPrChange>
              </w:rPr>
              <w:t xml:space="preserve">Стандарти MF1xxS20, MF1xxS70 </w:t>
            </w:r>
            <w:r w:rsidR="009E71B4" w:rsidRPr="00312974">
              <w:rPr>
                <w:rPrChange w:id="8049" w:author="Rodion" w:date="2019-12-09T02:09:00Z">
                  <w:rPr/>
                </w:rPrChange>
              </w:rPr>
              <w:t xml:space="preserve">та </w:t>
            </w:r>
            <w:r w:rsidRPr="00312974">
              <w:rPr>
                <w:rPrChange w:id="8050" w:author="Rodion" w:date="2019-12-09T02:09:00Z">
                  <w:rPr/>
                </w:rPrChange>
              </w:rPr>
              <w:t xml:space="preserve"> MF1xxS50</w:t>
            </w:r>
          </w:p>
        </w:tc>
      </w:tr>
      <w:tr w:rsidR="00112474" w:rsidRPr="00312974" w14:paraId="570D868D" w14:textId="77777777" w:rsidTr="00112474">
        <w:tc>
          <w:tcPr>
            <w:tcW w:w="5265" w:type="dxa"/>
          </w:tcPr>
          <w:p w14:paraId="548E2A67" w14:textId="60400150" w:rsidR="00112474" w:rsidRPr="00312974" w:rsidRDefault="00594BA8" w:rsidP="00166B45">
            <w:pPr>
              <w:ind w:firstLine="0"/>
              <w:rPr>
                <w:rPrChange w:id="8051" w:author="Rodion" w:date="2019-12-09T02:09:00Z">
                  <w:rPr/>
                </w:rPrChange>
              </w:rPr>
            </w:pPr>
            <w:r w:rsidRPr="00312974">
              <w:rPr>
                <w:rPrChange w:id="8052" w:author="Rodion" w:date="2019-12-09T02:09:00Z">
                  <w:rPr/>
                </w:rPrChange>
              </w:rPr>
              <w:t>Інтерфейси комунікації</w:t>
            </w:r>
          </w:p>
        </w:tc>
        <w:tc>
          <w:tcPr>
            <w:tcW w:w="5265" w:type="dxa"/>
          </w:tcPr>
          <w:p w14:paraId="6CFD936C" w14:textId="0910E9EF" w:rsidR="00112474" w:rsidRPr="00312974" w:rsidRDefault="00594BA8" w:rsidP="00166B45">
            <w:pPr>
              <w:ind w:firstLine="0"/>
              <w:rPr>
                <w:rPrChange w:id="8053" w:author="Rodion" w:date="2019-12-09T02:09:00Z">
                  <w:rPr/>
                </w:rPrChange>
              </w:rPr>
            </w:pPr>
            <w:r w:rsidRPr="00312974">
              <w:rPr>
                <w:rPrChange w:id="8054" w:author="Rodion" w:date="2019-12-09T02:09:00Z">
                  <w:rPr/>
                </w:rPrChange>
              </w:rPr>
              <w:t xml:space="preserve">SPI, </w:t>
            </w:r>
            <w:r w:rsidR="00266407" w:rsidRPr="00312974">
              <w:rPr>
                <w:rPrChange w:id="8055" w:author="Rodion" w:date="2019-12-09T02:09:00Z">
                  <w:rPr/>
                </w:rPrChange>
              </w:rPr>
              <w:t>I²C</w:t>
            </w:r>
            <w:r w:rsidRPr="00312974">
              <w:rPr>
                <w:rPrChange w:id="8056" w:author="Rodion" w:date="2019-12-09T02:09:00Z">
                  <w:rPr/>
                </w:rPrChange>
              </w:rPr>
              <w:t>, UART</w:t>
            </w:r>
          </w:p>
        </w:tc>
      </w:tr>
    </w:tbl>
    <w:p w14:paraId="3C139053" w14:textId="58960149" w:rsidR="00112474" w:rsidRPr="00312974" w:rsidRDefault="00112474" w:rsidP="00166B45">
      <w:pPr>
        <w:rPr>
          <w:rPrChange w:id="8057" w:author="Rodion" w:date="2019-12-09T02:09:00Z">
            <w:rPr/>
          </w:rPrChange>
        </w:rPr>
      </w:pPr>
    </w:p>
    <w:p w14:paraId="0DBC2A6F" w14:textId="091EF3B5" w:rsidR="00A20715" w:rsidRPr="00312974" w:rsidRDefault="00A20715" w:rsidP="00166B45">
      <w:pPr>
        <w:rPr>
          <w:rPrChange w:id="8058" w:author="Rodion" w:date="2019-12-09T02:09:00Z">
            <w:rPr/>
          </w:rPrChange>
        </w:rPr>
      </w:pPr>
      <w:r w:rsidRPr="00312974">
        <w:rPr>
          <w:rPrChange w:id="8059" w:author="Rodion" w:date="2019-12-09T02:09:00Z">
            <w:rPr/>
          </w:rPrChange>
        </w:rPr>
        <w:t>Вс</w:t>
      </w:r>
      <w:r w:rsidR="007B72A6" w:rsidRPr="00312974">
        <w:rPr>
          <w:rPrChange w:id="8060" w:author="Rodion" w:date="2019-12-09T02:09:00Z">
            <w:rPr/>
          </w:rPrChange>
        </w:rPr>
        <w:t xml:space="preserve">ього модуль має 8 </w:t>
      </w:r>
      <w:proofErr w:type="spellStart"/>
      <w:r w:rsidR="007B72A6" w:rsidRPr="00312974">
        <w:rPr>
          <w:rPrChange w:id="8061" w:author="Rodion" w:date="2019-12-09T02:09:00Z">
            <w:rPr/>
          </w:rPrChange>
        </w:rPr>
        <w:t>пінів</w:t>
      </w:r>
      <w:proofErr w:type="spellEnd"/>
      <w:r w:rsidR="007B72A6" w:rsidRPr="00312974">
        <w:rPr>
          <w:rPrChange w:id="8062" w:author="Rodion" w:date="2019-12-09T02:09:00Z">
            <w:rPr/>
          </w:rPrChange>
        </w:rPr>
        <w:t xml:space="preserve">, що доступні для зовнішньої взаємодії: </w:t>
      </w:r>
    </w:p>
    <w:p w14:paraId="5A8955A0" w14:textId="4A63C313" w:rsidR="00A20715" w:rsidRPr="00312974" w:rsidRDefault="007B72A6" w:rsidP="007B72A6">
      <w:pPr>
        <w:pStyle w:val="ListParagraph"/>
        <w:rPr>
          <w:rPrChange w:id="8063" w:author="Rodion" w:date="2019-12-09T02:09:00Z">
            <w:rPr/>
          </w:rPrChange>
        </w:rPr>
      </w:pPr>
      <w:r w:rsidRPr="00312974">
        <w:rPr>
          <w:rPrChange w:id="8064" w:author="Rodion" w:date="2019-12-09T02:09:00Z">
            <w:rPr/>
          </w:rPrChange>
        </w:rPr>
        <w:t xml:space="preserve">VCC – </w:t>
      </w:r>
      <w:proofErr w:type="spellStart"/>
      <w:r w:rsidRPr="00312974">
        <w:rPr>
          <w:rPrChange w:id="8065" w:author="Rodion" w:date="2019-12-09T02:09:00Z">
            <w:rPr/>
          </w:rPrChange>
        </w:rPr>
        <w:t>пін</w:t>
      </w:r>
      <w:proofErr w:type="spellEnd"/>
      <w:r w:rsidRPr="00312974">
        <w:rPr>
          <w:rPrChange w:id="8066" w:author="Rodion" w:date="2019-12-09T02:09:00Z">
            <w:rPr/>
          </w:rPrChange>
        </w:rPr>
        <w:t xml:space="preserve"> </w:t>
      </w:r>
      <w:r w:rsidR="00C91726" w:rsidRPr="00312974">
        <w:rPr>
          <w:rPrChange w:id="8067" w:author="Rodion" w:date="2019-12-09T02:09:00Z">
            <w:rPr/>
          </w:rPrChange>
        </w:rPr>
        <w:t>живлення</w:t>
      </w:r>
      <w:r w:rsidRPr="00312974">
        <w:rPr>
          <w:rPrChange w:id="8068" w:author="Rodion" w:date="2019-12-09T02:09:00Z">
            <w:rPr/>
          </w:rPrChange>
        </w:rPr>
        <w:t xml:space="preserve"> модул</w:t>
      </w:r>
      <w:ins w:id="8069" w:author="Rodion Kharabet" w:date="2019-12-06T03:37:00Z">
        <w:r w:rsidR="00B70D56" w:rsidRPr="00312974">
          <w:rPr>
            <w:rPrChange w:id="8070" w:author="Rodion" w:date="2019-12-09T02:09:00Z">
              <w:rPr/>
            </w:rPrChange>
          </w:rPr>
          <w:t>я</w:t>
        </w:r>
      </w:ins>
      <w:del w:id="8071" w:author="Rodion Kharabet" w:date="2019-12-06T03:37:00Z">
        <w:r w:rsidRPr="00312974" w:rsidDel="00B70D56">
          <w:rPr>
            <w:rPrChange w:id="8072" w:author="Rodion" w:date="2019-12-09T02:09:00Z">
              <w:rPr/>
            </w:rPrChange>
          </w:rPr>
          <w:delText>ю</w:delText>
        </w:r>
      </w:del>
      <w:r w:rsidRPr="00312974">
        <w:rPr>
          <w:rPrChange w:id="8073" w:author="Rodion" w:date="2019-12-09T02:09:00Z">
            <w:rPr/>
          </w:rPrChange>
        </w:rPr>
        <w:t>. На нього необхідно подавати постійн</w:t>
      </w:r>
      <w:del w:id="8074" w:author="Rodion Kharabet" w:date="2019-12-06T03:37:00Z">
        <w:r w:rsidRPr="00312974" w:rsidDel="00B70D56">
          <w:rPr>
            <w:rPrChange w:id="8075" w:author="Rodion" w:date="2019-12-09T02:09:00Z">
              <w:rPr/>
            </w:rPrChange>
          </w:rPr>
          <w:delText xml:space="preserve">ий струп за </w:delText>
        </w:r>
      </w:del>
      <w:ins w:id="8076" w:author="Rodion Kharabet" w:date="2019-12-06T03:37:00Z">
        <w:r w:rsidR="00B70D56" w:rsidRPr="00312974">
          <w:rPr>
            <w:rPrChange w:id="8077" w:author="Rodion" w:date="2019-12-09T02:09:00Z">
              <w:rPr/>
            </w:rPrChange>
          </w:rPr>
          <w:t>у</w:t>
        </w:r>
      </w:ins>
      <w:ins w:id="8078" w:author="Rodion Kharabet" w:date="2019-12-06T03:38:00Z">
        <w:r w:rsidR="00B70D56" w:rsidRPr="00312974">
          <w:rPr>
            <w:rPrChange w:id="8079" w:author="Rodion" w:date="2019-12-09T02:09:00Z">
              <w:rPr/>
            </w:rPrChange>
          </w:rPr>
          <w:t xml:space="preserve"> </w:t>
        </w:r>
      </w:ins>
      <w:r w:rsidRPr="00312974">
        <w:rPr>
          <w:rPrChange w:id="8080" w:author="Rodion" w:date="2019-12-09T02:09:00Z">
            <w:rPr/>
          </w:rPrChange>
        </w:rPr>
        <w:t>напру</w:t>
      </w:r>
      <w:ins w:id="8081" w:author="Rodion Kharabet" w:date="2019-12-06T03:38:00Z">
        <w:r w:rsidR="00B70D56" w:rsidRPr="00312974">
          <w:rPr>
            <w:rPrChange w:id="8082" w:author="Rodion" w:date="2019-12-09T02:09:00Z">
              <w:rPr/>
            </w:rPrChange>
          </w:rPr>
          <w:t>гу</w:t>
        </w:r>
      </w:ins>
      <w:del w:id="8083" w:author="Rodion Kharabet" w:date="2019-12-06T03:38:00Z">
        <w:r w:rsidRPr="00312974" w:rsidDel="00B70D56">
          <w:rPr>
            <w:rPrChange w:id="8084" w:author="Rodion" w:date="2019-12-09T02:09:00Z">
              <w:rPr/>
            </w:rPrChange>
          </w:rPr>
          <w:delText>гою</w:delText>
        </w:r>
      </w:del>
      <w:r w:rsidRPr="00312974">
        <w:rPr>
          <w:rPrChange w:id="8085" w:author="Rodion" w:date="2019-12-09T02:09:00Z">
            <w:rPr/>
          </w:rPrChange>
        </w:rPr>
        <w:t xml:space="preserve"> 2.5-3.3 В.</w:t>
      </w:r>
    </w:p>
    <w:p w14:paraId="0DA6E679" w14:textId="4E2B76C5" w:rsidR="007B72A6" w:rsidRPr="00312974" w:rsidRDefault="007B72A6" w:rsidP="007B72A6">
      <w:pPr>
        <w:pStyle w:val="ListParagraph"/>
        <w:rPr>
          <w:rPrChange w:id="8086" w:author="Rodion" w:date="2019-12-09T02:09:00Z">
            <w:rPr/>
          </w:rPrChange>
        </w:rPr>
      </w:pPr>
      <w:r w:rsidRPr="00312974">
        <w:rPr>
          <w:rPrChange w:id="8087" w:author="Rodion" w:date="2019-12-09T02:09:00Z">
            <w:rPr/>
          </w:rPrChange>
        </w:rPr>
        <w:t xml:space="preserve">RST – </w:t>
      </w:r>
      <w:proofErr w:type="spellStart"/>
      <w:r w:rsidRPr="00312974">
        <w:rPr>
          <w:rPrChange w:id="8088" w:author="Rodion" w:date="2019-12-09T02:09:00Z">
            <w:rPr/>
          </w:rPrChange>
        </w:rPr>
        <w:t>пін</w:t>
      </w:r>
      <w:proofErr w:type="spellEnd"/>
      <w:r w:rsidRPr="00312974">
        <w:rPr>
          <w:rPrChange w:id="8089" w:author="Rodion" w:date="2019-12-09T02:09:00Z">
            <w:rPr/>
          </w:rPrChange>
        </w:rPr>
        <w:t xml:space="preserve"> для переведення модулю в неактивний режим (сигнал</w:t>
      </w:r>
      <w:del w:id="8090" w:author="Rodion Kharabet" w:date="2019-12-06T03:38:00Z">
        <w:r w:rsidRPr="00312974" w:rsidDel="00B70D56">
          <w:rPr>
            <w:rPrChange w:id="8091" w:author="Rodion" w:date="2019-12-09T02:09:00Z">
              <w:rPr/>
            </w:rPrChange>
          </w:rPr>
          <w:delText>у</w:delText>
        </w:r>
      </w:del>
      <w:r w:rsidRPr="00312974">
        <w:rPr>
          <w:rPrChange w:id="8092" w:author="Rodion" w:date="2019-12-09T02:09:00Z">
            <w:rPr/>
          </w:rPrChange>
        </w:rPr>
        <w:t xml:space="preserve"> низького рівня) та для </w:t>
      </w:r>
      <w:r w:rsidR="00C91726" w:rsidRPr="00312974">
        <w:rPr>
          <w:rPrChange w:id="8093" w:author="Rodion" w:date="2019-12-09T02:09:00Z">
            <w:rPr/>
          </w:rPrChange>
        </w:rPr>
        <w:t>скидання</w:t>
      </w:r>
      <w:r w:rsidRPr="00312974">
        <w:rPr>
          <w:rPrChange w:id="8094" w:author="Rodion" w:date="2019-12-09T02:09:00Z">
            <w:rPr/>
          </w:rPrChange>
        </w:rPr>
        <w:t xml:space="preserve"> налаштувань (сигнал високого рівня).</w:t>
      </w:r>
    </w:p>
    <w:p w14:paraId="57E312C4" w14:textId="76429459" w:rsidR="007B72A6" w:rsidRPr="00312974" w:rsidRDefault="007B72A6" w:rsidP="007B72A6">
      <w:pPr>
        <w:pStyle w:val="ListParagraph"/>
        <w:rPr>
          <w:rPrChange w:id="8095" w:author="Rodion" w:date="2019-12-09T02:09:00Z">
            <w:rPr/>
          </w:rPrChange>
        </w:rPr>
      </w:pPr>
      <w:r w:rsidRPr="00312974">
        <w:rPr>
          <w:rPrChange w:id="8096" w:author="Rodion" w:date="2019-12-09T02:09:00Z">
            <w:rPr/>
          </w:rPrChange>
        </w:rPr>
        <w:t xml:space="preserve">GND – </w:t>
      </w:r>
      <w:proofErr w:type="spellStart"/>
      <w:r w:rsidRPr="00312974">
        <w:rPr>
          <w:rPrChange w:id="8097" w:author="Rodion" w:date="2019-12-09T02:09:00Z">
            <w:rPr/>
          </w:rPrChange>
        </w:rPr>
        <w:t>пін</w:t>
      </w:r>
      <w:proofErr w:type="spellEnd"/>
      <w:r w:rsidRPr="00312974">
        <w:rPr>
          <w:rPrChange w:id="8098" w:author="Rodion" w:date="2019-12-09T02:09:00Z">
            <w:rPr/>
          </w:rPrChange>
        </w:rPr>
        <w:t xml:space="preserve"> для заземлення. Має бути з’єднаний з відповідним </w:t>
      </w:r>
      <w:proofErr w:type="spellStart"/>
      <w:r w:rsidRPr="00312974">
        <w:rPr>
          <w:rPrChange w:id="8099" w:author="Rodion" w:date="2019-12-09T02:09:00Z">
            <w:rPr/>
          </w:rPrChange>
        </w:rPr>
        <w:t>піном</w:t>
      </w:r>
      <w:proofErr w:type="spellEnd"/>
      <w:r w:rsidRPr="00312974">
        <w:rPr>
          <w:rPrChange w:id="8100" w:author="Rodion" w:date="2019-12-09T02:09:00Z">
            <w:rPr/>
          </w:rPrChange>
        </w:rPr>
        <w:t xml:space="preserve"> зовнішнього мікроконтролеру.</w:t>
      </w:r>
    </w:p>
    <w:p w14:paraId="73421C2E" w14:textId="703F8BFD" w:rsidR="007B72A6" w:rsidRPr="00312974" w:rsidRDefault="007B72A6" w:rsidP="007B72A6">
      <w:pPr>
        <w:pStyle w:val="ListParagraph"/>
        <w:rPr>
          <w:rPrChange w:id="8101" w:author="Rodion" w:date="2019-12-09T02:09:00Z">
            <w:rPr/>
          </w:rPrChange>
        </w:rPr>
      </w:pPr>
      <w:r w:rsidRPr="00312974">
        <w:rPr>
          <w:rPrChange w:id="8102" w:author="Rodion" w:date="2019-12-09T02:09:00Z">
            <w:rPr/>
          </w:rPrChange>
        </w:rPr>
        <w:t xml:space="preserve">IRQ – </w:t>
      </w:r>
      <w:proofErr w:type="spellStart"/>
      <w:r w:rsidRPr="00312974">
        <w:rPr>
          <w:rPrChange w:id="8103" w:author="Rodion" w:date="2019-12-09T02:09:00Z">
            <w:rPr/>
          </w:rPrChange>
        </w:rPr>
        <w:t>пін</w:t>
      </w:r>
      <w:proofErr w:type="spellEnd"/>
      <w:r w:rsidRPr="00312974">
        <w:rPr>
          <w:rPrChange w:id="8104" w:author="Rodion" w:date="2019-12-09T02:09:00Z">
            <w:rPr/>
          </w:rPrChange>
        </w:rPr>
        <w:t xml:space="preserve"> переривання, що сигналізує про </w:t>
      </w:r>
      <w:r w:rsidR="00240850" w:rsidRPr="00312974">
        <w:rPr>
          <w:rPrChange w:id="8105" w:author="Rodion" w:date="2019-12-09T02:09:00Z">
            <w:rPr/>
          </w:rPrChange>
        </w:rPr>
        <w:t xml:space="preserve">наявну мітку в </w:t>
      </w:r>
      <w:r w:rsidR="00C91726" w:rsidRPr="00312974">
        <w:rPr>
          <w:rPrChange w:id="8106" w:author="Rodion" w:date="2019-12-09T02:09:00Z">
            <w:rPr/>
          </w:rPrChange>
        </w:rPr>
        <w:t>електромагнітному</w:t>
      </w:r>
      <w:r w:rsidR="00240850" w:rsidRPr="00312974">
        <w:rPr>
          <w:rPrChange w:id="8107" w:author="Rodion" w:date="2019-12-09T02:09:00Z">
            <w:rPr/>
          </w:rPrChange>
        </w:rPr>
        <w:t xml:space="preserve"> полі зчитувача</w:t>
      </w:r>
      <w:ins w:id="8108" w:author="Rodion Kharabet" w:date="2019-12-06T03:38:00Z">
        <w:r w:rsidR="00B70D56" w:rsidRPr="00312974">
          <w:rPr>
            <w:rPrChange w:id="8109" w:author="Rodion" w:date="2019-12-09T02:09:00Z">
              <w:rPr/>
            </w:rPrChange>
          </w:rPr>
          <w:t>.</w:t>
        </w:r>
      </w:ins>
    </w:p>
    <w:p w14:paraId="087A964D" w14:textId="7D92C264" w:rsidR="00240850" w:rsidRPr="00312974" w:rsidRDefault="00240850" w:rsidP="007B72A6">
      <w:pPr>
        <w:pStyle w:val="ListParagraph"/>
        <w:rPr>
          <w:rPrChange w:id="8110" w:author="Rodion" w:date="2019-12-09T02:09:00Z">
            <w:rPr/>
          </w:rPrChange>
        </w:rPr>
      </w:pPr>
      <w:r w:rsidRPr="00312974">
        <w:rPr>
          <w:rPrChange w:id="8111" w:author="Rodion" w:date="2019-12-09T02:09:00Z">
            <w:rPr/>
          </w:rPrChange>
        </w:rPr>
        <w:t xml:space="preserve">MISO </w:t>
      </w:r>
      <w:ins w:id="8112" w:author="Rodion Kharabet" w:date="2019-12-06T03:38:00Z">
        <w:r w:rsidR="00B70D56" w:rsidRPr="00312974">
          <w:rPr>
            <w:rPrChange w:id="8113" w:author="Rodion" w:date="2019-12-09T02:09:00Z">
              <w:rPr/>
            </w:rPrChange>
          </w:rPr>
          <w:t>–</w:t>
        </w:r>
      </w:ins>
      <w:del w:id="8114" w:author="Rodion Kharabet" w:date="2019-12-06T03:38:00Z">
        <w:r w:rsidRPr="00312974" w:rsidDel="00B70D56">
          <w:rPr>
            <w:rPrChange w:id="8115" w:author="Rodion" w:date="2019-12-09T02:09:00Z">
              <w:rPr/>
            </w:rPrChange>
          </w:rPr>
          <w:delText>-</w:delText>
        </w:r>
      </w:del>
      <w:r w:rsidR="00075877" w:rsidRPr="00312974">
        <w:rPr>
          <w:rPrChange w:id="8116" w:author="Rodion" w:date="2019-12-09T02:09:00Z">
            <w:rPr/>
          </w:rPrChange>
        </w:rPr>
        <w:t xml:space="preserve"> вхід ведучого, вихід веденого (</w:t>
      </w:r>
      <w:proofErr w:type="spellStart"/>
      <w:r w:rsidR="00075877" w:rsidRPr="00312974">
        <w:rPr>
          <w:rPrChange w:id="8117" w:author="Rodion" w:date="2019-12-09T02:09:00Z">
            <w:rPr/>
          </w:rPrChange>
        </w:rPr>
        <w:t>англ</w:t>
      </w:r>
      <w:proofErr w:type="spellEnd"/>
      <w:r w:rsidR="00075877" w:rsidRPr="00312974">
        <w:rPr>
          <w:rPrChange w:id="8118" w:author="Rodion" w:date="2019-12-09T02:09:00Z">
            <w:rPr/>
          </w:rPrChange>
        </w:rPr>
        <w:t xml:space="preserve">. </w:t>
      </w:r>
      <w:proofErr w:type="spellStart"/>
      <w:r w:rsidR="00075877" w:rsidRPr="00312974">
        <w:rPr>
          <w:rPrChange w:id="8119" w:author="Rodion" w:date="2019-12-09T02:09:00Z">
            <w:rPr/>
          </w:rPrChange>
        </w:rPr>
        <w:t>Master</w:t>
      </w:r>
      <w:proofErr w:type="spellEnd"/>
      <w:r w:rsidR="00075877" w:rsidRPr="00312974">
        <w:rPr>
          <w:rPrChange w:id="8120" w:author="Rodion" w:date="2019-12-09T02:09:00Z">
            <w:rPr/>
          </w:rPrChange>
        </w:rPr>
        <w:t xml:space="preserve"> </w:t>
      </w:r>
      <w:proofErr w:type="spellStart"/>
      <w:r w:rsidR="00075877" w:rsidRPr="00312974">
        <w:rPr>
          <w:rPrChange w:id="8121" w:author="Rodion" w:date="2019-12-09T02:09:00Z">
            <w:rPr/>
          </w:rPrChange>
        </w:rPr>
        <w:t>In</w:t>
      </w:r>
      <w:proofErr w:type="spellEnd"/>
      <w:r w:rsidR="00075877" w:rsidRPr="00312974">
        <w:rPr>
          <w:rPrChange w:id="8122" w:author="Rodion" w:date="2019-12-09T02:09:00Z">
            <w:rPr/>
          </w:rPrChange>
        </w:rPr>
        <w:t xml:space="preserve"> </w:t>
      </w:r>
      <w:proofErr w:type="spellStart"/>
      <w:r w:rsidR="00075877" w:rsidRPr="00312974">
        <w:rPr>
          <w:rPrChange w:id="8123" w:author="Rodion" w:date="2019-12-09T02:09:00Z">
            <w:rPr/>
          </w:rPrChange>
        </w:rPr>
        <w:t>Slave</w:t>
      </w:r>
      <w:proofErr w:type="spellEnd"/>
      <w:r w:rsidR="00075877" w:rsidRPr="00312974">
        <w:rPr>
          <w:rPrChange w:id="8124" w:author="Rodion" w:date="2019-12-09T02:09:00Z">
            <w:rPr/>
          </w:rPrChange>
        </w:rPr>
        <w:t xml:space="preserve"> </w:t>
      </w:r>
      <w:proofErr w:type="spellStart"/>
      <w:r w:rsidR="00075877" w:rsidRPr="00312974">
        <w:rPr>
          <w:rPrChange w:id="8125" w:author="Rodion" w:date="2019-12-09T02:09:00Z">
            <w:rPr/>
          </w:rPrChange>
        </w:rPr>
        <w:t>Out</w:t>
      </w:r>
      <w:proofErr w:type="spellEnd"/>
      <w:r w:rsidR="00075877" w:rsidRPr="00312974">
        <w:rPr>
          <w:rPrChange w:id="8126" w:author="Rodion" w:date="2019-12-09T02:09:00Z">
            <w:rPr/>
          </w:rPrChange>
        </w:rPr>
        <w:t>) для SPI інтерфейсу</w:t>
      </w:r>
    </w:p>
    <w:p w14:paraId="24DF4E68" w14:textId="023871E4" w:rsidR="00240850" w:rsidRPr="00312974" w:rsidRDefault="00240850" w:rsidP="007B72A6">
      <w:pPr>
        <w:pStyle w:val="ListParagraph"/>
        <w:rPr>
          <w:rPrChange w:id="8127" w:author="Rodion" w:date="2019-12-09T02:09:00Z">
            <w:rPr/>
          </w:rPrChange>
        </w:rPr>
      </w:pPr>
      <w:r w:rsidRPr="00312974">
        <w:rPr>
          <w:rPrChange w:id="8128" w:author="Rodion" w:date="2019-12-09T02:09:00Z">
            <w:rPr/>
          </w:rPrChange>
        </w:rPr>
        <w:t xml:space="preserve">MOSI </w:t>
      </w:r>
      <w:ins w:id="8129" w:author="Rodion Kharabet" w:date="2019-12-06T03:38:00Z">
        <w:r w:rsidR="00B70D56" w:rsidRPr="00312974">
          <w:rPr>
            <w:rPrChange w:id="8130" w:author="Rodion" w:date="2019-12-09T02:09:00Z">
              <w:rPr/>
            </w:rPrChange>
          </w:rPr>
          <w:t>–</w:t>
        </w:r>
      </w:ins>
      <w:del w:id="8131" w:author="Rodion Kharabet" w:date="2019-12-06T03:38:00Z">
        <w:r w:rsidRPr="00312974" w:rsidDel="00B70D56">
          <w:rPr>
            <w:rPrChange w:id="8132" w:author="Rodion" w:date="2019-12-09T02:09:00Z">
              <w:rPr/>
            </w:rPrChange>
          </w:rPr>
          <w:delText>-</w:delText>
        </w:r>
      </w:del>
      <w:r w:rsidR="00075877" w:rsidRPr="00312974">
        <w:rPr>
          <w:rPrChange w:id="8133" w:author="Rodion" w:date="2019-12-09T02:09:00Z">
            <w:rPr/>
          </w:rPrChange>
        </w:rPr>
        <w:t xml:space="preserve"> вихід ведучого, вхід веденого (</w:t>
      </w:r>
      <w:proofErr w:type="spellStart"/>
      <w:r w:rsidR="00075877" w:rsidRPr="00312974">
        <w:rPr>
          <w:rPrChange w:id="8134" w:author="Rodion" w:date="2019-12-09T02:09:00Z">
            <w:rPr/>
          </w:rPrChange>
        </w:rPr>
        <w:t>англ</w:t>
      </w:r>
      <w:proofErr w:type="spellEnd"/>
      <w:r w:rsidR="00075877" w:rsidRPr="00312974">
        <w:rPr>
          <w:rPrChange w:id="8135" w:author="Rodion" w:date="2019-12-09T02:09:00Z">
            <w:rPr/>
          </w:rPrChange>
        </w:rPr>
        <w:t xml:space="preserve">. </w:t>
      </w:r>
      <w:proofErr w:type="spellStart"/>
      <w:r w:rsidR="00075877" w:rsidRPr="00312974">
        <w:rPr>
          <w:rPrChange w:id="8136" w:author="Rodion" w:date="2019-12-09T02:09:00Z">
            <w:rPr/>
          </w:rPrChange>
        </w:rPr>
        <w:t>Master</w:t>
      </w:r>
      <w:proofErr w:type="spellEnd"/>
      <w:r w:rsidR="00075877" w:rsidRPr="00312974">
        <w:rPr>
          <w:rPrChange w:id="8137" w:author="Rodion" w:date="2019-12-09T02:09:00Z">
            <w:rPr/>
          </w:rPrChange>
        </w:rPr>
        <w:t xml:space="preserve"> </w:t>
      </w:r>
      <w:proofErr w:type="spellStart"/>
      <w:r w:rsidR="00075877" w:rsidRPr="00312974">
        <w:rPr>
          <w:rPrChange w:id="8138" w:author="Rodion" w:date="2019-12-09T02:09:00Z">
            <w:rPr/>
          </w:rPrChange>
        </w:rPr>
        <w:t>Out</w:t>
      </w:r>
      <w:proofErr w:type="spellEnd"/>
      <w:r w:rsidR="00075877" w:rsidRPr="00312974">
        <w:rPr>
          <w:rPrChange w:id="8139" w:author="Rodion" w:date="2019-12-09T02:09:00Z">
            <w:rPr/>
          </w:rPrChange>
        </w:rPr>
        <w:t xml:space="preserve"> </w:t>
      </w:r>
      <w:proofErr w:type="spellStart"/>
      <w:r w:rsidR="00075877" w:rsidRPr="00312974">
        <w:rPr>
          <w:rPrChange w:id="8140" w:author="Rodion" w:date="2019-12-09T02:09:00Z">
            <w:rPr/>
          </w:rPrChange>
        </w:rPr>
        <w:t>Slave</w:t>
      </w:r>
      <w:proofErr w:type="spellEnd"/>
      <w:r w:rsidR="00075877" w:rsidRPr="00312974">
        <w:rPr>
          <w:rPrChange w:id="8141" w:author="Rodion" w:date="2019-12-09T02:09:00Z">
            <w:rPr/>
          </w:rPrChange>
        </w:rPr>
        <w:t xml:space="preserve"> </w:t>
      </w:r>
      <w:proofErr w:type="spellStart"/>
      <w:r w:rsidR="00075877" w:rsidRPr="00312974">
        <w:rPr>
          <w:rPrChange w:id="8142" w:author="Rodion" w:date="2019-12-09T02:09:00Z">
            <w:rPr/>
          </w:rPrChange>
        </w:rPr>
        <w:t>In</w:t>
      </w:r>
      <w:proofErr w:type="spellEnd"/>
      <w:r w:rsidR="00075877" w:rsidRPr="00312974">
        <w:rPr>
          <w:rPrChange w:id="8143" w:author="Rodion" w:date="2019-12-09T02:09:00Z">
            <w:rPr/>
          </w:rPrChange>
        </w:rPr>
        <w:t>) для SPI інтерфейсу</w:t>
      </w:r>
      <w:r w:rsidR="009865D2" w:rsidRPr="00312974">
        <w:rPr>
          <w:rPrChange w:id="8144" w:author="Rodion" w:date="2019-12-09T02:09:00Z">
            <w:rPr/>
          </w:rPrChange>
        </w:rPr>
        <w:t>.</w:t>
      </w:r>
    </w:p>
    <w:p w14:paraId="5C3D4CBF" w14:textId="320C7D15" w:rsidR="003D7409" w:rsidRPr="00312974" w:rsidRDefault="003D7409" w:rsidP="007B72A6">
      <w:pPr>
        <w:pStyle w:val="ListParagraph"/>
        <w:rPr>
          <w:rPrChange w:id="8145" w:author="Rodion" w:date="2019-12-09T02:09:00Z">
            <w:rPr/>
          </w:rPrChange>
        </w:rPr>
      </w:pPr>
      <w:r w:rsidRPr="00312974">
        <w:rPr>
          <w:rPrChange w:id="8146" w:author="Rodion" w:date="2019-12-09T02:09:00Z">
            <w:rPr/>
          </w:rPrChange>
        </w:rPr>
        <w:t xml:space="preserve">SCK – </w:t>
      </w:r>
      <w:proofErr w:type="spellStart"/>
      <w:r w:rsidRPr="00312974">
        <w:rPr>
          <w:rPrChange w:id="8147" w:author="Rodion" w:date="2019-12-09T02:09:00Z">
            <w:rPr/>
          </w:rPrChange>
        </w:rPr>
        <w:t>пін</w:t>
      </w:r>
      <w:proofErr w:type="spellEnd"/>
      <w:r w:rsidRPr="00312974">
        <w:rPr>
          <w:rPrChange w:id="8148" w:author="Rodion" w:date="2019-12-09T02:09:00Z">
            <w:rPr/>
          </w:rPrChange>
        </w:rPr>
        <w:t xml:space="preserve">, що приймає тактові імпульси від генератора </w:t>
      </w:r>
      <w:r w:rsidR="00964ACA" w:rsidRPr="00312974">
        <w:rPr>
          <w:rPrChange w:id="8149" w:author="Rodion" w:date="2019-12-09T02:09:00Z">
            <w:rPr/>
          </w:rPrChange>
        </w:rPr>
        <w:t>зовнішнього</w:t>
      </w:r>
      <w:r w:rsidR="00C922B3" w:rsidRPr="00312974">
        <w:rPr>
          <w:rPrChange w:id="8150" w:author="Rodion" w:date="2019-12-09T02:09:00Z">
            <w:rPr/>
          </w:rPrChange>
        </w:rPr>
        <w:t xml:space="preserve"> мікроконтролера</w:t>
      </w:r>
      <w:r w:rsidR="005A398A" w:rsidRPr="00312974">
        <w:rPr>
          <w:rPrChange w:id="8151" w:author="Rodion" w:date="2019-12-09T02:09:00Z">
            <w:rPr/>
          </w:rPrChange>
        </w:rPr>
        <w:t>.</w:t>
      </w:r>
    </w:p>
    <w:p w14:paraId="6B726D2E" w14:textId="17DCF3A5" w:rsidR="00D979BA" w:rsidRPr="00312974" w:rsidRDefault="00D979BA" w:rsidP="007B72A6">
      <w:pPr>
        <w:pStyle w:val="ListParagraph"/>
        <w:rPr>
          <w:rPrChange w:id="8152" w:author="Rodion" w:date="2019-12-09T02:09:00Z">
            <w:rPr/>
          </w:rPrChange>
        </w:rPr>
      </w:pPr>
      <w:r w:rsidRPr="00312974">
        <w:rPr>
          <w:rPrChange w:id="8153" w:author="Rodion" w:date="2019-12-09T02:09:00Z">
            <w:rPr/>
          </w:rPrChange>
        </w:rPr>
        <w:t xml:space="preserve">SS – </w:t>
      </w:r>
      <w:proofErr w:type="spellStart"/>
      <w:r w:rsidRPr="00312974">
        <w:rPr>
          <w:rPrChange w:id="8154" w:author="Rodion" w:date="2019-12-09T02:09:00Z">
            <w:rPr/>
          </w:rPrChange>
        </w:rPr>
        <w:t>пін</w:t>
      </w:r>
      <w:proofErr w:type="spellEnd"/>
      <w:r w:rsidRPr="00312974">
        <w:rPr>
          <w:rPrChange w:id="8155" w:author="Rodion" w:date="2019-12-09T02:09:00Z">
            <w:rPr/>
          </w:rPrChange>
        </w:rPr>
        <w:t xml:space="preserve">, що слугує приймачем сигналу початку або кінця зв’язку для SPI </w:t>
      </w:r>
      <w:r w:rsidR="00C73207" w:rsidRPr="00312974">
        <w:rPr>
          <w:rPrChange w:id="8156" w:author="Rodion" w:date="2019-12-09T02:09:00Z">
            <w:rPr/>
          </w:rPrChange>
        </w:rPr>
        <w:t>інтерфейсу</w:t>
      </w:r>
      <w:r w:rsidR="005A398A" w:rsidRPr="00312974">
        <w:rPr>
          <w:rPrChange w:id="8157" w:author="Rodion" w:date="2019-12-09T02:09:00Z">
            <w:rPr/>
          </w:rPrChange>
        </w:rPr>
        <w:t>.</w:t>
      </w:r>
    </w:p>
    <w:p w14:paraId="127BBBFD" w14:textId="17522B11" w:rsidR="00036393" w:rsidRPr="00312974" w:rsidRDefault="00036393">
      <w:pPr>
        <w:spacing w:after="160" w:line="259" w:lineRule="auto"/>
        <w:ind w:firstLine="0"/>
        <w:jc w:val="left"/>
        <w:rPr>
          <w:ins w:id="8158" w:author="Rodion" w:date="2019-12-09T02:00:00Z"/>
          <w:rPrChange w:id="8159" w:author="Rodion" w:date="2019-12-09T02:09:00Z">
            <w:rPr>
              <w:ins w:id="8160" w:author="Rodion" w:date="2019-12-09T02:00:00Z"/>
            </w:rPr>
          </w:rPrChange>
        </w:rPr>
      </w:pPr>
      <w:ins w:id="8161" w:author="Rodion" w:date="2019-12-09T02:00:00Z">
        <w:r w:rsidRPr="00312974">
          <w:rPr>
            <w:rPrChange w:id="8162" w:author="Rodion" w:date="2019-12-09T02:09:00Z">
              <w:rPr/>
            </w:rPrChange>
          </w:rPr>
          <w:br w:type="page"/>
        </w:r>
      </w:ins>
    </w:p>
    <w:p w14:paraId="464AF6A1" w14:textId="77777777" w:rsidR="002A1603" w:rsidRPr="00312974" w:rsidDel="00036393" w:rsidRDefault="002A1603" w:rsidP="002A1603">
      <w:pPr>
        <w:rPr>
          <w:del w:id="8163" w:author="Rodion" w:date="2019-12-09T02:00:00Z"/>
          <w:rPrChange w:id="8164" w:author="Rodion" w:date="2019-12-09T02:09:00Z">
            <w:rPr>
              <w:del w:id="8165" w:author="Rodion" w:date="2019-12-09T02:00:00Z"/>
            </w:rPr>
          </w:rPrChange>
        </w:rPr>
      </w:pPr>
    </w:p>
    <w:p w14:paraId="205E7CD4" w14:textId="31C4E094" w:rsidR="00B608E4" w:rsidRPr="00312974" w:rsidRDefault="00875723" w:rsidP="00166B45">
      <w:pPr>
        <w:rPr>
          <w:rPrChange w:id="8166" w:author="Rodion" w:date="2019-12-09T02:09:00Z">
            <w:rPr/>
          </w:rPrChange>
        </w:rPr>
      </w:pPr>
      <w:r w:rsidRPr="00312974">
        <w:rPr>
          <w:rPrChange w:id="8167" w:author="Rodion" w:date="2019-12-09T02:09:00Z">
            <w:rPr/>
          </w:rPrChange>
        </w:rPr>
        <w:t>Щоб передавати дані до API програмно</w:t>
      </w:r>
      <w:r w:rsidR="002233F2" w:rsidRPr="00312974">
        <w:rPr>
          <w:rPrChange w:id="8168" w:author="Rodion" w:date="2019-12-09T02:09:00Z">
            <w:rPr/>
          </w:rPrChange>
        </w:rPr>
        <w:t>ї</w:t>
      </w:r>
      <w:r w:rsidRPr="00312974">
        <w:rPr>
          <w:rPrChange w:id="8169" w:author="Rodion" w:date="2019-12-09T02:09:00Z">
            <w:rPr/>
          </w:rPrChange>
        </w:rPr>
        <w:t xml:space="preserve"> частини веб-застосунку через мережу Інтернет було вирішено використати </w:t>
      </w:r>
      <w:proofErr w:type="spellStart"/>
      <w:r w:rsidRPr="00312974">
        <w:rPr>
          <w:rPrChange w:id="8170" w:author="Rodion" w:date="2019-12-09T02:09:00Z">
            <w:rPr/>
          </w:rPrChange>
        </w:rPr>
        <w:t>Wi-Fi</w:t>
      </w:r>
      <w:proofErr w:type="spellEnd"/>
      <w:r w:rsidRPr="00312974">
        <w:rPr>
          <w:rPrChange w:id="8171" w:author="Rodion" w:date="2019-12-09T02:09:00Z">
            <w:rPr/>
          </w:rPrChange>
        </w:rPr>
        <w:t xml:space="preserve"> модуль ESP8266, як і в пристрої для ідентифікації за штрих-кодом. Але, оскільки для взаємодії з </w:t>
      </w:r>
      <w:r w:rsidR="00C91726" w:rsidRPr="00312974">
        <w:rPr>
          <w:rPrChange w:id="8172" w:author="Rodion" w:date="2019-12-09T02:09:00Z">
            <w:rPr/>
          </w:rPrChange>
        </w:rPr>
        <w:t>модулем</w:t>
      </w:r>
      <w:r w:rsidRPr="00312974">
        <w:rPr>
          <w:rPrChange w:id="8173" w:author="Rodion" w:date="2019-12-09T02:09:00Z">
            <w:rPr/>
          </w:rPrChange>
        </w:rPr>
        <w:t xml:space="preserve"> сканеру необхідно мати 4 цифрових піни для комунікації через SPI </w:t>
      </w:r>
      <w:r w:rsidR="009B4C48" w:rsidRPr="00312974">
        <w:rPr>
          <w:rPrChange w:id="8174" w:author="Rodion" w:date="2019-12-09T02:09:00Z">
            <w:rPr/>
          </w:rPrChange>
        </w:rPr>
        <w:t xml:space="preserve">інтерфейс </w:t>
      </w:r>
      <w:r w:rsidRPr="00312974">
        <w:rPr>
          <w:rPrChange w:id="8175" w:author="Rodion" w:date="2019-12-09T02:09:00Z">
            <w:rPr/>
          </w:rPrChange>
        </w:rPr>
        <w:t xml:space="preserve">та один цифровий </w:t>
      </w:r>
      <w:proofErr w:type="spellStart"/>
      <w:r w:rsidRPr="00312974">
        <w:rPr>
          <w:rPrChange w:id="8176" w:author="Rodion" w:date="2019-12-09T02:09:00Z">
            <w:rPr/>
          </w:rPrChange>
        </w:rPr>
        <w:t>пін</w:t>
      </w:r>
      <w:proofErr w:type="spellEnd"/>
      <w:r w:rsidRPr="00312974">
        <w:rPr>
          <w:rPrChange w:id="8177" w:author="Rodion" w:date="2019-12-09T02:09:00Z">
            <w:rPr/>
          </w:rPrChange>
        </w:rPr>
        <w:t xml:space="preserve"> для RST модулю </w:t>
      </w:r>
      <w:r w:rsidR="009B4C48" w:rsidRPr="00312974">
        <w:rPr>
          <w:rPrChange w:id="8178" w:author="Rodion" w:date="2019-12-09T02:09:00Z">
            <w:rPr/>
          </w:rPrChange>
        </w:rPr>
        <w:t>RC</w:t>
      </w:r>
      <w:r w:rsidR="00DB1611" w:rsidRPr="00312974">
        <w:rPr>
          <w:rPrChange w:id="8179" w:author="Rodion" w:date="2019-12-09T02:09:00Z">
            <w:rPr/>
          </w:rPrChange>
        </w:rPr>
        <w:t>5</w:t>
      </w:r>
      <w:r w:rsidRPr="00312974">
        <w:rPr>
          <w:rPrChange w:id="8180" w:author="Rodion" w:date="2019-12-09T02:09:00Z">
            <w:rPr/>
          </w:rPrChange>
        </w:rPr>
        <w:t>22</w:t>
      </w:r>
      <w:ins w:id="8181" w:author="Rodion Kharabet" w:date="2019-12-06T03:39:00Z">
        <w:r w:rsidR="00B70D56" w:rsidRPr="00312974">
          <w:rPr>
            <w:rPrChange w:id="8182" w:author="Rodion" w:date="2019-12-09T02:09:00Z">
              <w:rPr/>
            </w:rPrChange>
          </w:rPr>
          <w:t>,</w:t>
        </w:r>
      </w:ins>
      <w:del w:id="8183" w:author="Rodion Kharabet" w:date="2019-12-06T03:39:00Z">
        <w:r w:rsidR="009B4C48" w:rsidRPr="00312974" w:rsidDel="00B70D56">
          <w:rPr>
            <w:rPrChange w:id="8184" w:author="Rodion" w:date="2019-12-09T02:09:00Z">
              <w:rPr/>
            </w:rPrChange>
          </w:rPr>
          <w:delText>.</w:delText>
        </w:r>
      </w:del>
      <w:r w:rsidR="009B4C48" w:rsidRPr="00312974">
        <w:rPr>
          <w:rPrChange w:id="8185" w:author="Rodion" w:date="2019-12-09T02:09:00Z">
            <w:rPr/>
          </w:rPrChange>
        </w:rPr>
        <w:t xml:space="preserve"> </w:t>
      </w:r>
      <w:del w:id="8186" w:author="Rodion Kharabet" w:date="2019-12-06T03:39:00Z">
        <w:r w:rsidR="009B4C48" w:rsidRPr="00312974" w:rsidDel="00B70D56">
          <w:rPr>
            <w:rPrChange w:id="8187" w:author="Rodion" w:date="2019-12-09T02:09:00Z">
              <w:rPr/>
            </w:rPrChange>
          </w:rPr>
          <w:delText>Тому</w:delText>
        </w:r>
        <w:r w:rsidR="00C56F33" w:rsidRPr="00312974" w:rsidDel="00B70D56">
          <w:rPr>
            <w:rPrChange w:id="8188" w:author="Rodion" w:date="2019-12-09T02:09:00Z">
              <w:rPr/>
            </w:rPrChange>
          </w:rPr>
          <w:delText xml:space="preserve"> </w:delText>
        </w:r>
      </w:del>
      <w:r w:rsidR="00C56F33" w:rsidRPr="00312974">
        <w:rPr>
          <w:rPrChange w:id="8189" w:author="Rodion" w:date="2019-12-09T02:09:00Z">
            <w:rPr/>
          </w:rPrChange>
        </w:rPr>
        <w:t>модуль ESP-01, що був використаний раніше, не підходить. Але серед багать</w:t>
      </w:r>
      <w:r w:rsidR="001B5367" w:rsidRPr="00312974">
        <w:rPr>
          <w:rPrChange w:id="8190" w:author="Rodion" w:date="2019-12-09T02:09:00Z">
            <w:rPr/>
          </w:rPrChange>
        </w:rPr>
        <w:t>ох</w:t>
      </w:r>
      <w:r w:rsidR="00C56F33" w:rsidRPr="00312974">
        <w:rPr>
          <w:rPrChange w:id="8191" w:author="Rodion" w:date="2019-12-09T02:09:00Z">
            <w:rPr/>
          </w:rPrChange>
        </w:rPr>
        <w:t xml:space="preserve"> інших реалізацій є модуль ESP-12E</w:t>
      </w:r>
      <w:r w:rsidR="001B5367" w:rsidRPr="00312974">
        <w:rPr>
          <w:rPrChange w:id="8192" w:author="Rodion" w:date="2019-12-09T02:09:00Z">
            <w:rPr/>
          </w:rPrChange>
        </w:rPr>
        <w:t>. Він відрізняється кількістю виведених портів, об’ємом флеш-пам’яті та більш потужною антеною.</w:t>
      </w:r>
      <w:r w:rsidR="00B608E4" w:rsidRPr="00312974">
        <w:rPr>
          <w:rPrChange w:id="8193" w:author="Rodion" w:date="2019-12-09T02:09:00Z">
            <w:rPr/>
          </w:rPrChange>
        </w:rPr>
        <w:t xml:space="preserve"> Зовнішній вигляд та розташування </w:t>
      </w:r>
      <w:proofErr w:type="spellStart"/>
      <w:r w:rsidR="00B608E4" w:rsidRPr="00312974">
        <w:rPr>
          <w:rPrChange w:id="8194" w:author="Rodion" w:date="2019-12-09T02:09:00Z">
            <w:rPr/>
          </w:rPrChange>
        </w:rPr>
        <w:t>пінів</w:t>
      </w:r>
      <w:proofErr w:type="spellEnd"/>
      <w:r w:rsidR="00B608E4" w:rsidRPr="00312974">
        <w:rPr>
          <w:rPrChange w:id="8195" w:author="Rodion" w:date="2019-12-09T02:09:00Z">
            <w:rPr/>
          </w:rPrChange>
        </w:rPr>
        <w:t xml:space="preserve"> зображено на </w:t>
      </w:r>
      <w:del w:id="8196" w:author="Rodion Kharabet" w:date="2019-12-06T02:44:00Z">
        <w:r w:rsidR="00B608E4" w:rsidRPr="00312974" w:rsidDel="007F1A84">
          <w:rPr>
            <w:rPrChange w:id="8197" w:author="Rodion" w:date="2019-12-09T02:09:00Z">
              <w:rPr/>
            </w:rPrChange>
          </w:rPr>
          <w:delText>рисунку</w:delText>
        </w:r>
        <w:r w:rsidR="00B218E7" w:rsidRPr="00312974" w:rsidDel="007F1A84">
          <w:rPr>
            <w:rPrChange w:id="8198" w:author="Rodion" w:date="2019-12-09T02:09:00Z">
              <w:rPr/>
            </w:rPrChange>
          </w:rPr>
          <w:delText xml:space="preserve"> 4.</w:delText>
        </w:r>
      </w:del>
      <w:ins w:id="8199" w:author="Rodion Kharabet" w:date="2019-12-06T02:44:00Z">
        <w:r w:rsidR="007F1A84" w:rsidRPr="00312974">
          <w:rPr>
            <w:rPrChange w:id="8200" w:author="Rodion" w:date="2019-12-09T02:09:00Z">
              <w:rPr/>
            </w:rPrChange>
          </w:rPr>
          <w:t>рисунку 3.</w:t>
        </w:r>
      </w:ins>
      <w:r w:rsidR="00B218E7" w:rsidRPr="00312974">
        <w:rPr>
          <w:rPrChange w:id="8201" w:author="Rodion" w:date="2019-12-09T02:09:00Z">
            <w:rPr/>
          </w:rPrChange>
        </w:rPr>
        <w:t>18</w:t>
      </w:r>
      <w:r w:rsidR="00B608E4" w:rsidRPr="00312974">
        <w:rPr>
          <w:rPrChange w:id="8202" w:author="Rodion" w:date="2019-12-09T02:09:00Z">
            <w:rPr/>
          </w:rPrChange>
        </w:rPr>
        <w:t>.</w:t>
      </w:r>
    </w:p>
    <w:p w14:paraId="2D7F29EC" w14:textId="77777777" w:rsidR="00B608E4" w:rsidRPr="00312974" w:rsidRDefault="00B608E4" w:rsidP="00B608E4">
      <w:pPr>
        <w:jc w:val="center"/>
        <w:rPr>
          <w:noProof/>
          <w:rPrChange w:id="8203" w:author="Rodion" w:date="2019-12-09T02:09:00Z">
            <w:rPr>
              <w:noProof/>
            </w:rPr>
          </w:rPrChange>
        </w:rPr>
      </w:pPr>
    </w:p>
    <w:p w14:paraId="4E161DB0" w14:textId="7318607B" w:rsidR="00A73054" w:rsidRPr="00030B2B" w:rsidRDefault="00B608E4" w:rsidP="00B608E4">
      <w:pPr>
        <w:jc w:val="center"/>
      </w:pPr>
      <w:r w:rsidRPr="00030B2B">
        <w:rPr>
          <w:noProof/>
        </w:rPr>
        <w:drawing>
          <wp:inline distT="0" distB="0" distL="0" distR="0" wp14:anchorId="24381DA6" wp14:editId="6E690F8C">
            <wp:extent cx="4685030" cy="4391425"/>
            <wp:effectExtent l="0" t="0" r="1270" b="9525"/>
            <wp:docPr id="29" name="Picture 29" descr="ESP-12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P-12E Dimensions"/>
                    <pic:cNvPicPr>
                      <a:picLocks noChangeAspect="1" noChangeArrowheads="1"/>
                    </pic:cNvPicPr>
                  </pic:nvPicPr>
                  <pic:blipFill rotWithShape="1">
                    <a:blip r:embed="rId47">
                      <a:extLst>
                        <a:ext uri="{28A0092B-C50C-407E-A947-70E740481C1C}">
                          <a14:useLocalDpi xmlns:a14="http://schemas.microsoft.com/office/drawing/2010/main" val="0"/>
                        </a:ext>
                      </a:extLst>
                    </a:blip>
                    <a:srcRect l="12277" t="5614" r="18322" b="6508"/>
                    <a:stretch/>
                  </pic:blipFill>
                  <pic:spPr bwMode="auto">
                    <a:xfrm>
                      <a:off x="0" y="0"/>
                      <a:ext cx="4715612" cy="4420091"/>
                    </a:xfrm>
                    <a:prstGeom prst="rect">
                      <a:avLst/>
                    </a:prstGeom>
                    <a:noFill/>
                    <a:ln>
                      <a:noFill/>
                    </a:ln>
                    <a:extLst>
                      <a:ext uri="{53640926-AAD7-44D8-BBD7-CCE9431645EC}">
                        <a14:shadowObscured xmlns:a14="http://schemas.microsoft.com/office/drawing/2010/main"/>
                      </a:ext>
                    </a:extLst>
                  </pic:spPr>
                </pic:pic>
              </a:graphicData>
            </a:graphic>
          </wp:inline>
        </w:drawing>
      </w:r>
    </w:p>
    <w:p w14:paraId="093A4AEB" w14:textId="2AE96BD3" w:rsidR="00B608E4" w:rsidRPr="00312974" w:rsidRDefault="00B608E4" w:rsidP="00B608E4">
      <w:pPr>
        <w:jc w:val="center"/>
        <w:rPr>
          <w:ins w:id="8204" w:author="Rodion" w:date="2019-12-09T01:59:00Z"/>
          <w:rPrChange w:id="8205" w:author="Rodion" w:date="2019-12-09T02:09:00Z">
            <w:rPr>
              <w:ins w:id="8206" w:author="Rodion" w:date="2019-12-09T01:59:00Z"/>
            </w:rPr>
          </w:rPrChange>
        </w:rPr>
      </w:pPr>
      <w:del w:id="8207" w:author="Rodion Kharabet" w:date="2019-12-06T02:45:00Z">
        <w:r w:rsidRPr="00312974" w:rsidDel="007F1A84">
          <w:rPr>
            <w:rPrChange w:id="8208" w:author="Rodion" w:date="2019-12-09T02:09:00Z">
              <w:rPr/>
            </w:rPrChange>
          </w:rPr>
          <w:delText xml:space="preserve">Рисунок </w:delText>
        </w:r>
        <w:r w:rsidR="00B218E7" w:rsidRPr="00312974" w:rsidDel="007F1A84">
          <w:rPr>
            <w:rPrChange w:id="8209" w:author="Rodion" w:date="2019-12-09T02:09:00Z">
              <w:rPr/>
            </w:rPrChange>
          </w:rPr>
          <w:delText>4.</w:delText>
        </w:r>
      </w:del>
      <w:ins w:id="8210" w:author="Rodion Kharabet" w:date="2019-12-06T02:45:00Z">
        <w:r w:rsidR="007F1A84" w:rsidRPr="00312974">
          <w:rPr>
            <w:rPrChange w:id="8211" w:author="Rodion" w:date="2019-12-09T02:09:00Z">
              <w:rPr/>
            </w:rPrChange>
          </w:rPr>
          <w:t>Рисунок 3.</w:t>
        </w:r>
      </w:ins>
      <w:r w:rsidR="00B218E7" w:rsidRPr="00312974">
        <w:rPr>
          <w:rPrChange w:id="8212" w:author="Rodion" w:date="2019-12-09T02:09:00Z">
            <w:rPr/>
          </w:rPrChange>
        </w:rPr>
        <w:t xml:space="preserve">18 </w:t>
      </w:r>
      <w:del w:id="8213" w:author="Rodion Kharabet" w:date="2019-12-06T03:40:00Z">
        <w:r w:rsidRPr="00312974" w:rsidDel="00040CAB">
          <w:rPr>
            <w:rPrChange w:id="8214" w:author="Rodion" w:date="2019-12-09T02:09:00Z">
              <w:rPr/>
            </w:rPrChange>
          </w:rPr>
          <w:delText>-</w:delText>
        </w:r>
      </w:del>
      <w:ins w:id="8215" w:author="Rodion Kharabet" w:date="2019-12-06T03:40:00Z">
        <w:r w:rsidR="00040CAB" w:rsidRPr="00312974">
          <w:rPr>
            <w:rPrChange w:id="8216" w:author="Rodion" w:date="2019-12-09T02:09:00Z">
              <w:rPr/>
            </w:rPrChange>
          </w:rPr>
          <w:t>–</w:t>
        </w:r>
      </w:ins>
      <w:r w:rsidRPr="00312974">
        <w:rPr>
          <w:rPrChange w:id="8217" w:author="Rodion" w:date="2019-12-09T02:09:00Z">
            <w:rPr/>
          </w:rPrChange>
        </w:rPr>
        <w:t xml:space="preserve"> </w:t>
      </w:r>
      <w:del w:id="8218" w:author="Rodion Kharabet" w:date="2019-12-06T03:40:00Z">
        <w:r w:rsidRPr="00312974" w:rsidDel="00040CAB">
          <w:rPr>
            <w:rPrChange w:id="8219" w:author="Rodion" w:date="2019-12-09T02:09:00Z">
              <w:rPr/>
            </w:rPrChange>
          </w:rPr>
          <w:delText xml:space="preserve">. </w:delText>
        </w:r>
      </w:del>
      <w:r w:rsidRPr="00312974">
        <w:rPr>
          <w:rPrChange w:id="8220" w:author="Rodion" w:date="2019-12-09T02:09:00Z">
            <w:rPr/>
          </w:rPrChange>
        </w:rPr>
        <w:t xml:space="preserve">Зовнішній вигляд та розташування </w:t>
      </w:r>
      <w:proofErr w:type="spellStart"/>
      <w:r w:rsidRPr="00312974">
        <w:rPr>
          <w:rPrChange w:id="8221" w:author="Rodion" w:date="2019-12-09T02:09:00Z">
            <w:rPr/>
          </w:rPrChange>
        </w:rPr>
        <w:t>пінів</w:t>
      </w:r>
      <w:proofErr w:type="spellEnd"/>
      <w:r w:rsidRPr="00312974">
        <w:rPr>
          <w:rPrChange w:id="8222" w:author="Rodion" w:date="2019-12-09T02:09:00Z">
            <w:rPr/>
          </w:rPrChange>
        </w:rPr>
        <w:t xml:space="preserve"> у ESP-12E</w:t>
      </w:r>
      <w:r w:rsidR="00A35242" w:rsidRPr="00312974">
        <w:rPr>
          <w:rPrChange w:id="8223" w:author="Rodion" w:date="2019-12-09T02:09:00Z">
            <w:rPr/>
          </w:rPrChange>
        </w:rPr>
        <w:t xml:space="preserve"> [69]</w:t>
      </w:r>
    </w:p>
    <w:p w14:paraId="57DA5145" w14:textId="77777777" w:rsidR="00036393" w:rsidRPr="00312974" w:rsidRDefault="00036393" w:rsidP="00B608E4">
      <w:pPr>
        <w:jc w:val="center"/>
        <w:rPr>
          <w:rPrChange w:id="8224" w:author="Rodion" w:date="2019-12-09T02:09:00Z">
            <w:rPr/>
          </w:rPrChange>
        </w:rPr>
      </w:pPr>
    </w:p>
    <w:p w14:paraId="7B470C73" w14:textId="4F864D18" w:rsidR="00B608E4" w:rsidRPr="00312974" w:rsidDel="00B70D56" w:rsidRDefault="00B608E4" w:rsidP="00B608E4">
      <w:pPr>
        <w:jc w:val="center"/>
        <w:rPr>
          <w:del w:id="8225" w:author="Rodion Kharabet" w:date="2019-12-06T03:40:00Z"/>
          <w:rPrChange w:id="8226" w:author="Rodion" w:date="2019-12-09T02:09:00Z">
            <w:rPr>
              <w:del w:id="8227" w:author="Rodion Kharabet" w:date="2019-12-06T03:40:00Z"/>
            </w:rPr>
          </w:rPrChange>
        </w:rPr>
      </w:pPr>
    </w:p>
    <w:p w14:paraId="22B15FA9" w14:textId="473A280B" w:rsidR="00B608E4" w:rsidRPr="00312974" w:rsidRDefault="00FD16CD" w:rsidP="00B608E4">
      <w:pPr>
        <w:rPr>
          <w:rPrChange w:id="8228" w:author="Rodion" w:date="2019-12-09T02:09:00Z">
            <w:rPr/>
          </w:rPrChange>
        </w:rPr>
      </w:pPr>
      <w:r w:rsidRPr="00312974">
        <w:rPr>
          <w:rPrChange w:id="8229" w:author="Rodion" w:date="2019-12-09T02:09:00Z">
            <w:rPr/>
          </w:rPrChange>
        </w:rPr>
        <w:t>В даному модулі всі технічні характеристики</w:t>
      </w:r>
      <w:ins w:id="8230" w:author="Rodion Kharabet" w:date="2019-12-06T03:40:00Z">
        <w:r w:rsidR="00040CAB" w:rsidRPr="00312974">
          <w:rPr>
            <w:rPrChange w:id="8231" w:author="Rodion" w:date="2019-12-09T02:09:00Z">
              <w:rPr/>
            </w:rPrChange>
          </w:rPr>
          <w:t xml:space="preserve"> </w:t>
        </w:r>
      </w:ins>
      <w:del w:id="8232" w:author="Rodion Kharabet" w:date="2019-12-06T03:40:00Z">
        <w:r w:rsidRPr="00312974" w:rsidDel="00040CAB">
          <w:rPr>
            <w:rPrChange w:id="8233" w:author="Rodion" w:date="2019-12-09T02:09:00Z">
              <w:rPr/>
            </w:rPrChange>
          </w:rPr>
          <w:delText xml:space="preserve"> модулю </w:delText>
        </w:r>
      </w:del>
      <w:r w:rsidRPr="00312974">
        <w:rPr>
          <w:rPrChange w:id="8234" w:author="Rodion" w:date="2019-12-09T02:09:00Z">
            <w:rPr/>
          </w:rPrChange>
        </w:rPr>
        <w:t xml:space="preserve">повністю співпадають з відповідними у модулі ESP-01. Але кількість цифрових </w:t>
      </w:r>
      <w:proofErr w:type="spellStart"/>
      <w:r w:rsidRPr="00312974">
        <w:rPr>
          <w:rPrChange w:id="8235" w:author="Rodion" w:date="2019-12-09T02:09:00Z">
            <w:rPr/>
          </w:rPrChange>
        </w:rPr>
        <w:t>пінів</w:t>
      </w:r>
      <w:proofErr w:type="spellEnd"/>
      <w:r w:rsidRPr="00312974">
        <w:rPr>
          <w:rPrChange w:id="8236" w:author="Rodion" w:date="2019-12-09T02:09:00Z">
            <w:rPr/>
          </w:rPrChange>
        </w:rPr>
        <w:t xml:space="preserve"> значно більша: у ESP-12E </w:t>
      </w:r>
      <w:del w:id="8237" w:author="Rodion" w:date="2019-12-09T04:06:00Z">
        <w:r w:rsidRPr="00312974" w:rsidDel="00A87B77">
          <w:rPr>
            <w:rPrChange w:id="8238" w:author="Rodion" w:date="2019-12-09T02:09:00Z">
              <w:rPr/>
            </w:rPrChange>
          </w:rPr>
          <w:lastRenderedPageBreak/>
          <w:delText xml:space="preserve"> </w:delText>
        </w:r>
      </w:del>
      <w:r w:rsidRPr="00312974">
        <w:rPr>
          <w:rPrChange w:id="8239" w:author="Rodion" w:date="2019-12-09T02:09:00Z">
            <w:rPr/>
          </w:rPrChange>
        </w:rPr>
        <w:t xml:space="preserve">виведено 11 цифрових </w:t>
      </w:r>
      <w:proofErr w:type="spellStart"/>
      <w:r w:rsidRPr="00312974">
        <w:rPr>
          <w:rPrChange w:id="8240" w:author="Rodion" w:date="2019-12-09T02:09:00Z">
            <w:rPr/>
          </w:rPrChange>
        </w:rPr>
        <w:t>пінів</w:t>
      </w:r>
      <w:proofErr w:type="spellEnd"/>
      <w:r w:rsidRPr="00312974">
        <w:rPr>
          <w:rPrChange w:id="8241" w:author="Rodion" w:date="2019-12-09T02:09:00Z">
            <w:rPr/>
          </w:rPrChange>
        </w:rPr>
        <w:t>, в той час як в ESP-01 виведено тільки 2 цифрових піни загального призначення для взаємодії із зовнішніми компонентами</w:t>
      </w:r>
      <w:r w:rsidR="00A35242" w:rsidRPr="00312974">
        <w:rPr>
          <w:rPrChange w:id="8242" w:author="Rodion" w:date="2019-12-09T02:09:00Z">
            <w:rPr/>
          </w:rPrChange>
        </w:rPr>
        <w:t xml:space="preserve"> [68]</w:t>
      </w:r>
      <w:r w:rsidRPr="00312974">
        <w:rPr>
          <w:rPrChange w:id="8243" w:author="Rodion" w:date="2019-12-09T02:09:00Z">
            <w:rPr/>
          </w:rPrChange>
        </w:rPr>
        <w:t>.</w:t>
      </w:r>
      <w:r w:rsidR="008B2A78" w:rsidRPr="00312974">
        <w:rPr>
          <w:rPrChange w:id="8244" w:author="Rodion" w:date="2019-12-09T02:09:00Z">
            <w:rPr/>
          </w:rPrChange>
        </w:rPr>
        <w:t xml:space="preserve"> У </w:t>
      </w:r>
      <w:del w:id="8245" w:author="Rodion Kharabet" w:date="2019-12-06T03:02:00Z">
        <w:r w:rsidR="008B2A78" w:rsidRPr="00312974" w:rsidDel="006B702B">
          <w:rPr>
            <w:rPrChange w:id="8246" w:author="Rodion" w:date="2019-12-09T02:09:00Z">
              <w:rPr/>
            </w:rPrChange>
          </w:rPr>
          <w:delText xml:space="preserve">таблиці </w:delText>
        </w:r>
        <w:r w:rsidR="00B218E7" w:rsidRPr="00312974" w:rsidDel="006B702B">
          <w:rPr>
            <w:rPrChange w:id="8247" w:author="Rodion" w:date="2019-12-09T02:09:00Z">
              <w:rPr/>
            </w:rPrChange>
          </w:rPr>
          <w:delText>4.</w:delText>
        </w:r>
      </w:del>
      <w:ins w:id="8248" w:author="Rodion Kharabet" w:date="2019-12-06T03:02:00Z">
        <w:r w:rsidR="006B702B" w:rsidRPr="00312974">
          <w:rPr>
            <w:rPrChange w:id="8249" w:author="Rodion" w:date="2019-12-09T02:09:00Z">
              <w:rPr/>
            </w:rPrChange>
          </w:rPr>
          <w:t>таблиці 3.</w:t>
        </w:r>
      </w:ins>
      <w:r w:rsidR="00B218E7" w:rsidRPr="00312974">
        <w:rPr>
          <w:rPrChange w:id="8250" w:author="Rodion" w:date="2019-12-09T02:09:00Z">
            <w:rPr/>
          </w:rPrChange>
        </w:rPr>
        <w:t>13</w:t>
      </w:r>
      <w:r w:rsidR="008B2A78" w:rsidRPr="00312974">
        <w:rPr>
          <w:rPrChange w:id="8251" w:author="Rodion" w:date="2019-12-09T02:09:00Z">
            <w:rPr/>
          </w:rPrChange>
        </w:rPr>
        <w:t xml:space="preserve"> наведено схему з'єднання модулів ESP-12E та RC522</w:t>
      </w:r>
      <w:r w:rsidR="0027624D" w:rsidRPr="00312974">
        <w:rPr>
          <w:rPrChange w:id="8252" w:author="Rodion" w:date="2019-12-09T02:09:00Z">
            <w:rPr/>
          </w:rPrChange>
        </w:rPr>
        <w:t>, використовуючи SPI інтерфейс</w:t>
      </w:r>
      <w:r w:rsidR="008B2A78" w:rsidRPr="00312974">
        <w:rPr>
          <w:rPrChange w:id="8253" w:author="Rodion" w:date="2019-12-09T02:09:00Z">
            <w:rPr/>
          </w:rPrChange>
        </w:rPr>
        <w:t>.</w:t>
      </w:r>
    </w:p>
    <w:p w14:paraId="3D162A7F" w14:textId="2366DD8B" w:rsidR="008B2A78" w:rsidRPr="00312974" w:rsidRDefault="008B2A78" w:rsidP="00B608E4">
      <w:pPr>
        <w:rPr>
          <w:rPrChange w:id="8254" w:author="Rodion" w:date="2019-12-09T02:09:00Z">
            <w:rPr/>
          </w:rPrChange>
        </w:rPr>
      </w:pPr>
    </w:p>
    <w:p w14:paraId="3C4DE1D5" w14:textId="1B8E5290" w:rsidR="00B218E7" w:rsidRPr="00312974" w:rsidRDefault="00B218E7" w:rsidP="00B608E4">
      <w:pPr>
        <w:rPr>
          <w:rPrChange w:id="8255" w:author="Rodion" w:date="2019-12-09T02:09:00Z">
            <w:rPr/>
          </w:rPrChange>
        </w:rPr>
      </w:pPr>
      <w:del w:id="8256" w:author="Rodion Kharabet" w:date="2019-12-06T03:02:00Z">
        <w:r w:rsidRPr="00312974" w:rsidDel="006B702B">
          <w:rPr>
            <w:rPrChange w:id="8257" w:author="Rodion" w:date="2019-12-09T02:09:00Z">
              <w:rPr/>
            </w:rPrChange>
          </w:rPr>
          <w:delText>Таблиця 4.</w:delText>
        </w:r>
      </w:del>
      <w:ins w:id="8258" w:author="Rodion Kharabet" w:date="2019-12-06T03:02:00Z">
        <w:r w:rsidR="006B702B" w:rsidRPr="00312974">
          <w:rPr>
            <w:rPrChange w:id="8259" w:author="Rodion" w:date="2019-12-09T02:09:00Z">
              <w:rPr/>
            </w:rPrChange>
          </w:rPr>
          <w:t>Таблиця 3.</w:t>
        </w:r>
      </w:ins>
      <w:r w:rsidRPr="00312974">
        <w:rPr>
          <w:rPrChange w:id="8260" w:author="Rodion" w:date="2019-12-09T02:09:00Z">
            <w:rPr/>
          </w:rPrChange>
        </w:rPr>
        <w:t>13</w:t>
      </w:r>
      <w:r w:rsidR="00CD646C" w:rsidRPr="00312974">
        <w:rPr>
          <w:rPrChange w:id="8261" w:author="Rodion" w:date="2019-12-09T02:09:00Z">
            <w:rPr/>
          </w:rPrChange>
        </w:rPr>
        <w:t xml:space="preserve"> </w:t>
      </w:r>
      <w:ins w:id="8262" w:author="Rodion Kharabet" w:date="2019-12-06T03:40:00Z">
        <w:r w:rsidR="00040CAB" w:rsidRPr="00312974">
          <w:rPr>
            <w:rPrChange w:id="8263" w:author="Rodion" w:date="2019-12-09T02:09:00Z">
              <w:rPr/>
            </w:rPrChange>
          </w:rPr>
          <w:t>–</w:t>
        </w:r>
      </w:ins>
      <w:del w:id="8264" w:author="Rodion Kharabet" w:date="2019-12-06T03:40:00Z">
        <w:r w:rsidR="00CD646C" w:rsidRPr="00312974" w:rsidDel="00040CAB">
          <w:rPr>
            <w:rPrChange w:id="8265" w:author="Rodion" w:date="2019-12-09T02:09:00Z">
              <w:rPr/>
            </w:rPrChange>
          </w:rPr>
          <w:delText>-</w:delText>
        </w:r>
      </w:del>
      <w:r w:rsidR="00CD646C" w:rsidRPr="00312974">
        <w:rPr>
          <w:rPrChange w:id="8266" w:author="Rodion" w:date="2019-12-09T02:09:00Z">
            <w:rPr/>
          </w:rPrChange>
        </w:rPr>
        <w:t xml:space="preserve"> </w:t>
      </w:r>
      <w:del w:id="8267" w:author="Rodion Kharabet" w:date="2019-12-06T03:40:00Z">
        <w:r w:rsidR="00CD646C" w:rsidRPr="00312974" w:rsidDel="00040CAB">
          <w:rPr>
            <w:rPrChange w:id="8268" w:author="Rodion" w:date="2019-12-09T02:09:00Z">
              <w:rPr/>
            </w:rPrChange>
          </w:rPr>
          <w:delText>с</w:delText>
        </w:r>
      </w:del>
      <w:ins w:id="8269" w:author="Rodion Kharabet" w:date="2019-12-06T03:40:00Z">
        <w:r w:rsidR="00040CAB" w:rsidRPr="00312974">
          <w:rPr>
            <w:rPrChange w:id="8270" w:author="Rodion" w:date="2019-12-09T02:09:00Z">
              <w:rPr/>
            </w:rPrChange>
          </w:rPr>
          <w:t>С</w:t>
        </w:r>
      </w:ins>
      <w:r w:rsidR="00CD646C" w:rsidRPr="00312974">
        <w:rPr>
          <w:rPrChange w:id="8271" w:author="Rodion" w:date="2019-12-09T02:09:00Z">
            <w:rPr/>
          </w:rPrChange>
        </w:rPr>
        <w:t>хема з'єднання модулів ESP-12E та RC522</w:t>
      </w:r>
    </w:p>
    <w:tbl>
      <w:tblPr>
        <w:tblStyle w:val="TableGrid"/>
        <w:tblW w:w="0" w:type="auto"/>
        <w:tblLook w:val="04A0" w:firstRow="1" w:lastRow="0" w:firstColumn="1" w:lastColumn="0" w:noHBand="0" w:noVBand="1"/>
      </w:tblPr>
      <w:tblGrid>
        <w:gridCol w:w="5238"/>
        <w:gridCol w:w="5238"/>
      </w:tblGrid>
      <w:tr w:rsidR="008B2A78" w:rsidRPr="00312974" w14:paraId="139EB0CC" w14:textId="77777777" w:rsidTr="008B2A78">
        <w:tc>
          <w:tcPr>
            <w:tcW w:w="5265" w:type="dxa"/>
          </w:tcPr>
          <w:p w14:paraId="57BD3AAC" w14:textId="521C1A68" w:rsidR="008B2A78" w:rsidRPr="00312974" w:rsidRDefault="00CD646C" w:rsidP="00B608E4">
            <w:pPr>
              <w:ind w:firstLine="0"/>
              <w:rPr>
                <w:rPrChange w:id="8272" w:author="Rodion" w:date="2019-12-09T02:09:00Z">
                  <w:rPr/>
                </w:rPrChange>
              </w:rPr>
            </w:pPr>
            <w:proofErr w:type="spellStart"/>
            <w:r w:rsidRPr="00312974">
              <w:rPr>
                <w:rPrChange w:id="8273" w:author="Rodion" w:date="2019-12-09T02:09:00Z">
                  <w:rPr/>
                </w:rPrChange>
              </w:rPr>
              <w:t>Пін</w:t>
            </w:r>
            <w:proofErr w:type="spellEnd"/>
            <w:r w:rsidRPr="00312974">
              <w:rPr>
                <w:rPrChange w:id="8274" w:author="Rodion" w:date="2019-12-09T02:09:00Z">
                  <w:rPr/>
                </w:rPrChange>
              </w:rPr>
              <w:t xml:space="preserve"> </w:t>
            </w:r>
            <w:r w:rsidR="008B2A78" w:rsidRPr="00312974">
              <w:rPr>
                <w:rPrChange w:id="8275" w:author="Rodion" w:date="2019-12-09T02:09:00Z">
                  <w:rPr/>
                </w:rPrChange>
              </w:rPr>
              <w:t>ESP-12E</w:t>
            </w:r>
          </w:p>
        </w:tc>
        <w:tc>
          <w:tcPr>
            <w:tcW w:w="5265" w:type="dxa"/>
          </w:tcPr>
          <w:p w14:paraId="1180C1FD" w14:textId="04DCF935" w:rsidR="008B2A78" w:rsidRPr="00312974" w:rsidRDefault="00CD646C" w:rsidP="00B608E4">
            <w:pPr>
              <w:ind w:firstLine="0"/>
              <w:rPr>
                <w:rPrChange w:id="8276" w:author="Rodion" w:date="2019-12-09T02:09:00Z">
                  <w:rPr/>
                </w:rPrChange>
              </w:rPr>
            </w:pPr>
            <w:proofErr w:type="spellStart"/>
            <w:r w:rsidRPr="00312974">
              <w:rPr>
                <w:rPrChange w:id="8277" w:author="Rodion" w:date="2019-12-09T02:09:00Z">
                  <w:rPr/>
                </w:rPrChange>
              </w:rPr>
              <w:t>Пін</w:t>
            </w:r>
            <w:proofErr w:type="spellEnd"/>
            <w:r w:rsidRPr="00312974">
              <w:rPr>
                <w:rPrChange w:id="8278" w:author="Rodion" w:date="2019-12-09T02:09:00Z">
                  <w:rPr/>
                </w:rPrChange>
              </w:rPr>
              <w:t xml:space="preserve"> </w:t>
            </w:r>
            <w:r w:rsidR="008B2A78" w:rsidRPr="00312974">
              <w:rPr>
                <w:rPrChange w:id="8279" w:author="Rodion" w:date="2019-12-09T02:09:00Z">
                  <w:rPr/>
                </w:rPrChange>
              </w:rPr>
              <w:t>RC522</w:t>
            </w:r>
          </w:p>
        </w:tc>
      </w:tr>
      <w:tr w:rsidR="008B2A78" w:rsidRPr="00312974" w14:paraId="57551D94" w14:textId="77777777" w:rsidTr="008B2A78">
        <w:tc>
          <w:tcPr>
            <w:tcW w:w="5265" w:type="dxa"/>
          </w:tcPr>
          <w:p w14:paraId="49F14A31" w14:textId="3539AD4B" w:rsidR="008B2A78" w:rsidRPr="00312974" w:rsidRDefault="008B2A78" w:rsidP="00B608E4">
            <w:pPr>
              <w:ind w:firstLine="0"/>
              <w:rPr>
                <w:rPrChange w:id="8280" w:author="Rodion" w:date="2019-12-09T02:09:00Z">
                  <w:rPr/>
                </w:rPrChange>
              </w:rPr>
            </w:pPr>
            <w:r w:rsidRPr="00312974">
              <w:rPr>
                <w:rPrChange w:id="8281" w:author="Rodion" w:date="2019-12-09T02:09:00Z">
                  <w:rPr/>
                </w:rPrChange>
              </w:rPr>
              <w:t>GPIO4</w:t>
            </w:r>
          </w:p>
        </w:tc>
        <w:tc>
          <w:tcPr>
            <w:tcW w:w="5265" w:type="dxa"/>
          </w:tcPr>
          <w:p w14:paraId="48B80999" w14:textId="5CD46EF4" w:rsidR="008B2A78" w:rsidRPr="00312974" w:rsidRDefault="008B2A78" w:rsidP="00B608E4">
            <w:pPr>
              <w:ind w:firstLine="0"/>
              <w:rPr>
                <w:rPrChange w:id="8282" w:author="Rodion" w:date="2019-12-09T02:09:00Z">
                  <w:rPr/>
                </w:rPrChange>
              </w:rPr>
            </w:pPr>
            <w:r w:rsidRPr="00312974">
              <w:rPr>
                <w:rPrChange w:id="8283" w:author="Rodion" w:date="2019-12-09T02:09:00Z">
                  <w:rPr/>
                </w:rPrChange>
              </w:rPr>
              <w:t>SS</w:t>
            </w:r>
          </w:p>
        </w:tc>
      </w:tr>
      <w:tr w:rsidR="008B2A78" w:rsidRPr="00312974" w14:paraId="3CD2984B" w14:textId="77777777" w:rsidTr="008B2A78">
        <w:tc>
          <w:tcPr>
            <w:tcW w:w="5265" w:type="dxa"/>
          </w:tcPr>
          <w:p w14:paraId="775C9F4A" w14:textId="4B23EECF" w:rsidR="008B2A78" w:rsidRPr="00312974" w:rsidRDefault="008B2A78" w:rsidP="00B608E4">
            <w:pPr>
              <w:ind w:firstLine="0"/>
              <w:rPr>
                <w:rPrChange w:id="8284" w:author="Rodion" w:date="2019-12-09T02:09:00Z">
                  <w:rPr/>
                </w:rPrChange>
              </w:rPr>
            </w:pPr>
            <w:r w:rsidRPr="00312974">
              <w:rPr>
                <w:rPrChange w:id="8285" w:author="Rodion" w:date="2019-12-09T02:09:00Z">
                  <w:rPr/>
                </w:rPrChange>
              </w:rPr>
              <w:t>GPIO14</w:t>
            </w:r>
          </w:p>
        </w:tc>
        <w:tc>
          <w:tcPr>
            <w:tcW w:w="5265" w:type="dxa"/>
          </w:tcPr>
          <w:p w14:paraId="3757C2A2" w14:textId="5E5383FF" w:rsidR="008B2A78" w:rsidRPr="00312974" w:rsidRDefault="008B2A78" w:rsidP="00B608E4">
            <w:pPr>
              <w:ind w:firstLine="0"/>
              <w:rPr>
                <w:rPrChange w:id="8286" w:author="Rodion" w:date="2019-12-09T02:09:00Z">
                  <w:rPr/>
                </w:rPrChange>
              </w:rPr>
            </w:pPr>
            <w:r w:rsidRPr="00312974">
              <w:rPr>
                <w:rPrChange w:id="8287" w:author="Rodion" w:date="2019-12-09T02:09:00Z">
                  <w:rPr/>
                </w:rPrChange>
              </w:rPr>
              <w:t>SCK</w:t>
            </w:r>
          </w:p>
        </w:tc>
      </w:tr>
      <w:tr w:rsidR="008B2A78" w:rsidRPr="00312974" w14:paraId="717D82A4" w14:textId="77777777" w:rsidTr="008B2A78">
        <w:tc>
          <w:tcPr>
            <w:tcW w:w="5265" w:type="dxa"/>
          </w:tcPr>
          <w:p w14:paraId="76294E1C" w14:textId="710E274A" w:rsidR="008B2A78" w:rsidRPr="00312974" w:rsidRDefault="008B2A78" w:rsidP="00B608E4">
            <w:pPr>
              <w:ind w:firstLine="0"/>
              <w:rPr>
                <w:rPrChange w:id="8288" w:author="Rodion" w:date="2019-12-09T02:09:00Z">
                  <w:rPr/>
                </w:rPrChange>
              </w:rPr>
            </w:pPr>
            <w:r w:rsidRPr="00312974">
              <w:rPr>
                <w:rPrChange w:id="8289" w:author="Rodion" w:date="2019-12-09T02:09:00Z">
                  <w:rPr/>
                </w:rPrChange>
              </w:rPr>
              <w:t>GPIO13</w:t>
            </w:r>
          </w:p>
        </w:tc>
        <w:tc>
          <w:tcPr>
            <w:tcW w:w="5265" w:type="dxa"/>
          </w:tcPr>
          <w:p w14:paraId="29A67259" w14:textId="5938AD5E" w:rsidR="008B2A78" w:rsidRPr="00312974" w:rsidRDefault="008B2A78" w:rsidP="00B608E4">
            <w:pPr>
              <w:ind w:firstLine="0"/>
              <w:rPr>
                <w:rPrChange w:id="8290" w:author="Rodion" w:date="2019-12-09T02:09:00Z">
                  <w:rPr/>
                </w:rPrChange>
              </w:rPr>
            </w:pPr>
            <w:r w:rsidRPr="00312974">
              <w:rPr>
                <w:rPrChange w:id="8291" w:author="Rodion" w:date="2019-12-09T02:09:00Z">
                  <w:rPr/>
                </w:rPrChange>
              </w:rPr>
              <w:t>MOSI</w:t>
            </w:r>
          </w:p>
        </w:tc>
      </w:tr>
      <w:tr w:rsidR="008B2A78" w:rsidRPr="00312974" w14:paraId="44BD3EDE" w14:textId="77777777" w:rsidTr="008B2A78">
        <w:tc>
          <w:tcPr>
            <w:tcW w:w="5265" w:type="dxa"/>
          </w:tcPr>
          <w:p w14:paraId="7709C443" w14:textId="149A8BEB" w:rsidR="008B2A78" w:rsidRPr="00312974" w:rsidRDefault="008B2A78" w:rsidP="00B608E4">
            <w:pPr>
              <w:ind w:firstLine="0"/>
              <w:rPr>
                <w:rPrChange w:id="8292" w:author="Rodion" w:date="2019-12-09T02:09:00Z">
                  <w:rPr/>
                </w:rPrChange>
              </w:rPr>
            </w:pPr>
            <w:r w:rsidRPr="00312974">
              <w:rPr>
                <w:rPrChange w:id="8293" w:author="Rodion" w:date="2019-12-09T02:09:00Z">
                  <w:rPr/>
                </w:rPrChange>
              </w:rPr>
              <w:t>GPIO12</w:t>
            </w:r>
          </w:p>
        </w:tc>
        <w:tc>
          <w:tcPr>
            <w:tcW w:w="5265" w:type="dxa"/>
          </w:tcPr>
          <w:p w14:paraId="4CBB33C1" w14:textId="7EDBE176" w:rsidR="008B2A78" w:rsidRPr="00312974" w:rsidRDefault="008B2A78" w:rsidP="00B608E4">
            <w:pPr>
              <w:ind w:firstLine="0"/>
              <w:rPr>
                <w:rPrChange w:id="8294" w:author="Rodion" w:date="2019-12-09T02:09:00Z">
                  <w:rPr/>
                </w:rPrChange>
              </w:rPr>
            </w:pPr>
            <w:r w:rsidRPr="00312974">
              <w:rPr>
                <w:rPrChange w:id="8295" w:author="Rodion" w:date="2019-12-09T02:09:00Z">
                  <w:rPr/>
                </w:rPrChange>
              </w:rPr>
              <w:t>MISO</w:t>
            </w:r>
          </w:p>
        </w:tc>
      </w:tr>
      <w:tr w:rsidR="008B2A78" w:rsidRPr="00312974" w14:paraId="030F7640" w14:textId="77777777" w:rsidTr="008B2A78">
        <w:tc>
          <w:tcPr>
            <w:tcW w:w="5265" w:type="dxa"/>
          </w:tcPr>
          <w:p w14:paraId="2B2196A1" w14:textId="717DB2DA" w:rsidR="008B2A78" w:rsidRPr="00312974" w:rsidRDefault="008B2A78" w:rsidP="00B608E4">
            <w:pPr>
              <w:ind w:firstLine="0"/>
              <w:rPr>
                <w:rPrChange w:id="8296" w:author="Rodion" w:date="2019-12-09T02:09:00Z">
                  <w:rPr/>
                </w:rPrChange>
              </w:rPr>
            </w:pPr>
            <w:r w:rsidRPr="00312974">
              <w:rPr>
                <w:rPrChange w:id="8297" w:author="Rodion" w:date="2019-12-09T02:09:00Z">
                  <w:rPr/>
                </w:rPrChange>
              </w:rPr>
              <w:t>GPIO5</w:t>
            </w:r>
          </w:p>
        </w:tc>
        <w:tc>
          <w:tcPr>
            <w:tcW w:w="5265" w:type="dxa"/>
          </w:tcPr>
          <w:p w14:paraId="429C5902" w14:textId="2EEC356B" w:rsidR="008B2A78" w:rsidRPr="00312974" w:rsidRDefault="008B2A78" w:rsidP="00B608E4">
            <w:pPr>
              <w:ind w:firstLine="0"/>
              <w:rPr>
                <w:rPrChange w:id="8298" w:author="Rodion" w:date="2019-12-09T02:09:00Z">
                  <w:rPr/>
                </w:rPrChange>
              </w:rPr>
            </w:pPr>
            <w:r w:rsidRPr="00312974">
              <w:rPr>
                <w:rPrChange w:id="8299" w:author="Rodion" w:date="2019-12-09T02:09:00Z">
                  <w:rPr/>
                </w:rPrChange>
              </w:rPr>
              <w:t>RST</w:t>
            </w:r>
          </w:p>
        </w:tc>
      </w:tr>
    </w:tbl>
    <w:p w14:paraId="5A5F61F3" w14:textId="183D823E" w:rsidR="008B2A78" w:rsidRPr="00312974" w:rsidRDefault="008B2A78" w:rsidP="00B608E4">
      <w:pPr>
        <w:rPr>
          <w:rPrChange w:id="8300" w:author="Rodion" w:date="2019-12-09T02:09:00Z">
            <w:rPr/>
          </w:rPrChange>
        </w:rPr>
      </w:pPr>
    </w:p>
    <w:p w14:paraId="5CB30B60" w14:textId="77C90B05" w:rsidR="002F6CB2" w:rsidRPr="00312974" w:rsidRDefault="0027624D" w:rsidP="00B608E4">
      <w:pPr>
        <w:rPr>
          <w:rPrChange w:id="8301" w:author="Rodion" w:date="2019-12-09T02:09:00Z">
            <w:rPr/>
          </w:rPrChange>
        </w:rPr>
      </w:pPr>
      <w:r w:rsidRPr="00312974">
        <w:rPr>
          <w:rPrChange w:id="8302" w:author="Rodion" w:date="2019-12-09T02:09:00Z">
            <w:rPr/>
          </w:rPrChange>
        </w:rPr>
        <w:t xml:space="preserve">Для створення керуючої </w:t>
      </w:r>
      <w:r w:rsidR="00C91726" w:rsidRPr="00312974">
        <w:rPr>
          <w:rPrChange w:id="8303" w:author="Rodion" w:date="2019-12-09T02:09:00Z">
            <w:rPr/>
          </w:rPrChange>
        </w:rPr>
        <w:t>програми</w:t>
      </w:r>
      <w:r w:rsidR="002F6CB2" w:rsidRPr="00312974">
        <w:rPr>
          <w:rPrChange w:id="8304" w:author="Rodion" w:date="2019-12-09T02:09:00Z">
            <w:rPr/>
          </w:rPrChange>
        </w:rPr>
        <w:t xml:space="preserve"> для</w:t>
      </w:r>
      <w:r w:rsidRPr="00312974">
        <w:rPr>
          <w:rPrChange w:id="8305" w:author="Rodion" w:date="2019-12-09T02:09:00Z">
            <w:rPr/>
          </w:rPrChange>
        </w:rPr>
        <w:t xml:space="preserve"> </w:t>
      </w:r>
      <w:r w:rsidR="002F6CB2" w:rsidRPr="00312974">
        <w:rPr>
          <w:rPrChange w:id="8306" w:author="Rodion" w:date="2019-12-09T02:09:00Z">
            <w:rPr/>
          </w:rPrChange>
        </w:rPr>
        <w:t>пристрою радіочастотної ідентифікації</w:t>
      </w:r>
      <w:del w:id="8307" w:author="Rodion Kharabet" w:date="2019-12-06T03:41:00Z">
        <w:r w:rsidR="002F6CB2" w:rsidRPr="00312974" w:rsidDel="00040CAB">
          <w:rPr>
            <w:rPrChange w:id="8308" w:author="Rodion" w:date="2019-12-09T02:09:00Z">
              <w:rPr/>
            </w:rPrChange>
          </w:rPr>
          <w:delText>,</w:delText>
        </w:r>
      </w:del>
      <w:r w:rsidRPr="00312974">
        <w:rPr>
          <w:rPrChange w:id="8309" w:author="Rodion" w:date="2019-12-09T02:09:00Z">
            <w:rPr/>
          </w:rPrChange>
        </w:rPr>
        <w:t xml:space="preserve"> </w:t>
      </w:r>
      <w:r w:rsidR="002F6CB2" w:rsidRPr="00312974">
        <w:rPr>
          <w:rPrChange w:id="8310" w:author="Rodion" w:date="2019-12-09T02:09:00Z">
            <w:rPr/>
          </w:rPrChange>
        </w:rPr>
        <w:t xml:space="preserve">товарів </w:t>
      </w:r>
      <w:r w:rsidRPr="00312974">
        <w:rPr>
          <w:rPrChange w:id="8311" w:author="Rodion" w:date="2019-12-09T02:09:00Z">
            <w:rPr/>
          </w:rPrChange>
        </w:rPr>
        <w:t xml:space="preserve">було </w:t>
      </w:r>
      <w:r w:rsidR="002F6CB2" w:rsidRPr="00312974">
        <w:rPr>
          <w:rPrChange w:id="8312" w:author="Rodion" w:date="2019-12-09T02:09:00Z">
            <w:rPr/>
          </w:rPrChange>
        </w:rPr>
        <w:t xml:space="preserve">використано середовище розробки </w:t>
      </w:r>
      <w:proofErr w:type="spellStart"/>
      <w:r w:rsidR="002F6CB2" w:rsidRPr="00312974">
        <w:rPr>
          <w:rPrChange w:id="8313" w:author="Rodion" w:date="2019-12-09T02:09:00Z">
            <w:rPr/>
          </w:rPrChange>
        </w:rPr>
        <w:t>Arduino</w:t>
      </w:r>
      <w:proofErr w:type="spellEnd"/>
      <w:r w:rsidR="002F6CB2" w:rsidRPr="00312974">
        <w:rPr>
          <w:rPrChange w:id="8314" w:author="Rodion" w:date="2019-12-09T02:09:00Z">
            <w:rPr/>
          </w:rPrChange>
        </w:rPr>
        <w:t xml:space="preserve"> IDE та мову С. Щоб використовувати SPI інтерфейс, необхідно підключити бібліотеку </w:t>
      </w:r>
      <w:proofErr w:type="spellStart"/>
      <w:r w:rsidR="002F6CB2" w:rsidRPr="00312974">
        <w:rPr>
          <w:rPrChange w:id="8315" w:author="Rodion" w:date="2019-12-09T02:09:00Z">
            <w:rPr/>
          </w:rPrChange>
        </w:rPr>
        <w:t>SPI.h</w:t>
      </w:r>
      <w:proofErr w:type="spellEnd"/>
      <w:r w:rsidR="002F6CB2" w:rsidRPr="00312974">
        <w:rPr>
          <w:rPrChange w:id="8316" w:author="Rodion" w:date="2019-12-09T02:09:00Z">
            <w:rPr/>
          </w:rPrChange>
        </w:rPr>
        <w:t>. А для роботи з ядром чіпу MFRC522 було використано бібліотеку MFRC522.h.</w:t>
      </w:r>
    </w:p>
    <w:p w14:paraId="07D5BE77" w14:textId="0FD246AB" w:rsidR="0075072C" w:rsidRPr="00312974" w:rsidRDefault="0075072C" w:rsidP="00B608E4">
      <w:pPr>
        <w:rPr>
          <w:rPrChange w:id="8317" w:author="Rodion" w:date="2019-12-09T02:09:00Z">
            <w:rPr/>
          </w:rPrChange>
        </w:rPr>
      </w:pPr>
      <w:r w:rsidRPr="00312974">
        <w:rPr>
          <w:rPrChange w:id="8318" w:author="Rodion" w:date="2019-12-09T02:09:00Z">
            <w:rPr/>
          </w:rPrChange>
        </w:rPr>
        <w:t xml:space="preserve">За алгоритмом розробленої програми, як тільки модуль RC522 зчитує </w:t>
      </w:r>
      <w:del w:id="8319" w:author="Rodion Kharabet" w:date="2019-12-06T02:35:00Z">
        <w:r w:rsidRPr="00312974" w:rsidDel="00CA5EF9">
          <w:rPr>
            <w:rPrChange w:id="8320" w:author="Rodion" w:date="2019-12-09T02:09:00Z">
              <w:rPr/>
            </w:rPrChange>
          </w:rPr>
          <w:delText>RFID мітку</w:delText>
        </w:r>
      </w:del>
      <w:ins w:id="8321" w:author="Rodion Kharabet" w:date="2019-12-06T02:35:00Z">
        <w:r w:rsidR="00CA5EF9" w:rsidRPr="00312974">
          <w:rPr>
            <w:rPrChange w:id="8322" w:author="Rodion" w:date="2019-12-09T02:09:00Z">
              <w:rPr/>
            </w:rPrChange>
          </w:rPr>
          <w:t>RFID-мітку</w:t>
        </w:r>
      </w:ins>
      <w:r w:rsidRPr="00312974">
        <w:rPr>
          <w:rPrChange w:id="8323" w:author="Rodion" w:date="2019-12-09T02:09:00Z">
            <w:rPr/>
          </w:rPrChange>
        </w:rPr>
        <w:t>, що потрапила до його електромагнітного поля, ESP-12E формує HTTP запит з отриманим ідентифікатором та надсилає його до API веб-застосунку.</w:t>
      </w:r>
    </w:p>
    <w:p w14:paraId="43856EF3" w14:textId="1FA93D4F" w:rsidR="0075072C" w:rsidRPr="00312974" w:rsidRDefault="0075072C" w:rsidP="00B608E4">
      <w:pPr>
        <w:rPr>
          <w:rPrChange w:id="8324" w:author="Rodion" w:date="2019-12-09T02:09:00Z">
            <w:rPr/>
          </w:rPrChange>
        </w:rPr>
      </w:pPr>
      <w:r w:rsidRPr="00312974">
        <w:rPr>
          <w:rPrChange w:id="8325" w:author="Rodion" w:date="2019-12-09T02:09:00Z">
            <w:rPr/>
          </w:rPrChange>
        </w:rPr>
        <w:t xml:space="preserve">В розробленій програмі було </w:t>
      </w:r>
      <w:r w:rsidR="009B4C4A" w:rsidRPr="00312974">
        <w:rPr>
          <w:rPrChange w:id="8326" w:author="Rodion" w:date="2019-12-09T02:09:00Z">
            <w:rPr/>
          </w:rPrChange>
        </w:rPr>
        <w:t xml:space="preserve">закладено так ж саму поведінку </w:t>
      </w:r>
      <w:proofErr w:type="spellStart"/>
      <w:r w:rsidR="009B4C4A" w:rsidRPr="00312974">
        <w:rPr>
          <w:rPrChange w:id="8327" w:author="Rodion" w:date="2019-12-09T02:09:00Z">
            <w:rPr/>
          </w:rPrChange>
        </w:rPr>
        <w:t>Wi-Fi</w:t>
      </w:r>
      <w:proofErr w:type="spellEnd"/>
      <w:r w:rsidR="009B4C4A" w:rsidRPr="00312974">
        <w:rPr>
          <w:rPrChange w:id="8328" w:author="Rodion" w:date="2019-12-09T02:09:00Z">
            <w:rPr/>
          </w:rPrChange>
        </w:rPr>
        <w:t xml:space="preserve"> модулю при пошуку точки доступу, як і в простої ідентифікації товарів за штрих-кодом: </w:t>
      </w:r>
      <w:r w:rsidR="00006960" w:rsidRPr="00312974">
        <w:rPr>
          <w:rPrChange w:id="8329" w:author="Rodion" w:date="2019-12-09T02:09:00Z">
            <w:rPr/>
          </w:rPrChange>
        </w:rPr>
        <w:t xml:space="preserve">якщо модуль не знаходить відомої йому точки доступу, він перейде в режим веб-серверу та попросить користувача ввести дані для доступу до </w:t>
      </w:r>
      <w:r w:rsidR="0024631C" w:rsidRPr="00312974">
        <w:rPr>
          <w:rPrChange w:id="8330" w:author="Rodion" w:date="2019-12-09T02:09:00Z">
            <w:rPr/>
          </w:rPrChange>
        </w:rPr>
        <w:t>бажаної</w:t>
      </w:r>
      <w:r w:rsidR="00006960" w:rsidRPr="00312974">
        <w:rPr>
          <w:rPrChange w:id="8331" w:author="Rodion" w:date="2019-12-09T02:09:00Z">
            <w:rPr/>
          </w:rPrChange>
        </w:rPr>
        <w:t xml:space="preserve"> </w:t>
      </w:r>
      <w:proofErr w:type="spellStart"/>
      <w:r w:rsidR="00006960" w:rsidRPr="00312974">
        <w:rPr>
          <w:rPrChange w:id="8332" w:author="Rodion" w:date="2019-12-09T02:09:00Z">
            <w:rPr/>
          </w:rPrChange>
        </w:rPr>
        <w:t>Wi-Fi</w:t>
      </w:r>
      <w:proofErr w:type="spellEnd"/>
      <w:r w:rsidR="00006960" w:rsidRPr="00312974">
        <w:rPr>
          <w:rPrChange w:id="8333" w:author="Rodion" w:date="2019-12-09T02:09:00Z">
            <w:rPr/>
          </w:rPrChange>
        </w:rPr>
        <w:t xml:space="preserve"> мережі</w:t>
      </w:r>
      <w:r w:rsidR="006218FF" w:rsidRPr="00312974">
        <w:rPr>
          <w:rPrChange w:id="8334" w:author="Rodion" w:date="2019-12-09T02:09:00Z">
            <w:rPr/>
          </w:rPrChange>
        </w:rPr>
        <w:t xml:space="preserve">. </w:t>
      </w:r>
    </w:p>
    <w:p w14:paraId="1177F9BC" w14:textId="3E021815" w:rsidR="0075072C" w:rsidRPr="00312974" w:rsidRDefault="0075072C" w:rsidP="00B608E4">
      <w:pPr>
        <w:rPr>
          <w:rPrChange w:id="8335" w:author="Rodion" w:date="2019-12-09T02:09:00Z">
            <w:rPr/>
          </w:rPrChange>
        </w:rPr>
      </w:pPr>
      <w:r w:rsidRPr="00312974">
        <w:rPr>
          <w:rPrChange w:id="8336" w:author="Rodion" w:date="2019-12-09T02:09:00Z">
            <w:rPr/>
          </w:rPrChange>
        </w:rPr>
        <w:t xml:space="preserve">Обидва </w:t>
      </w:r>
      <w:del w:id="8337" w:author="Rodion Kharabet" w:date="2019-12-06T03:41:00Z">
        <w:r w:rsidRPr="00312974" w:rsidDel="00040CAB">
          <w:rPr>
            <w:rPrChange w:id="8338" w:author="Rodion" w:date="2019-12-09T02:09:00Z">
              <w:rPr/>
            </w:rPrChange>
          </w:rPr>
          <w:delText xml:space="preserve">апаратні </w:delText>
        </w:r>
      </w:del>
      <w:r w:rsidRPr="00312974">
        <w:rPr>
          <w:rPrChange w:id="8339" w:author="Rodion" w:date="2019-12-09T02:09:00Z">
            <w:rPr/>
          </w:rPrChange>
        </w:rPr>
        <w:t>пристрої для радіочастотного розпізнавання в апаратному комплексі працюють за однаковим алгоритмом. Відмінність</w:t>
      </w:r>
      <w:del w:id="8340" w:author="Rodion Kharabet" w:date="2019-12-06T03:41:00Z">
        <w:r w:rsidRPr="00312974" w:rsidDel="00040CAB">
          <w:rPr>
            <w:rPrChange w:id="8341" w:author="Rodion" w:date="2019-12-09T02:09:00Z">
              <w:rPr/>
            </w:rPrChange>
          </w:rPr>
          <w:delText xml:space="preserve"> є</w:delText>
        </w:r>
      </w:del>
      <w:r w:rsidRPr="00312974">
        <w:rPr>
          <w:rPrChange w:id="8342" w:author="Rodion" w:date="2019-12-09T02:09:00Z">
            <w:rPr/>
          </w:rPrChange>
        </w:rPr>
        <w:t xml:space="preserve"> у тому</w:t>
      </w:r>
      <w:r w:rsidR="00B83C91" w:rsidRPr="00312974">
        <w:rPr>
          <w:rPrChange w:id="8343" w:author="Rodion" w:date="2019-12-09T02:09:00Z">
            <w:rPr/>
          </w:rPrChange>
        </w:rPr>
        <w:t xml:space="preserve">, що пристрій для видалення та пристрій для реєстрації вільної </w:t>
      </w:r>
      <w:del w:id="8344" w:author="Rodion Kharabet" w:date="2019-12-06T02:57:00Z">
        <w:r w:rsidR="00B83C91" w:rsidRPr="00312974" w:rsidDel="003E415E">
          <w:rPr>
            <w:rPrChange w:id="8345" w:author="Rodion" w:date="2019-12-09T02:09:00Z">
              <w:rPr/>
            </w:rPrChange>
          </w:rPr>
          <w:delText>RFID мітки</w:delText>
        </w:r>
      </w:del>
      <w:ins w:id="8346" w:author="Rodion Kharabet" w:date="2019-12-06T02:57:00Z">
        <w:r w:rsidR="003E415E" w:rsidRPr="00312974">
          <w:rPr>
            <w:rPrChange w:id="8347" w:author="Rodion" w:date="2019-12-09T02:09:00Z">
              <w:rPr/>
            </w:rPrChange>
          </w:rPr>
          <w:t>RFID-мітки</w:t>
        </w:r>
      </w:ins>
      <w:r w:rsidR="00B83C91" w:rsidRPr="00312974">
        <w:rPr>
          <w:rPrChange w:id="8348" w:author="Rodion" w:date="2019-12-09T02:09:00Z">
            <w:rPr/>
          </w:rPrChange>
        </w:rPr>
        <w:t xml:space="preserve"> відправляють зчитані ідентифікатори до різних методів API веб-застосунку.</w:t>
      </w:r>
    </w:p>
    <w:p w14:paraId="0ABA4BA2" w14:textId="0B695AC2" w:rsidR="00036393" w:rsidRPr="00312974" w:rsidRDefault="00036393">
      <w:pPr>
        <w:spacing w:after="160" w:line="259" w:lineRule="auto"/>
        <w:ind w:firstLine="0"/>
        <w:jc w:val="left"/>
        <w:rPr>
          <w:ins w:id="8349" w:author="Rodion" w:date="2019-12-09T02:00:00Z"/>
          <w:rPrChange w:id="8350" w:author="Rodion" w:date="2019-12-09T02:09:00Z">
            <w:rPr>
              <w:ins w:id="8351" w:author="Rodion" w:date="2019-12-09T02:00:00Z"/>
            </w:rPr>
          </w:rPrChange>
        </w:rPr>
      </w:pPr>
      <w:ins w:id="8352" w:author="Rodion" w:date="2019-12-09T02:00:00Z">
        <w:r w:rsidRPr="00312974">
          <w:rPr>
            <w:rPrChange w:id="8353" w:author="Rodion" w:date="2019-12-09T02:09:00Z">
              <w:rPr/>
            </w:rPrChange>
          </w:rPr>
          <w:br w:type="page"/>
        </w:r>
      </w:ins>
    </w:p>
    <w:p w14:paraId="63CB7F12" w14:textId="77777777" w:rsidR="008B2A78" w:rsidRPr="00312974" w:rsidDel="00036393" w:rsidRDefault="008B2A78" w:rsidP="00B608E4">
      <w:pPr>
        <w:rPr>
          <w:del w:id="8354" w:author="Rodion" w:date="2019-12-09T02:00:00Z"/>
          <w:rPrChange w:id="8355" w:author="Rodion" w:date="2019-12-09T02:09:00Z">
            <w:rPr>
              <w:del w:id="8356" w:author="Rodion" w:date="2019-12-09T02:00:00Z"/>
            </w:rPr>
          </w:rPrChange>
        </w:rPr>
      </w:pPr>
    </w:p>
    <w:p w14:paraId="7C6CD9E4" w14:textId="634D69DA" w:rsidR="004B780C" w:rsidRPr="00312974" w:rsidRDefault="009068F9" w:rsidP="009068F9">
      <w:pPr>
        <w:pStyle w:val="Heading3"/>
        <w:rPr>
          <w:rPrChange w:id="8357" w:author="Rodion" w:date="2019-12-09T02:09:00Z">
            <w:rPr/>
          </w:rPrChange>
        </w:rPr>
      </w:pPr>
      <w:del w:id="8358" w:author="Rodion Kharabet" w:date="2019-12-06T03:53:00Z">
        <w:r w:rsidRPr="00312974" w:rsidDel="003969F0">
          <w:rPr>
            <w:rPrChange w:id="8359" w:author="Rodion" w:date="2019-12-09T02:09:00Z">
              <w:rPr/>
            </w:rPrChange>
          </w:rPr>
          <w:delText>4</w:delText>
        </w:r>
      </w:del>
      <w:bookmarkStart w:id="8360" w:name="_Toc26763227"/>
      <w:ins w:id="8361" w:author="Rodion Kharabet" w:date="2019-12-06T03:53:00Z">
        <w:r w:rsidR="003969F0" w:rsidRPr="00312974">
          <w:rPr>
            <w:rPrChange w:id="8362" w:author="Rodion" w:date="2019-12-09T02:09:00Z">
              <w:rPr/>
            </w:rPrChange>
          </w:rPr>
          <w:t>3</w:t>
        </w:r>
      </w:ins>
      <w:r w:rsidRPr="00312974">
        <w:rPr>
          <w:rPrChange w:id="8363" w:author="Rodion" w:date="2019-12-09T02:09:00Z">
            <w:rPr/>
          </w:rPrChange>
        </w:rPr>
        <w:t xml:space="preserve">.4.3 </w:t>
      </w:r>
      <w:r w:rsidR="00F7747E" w:rsidRPr="00312974">
        <w:rPr>
          <w:rPrChange w:id="8364" w:author="Rodion" w:date="2019-12-09T02:09:00Z">
            <w:rPr/>
          </w:rPrChange>
        </w:rPr>
        <w:t>Розроб</w:t>
      </w:r>
      <w:del w:id="8365" w:author="Rodion Kharabet" w:date="2019-12-06T03:41:00Z">
        <w:r w:rsidR="00F7747E" w:rsidRPr="00312974" w:rsidDel="00040CAB">
          <w:rPr>
            <w:rPrChange w:id="8366" w:author="Rodion" w:date="2019-12-09T02:09:00Z">
              <w:rPr/>
            </w:rPrChange>
          </w:rPr>
          <w:delText>ка</w:delText>
        </w:r>
      </w:del>
      <w:ins w:id="8367" w:author="Rodion Kharabet" w:date="2019-12-06T03:41:00Z">
        <w:r w:rsidR="00040CAB" w:rsidRPr="00312974">
          <w:rPr>
            <w:rPrChange w:id="8368" w:author="Rodion" w:date="2019-12-09T02:09:00Z">
              <w:rPr/>
            </w:rPrChange>
          </w:rPr>
          <w:t>лення</w:t>
        </w:r>
      </w:ins>
      <w:r w:rsidR="00F7747E" w:rsidRPr="00312974">
        <w:rPr>
          <w:rPrChange w:id="8369" w:author="Rodion" w:date="2019-12-09T02:09:00Z">
            <w:rPr/>
          </w:rPrChange>
        </w:rPr>
        <w:t xml:space="preserve"> робочих прототипів</w:t>
      </w:r>
      <w:bookmarkEnd w:id="8360"/>
    </w:p>
    <w:p w14:paraId="6B20D1CA" w14:textId="651D143D" w:rsidR="009068F9" w:rsidRPr="00312974" w:rsidRDefault="009068F9" w:rsidP="00B608E4">
      <w:pPr>
        <w:rPr>
          <w:rPrChange w:id="8370" w:author="Rodion" w:date="2019-12-09T02:09:00Z">
            <w:rPr/>
          </w:rPrChange>
        </w:rPr>
      </w:pPr>
    </w:p>
    <w:p w14:paraId="279E4AB1" w14:textId="4484F5CE" w:rsidR="009068F9" w:rsidRPr="00312974" w:rsidRDefault="009068F9" w:rsidP="00B608E4">
      <w:pPr>
        <w:rPr>
          <w:rPrChange w:id="8371" w:author="Rodion" w:date="2019-12-09T02:09:00Z">
            <w:rPr/>
          </w:rPrChange>
        </w:rPr>
      </w:pPr>
      <w:r w:rsidRPr="00312974">
        <w:rPr>
          <w:rPrChange w:id="8372" w:author="Rodion" w:date="2019-12-09T02:09:00Z">
            <w:rPr/>
          </w:rPrChange>
        </w:rPr>
        <w:t xml:space="preserve">В попередніх пунктах було описано </w:t>
      </w:r>
      <w:r w:rsidR="00C91726" w:rsidRPr="00312974">
        <w:rPr>
          <w:rPrChange w:id="8373" w:author="Rodion" w:date="2019-12-09T02:09:00Z">
            <w:rPr/>
          </w:rPrChange>
        </w:rPr>
        <w:t>принцип</w:t>
      </w:r>
      <w:r w:rsidRPr="00312974">
        <w:rPr>
          <w:rPrChange w:id="8374" w:author="Rodion" w:date="2019-12-09T02:09:00Z">
            <w:rPr/>
          </w:rPrChange>
        </w:rPr>
        <w:t xml:space="preserve"> дії та побудову апаратних пристроїв розроблюваного комплексу автоматизації ведення домашнього господарства. Типів пристроїв є два: ті що ідентифікують товари за штрих-кодом, та ті, що ідентифікують товари за </w:t>
      </w:r>
      <w:del w:id="8375" w:author="Rodion" w:date="2019-12-05T23:59:00Z">
        <w:r w:rsidRPr="00312974" w:rsidDel="00AB0F99">
          <w:rPr>
            <w:rPrChange w:id="8376" w:author="Rodion" w:date="2019-12-09T02:09:00Z">
              <w:rPr/>
            </w:rPrChange>
          </w:rPr>
          <w:delText>RFID мітка</w:delText>
        </w:r>
      </w:del>
      <w:ins w:id="8377" w:author="Rodion" w:date="2019-12-05T23:59:00Z">
        <w:r w:rsidR="00AB0F99" w:rsidRPr="00312974">
          <w:rPr>
            <w:rPrChange w:id="8378" w:author="Rodion" w:date="2019-12-09T02:09:00Z">
              <w:rPr/>
            </w:rPrChange>
          </w:rPr>
          <w:t>RFID-мітка</w:t>
        </w:r>
      </w:ins>
      <w:r w:rsidRPr="00312974">
        <w:rPr>
          <w:rPrChange w:id="8379" w:author="Rodion" w:date="2019-12-09T02:09:00Z">
            <w:rPr/>
          </w:rPrChange>
        </w:rPr>
        <w:t xml:space="preserve">ми. </w:t>
      </w:r>
    </w:p>
    <w:p w14:paraId="4EBD5E0C" w14:textId="37914A49" w:rsidR="009068F9" w:rsidRPr="00312974" w:rsidRDefault="009068F9" w:rsidP="00B608E4">
      <w:pPr>
        <w:rPr>
          <w:rPrChange w:id="8380" w:author="Rodion" w:date="2019-12-09T02:09:00Z">
            <w:rPr/>
          </w:rPrChange>
        </w:rPr>
      </w:pPr>
      <w:r w:rsidRPr="00312974">
        <w:rPr>
          <w:rPrChange w:id="8381" w:author="Rodion" w:date="2019-12-09T02:09:00Z">
            <w:rPr/>
          </w:rPrChange>
        </w:rPr>
        <w:t>Також було зазначено</w:t>
      </w:r>
      <w:r w:rsidR="001A4792" w:rsidRPr="00312974">
        <w:rPr>
          <w:rPrChange w:id="8382" w:author="Rodion" w:date="2019-12-09T02:09:00Z">
            <w:rPr/>
          </w:rPrChange>
        </w:rPr>
        <w:t>,</w:t>
      </w:r>
      <w:r w:rsidRPr="00312974">
        <w:rPr>
          <w:rPrChange w:id="8383" w:author="Rodion" w:date="2019-12-09T02:09:00Z">
            <w:rPr/>
          </w:rPrChange>
        </w:rPr>
        <w:t xml:space="preserve"> що весь програмно-</w:t>
      </w:r>
      <w:r w:rsidR="00C91726" w:rsidRPr="00312974">
        <w:rPr>
          <w:rPrChange w:id="8384" w:author="Rodion" w:date="2019-12-09T02:09:00Z">
            <w:rPr/>
          </w:rPrChange>
        </w:rPr>
        <w:t>апаратний</w:t>
      </w:r>
      <w:r w:rsidRPr="00312974">
        <w:rPr>
          <w:rPrChange w:id="8385" w:author="Rodion" w:date="2019-12-09T02:09:00Z">
            <w:rPr/>
          </w:rPrChange>
        </w:rPr>
        <w:t xml:space="preserve"> комплекс може існувати в трьох різних комплектаціях: </w:t>
      </w:r>
      <w:r w:rsidR="00D67DC7" w:rsidRPr="00312974">
        <w:rPr>
          <w:rPrChange w:id="8386" w:author="Rodion" w:date="2019-12-09T02:09:00Z">
            <w:rPr/>
          </w:rPrChange>
        </w:rPr>
        <w:t>без апаратної частини, з апаратною частиною ідентифікації товарів за штрих-кодом</w:t>
      </w:r>
      <w:r w:rsidR="001A4792" w:rsidRPr="00312974">
        <w:rPr>
          <w:rPrChange w:id="8387" w:author="Rodion" w:date="2019-12-09T02:09:00Z">
            <w:rPr/>
          </w:rPrChange>
        </w:rPr>
        <w:t xml:space="preserve">, </w:t>
      </w:r>
      <w:r w:rsidR="00D67DC7" w:rsidRPr="00312974">
        <w:rPr>
          <w:rPrChange w:id="8388" w:author="Rodion" w:date="2019-12-09T02:09:00Z">
            <w:rPr/>
          </w:rPrChange>
        </w:rPr>
        <w:t xml:space="preserve">з апаратною частиною ідентифікації товарів </w:t>
      </w:r>
      <w:r w:rsidR="001A4792" w:rsidRPr="00312974">
        <w:rPr>
          <w:rPrChange w:id="8389" w:author="Rodion" w:date="2019-12-09T02:09:00Z">
            <w:rPr/>
          </w:rPrChange>
        </w:rPr>
        <w:t>за штрих-кодом та радіочастотними мітками.</w:t>
      </w:r>
    </w:p>
    <w:p w14:paraId="0BACF2B8" w14:textId="7F2E6433" w:rsidR="001A4792" w:rsidRPr="00312974" w:rsidRDefault="001A4792" w:rsidP="00B608E4">
      <w:pPr>
        <w:rPr>
          <w:rPrChange w:id="8390" w:author="Rodion" w:date="2019-12-09T02:09:00Z">
            <w:rPr/>
          </w:rPrChange>
        </w:rPr>
      </w:pPr>
      <w:r w:rsidRPr="00312974">
        <w:rPr>
          <w:rPrChange w:id="8391" w:author="Rodion" w:date="2019-12-09T02:09:00Z">
            <w:rPr/>
          </w:rPrChange>
        </w:rPr>
        <w:t xml:space="preserve">Для побудови реального прототипу системи було обрано комплектацію, що надає </w:t>
      </w:r>
      <w:r w:rsidR="009841D6" w:rsidRPr="00312974">
        <w:rPr>
          <w:rPrChange w:id="8392" w:author="Rodion" w:date="2019-12-09T02:09:00Z">
            <w:rPr/>
          </w:rPrChange>
        </w:rPr>
        <w:t xml:space="preserve">повну функціональність, доступну до користувача. </w:t>
      </w:r>
      <w:r w:rsidR="00491286" w:rsidRPr="00312974">
        <w:rPr>
          <w:rPrChange w:id="8393" w:author="Rodion" w:date="2019-12-09T02:09:00Z">
            <w:rPr/>
          </w:rPrChange>
        </w:rPr>
        <w:t>Згідно вимог, поставлених до принципу дії комплексу, в максимальній комплектації користувач має розмістити у себе два пристрої</w:t>
      </w:r>
      <w:r w:rsidR="009A5921" w:rsidRPr="00312974">
        <w:rPr>
          <w:rPrChange w:id="8394" w:author="Rodion" w:date="2019-12-09T02:09:00Z">
            <w:rPr/>
          </w:rPrChange>
        </w:rPr>
        <w:t>.</w:t>
      </w:r>
      <w:r w:rsidR="00BE3062" w:rsidRPr="00312974">
        <w:rPr>
          <w:rPrChange w:id="8395" w:author="Rodion" w:date="2019-12-09T02:09:00Z">
            <w:rPr/>
          </w:rPrChange>
        </w:rPr>
        <w:t xml:space="preserve"> </w:t>
      </w:r>
      <w:r w:rsidR="009A5921" w:rsidRPr="00312974">
        <w:rPr>
          <w:rPrChange w:id="8396" w:author="Rodion" w:date="2019-12-09T02:09:00Z">
            <w:rPr/>
          </w:rPrChange>
        </w:rPr>
        <w:t>Перший</w:t>
      </w:r>
      <w:r w:rsidR="00BE3062" w:rsidRPr="00312974">
        <w:rPr>
          <w:rPrChange w:id="8397" w:author="Rodion" w:date="2019-12-09T02:09:00Z">
            <w:rPr/>
          </w:rPrChange>
        </w:rPr>
        <w:t xml:space="preserve"> </w:t>
      </w:r>
      <w:r w:rsidR="009A5921" w:rsidRPr="00312974">
        <w:rPr>
          <w:rPrChange w:id="8398" w:author="Rodion" w:date="2019-12-09T02:09:00Z">
            <w:rPr/>
          </w:rPrChange>
        </w:rPr>
        <w:t xml:space="preserve">пристрій розміщується біла кошика для сміття і </w:t>
      </w:r>
      <w:r w:rsidR="00BE3062" w:rsidRPr="00312974">
        <w:rPr>
          <w:rPrChange w:id="8399" w:author="Rodion" w:date="2019-12-09T02:09:00Z">
            <w:rPr/>
          </w:rPrChange>
        </w:rPr>
        <w:t>видаляє товари обома засобами (і за штрих-кодом, і за RFID міткою</w:t>
      </w:r>
      <w:r w:rsidR="009A5921" w:rsidRPr="00312974">
        <w:rPr>
          <w:rPrChange w:id="8400" w:author="Rodion" w:date="2019-12-09T02:09:00Z">
            <w:rPr/>
          </w:rPrChange>
        </w:rPr>
        <w:t xml:space="preserve">). Другий пристрій відповідає за додавання вільних RFDI міток до системи для подальшого їх зв’язування з товарами. Цими двома пристроями користувач забезпечує собі повнофункціональний варіант розроблюваного </w:t>
      </w:r>
      <w:r w:rsidR="00D174D4" w:rsidRPr="00312974">
        <w:rPr>
          <w:rPrChange w:id="8401" w:author="Rodion" w:date="2019-12-09T02:09:00Z">
            <w:rPr/>
          </w:rPrChange>
        </w:rPr>
        <w:t>комплексу</w:t>
      </w:r>
      <w:r w:rsidR="009A5921" w:rsidRPr="00312974">
        <w:rPr>
          <w:rPrChange w:id="8402" w:author="Rodion" w:date="2019-12-09T02:09:00Z">
            <w:rPr/>
          </w:rPrChange>
        </w:rPr>
        <w:t>, і може обирати, яким чином видаляти або додавати товари до підсистеми моніторингу.</w:t>
      </w:r>
    </w:p>
    <w:p w14:paraId="31C6F595" w14:textId="4BAA4C4E" w:rsidR="00713F42" w:rsidRPr="00312974" w:rsidDel="00B14E05" w:rsidRDefault="00713F42" w:rsidP="00B14E05">
      <w:pPr>
        <w:rPr>
          <w:del w:id="8403" w:author="Rodion" w:date="2019-12-09T02:07:00Z"/>
          <w:rPrChange w:id="8404" w:author="Rodion" w:date="2019-12-09T02:09:00Z">
            <w:rPr>
              <w:del w:id="8405" w:author="Rodion" w:date="2019-12-09T02:07:00Z"/>
            </w:rPr>
          </w:rPrChange>
        </w:rPr>
      </w:pPr>
      <w:r w:rsidRPr="00312974">
        <w:rPr>
          <w:rPrChange w:id="8406" w:author="Rodion" w:date="2019-12-09T02:09:00Z">
            <w:rPr/>
          </w:rPrChange>
        </w:rPr>
        <w:t xml:space="preserve">Для зручності користування обидва пристрої були оснащені </w:t>
      </w:r>
      <w:r w:rsidR="001C5C06" w:rsidRPr="00312974">
        <w:rPr>
          <w:rPrChange w:id="8407" w:author="Rodion" w:date="2019-12-09T02:09:00Z">
            <w:rPr/>
          </w:rPrChange>
        </w:rPr>
        <w:t xml:space="preserve">акумулятором та поміщені у компактні корпуси. В обох корпусах назовні виведений роз’єм </w:t>
      </w:r>
      <w:proofErr w:type="spellStart"/>
      <w:r w:rsidR="001C5C06" w:rsidRPr="00312974">
        <w:rPr>
          <w:rPrChange w:id="8408" w:author="Rodion" w:date="2019-12-09T02:09:00Z">
            <w:rPr/>
          </w:rPrChange>
        </w:rPr>
        <w:t>micro</w:t>
      </w:r>
      <w:proofErr w:type="spellEnd"/>
      <w:r w:rsidR="001C5C06" w:rsidRPr="00312974">
        <w:rPr>
          <w:rPrChange w:id="8409" w:author="Rodion" w:date="2019-12-09T02:09:00Z">
            <w:rPr/>
          </w:rPrChange>
        </w:rPr>
        <w:t>-USB для зарядки акумулятор</w:t>
      </w:r>
      <w:ins w:id="8410" w:author="Rodion Kharabet" w:date="2019-12-06T03:41:00Z">
        <w:r w:rsidR="00040CAB" w:rsidRPr="00312974">
          <w:rPr>
            <w:rPrChange w:id="8411" w:author="Rodion" w:date="2019-12-09T02:09:00Z">
              <w:rPr/>
            </w:rPrChange>
          </w:rPr>
          <w:t>а</w:t>
        </w:r>
      </w:ins>
      <w:del w:id="8412" w:author="Rodion Kharabet" w:date="2019-12-06T03:41:00Z">
        <w:r w:rsidR="001C5C06" w:rsidRPr="00312974" w:rsidDel="00040CAB">
          <w:rPr>
            <w:rPrChange w:id="8413" w:author="Rodion" w:date="2019-12-09T02:09:00Z">
              <w:rPr/>
            </w:rPrChange>
          </w:rPr>
          <w:delText>у</w:delText>
        </w:r>
      </w:del>
      <w:r w:rsidR="001C5C06" w:rsidRPr="00312974">
        <w:rPr>
          <w:rPrChange w:id="8414" w:author="Rodion" w:date="2019-12-09T02:09:00Z">
            <w:rPr/>
          </w:rPrChange>
        </w:rPr>
        <w:t>.</w:t>
      </w:r>
      <w:del w:id="8415" w:author="Rodion" w:date="2019-12-09T02:07:00Z">
        <w:r w:rsidR="001C5C06" w:rsidRPr="00312974" w:rsidDel="00312974">
          <w:rPr>
            <w:rPrChange w:id="8416" w:author="Rodion" w:date="2019-12-09T02:09:00Z">
              <w:rPr/>
            </w:rPrChange>
          </w:rPr>
          <w:delText xml:space="preserve"> </w:delText>
        </w:r>
      </w:del>
    </w:p>
    <w:p w14:paraId="5F3E2580" w14:textId="77777777" w:rsidR="00B14E05" w:rsidRPr="00312974" w:rsidRDefault="00B14E05" w:rsidP="00030B2B">
      <w:pPr>
        <w:rPr>
          <w:ins w:id="8417" w:author="Rodion" w:date="2019-12-09T02:07:00Z"/>
          <w:rPrChange w:id="8418" w:author="Rodion" w:date="2019-12-09T02:09:00Z">
            <w:rPr>
              <w:ins w:id="8419" w:author="Rodion" w:date="2019-12-09T02:07:00Z"/>
            </w:rPr>
          </w:rPrChange>
        </w:rPr>
      </w:pPr>
    </w:p>
    <w:p w14:paraId="4D1FFE96" w14:textId="4EC15DA2" w:rsidR="00E84730" w:rsidRPr="00312974" w:rsidDel="00B14E05" w:rsidRDefault="00E84730" w:rsidP="00B14E05">
      <w:pPr>
        <w:pStyle w:val="Heading4"/>
        <w:ind w:firstLine="0"/>
        <w:rPr>
          <w:del w:id="8420" w:author="Rodion" w:date="2019-12-09T02:05:00Z"/>
          <w:rPrChange w:id="8421" w:author="Rodion" w:date="2019-12-09T02:09:00Z">
            <w:rPr>
              <w:del w:id="8422" w:author="Rodion" w:date="2019-12-09T02:05:00Z"/>
            </w:rPr>
          </w:rPrChange>
        </w:rPr>
      </w:pPr>
    </w:p>
    <w:p w14:paraId="4C7ECF1F" w14:textId="77499F7D" w:rsidR="00040CAB" w:rsidRPr="00312974" w:rsidDel="00B14E05" w:rsidRDefault="00040CAB" w:rsidP="00B14E05">
      <w:pPr>
        <w:rPr>
          <w:del w:id="8423" w:author="Rodion" w:date="2019-12-09T02:05:00Z"/>
          <w:rPrChange w:id="8424" w:author="Rodion" w:date="2019-12-09T02:09:00Z">
            <w:rPr>
              <w:del w:id="8425" w:author="Rodion" w:date="2019-12-09T02:05:00Z"/>
            </w:rPr>
          </w:rPrChange>
        </w:rPr>
      </w:pPr>
      <w:ins w:id="8426" w:author="Rodion Kharabet" w:date="2019-12-06T03:42:00Z">
        <w:del w:id="8427" w:author="Rodion" w:date="2019-12-09T02:05:00Z">
          <w:r w:rsidRPr="00312974" w:rsidDel="00B14E05">
            <w:rPr>
              <w:rPrChange w:id="8428" w:author="Rodion" w:date="2019-12-09T02:09:00Z">
                <w:rPr/>
              </w:rPrChange>
            </w:rPr>
            <w:br w:type="page"/>
          </w:r>
        </w:del>
      </w:ins>
    </w:p>
    <w:p w14:paraId="5E78643C" w14:textId="77777777" w:rsidR="00B14E05" w:rsidRPr="00312974" w:rsidRDefault="00B14E05" w:rsidP="00B14E05">
      <w:pPr>
        <w:rPr>
          <w:ins w:id="8429" w:author="Rodion" w:date="2019-12-09T02:07:00Z"/>
          <w:rPrChange w:id="8430" w:author="Rodion" w:date="2019-12-09T02:09:00Z">
            <w:rPr>
              <w:ins w:id="8431" w:author="Rodion" w:date="2019-12-09T02:07:00Z"/>
            </w:rPr>
          </w:rPrChange>
        </w:rPr>
        <w:pPrChange w:id="8432" w:author="Rodion" w:date="2019-12-09T02:07:00Z">
          <w:pPr>
            <w:spacing w:after="160" w:line="259" w:lineRule="auto"/>
            <w:ind w:firstLine="0"/>
            <w:jc w:val="left"/>
          </w:pPr>
        </w:pPrChange>
      </w:pPr>
    </w:p>
    <w:p w14:paraId="303815CF" w14:textId="33EF326E" w:rsidR="00E84730" w:rsidRPr="00312974" w:rsidRDefault="00E84730" w:rsidP="00D43E96">
      <w:pPr>
        <w:pStyle w:val="Heading4"/>
        <w:rPr>
          <w:rPrChange w:id="8433" w:author="Rodion" w:date="2019-12-09T02:09:00Z">
            <w:rPr/>
          </w:rPrChange>
        </w:rPr>
        <w:pPrChange w:id="8434" w:author="Rodion" w:date="2019-12-09T05:52:00Z">
          <w:pPr>
            <w:pStyle w:val="Heading4"/>
          </w:pPr>
        </w:pPrChange>
      </w:pPr>
      <w:del w:id="8435" w:author="Rodion Kharabet" w:date="2019-12-06T03:53:00Z">
        <w:r w:rsidRPr="00312974" w:rsidDel="003969F0">
          <w:rPr>
            <w:rPrChange w:id="8436" w:author="Rodion" w:date="2019-12-09T02:09:00Z">
              <w:rPr/>
            </w:rPrChange>
          </w:rPr>
          <w:delText>4</w:delText>
        </w:r>
      </w:del>
      <w:ins w:id="8437" w:author="Rodion Kharabet" w:date="2019-12-06T03:53:00Z">
        <w:r w:rsidR="003969F0" w:rsidRPr="00312974">
          <w:rPr>
            <w:rPrChange w:id="8438" w:author="Rodion" w:date="2019-12-09T02:09:00Z">
              <w:rPr/>
            </w:rPrChange>
          </w:rPr>
          <w:t>3</w:t>
        </w:r>
      </w:ins>
      <w:r w:rsidRPr="00312974">
        <w:rPr>
          <w:rPrChange w:id="8439" w:author="Rodion" w:date="2019-12-09T02:09:00Z">
            <w:rPr/>
          </w:rPrChange>
        </w:rPr>
        <w:t xml:space="preserve">.4.3.1 </w:t>
      </w:r>
      <w:r w:rsidR="004D3727" w:rsidRPr="00312974">
        <w:rPr>
          <w:rPrChange w:id="8440" w:author="Rodion" w:date="2019-12-09T02:09:00Z">
            <w:rPr/>
          </w:rPrChange>
        </w:rPr>
        <w:t>Комбінований пристрій</w:t>
      </w:r>
      <w:r w:rsidRPr="00312974">
        <w:rPr>
          <w:rPrChange w:id="8441" w:author="Rodion" w:date="2019-12-09T02:09:00Z">
            <w:rPr/>
          </w:rPrChange>
        </w:rPr>
        <w:t xml:space="preserve"> видалення товарів</w:t>
      </w:r>
    </w:p>
    <w:p w14:paraId="6A9C3D12" w14:textId="7E9BA936" w:rsidR="00E84730" w:rsidRPr="00312974" w:rsidRDefault="00E84730" w:rsidP="00B608E4">
      <w:pPr>
        <w:rPr>
          <w:rPrChange w:id="8442" w:author="Rodion" w:date="2019-12-09T02:09:00Z">
            <w:rPr/>
          </w:rPrChange>
        </w:rPr>
      </w:pPr>
    </w:p>
    <w:p w14:paraId="26498B10" w14:textId="22DBD5D5" w:rsidR="00157056" w:rsidRPr="00312974" w:rsidRDefault="00157056" w:rsidP="00B608E4">
      <w:pPr>
        <w:rPr>
          <w:rPrChange w:id="8443" w:author="Rodion" w:date="2019-12-09T02:09:00Z">
            <w:rPr/>
          </w:rPrChange>
        </w:rPr>
      </w:pPr>
      <w:r w:rsidRPr="00312974">
        <w:rPr>
          <w:rPrChange w:id="8444" w:author="Rodion" w:date="2019-12-09T02:09:00Z">
            <w:rPr/>
          </w:rPrChange>
        </w:rPr>
        <w:t xml:space="preserve">В </w:t>
      </w:r>
      <w:r w:rsidR="004D3727" w:rsidRPr="00312974">
        <w:rPr>
          <w:rPrChange w:id="8445" w:author="Rodion" w:date="2019-12-09T02:09:00Z">
            <w:rPr/>
          </w:rPrChange>
        </w:rPr>
        <w:t xml:space="preserve">комбінований </w:t>
      </w:r>
      <w:r w:rsidRPr="00312974">
        <w:rPr>
          <w:rPrChange w:id="8446" w:author="Rodion" w:date="2019-12-09T02:09:00Z">
            <w:rPr/>
          </w:rPrChange>
        </w:rPr>
        <w:t xml:space="preserve">пристрій, що відповідає </w:t>
      </w:r>
      <w:r w:rsidR="004D3727" w:rsidRPr="00312974">
        <w:rPr>
          <w:rPrChange w:id="8447" w:author="Rodion" w:date="2019-12-09T02:09:00Z">
            <w:rPr/>
          </w:rPrChange>
        </w:rPr>
        <w:t xml:space="preserve">за видалення товарів було об’єднано описані у попередніх пунктах пристрої ідентифікації за штрих-кодом та радіочастотної ідентифікації. </w:t>
      </w:r>
      <w:r w:rsidR="00DE6B2B" w:rsidRPr="00312974">
        <w:rPr>
          <w:rPrChange w:id="8448" w:author="Rodion" w:date="2019-12-09T02:09:00Z">
            <w:rPr/>
          </w:rPrChange>
        </w:rPr>
        <w:t xml:space="preserve">Комбінований пристрій живиться від акумулятору з вихідною напругою </w:t>
      </w:r>
      <w:r w:rsidR="00DE6B2B" w:rsidRPr="00312974">
        <w:rPr>
          <w:rPrChange w:id="8449" w:author="Rodion" w:date="2019-12-09T02:09:00Z">
            <w:rPr/>
          </w:rPrChange>
        </w:rPr>
        <w:lastRenderedPageBreak/>
        <w:t xml:space="preserve">3.7 В. Оскільки серед компонентів присутні ті, що живляться від напруги 5 В та 3.3 В, то необхідно було встановити стабілізатор, що надавав би стабільну напругу для всіх компонентів для забезпечення їх роботи. Електрична схема пристрою зображена на </w:t>
      </w:r>
      <w:del w:id="8450" w:author="Rodion Kharabet" w:date="2019-12-06T02:44:00Z">
        <w:r w:rsidR="00DE6B2B" w:rsidRPr="00312974" w:rsidDel="007F1A84">
          <w:rPr>
            <w:rPrChange w:id="8451" w:author="Rodion" w:date="2019-12-09T02:09:00Z">
              <w:rPr/>
            </w:rPrChange>
          </w:rPr>
          <w:delText xml:space="preserve">рисунку </w:delText>
        </w:r>
        <w:r w:rsidR="00FC4672" w:rsidRPr="00312974" w:rsidDel="007F1A84">
          <w:rPr>
            <w:rPrChange w:id="8452" w:author="Rodion" w:date="2019-12-09T02:09:00Z">
              <w:rPr/>
            </w:rPrChange>
          </w:rPr>
          <w:delText>4.</w:delText>
        </w:r>
      </w:del>
      <w:ins w:id="8453" w:author="Rodion Kharabet" w:date="2019-12-06T02:44:00Z">
        <w:r w:rsidR="007F1A84" w:rsidRPr="00312974">
          <w:rPr>
            <w:rPrChange w:id="8454" w:author="Rodion" w:date="2019-12-09T02:09:00Z">
              <w:rPr/>
            </w:rPrChange>
          </w:rPr>
          <w:t>рисунку 3.</w:t>
        </w:r>
      </w:ins>
      <w:r w:rsidR="00FC4672" w:rsidRPr="00312974">
        <w:rPr>
          <w:rPrChange w:id="8455" w:author="Rodion" w:date="2019-12-09T02:09:00Z">
            <w:rPr/>
          </w:rPrChange>
        </w:rPr>
        <w:t>19</w:t>
      </w:r>
      <w:r w:rsidR="00DE6B2B" w:rsidRPr="00312974">
        <w:rPr>
          <w:rPrChange w:id="8456" w:author="Rodion" w:date="2019-12-09T02:09:00Z">
            <w:rPr/>
          </w:rPrChange>
        </w:rPr>
        <w:t>.</w:t>
      </w:r>
    </w:p>
    <w:p w14:paraId="7380AC80" w14:textId="0DD7C979" w:rsidR="000E21B7" w:rsidRPr="00312974" w:rsidRDefault="000E21B7" w:rsidP="00B608E4">
      <w:pPr>
        <w:rPr>
          <w:rPrChange w:id="8457" w:author="Rodion" w:date="2019-12-09T02:09:00Z">
            <w:rPr/>
          </w:rPrChange>
        </w:rPr>
      </w:pPr>
    </w:p>
    <w:p w14:paraId="2A58ED8B" w14:textId="0F462CB5" w:rsidR="00DE6B2B" w:rsidRPr="00030B2B" w:rsidRDefault="00DE6B2B" w:rsidP="00306C6D">
      <w:pPr>
        <w:ind w:firstLine="0"/>
        <w:jc w:val="center"/>
        <w:pPrChange w:id="8458" w:author="Rodion" w:date="2019-12-09T02:03:00Z">
          <w:pPr/>
        </w:pPrChange>
      </w:pPr>
      <w:del w:id="8459" w:author="Rodion" w:date="2019-12-09T02:02:00Z">
        <w:r w:rsidRPr="00030B2B" w:rsidDel="00306C6D">
          <w:rPr>
            <w:noProof/>
          </w:rPr>
          <w:drawing>
            <wp:inline distT="0" distB="0" distL="0" distR="0" wp14:anchorId="7A57D369" wp14:editId="4979AFC4">
              <wp:extent cx="5826738" cy="183832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8">
                        <a:extLst>
                          <a:ext uri="{28A0092B-C50C-407E-A947-70E740481C1C}">
                            <a14:useLocalDpi xmlns:a14="http://schemas.microsoft.com/office/drawing/2010/main" val="0"/>
                          </a:ext>
                        </a:extLst>
                      </a:blip>
                      <a:srcRect l="12016" t="5716" r="10452" b="58081"/>
                      <a:stretch/>
                    </pic:blipFill>
                    <pic:spPr bwMode="auto">
                      <a:xfrm>
                        <a:off x="0" y="0"/>
                        <a:ext cx="5838043" cy="1841892"/>
                      </a:xfrm>
                      <a:prstGeom prst="rect">
                        <a:avLst/>
                      </a:prstGeom>
                      <a:noFill/>
                      <a:ln>
                        <a:noFill/>
                      </a:ln>
                      <a:extLst>
                        <a:ext uri="{53640926-AAD7-44D8-BBD7-CCE9431645EC}">
                          <a14:shadowObscured xmlns:a14="http://schemas.microsoft.com/office/drawing/2010/main"/>
                        </a:ext>
                      </a:extLst>
                    </pic:spPr>
                  </pic:pic>
                </a:graphicData>
              </a:graphic>
            </wp:inline>
          </w:drawing>
        </w:r>
      </w:del>
      <w:ins w:id="8460" w:author="Rodion" w:date="2019-12-09T02:02:00Z">
        <w:r w:rsidR="00306C6D" w:rsidRPr="00312974">
          <w:rPr>
            <w:noProof/>
            <w:rPrChange w:id="8461" w:author="Rodion" w:date="2019-12-09T02:09:00Z">
              <w:rPr>
                <w:noProof/>
              </w:rPr>
            </w:rPrChange>
          </w:rPr>
          <w:drawing>
            <wp:inline distT="0" distB="0" distL="0" distR="0" wp14:anchorId="122DDF6B" wp14:editId="0AE46747">
              <wp:extent cx="6702273" cy="2085975"/>
              <wp:effectExtent l="0" t="0" r="3810" b="0"/>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4ac9868-a006-4304-87e3-137c4e2f4d59.svg"/>
                      <pic:cNvPicPr/>
                    </pic:nvPicPr>
                    <pic:blipFill rotWithShape="1">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rcRect l="11872" t="11449" r="10452" b="55192"/>
                      <a:stretch/>
                    </pic:blipFill>
                    <pic:spPr bwMode="auto">
                      <a:xfrm>
                        <a:off x="0" y="0"/>
                        <a:ext cx="6714244" cy="2089701"/>
                      </a:xfrm>
                      <a:prstGeom prst="rect">
                        <a:avLst/>
                      </a:prstGeom>
                      <a:ln>
                        <a:noFill/>
                      </a:ln>
                      <a:extLst>
                        <a:ext uri="{53640926-AAD7-44D8-BBD7-CCE9431645EC}">
                          <a14:shadowObscured xmlns:a14="http://schemas.microsoft.com/office/drawing/2010/main"/>
                        </a:ext>
                      </a:extLst>
                    </pic:spPr>
                  </pic:pic>
                </a:graphicData>
              </a:graphic>
            </wp:inline>
          </w:drawing>
        </w:r>
      </w:ins>
    </w:p>
    <w:p w14:paraId="43685E17" w14:textId="11047F35" w:rsidR="00E84730" w:rsidRPr="00312974" w:rsidRDefault="00DE6B2B" w:rsidP="00DE6B2B">
      <w:pPr>
        <w:jc w:val="center"/>
        <w:rPr>
          <w:rPrChange w:id="8462" w:author="Rodion" w:date="2019-12-09T02:09:00Z">
            <w:rPr/>
          </w:rPrChange>
        </w:rPr>
      </w:pPr>
      <w:del w:id="8463" w:author="Rodion Kharabet" w:date="2019-12-06T02:45:00Z">
        <w:r w:rsidRPr="00312974" w:rsidDel="007F1A84">
          <w:rPr>
            <w:rPrChange w:id="8464" w:author="Rodion" w:date="2019-12-09T02:09:00Z">
              <w:rPr/>
            </w:rPrChange>
          </w:rPr>
          <w:delText>Рисунок</w:delText>
        </w:r>
        <w:r w:rsidR="00FC4672" w:rsidRPr="00312974" w:rsidDel="007F1A84">
          <w:rPr>
            <w:rPrChange w:id="8465" w:author="Rodion" w:date="2019-12-09T02:09:00Z">
              <w:rPr/>
            </w:rPrChange>
          </w:rPr>
          <w:delText xml:space="preserve"> 4.</w:delText>
        </w:r>
      </w:del>
      <w:ins w:id="8466" w:author="Rodion Kharabet" w:date="2019-12-06T02:45:00Z">
        <w:r w:rsidR="007F1A84" w:rsidRPr="00312974">
          <w:rPr>
            <w:rPrChange w:id="8467" w:author="Rodion" w:date="2019-12-09T02:09:00Z">
              <w:rPr/>
            </w:rPrChange>
          </w:rPr>
          <w:t>Рисунок 3.</w:t>
        </w:r>
      </w:ins>
      <w:r w:rsidR="00FC4672" w:rsidRPr="00312974">
        <w:rPr>
          <w:rPrChange w:id="8468" w:author="Rodion" w:date="2019-12-09T02:09:00Z">
            <w:rPr/>
          </w:rPrChange>
        </w:rPr>
        <w:t>19</w:t>
      </w:r>
      <w:r w:rsidRPr="00312974">
        <w:rPr>
          <w:rPrChange w:id="8469" w:author="Rodion" w:date="2019-12-09T02:09:00Z">
            <w:rPr/>
          </w:rPrChange>
        </w:rPr>
        <w:t xml:space="preserve"> – Електрична схема комбінованого пристрою видалення товарів</w:t>
      </w:r>
      <w:del w:id="8470" w:author="Rodion Kharabet" w:date="2019-12-06T03:42:00Z">
        <w:r w:rsidR="003A5CD7" w:rsidRPr="00312974" w:rsidDel="00040CAB">
          <w:rPr>
            <w:rPrChange w:id="8471" w:author="Rodion" w:date="2019-12-09T02:09:00Z">
              <w:rPr/>
            </w:rPrChange>
          </w:rPr>
          <w:delText xml:space="preserve"> (</w:delText>
        </w:r>
        <w:r w:rsidR="003A5CD7" w:rsidRPr="00312974" w:rsidDel="00040CAB">
          <w:rPr>
            <w:i/>
            <w:iCs/>
            <w:rPrChange w:id="8472" w:author="Rodion" w:date="2019-12-09T02:09:00Z">
              <w:rPr>
                <w:i/>
                <w:iCs/>
              </w:rPr>
            </w:rPrChange>
          </w:rPr>
          <w:delText>краще винести її як кресленик</w:delText>
        </w:r>
        <w:r w:rsidR="003A5CD7" w:rsidRPr="00312974" w:rsidDel="00040CAB">
          <w:rPr>
            <w:rPrChange w:id="8473" w:author="Rodion" w:date="2019-12-09T02:09:00Z">
              <w:rPr/>
            </w:rPrChange>
          </w:rPr>
          <w:delText>)</w:delText>
        </w:r>
      </w:del>
    </w:p>
    <w:p w14:paraId="1F486AF8" w14:textId="77777777" w:rsidR="0039651E" w:rsidRPr="00312974" w:rsidRDefault="0039651E" w:rsidP="00DE6B2B">
      <w:pPr>
        <w:jc w:val="center"/>
        <w:rPr>
          <w:rPrChange w:id="8474" w:author="Rodion" w:date="2019-12-09T02:09:00Z">
            <w:rPr/>
          </w:rPrChange>
        </w:rPr>
      </w:pPr>
    </w:p>
    <w:p w14:paraId="42698556" w14:textId="0E61973A" w:rsidR="00351BBB" w:rsidRPr="00312974" w:rsidRDefault="0039651E" w:rsidP="0039651E">
      <w:pPr>
        <w:rPr>
          <w:ins w:id="8475" w:author="Rodion" w:date="2019-12-09T02:07:00Z"/>
          <w:rPrChange w:id="8476" w:author="Rodion" w:date="2019-12-09T02:09:00Z">
            <w:rPr>
              <w:ins w:id="8477" w:author="Rodion" w:date="2019-12-09T02:07:00Z"/>
            </w:rPr>
          </w:rPrChange>
        </w:rPr>
      </w:pPr>
      <w:r w:rsidRPr="00312974">
        <w:rPr>
          <w:rPrChange w:id="8478" w:author="Rodion" w:date="2019-12-09T02:09:00Z">
            <w:rPr/>
          </w:rPrChange>
        </w:rPr>
        <w:t>Як видно з рисунку, таку електричну схему неможливо помістити в компактний корпус</w:t>
      </w:r>
      <w:r w:rsidR="009E5D30" w:rsidRPr="00312974">
        <w:rPr>
          <w:rPrChange w:id="8479" w:author="Rodion" w:date="2019-12-09T02:09:00Z">
            <w:rPr/>
          </w:rPrChange>
        </w:rPr>
        <w:t xml:space="preserve"> з розмірами 30 x 63.5 x 83.4 мм</w:t>
      </w:r>
      <w:r w:rsidRPr="00312974">
        <w:rPr>
          <w:rPrChange w:id="8480" w:author="Rodion" w:date="2019-12-09T02:09:00Z">
            <w:rPr/>
          </w:rPrChange>
        </w:rPr>
        <w:t xml:space="preserve">, </w:t>
      </w:r>
      <w:r w:rsidR="0067158E" w:rsidRPr="00312974">
        <w:rPr>
          <w:rPrChange w:id="8481" w:author="Rodion" w:date="2019-12-09T02:09:00Z">
            <w:rPr/>
          </w:rPrChange>
        </w:rPr>
        <w:t>який</w:t>
      </w:r>
      <w:r w:rsidRPr="00312974">
        <w:rPr>
          <w:rPrChange w:id="8482" w:author="Rodion" w:date="2019-12-09T02:09:00Z">
            <w:rPr/>
          </w:rPrChange>
        </w:rPr>
        <w:t xml:space="preserve"> можна буде почепити до кошику для сміття. Тож було вирішено позбавитися великої кількості проводів</w:t>
      </w:r>
      <w:r w:rsidR="0067158E" w:rsidRPr="00312974">
        <w:rPr>
          <w:rPrChange w:id="8483" w:author="Rodion" w:date="2019-12-09T02:09:00Z">
            <w:rPr/>
          </w:rPrChange>
        </w:rPr>
        <w:t>. Для цього було розведено компоненти</w:t>
      </w:r>
      <w:r w:rsidRPr="00312974">
        <w:rPr>
          <w:rPrChange w:id="8484" w:author="Rodion" w:date="2019-12-09T02:09:00Z">
            <w:rPr/>
          </w:rPrChange>
        </w:rPr>
        <w:t xml:space="preserve"> та </w:t>
      </w:r>
      <w:r w:rsidR="0067158E" w:rsidRPr="00312974">
        <w:rPr>
          <w:rPrChange w:id="8485" w:author="Rodion" w:date="2019-12-09T02:09:00Z">
            <w:rPr/>
          </w:rPrChange>
        </w:rPr>
        <w:t>поміщено</w:t>
      </w:r>
      <w:r w:rsidRPr="00312974">
        <w:rPr>
          <w:rPrChange w:id="8486" w:author="Rodion" w:date="2019-12-09T02:09:00Z">
            <w:rPr/>
          </w:rPrChange>
        </w:rPr>
        <w:t xml:space="preserve"> їх </w:t>
      </w:r>
      <w:r w:rsidR="0067158E" w:rsidRPr="00312974">
        <w:rPr>
          <w:rPrChange w:id="8487" w:author="Rodion" w:date="2019-12-09T02:09:00Z">
            <w:rPr/>
          </w:rPrChange>
        </w:rPr>
        <w:t xml:space="preserve">на </w:t>
      </w:r>
      <w:del w:id="8488" w:author="Rodion Kharabet" w:date="2019-12-06T03:42:00Z">
        <w:r w:rsidR="0067158E" w:rsidRPr="00312974" w:rsidDel="00040CAB">
          <w:rPr>
            <w:rPrChange w:id="8489" w:author="Rodion" w:date="2019-12-09T02:09:00Z">
              <w:rPr/>
            </w:rPrChange>
          </w:rPr>
          <w:delText xml:space="preserve">печатну </w:delText>
        </w:r>
      </w:del>
      <w:ins w:id="8490" w:author="Rodion Kharabet" w:date="2019-12-06T03:42:00Z">
        <w:r w:rsidR="00040CAB" w:rsidRPr="00312974">
          <w:rPr>
            <w:rPrChange w:id="8491" w:author="Rodion" w:date="2019-12-09T02:09:00Z">
              <w:rPr/>
            </w:rPrChange>
          </w:rPr>
          <w:t xml:space="preserve">друковану </w:t>
        </w:r>
      </w:ins>
      <w:r w:rsidR="0067158E" w:rsidRPr="00312974">
        <w:rPr>
          <w:rPrChange w:id="8492" w:author="Rodion" w:date="2019-12-09T02:09:00Z">
            <w:rPr/>
          </w:rPrChange>
        </w:rPr>
        <w:t>плату</w:t>
      </w:r>
      <w:r w:rsidRPr="00312974">
        <w:rPr>
          <w:rPrChange w:id="8493" w:author="Rodion" w:date="2019-12-09T02:09:00Z">
            <w:rPr/>
          </w:rPrChange>
        </w:rPr>
        <w:t>.</w:t>
      </w:r>
      <w:r w:rsidR="00E65A25" w:rsidRPr="00312974">
        <w:rPr>
          <w:rPrChange w:id="8494" w:author="Rodion" w:date="2019-12-09T02:09:00Z">
            <w:rPr/>
          </w:rPrChange>
        </w:rPr>
        <w:t xml:space="preserve"> Схему </w:t>
      </w:r>
      <w:del w:id="8495" w:author="Rodion Kharabet" w:date="2019-12-06T03:42:00Z">
        <w:r w:rsidR="00E65A25" w:rsidRPr="00312974" w:rsidDel="00040CAB">
          <w:rPr>
            <w:rPrChange w:id="8496" w:author="Rodion" w:date="2019-12-09T02:09:00Z">
              <w:rPr/>
            </w:rPrChange>
          </w:rPr>
          <w:delText xml:space="preserve">печатної </w:delText>
        </w:r>
      </w:del>
      <w:ins w:id="8497" w:author="Rodion Kharabet" w:date="2019-12-06T03:42:00Z">
        <w:r w:rsidR="00040CAB" w:rsidRPr="00312974">
          <w:rPr>
            <w:rPrChange w:id="8498" w:author="Rodion" w:date="2019-12-09T02:09:00Z">
              <w:rPr/>
            </w:rPrChange>
          </w:rPr>
          <w:t xml:space="preserve">друкованої </w:t>
        </w:r>
      </w:ins>
      <w:r w:rsidR="00E65A25" w:rsidRPr="00312974">
        <w:rPr>
          <w:rPrChange w:id="8499" w:author="Rodion" w:date="2019-12-09T02:09:00Z">
            <w:rPr/>
          </w:rPrChange>
        </w:rPr>
        <w:t xml:space="preserve">плати наведено на </w:t>
      </w:r>
      <w:del w:id="8500" w:author="Rodion Kharabet" w:date="2019-12-06T02:44:00Z">
        <w:r w:rsidR="00E65A25" w:rsidRPr="00312974" w:rsidDel="007F1A84">
          <w:rPr>
            <w:rPrChange w:id="8501" w:author="Rodion" w:date="2019-12-09T02:09:00Z">
              <w:rPr/>
            </w:rPrChange>
          </w:rPr>
          <w:delText xml:space="preserve">рисунку </w:delText>
        </w:r>
        <w:r w:rsidR="00FC4672" w:rsidRPr="00312974" w:rsidDel="007F1A84">
          <w:rPr>
            <w:rPrChange w:id="8502" w:author="Rodion" w:date="2019-12-09T02:09:00Z">
              <w:rPr/>
            </w:rPrChange>
          </w:rPr>
          <w:delText>4.</w:delText>
        </w:r>
      </w:del>
      <w:ins w:id="8503" w:author="Rodion Kharabet" w:date="2019-12-06T02:44:00Z">
        <w:r w:rsidR="007F1A84" w:rsidRPr="00312974">
          <w:rPr>
            <w:rPrChange w:id="8504" w:author="Rodion" w:date="2019-12-09T02:09:00Z">
              <w:rPr/>
            </w:rPrChange>
          </w:rPr>
          <w:t>рисунку 3.</w:t>
        </w:r>
      </w:ins>
      <w:r w:rsidR="00FC4672" w:rsidRPr="00312974">
        <w:rPr>
          <w:rPrChange w:id="8505" w:author="Rodion" w:date="2019-12-09T02:09:00Z">
            <w:rPr/>
          </w:rPrChange>
        </w:rPr>
        <w:t>20</w:t>
      </w:r>
    </w:p>
    <w:p w14:paraId="50F3417E" w14:textId="77777777" w:rsidR="00312974" w:rsidRPr="00312974" w:rsidRDefault="00312974" w:rsidP="0039651E">
      <w:pPr>
        <w:rPr>
          <w:ins w:id="8506" w:author="Rodion" w:date="2019-12-09T02:02:00Z"/>
          <w:rPrChange w:id="8507" w:author="Rodion" w:date="2019-12-09T02:09:00Z">
            <w:rPr>
              <w:ins w:id="8508" w:author="Rodion" w:date="2019-12-09T02:02:00Z"/>
            </w:rPr>
          </w:rPrChange>
        </w:rPr>
      </w:pPr>
    </w:p>
    <w:p w14:paraId="330689E3" w14:textId="5B03E356" w:rsidR="00E65A25" w:rsidRPr="00312974" w:rsidDel="00351BBB" w:rsidRDefault="00E65A25" w:rsidP="0039651E">
      <w:pPr>
        <w:rPr>
          <w:del w:id="8509" w:author="Rodion" w:date="2019-12-09T02:02:00Z"/>
          <w:rPrChange w:id="8510" w:author="Rodion" w:date="2019-12-09T02:09:00Z">
            <w:rPr>
              <w:del w:id="8511" w:author="Rodion" w:date="2019-12-09T02:02:00Z"/>
            </w:rPr>
          </w:rPrChange>
        </w:rPr>
      </w:pPr>
    </w:p>
    <w:p w14:paraId="78256AD2" w14:textId="0209523C" w:rsidR="0039651E" w:rsidRPr="00030B2B" w:rsidRDefault="00E65A25" w:rsidP="00E65A25">
      <w:pPr>
        <w:jc w:val="center"/>
      </w:pPr>
      <w:r w:rsidRPr="00030B2B">
        <w:rPr>
          <w:noProof/>
        </w:rPr>
        <w:drawing>
          <wp:inline distT="0" distB="0" distL="0" distR="0" wp14:anchorId="3AA46A7D" wp14:editId="03A454A8">
            <wp:extent cx="3261277" cy="1800225"/>
            <wp:effectExtent l="0" t="0" r="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_file_20191129015214.svg"/>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311480" cy="1827937"/>
                    </a:xfrm>
                    <a:prstGeom prst="rect">
                      <a:avLst/>
                    </a:prstGeom>
                  </pic:spPr>
                </pic:pic>
              </a:graphicData>
            </a:graphic>
          </wp:inline>
        </w:drawing>
      </w:r>
    </w:p>
    <w:p w14:paraId="071664E7" w14:textId="0129A71F" w:rsidR="00144D28" w:rsidRDefault="00E65A25" w:rsidP="00144D28">
      <w:pPr>
        <w:jc w:val="center"/>
        <w:rPr>
          <w:ins w:id="8512" w:author="Rodion" w:date="2019-12-09T02:15:00Z"/>
        </w:rPr>
        <w:pPrChange w:id="8513" w:author="Rodion" w:date="2019-12-09T02:15:00Z">
          <w:pPr>
            <w:spacing w:after="160" w:line="259" w:lineRule="auto"/>
            <w:ind w:firstLine="0"/>
            <w:jc w:val="left"/>
          </w:pPr>
        </w:pPrChange>
      </w:pPr>
      <w:del w:id="8514" w:author="Rodion Kharabet" w:date="2019-12-06T02:45:00Z">
        <w:r w:rsidRPr="00312974" w:rsidDel="007F1A84">
          <w:rPr>
            <w:rPrChange w:id="8515" w:author="Rodion" w:date="2019-12-09T02:09:00Z">
              <w:rPr/>
            </w:rPrChange>
          </w:rPr>
          <w:delText xml:space="preserve">Рисунок </w:delText>
        </w:r>
        <w:r w:rsidR="00FC4672" w:rsidRPr="00312974" w:rsidDel="007F1A84">
          <w:rPr>
            <w:rPrChange w:id="8516" w:author="Rodion" w:date="2019-12-09T02:09:00Z">
              <w:rPr/>
            </w:rPrChange>
          </w:rPr>
          <w:delText>4.</w:delText>
        </w:r>
      </w:del>
      <w:ins w:id="8517" w:author="Rodion Kharabet" w:date="2019-12-06T02:45:00Z">
        <w:r w:rsidR="007F1A84" w:rsidRPr="00312974">
          <w:rPr>
            <w:rPrChange w:id="8518" w:author="Rodion" w:date="2019-12-09T02:09:00Z">
              <w:rPr/>
            </w:rPrChange>
          </w:rPr>
          <w:t>Рисунок 3.</w:t>
        </w:r>
      </w:ins>
      <w:r w:rsidR="00FC4672" w:rsidRPr="00312974">
        <w:rPr>
          <w:rPrChange w:id="8519" w:author="Rodion" w:date="2019-12-09T02:09:00Z">
            <w:rPr/>
          </w:rPrChange>
        </w:rPr>
        <w:t xml:space="preserve">20 </w:t>
      </w:r>
      <w:r w:rsidRPr="00312974">
        <w:rPr>
          <w:rPrChange w:id="8520" w:author="Rodion" w:date="2019-12-09T02:09:00Z">
            <w:rPr/>
          </w:rPrChange>
        </w:rPr>
        <w:t>–</w:t>
      </w:r>
      <w:ins w:id="8521" w:author="Rodion Kharabet" w:date="2019-12-06T03:43:00Z">
        <w:r w:rsidR="00040CAB" w:rsidRPr="00312974">
          <w:rPr>
            <w:rPrChange w:id="8522" w:author="Rodion" w:date="2019-12-09T02:09:00Z">
              <w:rPr/>
            </w:rPrChange>
          </w:rPr>
          <w:t xml:space="preserve"> </w:t>
        </w:r>
      </w:ins>
      <w:del w:id="8523" w:author="Rodion Kharabet" w:date="2019-12-06T03:43:00Z">
        <w:r w:rsidRPr="00312974" w:rsidDel="00040CAB">
          <w:rPr>
            <w:rPrChange w:id="8524" w:author="Rodion" w:date="2019-12-09T02:09:00Z">
              <w:rPr/>
            </w:rPrChange>
          </w:rPr>
          <w:delText xml:space="preserve"> Печатна </w:delText>
        </w:r>
      </w:del>
      <w:ins w:id="8525" w:author="Rodion Kharabet" w:date="2019-12-06T03:43:00Z">
        <w:r w:rsidR="00040CAB" w:rsidRPr="00312974">
          <w:rPr>
            <w:rPrChange w:id="8526" w:author="Rodion" w:date="2019-12-09T02:09:00Z">
              <w:rPr/>
            </w:rPrChange>
          </w:rPr>
          <w:t xml:space="preserve">Друкована </w:t>
        </w:r>
      </w:ins>
      <w:r w:rsidRPr="00312974">
        <w:rPr>
          <w:rPrChange w:id="8527" w:author="Rodion" w:date="2019-12-09T02:09:00Z">
            <w:rPr/>
          </w:rPrChange>
        </w:rPr>
        <w:t xml:space="preserve">плата прототипу </w:t>
      </w:r>
      <w:r w:rsidR="005854F2" w:rsidRPr="00312974">
        <w:rPr>
          <w:rPrChange w:id="8528" w:author="Rodion" w:date="2019-12-09T02:09:00Z">
            <w:rPr/>
          </w:rPrChange>
        </w:rPr>
        <w:t>комбінованого пристрою видалення товарів</w:t>
      </w:r>
      <w:ins w:id="8529" w:author="Rodion" w:date="2019-12-09T02:15:00Z">
        <w:r w:rsidR="00144D28">
          <w:br w:type="page"/>
        </w:r>
      </w:ins>
    </w:p>
    <w:p w14:paraId="096F863C" w14:textId="167D50BD" w:rsidR="00B8248B" w:rsidRPr="00030B2B" w:rsidDel="00B8248B" w:rsidRDefault="00B8248B" w:rsidP="00E65A25">
      <w:pPr>
        <w:jc w:val="center"/>
        <w:rPr>
          <w:del w:id="8530" w:author="Rodion" w:date="2019-12-09T00:22:00Z"/>
        </w:rPr>
      </w:pPr>
    </w:p>
    <w:p w14:paraId="77614309" w14:textId="4C6CE487" w:rsidR="00E65A25" w:rsidRPr="00312974" w:rsidRDefault="00B8248B" w:rsidP="00B608E4">
      <w:pPr>
        <w:rPr>
          <w:ins w:id="8531" w:author="Rodion" w:date="2019-12-09T00:24:00Z"/>
          <w:rPrChange w:id="8532" w:author="Rodion" w:date="2019-12-09T02:09:00Z">
            <w:rPr>
              <w:ins w:id="8533" w:author="Rodion" w:date="2019-12-09T00:24:00Z"/>
              <w:lang w:val="ru-RU"/>
            </w:rPr>
          </w:rPrChange>
        </w:rPr>
      </w:pPr>
      <w:ins w:id="8534" w:author="Rodion" w:date="2019-12-09T00:22:00Z">
        <w:r w:rsidRPr="00312974">
          <w:rPr>
            <w:rPrChange w:id="8535" w:author="Rodion" w:date="2019-12-09T02:09:00Z">
              <w:rPr>
                <w:lang w:val="ru-RU"/>
              </w:rPr>
            </w:rPrChange>
          </w:rPr>
          <w:t xml:space="preserve">Розмістивши компоненти на друковану плату </w:t>
        </w:r>
      </w:ins>
      <w:ins w:id="8536" w:author="Rodion" w:date="2019-12-09T00:23:00Z">
        <w:r w:rsidRPr="00312974">
          <w:rPr>
            <w:rPrChange w:id="8537" w:author="Rodion" w:date="2019-12-09T02:09:00Z">
              <w:rPr>
                <w:lang w:val="ru-RU"/>
              </w:rPr>
            </w:rPrChange>
          </w:rPr>
          <w:t>було розроблено корпус для пристрою видалення товарів із отворами для сканеру штри</w:t>
        </w:r>
      </w:ins>
      <w:ins w:id="8538" w:author="Rodion" w:date="2019-12-09T02:08:00Z">
        <w:r w:rsidR="00312974" w:rsidRPr="00312974">
          <w:rPr>
            <w:rPrChange w:id="8539" w:author="Rodion" w:date="2019-12-09T02:09:00Z">
              <w:rPr>
                <w:lang w:val="ru-RU"/>
              </w:rPr>
            </w:rPrChange>
          </w:rPr>
          <w:t>х</w:t>
        </w:r>
      </w:ins>
      <w:ins w:id="8540" w:author="Rodion" w:date="2019-12-09T00:23:00Z">
        <w:r w:rsidRPr="00312974">
          <w:rPr>
            <w:rPrChange w:id="8541" w:author="Rodion" w:date="2019-12-09T02:09:00Z">
              <w:rPr>
                <w:lang w:val="ru-RU"/>
              </w:rPr>
            </w:rPrChange>
          </w:rPr>
          <w:t>-кодів та датчику перешкод.</w:t>
        </w:r>
      </w:ins>
      <w:ins w:id="8542" w:author="Rodion" w:date="2019-12-09T00:24:00Z">
        <w:r w:rsidRPr="00312974">
          <w:rPr>
            <w:rPrChange w:id="8543" w:author="Rodion" w:date="2019-12-09T02:09:00Z">
              <w:rPr>
                <w:lang w:val="ru-RU"/>
              </w:rPr>
            </w:rPrChange>
          </w:rPr>
          <w:t xml:space="preserve"> Зовнішній вигляд </w:t>
        </w:r>
      </w:ins>
      <w:ins w:id="8544" w:author="Rodion" w:date="2019-12-09T00:25:00Z">
        <w:r w:rsidRPr="00312974">
          <w:rPr>
            <w:rPrChange w:id="8545" w:author="Rodion" w:date="2019-12-09T02:09:00Z">
              <w:rPr>
                <w:lang w:val="ru-RU"/>
              </w:rPr>
            </w:rPrChange>
          </w:rPr>
          <w:t>компонентів</w:t>
        </w:r>
      </w:ins>
      <w:ins w:id="8546" w:author="Rodion" w:date="2019-12-09T00:26:00Z">
        <w:r w:rsidRPr="00312974">
          <w:rPr>
            <w:rPrChange w:id="8547" w:author="Rodion" w:date="2019-12-09T02:09:00Z">
              <w:rPr>
                <w:lang w:val="ru-RU"/>
              </w:rPr>
            </w:rPrChange>
          </w:rPr>
          <w:t xml:space="preserve"> та їх розташування </w:t>
        </w:r>
      </w:ins>
      <w:ins w:id="8548" w:author="Rodion" w:date="2019-12-09T00:25:00Z">
        <w:r w:rsidRPr="00312974">
          <w:rPr>
            <w:rPrChange w:id="8549" w:author="Rodion" w:date="2019-12-09T02:09:00Z">
              <w:rPr>
                <w:lang w:val="ru-RU"/>
              </w:rPr>
            </w:rPrChange>
          </w:rPr>
          <w:t>у корпус</w:t>
        </w:r>
      </w:ins>
      <w:ins w:id="8550" w:author="Rodion" w:date="2019-12-09T00:26:00Z">
        <w:r w:rsidRPr="00312974">
          <w:rPr>
            <w:rPrChange w:id="8551" w:author="Rodion" w:date="2019-12-09T02:09:00Z">
              <w:rPr>
                <w:lang w:val="ru-RU"/>
              </w:rPr>
            </w:rPrChange>
          </w:rPr>
          <w:t>і</w:t>
        </w:r>
      </w:ins>
      <w:ins w:id="8552" w:author="Rodion" w:date="2019-12-09T00:25:00Z">
        <w:r w:rsidRPr="00312974">
          <w:rPr>
            <w:rPrChange w:id="8553" w:author="Rodion" w:date="2019-12-09T02:09:00Z">
              <w:rPr>
                <w:lang w:val="ru-RU"/>
              </w:rPr>
            </w:rPrChange>
          </w:rPr>
          <w:t xml:space="preserve"> зображено на рисунку 3.21. </w:t>
        </w:r>
      </w:ins>
      <w:ins w:id="8554" w:author="Rodion" w:date="2019-12-09T00:26:00Z">
        <w:r w:rsidR="005A11ED" w:rsidRPr="00312974">
          <w:rPr>
            <w:rPrChange w:id="8555" w:author="Rodion" w:date="2019-12-09T02:09:00Z">
              <w:rPr>
                <w:lang w:val="ru-RU"/>
              </w:rPr>
            </w:rPrChange>
          </w:rPr>
          <w:t xml:space="preserve">Зібраний пристрій </w:t>
        </w:r>
      </w:ins>
      <w:ins w:id="8556" w:author="Rodion" w:date="2019-12-09T00:24:00Z">
        <w:r w:rsidRPr="00312974">
          <w:rPr>
            <w:rPrChange w:id="8557" w:author="Rodion" w:date="2019-12-09T02:09:00Z">
              <w:rPr>
                <w:lang w:val="ru-RU"/>
              </w:rPr>
            </w:rPrChange>
          </w:rPr>
          <w:t>видалення товарів</w:t>
        </w:r>
      </w:ins>
      <w:ins w:id="8558" w:author="Rodion" w:date="2019-12-09T00:47:00Z">
        <w:r w:rsidR="00652089" w:rsidRPr="00312974">
          <w:rPr>
            <w:rPrChange w:id="8559" w:author="Rodion" w:date="2019-12-09T02:09:00Z">
              <w:rPr>
                <w:lang w:val="ru-RU"/>
              </w:rPr>
            </w:rPrChange>
          </w:rPr>
          <w:t>, закріплений до</w:t>
        </w:r>
      </w:ins>
      <w:ins w:id="8560" w:author="Rodion" w:date="2019-12-09T00:48:00Z">
        <w:r w:rsidR="00652089" w:rsidRPr="00312974">
          <w:rPr>
            <w:rPrChange w:id="8561" w:author="Rodion" w:date="2019-12-09T02:09:00Z">
              <w:rPr>
                <w:lang w:val="ru-RU"/>
              </w:rPr>
            </w:rPrChange>
          </w:rPr>
          <w:t xml:space="preserve"> кошика</w:t>
        </w:r>
      </w:ins>
      <w:ins w:id="8562" w:author="Rodion" w:date="2019-12-09T00:47:00Z">
        <w:r w:rsidR="00652089" w:rsidRPr="00312974">
          <w:rPr>
            <w:rPrChange w:id="8563" w:author="Rodion" w:date="2019-12-09T02:09:00Z">
              <w:rPr>
                <w:lang w:val="ru-RU"/>
              </w:rPr>
            </w:rPrChange>
          </w:rPr>
          <w:t>,</w:t>
        </w:r>
      </w:ins>
      <w:ins w:id="8564" w:author="Rodion" w:date="2019-12-09T00:24:00Z">
        <w:r w:rsidRPr="00312974">
          <w:rPr>
            <w:rPrChange w:id="8565" w:author="Rodion" w:date="2019-12-09T02:09:00Z">
              <w:rPr>
                <w:lang w:val="ru-RU"/>
              </w:rPr>
            </w:rPrChange>
          </w:rPr>
          <w:t xml:space="preserve"> зображено на рисунку 3.22.</w:t>
        </w:r>
      </w:ins>
    </w:p>
    <w:p w14:paraId="498DA169" w14:textId="5976117C" w:rsidR="00B8248B" w:rsidRPr="00312974" w:rsidRDefault="00B8248B" w:rsidP="00B608E4">
      <w:pPr>
        <w:rPr>
          <w:ins w:id="8566" w:author="Rodion" w:date="2019-12-09T00:24:00Z"/>
          <w:rPrChange w:id="8567" w:author="Rodion" w:date="2019-12-09T02:09:00Z">
            <w:rPr>
              <w:ins w:id="8568" w:author="Rodion" w:date="2019-12-09T00:24:00Z"/>
              <w:lang w:val="ru-RU"/>
            </w:rPr>
          </w:rPrChange>
        </w:rPr>
      </w:pPr>
    </w:p>
    <w:p w14:paraId="2189A1CF" w14:textId="48EDA1A6" w:rsidR="00B8248B" w:rsidRPr="00030B2B" w:rsidRDefault="00190C14" w:rsidP="00AF59C0">
      <w:pPr>
        <w:jc w:val="center"/>
        <w:rPr>
          <w:ins w:id="8569" w:author="Rodion" w:date="2019-12-09T00:36:00Z"/>
        </w:rPr>
        <w:pPrChange w:id="8570" w:author="Rodion" w:date="2019-12-09T00:37:00Z">
          <w:pPr/>
        </w:pPrChange>
      </w:pPr>
      <w:ins w:id="8571" w:author="Rodion" w:date="2019-12-09T00:35:00Z">
        <w:r w:rsidRPr="00030B2B">
          <w:rPr>
            <w:noProof/>
          </w:rPr>
          <w:drawing>
            <wp:inline distT="0" distB="0" distL="0" distR="0" wp14:anchorId="065EB72B" wp14:editId="7A566649">
              <wp:extent cx="4104020" cy="2657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648" t="16699" b="40394"/>
                      <a:stretch/>
                    </pic:blipFill>
                    <pic:spPr bwMode="auto">
                      <a:xfrm>
                        <a:off x="0" y="0"/>
                        <a:ext cx="4113734" cy="2663765"/>
                      </a:xfrm>
                      <a:prstGeom prst="rect">
                        <a:avLst/>
                      </a:prstGeom>
                      <a:ln>
                        <a:noFill/>
                      </a:ln>
                      <a:extLst>
                        <a:ext uri="{53640926-AAD7-44D8-BBD7-CCE9431645EC}">
                          <a14:shadowObscured xmlns:a14="http://schemas.microsoft.com/office/drawing/2010/main"/>
                        </a:ext>
                      </a:extLst>
                    </pic:spPr>
                  </pic:pic>
                </a:graphicData>
              </a:graphic>
            </wp:inline>
          </w:drawing>
        </w:r>
      </w:ins>
    </w:p>
    <w:p w14:paraId="5F5F3232" w14:textId="5FC7F4DF" w:rsidR="00B91697" w:rsidRPr="00312974" w:rsidRDefault="00B91697" w:rsidP="00B608E4">
      <w:pPr>
        <w:rPr>
          <w:ins w:id="8572" w:author="Rodion" w:date="2019-12-09T00:48:00Z"/>
          <w:rPrChange w:id="8573" w:author="Rodion" w:date="2019-12-09T02:09:00Z">
            <w:rPr>
              <w:ins w:id="8574" w:author="Rodion" w:date="2019-12-09T00:48:00Z"/>
            </w:rPr>
          </w:rPrChange>
        </w:rPr>
      </w:pPr>
      <w:ins w:id="8575" w:author="Rodion" w:date="2019-12-09T00:36:00Z">
        <w:r w:rsidRPr="00312974">
          <w:rPr>
            <w:rPrChange w:id="8576" w:author="Rodion" w:date="2019-12-09T02:09:00Z">
              <w:rPr/>
            </w:rPrChange>
          </w:rPr>
          <w:t>Рисунок 3.21 – Розміщення компонентів у корпусі пристрою видалення товарів</w:t>
        </w:r>
      </w:ins>
    </w:p>
    <w:p w14:paraId="75D5793E" w14:textId="3BC31C00" w:rsidR="00B8248B" w:rsidRPr="00030B2B" w:rsidRDefault="003D34E5" w:rsidP="003D34E5">
      <w:pPr>
        <w:jc w:val="center"/>
        <w:rPr>
          <w:ins w:id="8577" w:author="Rodion" w:date="2019-12-09T00:48:00Z"/>
        </w:rPr>
      </w:pPr>
      <w:ins w:id="8578" w:author="Rodion" w:date="2019-12-09T00:46:00Z">
        <w:r w:rsidRPr="00030B2B">
          <w:rPr>
            <w:noProof/>
          </w:rPr>
          <w:drawing>
            <wp:inline distT="0" distB="0" distL="0" distR="0" wp14:anchorId="57281F93" wp14:editId="19C66D47">
              <wp:extent cx="2842486" cy="33896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316" t="18247" r="17871" b="25575"/>
                      <a:stretch/>
                    </pic:blipFill>
                    <pic:spPr bwMode="auto">
                      <a:xfrm>
                        <a:off x="0" y="0"/>
                        <a:ext cx="2861223" cy="3411974"/>
                      </a:xfrm>
                      <a:prstGeom prst="rect">
                        <a:avLst/>
                      </a:prstGeom>
                      <a:ln>
                        <a:noFill/>
                      </a:ln>
                      <a:extLst>
                        <a:ext uri="{53640926-AAD7-44D8-BBD7-CCE9431645EC}">
                          <a14:shadowObscured xmlns:a14="http://schemas.microsoft.com/office/drawing/2010/main"/>
                        </a:ext>
                      </a:extLst>
                    </pic:spPr>
                  </pic:pic>
                </a:graphicData>
              </a:graphic>
            </wp:inline>
          </w:drawing>
        </w:r>
      </w:ins>
    </w:p>
    <w:p w14:paraId="107D4E3A" w14:textId="322EBBBF" w:rsidR="00144D28" w:rsidRDefault="00652089" w:rsidP="00144D28">
      <w:pPr>
        <w:jc w:val="center"/>
        <w:rPr>
          <w:ins w:id="8579" w:author="Rodion" w:date="2019-12-09T02:15:00Z"/>
        </w:rPr>
        <w:pPrChange w:id="8580" w:author="Rodion" w:date="2019-12-09T02:15:00Z">
          <w:pPr>
            <w:spacing w:after="160" w:line="259" w:lineRule="auto"/>
            <w:ind w:firstLine="0"/>
            <w:jc w:val="left"/>
          </w:pPr>
        </w:pPrChange>
      </w:pPr>
      <w:ins w:id="8581" w:author="Rodion" w:date="2019-12-09T00:48:00Z">
        <w:r w:rsidRPr="00312974">
          <w:rPr>
            <w:rPrChange w:id="8582" w:author="Rodion" w:date="2019-12-09T02:09:00Z">
              <w:rPr/>
            </w:rPrChange>
          </w:rPr>
          <w:t xml:space="preserve">Рисунок 3.22 – </w:t>
        </w:r>
      </w:ins>
      <w:ins w:id="8583" w:author="Rodion" w:date="2019-12-09T00:49:00Z">
        <w:r w:rsidRPr="00312974">
          <w:rPr>
            <w:rPrChange w:id="8584" w:author="Rodion" w:date="2019-12-09T02:09:00Z">
              <w:rPr>
                <w:lang w:val="ru-RU"/>
              </w:rPr>
            </w:rPrChange>
          </w:rPr>
          <w:t>П</w:t>
        </w:r>
      </w:ins>
      <w:ins w:id="8585" w:author="Rodion" w:date="2019-12-09T00:48:00Z">
        <w:r w:rsidRPr="00312974">
          <w:rPr>
            <w:rPrChange w:id="8586" w:author="Rodion" w:date="2019-12-09T02:09:00Z">
              <w:rPr>
                <w:lang w:val="ru-RU"/>
              </w:rPr>
            </w:rPrChange>
          </w:rPr>
          <w:t>ристрій видалення товарів, закріплений до кошика</w:t>
        </w:r>
      </w:ins>
      <w:ins w:id="8587" w:author="Rodion" w:date="2019-12-09T02:15:00Z">
        <w:r w:rsidR="00144D28">
          <w:br w:type="page"/>
        </w:r>
      </w:ins>
    </w:p>
    <w:p w14:paraId="7BE0AE39" w14:textId="6C5AF583" w:rsidR="003D34E5" w:rsidRPr="00030B2B" w:rsidDel="00312974" w:rsidRDefault="003D34E5" w:rsidP="00B608E4">
      <w:pPr>
        <w:rPr>
          <w:del w:id="8588" w:author="Rodion" w:date="2019-12-09T02:10:00Z"/>
        </w:rPr>
      </w:pPr>
    </w:p>
    <w:p w14:paraId="154B726A" w14:textId="7BF8CF57" w:rsidR="00E84730" w:rsidRPr="00312974" w:rsidRDefault="00E84730" w:rsidP="00E84730">
      <w:pPr>
        <w:pStyle w:val="Heading4"/>
        <w:rPr>
          <w:rPrChange w:id="8589" w:author="Rodion" w:date="2019-12-09T02:09:00Z">
            <w:rPr/>
          </w:rPrChange>
        </w:rPr>
      </w:pPr>
      <w:del w:id="8590" w:author="Rodion Kharabet" w:date="2019-12-06T03:53:00Z">
        <w:r w:rsidRPr="00312974" w:rsidDel="003969F0">
          <w:rPr>
            <w:rPrChange w:id="8591" w:author="Rodion" w:date="2019-12-09T02:09:00Z">
              <w:rPr/>
            </w:rPrChange>
          </w:rPr>
          <w:delText>4</w:delText>
        </w:r>
      </w:del>
      <w:ins w:id="8592" w:author="Rodion Kharabet" w:date="2019-12-06T03:53:00Z">
        <w:r w:rsidR="003969F0" w:rsidRPr="00312974">
          <w:rPr>
            <w:rPrChange w:id="8593" w:author="Rodion" w:date="2019-12-09T02:09:00Z">
              <w:rPr/>
            </w:rPrChange>
          </w:rPr>
          <w:t>3</w:t>
        </w:r>
      </w:ins>
      <w:r w:rsidRPr="00312974">
        <w:rPr>
          <w:rPrChange w:id="8594" w:author="Rodion" w:date="2019-12-09T02:09:00Z">
            <w:rPr/>
          </w:rPrChange>
        </w:rPr>
        <w:t>.4.3.2 Пристрій додавання</w:t>
      </w:r>
      <w:r w:rsidR="00E06D33" w:rsidRPr="00312974">
        <w:rPr>
          <w:rPrChange w:id="8595" w:author="Rodion" w:date="2019-12-09T02:09:00Z">
            <w:rPr/>
          </w:rPrChange>
        </w:rPr>
        <w:t xml:space="preserve"> </w:t>
      </w:r>
      <w:r w:rsidR="00C91726" w:rsidRPr="00312974">
        <w:rPr>
          <w:rPrChange w:id="8596" w:author="Rodion" w:date="2019-12-09T02:09:00Z">
            <w:rPr/>
          </w:rPrChange>
        </w:rPr>
        <w:t>вільної</w:t>
      </w:r>
      <w:r w:rsidRPr="00312974">
        <w:rPr>
          <w:rPrChange w:id="8597" w:author="Rodion" w:date="2019-12-09T02:09:00Z">
            <w:rPr/>
          </w:rPrChange>
        </w:rPr>
        <w:t xml:space="preserve"> </w:t>
      </w:r>
      <w:del w:id="8598" w:author="Rodion Kharabet" w:date="2019-12-06T02:57:00Z">
        <w:r w:rsidRPr="00312974" w:rsidDel="003E415E">
          <w:rPr>
            <w:rPrChange w:id="8599" w:author="Rodion" w:date="2019-12-09T02:09:00Z">
              <w:rPr/>
            </w:rPrChange>
          </w:rPr>
          <w:delText>RFID мітки</w:delText>
        </w:r>
      </w:del>
      <w:ins w:id="8600" w:author="Rodion Kharabet" w:date="2019-12-06T02:57:00Z">
        <w:r w:rsidR="003E415E" w:rsidRPr="00312974">
          <w:rPr>
            <w:rPrChange w:id="8601" w:author="Rodion" w:date="2019-12-09T02:09:00Z">
              <w:rPr/>
            </w:rPrChange>
          </w:rPr>
          <w:t>RFID-мітки</w:t>
        </w:r>
      </w:ins>
    </w:p>
    <w:p w14:paraId="4FF8C710" w14:textId="15F993A5" w:rsidR="00095BCC" w:rsidRPr="00312974" w:rsidRDefault="00095BCC" w:rsidP="00095BCC">
      <w:pPr>
        <w:rPr>
          <w:rPrChange w:id="8602" w:author="Rodion" w:date="2019-12-09T02:09:00Z">
            <w:rPr/>
          </w:rPrChange>
        </w:rPr>
      </w:pPr>
    </w:p>
    <w:p w14:paraId="22A1EAD3" w14:textId="4858DD54" w:rsidR="00095BCC" w:rsidRPr="00312974" w:rsidRDefault="0018574E" w:rsidP="00095BCC">
      <w:pPr>
        <w:rPr>
          <w:rPrChange w:id="8603" w:author="Rodion" w:date="2019-12-09T02:09:00Z">
            <w:rPr/>
          </w:rPrChange>
        </w:rPr>
      </w:pPr>
      <w:r w:rsidRPr="00312974">
        <w:rPr>
          <w:rPrChange w:id="8604" w:author="Rodion" w:date="2019-12-09T02:09:00Z">
            <w:rPr/>
          </w:rPrChange>
        </w:rPr>
        <w:t>На відміну</w:t>
      </w:r>
      <w:r w:rsidR="00095BCC" w:rsidRPr="00312974">
        <w:rPr>
          <w:rPrChange w:id="8605" w:author="Rodion" w:date="2019-12-09T02:09:00Z">
            <w:rPr/>
          </w:rPrChange>
        </w:rPr>
        <w:t xml:space="preserve"> від пристрою видалення товарів, пристрій додавання вільної </w:t>
      </w:r>
      <w:del w:id="8606" w:author="Rodion Kharabet" w:date="2019-12-06T02:57:00Z">
        <w:r w:rsidR="00095BCC" w:rsidRPr="00312974" w:rsidDel="003E415E">
          <w:rPr>
            <w:rPrChange w:id="8607" w:author="Rodion" w:date="2019-12-09T02:09:00Z">
              <w:rPr/>
            </w:rPrChange>
          </w:rPr>
          <w:delText>RFID мітки</w:delText>
        </w:r>
      </w:del>
      <w:ins w:id="8608" w:author="Rodion Kharabet" w:date="2019-12-06T02:57:00Z">
        <w:r w:rsidR="003E415E" w:rsidRPr="00312974">
          <w:rPr>
            <w:rPrChange w:id="8609" w:author="Rodion" w:date="2019-12-09T02:09:00Z">
              <w:rPr/>
            </w:rPrChange>
          </w:rPr>
          <w:t>RFID-мітки</w:t>
        </w:r>
      </w:ins>
      <w:r w:rsidR="00095BCC" w:rsidRPr="00312974">
        <w:rPr>
          <w:rPrChange w:id="8610" w:author="Rodion" w:date="2019-12-09T02:09:00Z">
            <w:rPr/>
          </w:rPrChange>
        </w:rPr>
        <w:t xml:space="preserve"> не потребує інтеграції з якимось іншим компонентом системи. Для автономності було додано в якості живлення літій-іонний акумулятор, що забезпечує вихідну </w:t>
      </w:r>
      <w:r w:rsidRPr="00312974">
        <w:rPr>
          <w:rPrChange w:id="8611" w:author="Rodion" w:date="2019-12-09T02:09:00Z">
            <w:rPr/>
          </w:rPrChange>
        </w:rPr>
        <w:t>напругу</w:t>
      </w:r>
      <w:r w:rsidR="00095BCC" w:rsidRPr="00312974">
        <w:rPr>
          <w:rPrChange w:id="8612" w:author="Rodion" w:date="2019-12-09T02:09:00Z">
            <w:rPr/>
          </w:rPrChange>
        </w:rPr>
        <w:t xml:space="preserve"> 3.7 В. Оскільки і RC522, і ESP-12E потребують напруги в діапазоні 3.0 – 3.6 В, на вихід акумулятору було також додано стабілізатор напруги що </w:t>
      </w:r>
      <w:r w:rsidRPr="00312974">
        <w:rPr>
          <w:rPrChange w:id="8613" w:author="Rodion" w:date="2019-12-09T02:09:00Z">
            <w:rPr/>
          </w:rPrChange>
        </w:rPr>
        <w:t>забезпечує</w:t>
      </w:r>
      <w:r w:rsidR="00095BCC" w:rsidRPr="00312974">
        <w:rPr>
          <w:rPrChange w:id="8614" w:author="Rodion" w:date="2019-12-09T02:09:00Z">
            <w:rPr/>
          </w:rPrChange>
        </w:rPr>
        <w:t xml:space="preserve"> надійну роботу усіх компонентів системи. Електрична схема пристрою зображена на </w:t>
      </w:r>
      <w:del w:id="8615" w:author="Rodion Kharabet" w:date="2019-12-06T02:44:00Z">
        <w:r w:rsidR="00095BCC" w:rsidRPr="00312974" w:rsidDel="007F1A84">
          <w:rPr>
            <w:rPrChange w:id="8616" w:author="Rodion" w:date="2019-12-09T02:09:00Z">
              <w:rPr/>
            </w:rPrChange>
          </w:rPr>
          <w:delText>рисунку</w:delText>
        </w:r>
        <w:r w:rsidR="00FC4672" w:rsidRPr="00312974" w:rsidDel="007F1A84">
          <w:rPr>
            <w:rPrChange w:id="8617" w:author="Rodion" w:date="2019-12-09T02:09:00Z">
              <w:rPr/>
            </w:rPrChange>
          </w:rPr>
          <w:delText xml:space="preserve"> 4.</w:delText>
        </w:r>
      </w:del>
      <w:ins w:id="8618" w:author="Rodion Kharabet" w:date="2019-12-06T02:44:00Z">
        <w:r w:rsidR="007F1A84" w:rsidRPr="00312974">
          <w:rPr>
            <w:rPrChange w:id="8619" w:author="Rodion" w:date="2019-12-09T02:09:00Z">
              <w:rPr/>
            </w:rPrChange>
          </w:rPr>
          <w:t>рисунку 3.</w:t>
        </w:r>
      </w:ins>
      <w:r w:rsidR="00FC4672" w:rsidRPr="00312974">
        <w:rPr>
          <w:rPrChange w:id="8620" w:author="Rodion" w:date="2019-12-09T02:09:00Z">
            <w:rPr/>
          </w:rPrChange>
        </w:rPr>
        <w:t>2</w:t>
      </w:r>
      <w:ins w:id="8621" w:author="Rodion" w:date="2019-12-09T00:39:00Z">
        <w:r w:rsidR="00AF59C0" w:rsidRPr="00312974">
          <w:rPr>
            <w:rPrChange w:id="8622" w:author="Rodion" w:date="2019-12-09T02:09:00Z">
              <w:rPr>
                <w:lang w:val="ru-RU"/>
              </w:rPr>
            </w:rPrChange>
          </w:rPr>
          <w:t>2</w:t>
        </w:r>
      </w:ins>
      <w:del w:id="8623" w:author="Rodion" w:date="2019-12-09T00:39:00Z">
        <w:r w:rsidR="00FC4672" w:rsidRPr="00030B2B" w:rsidDel="00AF59C0">
          <w:delText>1</w:delText>
        </w:r>
      </w:del>
      <w:r w:rsidR="00095BCC" w:rsidRPr="00312974">
        <w:rPr>
          <w:rPrChange w:id="8624" w:author="Rodion" w:date="2019-12-09T02:09:00Z">
            <w:rPr/>
          </w:rPrChange>
        </w:rPr>
        <w:t>.</w:t>
      </w:r>
    </w:p>
    <w:p w14:paraId="40040FE0" w14:textId="1C0EF155" w:rsidR="00B91B49" w:rsidRPr="00312974" w:rsidRDefault="00B91B49" w:rsidP="00B91B49">
      <w:pPr>
        <w:rPr>
          <w:rPrChange w:id="8625" w:author="Rodion" w:date="2019-12-09T02:09:00Z">
            <w:rPr/>
          </w:rPrChange>
        </w:rPr>
      </w:pPr>
    </w:p>
    <w:p w14:paraId="044D0EE4" w14:textId="3543D436" w:rsidR="00DE6B2B" w:rsidRPr="00030B2B" w:rsidRDefault="00DE6B2B" w:rsidP="00652089">
      <w:pPr>
        <w:jc w:val="center"/>
        <w:pPrChange w:id="8626" w:author="Rodion" w:date="2019-12-09T00:49:00Z">
          <w:pPr/>
        </w:pPrChange>
      </w:pPr>
      <w:del w:id="8627" w:author="Rodion" w:date="2019-12-09T02:11:00Z">
        <w:r w:rsidRPr="00030B2B" w:rsidDel="00312974">
          <w:rPr>
            <w:noProof/>
          </w:rPr>
          <w:drawing>
            <wp:inline distT="0" distB="0" distL="0" distR="0" wp14:anchorId="2B5F95D4" wp14:editId="4AED0525">
              <wp:extent cx="5153025" cy="2756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5">
                        <a:extLst>
                          <a:ext uri="{28A0092B-C50C-407E-A947-70E740481C1C}">
                            <a14:useLocalDpi xmlns:a14="http://schemas.microsoft.com/office/drawing/2010/main" val="0"/>
                          </a:ext>
                        </a:extLst>
                      </a:blip>
                      <a:srcRect l="20313" b="33699"/>
                      <a:stretch/>
                    </pic:blipFill>
                    <pic:spPr bwMode="auto">
                      <a:xfrm>
                        <a:off x="0" y="0"/>
                        <a:ext cx="5178847" cy="2770398"/>
                      </a:xfrm>
                      <a:prstGeom prst="rect">
                        <a:avLst/>
                      </a:prstGeom>
                      <a:noFill/>
                      <a:ln>
                        <a:noFill/>
                      </a:ln>
                      <a:extLst>
                        <a:ext uri="{53640926-AAD7-44D8-BBD7-CCE9431645EC}">
                          <a14:shadowObscured xmlns:a14="http://schemas.microsoft.com/office/drawing/2010/main"/>
                        </a:ext>
                      </a:extLst>
                    </pic:spPr>
                  </pic:pic>
                </a:graphicData>
              </a:graphic>
            </wp:inline>
          </w:drawing>
        </w:r>
      </w:del>
      <w:ins w:id="8628" w:author="Rodion" w:date="2019-12-09T02:11:00Z">
        <w:r w:rsidR="00312974">
          <w:rPr>
            <w:noProof/>
          </w:rPr>
          <w:drawing>
            <wp:inline distT="0" distB="0" distL="0" distR="0" wp14:anchorId="0630F1B7" wp14:editId="33E40927">
              <wp:extent cx="6096000" cy="3019082"/>
              <wp:effectExtent l="0" t="0" r="0" b="0"/>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8a4ce53-85f3-4b94-9062-71ee814bedfc.svg"/>
                      <pic:cNvPicPr/>
                    </pic:nvPicPr>
                    <pic:blipFill rotWithShape="1">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rcRect l="23460" t="1169" r="1155" b="37822"/>
                      <a:stretch/>
                    </pic:blipFill>
                    <pic:spPr bwMode="auto">
                      <a:xfrm>
                        <a:off x="0" y="0"/>
                        <a:ext cx="6107813" cy="3024933"/>
                      </a:xfrm>
                      <a:prstGeom prst="rect">
                        <a:avLst/>
                      </a:prstGeom>
                      <a:ln>
                        <a:noFill/>
                      </a:ln>
                      <a:extLst>
                        <a:ext uri="{53640926-AAD7-44D8-BBD7-CCE9431645EC}">
                          <a14:shadowObscured xmlns:a14="http://schemas.microsoft.com/office/drawing/2010/main"/>
                        </a:ext>
                      </a:extLst>
                    </pic:spPr>
                  </pic:pic>
                </a:graphicData>
              </a:graphic>
            </wp:inline>
          </w:drawing>
        </w:r>
      </w:ins>
    </w:p>
    <w:p w14:paraId="1A2AF5A2" w14:textId="1AFF00FC" w:rsidR="00095BCC" w:rsidRPr="00312974" w:rsidRDefault="00095BCC" w:rsidP="00095BCC">
      <w:pPr>
        <w:jc w:val="center"/>
        <w:rPr>
          <w:rPrChange w:id="8629" w:author="Rodion" w:date="2019-12-09T02:09:00Z">
            <w:rPr/>
          </w:rPrChange>
        </w:rPr>
      </w:pPr>
      <w:del w:id="8630" w:author="Rodion Kharabet" w:date="2019-12-06T02:45:00Z">
        <w:r w:rsidRPr="00312974" w:rsidDel="007F1A84">
          <w:rPr>
            <w:rPrChange w:id="8631" w:author="Rodion" w:date="2019-12-09T02:09:00Z">
              <w:rPr/>
            </w:rPrChange>
          </w:rPr>
          <w:delText xml:space="preserve">Рисунок </w:delText>
        </w:r>
        <w:r w:rsidR="00FC4672" w:rsidRPr="00312974" w:rsidDel="007F1A84">
          <w:rPr>
            <w:rPrChange w:id="8632" w:author="Rodion" w:date="2019-12-09T02:09:00Z">
              <w:rPr/>
            </w:rPrChange>
          </w:rPr>
          <w:delText>4.</w:delText>
        </w:r>
      </w:del>
      <w:ins w:id="8633" w:author="Rodion Kharabet" w:date="2019-12-06T02:45:00Z">
        <w:r w:rsidR="007F1A84" w:rsidRPr="00312974">
          <w:rPr>
            <w:rPrChange w:id="8634" w:author="Rodion" w:date="2019-12-09T02:09:00Z">
              <w:rPr/>
            </w:rPrChange>
          </w:rPr>
          <w:t>Рисунок 3.</w:t>
        </w:r>
      </w:ins>
      <w:r w:rsidR="00FC4672" w:rsidRPr="00312974">
        <w:rPr>
          <w:rPrChange w:id="8635" w:author="Rodion" w:date="2019-12-09T02:09:00Z">
            <w:rPr/>
          </w:rPrChange>
        </w:rPr>
        <w:t>2</w:t>
      </w:r>
      <w:ins w:id="8636" w:author="Rodion" w:date="2019-12-09T00:39:00Z">
        <w:r w:rsidR="00AF59C0" w:rsidRPr="00312974">
          <w:rPr>
            <w:rPrChange w:id="8637" w:author="Rodion" w:date="2019-12-09T02:09:00Z">
              <w:rPr>
                <w:lang w:val="ru-RU"/>
              </w:rPr>
            </w:rPrChange>
          </w:rPr>
          <w:t>2</w:t>
        </w:r>
      </w:ins>
      <w:del w:id="8638" w:author="Rodion" w:date="2019-12-09T00:39:00Z">
        <w:r w:rsidR="00FC4672" w:rsidRPr="00030B2B" w:rsidDel="00AF59C0">
          <w:delText>1</w:delText>
        </w:r>
      </w:del>
      <w:r w:rsidRPr="00312974">
        <w:rPr>
          <w:rPrChange w:id="8639" w:author="Rodion" w:date="2019-12-09T02:09:00Z">
            <w:rPr/>
          </w:rPrChange>
        </w:rPr>
        <w:t xml:space="preserve">– Електрична схема </w:t>
      </w:r>
      <w:del w:id="8640" w:author="Rodion" w:date="2019-12-09T00:55:00Z">
        <w:r w:rsidRPr="00312974" w:rsidDel="00DF4822">
          <w:rPr>
            <w:rPrChange w:id="8641" w:author="Rodion" w:date="2019-12-09T02:09:00Z">
              <w:rPr/>
            </w:rPrChange>
          </w:rPr>
          <w:delText xml:space="preserve">прототипу </w:delText>
        </w:r>
      </w:del>
      <w:r w:rsidRPr="00312974">
        <w:rPr>
          <w:rPrChange w:id="8642" w:author="Rodion" w:date="2019-12-09T02:09:00Z">
            <w:rPr/>
          </w:rPrChange>
        </w:rPr>
        <w:t xml:space="preserve">пристрою додавання вільної </w:t>
      </w:r>
      <w:del w:id="8643" w:author="Rodion Kharabet" w:date="2019-12-06T02:57:00Z">
        <w:r w:rsidRPr="00312974" w:rsidDel="003E415E">
          <w:rPr>
            <w:rPrChange w:id="8644" w:author="Rodion" w:date="2019-12-09T02:09:00Z">
              <w:rPr/>
            </w:rPrChange>
          </w:rPr>
          <w:delText>RFID мітки</w:delText>
        </w:r>
      </w:del>
      <w:ins w:id="8645" w:author="Rodion Kharabet" w:date="2019-12-06T02:57:00Z">
        <w:r w:rsidR="003E415E" w:rsidRPr="00312974">
          <w:rPr>
            <w:rPrChange w:id="8646" w:author="Rodion" w:date="2019-12-09T02:09:00Z">
              <w:rPr/>
            </w:rPrChange>
          </w:rPr>
          <w:t>RFID-мітки</w:t>
        </w:r>
      </w:ins>
    </w:p>
    <w:p w14:paraId="791DC99A" w14:textId="5616991B" w:rsidR="00E06D33" w:rsidRPr="00312974" w:rsidRDefault="00E06D33" w:rsidP="00B91B49">
      <w:pPr>
        <w:rPr>
          <w:rPrChange w:id="8647" w:author="Rodion" w:date="2019-12-09T02:09:00Z">
            <w:rPr/>
          </w:rPrChange>
        </w:rPr>
      </w:pPr>
    </w:p>
    <w:p w14:paraId="3BFC7B3F" w14:textId="5807475F" w:rsidR="00DE2360" w:rsidRPr="00030B2B" w:rsidRDefault="00DE2360" w:rsidP="00B91B49">
      <w:r w:rsidRPr="00312974">
        <w:rPr>
          <w:rPrChange w:id="8648" w:author="Rodion" w:date="2019-12-09T02:09:00Z">
            <w:rPr/>
          </w:rPrChange>
        </w:rPr>
        <w:t xml:space="preserve">Пристрій складається з трьох компонентів, та джерела живлення. Тож його було </w:t>
      </w:r>
      <w:del w:id="8649" w:author="Rodion Kharabet" w:date="2019-12-06T03:44:00Z">
        <w:r w:rsidRPr="00312974" w:rsidDel="00040CAB">
          <w:rPr>
            <w:rPrChange w:id="8650" w:author="Rodion" w:date="2019-12-09T02:09:00Z">
              <w:rPr/>
            </w:rPrChange>
          </w:rPr>
          <w:delText xml:space="preserve">без проблем </w:delText>
        </w:r>
      </w:del>
      <w:r w:rsidRPr="00312974">
        <w:rPr>
          <w:rPrChange w:id="8651" w:author="Rodion" w:date="2019-12-09T02:09:00Z">
            <w:rPr/>
          </w:rPrChange>
        </w:rPr>
        <w:t xml:space="preserve">поміщено до невеликого корпусу з розмірами </w:t>
      </w:r>
      <w:r w:rsidR="00FE2613" w:rsidRPr="00312974">
        <w:rPr>
          <w:rPrChange w:id="8652" w:author="Rodion" w:date="2019-12-09T02:09:00Z">
            <w:rPr/>
          </w:rPrChange>
        </w:rPr>
        <w:t>30</w:t>
      </w:r>
      <w:r w:rsidR="008A5485" w:rsidRPr="00312974">
        <w:rPr>
          <w:rPrChange w:id="8653" w:author="Rodion" w:date="2019-12-09T02:09:00Z">
            <w:rPr/>
          </w:rPrChange>
        </w:rPr>
        <w:t xml:space="preserve"> </w:t>
      </w:r>
      <w:r w:rsidR="00FE2613" w:rsidRPr="00312974">
        <w:rPr>
          <w:rPrChange w:id="8654" w:author="Rodion" w:date="2019-12-09T02:09:00Z">
            <w:rPr/>
          </w:rPrChange>
        </w:rPr>
        <w:t>x</w:t>
      </w:r>
      <w:r w:rsidR="008A5485" w:rsidRPr="00312974">
        <w:rPr>
          <w:rPrChange w:id="8655" w:author="Rodion" w:date="2019-12-09T02:09:00Z">
            <w:rPr/>
          </w:rPrChange>
        </w:rPr>
        <w:t xml:space="preserve"> </w:t>
      </w:r>
      <w:r w:rsidR="00FE2613" w:rsidRPr="00312974">
        <w:rPr>
          <w:rPrChange w:id="8656" w:author="Rodion" w:date="2019-12-09T02:09:00Z">
            <w:rPr/>
          </w:rPrChange>
        </w:rPr>
        <w:t>63.5</w:t>
      </w:r>
      <w:r w:rsidR="008A5485" w:rsidRPr="00312974">
        <w:rPr>
          <w:rPrChange w:id="8657" w:author="Rodion" w:date="2019-12-09T02:09:00Z">
            <w:rPr/>
          </w:rPrChange>
        </w:rPr>
        <w:t xml:space="preserve"> </w:t>
      </w:r>
      <w:r w:rsidR="00FE2613" w:rsidRPr="00312974">
        <w:rPr>
          <w:rPrChange w:id="8658" w:author="Rodion" w:date="2019-12-09T02:09:00Z">
            <w:rPr/>
          </w:rPrChange>
        </w:rPr>
        <w:t>x</w:t>
      </w:r>
      <w:r w:rsidR="008A5485" w:rsidRPr="00312974">
        <w:rPr>
          <w:rPrChange w:id="8659" w:author="Rodion" w:date="2019-12-09T02:09:00Z">
            <w:rPr/>
          </w:rPrChange>
        </w:rPr>
        <w:t xml:space="preserve"> </w:t>
      </w:r>
      <w:r w:rsidR="00FE2613" w:rsidRPr="00312974">
        <w:rPr>
          <w:rPrChange w:id="8660" w:author="Rodion" w:date="2019-12-09T02:09:00Z">
            <w:rPr/>
          </w:rPrChange>
        </w:rPr>
        <w:t>83.4 мм.</w:t>
      </w:r>
      <w:ins w:id="8661" w:author="Rodion" w:date="2019-12-09T00:38:00Z">
        <w:r w:rsidR="00AF59C0" w:rsidRPr="00312974">
          <w:rPr>
            <w:rPrChange w:id="8662" w:author="Rodion" w:date="2019-12-09T02:09:00Z">
              <w:rPr>
                <w:lang w:val="ru-RU"/>
              </w:rPr>
            </w:rPrChange>
          </w:rPr>
          <w:t xml:space="preserve"> Зовнішній вигляд компонентів та їх розташування у корпусі зображено на рисунку 3.2</w:t>
        </w:r>
      </w:ins>
      <w:ins w:id="8663" w:author="Rodion" w:date="2019-12-09T00:39:00Z">
        <w:r w:rsidR="00AF59C0" w:rsidRPr="00312974">
          <w:rPr>
            <w:rPrChange w:id="8664" w:author="Rodion" w:date="2019-12-09T02:09:00Z">
              <w:rPr>
                <w:lang w:val="ru-RU"/>
              </w:rPr>
            </w:rPrChange>
          </w:rPr>
          <w:t>3</w:t>
        </w:r>
      </w:ins>
      <w:ins w:id="8665" w:author="Rodion" w:date="2019-12-09T00:38:00Z">
        <w:r w:rsidR="00AF59C0" w:rsidRPr="00312974">
          <w:rPr>
            <w:rPrChange w:id="8666" w:author="Rodion" w:date="2019-12-09T02:09:00Z">
              <w:rPr>
                <w:lang w:val="ru-RU"/>
              </w:rPr>
            </w:rPrChange>
          </w:rPr>
          <w:t>.</w:t>
        </w:r>
      </w:ins>
      <w:ins w:id="8667" w:author="Rodion" w:date="2019-12-09T00:50:00Z">
        <w:r w:rsidR="00652089" w:rsidRPr="00312974">
          <w:rPr>
            <w:rPrChange w:id="8668" w:author="Rodion" w:date="2019-12-09T02:09:00Z">
              <w:rPr>
                <w:lang w:val="ru-RU"/>
              </w:rPr>
            </w:rPrChange>
          </w:rPr>
          <w:t xml:space="preserve"> Зовнішн</w:t>
        </w:r>
      </w:ins>
      <w:ins w:id="8669" w:author="Rodion" w:date="2019-12-09T00:51:00Z">
        <w:r w:rsidR="00652089" w:rsidRPr="00312974">
          <w:rPr>
            <w:rPrChange w:id="8670" w:author="Rodion" w:date="2019-12-09T02:09:00Z">
              <w:rPr>
                <w:lang w:val="ru-RU"/>
              </w:rPr>
            </w:rPrChange>
          </w:rPr>
          <w:t xml:space="preserve">ій вигляд зібраного пристрою для додавання вільної </w:t>
        </w:r>
        <w:r w:rsidR="00652089" w:rsidRPr="00312974">
          <w:rPr>
            <w:rPrChange w:id="8671" w:author="Rodion" w:date="2019-12-09T02:09:00Z">
              <w:rPr>
                <w:lang w:val="en-US"/>
              </w:rPr>
            </w:rPrChange>
          </w:rPr>
          <w:t>RFID-</w:t>
        </w:r>
        <w:r w:rsidR="00652089" w:rsidRPr="00312974">
          <w:rPr>
            <w:rPrChange w:id="8672" w:author="Rodion" w:date="2019-12-09T02:09:00Z">
              <w:rPr>
                <w:lang w:val="ru-RU"/>
              </w:rPr>
            </w:rPrChange>
          </w:rPr>
          <w:t>мітки</w:t>
        </w:r>
      </w:ins>
      <w:ins w:id="8673" w:author="Rodion" w:date="2019-12-09T00:55:00Z">
        <w:r w:rsidR="00DF4822" w:rsidRPr="00312974">
          <w:rPr>
            <w:rPrChange w:id="8674" w:author="Rodion" w:date="2019-12-09T02:09:00Z">
              <w:rPr>
                <w:lang w:val="ru-RU"/>
              </w:rPr>
            </w:rPrChange>
          </w:rPr>
          <w:t xml:space="preserve"> </w:t>
        </w:r>
      </w:ins>
      <w:ins w:id="8675" w:author="Rodion" w:date="2019-12-09T00:51:00Z">
        <w:r w:rsidR="00652089" w:rsidRPr="00312974">
          <w:rPr>
            <w:rPrChange w:id="8676" w:author="Rodion" w:date="2019-12-09T02:09:00Z">
              <w:rPr>
                <w:lang w:val="ru-RU"/>
              </w:rPr>
            </w:rPrChange>
          </w:rPr>
          <w:t>зображено на рисунку 3.24.</w:t>
        </w:r>
      </w:ins>
    </w:p>
    <w:p w14:paraId="1D61AD18" w14:textId="77777777" w:rsidR="00A87B77" w:rsidRDefault="00A87B77">
      <w:pPr>
        <w:spacing w:after="160" w:line="259" w:lineRule="auto"/>
        <w:ind w:firstLine="0"/>
        <w:jc w:val="left"/>
        <w:rPr>
          <w:ins w:id="8677" w:author="Rodion" w:date="2019-12-09T04:05:00Z"/>
        </w:rPr>
      </w:pPr>
      <w:ins w:id="8678" w:author="Rodion" w:date="2019-12-09T04:05:00Z">
        <w:r>
          <w:br w:type="page"/>
        </w:r>
      </w:ins>
    </w:p>
    <w:p w14:paraId="0215FD32" w14:textId="11E1C57B" w:rsidR="00AF59C0" w:rsidRPr="00030B2B" w:rsidRDefault="00AF59C0" w:rsidP="00AF59C0">
      <w:pPr>
        <w:jc w:val="center"/>
        <w:rPr>
          <w:ins w:id="8679" w:author="Rodion" w:date="2019-12-09T00:40:00Z"/>
        </w:rPr>
      </w:pPr>
      <w:ins w:id="8680" w:author="Rodion" w:date="2019-12-09T00:39:00Z">
        <w:r w:rsidRPr="00030B2B">
          <w:rPr>
            <w:noProof/>
          </w:rPr>
          <w:lastRenderedPageBreak/>
          <w:drawing>
            <wp:inline distT="0" distB="0" distL="0" distR="0" wp14:anchorId="75180E96" wp14:editId="682333D0">
              <wp:extent cx="2609850" cy="29793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110" t="26209" r="26275" b="17613"/>
                      <a:stretch/>
                    </pic:blipFill>
                    <pic:spPr bwMode="auto">
                      <a:xfrm>
                        <a:off x="0" y="0"/>
                        <a:ext cx="2630133" cy="3002489"/>
                      </a:xfrm>
                      <a:prstGeom prst="rect">
                        <a:avLst/>
                      </a:prstGeom>
                      <a:ln>
                        <a:noFill/>
                      </a:ln>
                      <a:extLst>
                        <a:ext uri="{53640926-AAD7-44D8-BBD7-CCE9431645EC}">
                          <a14:shadowObscured xmlns:a14="http://schemas.microsoft.com/office/drawing/2010/main"/>
                        </a:ext>
                      </a:extLst>
                    </pic:spPr>
                  </pic:pic>
                </a:graphicData>
              </a:graphic>
            </wp:inline>
          </w:drawing>
        </w:r>
      </w:ins>
    </w:p>
    <w:p w14:paraId="4BAC4F37" w14:textId="78898FAF" w:rsidR="00AF59C0" w:rsidRDefault="00AF59C0" w:rsidP="00030B2B">
      <w:pPr>
        <w:jc w:val="center"/>
        <w:rPr>
          <w:ins w:id="8681" w:author="Rodion" w:date="2019-12-09T02:10:00Z"/>
        </w:rPr>
      </w:pPr>
      <w:ins w:id="8682" w:author="Rodion" w:date="2019-12-09T00:40:00Z">
        <w:r w:rsidRPr="00312974">
          <w:rPr>
            <w:rPrChange w:id="8683" w:author="Rodion" w:date="2019-12-09T02:09:00Z">
              <w:rPr/>
            </w:rPrChange>
          </w:rPr>
          <w:t>Рисунок 3.2</w:t>
        </w:r>
      </w:ins>
      <w:ins w:id="8684" w:author="Rodion" w:date="2019-12-09T00:41:00Z">
        <w:r w:rsidRPr="00312974">
          <w:rPr>
            <w:rPrChange w:id="8685" w:author="Rodion" w:date="2019-12-09T02:09:00Z">
              <w:rPr/>
            </w:rPrChange>
          </w:rPr>
          <w:t>3</w:t>
        </w:r>
      </w:ins>
      <w:ins w:id="8686" w:author="Rodion" w:date="2019-12-09T00:40:00Z">
        <w:r w:rsidRPr="00312974">
          <w:rPr>
            <w:rPrChange w:id="8687" w:author="Rodion" w:date="2019-12-09T02:09:00Z">
              <w:rPr/>
            </w:rPrChange>
          </w:rPr>
          <w:t xml:space="preserve"> – Розміщення компонентів у корпусі пристрою </w:t>
        </w:r>
        <w:r w:rsidRPr="00312974">
          <w:rPr>
            <w:rPrChange w:id="8688" w:author="Rodion" w:date="2019-12-09T02:09:00Z">
              <w:rPr>
                <w:lang w:val="ru-RU"/>
              </w:rPr>
            </w:rPrChange>
          </w:rPr>
          <w:t>додавання</w:t>
        </w:r>
        <w:r w:rsidRPr="00030B2B">
          <w:t xml:space="preserve"> </w:t>
        </w:r>
      </w:ins>
      <w:ins w:id="8689" w:author="Rodion" w:date="2019-12-09T00:51:00Z">
        <w:r w:rsidR="00652089" w:rsidRPr="00312974">
          <w:rPr>
            <w:rPrChange w:id="8690" w:author="Rodion" w:date="2019-12-09T02:09:00Z">
              <w:rPr>
                <w:lang w:val="ru-RU"/>
              </w:rPr>
            </w:rPrChange>
          </w:rPr>
          <w:t>в</w:t>
        </w:r>
      </w:ins>
      <w:ins w:id="8691" w:author="Rodion" w:date="2019-12-09T00:52:00Z">
        <w:r w:rsidR="00652089" w:rsidRPr="00312974">
          <w:rPr>
            <w:rPrChange w:id="8692" w:author="Rodion" w:date="2019-12-09T02:09:00Z">
              <w:rPr>
                <w:lang w:val="ru-RU"/>
              </w:rPr>
            </w:rPrChange>
          </w:rPr>
          <w:t>і</w:t>
        </w:r>
      </w:ins>
      <w:ins w:id="8693" w:author="Rodion" w:date="2019-12-09T00:51:00Z">
        <w:r w:rsidR="00652089" w:rsidRPr="00312974">
          <w:rPr>
            <w:rPrChange w:id="8694" w:author="Rodion" w:date="2019-12-09T02:09:00Z">
              <w:rPr>
                <w:lang w:val="ru-RU"/>
              </w:rPr>
            </w:rPrChange>
          </w:rPr>
          <w:t>льно</w:t>
        </w:r>
        <w:r w:rsidR="00652089" w:rsidRPr="00030B2B">
          <w:t>ї</w:t>
        </w:r>
      </w:ins>
      <w:ins w:id="8695" w:author="Rodion" w:date="2019-12-09T00:40:00Z">
        <w:r w:rsidRPr="00312974">
          <w:rPr>
            <w:rPrChange w:id="8696" w:author="Rodion" w:date="2019-12-09T02:09:00Z">
              <w:rPr>
                <w:lang w:val="ru-RU"/>
              </w:rPr>
            </w:rPrChange>
          </w:rPr>
          <w:t xml:space="preserve"> </w:t>
        </w:r>
        <w:r w:rsidRPr="00312974">
          <w:rPr>
            <w:rPrChange w:id="8697" w:author="Rodion" w:date="2019-12-09T02:09:00Z">
              <w:rPr>
                <w:lang w:val="en-US"/>
              </w:rPr>
            </w:rPrChange>
          </w:rPr>
          <w:t>RFID-</w:t>
        </w:r>
        <w:r w:rsidRPr="00312974">
          <w:rPr>
            <w:rPrChange w:id="8698" w:author="Rodion" w:date="2019-12-09T02:09:00Z">
              <w:rPr>
                <w:lang w:val="ru-RU"/>
              </w:rPr>
            </w:rPrChange>
          </w:rPr>
          <w:t>м</w:t>
        </w:r>
        <w:r w:rsidRPr="00030B2B">
          <w:t>іт</w:t>
        </w:r>
      </w:ins>
      <w:ins w:id="8699" w:author="Rodion" w:date="2019-12-09T00:51:00Z">
        <w:r w:rsidR="00652089" w:rsidRPr="00312974">
          <w:rPr>
            <w:rPrChange w:id="8700" w:author="Rodion" w:date="2019-12-09T02:09:00Z">
              <w:rPr/>
            </w:rPrChange>
          </w:rPr>
          <w:t>ки</w:t>
        </w:r>
      </w:ins>
    </w:p>
    <w:p w14:paraId="505A1865" w14:textId="77777777" w:rsidR="00312974" w:rsidRPr="00030B2B" w:rsidRDefault="00312974" w:rsidP="00AF59C0">
      <w:pPr>
        <w:jc w:val="center"/>
        <w:rPr>
          <w:ins w:id="8701" w:author="Rodion" w:date="2019-12-09T00:40:00Z"/>
        </w:rPr>
        <w:pPrChange w:id="8702" w:author="Rodion" w:date="2019-12-09T00:41:00Z">
          <w:pPr/>
        </w:pPrChange>
      </w:pPr>
    </w:p>
    <w:p w14:paraId="01A00B60" w14:textId="6FE4A2A8" w:rsidR="00DF4822" w:rsidRPr="00030B2B" w:rsidRDefault="00DF4822" w:rsidP="00AF59C0">
      <w:pPr>
        <w:jc w:val="center"/>
        <w:rPr>
          <w:ins w:id="8703" w:author="Rodion" w:date="2019-12-09T00:54:00Z"/>
        </w:rPr>
      </w:pPr>
      <w:ins w:id="8704" w:author="Rodion" w:date="2019-12-09T00:54:00Z">
        <w:r w:rsidRPr="00030B2B">
          <w:rPr>
            <w:noProof/>
          </w:rPr>
          <w:drawing>
            <wp:inline distT="0" distB="0" distL="0" distR="0" wp14:anchorId="2FE065D9" wp14:editId="7F0EB424">
              <wp:extent cx="3337278" cy="3981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591" t="5860" r="13006" b="37408"/>
                      <a:stretch/>
                    </pic:blipFill>
                    <pic:spPr bwMode="auto">
                      <a:xfrm>
                        <a:off x="0" y="0"/>
                        <a:ext cx="3348145" cy="3994415"/>
                      </a:xfrm>
                      <a:prstGeom prst="rect">
                        <a:avLst/>
                      </a:prstGeom>
                      <a:ln>
                        <a:noFill/>
                      </a:ln>
                      <a:extLst>
                        <a:ext uri="{53640926-AAD7-44D8-BBD7-CCE9431645EC}">
                          <a14:shadowObscured xmlns:a14="http://schemas.microsoft.com/office/drawing/2010/main"/>
                        </a:ext>
                      </a:extLst>
                    </pic:spPr>
                  </pic:pic>
                </a:graphicData>
              </a:graphic>
            </wp:inline>
          </w:drawing>
        </w:r>
      </w:ins>
    </w:p>
    <w:p w14:paraId="14D89CF8" w14:textId="550A9422" w:rsidR="00A87B77" w:rsidRDefault="00DF4822" w:rsidP="00A87B77">
      <w:pPr>
        <w:jc w:val="center"/>
        <w:rPr>
          <w:ins w:id="8705" w:author="Rodion" w:date="2019-12-09T04:05:00Z"/>
        </w:rPr>
        <w:pPrChange w:id="8706" w:author="Rodion" w:date="2019-12-09T04:05:00Z">
          <w:pPr>
            <w:spacing w:after="160" w:line="259" w:lineRule="auto"/>
            <w:ind w:firstLine="0"/>
            <w:jc w:val="left"/>
          </w:pPr>
        </w:pPrChange>
      </w:pPr>
      <w:ins w:id="8707" w:author="Rodion" w:date="2019-12-09T00:55:00Z">
        <w:r w:rsidRPr="00030B2B">
          <w:t>Рисунок 3.2</w:t>
        </w:r>
      </w:ins>
      <w:ins w:id="8708" w:author="Rodion" w:date="2019-12-09T00:56:00Z">
        <w:r w:rsidRPr="00312974">
          <w:rPr>
            <w:rPrChange w:id="8709" w:author="Rodion" w:date="2019-12-09T02:09:00Z">
              <w:rPr/>
            </w:rPrChange>
          </w:rPr>
          <w:t>4</w:t>
        </w:r>
      </w:ins>
      <w:ins w:id="8710" w:author="Rodion" w:date="2019-12-09T00:55:00Z">
        <w:r w:rsidRPr="00312974">
          <w:rPr>
            <w:rPrChange w:id="8711" w:author="Rodion" w:date="2019-12-09T02:09:00Z">
              <w:rPr/>
            </w:rPrChange>
          </w:rPr>
          <w:t xml:space="preserve"> –</w:t>
        </w:r>
      </w:ins>
      <w:ins w:id="8712" w:author="Rodion" w:date="2019-12-09T00:57:00Z">
        <w:r w:rsidRPr="00312974">
          <w:rPr>
            <w:rPrChange w:id="8713" w:author="Rodion" w:date="2019-12-09T02:09:00Z">
              <w:rPr/>
            </w:rPrChange>
          </w:rPr>
          <w:t xml:space="preserve"> </w:t>
        </w:r>
      </w:ins>
      <w:ins w:id="8714" w:author="Rodion" w:date="2019-12-09T00:56:00Z">
        <w:r w:rsidRPr="00312974">
          <w:rPr>
            <w:rPrChange w:id="8715" w:author="Rodion" w:date="2019-12-09T02:09:00Z">
              <w:rPr/>
            </w:rPrChange>
          </w:rPr>
          <w:t>П</w:t>
        </w:r>
        <w:r w:rsidRPr="00312974">
          <w:rPr>
            <w:rPrChange w:id="8716" w:author="Rodion" w:date="2019-12-09T02:09:00Z">
              <w:rPr>
                <w:lang w:val="ru-RU"/>
              </w:rPr>
            </w:rPrChange>
          </w:rPr>
          <w:t xml:space="preserve">ристрій для додавання вільної </w:t>
        </w:r>
        <w:r w:rsidRPr="00312974">
          <w:rPr>
            <w:rPrChange w:id="8717" w:author="Rodion" w:date="2019-12-09T02:09:00Z">
              <w:rPr>
                <w:lang w:val="en-US"/>
              </w:rPr>
            </w:rPrChange>
          </w:rPr>
          <w:t>RFID</w:t>
        </w:r>
        <w:r w:rsidRPr="00312974">
          <w:rPr>
            <w:rPrChange w:id="8718" w:author="Rodion" w:date="2019-12-09T02:09:00Z">
              <w:rPr>
                <w:lang w:val="ru-RU"/>
              </w:rPr>
            </w:rPrChange>
          </w:rPr>
          <w:t>-мітки у корпусі з кріпленням для вертика</w:t>
        </w:r>
      </w:ins>
      <w:ins w:id="8719" w:author="Rodion" w:date="2019-12-09T00:57:00Z">
        <w:r w:rsidRPr="00312974">
          <w:rPr>
            <w:rPrChange w:id="8720" w:author="Rodion" w:date="2019-12-09T02:09:00Z">
              <w:rPr>
                <w:lang w:val="ru-RU"/>
              </w:rPr>
            </w:rPrChange>
          </w:rPr>
          <w:t>льн</w:t>
        </w:r>
        <w:r w:rsidR="00814BF8" w:rsidRPr="00312974">
          <w:rPr>
            <w:rPrChange w:id="8721" w:author="Rodion" w:date="2019-12-09T02:09:00Z">
              <w:rPr>
                <w:lang w:val="ru-RU"/>
              </w:rPr>
            </w:rPrChange>
          </w:rPr>
          <w:t>ої</w:t>
        </w:r>
        <w:r w:rsidRPr="00312974">
          <w:rPr>
            <w:rPrChange w:id="8722" w:author="Rodion" w:date="2019-12-09T02:09:00Z">
              <w:rPr>
                <w:lang w:val="ru-RU"/>
              </w:rPr>
            </w:rPrChange>
          </w:rPr>
          <w:t xml:space="preserve"> поверхн</w:t>
        </w:r>
        <w:r w:rsidR="00814BF8" w:rsidRPr="00312974">
          <w:rPr>
            <w:rPrChange w:id="8723" w:author="Rodion" w:date="2019-12-09T02:09:00Z">
              <w:rPr>
                <w:lang w:val="ru-RU"/>
              </w:rPr>
            </w:rPrChange>
          </w:rPr>
          <w:t>і</w:t>
        </w:r>
      </w:ins>
      <w:ins w:id="8724" w:author="Rodion" w:date="2019-12-09T04:05:00Z">
        <w:r w:rsidR="00A87B77">
          <w:br w:type="page"/>
        </w:r>
      </w:ins>
    </w:p>
    <w:p w14:paraId="3E325F95" w14:textId="77777777" w:rsidR="00DF4822" w:rsidRPr="00030B2B" w:rsidDel="00312974" w:rsidRDefault="00DF4822" w:rsidP="00A87B77">
      <w:pPr>
        <w:jc w:val="center"/>
        <w:rPr>
          <w:del w:id="8725" w:author="Rodion" w:date="2019-12-09T02:10:00Z"/>
        </w:rPr>
        <w:pPrChange w:id="8726" w:author="Rodion" w:date="2019-12-09T04:05:00Z">
          <w:pPr/>
        </w:pPrChange>
      </w:pPr>
    </w:p>
    <w:p w14:paraId="520E160A" w14:textId="48166F1A" w:rsidR="00B91B49" w:rsidRPr="00312974" w:rsidRDefault="00B91B49" w:rsidP="00D43E96">
      <w:pPr>
        <w:pStyle w:val="Heading2"/>
        <w:rPr>
          <w:rPrChange w:id="8727" w:author="Rodion" w:date="2019-12-09T02:09:00Z">
            <w:rPr/>
          </w:rPrChange>
        </w:rPr>
        <w:pPrChange w:id="8728" w:author="Rodion" w:date="2019-12-09T05:55:00Z">
          <w:pPr>
            <w:pStyle w:val="Heading2"/>
          </w:pPr>
        </w:pPrChange>
      </w:pPr>
      <w:del w:id="8729" w:author="Rodion Kharabet" w:date="2019-12-06T03:53:00Z">
        <w:r w:rsidRPr="00312974" w:rsidDel="003969F0">
          <w:rPr>
            <w:rPrChange w:id="8730" w:author="Rodion" w:date="2019-12-09T02:09:00Z">
              <w:rPr/>
            </w:rPrChange>
          </w:rPr>
          <w:delText>4</w:delText>
        </w:r>
      </w:del>
      <w:ins w:id="8731" w:author="Rodion Kharabet" w:date="2019-12-06T03:53:00Z">
        <w:r w:rsidR="003969F0" w:rsidRPr="00312974">
          <w:rPr>
            <w:rPrChange w:id="8732" w:author="Rodion" w:date="2019-12-09T02:09:00Z">
              <w:rPr/>
            </w:rPrChange>
          </w:rPr>
          <w:t>3</w:t>
        </w:r>
      </w:ins>
      <w:r w:rsidRPr="00312974">
        <w:rPr>
          <w:rPrChange w:id="8733" w:author="Rodion" w:date="2019-12-09T02:09:00Z">
            <w:rPr/>
          </w:rPrChange>
        </w:rPr>
        <w:t>.5 Висновки</w:t>
      </w:r>
    </w:p>
    <w:p w14:paraId="4FA479F0" w14:textId="4B9F05A1" w:rsidR="00B91B49" w:rsidRPr="00312974" w:rsidRDefault="00B91B49" w:rsidP="00B91B49">
      <w:pPr>
        <w:rPr>
          <w:rPrChange w:id="8734" w:author="Rodion" w:date="2019-12-09T02:09:00Z">
            <w:rPr/>
          </w:rPrChange>
        </w:rPr>
      </w:pPr>
    </w:p>
    <w:p w14:paraId="2EA7E0D5" w14:textId="14310BCB" w:rsidR="00800B1B" w:rsidRPr="00312974" w:rsidRDefault="00800B1B" w:rsidP="00B91B49">
      <w:pPr>
        <w:rPr>
          <w:rPrChange w:id="8735" w:author="Rodion" w:date="2019-12-09T02:09:00Z">
            <w:rPr/>
          </w:rPrChange>
        </w:rPr>
      </w:pPr>
      <w:r w:rsidRPr="00312974">
        <w:rPr>
          <w:rPrChange w:id="8736" w:author="Rodion" w:date="2019-12-09T02:09:00Z">
            <w:rPr/>
          </w:rPrChange>
        </w:rPr>
        <w:t>У розділі було розглянуто етапи розроб</w:t>
      </w:r>
      <w:del w:id="8737" w:author="Rodion Kharabet" w:date="2019-12-06T03:44:00Z">
        <w:r w:rsidRPr="00312974" w:rsidDel="00040CAB">
          <w:rPr>
            <w:rPrChange w:id="8738" w:author="Rodion" w:date="2019-12-09T02:09:00Z">
              <w:rPr/>
            </w:rPrChange>
          </w:rPr>
          <w:delText>ки</w:delText>
        </w:r>
      </w:del>
      <w:ins w:id="8739" w:author="Rodion Kharabet" w:date="2019-12-06T03:44:00Z">
        <w:r w:rsidR="00040CAB" w:rsidRPr="00312974">
          <w:rPr>
            <w:rPrChange w:id="8740" w:author="Rodion" w:date="2019-12-09T02:09:00Z">
              <w:rPr/>
            </w:rPrChange>
          </w:rPr>
          <w:t>лення</w:t>
        </w:r>
      </w:ins>
      <w:r w:rsidRPr="00312974">
        <w:rPr>
          <w:rPrChange w:id="8741" w:author="Rodion" w:date="2019-12-09T02:09:00Z">
            <w:rPr/>
          </w:rPrChange>
        </w:rPr>
        <w:t xml:space="preserve"> та складові частини запропонованого програмно-апаратного комплексу </w:t>
      </w:r>
      <w:r w:rsidR="008F0BE5" w:rsidRPr="00312974">
        <w:rPr>
          <w:rPrChange w:id="8742" w:author="Rodion" w:date="2019-12-09T02:09:00Z">
            <w:rPr/>
          </w:rPrChange>
        </w:rPr>
        <w:t xml:space="preserve">автоматизації ведення домашнього господарства. Спираючись на знання, здобуті під час проведення аналізу предметної області, було виявлено технології та методи, </w:t>
      </w:r>
      <w:del w:id="8743" w:author="Rodion" w:date="2019-12-09T02:13:00Z">
        <w:r w:rsidR="008F0BE5" w:rsidRPr="00312974" w:rsidDel="007D0DEE">
          <w:rPr>
            <w:rPrChange w:id="8744" w:author="Rodion" w:date="2019-12-09T02:09:00Z">
              <w:rPr/>
            </w:rPrChange>
          </w:rPr>
          <w:delText xml:space="preserve">що </w:delText>
        </w:r>
      </w:del>
      <w:ins w:id="8745" w:author="Rodion" w:date="2019-12-09T02:13:00Z">
        <w:r w:rsidR="007D0DEE">
          <w:rPr>
            <w:lang w:val="ru-RU"/>
          </w:rPr>
          <w:t>як</w:t>
        </w:r>
        <w:r w:rsidR="007D0DEE">
          <w:t>і</w:t>
        </w:r>
        <w:r w:rsidR="007D0DEE" w:rsidRPr="00030B2B">
          <w:t xml:space="preserve"> </w:t>
        </w:r>
      </w:ins>
      <w:r w:rsidR="008F0BE5" w:rsidRPr="00312974">
        <w:rPr>
          <w:rPrChange w:id="8746" w:author="Rodion" w:date="2019-12-09T02:09:00Z">
            <w:rPr/>
          </w:rPrChange>
        </w:rPr>
        <w:t>краще застосувати у розробці системи для того, щоб вона вигідно вирізнялась на фоні найближчих конкурентів, мала невисоку вартість та задовольняла всім</w:t>
      </w:r>
      <w:r w:rsidR="00695E32" w:rsidRPr="00312974">
        <w:rPr>
          <w:rPrChange w:id="8747" w:author="Rodion" w:date="2019-12-09T02:09:00Z">
            <w:rPr/>
          </w:rPrChange>
        </w:rPr>
        <w:t xml:space="preserve"> поставленим </w:t>
      </w:r>
      <w:r w:rsidR="008F0BE5" w:rsidRPr="00312974">
        <w:rPr>
          <w:rPrChange w:id="8748" w:author="Rodion" w:date="2019-12-09T02:09:00Z">
            <w:rPr/>
          </w:rPrChange>
        </w:rPr>
        <w:t>вимогам</w:t>
      </w:r>
      <w:r w:rsidR="00695E32" w:rsidRPr="00312974">
        <w:rPr>
          <w:rPrChange w:id="8749" w:author="Rodion" w:date="2019-12-09T02:09:00Z">
            <w:rPr/>
          </w:rPrChange>
        </w:rPr>
        <w:t xml:space="preserve">. </w:t>
      </w:r>
    </w:p>
    <w:p w14:paraId="193368B4" w14:textId="24ED472F" w:rsidR="005F464F" w:rsidRPr="00312974" w:rsidRDefault="00695E32" w:rsidP="005F464F">
      <w:pPr>
        <w:rPr>
          <w:rPrChange w:id="8750" w:author="Rodion" w:date="2019-12-09T02:09:00Z">
            <w:rPr/>
          </w:rPrChange>
        </w:rPr>
      </w:pPr>
      <w:r w:rsidRPr="00312974">
        <w:rPr>
          <w:rPrChange w:id="8751" w:author="Rodion" w:date="2019-12-09T02:09:00Z">
            <w:rPr/>
          </w:rPrChange>
        </w:rPr>
        <w:t xml:space="preserve">В розділі детально було описано принцип роботи комплексу. Наведено діаграми </w:t>
      </w:r>
      <w:r w:rsidR="00CB7B47" w:rsidRPr="00312974">
        <w:rPr>
          <w:rPrChange w:id="8752" w:author="Rodion" w:date="2019-12-09T02:09:00Z">
            <w:rPr/>
          </w:rPrChange>
        </w:rPr>
        <w:t>до</w:t>
      </w:r>
      <w:r w:rsidRPr="00312974">
        <w:rPr>
          <w:rPrChange w:id="8753" w:author="Rodion" w:date="2019-12-09T02:09:00Z">
            <w:rPr/>
          </w:rPrChange>
        </w:rPr>
        <w:t xml:space="preserve"> етап</w:t>
      </w:r>
      <w:r w:rsidR="00CB7B47" w:rsidRPr="00312974">
        <w:rPr>
          <w:rPrChange w:id="8754" w:author="Rodion" w:date="2019-12-09T02:09:00Z">
            <w:rPr/>
          </w:rPrChange>
        </w:rPr>
        <w:t>ів</w:t>
      </w:r>
      <w:r w:rsidRPr="00312974">
        <w:rPr>
          <w:rPrChange w:id="8755" w:author="Rodion" w:date="2019-12-09T02:09:00Z">
            <w:rPr/>
          </w:rPrChange>
        </w:rPr>
        <w:t xml:space="preserve"> взаємодії користувача з програмною та апаратною складовою системи. </w:t>
      </w:r>
      <w:r w:rsidR="005F464F" w:rsidRPr="00312974">
        <w:rPr>
          <w:rPrChange w:id="8756" w:author="Rodion" w:date="2019-12-09T02:09:00Z">
            <w:rPr/>
          </w:rPrChange>
        </w:rPr>
        <w:t xml:space="preserve">При проектуванні </w:t>
      </w:r>
      <w:del w:id="8757" w:author="Rodion" w:date="2019-12-09T02:14:00Z">
        <w:r w:rsidR="005F464F" w:rsidRPr="00312974" w:rsidDel="007D0DEE">
          <w:rPr>
            <w:rPrChange w:id="8758" w:author="Rodion" w:date="2019-12-09T02:09:00Z">
              <w:rPr/>
            </w:rPrChange>
          </w:rPr>
          <w:delText xml:space="preserve">прототипу </w:delText>
        </w:r>
      </w:del>
      <w:ins w:id="8759" w:author="Rodion" w:date="2019-12-09T02:14:00Z">
        <w:r w:rsidR="007D0DEE">
          <w:t>комплексу</w:t>
        </w:r>
        <w:r w:rsidR="007D0DEE" w:rsidRPr="00030B2B">
          <w:t xml:space="preserve"> </w:t>
        </w:r>
      </w:ins>
      <w:r w:rsidR="005F464F" w:rsidRPr="00312974">
        <w:rPr>
          <w:rPrChange w:id="8760" w:author="Rodion" w:date="2019-12-09T02:09:00Z">
            <w:rPr/>
          </w:rPrChange>
        </w:rPr>
        <w:t>було створену гнучку систему, при якій комплекс може поставлятися користувачам у трьох різних комплектаціях</w:t>
      </w:r>
      <w:ins w:id="8761" w:author="Rodion" w:date="2019-12-09T02:13:00Z">
        <w:r w:rsidR="007D0DEE">
          <w:rPr>
            <w:lang w:val="ru-RU"/>
          </w:rPr>
          <w:t xml:space="preserve">. </w:t>
        </w:r>
      </w:ins>
      <w:del w:id="8762" w:author="Rodion" w:date="2019-12-09T02:13:00Z">
        <w:r w:rsidR="005F464F" w:rsidRPr="00030B2B" w:rsidDel="007D0DEE">
          <w:delText>: без апаратної ч</w:delText>
        </w:r>
        <w:r w:rsidR="005F464F" w:rsidRPr="00312974" w:rsidDel="007D0DEE">
          <w:rPr>
            <w:rPrChange w:id="8763" w:author="Rodion" w:date="2019-12-09T02:09:00Z">
              <w:rPr/>
            </w:rPrChange>
          </w:rPr>
          <w:delText>астини, з апаратною частиною ідентифікації товарів за штрих-кодом, з апаратною частиною ідентифікації товарів за штрих-кодом та радіочастотними мітками.</w:delText>
        </w:r>
        <w:r w:rsidR="00212754" w:rsidRPr="00312974" w:rsidDel="007D0DEE">
          <w:rPr>
            <w:rPrChange w:id="8764" w:author="Rodion" w:date="2019-12-09T02:09:00Z">
              <w:rPr/>
            </w:rPrChange>
          </w:rPr>
          <w:delText xml:space="preserve"> </w:delText>
        </w:r>
      </w:del>
      <w:r w:rsidR="00212754" w:rsidRPr="00312974">
        <w:rPr>
          <w:rPrChange w:id="8765" w:author="Rodion" w:date="2019-12-09T02:09:00Z">
            <w:rPr/>
          </w:rPrChange>
        </w:rPr>
        <w:t>Такий підхід може допомогти розширити коло потенційних клієнтів, оскільки кожна комплектація має переваги, що стануть вирішальними при виборі клієнта на користь запропонованої розробки замість продуктів майбутніх конкурентів.</w:t>
      </w:r>
    </w:p>
    <w:p w14:paraId="1BBAC472" w14:textId="48B2E58A" w:rsidR="00695E32" w:rsidRPr="00312974" w:rsidRDefault="00760CE8" w:rsidP="00B91B49">
      <w:pPr>
        <w:rPr>
          <w:rPrChange w:id="8766" w:author="Rodion" w:date="2019-12-09T02:09:00Z">
            <w:rPr/>
          </w:rPrChange>
        </w:rPr>
      </w:pPr>
      <w:r w:rsidRPr="00312974">
        <w:rPr>
          <w:rPrChange w:id="8767" w:author="Rodion" w:date="2019-12-09T02:09:00Z">
            <w:rPr/>
          </w:rPrChange>
        </w:rPr>
        <w:t xml:space="preserve">Також в розділі було детально описано ядро </w:t>
      </w:r>
      <w:r w:rsidR="00D72FDA" w:rsidRPr="00312974">
        <w:rPr>
          <w:rPrChange w:id="8768" w:author="Rodion" w:date="2019-12-09T02:09:00Z">
            <w:rPr/>
          </w:rPrChange>
        </w:rPr>
        <w:t>розроблюваної системи – веб-застосунок</w:t>
      </w:r>
      <w:del w:id="8769" w:author="Rodion Kharabet" w:date="2019-12-06T03:44:00Z">
        <w:r w:rsidR="00D72FDA" w:rsidRPr="00312974" w:rsidDel="00040CAB">
          <w:rPr>
            <w:rPrChange w:id="8770" w:author="Rodion" w:date="2019-12-09T02:09:00Z">
              <w:rPr/>
            </w:rPrChange>
          </w:rPr>
          <w:delText xml:space="preserve"> та його</w:delText>
        </w:r>
      </w:del>
      <w:r w:rsidR="00D72FDA" w:rsidRPr="00312974">
        <w:rPr>
          <w:rPrChange w:id="8771" w:author="Rodion" w:date="2019-12-09T02:09:00Z">
            <w:rPr/>
          </w:rPrChange>
        </w:rPr>
        <w:t>. Він складається з централізованого API, до якого надходять запити з усіх апаратних пристроїв, що знаходяться вдо</w:t>
      </w:r>
      <w:ins w:id="8772" w:author="Rodion Kharabet" w:date="2019-12-06T03:45:00Z">
        <w:r w:rsidR="00391ED4" w:rsidRPr="00312974">
          <w:rPr>
            <w:rPrChange w:id="8773" w:author="Rodion" w:date="2019-12-09T02:09:00Z">
              <w:rPr/>
            </w:rPrChange>
          </w:rPr>
          <w:t>м</w:t>
        </w:r>
      </w:ins>
      <w:del w:id="8774" w:author="Rodion Kharabet" w:date="2019-12-06T03:45:00Z">
        <w:r w:rsidR="00D72FDA" w:rsidRPr="00312974" w:rsidDel="00391ED4">
          <w:rPr>
            <w:rPrChange w:id="8775" w:author="Rodion" w:date="2019-12-09T02:09:00Z">
              <w:rPr/>
            </w:rPrChange>
          </w:rPr>
          <w:delText>в</w:delText>
        </w:r>
      </w:del>
      <w:r w:rsidR="00D72FDA" w:rsidRPr="00312974">
        <w:rPr>
          <w:rPrChange w:id="8776" w:author="Rodion" w:date="2019-12-09T02:09:00Z">
            <w:rPr/>
          </w:rPrChange>
        </w:rPr>
        <w:t xml:space="preserve">а у клієнта. </w:t>
      </w:r>
      <w:del w:id="8777" w:author="Rodion" w:date="2019-12-09T02:14:00Z">
        <w:r w:rsidR="00D72FDA" w:rsidRPr="00312974" w:rsidDel="007D0DEE">
          <w:rPr>
            <w:rPrChange w:id="8778" w:author="Rodion" w:date="2019-12-09T02:09:00Z">
              <w:rPr/>
            </w:rPrChange>
          </w:rPr>
          <w:delText xml:space="preserve">Кожен метод API було описано, наведено формат запиту та відповіді. </w:delText>
        </w:r>
      </w:del>
      <w:r w:rsidR="0090785B" w:rsidRPr="00312974">
        <w:rPr>
          <w:rPrChange w:id="8779" w:author="Rodion" w:date="2019-12-09T02:09:00Z">
            <w:rPr/>
          </w:rPrChange>
        </w:rPr>
        <w:t>Не менш важливою складовою програмної частини є клієнтський веб-застосунок, через який можна здійснювати всі базові дії з товарами. На</w:t>
      </w:r>
      <w:r w:rsidR="00C91726" w:rsidRPr="00312974">
        <w:rPr>
          <w:rPrChange w:id="8780" w:author="Rodion" w:date="2019-12-09T02:09:00Z">
            <w:rPr/>
          </w:rPrChange>
        </w:rPr>
        <w:t xml:space="preserve"> </w:t>
      </w:r>
      <w:r w:rsidR="0090785B" w:rsidRPr="00312974">
        <w:rPr>
          <w:rPrChange w:id="8781" w:author="Rodion" w:date="2019-12-09T02:09:00Z">
            <w:rPr/>
          </w:rPrChange>
        </w:rPr>
        <w:t>відм</w:t>
      </w:r>
      <w:r w:rsidR="00C91726" w:rsidRPr="00312974">
        <w:rPr>
          <w:rPrChange w:id="8782" w:author="Rodion" w:date="2019-12-09T02:09:00Z">
            <w:rPr/>
          </w:rPrChange>
        </w:rPr>
        <w:t>і</w:t>
      </w:r>
      <w:r w:rsidR="0090785B" w:rsidRPr="00312974">
        <w:rPr>
          <w:rPrChange w:id="8783" w:author="Rodion" w:date="2019-12-09T02:09:00Z">
            <w:rPr/>
          </w:rPrChange>
        </w:rPr>
        <w:t>ну від аналогічни</w:t>
      </w:r>
      <w:r w:rsidR="001404F7" w:rsidRPr="00312974">
        <w:rPr>
          <w:rPrChange w:id="8784" w:author="Rodion" w:date="2019-12-09T02:09:00Z">
            <w:rPr/>
          </w:rPrChange>
        </w:rPr>
        <w:t>х</w:t>
      </w:r>
      <w:r w:rsidR="0090785B" w:rsidRPr="00312974">
        <w:rPr>
          <w:rPrChange w:id="8785" w:author="Rodion" w:date="2019-12-09T02:09:00Z">
            <w:rPr/>
          </w:rPrChange>
        </w:rPr>
        <w:t xml:space="preserve"> продуктів,</w:t>
      </w:r>
      <w:r w:rsidR="001404F7" w:rsidRPr="00312974">
        <w:rPr>
          <w:rPrChange w:id="8786" w:author="Rodion" w:date="2019-12-09T02:09:00Z">
            <w:rPr/>
          </w:rPrChange>
        </w:rPr>
        <w:t xml:space="preserve"> які </w:t>
      </w:r>
      <w:r w:rsidR="0090785B" w:rsidRPr="00312974">
        <w:rPr>
          <w:rPrChange w:id="8787" w:author="Rodion" w:date="2019-12-09T02:09:00Z">
            <w:rPr/>
          </w:rPrChange>
        </w:rPr>
        <w:t xml:space="preserve">надають </w:t>
      </w:r>
      <w:r w:rsidR="001404F7" w:rsidRPr="00312974">
        <w:rPr>
          <w:rPrChange w:id="8788" w:author="Rodion" w:date="2019-12-09T02:09:00Z">
            <w:rPr/>
          </w:rPrChange>
        </w:rPr>
        <w:t>клієнтські застосунки</w:t>
      </w:r>
      <w:r w:rsidR="0090785B" w:rsidRPr="00312974">
        <w:rPr>
          <w:rPrChange w:id="8789" w:author="Rodion" w:date="2019-12-09T02:09:00Z">
            <w:rPr/>
          </w:rPrChange>
        </w:rPr>
        <w:t xml:space="preserve">, що залежать від </w:t>
      </w:r>
      <w:r w:rsidR="001404F7" w:rsidRPr="00312974">
        <w:rPr>
          <w:rPrChange w:id="8790" w:author="Rodion" w:date="2019-12-09T02:09:00Z">
            <w:rPr/>
          </w:rPrChange>
        </w:rPr>
        <w:t xml:space="preserve">мобільної </w:t>
      </w:r>
      <w:r w:rsidR="0090785B" w:rsidRPr="00312974">
        <w:rPr>
          <w:rPrChange w:id="8791" w:author="Rodion" w:date="2019-12-09T02:09:00Z">
            <w:rPr/>
          </w:rPrChange>
        </w:rPr>
        <w:t xml:space="preserve">платформи, веб-застосунок залишається найбільш універсальним варіантом </w:t>
      </w:r>
      <w:r w:rsidR="00526FDF" w:rsidRPr="00312974">
        <w:rPr>
          <w:rPrChange w:id="8792" w:author="Rodion" w:date="2019-12-09T02:09:00Z">
            <w:rPr/>
          </w:rPrChange>
        </w:rPr>
        <w:t>надання графічного</w:t>
      </w:r>
      <w:r w:rsidR="0090785B" w:rsidRPr="00312974">
        <w:rPr>
          <w:rPrChange w:id="8793" w:author="Rodion" w:date="2019-12-09T02:09:00Z">
            <w:rPr/>
          </w:rPrChange>
        </w:rPr>
        <w:t xml:space="preserve"> інтерфей</w:t>
      </w:r>
      <w:r w:rsidR="00526FDF" w:rsidRPr="00312974">
        <w:rPr>
          <w:rPrChange w:id="8794" w:author="Rodion" w:date="2019-12-09T02:09:00Z">
            <w:rPr/>
          </w:rPrChange>
        </w:rPr>
        <w:t>су користувачу</w:t>
      </w:r>
      <w:r w:rsidR="0090785B" w:rsidRPr="00312974">
        <w:rPr>
          <w:rPrChange w:id="8795" w:author="Rodion" w:date="2019-12-09T02:09:00Z">
            <w:rPr/>
          </w:rPrChange>
        </w:rPr>
        <w:t xml:space="preserve"> для </w:t>
      </w:r>
      <w:r w:rsidR="00526FDF" w:rsidRPr="00312974">
        <w:rPr>
          <w:rPrChange w:id="8796" w:author="Rodion" w:date="2019-12-09T02:09:00Z">
            <w:rPr/>
          </w:rPrChange>
        </w:rPr>
        <w:t>здійснення керування процесами</w:t>
      </w:r>
      <w:r w:rsidR="001404F7" w:rsidRPr="00312974">
        <w:rPr>
          <w:rPrChange w:id="8797" w:author="Rodion" w:date="2019-12-09T02:09:00Z">
            <w:rPr/>
          </w:rPrChange>
        </w:rPr>
        <w:t xml:space="preserve"> в системах автоматизації розумного дому</w:t>
      </w:r>
      <w:r w:rsidR="00526FDF" w:rsidRPr="00312974">
        <w:rPr>
          <w:rPrChange w:id="8798" w:author="Rodion" w:date="2019-12-09T02:09:00Z">
            <w:rPr/>
          </w:rPrChange>
        </w:rPr>
        <w:t>.</w:t>
      </w:r>
    </w:p>
    <w:p w14:paraId="65941696" w14:textId="121CC4D0" w:rsidR="00F54212" w:rsidRPr="00312974" w:rsidDel="007D0DEE" w:rsidRDefault="00F54212" w:rsidP="00B91B49">
      <w:pPr>
        <w:rPr>
          <w:del w:id="8799" w:author="Rodion" w:date="2019-12-09T02:15:00Z"/>
          <w:rPrChange w:id="8800" w:author="Rodion" w:date="2019-12-09T02:09:00Z">
            <w:rPr>
              <w:del w:id="8801" w:author="Rodion" w:date="2019-12-09T02:15:00Z"/>
            </w:rPr>
          </w:rPrChange>
        </w:rPr>
      </w:pPr>
      <w:r w:rsidRPr="00312974">
        <w:rPr>
          <w:rPrChange w:id="8802" w:author="Rodion" w:date="2019-12-09T02:09:00Z">
            <w:rPr/>
          </w:rPrChange>
        </w:rPr>
        <w:t xml:space="preserve">В розділі було наведено компоненти апаратної частини запропонованого комплексу та описано спосіб їх підключення та взаємодії. </w:t>
      </w:r>
      <w:r w:rsidR="00E81270" w:rsidRPr="00312974">
        <w:rPr>
          <w:rPrChange w:id="8803" w:author="Rodion" w:date="2019-12-09T02:09:00Z">
            <w:rPr/>
          </w:rPrChange>
        </w:rPr>
        <w:t>В кінці розділу було описано розроблений макет прототипу апаратної частини системи, що складається з двох автономних пристроїв</w:t>
      </w:r>
      <w:r w:rsidR="00083F0B" w:rsidRPr="00312974">
        <w:rPr>
          <w:rPrChange w:id="8804" w:author="Rodion" w:date="2019-12-09T02:09:00Z">
            <w:rPr/>
          </w:rPrChange>
        </w:rPr>
        <w:t>. Для кожного пристрою було</w:t>
      </w:r>
      <w:r w:rsidR="00E81270" w:rsidRPr="00312974">
        <w:rPr>
          <w:rPrChange w:id="8805" w:author="Rodion" w:date="2019-12-09T02:09:00Z">
            <w:rPr/>
          </w:rPrChange>
        </w:rPr>
        <w:t xml:space="preserve"> </w:t>
      </w:r>
      <w:r w:rsidR="00083F0B" w:rsidRPr="00312974">
        <w:rPr>
          <w:rPrChange w:id="8806" w:author="Rodion" w:date="2019-12-09T02:09:00Z">
            <w:rPr/>
          </w:rPrChange>
        </w:rPr>
        <w:t xml:space="preserve">виготовлено компактний корпус, що дозволяє наблизити </w:t>
      </w:r>
      <w:r w:rsidR="006E44C3" w:rsidRPr="00312974">
        <w:rPr>
          <w:rPrChange w:id="8807" w:author="Rodion" w:date="2019-12-09T02:09:00Z">
            <w:rPr/>
          </w:rPrChange>
        </w:rPr>
        <w:t>зовнішній вигляд</w:t>
      </w:r>
      <w:r w:rsidR="00083F0B" w:rsidRPr="00312974">
        <w:rPr>
          <w:rPrChange w:id="8808" w:author="Rodion" w:date="2019-12-09T02:09:00Z">
            <w:rPr/>
          </w:rPrChange>
        </w:rPr>
        <w:t xml:space="preserve"> системи до рішення, готового вийти на ринок</w:t>
      </w:r>
      <w:r w:rsidR="00E81270" w:rsidRPr="00312974">
        <w:rPr>
          <w:rPrChange w:id="8809" w:author="Rodion" w:date="2019-12-09T02:09:00Z">
            <w:rPr/>
          </w:rPrChange>
        </w:rPr>
        <w:t>.</w:t>
      </w:r>
    </w:p>
    <w:p w14:paraId="787CEE51" w14:textId="0ACA4D50" w:rsidR="00313791" w:rsidRPr="00312974" w:rsidRDefault="00313791" w:rsidP="007D0DEE">
      <w:pPr>
        <w:rPr>
          <w:rPrChange w:id="8810" w:author="Rodion" w:date="2019-12-09T02:09:00Z">
            <w:rPr/>
          </w:rPrChange>
        </w:rPr>
        <w:pPrChange w:id="8811" w:author="Rodion" w:date="2019-12-09T02:15:00Z">
          <w:pPr>
            <w:spacing w:after="160" w:line="259" w:lineRule="auto"/>
            <w:ind w:firstLine="0"/>
            <w:jc w:val="left"/>
          </w:pPr>
        </w:pPrChange>
      </w:pPr>
      <w:r w:rsidRPr="00312974">
        <w:rPr>
          <w:rPrChange w:id="8812" w:author="Rodion" w:date="2019-12-09T02:09:00Z">
            <w:rPr/>
          </w:rPrChange>
        </w:rPr>
        <w:br w:type="page"/>
      </w:r>
    </w:p>
    <w:p w14:paraId="1D2250BA" w14:textId="68A11A79" w:rsidR="006029A2" w:rsidRPr="00312974" w:rsidRDefault="00C5720A" w:rsidP="002A4E7C">
      <w:pPr>
        <w:pStyle w:val="Heading1"/>
        <w:tabs>
          <w:tab w:val="left" w:pos="2410"/>
        </w:tabs>
        <w:ind w:right="-143" w:firstLine="0"/>
        <w:rPr>
          <w:rPrChange w:id="8813" w:author="Rodion" w:date="2019-12-09T02:09:00Z">
            <w:rPr/>
          </w:rPrChange>
        </w:rPr>
      </w:pPr>
      <w:del w:id="8814" w:author="Rodion Kharabet" w:date="2019-12-06T03:54:00Z">
        <w:r w:rsidRPr="00312974" w:rsidDel="003969F0">
          <w:rPr>
            <w:caps w:val="0"/>
            <w:rPrChange w:id="8815" w:author="Rodion" w:date="2019-12-09T02:09:00Z">
              <w:rPr>
                <w:caps w:val="0"/>
              </w:rPr>
            </w:rPrChange>
          </w:rPr>
          <w:lastRenderedPageBreak/>
          <w:delText>5</w:delText>
        </w:r>
      </w:del>
      <w:bookmarkStart w:id="8816" w:name="_Toc26763228"/>
      <w:ins w:id="8817" w:author="Rodion Kharabet" w:date="2019-12-06T03:54:00Z">
        <w:r w:rsidR="003969F0" w:rsidRPr="00312974">
          <w:rPr>
            <w:caps w:val="0"/>
            <w:rPrChange w:id="8818" w:author="Rodion" w:date="2019-12-09T02:09:00Z">
              <w:rPr>
                <w:caps w:val="0"/>
              </w:rPr>
            </w:rPrChange>
          </w:rPr>
          <w:t>4</w:t>
        </w:r>
      </w:ins>
      <w:r w:rsidRPr="00312974">
        <w:rPr>
          <w:caps w:val="0"/>
          <w:rPrChange w:id="8819" w:author="Rodion" w:date="2019-12-09T02:09:00Z">
            <w:rPr>
              <w:caps w:val="0"/>
            </w:rPr>
          </w:rPrChange>
        </w:rPr>
        <w:t xml:space="preserve"> РОЗРОБЛЕННЯ СТАРТАП-ПРОЕКТУ</w:t>
      </w:r>
      <w:bookmarkEnd w:id="8816"/>
    </w:p>
    <w:p w14:paraId="487FA4EB" w14:textId="77777777" w:rsidR="006029A2" w:rsidRPr="00312974" w:rsidRDefault="006029A2" w:rsidP="006029A2">
      <w:pPr>
        <w:rPr>
          <w:rPrChange w:id="8820" w:author="Rodion" w:date="2019-12-09T02:09:00Z">
            <w:rPr/>
          </w:rPrChange>
        </w:rPr>
      </w:pPr>
    </w:p>
    <w:p w14:paraId="63E6B1CC" w14:textId="77777777" w:rsidR="006029A2" w:rsidRPr="00312974" w:rsidRDefault="006029A2" w:rsidP="006029A2">
      <w:pPr>
        <w:rPr>
          <w:rPrChange w:id="8821" w:author="Rodion" w:date="2019-12-09T02:09:00Z">
            <w:rPr/>
          </w:rPrChange>
        </w:rPr>
      </w:pPr>
      <w:r w:rsidRPr="00312974">
        <w:rPr>
          <w:rPrChange w:id="8822" w:author="Rodion" w:date="2019-12-09T02:09:00Z">
            <w:rPr/>
          </w:rPrChange>
        </w:rPr>
        <w:t>В цьому розділі буде проаналізовано перспективи реалізації запропонованого програмно-апаратного комплексу автоматизації ведення домашнього господарства; визначено цільовий сегмент ринку та групу потенційних клієнтів; основні техніко-економічні характеристики в порівнянні з аналогами та конкурентами. Також буде розроблено ринкову стратегію та маркетингову програму стартап-проекту. За зробленими розрахунками можна буде оцінити, чи є запропонована модель реалізації системи конкурентоздатною в умовах сучасної ринкової економіки.</w:t>
      </w:r>
    </w:p>
    <w:p w14:paraId="243FC490" w14:textId="77777777" w:rsidR="006029A2" w:rsidRPr="00312974" w:rsidRDefault="006029A2" w:rsidP="006029A2">
      <w:pPr>
        <w:rPr>
          <w:rPrChange w:id="8823" w:author="Rodion" w:date="2019-12-09T02:09:00Z">
            <w:rPr/>
          </w:rPrChange>
        </w:rPr>
      </w:pPr>
    </w:p>
    <w:p w14:paraId="3D649FE7" w14:textId="0CED8ACF" w:rsidR="006029A2" w:rsidRPr="00312974" w:rsidRDefault="006029A2" w:rsidP="006029A2">
      <w:pPr>
        <w:pStyle w:val="Heading2"/>
        <w:rPr>
          <w:rPrChange w:id="8824" w:author="Rodion" w:date="2019-12-09T02:09:00Z">
            <w:rPr/>
          </w:rPrChange>
        </w:rPr>
      </w:pPr>
      <w:del w:id="8825" w:author="Rodion Kharabet" w:date="2019-12-06T03:54:00Z">
        <w:r w:rsidRPr="00312974" w:rsidDel="003969F0">
          <w:rPr>
            <w:rPrChange w:id="8826" w:author="Rodion" w:date="2019-12-09T02:09:00Z">
              <w:rPr/>
            </w:rPrChange>
          </w:rPr>
          <w:delText>5</w:delText>
        </w:r>
      </w:del>
      <w:bookmarkStart w:id="8827" w:name="_Toc26763229"/>
      <w:ins w:id="8828" w:author="Rodion Kharabet" w:date="2019-12-06T03:54:00Z">
        <w:r w:rsidR="003969F0" w:rsidRPr="00312974">
          <w:rPr>
            <w:rPrChange w:id="8829" w:author="Rodion" w:date="2019-12-09T02:09:00Z">
              <w:rPr/>
            </w:rPrChange>
          </w:rPr>
          <w:t>4</w:t>
        </w:r>
      </w:ins>
      <w:r w:rsidRPr="00312974">
        <w:rPr>
          <w:rPrChange w:id="8830" w:author="Rodion" w:date="2019-12-09T02:09:00Z">
            <w:rPr/>
          </w:rPrChange>
        </w:rPr>
        <w:t>.1 Опис ідеї проекту</w:t>
      </w:r>
      <w:bookmarkEnd w:id="8827"/>
    </w:p>
    <w:p w14:paraId="585747B8" w14:textId="77777777" w:rsidR="006029A2" w:rsidRPr="00312974" w:rsidRDefault="006029A2" w:rsidP="006029A2">
      <w:pPr>
        <w:ind w:right="-143"/>
        <w:rPr>
          <w:rPrChange w:id="8831" w:author="Rodion" w:date="2019-12-09T02:09:00Z">
            <w:rPr/>
          </w:rPrChange>
        </w:rPr>
      </w:pPr>
    </w:p>
    <w:p w14:paraId="27673FC7" w14:textId="77777777" w:rsidR="006029A2" w:rsidRPr="00312974" w:rsidRDefault="006029A2" w:rsidP="006029A2">
      <w:pPr>
        <w:rPr>
          <w:rPrChange w:id="8832" w:author="Rodion" w:date="2019-12-09T02:09:00Z">
            <w:rPr/>
          </w:rPrChange>
        </w:rPr>
      </w:pPr>
      <w:r w:rsidRPr="00312974">
        <w:rPr>
          <w:rPrChange w:id="8833" w:author="Rodion" w:date="2019-12-09T02:09:00Z">
            <w:rPr/>
          </w:rPrChange>
        </w:rPr>
        <w:t xml:space="preserve">Основна ідея проекту спростити та автоматизувати повсякденні процеси в життєдіяльності людини. Оскільки відслідковування наявних товарів в житлі людини є процесом, що не стільки складний, скільки витратний за часом, то було вирішено реалізувати можливість впровадження автоматизації в цей процес. </w:t>
      </w:r>
    </w:p>
    <w:p w14:paraId="3F067847" w14:textId="6E32AF61" w:rsidR="006029A2" w:rsidRPr="00312974" w:rsidRDefault="006029A2" w:rsidP="006029A2">
      <w:pPr>
        <w:rPr>
          <w:rPrChange w:id="8834" w:author="Rodion" w:date="2019-12-09T02:09:00Z">
            <w:rPr/>
          </w:rPrChange>
        </w:rPr>
      </w:pPr>
      <w:r w:rsidRPr="00312974">
        <w:rPr>
          <w:rPrChange w:id="8835" w:author="Rodion" w:date="2019-12-09T02:09:00Z">
            <w:rPr/>
          </w:rPrChange>
        </w:rPr>
        <w:t xml:space="preserve">Зміст ідеї, можливі напрямки застосування та основні вигоди для користувачів від використання проекту в повсякденному житті представлено у </w:t>
      </w:r>
      <w:del w:id="8836" w:author="Rodion Kharabet" w:date="2019-12-06T03:54:00Z">
        <w:r w:rsidRPr="00312974" w:rsidDel="003969F0">
          <w:rPr>
            <w:rPrChange w:id="8837" w:author="Rodion" w:date="2019-12-09T02:09:00Z">
              <w:rPr/>
            </w:rPrChange>
          </w:rPr>
          <w:delText>таблиці 5.</w:delText>
        </w:r>
      </w:del>
      <w:ins w:id="8838" w:author="Rodion Kharabet" w:date="2019-12-06T03:54:00Z">
        <w:r w:rsidR="003969F0" w:rsidRPr="00312974">
          <w:rPr>
            <w:rPrChange w:id="8839" w:author="Rodion" w:date="2019-12-09T02:09:00Z">
              <w:rPr/>
            </w:rPrChange>
          </w:rPr>
          <w:t>таблиці 4.</w:t>
        </w:r>
      </w:ins>
      <w:r w:rsidRPr="00312974">
        <w:rPr>
          <w:rPrChange w:id="8840" w:author="Rodion" w:date="2019-12-09T02:09:00Z">
            <w:rPr/>
          </w:rPrChange>
        </w:rPr>
        <w:t>1</w:t>
      </w:r>
    </w:p>
    <w:p w14:paraId="76412477" w14:textId="77777777" w:rsidR="006029A2" w:rsidRPr="00312974" w:rsidRDefault="006029A2" w:rsidP="006029A2">
      <w:pPr>
        <w:ind w:right="-143"/>
        <w:rPr>
          <w:rPrChange w:id="8841" w:author="Rodion" w:date="2019-12-09T02:09:00Z">
            <w:rPr/>
          </w:rPrChange>
        </w:rPr>
      </w:pPr>
    </w:p>
    <w:p w14:paraId="3C20DFEB" w14:textId="4EC314BC" w:rsidR="006029A2" w:rsidRPr="00312974" w:rsidRDefault="006029A2" w:rsidP="006029A2">
      <w:pPr>
        <w:rPr>
          <w:rPrChange w:id="8842" w:author="Rodion" w:date="2019-12-09T02:09:00Z">
            <w:rPr/>
          </w:rPrChange>
        </w:rPr>
      </w:pPr>
      <w:del w:id="8843" w:author="Rodion Kharabet" w:date="2019-12-06T03:54:00Z">
        <w:r w:rsidRPr="00312974" w:rsidDel="003969F0">
          <w:rPr>
            <w:rPrChange w:id="8844" w:author="Rodion" w:date="2019-12-09T02:09:00Z">
              <w:rPr/>
            </w:rPrChange>
          </w:rPr>
          <w:delText>Таблиця 5.</w:delText>
        </w:r>
      </w:del>
      <w:ins w:id="8845" w:author="Rodion Kharabet" w:date="2019-12-06T03:54:00Z">
        <w:r w:rsidR="003969F0" w:rsidRPr="00312974">
          <w:rPr>
            <w:rPrChange w:id="8846" w:author="Rodion" w:date="2019-12-09T02:09:00Z">
              <w:rPr/>
            </w:rPrChange>
          </w:rPr>
          <w:t>Таблиця 4.</w:t>
        </w:r>
      </w:ins>
      <w:r w:rsidRPr="00312974">
        <w:rPr>
          <w:rPrChange w:id="8847" w:author="Rodion" w:date="2019-12-09T02:09:00Z">
            <w:rPr/>
          </w:rPrChange>
        </w:rPr>
        <w:t>1 – Опис ідеї стартап-проекту</w:t>
      </w:r>
    </w:p>
    <w:tbl>
      <w:tblPr>
        <w:tblStyle w:val="TableGrid"/>
        <w:tblW w:w="10485" w:type="dxa"/>
        <w:tblLook w:val="04A0" w:firstRow="1" w:lastRow="0" w:firstColumn="1" w:lastColumn="0" w:noHBand="0" w:noVBand="1"/>
      </w:tblPr>
      <w:tblGrid>
        <w:gridCol w:w="2263"/>
        <w:gridCol w:w="3261"/>
        <w:gridCol w:w="4961"/>
      </w:tblGrid>
      <w:tr w:rsidR="006029A2" w:rsidRPr="00312974" w14:paraId="78B3B387" w14:textId="77777777" w:rsidTr="006029A2">
        <w:tc>
          <w:tcPr>
            <w:tcW w:w="2263" w:type="dxa"/>
          </w:tcPr>
          <w:p w14:paraId="543B096B" w14:textId="77777777" w:rsidR="006029A2" w:rsidRPr="00312974" w:rsidRDefault="006029A2" w:rsidP="006029A2">
            <w:pPr>
              <w:ind w:right="-143" w:firstLine="22"/>
              <w:jc w:val="left"/>
              <w:rPr>
                <w:rPrChange w:id="8848" w:author="Rodion" w:date="2019-12-09T02:09:00Z">
                  <w:rPr/>
                </w:rPrChange>
              </w:rPr>
            </w:pPr>
            <w:r w:rsidRPr="00312974">
              <w:rPr>
                <w:rPrChange w:id="8849" w:author="Rodion" w:date="2019-12-09T02:09:00Z">
                  <w:rPr/>
                </w:rPrChange>
              </w:rPr>
              <w:t>Зміст ідеї</w:t>
            </w:r>
          </w:p>
        </w:tc>
        <w:tc>
          <w:tcPr>
            <w:tcW w:w="3261" w:type="dxa"/>
          </w:tcPr>
          <w:p w14:paraId="77E53FE9" w14:textId="77777777" w:rsidR="006029A2" w:rsidRPr="00312974" w:rsidRDefault="006029A2" w:rsidP="006029A2">
            <w:pPr>
              <w:ind w:right="-143" w:firstLine="0"/>
              <w:jc w:val="left"/>
              <w:rPr>
                <w:rPrChange w:id="8850" w:author="Rodion" w:date="2019-12-09T02:09:00Z">
                  <w:rPr/>
                </w:rPrChange>
              </w:rPr>
            </w:pPr>
            <w:r w:rsidRPr="00312974">
              <w:rPr>
                <w:rPrChange w:id="8851" w:author="Rodion" w:date="2019-12-09T02:09:00Z">
                  <w:rPr/>
                </w:rPrChange>
              </w:rPr>
              <w:t>Напрямки застосування</w:t>
            </w:r>
          </w:p>
        </w:tc>
        <w:tc>
          <w:tcPr>
            <w:tcW w:w="4961" w:type="dxa"/>
          </w:tcPr>
          <w:p w14:paraId="30D1B905" w14:textId="77777777" w:rsidR="006029A2" w:rsidRPr="00312974" w:rsidRDefault="006029A2" w:rsidP="006029A2">
            <w:pPr>
              <w:ind w:right="-143" w:firstLine="0"/>
              <w:jc w:val="left"/>
              <w:rPr>
                <w:rPrChange w:id="8852" w:author="Rodion" w:date="2019-12-09T02:09:00Z">
                  <w:rPr/>
                </w:rPrChange>
              </w:rPr>
            </w:pPr>
            <w:r w:rsidRPr="00312974">
              <w:rPr>
                <w:rPrChange w:id="8853" w:author="Rodion" w:date="2019-12-09T02:09:00Z">
                  <w:rPr/>
                </w:rPrChange>
              </w:rPr>
              <w:t>Вигоди для користувача</w:t>
            </w:r>
          </w:p>
        </w:tc>
      </w:tr>
      <w:tr w:rsidR="006029A2" w:rsidRPr="00312974" w14:paraId="0CD51248" w14:textId="77777777" w:rsidTr="006029A2">
        <w:tc>
          <w:tcPr>
            <w:tcW w:w="2263" w:type="dxa"/>
          </w:tcPr>
          <w:p w14:paraId="20FB4385" w14:textId="77777777" w:rsidR="006029A2" w:rsidRPr="00312974" w:rsidRDefault="006029A2" w:rsidP="006029A2">
            <w:pPr>
              <w:ind w:right="-13" w:firstLine="22"/>
              <w:jc w:val="left"/>
              <w:rPr>
                <w:rPrChange w:id="8854" w:author="Rodion" w:date="2019-12-09T02:09:00Z">
                  <w:rPr/>
                </w:rPrChange>
              </w:rPr>
            </w:pPr>
            <w:r w:rsidRPr="00312974">
              <w:rPr>
                <w:rPrChange w:id="8855" w:author="Rodion" w:date="2019-12-09T02:09:00Z">
                  <w:rPr/>
                </w:rPrChange>
              </w:rPr>
              <w:t>Автоматизація моніторингу товарів у житлі людини та складання списку покупок</w:t>
            </w:r>
          </w:p>
        </w:tc>
        <w:tc>
          <w:tcPr>
            <w:tcW w:w="3261" w:type="dxa"/>
          </w:tcPr>
          <w:p w14:paraId="625A1A5C" w14:textId="77777777" w:rsidR="006029A2" w:rsidRPr="00312974" w:rsidRDefault="006029A2" w:rsidP="006740AA">
            <w:pPr>
              <w:pStyle w:val="ListParagraph"/>
              <w:numPr>
                <w:ilvl w:val="0"/>
                <w:numId w:val="2"/>
              </w:numPr>
              <w:ind w:left="0" w:firstLine="22"/>
              <w:rPr>
                <w:rPrChange w:id="8856" w:author="Rodion" w:date="2019-12-09T02:09:00Z">
                  <w:rPr/>
                </w:rPrChange>
              </w:rPr>
            </w:pPr>
            <w:r w:rsidRPr="00312974">
              <w:rPr>
                <w:rPrChange w:id="8857" w:author="Rodion" w:date="2019-12-09T02:09:00Z">
                  <w:rPr/>
                </w:rPrChange>
              </w:rPr>
              <w:t>Користування програмно-апаратним комплексом вдома та впровадження його в повсякденне ведення домашнього господарства</w:t>
            </w:r>
          </w:p>
        </w:tc>
        <w:tc>
          <w:tcPr>
            <w:tcW w:w="4961" w:type="dxa"/>
          </w:tcPr>
          <w:p w14:paraId="35B21B7B" w14:textId="77777777" w:rsidR="006029A2" w:rsidRPr="00312974" w:rsidRDefault="006029A2" w:rsidP="006029A2">
            <w:pPr>
              <w:ind w:firstLine="22"/>
              <w:jc w:val="left"/>
              <w:rPr>
                <w:rPrChange w:id="8858" w:author="Rodion" w:date="2019-12-09T02:09:00Z">
                  <w:rPr/>
                </w:rPrChange>
              </w:rPr>
            </w:pPr>
            <w:r w:rsidRPr="00312974">
              <w:rPr>
                <w:rPrChange w:id="8859" w:author="Rodion" w:date="2019-12-09T02:09:00Z">
                  <w:rPr/>
                </w:rPrChange>
              </w:rPr>
              <w:t>Користувач завжди знає, які товари в нього наразі наявні вдома, та може оцінити, чого не вистачає і легко скласти список покупок</w:t>
            </w:r>
          </w:p>
        </w:tc>
      </w:tr>
    </w:tbl>
    <w:p w14:paraId="652B0A67" w14:textId="297F1AA5" w:rsidR="006029A2" w:rsidRPr="00312974" w:rsidRDefault="006029A2" w:rsidP="006029A2">
      <w:pPr>
        <w:rPr>
          <w:rPrChange w:id="8860" w:author="Rodion" w:date="2019-12-09T02:09:00Z">
            <w:rPr/>
          </w:rPrChange>
        </w:rPr>
      </w:pPr>
      <w:r w:rsidRPr="00312974">
        <w:rPr>
          <w:rPrChange w:id="8861" w:author="Rodion" w:date="2019-12-09T02:09:00Z">
            <w:rPr/>
          </w:rPrChange>
        </w:rPr>
        <w:lastRenderedPageBreak/>
        <w:t xml:space="preserve">Продовження </w:t>
      </w:r>
      <w:del w:id="8862" w:author="Rodion Kharabet" w:date="2019-12-06T03:54:00Z">
        <w:r w:rsidRPr="00312974" w:rsidDel="003969F0">
          <w:rPr>
            <w:rPrChange w:id="8863" w:author="Rodion" w:date="2019-12-09T02:09:00Z">
              <w:rPr/>
            </w:rPrChange>
          </w:rPr>
          <w:delText>таблиці 5.</w:delText>
        </w:r>
      </w:del>
      <w:ins w:id="8864" w:author="Rodion Kharabet" w:date="2019-12-06T03:54:00Z">
        <w:r w:rsidR="003969F0" w:rsidRPr="00312974">
          <w:rPr>
            <w:rPrChange w:id="8865" w:author="Rodion" w:date="2019-12-09T02:09:00Z">
              <w:rPr/>
            </w:rPrChange>
          </w:rPr>
          <w:t>таблиці 4.</w:t>
        </w:r>
      </w:ins>
      <w:r w:rsidRPr="00312974">
        <w:rPr>
          <w:rPrChange w:id="8866" w:author="Rodion" w:date="2019-12-09T02:09:00Z">
            <w:rPr/>
          </w:rPrChange>
        </w:rPr>
        <w:t>1</w:t>
      </w:r>
    </w:p>
    <w:tbl>
      <w:tblPr>
        <w:tblStyle w:val="TableGrid"/>
        <w:tblW w:w="10485" w:type="dxa"/>
        <w:tblLook w:val="04A0" w:firstRow="1" w:lastRow="0" w:firstColumn="1" w:lastColumn="0" w:noHBand="0" w:noVBand="1"/>
      </w:tblPr>
      <w:tblGrid>
        <w:gridCol w:w="2263"/>
        <w:gridCol w:w="3261"/>
        <w:gridCol w:w="4961"/>
      </w:tblGrid>
      <w:tr w:rsidR="006029A2" w:rsidRPr="00312974" w14:paraId="7306D89B" w14:textId="77777777" w:rsidTr="006029A2">
        <w:trPr>
          <w:trHeight w:val="502"/>
        </w:trPr>
        <w:tc>
          <w:tcPr>
            <w:tcW w:w="2263" w:type="dxa"/>
          </w:tcPr>
          <w:p w14:paraId="3F3AFEBD" w14:textId="77777777" w:rsidR="006029A2" w:rsidRPr="00312974" w:rsidRDefault="006029A2" w:rsidP="006029A2">
            <w:pPr>
              <w:ind w:right="-143" w:firstLine="22"/>
              <w:jc w:val="left"/>
              <w:rPr>
                <w:rPrChange w:id="8867" w:author="Rodion" w:date="2019-12-09T02:09:00Z">
                  <w:rPr/>
                </w:rPrChange>
              </w:rPr>
            </w:pPr>
            <w:r w:rsidRPr="00312974">
              <w:rPr>
                <w:rPrChange w:id="8868" w:author="Rodion" w:date="2019-12-09T02:09:00Z">
                  <w:rPr/>
                </w:rPrChange>
              </w:rPr>
              <w:t>Зміст ідеї</w:t>
            </w:r>
          </w:p>
        </w:tc>
        <w:tc>
          <w:tcPr>
            <w:tcW w:w="3261" w:type="dxa"/>
          </w:tcPr>
          <w:p w14:paraId="554B7306" w14:textId="77777777" w:rsidR="006029A2" w:rsidRPr="00312974" w:rsidRDefault="006029A2" w:rsidP="006029A2">
            <w:pPr>
              <w:pStyle w:val="ListParagraph"/>
              <w:numPr>
                <w:ilvl w:val="0"/>
                <w:numId w:val="0"/>
              </w:numPr>
              <w:ind w:left="22"/>
              <w:rPr>
                <w:rPrChange w:id="8869" w:author="Rodion" w:date="2019-12-09T02:09:00Z">
                  <w:rPr/>
                </w:rPrChange>
              </w:rPr>
            </w:pPr>
            <w:r w:rsidRPr="00312974">
              <w:rPr>
                <w:rPrChange w:id="8870" w:author="Rodion" w:date="2019-12-09T02:09:00Z">
                  <w:rPr/>
                </w:rPrChange>
              </w:rPr>
              <w:t>Напрямки застосування</w:t>
            </w:r>
          </w:p>
        </w:tc>
        <w:tc>
          <w:tcPr>
            <w:tcW w:w="4961" w:type="dxa"/>
          </w:tcPr>
          <w:p w14:paraId="4A888944" w14:textId="77777777" w:rsidR="006029A2" w:rsidRPr="00312974" w:rsidRDefault="006029A2" w:rsidP="006029A2">
            <w:pPr>
              <w:ind w:firstLine="22"/>
              <w:jc w:val="left"/>
              <w:rPr>
                <w:rPrChange w:id="8871" w:author="Rodion" w:date="2019-12-09T02:09:00Z">
                  <w:rPr/>
                </w:rPrChange>
              </w:rPr>
            </w:pPr>
            <w:r w:rsidRPr="00312974">
              <w:rPr>
                <w:rPrChange w:id="8872" w:author="Rodion" w:date="2019-12-09T02:09:00Z">
                  <w:rPr/>
                </w:rPrChange>
              </w:rPr>
              <w:t>Вигоди для користувача</w:t>
            </w:r>
          </w:p>
        </w:tc>
      </w:tr>
      <w:tr w:rsidR="006029A2" w:rsidRPr="00312974" w14:paraId="1590E1B8" w14:textId="77777777" w:rsidTr="006029A2">
        <w:trPr>
          <w:trHeight w:val="1449"/>
        </w:trPr>
        <w:tc>
          <w:tcPr>
            <w:tcW w:w="2263" w:type="dxa"/>
            <w:vMerge w:val="restart"/>
          </w:tcPr>
          <w:p w14:paraId="68B0A984" w14:textId="77777777" w:rsidR="006029A2" w:rsidRPr="00312974" w:rsidRDefault="006029A2" w:rsidP="006029A2">
            <w:pPr>
              <w:ind w:right="-143" w:firstLine="22"/>
              <w:jc w:val="left"/>
              <w:rPr>
                <w:rPrChange w:id="8873" w:author="Rodion" w:date="2019-12-09T02:09:00Z">
                  <w:rPr/>
                </w:rPrChange>
              </w:rPr>
            </w:pPr>
          </w:p>
        </w:tc>
        <w:tc>
          <w:tcPr>
            <w:tcW w:w="3261" w:type="dxa"/>
          </w:tcPr>
          <w:p w14:paraId="5C642CDB" w14:textId="77777777" w:rsidR="006029A2" w:rsidRPr="00312974" w:rsidRDefault="006029A2" w:rsidP="006740AA">
            <w:pPr>
              <w:pStyle w:val="ListParagraph"/>
              <w:numPr>
                <w:ilvl w:val="0"/>
                <w:numId w:val="2"/>
              </w:numPr>
              <w:ind w:left="0" w:firstLine="22"/>
              <w:rPr>
                <w:rPrChange w:id="8874" w:author="Rodion" w:date="2019-12-09T02:09:00Z">
                  <w:rPr/>
                </w:rPrChange>
              </w:rPr>
            </w:pPr>
            <w:r w:rsidRPr="00312974">
              <w:rPr>
                <w:rPrChange w:id="8875" w:author="Rodion" w:date="2019-12-09T02:09:00Z">
                  <w:rPr/>
                </w:rPrChange>
              </w:rPr>
              <w:t>Інтеграція з мережами роздрібної торгівлі</w:t>
            </w:r>
          </w:p>
        </w:tc>
        <w:tc>
          <w:tcPr>
            <w:tcW w:w="4961" w:type="dxa"/>
          </w:tcPr>
          <w:p w14:paraId="0A19A9B9" w14:textId="77777777" w:rsidR="006029A2" w:rsidRPr="00312974" w:rsidRDefault="006029A2" w:rsidP="006029A2">
            <w:pPr>
              <w:ind w:firstLine="22"/>
              <w:jc w:val="left"/>
              <w:rPr>
                <w:rPrChange w:id="8876" w:author="Rodion" w:date="2019-12-09T02:09:00Z">
                  <w:rPr/>
                </w:rPrChange>
              </w:rPr>
            </w:pPr>
            <w:r w:rsidRPr="00312974">
              <w:rPr>
                <w:rPrChange w:id="8877" w:author="Rodion" w:date="2019-12-09T02:09:00Z">
                  <w:rPr/>
                </w:rPrChange>
              </w:rPr>
              <w:t xml:space="preserve">При розрахунку на касі, товар, штрих-код якого було </w:t>
            </w:r>
            <w:proofErr w:type="spellStart"/>
            <w:r w:rsidRPr="00312974">
              <w:rPr>
                <w:rPrChange w:id="8878" w:author="Rodion" w:date="2019-12-09T02:09:00Z">
                  <w:rPr/>
                </w:rPrChange>
              </w:rPr>
              <w:t>відскановано</w:t>
            </w:r>
            <w:proofErr w:type="spellEnd"/>
            <w:r w:rsidRPr="00312974">
              <w:rPr>
                <w:rPrChange w:id="8879" w:author="Rodion" w:date="2019-12-09T02:09:00Z">
                  <w:rPr/>
                </w:rPrChange>
              </w:rPr>
              <w:t>, автоматично може бути доданий до списку товарів, наявних вдома у користувача</w:t>
            </w:r>
          </w:p>
        </w:tc>
      </w:tr>
      <w:tr w:rsidR="006029A2" w:rsidRPr="00312974" w14:paraId="7FC3D067" w14:textId="77777777" w:rsidTr="006029A2">
        <w:trPr>
          <w:trHeight w:val="1449"/>
        </w:trPr>
        <w:tc>
          <w:tcPr>
            <w:tcW w:w="2263" w:type="dxa"/>
            <w:vMerge/>
          </w:tcPr>
          <w:p w14:paraId="72301C91" w14:textId="77777777" w:rsidR="006029A2" w:rsidRPr="00312974" w:rsidRDefault="006029A2" w:rsidP="006029A2">
            <w:pPr>
              <w:ind w:right="-143" w:firstLine="22"/>
              <w:jc w:val="left"/>
              <w:rPr>
                <w:rPrChange w:id="8880" w:author="Rodion" w:date="2019-12-09T02:09:00Z">
                  <w:rPr/>
                </w:rPrChange>
              </w:rPr>
            </w:pPr>
          </w:p>
        </w:tc>
        <w:tc>
          <w:tcPr>
            <w:tcW w:w="3261" w:type="dxa"/>
          </w:tcPr>
          <w:p w14:paraId="3AC4E6E1" w14:textId="77777777" w:rsidR="006029A2" w:rsidRPr="00312974" w:rsidRDefault="006029A2" w:rsidP="006740AA">
            <w:pPr>
              <w:pStyle w:val="ListParagraph"/>
              <w:numPr>
                <w:ilvl w:val="0"/>
                <w:numId w:val="2"/>
              </w:numPr>
              <w:ind w:left="0" w:firstLine="22"/>
              <w:rPr>
                <w:rPrChange w:id="8881" w:author="Rodion" w:date="2019-12-09T02:09:00Z">
                  <w:rPr/>
                </w:rPrChange>
              </w:rPr>
            </w:pPr>
            <w:r w:rsidRPr="00312974">
              <w:rPr>
                <w:rPrChange w:id="8882" w:author="Rodion" w:date="2019-12-09T02:09:00Z">
                  <w:rPr/>
                </w:rPrChange>
              </w:rPr>
              <w:t>Розповсюдження технології радіочастотної ідентифікації</w:t>
            </w:r>
          </w:p>
        </w:tc>
        <w:tc>
          <w:tcPr>
            <w:tcW w:w="4961" w:type="dxa"/>
          </w:tcPr>
          <w:p w14:paraId="2EDA177D" w14:textId="3BD6ABAA" w:rsidR="006029A2" w:rsidRPr="00312974" w:rsidRDefault="006029A2" w:rsidP="006029A2">
            <w:pPr>
              <w:ind w:firstLine="22"/>
              <w:jc w:val="left"/>
              <w:rPr>
                <w:rPrChange w:id="8883" w:author="Rodion" w:date="2019-12-09T02:09:00Z">
                  <w:rPr/>
                </w:rPrChange>
              </w:rPr>
            </w:pPr>
            <w:r w:rsidRPr="00312974">
              <w:rPr>
                <w:rPrChange w:id="8884" w:author="Rodion" w:date="2019-12-09T02:09:00Z">
                  <w:rPr/>
                </w:rPrChange>
              </w:rPr>
              <w:t xml:space="preserve">В мережах роздрібної торгівлі або на виробництвах товари будуть маркувати </w:t>
            </w:r>
            <w:del w:id="8885" w:author="Rodion" w:date="2019-12-05T23:59:00Z">
              <w:r w:rsidRPr="00312974" w:rsidDel="00AB0F99">
                <w:rPr>
                  <w:rPrChange w:id="8886" w:author="Rodion" w:date="2019-12-09T02:09:00Z">
                    <w:rPr/>
                  </w:rPrChange>
                </w:rPr>
                <w:delText>RFID мітка</w:delText>
              </w:r>
            </w:del>
            <w:ins w:id="8887" w:author="Rodion" w:date="2019-12-05T23:59:00Z">
              <w:r w:rsidR="00AB0F99" w:rsidRPr="00312974">
                <w:rPr>
                  <w:rPrChange w:id="8888" w:author="Rodion" w:date="2019-12-09T02:09:00Z">
                    <w:rPr/>
                  </w:rPrChange>
                </w:rPr>
                <w:t>RFID-мітка</w:t>
              </w:r>
            </w:ins>
            <w:r w:rsidRPr="00312974">
              <w:rPr>
                <w:rPrChange w:id="8889" w:author="Rodion" w:date="2019-12-09T02:09:00Z">
                  <w:rPr/>
                </w:rPrChange>
              </w:rPr>
              <w:t>ми, що забезпечить більшу захищеність товарів від підробок.</w:t>
            </w:r>
          </w:p>
        </w:tc>
      </w:tr>
    </w:tbl>
    <w:p w14:paraId="161EEFE3" w14:textId="77777777" w:rsidR="006029A2" w:rsidRPr="00312974" w:rsidRDefault="006029A2" w:rsidP="006029A2">
      <w:pPr>
        <w:ind w:right="-143"/>
        <w:rPr>
          <w:rPrChange w:id="8890" w:author="Rodion" w:date="2019-12-09T02:09:00Z">
            <w:rPr/>
          </w:rPrChange>
        </w:rPr>
      </w:pPr>
    </w:p>
    <w:p w14:paraId="3BE5A3AB" w14:textId="77777777" w:rsidR="006029A2" w:rsidRPr="00312974" w:rsidRDefault="006029A2" w:rsidP="006029A2">
      <w:pPr>
        <w:rPr>
          <w:rPrChange w:id="8891" w:author="Rodion" w:date="2019-12-09T02:09:00Z">
            <w:rPr/>
          </w:rPrChange>
        </w:rPr>
      </w:pPr>
      <w:r w:rsidRPr="00312974">
        <w:rPr>
          <w:rPrChange w:id="8892" w:author="Rodion" w:date="2019-12-09T02:09:00Z">
            <w:rPr/>
          </w:rPrChange>
        </w:rPr>
        <w:t>На даний момент аналогів що реалізують ідею представленого проекту немає. Існують запущені на ринок проекти, що допомагають користувачам складати список покупок шляхом сканування лише штрих-кодів товарів. Оскільки процес сканування може здійснюватися тільки вручну користувачем, то його ступінь автоматизації можна вважати нижчім, за представлене використання радіочастотної ідентифікації</w:t>
      </w:r>
    </w:p>
    <w:p w14:paraId="73C4A68B" w14:textId="0C2DEFE8" w:rsidR="006029A2" w:rsidRPr="00312974" w:rsidRDefault="006029A2" w:rsidP="006029A2">
      <w:pPr>
        <w:rPr>
          <w:rPrChange w:id="8893" w:author="Rodion" w:date="2019-12-09T02:09:00Z">
            <w:rPr/>
          </w:rPrChange>
        </w:rPr>
      </w:pPr>
      <w:r w:rsidRPr="00312974">
        <w:rPr>
          <w:rPrChange w:id="8894" w:author="Rodion" w:date="2019-12-09T02:09:00Z">
            <w:rPr/>
          </w:rPrChange>
        </w:rPr>
        <w:t xml:space="preserve">У </w:t>
      </w:r>
      <w:del w:id="8895" w:author="Rodion Kharabet" w:date="2019-12-06T03:54:00Z">
        <w:r w:rsidRPr="00312974" w:rsidDel="003969F0">
          <w:rPr>
            <w:rPrChange w:id="8896" w:author="Rodion" w:date="2019-12-09T02:09:00Z">
              <w:rPr/>
            </w:rPrChange>
          </w:rPr>
          <w:delText>таблиці 5.</w:delText>
        </w:r>
      </w:del>
      <w:ins w:id="8897" w:author="Rodion Kharabet" w:date="2019-12-06T03:54:00Z">
        <w:r w:rsidR="003969F0" w:rsidRPr="00312974">
          <w:rPr>
            <w:rPrChange w:id="8898" w:author="Rodion" w:date="2019-12-09T02:09:00Z">
              <w:rPr/>
            </w:rPrChange>
          </w:rPr>
          <w:t>таблиці 4.</w:t>
        </w:r>
      </w:ins>
      <w:r w:rsidRPr="00312974">
        <w:rPr>
          <w:rPrChange w:id="8899" w:author="Rodion" w:date="2019-12-09T02:09:00Z">
            <w:rPr/>
          </w:rPrChange>
        </w:rPr>
        <w:t>2 наведено перелік техніко-економічних властивостей та характеристик ідеї проекту, їх показники; перелічено конкурентів та показники їх техніко-економічних характеристик із визначеного вище списку; наведено порівняльний аналіз цих показників власної ідеї до конкурентів.</w:t>
      </w:r>
    </w:p>
    <w:p w14:paraId="5A361104" w14:textId="77777777" w:rsidR="006029A2" w:rsidRPr="00312974" w:rsidRDefault="006029A2" w:rsidP="006029A2">
      <w:pPr>
        <w:rPr>
          <w:rPrChange w:id="8900" w:author="Rodion" w:date="2019-12-09T02:09:00Z">
            <w:rPr/>
          </w:rPrChange>
        </w:rPr>
      </w:pPr>
      <w:r w:rsidRPr="00312974">
        <w:rPr>
          <w:rPrChange w:id="8901" w:author="Rodion" w:date="2019-12-09T02:09:00Z">
            <w:rPr/>
          </w:rPrChange>
        </w:rPr>
        <w:t>Виходячи з даних у таблиці можна зробити висновок, що ідея розроблюваного проекту є конкурентоспроможною, оскільки не поступається конкурентам за жодним з ключових показників.</w:t>
      </w:r>
    </w:p>
    <w:p w14:paraId="67379D4B" w14:textId="77777777" w:rsidR="006029A2" w:rsidRPr="00312974" w:rsidRDefault="006029A2" w:rsidP="006029A2">
      <w:pPr>
        <w:ind w:right="-143" w:firstLine="708"/>
        <w:rPr>
          <w:rPrChange w:id="8902" w:author="Rodion" w:date="2019-12-09T02:09:00Z">
            <w:rPr/>
          </w:rPrChange>
        </w:rPr>
      </w:pPr>
    </w:p>
    <w:p w14:paraId="5B9A3417" w14:textId="77777777" w:rsidR="006029A2" w:rsidRPr="00312974" w:rsidRDefault="006029A2" w:rsidP="006029A2">
      <w:pPr>
        <w:ind w:right="-143" w:firstLine="708"/>
        <w:rPr>
          <w:rPrChange w:id="8903" w:author="Rodion" w:date="2019-12-09T02:09:00Z">
            <w:rPr/>
          </w:rPrChange>
        </w:rPr>
      </w:pPr>
    </w:p>
    <w:p w14:paraId="45CD3B22" w14:textId="19991381" w:rsidR="00A87B77" w:rsidRDefault="00A87B77">
      <w:pPr>
        <w:spacing w:after="160" w:line="259" w:lineRule="auto"/>
        <w:ind w:firstLine="0"/>
        <w:jc w:val="left"/>
        <w:rPr>
          <w:ins w:id="8904" w:author="Rodion" w:date="2019-12-09T04:05:00Z"/>
        </w:rPr>
      </w:pPr>
      <w:ins w:id="8905" w:author="Rodion" w:date="2019-12-09T04:05:00Z">
        <w:r>
          <w:br w:type="page"/>
        </w:r>
      </w:ins>
    </w:p>
    <w:p w14:paraId="208E0CA3" w14:textId="77777777" w:rsidR="006029A2" w:rsidRPr="00030B2B" w:rsidDel="00A87B77" w:rsidRDefault="006029A2" w:rsidP="006029A2">
      <w:pPr>
        <w:rPr>
          <w:del w:id="8906" w:author="Rodion" w:date="2019-12-09T04:05:00Z"/>
        </w:rPr>
      </w:pPr>
    </w:p>
    <w:p w14:paraId="6D626CF4" w14:textId="2CFF60EA" w:rsidR="006029A2" w:rsidRPr="00312974" w:rsidRDefault="006029A2" w:rsidP="006029A2">
      <w:pPr>
        <w:ind w:right="-4" w:firstLine="708"/>
        <w:rPr>
          <w:rPrChange w:id="8907" w:author="Rodion" w:date="2019-12-09T02:09:00Z">
            <w:rPr/>
          </w:rPrChange>
        </w:rPr>
      </w:pPr>
      <w:del w:id="8908" w:author="Rodion Kharabet" w:date="2019-12-06T03:54:00Z">
        <w:r w:rsidRPr="00312974" w:rsidDel="003969F0">
          <w:rPr>
            <w:rPrChange w:id="8909" w:author="Rodion" w:date="2019-12-09T02:09:00Z">
              <w:rPr/>
            </w:rPrChange>
          </w:rPr>
          <w:delText>Таблиця 5.</w:delText>
        </w:r>
      </w:del>
      <w:ins w:id="8910" w:author="Rodion Kharabet" w:date="2019-12-06T03:54:00Z">
        <w:r w:rsidR="003969F0" w:rsidRPr="00312974">
          <w:rPr>
            <w:rPrChange w:id="8911" w:author="Rodion" w:date="2019-12-09T02:09:00Z">
              <w:rPr/>
            </w:rPrChange>
          </w:rPr>
          <w:t>Таблиця 4.</w:t>
        </w:r>
      </w:ins>
      <w:r w:rsidRPr="00312974">
        <w:rPr>
          <w:rPrChange w:id="8912" w:author="Rodion" w:date="2019-12-09T02:09:00Z">
            <w:rPr/>
          </w:rPrChange>
        </w:rPr>
        <w:t>2 – Визначення сильних, слабких та нейтральних характеристик ідеї проекту</w:t>
      </w:r>
    </w:p>
    <w:tbl>
      <w:tblPr>
        <w:tblStyle w:val="TableGrid"/>
        <w:tblW w:w="10485" w:type="dxa"/>
        <w:tblLayout w:type="fixed"/>
        <w:tblLook w:val="04A0" w:firstRow="1" w:lastRow="0" w:firstColumn="1" w:lastColumn="0" w:noHBand="0" w:noVBand="1"/>
      </w:tblPr>
      <w:tblGrid>
        <w:gridCol w:w="704"/>
        <w:gridCol w:w="1701"/>
        <w:gridCol w:w="1417"/>
        <w:gridCol w:w="1276"/>
        <w:gridCol w:w="992"/>
        <w:gridCol w:w="1276"/>
        <w:gridCol w:w="1419"/>
        <w:gridCol w:w="1700"/>
        <w:tblGridChange w:id="8913">
          <w:tblGrid>
            <w:gridCol w:w="704"/>
            <w:gridCol w:w="1701"/>
            <w:gridCol w:w="1417"/>
            <w:gridCol w:w="1134"/>
            <w:gridCol w:w="1134"/>
            <w:gridCol w:w="1276"/>
            <w:gridCol w:w="1419"/>
            <w:gridCol w:w="1700"/>
          </w:tblGrid>
        </w:tblGridChange>
      </w:tblGrid>
      <w:tr w:rsidR="006029A2" w:rsidRPr="00312974" w14:paraId="79595A54" w14:textId="77777777" w:rsidTr="006029A2">
        <w:trPr>
          <w:tblHeader/>
        </w:trPr>
        <w:tc>
          <w:tcPr>
            <w:tcW w:w="704" w:type="dxa"/>
            <w:vMerge w:val="restart"/>
          </w:tcPr>
          <w:p w14:paraId="73FAB22A" w14:textId="77777777" w:rsidR="006029A2" w:rsidRPr="00312974" w:rsidRDefault="006029A2" w:rsidP="006029A2">
            <w:pPr>
              <w:pStyle w:val="NoSpacing"/>
              <w:jc w:val="left"/>
              <w:rPr>
                <w:lang w:val="uk-UA"/>
                <w:rPrChange w:id="8914" w:author="Rodion" w:date="2019-12-09T02:09:00Z">
                  <w:rPr>
                    <w:lang w:val="uk-UA"/>
                  </w:rPr>
                </w:rPrChange>
              </w:rPr>
            </w:pPr>
            <w:r w:rsidRPr="00312974">
              <w:rPr>
                <w:lang w:val="uk-UA"/>
                <w:rPrChange w:id="8915" w:author="Rodion" w:date="2019-12-09T02:09:00Z">
                  <w:rPr>
                    <w:lang w:val="uk-UA"/>
                  </w:rPr>
                </w:rPrChange>
              </w:rPr>
              <w:t>№</w:t>
            </w:r>
          </w:p>
          <w:p w14:paraId="7391FA41" w14:textId="77777777" w:rsidR="006029A2" w:rsidRPr="00312974" w:rsidRDefault="006029A2" w:rsidP="006029A2">
            <w:pPr>
              <w:pStyle w:val="NoSpacing"/>
              <w:jc w:val="left"/>
              <w:rPr>
                <w:lang w:val="uk-UA"/>
                <w:rPrChange w:id="8916" w:author="Rodion" w:date="2019-12-09T02:09:00Z">
                  <w:rPr>
                    <w:lang w:val="uk-UA"/>
                  </w:rPr>
                </w:rPrChange>
              </w:rPr>
            </w:pPr>
            <w:r w:rsidRPr="00312974">
              <w:rPr>
                <w:lang w:val="uk-UA"/>
                <w:rPrChange w:id="8917" w:author="Rodion" w:date="2019-12-09T02:09:00Z">
                  <w:rPr>
                    <w:lang w:val="uk-UA"/>
                  </w:rPr>
                </w:rPrChange>
              </w:rPr>
              <w:t>п/п</w:t>
            </w:r>
          </w:p>
        </w:tc>
        <w:tc>
          <w:tcPr>
            <w:tcW w:w="1701" w:type="dxa"/>
            <w:vMerge w:val="restart"/>
          </w:tcPr>
          <w:p w14:paraId="423A7956" w14:textId="3E3276F7" w:rsidR="006029A2" w:rsidRPr="00312974" w:rsidRDefault="006029A2" w:rsidP="006029A2">
            <w:pPr>
              <w:pStyle w:val="NoSpacing"/>
              <w:jc w:val="left"/>
              <w:rPr>
                <w:lang w:val="uk-UA"/>
                <w:rPrChange w:id="8918" w:author="Rodion" w:date="2019-12-09T02:09:00Z">
                  <w:rPr>
                    <w:lang w:val="uk-UA"/>
                  </w:rPr>
                </w:rPrChange>
              </w:rPr>
            </w:pPr>
            <w:r w:rsidRPr="00312974">
              <w:rPr>
                <w:lang w:val="uk-UA"/>
                <w:rPrChange w:id="8919" w:author="Rodion" w:date="2019-12-09T02:09:00Z">
                  <w:rPr>
                    <w:lang w:val="uk-UA"/>
                  </w:rPr>
                </w:rPrChange>
              </w:rPr>
              <w:t>Техніко-економічні характеристики ідеї</w:t>
            </w:r>
          </w:p>
        </w:tc>
        <w:tc>
          <w:tcPr>
            <w:tcW w:w="3685" w:type="dxa"/>
            <w:gridSpan w:val="3"/>
          </w:tcPr>
          <w:p w14:paraId="584DBD78" w14:textId="77777777" w:rsidR="006029A2" w:rsidRPr="00312974" w:rsidRDefault="006029A2" w:rsidP="006029A2">
            <w:pPr>
              <w:pStyle w:val="NoSpacing"/>
              <w:jc w:val="left"/>
              <w:rPr>
                <w:lang w:val="uk-UA"/>
                <w:rPrChange w:id="8920" w:author="Rodion" w:date="2019-12-09T02:09:00Z">
                  <w:rPr>
                    <w:lang w:val="uk-UA"/>
                  </w:rPr>
                </w:rPrChange>
              </w:rPr>
            </w:pPr>
            <w:r w:rsidRPr="00312974">
              <w:rPr>
                <w:lang w:val="uk-UA"/>
                <w:rPrChange w:id="8921" w:author="Rodion" w:date="2019-12-09T02:09:00Z">
                  <w:rPr>
                    <w:lang w:val="uk-UA"/>
                  </w:rPr>
                </w:rPrChange>
              </w:rPr>
              <w:t>(потенційні) товари/концепції конкурентів</w:t>
            </w:r>
          </w:p>
        </w:tc>
        <w:tc>
          <w:tcPr>
            <w:tcW w:w="1276" w:type="dxa"/>
            <w:vMerge w:val="restart"/>
          </w:tcPr>
          <w:p w14:paraId="396A8DA5" w14:textId="77777777" w:rsidR="006029A2" w:rsidRPr="00312974" w:rsidRDefault="006029A2" w:rsidP="006029A2">
            <w:pPr>
              <w:pStyle w:val="NoSpacing"/>
              <w:jc w:val="left"/>
              <w:rPr>
                <w:lang w:val="uk-UA"/>
                <w:rPrChange w:id="8922" w:author="Rodion" w:date="2019-12-09T02:09:00Z">
                  <w:rPr>
                    <w:lang w:val="uk-UA"/>
                  </w:rPr>
                </w:rPrChange>
              </w:rPr>
            </w:pPr>
            <w:r w:rsidRPr="00312974">
              <w:rPr>
                <w:lang w:val="uk-UA"/>
                <w:rPrChange w:id="8923" w:author="Rodion" w:date="2019-12-09T02:09:00Z">
                  <w:rPr>
                    <w:lang w:val="uk-UA"/>
                  </w:rPr>
                </w:rPrChange>
              </w:rPr>
              <w:t>W</w:t>
            </w:r>
          </w:p>
          <w:p w14:paraId="47C8BFBE" w14:textId="77777777" w:rsidR="006029A2" w:rsidRPr="00312974" w:rsidRDefault="006029A2" w:rsidP="006029A2">
            <w:pPr>
              <w:pStyle w:val="NoSpacing"/>
              <w:jc w:val="left"/>
              <w:rPr>
                <w:lang w:val="uk-UA"/>
                <w:rPrChange w:id="8924" w:author="Rodion" w:date="2019-12-09T02:09:00Z">
                  <w:rPr>
                    <w:lang w:val="uk-UA"/>
                  </w:rPr>
                </w:rPrChange>
              </w:rPr>
            </w:pPr>
            <w:r w:rsidRPr="00312974">
              <w:rPr>
                <w:lang w:val="uk-UA"/>
                <w:rPrChange w:id="8925" w:author="Rodion" w:date="2019-12-09T02:09:00Z">
                  <w:rPr>
                    <w:lang w:val="uk-UA"/>
                  </w:rPr>
                </w:rPrChange>
              </w:rPr>
              <w:t>(слабка сторона)</w:t>
            </w:r>
          </w:p>
        </w:tc>
        <w:tc>
          <w:tcPr>
            <w:tcW w:w="1419" w:type="dxa"/>
            <w:vMerge w:val="restart"/>
          </w:tcPr>
          <w:p w14:paraId="7B70BCD4" w14:textId="77777777" w:rsidR="006029A2" w:rsidRPr="00312974" w:rsidRDefault="006029A2" w:rsidP="006029A2">
            <w:pPr>
              <w:pStyle w:val="NoSpacing"/>
              <w:jc w:val="left"/>
              <w:rPr>
                <w:lang w:val="uk-UA"/>
                <w:rPrChange w:id="8926" w:author="Rodion" w:date="2019-12-09T02:09:00Z">
                  <w:rPr>
                    <w:lang w:val="uk-UA"/>
                  </w:rPr>
                </w:rPrChange>
              </w:rPr>
            </w:pPr>
            <w:r w:rsidRPr="00312974">
              <w:rPr>
                <w:lang w:val="uk-UA"/>
                <w:rPrChange w:id="8927" w:author="Rodion" w:date="2019-12-09T02:09:00Z">
                  <w:rPr>
                    <w:lang w:val="uk-UA"/>
                  </w:rPr>
                </w:rPrChange>
              </w:rPr>
              <w:t>N</w:t>
            </w:r>
          </w:p>
          <w:p w14:paraId="2F0904EE" w14:textId="310AAF5B" w:rsidR="006029A2" w:rsidRPr="00312974" w:rsidRDefault="006029A2" w:rsidP="006029A2">
            <w:pPr>
              <w:pStyle w:val="NoSpacing"/>
              <w:jc w:val="left"/>
              <w:rPr>
                <w:lang w:val="uk-UA"/>
                <w:rPrChange w:id="8928" w:author="Rodion" w:date="2019-12-09T02:09:00Z">
                  <w:rPr>
                    <w:lang w:val="uk-UA"/>
                  </w:rPr>
                </w:rPrChange>
              </w:rPr>
            </w:pPr>
            <w:r w:rsidRPr="00312974">
              <w:rPr>
                <w:lang w:val="uk-UA"/>
                <w:rPrChange w:id="8929" w:author="Rodion" w:date="2019-12-09T02:09:00Z">
                  <w:rPr>
                    <w:lang w:val="uk-UA"/>
                  </w:rPr>
                </w:rPrChange>
              </w:rPr>
              <w:t>(нейтральна сторона)</w:t>
            </w:r>
          </w:p>
        </w:tc>
        <w:tc>
          <w:tcPr>
            <w:tcW w:w="1700" w:type="dxa"/>
            <w:vMerge w:val="restart"/>
          </w:tcPr>
          <w:p w14:paraId="080EF84E" w14:textId="77777777" w:rsidR="006029A2" w:rsidRPr="00312974" w:rsidRDefault="006029A2" w:rsidP="006029A2">
            <w:pPr>
              <w:pStyle w:val="NoSpacing"/>
              <w:jc w:val="left"/>
              <w:rPr>
                <w:lang w:val="uk-UA"/>
                <w:rPrChange w:id="8930" w:author="Rodion" w:date="2019-12-09T02:09:00Z">
                  <w:rPr>
                    <w:lang w:val="uk-UA"/>
                  </w:rPr>
                </w:rPrChange>
              </w:rPr>
            </w:pPr>
            <w:r w:rsidRPr="00312974">
              <w:rPr>
                <w:lang w:val="uk-UA"/>
                <w:rPrChange w:id="8931" w:author="Rodion" w:date="2019-12-09T02:09:00Z">
                  <w:rPr>
                    <w:lang w:val="uk-UA"/>
                  </w:rPr>
                </w:rPrChange>
              </w:rPr>
              <w:t>S</w:t>
            </w:r>
          </w:p>
          <w:p w14:paraId="415873A5" w14:textId="77777777" w:rsidR="006029A2" w:rsidRPr="00312974" w:rsidRDefault="006029A2" w:rsidP="006029A2">
            <w:pPr>
              <w:pStyle w:val="NoSpacing"/>
              <w:jc w:val="left"/>
              <w:rPr>
                <w:lang w:val="uk-UA"/>
                <w:rPrChange w:id="8932" w:author="Rodion" w:date="2019-12-09T02:09:00Z">
                  <w:rPr>
                    <w:lang w:val="uk-UA"/>
                  </w:rPr>
                </w:rPrChange>
              </w:rPr>
            </w:pPr>
            <w:r w:rsidRPr="00312974">
              <w:rPr>
                <w:lang w:val="uk-UA"/>
                <w:rPrChange w:id="8933" w:author="Rodion" w:date="2019-12-09T02:09:00Z">
                  <w:rPr>
                    <w:lang w:val="uk-UA"/>
                  </w:rPr>
                </w:rPrChange>
              </w:rPr>
              <w:t>(сильна сторона)</w:t>
            </w:r>
          </w:p>
        </w:tc>
      </w:tr>
      <w:tr w:rsidR="006029A2" w:rsidRPr="00312974" w14:paraId="2878ADD7" w14:textId="77777777" w:rsidTr="00660E7A">
        <w:tblPrEx>
          <w:tblW w:w="10485" w:type="dxa"/>
          <w:tblLayout w:type="fixed"/>
          <w:tblPrExChange w:id="8934" w:author="Rodion" w:date="2019-12-08T22:22:00Z">
            <w:tblPrEx>
              <w:tblW w:w="10485" w:type="dxa"/>
              <w:tblLayout w:type="fixed"/>
            </w:tblPrEx>
          </w:tblPrExChange>
        </w:tblPrEx>
        <w:trPr>
          <w:tblHeader/>
          <w:trPrChange w:id="8935" w:author="Rodion" w:date="2019-12-08T22:22:00Z">
            <w:trPr>
              <w:tblHeader/>
            </w:trPr>
          </w:trPrChange>
        </w:trPr>
        <w:tc>
          <w:tcPr>
            <w:tcW w:w="704" w:type="dxa"/>
            <w:vMerge/>
            <w:tcPrChange w:id="8936" w:author="Rodion" w:date="2019-12-08T22:22:00Z">
              <w:tcPr>
                <w:tcW w:w="704" w:type="dxa"/>
                <w:vMerge/>
              </w:tcPr>
            </w:tcPrChange>
          </w:tcPr>
          <w:p w14:paraId="73EB3D1A" w14:textId="77777777" w:rsidR="006029A2" w:rsidRPr="00312974" w:rsidRDefault="006029A2" w:rsidP="006029A2">
            <w:pPr>
              <w:pStyle w:val="NoSpacing"/>
              <w:jc w:val="left"/>
              <w:rPr>
                <w:lang w:val="uk-UA"/>
                <w:rPrChange w:id="8937" w:author="Rodion" w:date="2019-12-09T02:09:00Z">
                  <w:rPr>
                    <w:lang w:val="uk-UA"/>
                  </w:rPr>
                </w:rPrChange>
              </w:rPr>
            </w:pPr>
          </w:p>
        </w:tc>
        <w:tc>
          <w:tcPr>
            <w:tcW w:w="1701" w:type="dxa"/>
            <w:vMerge/>
            <w:tcPrChange w:id="8938" w:author="Rodion" w:date="2019-12-08T22:22:00Z">
              <w:tcPr>
                <w:tcW w:w="1701" w:type="dxa"/>
                <w:vMerge/>
              </w:tcPr>
            </w:tcPrChange>
          </w:tcPr>
          <w:p w14:paraId="22940090" w14:textId="77777777" w:rsidR="006029A2" w:rsidRPr="00312974" w:rsidRDefault="006029A2" w:rsidP="006029A2">
            <w:pPr>
              <w:pStyle w:val="NoSpacing"/>
              <w:jc w:val="left"/>
              <w:rPr>
                <w:lang w:val="uk-UA"/>
                <w:rPrChange w:id="8939" w:author="Rodion" w:date="2019-12-09T02:09:00Z">
                  <w:rPr>
                    <w:lang w:val="uk-UA"/>
                  </w:rPr>
                </w:rPrChange>
              </w:rPr>
            </w:pPr>
          </w:p>
        </w:tc>
        <w:tc>
          <w:tcPr>
            <w:tcW w:w="1417" w:type="dxa"/>
            <w:tcPrChange w:id="8940" w:author="Rodion" w:date="2019-12-08T22:22:00Z">
              <w:tcPr>
                <w:tcW w:w="1417" w:type="dxa"/>
              </w:tcPr>
            </w:tcPrChange>
          </w:tcPr>
          <w:p w14:paraId="22E6605E" w14:textId="77777777" w:rsidR="006029A2" w:rsidRPr="00312974" w:rsidRDefault="006029A2" w:rsidP="006029A2">
            <w:pPr>
              <w:pStyle w:val="NoSpacing"/>
              <w:jc w:val="left"/>
              <w:rPr>
                <w:lang w:val="uk-UA"/>
                <w:rPrChange w:id="8941" w:author="Rodion" w:date="2019-12-09T02:09:00Z">
                  <w:rPr>
                    <w:lang w:val="uk-UA"/>
                  </w:rPr>
                </w:rPrChange>
              </w:rPr>
            </w:pPr>
            <w:r w:rsidRPr="00312974">
              <w:rPr>
                <w:lang w:val="uk-UA"/>
                <w:rPrChange w:id="8942" w:author="Rodion" w:date="2019-12-09T02:09:00Z">
                  <w:rPr>
                    <w:lang w:val="uk-UA"/>
                  </w:rPr>
                </w:rPrChange>
              </w:rPr>
              <w:t>Мій проект</w:t>
            </w:r>
          </w:p>
        </w:tc>
        <w:tc>
          <w:tcPr>
            <w:tcW w:w="1276" w:type="dxa"/>
            <w:tcPrChange w:id="8943" w:author="Rodion" w:date="2019-12-08T22:22:00Z">
              <w:tcPr>
                <w:tcW w:w="1134" w:type="dxa"/>
              </w:tcPr>
            </w:tcPrChange>
          </w:tcPr>
          <w:p w14:paraId="7B0BB7A2" w14:textId="77777777" w:rsidR="006029A2" w:rsidRPr="00312974" w:rsidRDefault="006029A2" w:rsidP="006029A2">
            <w:pPr>
              <w:pStyle w:val="NoSpacing"/>
              <w:jc w:val="left"/>
              <w:rPr>
                <w:lang w:val="uk-UA"/>
                <w:rPrChange w:id="8944" w:author="Rodion" w:date="2019-12-09T02:09:00Z">
                  <w:rPr>
                    <w:lang w:val="uk-UA"/>
                  </w:rPr>
                </w:rPrChange>
              </w:rPr>
            </w:pPr>
            <w:proofErr w:type="spellStart"/>
            <w:r w:rsidRPr="00312974">
              <w:rPr>
                <w:lang w:val="uk-UA"/>
                <w:rPrChange w:id="8945" w:author="Rodion" w:date="2019-12-09T02:09:00Z">
                  <w:rPr>
                    <w:lang w:val="uk-UA"/>
                  </w:rPr>
                </w:rPrChange>
              </w:rPr>
              <w:t>GeniCan</w:t>
            </w:r>
            <w:proofErr w:type="spellEnd"/>
          </w:p>
        </w:tc>
        <w:tc>
          <w:tcPr>
            <w:tcW w:w="992" w:type="dxa"/>
            <w:tcPrChange w:id="8946" w:author="Rodion" w:date="2019-12-08T22:22:00Z">
              <w:tcPr>
                <w:tcW w:w="1134" w:type="dxa"/>
              </w:tcPr>
            </w:tcPrChange>
          </w:tcPr>
          <w:p w14:paraId="0B90B89E" w14:textId="77777777" w:rsidR="006029A2" w:rsidRPr="00312974" w:rsidRDefault="006029A2" w:rsidP="006029A2">
            <w:pPr>
              <w:pStyle w:val="NoSpacing"/>
              <w:jc w:val="left"/>
              <w:rPr>
                <w:lang w:val="uk-UA"/>
                <w:rPrChange w:id="8947" w:author="Rodion" w:date="2019-12-09T02:09:00Z">
                  <w:rPr>
                    <w:lang w:val="uk-UA"/>
                  </w:rPr>
                </w:rPrChange>
              </w:rPr>
            </w:pPr>
            <w:proofErr w:type="spellStart"/>
            <w:r w:rsidRPr="00312974">
              <w:rPr>
                <w:lang w:val="uk-UA"/>
                <w:rPrChange w:id="8948" w:author="Rodion" w:date="2019-12-09T02:09:00Z">
                  <w:rPr>
                    <w:lang w:val="uk-UA"/>
                  </w:rPr>
                </w:rPrChange>
              </w:rPr>
              <w:t>Hiku</w:t>
            </w:r>
            <w:proofErr w:type="spellEnd"/>
          </w:p>
        </w:tc>
        <w:tc>
          <w:tcPr>
            <w:tcW w:w="1276" w:type="dxa"/>
            <w:vMerge/>
            <w:tcPrChange w:id="8949" w:author="Rodion" w:date="2019-12-08T22:22:00Z">
              <w:tcPr>
                <w:tcW w:w="1276" w:type="dxa"/>
                <w:vMerge/>
              </w:tcPr>
            </w:tcPrChange>
          </w:tcPr>
          <w:p w14:paraId="4A073521" w14:textId="77777777" w:rsidR="006029A2" w:rsidRPr="00312974" w:rsidRDefault="006029A2" w:rsidP="006029A2">
            <w:pPr>
              <w:pStyle w:val="NoSpacing"/>
              <w:jc w:val="left"/>
              <w:rPr>
                <w:lang w:val="uk-UA"/>
                <w:rPrChange w:id="8950" w:author="Rodion" w:date="2019-12-09T02:09:00Z">
                  <w:rPr>
                    <w:lang w:val="uk-UA"/>
                  </w:rPr>
                </w:rPrChange>
              </w:rPr>
            </w:pPr>
          </w:p>
        </w:tc>
        <w:tc>
          <w:tcPr>
            <w:tcW w:w="1419" w:type="dxa"/>
            <w:vMerge/>
            <w:tcPrChange w:id="8951" w:author="Rodion" w:date="2019-12-08T22:22:00Z">
              <w:tcPr>
                <w:tcW w:w="1419" w:type="dxa"/>
                <w:vMerge/>
              </w:tcPr>
            </w:tcPrChange>
          </w:tcPr>
          <w:p w14:paraId="118E0184" w14:textId="77777777" w:rsidR="006029A2" w:rsidRPr="00312974" w:rsidRDefault="006029A2" w:rsidP="006029A2">
            <w:pPr>
              <w:pStyle w:val="NoSpacing"/>
              <w:jc w:val="left"/>
              <w:rPr>
                <w:lang w:val="uk-UA"/>
                <w:rPrChange w:id="8952" w:author="Rodion" w:date="2019-12-09T02:09:00Z">
                  <w:rPr>
                    <w:lang w:val="uk-UA"/>
                  </w:rPr>
                </w:rPrChange>
              </w:rPr>
            </w:pPr>
          </w:p>
        </w:tc>
        <w:tc>
          <w:tcPr>
            <w:tcW w:w="1700" w:type="dxa"/>
            <w:vMerge/>
            <w:tcPrChange w:id="8953" w:author="Rodion" w:date="2019-12-08T22:22:00Z">
              <w:tcPr>
                <w:tcW w:w="1700" w:type="dxa"/>
                <w:vMerge/>
              </w:tcPr>
            </w:tcPrChange>
          </w:tcPr>
          <w:p w14:paraId="0FDCE638" w14:textId="77777777" w:rsidR="006029A2" w:rsidRPr="00312974" w:rsidRDefault="006029A2" w:rsidP="006029A2">
            <w:pPr>
              <w:pStyle w:val="NoSpacing"/>
              <w:jc w:val="left"/>
              <w:rPr>
                <w:lang w:val="uk-UA"/>
                <w:rPrChange w:id="8954" w:author="Rodion" w:date="2019-12-09T02:09:00Z">
                  <w:rPr>
                    <w:lang w:val="uk-UA"/>
                  </w:rPr>
                </w:rPrChange>
              </w:rPr>
            </w:pPr>
          </w:p>
        </w:tc>
      </w:tr>
      <w:tr w:rsidR="006029A2" w:rsidRPr="00312974" w14:paraId="4FE07315" w14:textId="77777777" w:rsidTr="00660E7A">
        <w:tblPrEx>
          <w:tblW w:w="10485" w:type="dxa"/>
          <w:tblLayout w:type="fixed"/>
          <w:tblPrExChange w:id="8955" w:author="Rodion" w:date="2019-12-08T22:22:00Z">
            <w:tblPrEx>
              <w:tblW w:w="10485" w:type="dxa"/>
              <w:tblLayout w:type="fixed"/>
            </w:tblPrEx>
          </w:tblPrExChange>
        </w:tblPrEx>
        <w:trPr>
          <w:trHeight w:val="429"/>
          <w:trPrChange w:id="8956" w:author="Rodion" w:date="2019-12-08T22:22:00Z">
            <w:trPr>
              <w:trHeight w:val="429"/>
            </w:trPr>
          </w:trPrChange>
        </w:trPr>
        <w:tc>
          <w:tcPr>
            <w:tcW w:w="704" w:type="dxa"/>
            <w:tcPrChange w:id="8957" w:author="Rodion" w:date="2019-12-08T22:22:00Z">
              <w:tcPr>
                <w:tcW w:w="704" w:type="dxa"/>
              </w:tcPr>
            </w:tcPrChange>
          </w:tcPr>
          <w:p w14:paraId="38B1CD20" w14:textId="77777777" w:rsidR="006029A2" w:rsidRPr="00312974" w:rsidRDefault="006029A2" w:rsidP="006029A2">
            <w:pPr>
              <w:pStyle w:val="NoSpacing"/>
              <w:jc w:val="left"/>
              <w:rPr>
                <w:lang w:val="uk-UA"/>
                <w:rPrChange w:id="8958" w:author="Rodion" w:date="2019-12-09T02:09:00Z">
                  <w:rPr>
                    <w:lang w:val="uk-UA"/>
                  </w:rPr>
                </w:rPrChange>
              </w:rPr>
            </w:pPr>
            <w:r w:rsidRPr="00312974">
              <w:rPr>
                <w:lang w:val="uk-UA"/>
                <w:rPrChange w:id="8959" w:author="Rodion" w:date="2019-12-09T02:09:00Z">
                  <w:rPr>
                    <w:lang w:val="uk-UA"/>
                  </w:rPr>
                </w:rPrChange>
              </w:rPr>
              <w:t>1</w:t>
            </w:r>
          </w:p>
        </w:tc>
        <w:tc>
          <w:tcPr>
            <w:tcW w:w="1701" w:type="dxa"/>
            <w:tcPrChange w:id="8960" w:author="Rodion" w:date="2019-12-08T22:22:00Z">
              <w:tcPr>
                <w:tcW w:w="1701" w:type="dxa"/>
              </w:tcPr>
            </w:tcPrChange>
          </w:tcPr>
          <w:p w14:paraId="18170B0F" w14:textId="77777777" w:rsidR="006029A2" w:rsidRPr="00312974" w:rsidRDefault="006029A2" w:rsidP="006029A2">
            <w:pPr>
              <w:pStyle w:val="NoSpacing"/>
              <w:jc w:val="left"/>
              <w:rPr>
                <w:lang w:val="uk-UA"/>
                <w:rPrChange w:id="8961" w:author="Rodion" w:date="2019-12-09T02:09:00Z">
                  <w:rPr>
                    <w:lang w:val="uk-UA"/>
                  </w:rPr>
                </w:rPrChange>
              </w:rPr>
            </w:pPr>
            <w:r w:rsidRPr="00312974">
              <w:rPr>
                <w:lang w:val="uk-UA"/>
                <w:rPrChange w:id="8962" w:author="Rodion" w:date="2019-12-09T02:09:00Z">
                  <w:rPr>
                    <w:lang w:val="uk-UA"/>
                  </w:rPr>
                </w:rPrChange>
              </w:rPr>
              <w:t>2</w:t>
            </w:r>
          </w:p>
        </w:tc>
        <w:tc>
          <w:tcPr>
            <w:tcW w:w="1417" w:type="dxa"/>
            <w:tcPrChange w:id="8963" w:author="Rodion" w:date="2019-12-08T22:22:00Z">
              <w:tcPr>
                <w:tcW w:w="1417" w:type="dxa"/>
              </w:tcPr>
            </w:tcPrChange>
          </w:tcPr>
          <w:p w14:paraId="47100E66" w14:textId="77777777" w:rsidR="006029A2" w:rsidRPr="00312974" w:rsidRDefault="006029A2" w:rsidP="006029A2">
            <w:pPr>
              <w:pStyle w:val="NoSpacing"/>
              <w:jc w:val="left"/>
              <w:rPr>
                <w:lang w:val="uk-UA"/>
                <w:rPrChange w:id="8964" w:author="Rodion" w:date="2019-12-09T02:09:00Z">
                  <w:rPr>
                    <w:lang w:val="uk-UA"/>
                  </w:rPr>
                </w:rPrChange>
              </w:rPr>
            </w:pPr>
            <w:r w:rsidRPr="00312974">
              <w:rPr>
                <w:lang w:val="uk-UA"/>
                <w:rPrChange w:id="8965" w:author="Rodion" w:date="2019-12-09T02:09:00Z">
                  <w:rPr>
                    <w:lang w:val="uk-UA"/>
                  </w:rPr>
                </w:rPrChange>
              </w:rPr>
              <w:t>3а</w:t>
            </w:r>
          </w:p>
        </w:tc>
        <w:tc>
          <w:tcPr>
            <w:tcW w:w="1276" w:type="dxa"/>
            <w:tcPrChange w:id="8966" w:author="Rodion" w:date="2019-12-08T22:22:00Z">
              <w:tcPr>
                <w:tcW w:w="1134" w:type="dxa"/>
              </w:tcPr>
            </w:tcPrChange>
          </w:tcPr>
          <w:p w14:paraId="4E0531A0" w14:textId="77777777" w:rsidR="006029A2" w:rsidRPr="00312974" w:rsidRDefault="006029A2" w:rsidP="006029A2">
            <w:pPr>
              <w:pStyle w:val="NoSpacing"/>
              <w:jc w:val="left"/>
              <w:rPr>
                <w:lang w:val="uk-UA"/>
                <w:rPrChange w:id="8967" w:author="Rodion" w:date="2019-12-09T02:09:00Z">
                  <w:rPr>
                    <w:lang w:val="uk-UA"/>
                  </w:rPr>
                </w:rPrChange>
              </w:rPr>
            </w:pPr>
            <w:r w:rsidRPr="00312974">
              <w:rPr>
                <w:lang w:val="uk-UA"/>
                <w:rPrChange w:id="8968" w:author="Rodion" w:date="2019-12-09T02:09:00Z">
                  <w:rPr>
                    <w:lang w:val="uk-UA"/>
                  </w:rPr>
                </w:rPrChange>
              </w:rPr>
              <w:t>3б</w:t>
            </w:r>
          </w:p>
        </w:tc>
        <w:tc>
          <w:tcPr>
            <w:tcW w:w="992" w:type="dxa"/>
            <w:tcPrChange w:id="8969" w:author="Rodion" w:date="2019-12-08T22:22:00Z">
              <w:tcPr>
                <w:tcW w:w="1134" w:type="dxa"/>
              </w:tcPr>
            </w:tcPrChange>
          </w:tcPr>
          <w:p w14:paraId="384DA769" w14:textId="77777777" w:rsidR="006029A2" w:rsidRPr="00312974" w:rsidRDefault="006029A2" w:rsidP="006029A2">
            <w:pPr>
              <w:pStyle w:val="NoSpacing"/>
              <w:jc w:val="left"/>
              <w:rPr>
                <w:lang w:val="uk-UA"/>
                <w:rPrChange w:id="8970" w:author="Rodion" w:date="2019-12-09T02:09:00Z">
                  <w:rPr>
                    <w:lang w:val="uk-UA"/>
                  </w:rPr>
                </w:rPrChange>
              </w:rPr>
            </w:pPr>
            <w:r w:rsidRPr="00312974">
              <w:rPr>
                <w:lang w:val="uk-UA"/>
                <w:rPrChange w:id="8971" w:author="Rodion" w:date="2019-12-09T02:09:00Z">
                  <w:rPr>
                    <w:lang w:val="uk-UA"/>
                  </w:rPr>
                </w:rPrChange>
              </w:rPr>
              <w:t>3в</w:t>
            </w:r>
          </w:p>
        </w:tc>
        <w:tc>
          <w:tcPr>
            <w:tcW w:w="1276" w:type="dxa"/>
            <w:tcPrChange w:id="8972" w:author="Rodion" w:date="2019-12-08T22:22:00Z">
              <w:tcPr>
                <w:tcW w:w="1276" w:type="dxa"/>
              </w:tcPr>
            </w:tcPrChange>
          </w:tcPr>
          <w:p w14:paraId="161C2A48" w14:textId="77777777" w:rsidR="006029A2" w:rsidRPr="00312974" w:rsidRDefault="006029A2" w:rsidP="006029A2">
            <w:pPr>
              <w:pStyle w:val="NoSpacing"/>
              <w:jc w:val="left"/>
              <w:rPr>
                <w:lang w:val="uk-UA"/>
                <w:rPrChange w:id="8973" w:author="Rodion" w:date="2019-12-09T02:09:00Z">
                  <w:rPr>
                    <w:lang w:val="uk-UA"/>
                  </w:rPr>
                </w:rPrChange>
              </w:rPr>
            </w:pPr>
            <w:r w:rsidRPr="00312974">
              <w:rPr>
                <w:lang w:val="uk-UA"/>
                <w:rPrChange w:id="8974" w:author="Rodion" w:date="2019-12-09T02:09:00Z">
                  <w:rPr>
                    <w:lang w:val="uk-UA"/>
                  </w:rPr>
                </w:rPrChange>
              </w:rPr>
              <w:t>4</w:t>
            </w:r>
          </w:p>
        </w:tc>
        <w:tc>
          <w:tcPr>
            <w:tcW w:w="1419" w:type="dxa"/>
            <w:tcPrChange w:id="8975" w:author="Rodion" w:date="2019-12-08T22:22:00Z">
              <w:tcPr>
                <w:tcW w:w="1419" w:type="dxa"/>
              </w:tcPr>
            </w:tcPrChange>
          </w:tcPr>
          <w:p w14:paraId="518EDC67" w14:textId="77777777" w:rsidR="006029A2" w:rsidRPr="00312974" w:rsidRDefault="006029A2" w:rsidP="006029A2">
            <w:pPr>
              <w:pStyle w:val="NoSpacing"/>
              <w:jc w:val="left"/>
              <w:rPr>
                <w:lang w:val="uk-UA"/>
                <w:rPrChange w:id="8976" w:author="Rodion" w:date="2019-12-09T02:09:00Z">
                  <w:rPr>
                    <w:lang w:val="uk-UA"/>
                  </w:rPr>
                </w:rPrChange>
              </w:rPr>
            </w:pPr>
            <w:r w:rsidRPr="00312974">
              <w:rPr>
                <w:lang w:val="uk-UA"/>
                <w:rPrChange w:id="8977" w:author="Rodion" w:date="2019-12-09T02:09:00Z">
                  <w:rPr>
                    <w:lang w:val="uk-UA"/>
                  </w:rPr>
                </w:rPrChange>
              </w:rPr>
              <w:t>5</w:t>
            </w:r>
          </w:p>
        </w:tc>
        <w:tc>
          <w:tcPr>
            <w:tcW w:w="1700" w:type="dxa"/>
            <w:tcPrChange w:id="8978" w:author="Rodion" w:date="2019-12-08T22:22:00Z">
              <w:tcPr>
                <w:tcW w:w="1700" w:type="dxa"/>
              </w:tcPr>
            </w:tcPrChange>
          </w:tcPr>
          <w:p w14:paraId="70AA49DC" w14:textId="77777777" w:rsidR="006029A2" w:rsidRPr="00312974" w:rsidRDefault="006029A2" w:rsidP="006029A2">
            <w:pPr>
              <w:pStyle w:val="NoSpacing"/>
              <w:jc w:val="left"/>
              <w:rPr>
                <w:lang w:val="uk-UA"/>
                <w:rPrChange w:id="8979" w:author="Rodion" w:date="2019-12-09T02:09:00Z">
                  <w:rPr>
                    <w:lang w:val="uk-UA"/>
                  </w:rPr>
                </w:rPrChange>
              </w:rPr>
            </w:pPr>
            <w:r w:rsidRPr="00312974">
              <w:rPr>
                <w:lang w:val="uk-UA"/>
                <w:rPrChange w:id="8980" w:author="Rodion" w:date="2019-12-09T02:09:00Z">
                  <w:rPr>
                    <w:lang w:val="uk-UA"/>
                  </w:rPr>
                </w:rPrChange>
              </w:rPr>
              <w:t>6</w:t>
            </w:r>
          </w:p>
        </w:tc>
      </w:tr>
      <w:tr w:rsidR="006029A2" w:rsidRPr="00312974" w14:paraId="24B64B65" w14:textId="77777777" w:rsidTr="00660E7A">
        <w:tblPrEx>
          <w:tblW w:w="10485" w:type="dxa"/>
          <w:tblLayout w:type="fixed"/>
          <w:tblPrExChange w:id="8981" w:author="Rodion" w:date="2019-12-08T22:22:00Z">
            <w:tblPrEx>
              <w:tblW w:w="10485" w:type="dxa"/>
              <w:tblLayout w:type="fixed"/>
            </w:tblPrEx>
          </w:tblPrExChange>
        </w:tblPrEx>
        <w:tc>
          <w:tcPr>
            <w:tcW w:w="704" w:type="dxa"/>
            <w:tcPrChange w:id="8982" w:author="Rodion" w:date="2019-12-08T22:22:00Z">
              <w:tcPr>
                <w:tcW w:w="704" w:type="dxa"/>
              </w:tcPr>
            </w:tcPrChange>
          </w:tcPr>
          <w:p w14:paraId="70ABD7B3" w14:textId="77777777" w:rsidR="006029A2" w:rsidRPr="00312974" w:rsidRDefault="006029A2" w:rsidP="006029A2">
            <w:pPr>
              <w:pStyle w:val="NoSpacing"/>
              <w:jc w:val="left"/>
              <w:rPr>
                <w:lang w:val="uk-UA"/>
                <w:rPrChange w:id="8983" w:author="Rodion" w:date="2019-12-09T02:09:00Z">
                  <w:rPr>
                    <w:lang w:val="uk-UA"/>
                  </w:rPr>
                </w:rPrChange>
              </w:rPr>
            </w:pPr>
            <w:r w:rsidRPr="00312974">
              <w:rPr>
                <w:lang w:val="uk-UA"/>
                <w:rPrChange w:id="8984" w:author="Rodion" w:date="2019-12-09T02:09:00Z">
                  <w:rPr>
                    <w:lang w:val="uk-UA"/>
                  </w:rPr>
                </w:rPrChange>
              </w:rPr>
              <w:t>1.</w:t>
            </w:r>
          </w:p>
        </w:tc>
        <w:tc>
          <w:tcPr>
            <w:tcW w:w="1701" w:type="dxa"/>
            <w:tcPrChange w:id="8985" w:author="Rodion" w:date="2019-12-08T22:22:00Z">
              <w:tcPr>
                <w:tcW w:w="1701" w:type="dxa"/>
              </w:tcPr>
            </w:tcPrChange>
          </w:tcPr>
          <w:p w14:paraId="0B7EDD86" w14:textId="1B925001" w:rsidR="006029A2" w:rsidRPr="00312974" w:rsidRDefault="006029A2" w:rsidP="006029A2">
            <w:pPr>
              <w:pStyle w:val="NoSpacing"/>
              <w:jc w:val="left"/>
              <w:rPr>
                <w:lang w:val="uk-UA"/>
                <w:rPrChange w:id="8986" w:author="Rodion" w:date="2019-12-09T02:09:00Z">
                  <w:rPr>
                    <w:lang w:val="uk-UA"/>
                  </w:rPr>
                </w:rPrChange>
              </w:rPr>
            </w:pPr>
            <w:r w:rsidRPr="00312974">
              <w:rPr>
                <w:lang w:val="uk-UA"/>
                <w:rPrChange w:id="8987" w:author="Rodion" w:date="2019-12-09T02:09:00Z">
                  <w:rPr>
                    <w:lang w:val="uk-UA"/>
                  </w:rPr>
                </w:rPrChange>
              </w:rPr>
              <w:t xml:space="preserve">Інтерфейс взаємодії з </w:t>
            </w:r>
            <w:proofErr w:type="spellStart"/>
            <w:r w:rsidRPr="00312974">
              <w:rPr>
                <w:lang w:val="uk-UA"/>
                <w:rPrChange w:id="8988" w:author="Rodion" w:date="2019-12-09T02:09:00Z">
                  <w:rPr>
                    <w:lang w:val="uk-UA"/>
                  </w:rPr>
                </w:rPrChange>
              </w:rPr>
              <w:t>користу</w:t>
            </w:r>
            <w:ins w:id="8989" w:author="Rodion" w:date="2019-12-08T22:21:00Z">
              <w:r w:rsidR="00660E7A" w:rsidRPr="00312974">
                <w:rPr>
                  <w:lang w:val="uk-UA"/>
                  <w:rPrChange w:id="8990" w:author="Rodion" w:date="2019-12-09T02:09:00Z">
                    <w:rPr>
                      <w:lang w:val="uk-UA"/>
                    </w:rPr>
                  </w:rPrChange>
                </w:rPr>
                <w:t>-</w:t>
              </w:r>
            </w:ins>
            <w:r w:rsidRPr="00312974">
              <w:rPr>
                <w:lang w:val="uk-UA"/>
                <w:rPrChange w:id="8991" w:author="Rodion" w:date="2019-12-09T02:09:00Z">
                  <w:rPr>
                    <w:lang w:val="uk-UA"/>
                  </w:rPr>
                </w:rPrChange>
              </w:rPr>
              <w:t>вачем</w:t>
            </w:r>
            <w:proofErr w:type="spellEnd"/>
          </w:p>
        </w:tc>
        <w:tc>
          <w:tcPr>
            <w:tcW w:w="1417" w:type="dxa"/>
            <w:tcPrChange w:id="8992" w:author="Rodion" w:date="2019-12-08T22:22:00Z">
              <w:tcPr>
                <w:tcW w:w="1417" w:type="dxa"/>
              </w:tcPr>
            </w:tcPrChange>
          </w:tcPr>
          <w:p w14:paraId="1D051BF3" w14:textId="0EB3AB48" w:rsidR="006029A2" w:rsidRPr="00312974" w:rsidRDefault="006029A2" w:rsidP="006029A2">
            <w:pPr>
              <w:pStyle w:val="NoSpacing"/>
              <w:jc w:val="left"/>
              <w:rPr>
                <w:lang w:val="uk-UA"/>
                <w:rPrChange w:id="8993" w:author="Rodion" w:date="2019-12-09T02:09:00Z">
                  <w:rPr>
                    <w:lang w:val="uk-UA"/>
                  </w:rPr>
                </w:rPrChange>
              </w:rPr>
            </w:pPr>
            <w:r w:rsidRPr="00312974">
              <w:rPr>
                <w:lang w:val="uk-UA"/>
                <w:rPrChange w:id="8994" w:author="Rodion" w:date="2019-12-09T02:09:00Z">
                  <w:rPr>
                    <w:lang w:val="uk-UA"/>
                  </w:rPr>
                </w:rPrChange>
              </w:rPr>
              <w:t>Веб-</w:t>
            </w:r>
            <w:proofErr w:type="spellStart"/>
            <w:r w:rsidRPr="00312974">
              <w:rPr>
                <w:lang w:val="uk-UA"/>
                <w:rPrChange w:id="8995" w:author="Rodion" w:date="2019-12-09T02:09:00Z">
                  <w:rPr>
                    <w:lang w:val="uk-UA"/>
                  </w:rPr>
                </w:rPrChange>
              </w:rPr>
              <w:t>засто</w:t>
            </w:r>
            <w:proofErr w:type="spellEnd"/>
            <w:ins w:id="8996" w:author="Rodion" w:date="2019-12-08T22:22:00Z">
              <w:r w:rsidR="00660E7A" w:rsidRPr="00312974">
                <w:rPr>
                  <w:lang w:val="uk-UA"/>
                  <w:rPrChange w:id="8997" w:author="Rodion" w:date="2019-12-09T02:09:00Z">
                    <w:rPr>
                      <w:lang w:val="uk-UA"/>
                    </w:rPr>
                  </w:rPrChange>
                </w:rPr>
                <w:t>-</w:t>
              </w:r>
            </w:ins>
            <w:proofErr w:type="spellStart"/>
            <w:r w:rsidRPr="00312974">
              <w:rPr>
                <w:lang w:val="uk-UA"/>
                <w:rPrChange w:id="8998" w:author="Rodion" w:date="2019-12-09T02:09:00Z">
                  <w:rPr>
                    <w:lang w:val="uk-UA"/>
                  </w:rPr>
                </w:rPrChange>
              </w:rPr>
              <w:t>сунок</w:t>
            </w:r>
            <w:proofErr w:type="spellEnd"/>
          </w:p>
        </w:tc>
        <w:tc>
          <w:tcPr>
            <w:tcW w:w="1276" w:type="dxa"/>
            <w:tcPrChange w:id="8999" w:author="Rodion" w:date="2019-12-08T22:22:00Z">
              <w:tcPr>
                <w:tcW w:w="1134" w:type="dxa"/>
              </w:tcPr>
            </w:tcPrChange>
          </w:tcPr>
          <w:p w14:paraId="680DEA94" w14:textId="5480AAEB" w:rsidR="006029A2" w:rsidRPr="00312974" w:rsidRDefault="006029A2" w:rsidP="006029A2">
            <w:pPr>
              <w:pStyle w:val="NoSpacing"/>
              <w:jc w:val="left"/>
              <w:rPr>
                <w:lang w:val="uk-UA"/>
                <w:rPrChange w:id="9000" w:author="Rodion" w:date="2019-12-09T02:09:00Z">
                  <w:rPr>
                    <w:lang w:val="uk-UA"/>
                  </w:rPr>
                </w:rPrChange>
              </w:rPr>
            </w:pPr>
            <w:r w:rsidRPr="00312974">
              <w:rPr>
                <w:lang w:val="uk-UA"/>
                <w:rPrChange w:id="9001" w:author="Rodion" w:date="2019-12-09T02:09:00Z">
                  <w:rPr>
                    <w:lang w:val="uk-UA"/>
                  </w:rPr>
                </w:rPrChange>
              </w:rPr>
              <w:t xml:space="preserve">Мобільний </w:t>
            </w:r>
            <w:proofErr w:type="spellStart"/>
            <w:r w:rsidRPr="00312974">
              <w:rPr>
                <w:lang w:val="uk-UA"/>
                <w:rPrChange w:id="9002" w:author="Rodion" w:date="2019-12-09T02:09:00Z">
                  <w:rPr>
                    <w:lang w:val="uk-UA"/>
                  </w:rPr>
                </w:rPrChange>
              </w:rPr>
              <w:t>засто</w:t>
            </w:r>
            <w:ins w:id="9003" w:author="Rodion" w:date="2019-12-08T22:22:00Z">
              <w:r w:rsidR="00660E7A" w:rsidRPr="00312974">
                <w:rPr>
                  <w:lang w:val="uk-UA"/>
                  <w:rPrChange w:id="9004" w:author="Rodion" w:date="2019-12-09T02:09:00Z">
                    <w:rPr>
                      <w:lang w:val="uk-UA"/>
                    </w:rPr>
                  </w:rPrChange>
                </w:rPr>
                <w:t>-</w:t>
              </w:r>
            </w:ins>
            <w:r w:rsidRPr="00312974">
              <w:rPr>
                <w:lang w:val="uk-UA"/>
                <w:rPrChange w:id="9005" w:author="Rodion" w:date="2019-12-09T02:09:00Z">
                  <w:rPr>
                    <w:lang w:val="uk-UA"/>
                  </w:rPr>
                </w:rPrChange>
              </w:rPr>
              <w:t>сунок</w:t>
            </w:r>
            <w:proofErr w:type="spellEnd"/>
          </w:p>
        </w:tc>
        <w:tc>
          <w:tcPr>
            <w:tcW w:w="992" w:type="dxa"/>
            <w:tcPrChange w:id="9006" w:author="Rodion" w:date="2019-12-08T22:22:00Z">
              <w:tcPr>
                <w:tcW w:w="1134" w:type="dxa"/>
              </w:tcPr>
            </w:tcPrChange>
          </w:tcPr>
          <w:p w14:paraId="78ED1D88" w14:textId="6729E198" w:rsidR="006029A2" w:rsidRPr="00312974" w:rsidRDefault="006029A2" w:rsidP="006029A2">
            <w:pPr>
              <w:pStyle w:val="NoSpacing"/>
              <w:jc w:val="left"/>
              <w:rPr>
                <w:lang w:val="uk-UA"/>
                <w:rPrChange w:id="9007" w:author="Rodion" w:date="2019-12-09T02:09:00Z">
                  <w:rPr>
                    <w:lang w:val="uk-UA"/>
                  </w:rPr>
                </w:rPrChange>
              </w:rPr>
            </w:pPr>
            <w:r w:rsidRPr="00312974">
              <w:rPr>
                <w:lang w:val="uk-UA"/>
                <w:rPrChange w:id="9008" w:author="Rodion" w:date="2019-12-09T02:09:00Z">
                  <w:rPr>
                    <w:lang w:val="uk-UA"/>
                  </w:rPr>
                </w:rPrChange>
              </w:rPr>
              <w:t xml:space="preserve">Мобільний </w:t>
            </w:r>
            <w:proofErr w:type="spellStart"/>
            <w:r w:rsidRPr="00312974">
              <w:rPr>
                <w:lang w:val="uk-UA"/>
                <w:rPrChange w:id="9009" w:author="Rodion" w:date="2019-12-09T02:09:00Z">
                  <w:rPr>
                    <w:lang w:val="uk-UA"/>
                  </w:rPr>
                </w:rPrChange>
              </w:rPr>
              <w:t>засто</w:t>
            </w:r>
            <w:ins w:id="9010" w:author="Rodion" w:date="2019-12-08T22:22:00Z">
              <w:r w:rsidR="00660E7A" w:rsidRPr="00312974">
                <w:rPr>
                  <w:lang w:val="uk-UA"/>
                  <w:rPrChange w:id="9011" w:author="Rodion" w:date="2019-12-09T02:09:00Z">
                    <w:rPr>
                      <w:lang w:val="uk-UA"/>
                    </w:rPr>
                  </w:rPrChange>
                </w:rPr>
                <w:t>-</w:t>
              </w:r>
            </w:ins>
            <w:r w:rsidRPr="00312974">
              <w:rPr>
                <w:lang w:val="uk-UA"/>
                <w:rPrChange w:id="9012" w:author="Rodion" w:date="2019-12-09T02:09:00Z">
                  <w:rPr>
                    <w:lang w:val="uk-UA"/>
                  </w:rPr>
                </w:rPrChange>
              </w:rPr>
              <w:t>сунок</w:t>
            </w:r>
            <w:proofErr w:type="spellEnd"/>
          </w:p>
        </w:tc>
        <w:tc>
          <w:tcPr>
            <w:tcW w:w="1276" w:type="dxa"/>
            <w:tcPrChange w:id="9013" w:author="Rodion" w:date="2019-12-08T22:22:00Z">
              <w:tcPr>
                <w:tcW w:w="1276" w:type="dxa"/>
              </w:tcPr>
            </w:tcPrChange>
          </w:tcPr>
          <w:p w14:paraId="3B92EE95" w14:textId="6BB8F912" w:rsidR="006029A2" w:rsidRPr="00312974" w:rsidRDefault="006029A2" w:rsidP="006029A2">
            <w:pPr>
              <w:pStyle w:val="NoSpacing"/>
              <w:jc w:val="left"/>
              <w:rPr>
                <w:lang w:val="uk-UA"/>
                <w:rPrChange w:id="9014" w:author="Rodion" w:date="2019-12-09T02:09:00Z">
                  <w:rPr>
                    <w:lang w:val="uk-UA"/>
                  </w:rPr>
                </w:rPrChange>
              </w:rPr>
            </w:pPr>
            <w:proofErr w:type="spellStart"/>
            <w:r w:rsidRPr="00312974">
              <w:rPr>
                <w:lang w:val="uk-UA"/>
                <w:rPrChange w:id="9015" w:author="Rodion" w:date="2019-12-09T02:09:00Z">
                  <w:rPr>
                    <w:lang w:val="uk-UA"/>
                  </w:rPr>
                </w:rPrChange>
              </w:rPr>
              <w:t>Відсут</w:t>
            </w:r>
            <w:proofErr w:type="spellEnd"/>
            <w:ins w:id="9016" w:author="Rodion" w:date="2019-12-08T22:22:00Z">
              <w:r w:rsidR="00660E7A" w:rsidRPr="00312974">
                <w:rPr>
                  <w:lang w:val="uk-UA"/>
                  <w:rPrChange w:id="9017" w:author="Rodion" w:date="2019-12-09T02:09:00Z">
                    <w:rPr>
                      <w:lang w:val="uk-UA"/>
                    </w:rPr>
                  </w:rPrChange>
                </w:rPr>
                <w:t>-</w:t>
              </w:r>
            </w:ins>
            <w:r w:rsidRPr="00312974">
              <w:rPr>
                <w:lang w:val="uk-UA"/>
                <w:rPrChange w:id="9018" w:author="Rodion" w:date="2019-12-09T02:09:00Z">
                  <w:rPr>
                    <w:lang w:val="uk-UA"/>
                  </w:rPr>
                </w:rPrChange>
              </w:rPr>
              <w:t>ня</w:t>
            </w:r>
          </w:p>
        </w:tc>
        <w:tc>
          <w:tcPr>
            <w:tcW w:w="1419" w:type="dxa"/>
            <w:tcPrChange w:id="9019" w:author="Rodion" w:date="2019-12-08T22:22:00Z">
              <w:tcPr>
                <w:tcW w:w="1419" w:type="dxa"/>
              </w:tcPr>
            </w:tcPrChange>
          </w:tcPr>
          <w:p w14:paraId="0ED78D7E" w14:textId="32380713" w:rsidR="006029A2" w:rsidRPr="00312974" w:rsidRDefault="006029A2" w:rsidP="006029A2">
            <w:pPr>
              <w:pStyle w:val="NoSpacing"/>
              <w:jc w:val="left"/>
              <w:rPr>
                <w:lang w:val="uk-UA"/>
                <w:rPrChange w:id="9020" w:author="Rodion" w:date="2019-12-09T02:09:00Z">
                  <w:rPr>
                    <w:lang w:val="uk-UA"/>
                  </w:rPr>
                </w:rPrChange>
              </w:rPr>
            </w:pPr>
            <w:r w:rsidRPr="00312974">
              <w:rPr>
                <w:lang w:val="uk-UA"/>
                <w:rPrChange w:id="9021" w:author="Rodion" w:date="2019-12-09T02:09:00Z">
                  <w:rPr>
                    <w:lang w:val="uk-UA"/>
                  </w:rPr>
                </w:rPrChange>
              </w:rPr>
              <w:t xml:space="preserve">Всі варіанти не можуть </w:t>
            </w:r>
            <w:proofErr w:type="spellStart"/>
            <w:r w:rsidRPr="00312974">
              <w:rPr>
                <w:lang w:val="uk-UA"/>
                <w:rPrChange w:id="9022" w:author="Rodion" w:date="2019-12-09T02:09:00Z">
                  <w:rPr>
                    <w:lang w:val="uk-UA"/>
                  </w:rPr>
                </w:rPrChange>
              </w:rPr>
              <w:t>коректно</w:t>
            </w:r>
            <w:proofErr w:type="spellEnd"/>
            <w:r w:rsidRPr="00312974">
              <w:rPr>
                <w:lang w:val="uk-UA"/>
                <w:rPrChange w:id="9023" w:author="Rodion" w:date="2019-12-09T02:09:00Z">
                  <w:rPr>
                    <w:lang w:val="uk-UA"/>
                  </w:rPr>
                </w:rPrChange>
              </w:rPr>
              <w:t xml:space="preserve"> працю</w:t>
            </w:r>
            <w:ins w:id="9024" w:author="Rodion" w:date="2019-12-08T22:22:00Z">
              <w:r w:rsidR="00660E7A" w:rsidRPr="00312974">
                <w:rPr>
                  <w:lang w:val="uk-UA"/>
                  <w:rPrChange w:id="9025" w:author="Rodion" w:date="2019-12-09T02:09:00Z">
                    <w:rPr>
                      <w:lang w:val="uk-UA"/>
                    </w:rPr>
                  </w:rPrChange>
                </w:rPr>
                <w:t>-</w:t>
              </w:r>
            </w:ins>
            <w:r w:rsidRPr="00312974">
              <w:rPr>
                <w:lang w:val="uk-UA"/>
                <w:rPrChange w:id="9026" w:author="Rodion" w:date="2019-12-09T02:09:00Z">
                  <w:rPr>
                    <w:lang w:val="uk-UA"/>
                  </w:rPr>
                </w:rPrChange>
              </w:rPr>
              <w:t>вати без доступу до Інтернету</w:t>
            </w:r>
          </w:p>
        </w:tc>
        <w:tc>
          <w:tcPr>
            <w:tcW w:w="1700" w:type="dxa"/>
            <w:tcPrChange w:id="9027" w:author="Rodion" w:date="2019-12-08T22:22:00Z">
              <w:tcPr>
                <w:tcW w:w="1700" w:type="dxa"/>
              </w:tcPr>
            </w:tcPrChange>
          </w:tcPr>
          <w:p w14:paraId="7E5BD98F" w14:textId="77777777" w:rsidR="006029A2" w:rsidRPr="00312974" w:rsidRDefault="006029A2" w:rsidP="006029A2">
            <w:pPr>
              <w:pStyle w:val="NoSpacing"/>
              <w:jc w:val="left"/>
              <w:rPr>
                <w:lang w:val="uk-UA"/>
                <w:rPrChange w:id="9028" w:author="Rodion" w:date="2019-12-09T02:09:00Z">
                  <w:rPr>
                    <w:lang w:val="uk-UA"/>
                  </w:rPr>
                </w:rPrChange>
              </w:rPr>
            </w:pPr>
            <w:r w:rsidRPr="00312974">
              <w:rPr>
                <w:lang w:val="uk-UA"/>
                <w:rPrChange w:id="9029" w:author="Rodion" w:date="2019-12-09T02:09:00Z">
                  <w:rPr>
                    <w:lang w:val="uk-UA"/>
                  </w:rPr>
                </w:rPrChange>
              </w:rPr>
              <w:t>До веб-застосунку можна отримати доступ з</w:t>
            </w:r>
            <w:del w:id="9030" w:author="Rodion" w:date="2019-12-08T22:22:00Z">
              <w:r w:rsidRPr="00312974" w:rsidDel="00660E7A">
                <w:rPr>
                  <w:lang w:val="uk-UA"/>
                  <w:rPrChange w:id="9031" w:author="Rodion" w:date="2019-12-09T02:09:00Z">
                    <w:rPr>
                      <w:lang w:val="uk-UA"/>
                    </w:rPr>
                  </w:rPrChange>
                </w:rPr>
                <w:delText>а</w:delText>
              </w:r>
            </w:del>
            <w:r w:rsidRPr="00312974">
              <w:rPr>
                <w:lang w:val="uk-UA"/>
                <w:rPrChange w:id="9032" w:author="Rodion" w:date="2019-12-09T02:09:00Z">
                  <w:rPr>
                    <w:lang w:val="uk-UA"/>
                  </w:rPr>
                </w:rPrChange>
              </w:rPr>
              <w:t xml:space="preserve"> більшого числа різних пристроїв (не тільки з мобільних платформ)</w:t>
            </w:r>
          </w:p>
        </w:tc>
      </w:tr>
      <w:tr w:rsidR="006029A2" w:rsidRPr="00312974" w14:paraId="7DCE5832" w14:textId="77777777" w:rsidTr="00660E7A">
        <w:tblPrEx>
          <w:tblW w:w="10485" w:type="dxa"/>
          <w:tblLayout w:type="fixed"/>
          <w:tblPrExChange w:id="9033" w:author="Rodion" w:date="2019-12-08T22:22:00Z">
            <w:tblPrEx>
              <w:tblW w:w="10485" w:type="dxa"/>
              <w:tblLayout w:type="fixed"/>
            </w:tblPrEx>
          </w:tblPrExChange>
        </w:tblPrEx>
        <w:tc>
          <w:tcPr>
            <w:tcW w:w="704" w:type="dxa"/>
            <w:tcPrChange w:id="9034" w:author="Rodion" w:date="2019-12-08T22:22:00Z">
              <w:tcPr>
                <w:tcW w:w="704" w:type="dxa"/>
              </w:tcPr>
            </w:tcPrChange>
          </w:tcPr>
          <w:p w14:paraId="007732B1" w14:textId="77777777" w:rsidR="006029A2" w:rsidRPr="00312974" w:rsidRDefault="006029A2" w:rsidP="006029A2">
            <w:pPr>
              <w:pStyle w:val="NoSpacing"/>
              <w:jc w:val="left"/>
              <w:rPr>
                <w:lang w:val="uk-UA"/>
                <w:rPrChange w:id="9035" w:author="Rodion" w:date="2019-12-09T02:09:00Z">
                  <w:rPr>
                    <w:lang w:val="uk-UA"/>
                  </w:rPr>
                </w:rPrChange>
              </w:rPr>
            </w:pPr>
            <w:r w:rsidRPr="00312974">
              <w:rPr>
                <w:lang w:val="uk-UA"/>
                <w:rPrChange w:id="9036" w:author="Rodion" w:date="2019-12-09T02:09:00Z">
                  <w:rPr>
                    <w:lang w:val="uk-UA"/>
                  </w:rPr>
                </w:rPrChange>
              </w:rPr>
              <w:t>2.</w:t>
            </w:r>
          </w:p>
        </w:tc>
        <w:tc>
          <w:tcPr>
            <w:tcW w:w="1701" w:type="dxa"/>
            <w:tcPrChange w:id="9037" w:author="Rodion" w:date="2019-12-08T22:22:00Z">
              <w:tcPr>
                <w:tcW w:w="1701" w:type="dxa"/>
              </w:tcPr>
            </w:tcPrChange>
          </w:tcPr>
          <w:p w14:paraId="77E07156" w14:textId="77777777" w:rsidR="006029A2" w:rsidRPr="00312974" w:rsidRDefault="006029A2" w:rsidP="006029A2">
            <w:pPr>
              <w:pStyle w:val="NoSpacing"/>
              <w:jc w:val="left"/>
              <w:rPr>
                <w:lang w:val="uk-UA"/>
                <w:rPrChange w:id="9038" w:author="Rodion" w:date="2019-12-09T02:09:00Z">
                  <w:rPr>
                    <w:lang w:val="uk-UA"/>
                  </w:rPr>
                </w:rPrChange>
              </w:rPr>
            </w:pPr>
            <w:r w:rsidRPr="00312974">
              <w:rPr>
                <w:lang w:val="uk-UA"/>
                <w:rPrChange w:id="9039" w:author="Rodion" w:date="2019-12-09T02:09:00Z">
                  <w:rPr>
                    <w:lang w:val="uk-UA"/>
                  </w:rPr>
                </w:rPrChange>
              </w:rPr>
              <w:t>Кінцева вартість продукту</w:t>
            </w:r>
          </w:p>
        </w:tc>
        <w:tc>
          <w:tcPr>
            <w:tcW w:w="1417" w:type="dxa"/>
            <w:tcPrChange w:id="9040" w:author="Rodion" w:date="2019-12-08T22:22:00Z">
              <w:tcPr>
                <w:tcW w:w="1417" w:type="dxa"/>
              </w:tcPr>
            </w:tcPrChange>
          </w:tcPr>
          <w:p w14:paraId="7868E38E" w14:textId="2A742E28" w:rsidR="006029A2" w:rsidRPr="00312974" w:rsidRDefault="006029A2" w:rsidP="006029A2">
            <w:pPr>
              <w:pStyle w:val="NoSpacing"/>
              <w:jc w:val="left"/>
              <w:rPr>
                <w:lang w:val="uk-UA"/>
                <w:rPrChange w:id="9041" w:author="Rodion" w:date="2019-12-09T02:09:00Z">
                  <w:rPr>
                    <w:lang w:val="uk-UA"/>
                  </w:rPr>
                </w:rPrChange>
              </w:rPr>
            </w:pPr>
            <w:proofErr w:type="spellStart"/>
            <w:r w:rsidRPr="00312974">
              <w:rPr>
                <w:lang w:val="uk-UA"/>
                <w:rPrChange w:id="9042" w:author="Rodion" w:date="2019-12-09T02:09:00Z">
                  <w:rPr>
                    <w:lang w:val="uk-UA"/>
                  </w:rPr>
                </w:rPrChange>
              </w:rPr>
              <w:t>Орієнтов</w:t>
            </w:r>
            <w:proofErr w:type="spellEnd"/>
            <w:ins w:id="9043" w:author="Rodion" w:date="2019-12-08T22:23:00Z">
              <w:r w:rsidR="00660E7A" w:rsidRPr="00312974">
                <w:rPr>
                  <w:lang w:val="uk-UA"/>
                  <w:rPrChange w:id="9044" w:author="Rodion" w:date="2019-12-09T02:09:00Z">
                    <w:rPr>
                      <w:lang w:val="uk-UA"/>
                    </w:rPr>
                  </w:rPrChange>
                </w:rPr>
                <w:t>-</w:t>
              </w:r>
            </w:ins>
            <w:r w:rsidRPr="00312974">
              <w:rPr>
                <w:lang w:val="uk-UA"/>
                <w:rPrChange w:id="9045" w:author="Rodion" w:date="2019-12-09T02:09:00Z">
                  <w:rPr>
                    <w:lang w:val="uk-UA"/>
                  </w:rPr>
                </w:rPrChange>
              </w:rPr>
              <w:t>но 30$</w:t>
            </w:r>
          </w:p>
          <w:p w14:paraId="6AEEB8F1" w14:textId="77777777" w:rsidR="006029A2" w:rsidRPr="00312974" w:rsidRDefault="006029A2" w:rsidP="006029A2">
            <w:pPr>
              <w:pStyle w:val="NoSpacing"/>
              <w:jc w:val="left"/>
              <w:rPr>
                <w:lang w:val="uk-UA"/>
                <w:rPrChange w:id="9046" w:author="Rodion" w:date="2019-12-09T02:09:00Z">
                  <w:rPr>
                    <w:lang w:val="uk-UA"/>
                  </w:rPr>
                </w:rPrChange>
              </w:rPr>
            </w:pPr>
          </w:p>
        </w:tc>
        <w:tc>
          <w:tcPr>
            <w:tcW w:w="1276" w:type="dxa"/>
            <w:tcPrChange w:id="9047" w:author="Rodion" w:date="2019-12-08T22:22:00Z">
              <w:tcPr>
                <w:tcW w:w="1134" w:type="dxa"/>
              </w:tcPr>
            </w:tcPrChange>
          </w:tcPr>
          <w:p w14:paraId="6339E737" w14:textId="77777777" w:rsidR="006029A2" w:rsidRPr="00312974" w:rsidRDefault="006029A2" w:rsidP="006029A2">
            <w:pPr>
              <w:pStyle w:val="NoSpacing"/>
              <w:jc w:val="left"/>
              <w:rPr>
                <w:lang w:val="uk-UA"/>
                <w:rPrChange w:id="9048" w:author="Rodion" w:date="2019-12-09T02:09:00Z">
                  <w:rPr>
                    <w:lang w:val="uk-UA"/>
                  </w:rPr>
                </w:rPrChange>
              </w:rPr>
            </w:pPr>
            <w:r w:rsidRPr="00312974">
              <w:rPr>
                <w:lang w:val="uk-UA"/>
                <w:rPrChange w:id="9049" w:author="Rodion" w:date="2019-12-09T02:09:00Z">
                  <w:rPr>
                    <w:lang w:val="uk-UA"/>
                  </w:rPr>
                </w:rPrChange>
              </w:rPr>
              <w:t>149$</w:t>
            </w:r>
          </w:p>
        </w:tc>
        <w:tc>
          <w:tcPr>
            <w:tcW w:w="992" w:type="dxa"/>
            <w:tcPrChange w:id="9050" w:author="Rodion" w:date="2019-12-08T22:22:00Z">
              <w:tcPr>
                <w:tcW w:w="1134" w:type="dxa"/>
              </w:tcPr>
            </w:tcPrChange>
          </w:tcPr>
          <w:p w14:paraId="3F6817F3" w14:textId="77777777" w:rsidR="006029A2" w:rsidRPr="00312974" w:rsidRDefault="006029A2" w:rsidP="006029A2">
            <w:pPr>
              <w:pStyle w:val="NoSpacing"/>
              <w:jc w:val="left"/>
              <w:rPr>
                <w:lang w:val="uk-UA"/>
                <w:rPrChange w:id="9051" w:author="Rodion" w:date="2019-12-09T02:09:00Z">
                  <w:rPr>
                    <w:lang w:val="uk-UA"/>
                  </w:rPr>
                </w:rPrChange>
              </w:rPr>
            </w:pPr>
            <w:r w:rsidRPr="00312974">
              <w:rPr>
                <w:lang w:val="uk-UA"/>
                <w:rPrChange w:id="9052" w:author="Rodion" w:date="2019-12-09T02:09:00Z">
                  <w:rPr>
                    <w:lang w:val="uk-UA"/>
                  </w:rPr>
                </w:rPrChange>
              </w:rPr>
              <w:t>59$</w:t>
            </w:r>
          </w:p>
        </w:tc>
        <w:tc>
          <w:tcPr>
            <w:tcW w:w="1276" w:type="dxa"/>
            <w:tcPrChange w:id="9053" w:author="Rodion" w:date="2019-12-08T22:22:00Z">
              <w:tcPr>
                <w:tcW w:w="1276" w:type="dxa"/>
              </w:tcPr>
            </w:tcPrChange>
          </w:tcPr>
          <w:p w14:paraId="176B9F7E" w14:textId="0E9D2791" w:rsidR="006029A2" w:rsidRPr="00312974" w:rsidRDefault="006029A2" w:rsidP="006029A2">
            <w:pPr>
              <w:pStyle w:val="NoSpacing"/>
              <w:jc w:val="left"/>
              <w:rPr>
                <w:lang w:val="uk-UA"/>
                <w:rPrChange w:id="9054" w:author="Rodion" w:date="2019-12-09T02:09:00Z">
                  <w:rPr>
                    <w:lang w:val="uk-UA"/>
                  </w:rPr>
                </w:rPrChange>
              </w:rPr>
            </w:pPr>
            <w:r w:rsidRPr="00312974">
              <w:rPr>
                <w:lang w:val="uk-UA"/>
                <w:rPrChange w:id="9055" w:author="Rodion" w:date="2019-12-09T02:09:00Z">
                  <w:rPr>
                    <w:lang w:val="uk-UA"/>
                  </w:rPr>
                </w:rPrChange>
              </w:rPr>
              <w:t>Вико</w:t>
            </w:r>
            <w:ins w:id="9056" w:author="Rodion" w:date="2019-12-08T22:23:00Z">
              <w:r w:rsidR="00660E7A" w:rsidRPr="00312974">
                <w:rPr>
                  <w:lang w:val="uk-UA"/>
                  <w:rPrChange w:id="9057" w:author="Rodion" w:date="2019-12-09T02:09:00Z">
                    <w:rPr>
                      <w:lang w:val="uk-UA"/>
                    </w:rPr>
                  </w:rPrChange>
                </w:rPr>
                <w:t>-</w:t>
              </w:r>
            </w:ins>
            <w:proofErr w:type="spellStart"/>
            <w:r w:rsidRPr="00312974">
              <w:rPr>
                <w:lang w:val="uk-UA"/>
                <w:rPrChange w:id="9058" w:author="Rodion" w:date="2019-12-09T02:09:00Z">
                  <w:rPr>
                    <w:lang w:val="uk-UA"/>
                  </w:rPr>
                </w:rPrChange>
              </w:rPr>
              <w:t>ристо</w:t>
            </w:r>
            <w:proofErr w:type="spellEnd"/>
            <w:ins w:id="9059" w:author="Rodion" w:date="2019-12-08T22:23:00Z">
              <w:r w:rsidR="00660E7A" w:rsidRPr="00312974">
                <w:rPr>
                  <w:lang w:val="uk-UA"/>
                  <w:rPrChange w:id="9060" w:author="Rodion" w:date="2019-12-09T02:09:00Z">
                    <w:rPr>
                      <w:lang w:val="uk-UA"/>
                    </w:rPr>
                  </w:rPrChange>
                </w:rPr>
                <w:t>-</w:t>
              </w:r>
            </w:ins>
            <w:proofErr w:type="spellStart"/>
            <w:r w:rsidRPr="00312974">
              <w:rPr>
                <w:lang w:val="uk-UA"/>
                <w:rPrChange w:id="9061" w:author="Rodion" w:date="2019-12-09T02:09:00Z">
                  <w:rPr>
                    <w:lang w:val="uk-UA"/>
                  </w:rPr>
                </w:rPrChange>
              </w:rPr>
              <w:t>вуються</w:t>
            </w:r>
            <w:proofErr w:type="spellEnd"/>
            <w:r w:rsidRPr="00312974">
              <w:rPr>
                <w:lang w:val="uk-UA"/>
                <w:rPrChange w:id="9062" w:author="Rodion" w:date="2019-12-09T02:09:00Z">
                  <w:rPr>
                    <w:lang w:val="uk-UA"/>
                  </w:rPr>
                </w:rPrChange>
              </w:rPr>
              <w:t xml:space="preserve"> дешевші </w:t>
            </w:r>
            <w:proofErr w:type="spellStart"/>
            <w:r w:rsidRPr="00312974">
              <w:rPr>
                <w:lang w:val="uk-UA"/>
                <w:rPrChange w:id="9063" w:author="Rodion" w:date="2019-12-09T02:09:00Z">
                  <w:rPr>
                    <w:lang w:val="uk-UA"/>
                  </w:rPr>
                </w:rPrChange>
              </w:rPr>
              <w:t>компо</w:t>
            </w:r>
            <w:ins w:id="9064" w:author="Rodion" w:date="2019-12-08T22:23:00Z">
              <w:r w:rsidR="00660E7A" w:rsidRPr="00312974">
                <w:rPr>
                  <w:lang w:val="uk-UA"/>
                  <w:rPrChange w:id="9065" w:author="Rodion" w:date="2019-12-09T02:09:00Z">
                    <w:rPr>
                      <w:lang w:val="uk-UA"/>
                    </w:rPr>
                  </w:rPrChange>
                </w:rPr>
                <w:t>-</w:t>
              </w:r>
            </w:ins>
            <w:r w:rsidRPr="00312974">
              <w:rPr>
                <w:lang w:val="uk-UA"/>
                <w:rPrChange w:id="9066" w:author="Rodion" w:date="2019-12-09T02:09:00Z">
                  <w:rPr>
                    <w:lang w:val="uk-UA"/>
                  </w:rPr>
                </w:rPrChange>
              </w:rPr>
              <w:t>ненти</w:t>
            </w:r>
            <w:proofErr w:type="spellEnd"/>
            <w:r w:rsidRPr="00312974">
              <w:rPr>
                <w:lang w:val="uk-UA"/>
                <w:rPrChange w:id="9067" w:author="Rodion" w:date="2019-12-09T02:09:00Z">
                  <w:rPr>
                    <w:lang w:val="uk-UA"/>
                  </w:rPr>
                </w:rPrChange>
              </w:rPr>
              <w:t xml:space="preserve"> </w:t>
            </w:r>
          </w:p>
        </w:tc>
        <w:tc>
          <w:tcPr>
            <w:tcW w:w="1419" w:type="dxa"/>
            <w:tcPrChange w:id="9068" w:author="Rodion" w:date="2019-12-08T22:22:00Z">
              <w:tcPr>
                <w:tcW w:w="1419" w:type="dxa"/>
              </w:tcPr>
            </w:tcPrChange>
          </w:tcPr>
          <w:p w14:paraId="16D272ED" w14:textId="77777777" w:rsidR="006029A2" w:rsidRPr="00312974" w:rsidRDefault="006029A2" w:rsidP="006029A2">
            <w:pPr>
              <w:pStyle w:val="NoSpacing"/>
              <w:jc w:val="left"/>
              <w:rPr>
                <w:lang w:val="uk-UA"/>
                <w:rPrChange w:id="9069" w:author="Rodion" w:date="2019-12-09T02:09:00Z">
                  <w:rPr>
                    <w:lang w:val="uk-UA"/>
                  </w:rPr>
                </w:rPrChange>
              </w:rPr>
            </w:pPr>
            <w:r w:rsidRPr="00312974">
              <w:rPr>
                <w:lang w:val="uk-UA"/>
                <w:rPrChange w:id="9070" w:author="Rodion" w:date="2019-12-09T02:09:00Z">
                  <w:rPr>
                    <w:lang w:val="uk-UA"/>
                  </w:rPr>
                </w:rPrChange>
              </w:rPr>
              <w:t>Відсутня</w:t>
            </w:r>
          </w:p>
        </w:tc>
        <w:tc>
          <w:tcPr>
            <w:tcW w:w="1700" w:type="dxa"/>
            <w:tcPrChange w:id="9071" w:author="Rodion" w:date="2019-12-08T22:22:00Z">
              <w:tcPr>
                <w:tcW w:w="1700" w:type="dxa"/>
              </w:tcPr>
            </w:tcPrChange>
          </w:tcPr>
          <w:p w14:paraId="228FB2E2" w14:textId="3E03A67D" w:rsidR="006029A2" w:rsidRPr="00312974" w:rsidRDefault="006029A2" w:rsidP="006029A2">
            <w:pPr>
              <w:pStyle w:val="NoSpacing"/>
              <w:jc w:val="left"/>
              <w:rPr>
                <w:lang w:val="uk-UA"/>
                <w:rPrChange w:id="9072" w:author="Rodion" w:date="2019-12-09T02:09:00Z">
                  <w:rPr>
                    <w:lang w:val="uk-UA"/>
                  </w:rPr>
                </w:rPrChange>
              </w:rPr>
            </w:pPr>
            <w:r w:rsidRPr="00312974">
              <w:rPr>
                <w:lang w:val="uk-UA"/>
                <w:rPrChange w:id="9073" w:author="Rodion" w:date="2019-12-09T02:09:00Z">
                  <w:rPr>
                    <w:lang w:val="uk-UA"/>
                  </w:rPr>
                </w:rPrChange>
              </w:rPr>
              <w:t>Доступн</w:t>
            </w:r>
            <w:r w:rsidR="00C91726" w:rsidRPr="00312974">
              <w:rPr>
                <w:lang w:val="uk-UA"/>
                <w:rPrChange w:id="9074" w:author="Rodion" w:date="2019-12-09T02:09:00Z">
                  <w:rPr>
                    <w:lang w:val="uk-UA"/>
                  </w:rPr>
                </w:rPrChange>
              </w:rPr>
              <w:t xml:space="preserve">і для </w:t>
            </w:r>
            <w:r w:rsidRPr="00312974">
              <w:rPr>
                <w:lang w:val="uk-UA"/>
                <w:rPrChange w:id="9075" w:author="Rodion" w:date="2019-12-09T02:09:00Z">
                  <w:rPr>
                    <w:lang w:val="uk-UA"/>
                  </w:rPr>
                </w:rPrChange>
              </w:rPr>
              <w:t xml:space="preserve">більшої кількості </w:t>
            </w:r>
            <w:proofErr w:type="spellStart"/>
            <w:r w:rsidRPr="00312974">
              <w:rPr>
                <w:lang w:val="uk-UA"/>
                <w:rPrChange w:id="9076" w:author="Rodion" w:date="2019-12-09T02:09:00Z">
                  <w:rPr>
                    <w:lang w:val="uk-UA"/>
                  </w:rPr>
                </w:rPrChange>
              </w:rPr>
              <w:t>користу</w:t>
            </w:r>
            <w:ins w:id="9077" w:author="Rodion" w:date="2019-12-08T22:23:00Z">
              <w:r w:rsidR="00660E7A" w:rsidRPr="00312974">
                <w:rPr>
                  <w:lang w:val="uk-UA"/>
                  <w:rPrChange w:id="9078" w:author="Rodion" w:date="2019-12-09T02:09:00Z">
                    <w:rPr>
                      <w:lang w:val="uk-UA"/>
                    </w:rPr>
                  </w:rPrChange>
                </w:rPr>
                <w:t>-</w:t>
              </w:r>
            </w:ins>
            <w:r w:rsidRPr="00312974">
              <w:rPr>
                <w:lang w:val="uk-UA"/>
                <w:rPrChange w:id="9079" w:author="Rodion" w:date="2019-12-09T02:09:00Z">
                  <w:rPr>
                    <w:lang w:val="uk-UA"/>
                  </w:rPr>
                </w:rPrChange>
              </w:rPr>
              <w:t>вачів</w:t>
            </w:r>
            <w:proofErr w:type="spellEnd"/>
          </w:p>
        </w:tc>
      </w:tr>
    </w:tbl>
    <w:p w14:paraId="701A7D08" w14:textId="77777777" w:rsidR="006029A2" w:rsidRPr="00312974" w:rsidRDefault="006029A2" w:rsidP="006029A2">
      <w:pPr>
        <w:rPr>
          <w:rPrChange w:id="9080" w:author="Rodion" w:date="2019-12-09T02:09:00Z">
            <w:rPr/>
          </w:rPrChange>
        </w:rPr>
      </w:pPr>
    </w:p>
    <w:p w14:paraId="433B9A4F" w14:textId="77777777" w:rsidR="006029A2" w:rsidRPr="00312974" w:rsidRDefault="006029A2" w:rsidP="006029A2">
      <w:pPr>
        <w:spacing w:after="160" w:line="259" w:lineRule="auto"/>
        <w:ind w:firstLine="0"/>
        <w:jc w:val="left"/>
        <w:rPr>
          <w:rPrChange w:id="9081" w:author="Rodion" w:date="2019-12-09T02:09:00Z">
            <w:rPr/>
          </w:rPrChange>
        </w:rPr>
      </w:pPr>
      <w:r w:rsidRPr="00312974">
        <w:rPr>
          <w:rPrChange w:id="9082" w:author="Rodion" w:date="2019-12-09T02:09:00Z">
            <w:rPr/>
          </w:rPrChange>
        </w:rPr>
        <w:br w:type="page"/>
      </w:r>
    </w:p>
    <w:p w14:paraId="609BB305" w14:textId="59594117" w:rsidR="006029A2" w:rsidRPr="00312974" w:rsidRDefault="006029A2" w:rsidP="006029A2">
      <w:pPr>
        <w:rPr>
          <w:rPrChange w:id="9083" w:author="Rodion" w:date="2019-12-09T02:09:00Z">
            <w:rPr/>
          </w:rPrChange>
        </w:rPr>
      </w:pPr>
      <w:r w:rsidRPr="00312974">
        <w:rPr>
          <w:rPrChange w:id="9084" w:author="Rodion" w:date="2019-12-09T02:09:00Z">
            <w:rPr/>
          </w:rPrChange>
        </w:rPr>
        <w:lastRenderedPageBreak/>
        <w:t xml:space="preserve">Продовження </w:t>
      </w:r>
      <w:del w:id="9085" w:author="Rodion Kharabet" w:date="2019-12-06T03:54:00Z">
        <w:r w:rsidRPr="00312974" w:rsidDel="003969F0">
          <w:rPr>
            <w:rPrChange w:id="9086" w:author="Rodion" w:date="2019-12-09T02:09:00Z">
              <w:rPr/>
            </w:rPrChange>
          </w:rPr>
          <w:delText>таблиці 5.</w:delText>
        </w:r>
      </w:del>
      <w:ins w:id="9087" w:author="Rodion Kharabet" w:date="2019-12-06T03:54:00Z">
        <w:r w:rsidR="003969F0" w:rsidRPr="00312974">
          <w:rPr>
            <w:rPrChange w:id="9088" w:author="Rodion" w:date="2019-12-09T02:09:00Z">
              <w:rPr/>
            </w:rPrChange>
          </w:rPr>
          <w:t>таблиці 4.</w:t>
        </w:r>
      </w:ins>
      <w:r w:rsidRPr="00312974">
        <w:rPr>
          <w:rPrChange w:id="9089" w:author="Rodion" w:date="2019-12-09T02:09:00Z">
            <w:rPr/>
          </w:rPrChange>
        </w:rPr>
        <w:t>2</w:t>
      </w:r>
    </w:p>
    <w:tbl>
      <w:tblPr>
        <w:tblStyle w:val="TableGrid"/>
        <w:tblW w:w="10485" w:type="dxa"/>
        <w:tblLayout w:type="fixed"/>
        <w:tblLook w:val="04A0" w:firstRow="1" w:lastRow="0" w:firstColumn="1" w:lastColumn="0" w:noHBand="0" w:noVBand="1"/>
        <w:tblPrChange w:id="9090" w:author="Rodion" w:date="2019-12-08T22:25:00Z">
          <w:tblPr>
            <w:tblStyle w:val="TableGrid"/>
            <w:tblW w:w="10485" w:type="dxa"/>
            <w:tblLayout w:type="fixed"/>
            <w:tblLook w:val="04A0" w:firstRow="1" w:lastRow="0" w:firstColumn="1" w:lastColumn="0" w:noHBand="0" w:noVBand="1"/>
          </w:tblPr>
        </w:tblPrChange>
      </w:tblPr>
      <w:tblGrid>
        <w:gridCol w:w="703"/>
        <w:gridCol w:w="1700"/>
        <w:gridCol w:w="1418"/>
        <w:gridCol w:w="1277"/>
        <w:gridCol w:w="1276"/>
        <w:gridCol w:w="1559"/>
        <w:gridCol w:w="851"/>
        <w:gridCol w:w="1701"/>
        <w:tblGridChange w:id="9091">
          <w:tblGrid>
            <w:gridCol w:w="703"/>
            <w:gridCol w:w="1700"/>
            <w:gridCol w:w="1418"/>
            <w:gridCol w:w="1134"/>
            <w:gridCol w:w="1136"/>
            <w:gridCol w:w="1274"/>
            <w:gridCol w:w="1419"/>
            <w:gridCol w:w="1701"/>
          </w:tblGrid>
        </w:tblGridChange>
      </w:tblGrid>
      <w:tr w:rsidR="006029A2" w:rsidRPr="00312974" w14:paraId="30F05AA6" w14:textId="77777777" w:rsidTr="004E0413">
        <w:trPr>
          <w:trHeight w:val="429"/>
          <w:trPrChange w:id="9092" w:author="Rodion" w:date="2019-12-08T22:25:00Z">
            <w:trPr>
              <w:trHeight w:val="429"/>
            </w:trPr>
          </w:trPrChange>
        </w:trPr>
        <w:tc>
          <w:tcPr>
            <w:tcW w:w="703" w:type="dxa"/>
            <w:tcPrChange w:id="9093" w:author="Rodion" w:date="2019-12-08T22:25:00Z">
              <w:tcPr>
                <w:tcW w:w="703" w:type="dxa"/>
              </w:tcPr>
            </w:tcPrChange>
          </w:tcPr>
          <w:p w14:paraId="502FBD5A" w14:textId="77777777" w:rsidR="006029A2" w:rsidRPr="00312974" w:rsidRDefault="006029A2" w:rsidP="006029A2">
            <w:pPr>
              <w:pStyle w:val="NoSpacing"/>
              <w:jc w:val="left"/>
              <w:rPr>
                <w:lang w:val="uk-UA"/>
                <w:rPrChange w:id="9094" w:author="Rodion" w:date="2019-12-09T02:09:00Z">
                  <w:rPr>
                    <w:lang w:val="uk-UA"/>
                  </w:rPr>
                </w:rPrChange>
              </w:rPr>
            </w:pPr>
            <w:r w:rsidRPr="00312974">
              <w:rPr>
                <w:lang w:val="uk-UA"/>
                <w:rPrChange w:id="9095" w:author="Rodion" w:date="2019-12-09T02:09:00Z">
                  <w:rPr>
                    <w:lang w:val="uk-UA"/>
                  </w:rPr>
                </w:rPrChange>
              </w:rPr>
              <w:t>1</w:t>
            </w:r>
          </w:p>
        </w:tc>
        <w:tc>
          <w:tcPr>
            <w:tcW w:w="1700" w:type="dxa"/>
            <w:tcPrChange w:id="9096" w:author="Rodion" w:date="2019-12-08T22:25:00Z">
              <w:tcPr>
                <w:tcW w:w="1700" w:type="dxa"/>
              </w:tcPr>
            </w:tcPrChange>
          </w:tcPr>
          <w:p w14:paraId="52800D2C" w14:textId="77777777" w:rsidR="006029A2" w:rsidRPr="00312974" w:rsidRDefault="006029A2" w:rsidP="006029A2">
            <w:pPr>
              <w:pStyle w:val="NoSpacing"/>
              <w:jc w:val="left"/>
              <w:rPr>
                <w:lang w:val="uk-UA"/>
                <w:rPrChange w:id="9097" w:author="Rodion" w:date="2019-12-09T02:09:00Z">
                  <w:rPr>
                    <w:lang w:val="uk-UA"/>
                  </w:rPr>
                </w:rPrChange>
              </w:rPr>
            </w:pPr>
            <w:r w:rsidRPr="00312974">
              <w:rPr>
                <w:lang w:val="uk-UA"/>
                <w:rPrChange w:id="9098" w:author="Rodion" w:date="2019-12-09T02:09:00Z">
                  <w:rPr>
                    <w:lang w:val="uk-UA"/>
                  </w:rPr>
                </w:rPrChange>
              </w:rPr>
              <w:t>2</w:t>
            </w:r>
          </w:p>
        </w:tc>
        <w:tc>
          <w:tcPr>
            <w:tcW w:w="1418" w:type="dxa"/>
            <w:tcPrChange w:id="9099" w:author="Rodion" w:date="2019-12-08T22:25:00Z">
              <w:tcPr>
                <w:tcW w:w="1418" w:type="dxa"/>
              </w:tcPr>
            </w:tcPrChange>
          </w:tcPr>
          <w:p w14:paraId="158624E8" w14:textId="77777777" w:rsidR="006029A2" w:rsidRPr="00312974" w:rsidRDefault="006029A2" w:rsidP="006029A2">
            <w:pPr>
              <w:pStyle w:val="NoSpacing"/>
              <w:jc w:val="left"/>
              <w:rPr>
                <w:lang w:val="uk-UA"/>
                <w:rPrChange w:id="9100" w:author="Rodion" w:date="2019-12-09T02:09:00Z">
                  <w:rPr>
                    <w:lang w:val="uk-UA"/>
                  </w:rPr>
                </w:rPrChange>
              </w:rPr>
            </w:pPr>
            <w:r w:rsidRPr="00312974">
              <w:rPr>
                <w:lang w:val="uk-UA"/>
                <w:rPrChange w:id="9101" w:author="Rodion" w:date="2019-12-09T02:09:00Z">
                  <w:rPr>
                    <w:lang w:val="uk-UA"/>
                  </w:rPr>
                </w:rPrChange>
              </w:rPr>
              <w:t>3а</w:t>
            </w:r>
          </w:p>
        </w:tc>
        <w:tc>
          <w:tcPr>
            <w:tcW w:w="1277" w:type="dxa"/>
            <w:tcPrChange w:id="9102" w:author="Rodion" w:date="2019-12-08T22:25:00Z">
              <w:tcPr>
                <w:tcW w:w="1134" w:type="dxa"/>
              </w:tcPr>
            </w:tcPrChange>
          </w:tcPr>
          <w:p w14:paraId="56429C8A" w14:textId="77777777" w:rsidR="006029A2" w:rsidRPr="00312974" w:rsidRDefault="006029A2" w:rsidP="006029A2">
            <w:pPr>
              <w:pStyle w:val="NoSpacing"/>
              <w:jc w:val="left"/>
              <w:rPr>
                <w:lang w:val="uk-UA"/>
                <w:rPrChange w:id="9103" w:author="Rodion" w:date="2019-12-09T02:09:00Z">
                  <w:rPr>
                    <w:lang w:val="uk-UA"/>
                  </w:rPr>
                </w:rPrChange>
              </w:rPr>
            </w:pPr>
            <w:r w:rsidRPr="00312974">
              <w:rPr>
                <w:lang w:val="uk-UA"/>
                <w:rPrChange w:id="9104" w:author="Rodion" w:date="2019-12-09T02:09:00Z">
                  <w:rPr>
                    <w:lang w:val="uk-UA"/>
                  </w:rPr>
                </w:rPrChange>
              </w:rPr>
              <w:t>3б</w:t>
            </w:r>
          </w:p>
        </w:tc>
        <w:tc>
          <w:tcPr>
            <w:tcW w:w="1276" w:type="dxa"/>
            <w:tcPrChange w:id="9105" w:author="Rodion" w:date="2019-12-08T22:25:00Z">
              <w:tcPr>
                <w:tcW w:w="1136" w:type="dxa"/>
              </w:tcPr>
            </w:tcPrChange>
          </w:tcPr>
          <w:p w14:paraId="547C462E" w14:textId="77777777" w:rsidR="006029A2" w:rsidRPr="00312974" w:rsidRDefault="006029A2" w:rsidP="006029A2">
            <w:pPr>
              <w:pStyle w:val="NoSpacing"/>
              <w:jc w:val="left"/>
              <w:rPr>
                <w:lang w:val="uk-UA"/>
                <w:rPrChange w:id="9106" w:author="Rodion" w:date="2019-12-09T02:09:00Z">
                  <w:rPr>
                    <w:lang w:val="uk-UA"/>
                  </w:rPr>
                </w:rPrChange>
              </w:rPr>
            </w:pPr>
            <w:r w:rsidRPr="00312974">
              <w:rPr>
                <w:lang w:val="uk-UA"/>
                <w:rPrChange w:id="9107" w:author="Rodion" w:date="2019-12-09T02:09:00Z">
                  <w:rPr>
                    <w:lang w:val="uk-UA"/>
                  </w:rPr>
                </w:rPrChange>
              </w:rPr>
              <w:t>3в</w:t>
            </w:r>
          </w:p>
        </w:tc>
        <w:tc>
          <w:tcPr>
            <w:tcW w:w="1559" w:type="dxa"/>
            <w:tcPrChange w:id="9108" w:author="Rodion" w:date="2019-12-08T22:25:00Z">
              <w:tcPr>
                <w:tcW w:w="1274" w:type="dxa"/>
              </w:tcPr>
            </w:tcPrChange>
          </w:tcPr>
          <w:p w14:paraId="3E9D29B4" w14:textId="77777777" w:rsidR="006029A2" w:rsidRPr="00312974" w:rsidRDefault="006029A2" w:rsidP="006029A2">
            <w:pPr>
              <w:pStyle w:val="NoSpacing"/>
              <w:jc w:val="left"/>
              <w:rPr>
                <w:lang w:val="uk-UA"/>
                <w:rPrChange w:id="9109" w:author="Rodion" w:date="2019-12-09T02:09:00Z">
                  <w:rPr>
                    <w:lang w:val="uk-UA"/>
                  </w:rPr>
                </w:rPrChange>
              </w:rPr>
            </w:pPr>
            <w:r w:rsidRPr="00312974">
              <w:rPr>
                <w:lang w:val="uk-UA"/>
                <w:rPrChange w:id="9110" w:author="Rodion" w:date="2019-12-09T02:09:00Z">
                  <w:rPr>
                    <w:lang w:val="uk-UA"/>
                  </w:rPr>
                </w:rPrChange>
              </w:rPr>
              <w:t>4</w:t>
            </w:r>
          </w:p>
        </w:tc>
        <w:tc>
          <w:tcPr>
            <w:tcW w:w="851" w:type="dxa"/>
            <w:tcPrChange w:id="9111" w:author="Rodion" w:date="2019-12-08T22:25:00Z">
              <w:tcPr>
                <w:tcW w:w="1419" w:type="dxa"/>
              </w:tcPr>
            </w:tcPrChange>
          </w:tcPr>
          <w:p w14:paraId="2E55B3CF" w14:textId="77777777" w:rsidR="006029A2" w:rsidRPr="00312974" w:rsidRDefault="006029A2" w:rsidP="006029A2">
            <w:pPr>
              <w:pStyle w:val="NoSpacing"/>
              <w:jc w:val="left"/>
              <w:rPr>
                <w:lang w:val="uk-UA"/>
                <w:rPrChange w:id="9112" w:author="Rodion" w:date="2019-12-09T02:09:00Z">
                  <w:rPr>
                    <w:lang w:val="uk-UA"/>
                  </w:rPr>
                </w:rPrChange>
              </w:rPr>
            </w:pPr>
            <w:r w:rsidRPr="00312974">
              <w:rPr>
                <w:lang w:val="uk-UA"/>
                <w:rPrChange w:id="9113" w:author="Rodion" w:date="2019-12-09T02:09:00Z">
                  <w:rPr>
                    <w:lang w:val="uk-UA"/>
                  </w:rPr>
                </w:rPrChange>
              </w:rPr>
              <w:t>5</w:t>
            </w:r>
          </w:p>
        </w:tc>
        <w:tc>
          <w:tcPr>
            <w:tcW w:w="1701" w:type="dxa"/>
            <w:tcPrChange w:id="9114" w:author="Rodion" w:date="2019-12-08T22:25:00Z">
              <w:tcPr>
                <w:tcW w:w="1701" w:type="dxa"/>
              </w:tcPr>
            </w:tcPrChange>
          </w:tcPr>
          <w:p w14:paraId="28DFE8BD" w14:textId="77777777" w:rsidR="006029A2" w:rsidRPr="00312974" w:rsidRDefault="006029A2" w:rsidP="006029A2">
            <w:pPr>
              <w:pStyle w:val="NoSpacing"/>
              <w:jc w:val="left"/>
              <w:rPr>
                <w:lang w:val="uk-UA"/>
                <w:rPrChange w:id="9115" w:author="Rodion" w:date="2019-12-09T02:09:00Z">
                  <w:rPr>
                    <w:lang w:val="uk-UA"/>
                  </w:rPr>
                </w:rPrChange>
              </w:rPr>
            </w:pPr>
            <w:r w:rsidRPr="00312974">
              <w:rPr>
                <w:lang w:val="uk-UA"/>
                <w:rPrChange w:id="9116" w:author="Rodion" w:date="2019-12-09T02:09:00Z">
                  <w:rPr>
                    <w:lang w:val="uk-UA"/>
                  </w:rPr>
                </w:rPrChange>
              </w:rPr>
              <w:t>6</w:t>
            </w:r>
          </w:p>
        </w:tc>
      </w:tr>
      <w:tr w:rsidR="006029A2" w:rsidRPr="00312974" w14:paraId="66FF8707" w14:textId="77777777" w:rsidTr="004E0413">
        <w:trPr>
          <w:trHeight w:val="1571"/>
          <w:trPrChange w:id="9117" w:author="Rodion" w:date="2019-12-08T22:25:00Z">
            <w:trPr>
              <w:trHeight w:val="1571"/>
            </w:trPr>
          </w:trPrChange>
        </w:trPr>
        <w:tc>
          <w:tcPr>
            <w:tcW w:w="703" w:type="dxa"/>
            <w:tcBorders>
              <w:bottom w:val="single" w:sz="4" w:space="0" w:color="auto"/>
            </w:tcBorders>
            <w:tcPrChange w:id="9118" w:author="Rodion" w:date="2019-12-08T22:25:00Z">
              <w:tcPr>
                <w:tcW w:w="703" w:type="dxa"/>
                <w:tcBorders>
                  <w:bottom w:val="single" w:sz="4" w:space="0" w:color="auto"/>
                </w:tcBorders>
              </w:tcPr>
            </w:tcPrChange>
          </w:tcPr>
          <w:p w14:paraId="0FD270CB" w14:textId="77777777" w:rsidR="006029A2" w:rsidRPr="00312974" w:rsidRDefault="006029A2" w:rsidP="006029A2">
            <w:pPr>
              <w:pStyle w:val="NoSpacing"/>
              <w:jc w:val="left"/>
              <w:rPr>
                <w:lang w:val="uk-UA"/>
                <w:rPrChange w:id="9119" w:author="Rodion" w:date="2019-12-09T02:09:00Z">
                  <w:rPr>
                    <w:lang w:val="uk-UA"/>
                  </w:rPr>
                </w:rPrChange>
              </w:rPr>
            </w:pPr>
            <w:r w:rsidRPr="00312974">
              <w:rPr>
                <w:lang w:val="uk-UA"/>
                <w:rPrChange w:id="9120" w:author="Rodion" w:date="2019-12-09T02:09:00Z">
                  <w:rPr>
                    <w:lang w:val="uk-UA"/>
                  </w:rPr>
                </w:rPrChange>
              </w:rPr>
              <w:t>3.</w:t>
            </w:r>
          </w:p>
        </w:tc>
        <w:tc>
          <w:tcPr>
            <w:tcW w:w="1700" w:type="dxa"/>
            <w:tcBorders>
              <w:bottom w:val="single" w:sz="4" w:space="0" w:color="auto"/>
            </w:tcBorders>
            <w:tcPrChange w:id="9121" w:author="Rodion" w:date="2019-12-08T22:25:00Z">
              <w:tcPr>
                <w:tcW w:w="1700" w:type="dxa"/>
                <w:tcBorders>
                  <w:bottom w:val="single" w:sz="4" w:space="0" w:color="auto"/>
                </w:tcBorders>
              </w:tcPr>
            </w:tcPrChange>
          </w:tcPr>
          <w:p w14:paraId="173DD119" w14:textId="2D16E7D2" w:rsidR="006029A2" w:rsidRPr="00312974" w:rsidRDefault="006029A2" w:rsidP="006029A2">
            <w:pPr>
              <w:pStyle w:val="NoSpacing"/>
              <w:jc w:val="left"/>
              <w:rPr>
                <w:lang w:val="uk-UA"/>
                <w:rPrChange w:id="9122" w:author="Rodion" w:date="2019-12-09T02:09:00Z">
                  <w:rPr>
                    <w:lang w:val="uk-UA"/>
                  </w:rPr>
                </w:rPrChange>
              </w:rPr>
            </w:pPr>
            <w:r w:rsidRPr="00312974">
              <w:rPr>
                <w:lang w:val="uk-UA"/>
                <w:rPrChange w:id="9123" w:author="Rodion" w:date="2019-12-09T02:09:00Z">
                  <w:rPr>
                    <w:lang w:val="uk-UA"/>
                  </w:rPr>
                </w:rPrChange>
              </w:rPr>
              <w:t xml:space="preserve">Засіб </w:t>
            </w:r>
            <w:proofErr w:type="spellStart"/>
            <w:r w:rsidRPr="00312974">
              <w:rPr>
                <w:lang w:val="uk-UA"/>
                <w:rPrChange w:id="9124" w:author="Rodion" w:date="2019-12-09T02:09:00Z">
                  <w:rPr>
                    <w:lang w:val="uk-UA"/>
                  </w:rPr>
                </w:rPrChange>
              </w:rPr>
              <w:t>ідентифі</w:t>
            </w:r>
            <w:ins w:id="9125" w:author="Rodion" w:date="2019-12-08T22:24:00Z">
              <w:r w:rsidR="00660E7A" w:rsidRPr="00312974">
                <w:rPr>
                  <w:lang w:val="uk-UA"/>
                  <w:rPrChange w:id="9126" w:author="Rodion" w:date="2019-12-09T02:09:00Z">
                    <w:rPr>
                      <w:lang w:val="uk-UA"/>
                    </w:rPr>
                  </w:rPrChange>
                </w:rPr>
                <w:t>-</w:t>
              </w:r>
            </w:ins>
            <w:r w:rsidRPr="00312974">
              <w:rPr>
                <w:lang w:val="uk-UA"/>
                <w:rPrChange w:id="9127" w:author="Rodion" w:date="2019-12-09T02:09:00Z">
                  <w:rPr>
                    <w:lang w:val="uk-UA"/>
                  </w:rPr>
                </w:rPrChange>
              </w:rPr>
              <w:t>кації</w:t>
            </w:r>
            <w:proofErr w:type="spellEnd"/>
            <w:r w:rsidRPr="00312974">
              <w:rPr>
                <w:lang w:val="uk-UA"/>
                <w:rPrChange w:id="9128" w:author="Rodion" w:date="2019-12-09T02:09:00Z">
                  <w:rPr>
                    <w:lang w:val="uk-UA"/>
                  </w:rPr>
                </w:rPrChange>
              </w:rPr>
              <w:t xml:space="preserve"> товару</w:t>
            </w:r>
          </w:p>
        </w:tc>
        <w:tc>
          <w:tcPr>
            <w:tcW w:w="1418" w:type="dxa"/>
            <w:tcBorders>
              <w:bottom w:val="single" w:sz="4" w:space="0" w:color="auto"/>
            </w:tcBorders>
            <w:tcPrChange w:id="9129" w:author="Rodion" w:date="2019-12-08T22:25:00Z">
              <w:tcPr>
                <w:tcW w:w="1418" w:type="dxa"/>
                <w:tcBorders>
                  <w:bottom w:val="single" w:sz="4" w:space="0" w:color="auto"/>
                </w:tcBorders>
              </w:tcPr>
            </w:tcPrChange>
          </w:tcPr>
          <w:p w14:paraId="398B6C25" w14:textId="35846BB4" w:rsidR="006029A2" w:rsidRPr="00312974" w:rsidRDefault="006029A2" w:rsidP="006029A2">
            <w:pPr>
              <w:pStyle w:val="NoSpacing"/>
              <w:jc w:val="left"/>
              <w:rPr>
                <w:lang w:val="uk-UA"/>
                <w:rPrChange w:id="9130" w:author="Rodion" w:date="2019-12-09T02:09:00Z">
                  <w:rPr>
                    <w:lang w:val="uk-UA"/>
                  </w:rPr>
                </w:rPrChange>
              </w:rPr>
            </w:pPr>
            <w:r w:rsidRPr="00312974">
              <w:rPr>
                <w:lang w:val="uk-UA"/>
                <w:rPrChange w:id="9131" w:author="Rodion" w:date="2019-12-09T02:09:00Z">
                  <w:rPr>
                    <w:lang w:val="uk-UA"/>
                  </w:rPr>
                </w:rPrChange>
              </w:rPr>
              <w:t xml:space="preserve">Штрих-код, </w:t>
            </w:r>
            <w:del w:id="9132" w:author="Rodion" w:date="2019-12-05T23:59:00Z">
              <w:r w:rsidRPr="00312974" w:rsidDel="00AB0F99">
                <w:rPr>
                  <w:lang w:val="uk-UA"/>
                  <w:rPrChange w:id="9133" w:author="Rodion" w:date="2019-12-09T02:09:00Z">
                    <w:rPr>
                      <w:lang w:val="uk-UA"/>
                    </w:rPr>
                  </w:rPrChange>
                </w:rPr>
                <w:delText>RFID мітка</w:delText>
              </w:r>
            </w:del>
            <w:ins w:id="9134" w:author="Rodion" w:date="2019-12-05T23:59:00Z">
              <w:r w:rsidR="00AB0F99" w:rsidRPr="00312974">
                <w:rPr>
                  <w:lang w:val="uk-UA"/>
                  <w:rPrChange w:id="9135" w:author="Rodion" w:date="2019-12-09T02:09:00Z">
                    <w:rPr>
                      <w:lang w:val="uk-UA"/>
                    </w:rPr>
                  </w:rPrChange>
                </w:rPr>
                <w:t>RFID-мітка</w:t>
              </w:r>
            </w:ins>
            <w:r w:rsidRPr="00312974">
              <w:rPr>
                <w:lang w:val="uk-UA"/>
                <w:rPrChange w:id="9136" w:author="Rodion" w:date="2019-12-09T02:09:00Z">
                  <w:rPr>
                    <w:lang w:val="uk-UA"/>
                  </w:rPr>
                </w:rPrChange>
              </w:rPr>
              <w:t>, голос людини</w:t>
            </w:r>
          </w:p>
        </w:tc>
        <w:tc>
          <w:tcPr>
            <w:tcW w:w="1277" w:type="dxa"/>
            <w:tcBorders>
              <w:bottom w:val="single" w:sz="4" w:space="0" w:color="auto"/>
            </w:tcBorders>
            <w:tcPrChange w:id="9137" w:author="Rodion" w:date="2019-12-08T22:25:00Z">
              <w:tcPr>
                <w:tcW w:w="1134" w:type="dxa"/>
                <w:tcBorders>
                  <w:bottom w:val="single" w:sz="4" w:space="0" w:color="auto"/>
                </w:tcBorders>
              </w:tcPr>
            </w:tcPrChange>
          </w:tcPr>
          <w:p w14:paraId="34C0ACE5" w14:textId="62C83808" w:rsidR="006029A2" w:rsidRPr="00312974" w:rsidRDefault="006029A2" w:rsidP="006029A2">
            <w:pPr>
              <w:pStyle w:val="NoSpacing"/>
              <w:jc w:val="left"/>
              <w:rPr>
                <w:lang w:val="uk-UA"/>
                <w:rPrChange w:id="9138" w:author="Rodion" w:date="2019-12-09T02:09:00Z">
                  <w:rPr>
                    <w:lang w:val="uk-UA"/>
                  </w:rPr>
                </w:rPrChange>
              </w:rPr>
            </w:pPr>
            <w:r w:rsidRPr="00312974">
              <w:rPr>
                <w:lang w:val="uk-UA"/>
                <w:rPrChange w:id="9139" w:author="Rodion" w:date="2019-12-09T02:09:00Z">
                  <w:rPr>
                    <w:lang w:val="uk-UA"/>
                  </w:rPr>
                </w:rPrChange>
              </w:rPr>
              <w:t>Штри</w:t>
            </w:r>
            <w:ins w:id="9140" w:author="Rodion" w:date="2019-12-08T22:24:00Z">
              <w:r w:rsidR="00660E7A" w:rsidRPr="00312974">
                <w:rPr>
                  <w:lang w:val="uk-UA"/>
                  <w:rPrChange w:id="9141" w:author="Rodion" w:date="2019-12-09T02:09:00Z">
                    <w:rPr>
                      <w:lang w:val="uk-UA"/>
                    </w:rPr>
                  </w:rPrChange>
                </w:rPr>
                <w:t>х</w:t>
              </w:r>
            </w:ins>
            <w:del w:id="9142" w:author="Rodion" w:date="2019-12-08T22:24:00Z">
              <w:r w:rsidRPr="00312974" w:rsidDel="00660E7A">
                <w:rPr>
                  <w:lang w:val="uk-UA"/>
                  <w:rPrChange w:id="9143" w:author="Rodion" w:date="2019-12-09T02:09:00Z">
                    <w:rPr>
                      <w:lang w:val="uk-UA"/>
                    </w:rPr>
                  </w:rPrChange>
                </w:rPr>
                <w:delText>х</w:delText>
              </w:r>
            </w:del>
            <w:r w:rsidRPr="00312974">
              <w:rPr>
                <w:lang w:val="uk-UA"/>
                <w:rPrChange w:id="9144" w:author="Rodion" w:date="2019-12-09T02:09:00Z">
                  <w:rPr>
                    <w:lang w:val="uk-UA"/>
                  </w:rPr>
                </w:rPrChange>
              </w:rPr>
              <w:t>-код, голос людини</w:t>
            </w:r>
          </w:p>
        </w:tc>
        <w:tc>
          <w:tcPr>
            <w:tcW w:w="1276" w:type="dxa"/>
            <w:tcBorders>
              <w:bottom w:val="single" w:sz="4" w:space="0" w:color="auto"/>
            </w:tcBorders>
            <w:tcPrChange w:id="9145" w:author="Rodion" w:date="2019-12-08T22:25:00Z">
              <w:tcPr>
                <w:tcW w:w="1136" w:type="dxa"/>
                <w:tcBorders>
                  <w:bottom w:val="single" w:sz="4" w:space="0" w:color="auto"/>
                </w:tcBorders>
              </w:tcPr>
            </w:tcPrChange>
          </w:tcPr>
          <w:p w14:paraId="5EB5A4C8" w14:textId="77777777" w:rsidR="006029A2" w:rsidRPr="00312974" w:rsidRDefault="006029A2" w:rsidP="006029A2">
            <w:pPr>
              <w:pStyle w:val="NoSpacing"/>
              <w:jc w:val="left"/>
              <w:rPr>
                <w:lang w:val="uk-UA"/>
                <w:rPrChange w:id="9146" w:author="Rodion" w:date="2019-12-09T02:09:00Z">
                  <w:rPr>
                    <w:lang w:val="uk-UA"/>
                  </w:rPr>
                </w:rPrChange>
              </w:rPr>
            </w:pPr>
            <w:r w:rsidRPr="00312974">
              <w:rPr>
                <w:lang w:val="uk-UA"/>
                <w:rPrChange w:id="9147" w:author="Rodion" w:date="2019-12-09T02:09:00Z">
                  <w:rPr>
                    <w:lang w:val="uk-UA"/>
                  </w:rPr>
                </w:rPrChange>
              </w:rPr>
              <w:t>Штрих-код, голос людини</w:t>
            </w:r>
          </w:p>
        </w:tc>
        <w:tc>
          <w:tcPr>
            <w:tcW w:w="1559" w:type="dxa"/>
            <w:tcBorders>
              <w:bottom w:val="single" w:sz="4" w:space="0" w:color="auto"/>
            </w:tcBorders>
            <w:tcPrChange w:id="9148" w:author="Rodion" w:date="2019-12-08T22:25:00Z">
              <w:tcPr>
                <w:tcW w:w="1274" w:type="dxa"/>
                <w:tcBorders>
                  <w:bottom w:val="single" w:sz="4" w:space="0" w:color="auto"/>
                </w:tcBorders>
              </w:tcPr>
            </w:tcPrChange>
          </w:tcPr>
          <w:p w14:paraId="797F7374" w14:textId="77777777" w:rsidR="006029A2" w:rsidRPr="00312974" w:rsidRDefault="006029A2" w:rsidP="006029A2">
            <w:pPr>
              <w:pStyle w:val="NoSpacing"/>
              <w:jc w:val="left"/>
              <w:rPr>
                <w:lang w:val="uk-UA"/>
                <w:rPrChange w:id="9149" w:author="Rodion" w:date="2019-12-09T02:09:00Z">
                  <w:rPr>
                    <w:lang w:val="uk-UA"/>
                  </w:rPr>
                </w:rPrChange>
              </w:rPr>
            </w:pPr>
            <w:r w:rsidRPr="00312974">
              <w:rPr>
                <w:lang w:val="uk-UA"/>
                <w:rPrChange w:id="9150" w:author="Rodion" w:date="2019-12-09T02:09:00Z">
                  <w:rPr>
                    <w:lang w:val="uk-UA"/>
                  </w:rPr>
                </w:rPrChange>
              </w:rPr>
              <w:t xml:space="preserve">Необхідно розмістити більше ніж один апаратний пристрій </w:t>
            </w:r>
          </w:p>
        </w:tc>
        <w:tc>
          <w:tcPr>
            <w:tcW w:w="851" w:type="dxa"/>
            <w:tcBorders>
              <w:bottom w:val="single" w:sz="4" w:space="0" w:color="auto"/>
            </w:tcBorders>
            <w:tcPrChange w:id="9151" w:author="Rodion" w:date="2019-12-08T22:25:00Z">
              <w:tcPr>
                <w:tcW w:w="1419" w:type="dxa"/>
                <w:tcBorders>
                  <w:bottom w:val="single" w:sz="4" w:space="0" w:color="auto"/>
                </w:tcBorders>
              </w:tcPr>
            </w:tcPrChange>
          </w:tcPr>
          <w:p w14:paraId="297D3170" w14:textId="77777777" w:rsidR="006029A2" w:rsidRPr="00312974" w:rsidRDefault="006029A2" w:rsidP="006029A2">
            <w:pPr>
              <w:pStyle w:val="NoSpacing"/>
              <w:jc w:val="left"/>
              <w:rPr>
                <w:lang w:val="uk-UA"/>
                <w:rPrChange w:id="9152" w:author="Rodion" w:date="2019-12-09T02:09:00Z">
                  <w:rPr>
                    <w:lang w:val="uk-UA"/>
                  </w:rPr>
                </w:rPrChange>
              </w:rPr>
            </w:pPr>
          </w:p>
        </w:tc>
        <w:tc>
          <w:tcPr>
            <w:tcW w:w="1701" w:type="dxa"/>
            <w:tcBorders>
              <w:bottom w:val="single" w:sz="4" w:space="0" w:color="auto"/>
            </w:tcBorders>
            <w:tcPrChange w:id="9153" w:author="Rodion" w:date="2019-12-08T22:25:00Z">
              <w:tcPr>
                <w:tcW w:w="1701" w:type="dxa"/>
                <w:tcBorders>
                  <w:bottom w:val="single" w:sz="4" w:space="0" w:color="auto"/>
                </w:tcBorders>
              </w:tcPr>
            </w:tcPrChange>
          </w:tcPr>
          <w:p w14:paraId="42DE58C0" w14:textId="2866CE4B" w:rsidR="006029A2" w:rsidRPr="00312974" w:rsidRDefault="006029A2" w:rsidP="006029A2">
            <w:pPr>
              <w:pStyle w:val="NoSpacing"/>
              <w:jc w:val="left"/>
              <w:rPr>
                <w:lang w:val="uk-UA"/>
                <w:rPrChange w:id="9154" w:author="Rodion" w:date="2019-12-09T02:09:00Z">
                  <w:rPr>
                    <w:lang w:val="uk-UA"/>
                  </w:rPr>
                </w:rPrChange>
              </w:rPr>
            </w:pPr>
            <w:proofErr w:type="spellStart"/>
            <w:r w:rsidRPr="00312974">
              <w:rPr>
                <w:lang w:val="uk-UA"/>
                <w:rPrChange w:id="9155" w:author="Rodion" w:date="2019-12-09T02:09:00Z">
                  <w:rPr>
                    <w:lang w:val="uk-UA"/>
                  </w:rPr>
                </w:rPrChange>
              </w:rPr>
              <w:t>Викорис</w:t>
            </w:r>
            <w:ins w:id="9156" w:author="Rodion" w:date="2019-12-08T22:25:00Z">
              <w:r w:rsidR="004E0413" w:rsidRPr="00312974">
                <w:rPr>
                  <w:lang w:val="uk-UA"/>
                  <w:rPrChange w:id="9157" w:author="Rodion" w:date="2019-12-09T02:09:00Z">
                    <w:rPr>
                      <w:lang w:val="uk-UA"/>
                    </w:rPr>
                  </w:rPrChange>
                </w:rPr>
                <w:t>-</w:t>
              </w:r>
            </w:ins>
            <w:r w:rsidRPr="00312974">
              <w:rPr>
                <w:lang w:val="uk-UA"/>
                <w:rPrChange w:id="9158" w:author="Rodion" w:date="2019-12-09T02:09:00Z">
                  <w:rPr>
                    <w:lang w:val="uk-UA"/>
                  </w:rPr>
                </w:rPrChange>
              </w:rPr>
              <w:t>тання</w:t>
            </w:r>
            <w:proofErr w:type="spellEnd"/>
            <w:r w:rsidRPr="00312974">
              <w:rPr>
                <w:lang w:val="uk-UA"/>
                <w:rPrChange w:id="9159" w:author="Rodion" w:date="2019-12-09T02:09:00Z">
                  <w:rPr>
                    <w:lang w:val="uk-UA"/>
                  </w:rPr>
                </w:rPrChange>
              </w:rPr>
              <w:t xml:space="preserve"> RFID є більш </w:t>
            </w:r>
            <w:proofErr w:type="spellStart"/>
            <w:r w:rsidRPr="00312974">
              <w:rPr>
                <w:lang w:val="uk-UA"/>
                <w:rPrChange w:id="9160" w:author="Rodion" w:date="2019-12-09T02:09:00Z">
                  <w:rPr>
                    <w:lang w:val="uk-UA"/>
                  </w:rPr>
                </w:rPrChange>
              </w:rPr>
              <w:t>технологіч</w:t>
            </w:r>
            <w:proofErr w:type="spellEnd"/>
            <w:ins w:id="9161" w:author="Rodion" w:date="2019-12-08T22:25:00Z">
              <w:r w:rsidR="004E0413" w:rsidRPr="00312974">
                <w:rPr>
                  <w:lang w:val="uk-UA"/>
                  <w:rPrChange w:id="9162" w:author="Rodion" w:date="2019-12-09T02:09:00Z">
                    <w:rPr>
                      <w:lang w:val="uk-UA"/>
                    </w:rPr>
                  </w:rPrChange>
                </w:rPr>
                <w:t>-</w:t>
              </w:r>
            </w:ins>
            <w:r w:rsidRPr="00312974">
              <w:rPr>
                <w:lang w:val="uk-UA"/>
                <w:rPrChange w:id="9163" w:author="Rodion" w:date="2019-12-09T02:09:00Z">
                  <w:rPr>
                    <w:lang w:val="uk-UA"/>
                  </w:rPr>
                </w:rPrChange>
              </w:rPr>
              <w:t xml:space="preserve">ним та безпечним засобом, </w:t>
            </w:r>
            <w:proofErr w:type="spellStart"/>
            <w:r w:rsidRPr="00312974">
              <w:rPr>
                <w:lang w:val="uk-UA"/>
                <w:rPrChange w:id="9164" w:author="Rodion" w:date="2019-12-09T02:09:00Z">
                  <w:rPr>
                    <w:lang w:val="uk-UA"/>
                  </w:rPr>
                </w:rPrChange>
              </w:rPr>
              <w:t>ідентифі</w:t>
            </w:r>
            <w:ins w:id="9165" w:author="Rodion" w:date="2019-12-08T22:25:00Z">
              <w:r w:rsidR="004E0413" w:rsidRPr="00312974">
                <w:rPr>
                  <w:lang w:val="uk-UA"/>
                  <w:rPrChange w:id="9166" w:author="Rodion" w:date="2019-12-09T02:09:00Z">
                    <w:rPr>
                      <w:lang w:val="uk-UA"/>
                    </w:rPr>
                  </w:rPrChange>
                </w:rPr>
                <w:t>-</w:t>
              </w:r>
            </w:ins>
            <w:r w:rsidRPr="00312974">
              <w:rPr>
                <w:lang w:val="uk-UA"/>
                <w:rPrChange w:id="9167" w:author="Rodion" w:date="2019-12-09T02:09:00Z">
                  <w:rPr>
                    <w:lang w:val="uk-UA"/>
                  </w:rPr>
                </w:rPrChange>
              </w:rPr>
              <w:t>кації</w:t>
            </w:r>
            <w:proofErr w:type="spellEnd"/>
          </w:p>
        </w:tc>
      </w:tr>
      <w:tr w:rsidR="006029A2" w:rsidRPr="00312974" w14:paraId="19EA7C58" w14:textId="77777777" w:rsidTr="004E0413">
        <w:tc>
          <w:tcPr>
            <w:tcW w:w="703" w:type="dxa"/>
            <w:tcPrChange w:id="9168" w:author="Rodion" w:date="2019-12-08T22:25:00Z">
              <w:tcPr>
                <w:tcW w:w="703" w:type="dxa"/>
              </w:tcPr>
            </w:tcPrChange>
          </w:tcPr>
          <w:p w14:paraId="73EC0A1B" w14:textId="77777777" w:rsidR="006029A2" w:rsidRPr="00312974" w:rsidRDefault="006029A2" w:rsidP="006029A2">
            <w:pPr>
              <w:pStyle w:val="NoSpacing"/>
              <w:jc w:val="left"/>
              <w:rPr>
                <w:lang w:val="uk-UA"/>
                <w:rPrChange w:id="9169" w:author="Rodion" w:date="2019-12-09T02:09:00Z">
                  <w:rPr>
                    <w:lang w:val="uk-UA"/>
                  </w:rPr>
                </w:rPrChange>
              </w:rPr>
            </w:pPr>
            <w:r w:rsidRPr="00312974">
              <w:rPr>
                <w:lang w:val="uk-UA"/>
                <w:rPrChange w:id="9170" w:author="Rodion" w:date="2019-12-09T02:09:00Z">
                  <w:rPr>
                    <w:lang w:val="uk-UA"/>
                  </w:rPr>
                </w:rPrChange>
              </w:rPr>
              <w:t>4.</w:t>
            </w:r>
          </w:p>
        </w:tc>
        <w:tc>
          <w:tcPr>
            <w:tcW w:w="1700" w:type="dxa"/>
            <w:tcPrChange w:id="9171" w:author="Rodion" w:date="2019-12-08T22:25:00Z">
              <w:tcPr>
                <w:tcW w:w="1700" w:type="dxa"/>
              </w:tcPr>
            </w:tcPrChange>
          </w:tcPr>
          <w:p w14:paraId="414CA399" w14:textId="77777777" w:rsidR="006029A2" w:rsidRPr="00312974" w:rsidRDefault="006029A2" w:rsidP="006029A2">
            <w:pPr>
              <w:pStyle w:val="NoSpacing"/>
              <w:jc w:val="left"/>
              <w:rPr>
                <w:lang w:val="uk-UA"/>
                <w:rPrChange w:id="9172" w:author="Rodion" w:date="2019-12-09T02:09:00Z">
                  <w:rPr>
                    <w:lang w:val="uk-UA"/>
                  </w:rPr>
                </w:rPrChange>
              </w:rPr>
            </w:pPr>
            <w:r w:rsidRPr="00312974">
              <w:rPr>
                <w:lang w:val="uk-UA"/>
                <w:rPrChange w:id="9173" w:author="Rodion" w:date="2019-12-09T02:09:00Z">
                  <w:rPr>
                    <w:lang w:val="uk-UA"/>
                  </w:rPr>
                </w:rPrChange>
              </w:rPr>
              <w:t>Інтеграція з мережами роздрібної торгівлі</w:t>
            </w:r>
          </w:p>
        </w:tc>
        <w:tc>
          <w:tcPr>
            <w:tcW w:w="1418" w:type="dxa"/>
            <w:tcPrChange w:id="9174" w:author="Rodion" w:date="2019-12-08T22:25:00Z">
              <w:tcPr>
                <w:tcW w:w="1418" w:type="dxa"/>
              </w:tcPr>
            </w:tcPrChange>
          </w:tcPr>
          <w:p w14:paraId="342CECBD" w14:textId="77777777" w:rsidR="006029A2" w:rsidRPr="00312974" w:rsidRDefault="006029A2" w:rsidP="006029A2">
            <w:pPr>
              <w:pStyle w:val="NoSpacing"/>
              <w:jc w:val="left"/>
              <w:rPr>
                <w:lang w:val="uk-UA"/>
                <w:rPrChange w:id="9175" w:author="Rodion" w:date="2019-12-09T02:09:00Z">
                  <w:rPr>
                    <w:lang w:val="uk-UA"/>
                  </w:rPr>
                </w:rPrChange>
              </w:rPr>
            </w:pPr>
            <w:r w:rsidRPr="00312974">
              <w:rPr>
                <w:lang w:val="uk-UA"/>
                <w:rPrChange w:id="9176" w:author="Rodion" w:date="2019-12-09T02:09:00Z">
                  <w:rPr>
                    <w:lang w:val="uk-UA"/>
                  </w:rPr>
                </w:rPrChange>
              </w:rPr>
              <w:t>Поки відсутня, але може бути здійснена</w:t>
            </w:r>
          </w:p>
        </w:tc>
        <w:tc>
          <w:tcPr>
            <w:tcW w:w="1277" w:type="dxa"/>
            <w:tcPrChange w:id="9177" w:author="Rodion" w:date="2019-12-08T22:25:00Z">
              <w:tcPr>
                <w:tcW w:w="1134" w:type="dxa"/>
              </w:tcPr>
            </w:tcPrChange>
          </w:tcPr>
          <w:p w14:paraId="3A82E56E" w14:textId="77777777" w:rsidR="006029A2" w:rsidRPr="00312974" w:rsidRDefault="006029A2" w:rsidP="006029A2">
            <w:pPr>
              <w:pStyle w:val="NoSpacing"/>
              <w:jc w:val="left"/>
              <w:rPr>
                <w:lang w:val="uk-UA"/>
                <w:rPrChange w:id="9178" w:author="Rodion" w:date="2019-12-09T02:09:00Z">
                  <w:rPr>
                    <w:lang w:val="uk-UA"/>
                  </w:rPr>
                </w:rPrChange>
              </w:rPr>
            </w:pPr>
            <w:proofErr w:type="spellStart"/>
            <w:r w:rsidRPr="00312974">
              <w:rPr>
                <w:lang w:val="uk-UA"/>
                <w:rPrChange w:id="9179" w:author="Rodion" w:date="2019-12-09T02:09:00Z">
                  <w:rPr>
                    <w:lang w:val="uk-UA"/>
                  </w:rPr>
                </w:rPrChange>
              </w:rPr>
              <w:t>Amazon</w:t>
            </w:r>
            <w:proofErr w:type="spellEnd"/>
            <w:r w:rsidRPr="00312974">
              <w:rPr>
                <w:lang w:val="uk-UA"/>
                <w:rPrChange w:id="9180" w:author="Rodion" w:date="2019-12-09T02:09:00Z">
                  <w:rPr>
                    <w:lang w:val="uk-UA"/>
                  </w:rPr>
                </w:rPrChange>
              </w:rPr>
              <w:t xml:space="preserve"> </w:t>
            </w:r>
            <w:proofErr w:type="spellStart"/>
            <w:r w:rsidRPr="00312974">
              <w:rPr>
                <w:lang w:val="uk-UA"/>
                <w:rPrChange w:id="9181" w:author="Rodion" w:date="2019-12-09T02:09:00Z">
                  <w:rPr>
                    <w:lang w:val="uk-UA"/>
                  </w:rPr>
                </w:rPrChange>
              </w:rPr>
              <w:t>Dash</w:t>
            </w:r>
            <w:proofErr w:type="spellEnd"/>
          </w:p>
        </w:tc>
        <w:tc>
          <w:tcPr>
            <w:tcW w:w="1276" w:type="dxa"/>
            <w:tcPrChange w:id="9182" w:author="Rodion" w:date="2019-12-08T22:25:00Z">
              <w:tcPr>
                <w:tcW w:w="1136" w:type="dxa"/>
              </w:tcPr>
            </w:tcPrChange>
          </w:tcPr>
          <w:p w14:paraId="4AA86D79" w14:textId="53D21BA6" w:rsidR="006029A2" w:rsidRPr="00312974" w:rsidRDefault="006029A2" w:rsidP="006029A2">
            <w:pPr>
              <w:pStyle w:val="NoSpacing"/>
              <w:jc w:val="left"/>
              <w:rPr>
                <w:lang w:val="uk-UA"/>
                <w:rPrChange w:id="9183" w:author="Rodion" w:date="2019-12-09T02:09:00Z">
                  <w:rPr>
                    <w:lang w:val="uk-UA"/>
                  </w:rPr>
                </w:rPrChange>
              </w:rPr>
            </w:pPr>
            <w:proofErr w:type="spellStart"/>
            <w:r w:rsidRPr="00312974">
              <w:rPr>
                <w:lang w:val="uk-UA"/>
                <w:rPrChange w:id="9184" w:author="Rodion" w:date="2019-12-09T02:09:00Z">
                  <w:rPr>
                    <w:lang w:val="uk-UA"/>
                  </w:rPr>
                </w:rPrChange>
              </w:rPr>
              <w:t>Walmart</w:t>
            </w:r>
            <w:proofErr w:type="spellEnd"/>
            <w:r w:rsidRPr="00312974">
              <w:rPr>
                <w:lang w:val="uk-UA"/>
                <w:rPrChange w:id="9185" w:author="Rodion" w:date="2019-12-09T02:09:00Z">
                  <w:rPr>
                    <w:lang w:val="uk-UA"/>
                  </w:rPr>
                </w:rPrChange>
              </w:rPr>
              <w:t xml:space="preserve">, </w:t>
            </w:r>
            <w:proofErr w:type="spellStart"/>
            <w:r w:rsidRPr="00312974">
              <w:rPr>
                <w:lang w:val="uk-UA"/>
                <w:rPrChange w:id="9186" w:author="Rodion" w:date="2019-12-09T02:09:00Z">
                  <w:rPr>
                    <w:lang w:val="uk-UA"/>
                  </w:rPr>
                </w:rPrChange>
              </w:rPr>
              <w:t>Shipt</w:t>
            </w:r>
            <w:proofErr w:type="spellEnd"/>
            <w:r w:rsidRPr="00312974">
              <w:rPr>
                <w:lang w:val="uk-UA"/>
                <w:rPrChange w:id="9187" w:author="Rodion" w:date="2019-12-09T02:09:00Z">
                  <w:rPr>
                    <w:lang w:val="uk-UA"/>
                  </w:rPr>
                </w:rPrChange>
              </w:rPr>
              <w:t xml:space="preserve">, </w:t>
            </w:r>
            <w:proofErr w:type="spellStart"/>
            <w:r w:rsidRPr="00312974">
              <w:rPr>
                <w:lang w:val="uk-UA"/>
                <w:rPrChange w:id="9188" w:author="Rodion" w:date="2019-12-09T02:09:00Z">
                  <w:rPr>
                    <w:lang w:val="uk-UA"/>
                  </w:rPr>
                </w:rPrChange>
              </w:rPr>
              <w:t>Peapod</w:t>
            </w:r>
            <w:proofErr w:type="spellEnd"/>
          </w:p>
        </w:tc>
        <w:tc>
          <w:tcPr>
            <w:tcW w:w="1559" w:type="dxa"/>
            <w:tcPrChange w:id="9189" w:author="Rodion" w:date="2019-12-08T22:25:00Z">
              <w:tcPr>
                <w:tcW w:w="1274" w:type="dxa"/>
              </w:tcPr>
            </w:tcPrChange>
          </w:tcPr>
          <w:p w14:paraId="3A7CA3DB" w14:textId="6B00B82B" w:rsidR="006029A2" w:rsidRPr="00312974" w:rsidRDefault="006029A2" w:rsidP="006029A2">
            <w:pPr>
              <w:pStyle w:val="NoSpacing"/>
              <w:jc w:val="left"/>
              <w:rPr>
                <w:lang w:val="uk-UA"/>
                <w:rPrChange w:id="9190" w:author="Rodion" w:date="2019-12-09T02:09:00Z">
                  <w:rPr>
                    <w:lang w:val="uk-UA"/>
                  </w:rPr>
                </w:rPrChange>
              </w:rPr>
            </w:pPr>
            <w:proofErr w:type="spellStart"/>
            <w:r w:rsidRPr="00312974">
              <w:rPr>
                <w:lang w:val="uk-UA"/>
                <w:rPrChange w:id="9191" w:author="Rodion" w:date="2019-12-09T02:09:00Z">
                  <w:rPr>
                    <w:lang w:val="uk-UA"/>
                  </w:rPr>
                </w:rPrChange>
              </w:rPr>
              <w:t>Користу</w:t>
            </w:r>
            <w:ins w:id="9192" w:author="Rodion" w:date="2019-12-08T22:26:00Z">
              <w:r w:rsidR="004E0413" w:rsidRPr="00312974">
                <w:rPr>
                  <w:lang w:val="uk-UA"/>
                  <w:rPrChange w:id="9193" w:author="Rodion" w:date="2019-12-09T02:09:00Z">
                    <w:rPr>
                      <w:lang w:val="uk-UA"/>
                    </w:rPr>
                  </w:rPrChange>
                </w:rPr>
                <w:t>-</w:t>
              </w:r>
            </w:ins>
            <w:r w:rsidRPr="00312974">
              <w:rPr>
                <w:lang w:val="uk-UA"/>
                <w:rPrChange w:id="9194" w:author="Rodion" w:date="2019-12-09T02:09:00Z">
                  <w:rPr>
                    <w:lang w:val="uk-UA"/>
                  </w:rPr>
                </w:rPrChange>
              </w:rPr>
              <w:t>вач</w:t>
            </w:r>
            <w:proofErr w:type="spellEnd"/>
            <w:r w:rsidRPr="00312974">
              <w:rPr>
                <w:lang w:val="uk-UA"/>
                <w:rPrChange w:id="9195" w:author="Rodion" w:date="2019-12-09T02:09:00Z">
                  <w:rPr>
                    <w:lang w:val="uk-UA"/>
                  </w:rPr>
                </w:rPrChange>
              </w:rPr>
              <w:t xml:space="preserve"> не отримає переваг від інтеграції з мережею </w:t>
            </w:r>
            <w:r w:rsidR="00C91726" w:rsidRPr="00312974">
              <w:rPr>
                <w:lang w:val="uk-UA"/>
                <w:rPrChange w:id="9196" w:author="Rodion" w:date="2019-12-09T02:09:00Z">
                  <w:rPr>
                    <w:lang w:val="uk-UA"/>
                  </w:rPr>
                </w:rPrChange>
              </w:rPr>
              <w:t>роздрібної</w:t>
            </w:r>
            <w:r w:rsidRPr="00312974">
              <w:rPr>
                <w:lang w:val="uk-UA"/>
                <w:rPrChange w:id="9197" w:author="Rodion" w:date="2019-12-09T02:09:00Z">
                  <w:rPr>
                    <w:lang w:val="uk-UA"/>
                  </w:rPr>
                </w:rPrChange>
              </w:rPr>
              <w:t xml:space="preserve"> торгівлі</w:t>
            </w:r>
          </w:p>
        </w:tc>
        <w:tc>
          <w:tcPr>
            <w:tcW w:w="851" w:type="dxa"/>
            <w:tcPrChange w:id="9198" w:author="Rodion" w:date="2019-12-08T22:25:00Z">
              <w:tcPr>
                <w:tcW w:w="1419" w:type="dxa"/>
              </w:tcPr>
            </w:tcPrChange>
          </w:tcPr>
          <w:p w14:paraId="5AA6EDC9" w14:textId="77777777" w:rsidR="006029A2" w:rsidRPr="00312974" w:rsidRDefault="006029A2" w:rsidP="006029A2">
            <w:pPr>
              <w:pStyle w:val="NoSpacing"/>
              <w:jc w:val="left"/>
              <w:rPr>
                <w:lang w:val="uk-UA"/>
                <w:rPrChange w:id="9199" w:author="Rodion" w:date="2019-12-09T02:09:00Z">
                  <w:rPr>
                    <w:lang w:val="uk-UA"/>
                  </w:rPr>
                </w:rPrChange>
              </w:rPr>
            </w:pPr>
          </w:p>
        </w:tc>
        <w:tc>
          <w:tcPr>
            <w:tcW w:w="1701" w:type="dxa"/>
            <w:tcPrChange w:id="9200" w:author="Rodion" w:date="2019-12-08T22:25:00Z">
              <w:tcPr>
                <w:tcW w:w="1701" w:type="dxa"/>
              </w:tcPr>
            </w:tcPrChange>
          </w:tcPr>
          <w:p w14:paraId="50FD2111" w14:textId="15A63692" w:rsidR="006029A2" w:rsidRPr="00312974" w:rsidRDefault="006029A2" w:rsidP="006029A2">
            <w:pPr>
              <w:pStyle w:val="NoSpacing"/>
              <w:jc w:val="left"/>
              <w:rPr>
                <w:lang w:val="uk-UA"/>
                <w:rPrChange w:id="9201" w:author="Rodion" w:date="2019-12-09T02:09:00Z">
                  <w:rPr>
                    <w:lang w:val="uk-UA"/>
                  </w:rPr>
                </w:rPrChange>
              </w:rPr>
            </w:pPr>
            <w:r w:rsidRPr="00312974">
              <w:rPr>
                <w:lang w:val="uk-UA"/>
                <w:rPrChange w:id="9202" w:author="Rodion" w:date="2019-12-09T02:09:00Z">
                  <w:rPr>
                    <w:lang w:val="uk-UA"/>
                  </w:rPr>
                </w:rPrChange>
              </w:rPr>
              <w:t>Користувач залишиться об’єктив</w:t>
            </w:r>
            <w:ins w:id="9203" w:author="Rodion" w:date="2019-12-08T22:26:00Z">
              <w:r w:rsidR="004E0413" w:rsidRPr="00312974">
                <w:rPr>
                  <w:lang w:val="uk-UA"/>
                  <w:rPrChange w:id="9204" w:author="Rodion" w:date="2019-12-09T02:09:00Z">
                    <w:rPr>
                      <w:lang w:val="uk-UA"/>
                    </w:rPr>
                  </w:rPrChange>
                </w:rPr>
                <w:t>-</w:t>
              </w:r>
            </w:ins>
            <w:r w:rsidRPr="00312974">
              <w:rPr>
                <w:lang w:val="uk-UA"/>
                <w:rPrChange w:id="9205" w:author="Rodion" w:date="2019-12-09T02:09:00Z">
                  <w:rPr>
                    <w:lang w:val="uk-UA"/>
                  </w:rPr>
                </w:rPrChange>
              </w:rPr>
              <w:t>ним у виборі мережі торгівлі для здійснення покупок</w:t>
            </w:r>
          </w:p>
        </w:tc>
      </w:tr>
    </w:tbl>
    <w:p w14:paraId="53B0F669" w14:textId="77777777" w:rsidR="006029A2" w:rsidRPr="00312974" w:rsidRDefault="006029A2" w:rsidP="006029A2">
      <w:pPr>
        <w:ind w:firstLine="0"/>
        <w:rPr>
          <w:rPrChange w:id="9206" w:author="Rodion" w:date="2019-12-09T02:09:00Z">
            <w:rPr/>
          </w:rPrChange>
        </w:rPr>
      </w:pPr>
    </w:p>
    <w:p w14:paraId="46EA0E0F" w14:textId="77777777" w:rsidR="006029A2" w:rsidRPr="00312974" w:rsidRDefault="006029A2" w:rsidP="006029A2">
      <w:pPr>
        <w:spacing w:after="160" w:line="259" w:lineRule="auto"/>
        <w:ind w:firstLine="0"/>
        <w:jc w:val="left"/>
        <w:rPr>
          <w:rPrChange w:id="9207" w:author="Rodion" w:date="2019-12-09T02:09:00Z">
            <w:rPr/>
          </w:rPrChange>
        </w:rPr>
      </w:pPr>
      <w:r w:rsidRPr="00312974">
        <w:rPr>
          <w:rPrChange w:id="9208" w:author="Rodion" w:date="2019-12-09T02:09:00Z">
            <w:rPr/>
          </w:rPrChange>
        </w:rPr>
        <w:br w:type="page"/>
      </w:r>
    </w:p>
    <w:p w14:paraId="1C2A2F37" w14:textId="5022F6D5" w:rsidR="006029A2" w:rsidRPr="00312974" w:rsidRDefault="006029A2" w:rsidP="006029A2">
      <w:pPr>
        <w:rPr>
          <w:rPrChange w:id="9209" w:author="Rodion" w:date="2019-12-09T02:09:00Z">
            <w:rPr/>
          </w:rPrChange>
        </w:rPr>
      </w:pPr>
      <w:r w:rsidRPr="00312974">
        <w:rPr>
          <w:rPrChange w:id="9210" w:author="Rodion" w:date="2019-12-09T02:09:00Z">
            <w:rPr/>
          </w:rPrChange>
        </w:rPr>
        <w:lastRenderedPageBreak/>
        <w:t xml:space="preserve">Продовження </w:t>
      </w:r>
      <w:del w:id="9211" w:author="Rodion Kharabet" w:date="2019-12-06T03:54:00Z">
        <w:r w:rsidRPr="00312974" w:rsidDel="003969F0">
          <w:rPr>
            <w:rPrChange w:id="9212" w:author="Rodion" w:date="2019-12-09T02:09:00Z">
              <w:rPr/>
            </w:rPrChange>
          </w:rPr>
          <w:delText>таблиці 5.</w:delText>
        </w:r>
      </w:del>
      <w:ins w:id="9213" w:author="Rodion Kharabet" w:date="2019-12-06T03:54:00Z">
        <w:r w:rsidR="003969F0" w:rsidRPr="00312974">
          <w:rPr>
            <w:rPrChange w:id="9214" w:author="Rodion" w:date="2019-12-09T02:09:00Z">
              <w:rPr/>
            </w:rPrChange>
          </w:rPr>
          <w:t>таблиці 4.</w:t>
        </w:r>
      </w:ins>
      <w:r w:rsidRPr="00312974">
        <w:rPr>
          <w:rPrChange w:id="9215" w:author="Rodion" w:date="2019-12-09T02:09:00Z">
            <w:rPr/>
          </w:rPrChange>
        </w:rPr>
        <w:t>2</w:t>
      </w:r>
    </w:p>
    <w:tbl>
      <w:tblPr>
        <w:tblStyle w:val="TableGrid"/>
        <w:tblW w:w="10485" w:type="dxa"/>
        <w:tblLayout w:type="fixed"/>
        <w:tblLook w:val="04A0" w:firstRow="1" w:lastRow="0" w:firstColumn="1" w:lastColumn="0" w:noHBand="0" w:noVBand="1"/>
        <w:tblPrChange w:id="9216" w:author="Rodion" w:date="2019-12-08T22:26:00Z">
          <w:tblPr>
            <w:tblStyle w:val="TableGrid"/>
            <w:tblW w:w="10485" w:type="dxa"/>
            <w:tblLayout w:type="fixed"/>
            <w:tblLook w:val="04A0" w:firstRow="1" w:lastRow="0" w:firstColumn="1" w:lastColumn="0" w:noHBand="0" w:noVBand="1"/>
          </w:tblPr>
        </w:tblPrChange>
      </w:tblPr>
      <w:tblGrid>
        <w:gridCol w:w="703"/>
        <w:gridCol w:w="1560"/>
        <w:gridCol w:w="1558"/>
        <w:gridCol w:w="852"/>
        <w:gridCol w:w="851"/>
        <w:gridCol w:w="1841"/>
        <w:gridCol w:w="1419"/>
        <w:gridCol w:w="1701"/>
        <w:tblGridChange w:id="9217">
          <w:tblGrid>
            <w:gridCol w:w="703"/>
            <w:gridCol w:w="1700"/>
            <w:gridCol w:w="1418"/>
            <w:gridCol w:w="1134"/>
            <w:gridCol w:w="1136"/>
            <w:gridCol w:w="1274"/>
            <w:gridCol w:w="1419"/>
            <w:gridCol w:w="1701"/>
          </w:tblGrid>
        </w:tblGridChange>
      </w:tblGrid>
      <w:tr w:rsidR="006029A2" w:rsidRPr="00312974" w14:paraId="509D8F55" w14:textId="77777777" w:rsidTr="004E0413">
        <w:trPr>
          <w:trHeight w:val="429"/>
          <w:trPrChange w:id="9218" w:author="Rodion" w:date="2019-12-08T22:26:00Z">
            <w:trPr>
              <w:trHeight w:val="429"/>
            </w:trPr>
          </w:trPrChange>
        </w:trPr>
        <w:tc>
          <w:tcPr>
            <w:tcW w:w="703" w:type="dxa"/>
            <w:tcPrChange w:id="9219" w:author="Rodion" w:date="2019-12-08T22:26:00Z">
              <w:tcPr>
                <w:tcW w:w="703" w:type="dxa"/>
              </w:tcPr>
            </w:tcPrChange>
          </w:tcPr>
          <w:p w14:paraId="19621BB0" w14:textId="77777777" w:rsidR="006029A2" w:rsidRPr="00312974" w:rsidRDefault="006029A2" w:rsidP="006029A2">
            <w:pPr>
              <w:pStyle w:val="NoSpacing"/>
              <w:rPr>
                <w:lang w:val="uk-UA"/>
                <w:rPrChange w:id="9220" w:author="Rodion" w:date="2019-12-09T02:09:00Z">
                  <w:rPr>
                    <w:lang w:val="uk-UA"/>
                  </w:rPr>
                </w:rPrChange>
              </w:rPr>
            </w:pPr>
            <w:r w:rsidRPr="00312974">
              <w:rPr>
                <w:lang w:val="uk-UA"/>
                <w:rPrChange w:id="9221" w:author="Rodion" w:date="2019-12-09T02:09:00Z">
                  <w:rPr>
                    <w:lang w:val="uk-UA"/>
                  </w:rPr>
                </w:rPrChange>
              </w:rPr>
              <w:t>1</w:t>
            </w:r>
          </w:p>
        </w:tc>
        <w:tc>
          <w:tcPr>
            <w:tcW w:w="1560" w:type="dxa"/>
            <w:tcPrChange w:id="9222" w:author="Rodion" w:date="2019-12-08T22:26:00Z">
              <w:tcPr>
                <w:tcW w:w="1700" w:type="dxa"/>
              </w:tcPr>
            </w:tcPrChange>
          </w:tcPr>
          <w:p w14:paraId="63CCE615" w14:textId="77777777" w:rsidR="006029A2" w:rsidRPr="00312974" w:rsidRDefault="006029A2" w:rsidP="006029A2">
            <w:pPr>
              <w:pStyle w:val="NoSpacing"/>
              <w:rPr>
                <w:lang w:val="uk-UA"/>
                <w:rPrChange w:id="9223" w:author="Rodion" w:date="2019-12-09T02:09:00Z">
                  <w:rPr>
                    <w:lang w:val="uk-UA"/>
                  </w:rPr>
                </w:rPrChange>
              </w:rPr>
            </w:pPr>
            <w:r w:rsidRPr="00312974">
              <w:rPr>
                <w:lang w:val="uk-UA"/>
                <w:rPrChange w:id="9224" w:author="Rodion" w:date="2019-12-09T02:09:00Z">
                  <w:rPr>
                    <w:lang w:val="uk-UA"/>
                  </w:rPr>
                </w:rPrChange>
              </w:rPr>
              <w:t>2</w:t>
            </w:r>
          </w:p>
        </w:tc>
        <w:tc>
          <w:tcPr>
            <w:tcW w:w="1558" w:type="dxa"/>
            <w:tcPrChange w:id="9225" w:author="Rodion" w:date="2019-12-08T22:26:00Z">
              <w:tcPr>
                <w:tcW w:w="1418" w:type="dxa"/>
              </w:tcPr>
            </w:tcPrChange>
          </w:tcPr>
          <w:p w14:paraId="46A3A7D8" w14:textId="77777777" w:rsidR="006029A2" w:rsidRPr="00312974" w:rsidRDefault="006029A2" w:rsidP="006029A2">
            <w:pPr>
              <w:pStyle w:val="NoSpacing"/>
              <w:rPr>
                <w:lang w:val="uk-UA"/>
                <w:rPrChange w:id="9226" w:author="Rodion" w:date="2019-12-09T02:09:00Z">
                  <w:rPr>
                    <w:lang w:val="uk-UA"/>
                  </w:rPr>
                </w:rPrChange>
              </w:rPr>
            </w:pPr>
            <w:r w:rsidRPr="00312974">
              <w:rPr>
                <w:lang w:val="uk-UA"/>
                <w:rPrChange w:id="9227" w:author="Rodion" w:date="2019-12-09T02:09:00Z">
                  <w:rPr>
                    <w:lang w:val="uk-UA"/>
                  </w:rPr>
                </w:rPrChange>
              </w:rPr>
              <w:t>3а</w:t>
            </w:r>
          </w:p>
        </w:tc>
        <w:tc>
          <w:tcPr>
            <w:tcW w:w="852" w:type="dxa"/>
            <w:tcPrChange w:id="9228" w:author="Rodion" w:date="2019-12-08T22:26:00Z">
              <w:tcPr>
                <w:tcW w:w="1134" w:type="dxa"/>
              </w:tcPr>
            </w:tcPrChange>
          </w:tcPr>
          <w:p w14:paraId="0F6AD8BF" w14:textId="77777777" w:rsidR="006029A2" w:rsidRPr="00312974" w:rsidRDefault="006029A2" w:rsidP="006029A2">
            <w:pPr>
              <w:pStyle w:val="NoSpacing"/>
              <w:rPr>
                <w:lang w:val="uk-UA"/>
                <w:rPrChange w:id="9229" w:author="Rodion" w:date="2019-12-09T02:09:00Z">
                  <w:rPr>
                    <w:lang w:val="uk-UA"/>
                  </w:rPr>
                </w:rPrChange>
              </w:rPr>
            </w:pPr>
            <w:r w:rsidRPr="00312974">
              <w:rPr>
                <w:lang w:val="uk-UA"/>
                <w:rPrChange w:id="9230" w:author="Rodion" w:date="2019-12-09T02:09:00Z">
                  <w:rPr>
                    <w:lang w:val="uk-UA"/>
                  </w:rPr>
                </w:rPrChange>
              </w:rPr>
              <w:t>3б</w:t>
            </w:r>
          </w:p>
        </w:tc>
        <w:tc>
          <w:tcPr>
            <w:tcW w:w="851" w:type="dxa"/>
            <w:tcPrChange w:id="9231" w:author="Rodion" w:date="2019-12-08T22:26:00Z">
              <w:tcPr>
                <w:tcW w:w="1136" w:type="dxa"/>
              </w:tcPr>
            </w:tcPrChange>
          </w:tcPr>
          <w:p w14:paraId="1109D19C" w14:textId="77777777" w:rsidR="006029A2" w:rsidRPr="00312974" w:rsidRDefault="006029A2" w:rsidP="006029A2">
            <w:pPr>
              <w:pStyle w:val="NoSpacing"/>
              <w:rPr>
                <w:lang w:val="uk-UA"/>
                <w:rPrChange w:id="9232" w:author="Rodion" w:date="2019-12-09T02:09:00Z">
                  <w:rPr>
                    <w:lang w:val="uk-UA"/>
                  </w:rPr>
                </w:rPrChange>
              </w:rPr>
            </w:pPr>
            <w:r w:rsidRPr="00312974">
              <w:rPr>
                <w:lang w:val="uk-UA"/>
                <w:rPrChange w:id="9233" w:author="Rodion" w:date="2019-12-09T02:09:00Z">
                  <w:rPr>
                    <w:lang w:val="uk-UA"/>
                  </w:rPr>
                </w:rPrChange>
              </w:rPr>
              <w:t>3в</w:t>
            </w:r>
          </w:p>
        </w:tc>
        <w:tc>
          <w:tcPr>
            <w:tcW w:w="1841" w:type="dxa"/>
            <w:tcPrChange w:id="9234" w:author="Rodion" w:date="2019-12-08T22:26:00Z">
              <w:tcPr>
                <w:tcW w:w="1274" w:type="dxa"/>
              </w:tcPr>
            </w:tcPrChange>
          </w:tcPr>
          <w:p w14:paraId="40BB0651" w14:textId="77777777" w:rsidR="006029A2" w:rsidRPr="00312974" w:rsidRDefault="006029A2" w:rsidP="006029A2">
            <w:pPr>
              <w:pStyle w:val="NoSpacing"/>
              <w:rPr>
                <w:lang w:val="uk-UA"/>
                <w:rPrChange w:id="9235" w:author="Rodion" w:date="2019-12-09T02:09:00Z">
                  <w:rPr>
                    <w:lang w:val="uk-UA"/>
                  </w:rPr>
                </w:rPrChange>
              </w:rPr>
            </w:pPr>
            <w:r w:rsidRPr="00312974">
              <w:rPr>
                <w:lang w:val="uk-UA"/>
                <w:rPrChange w:id="9236" w:author="Rodion" w:date="2019-12-09T02:09:00Z">
                  <w:rPr>
                    <w:lang w:val="uk-UA"/>
                  </w:rPr>
                </w:rPrChange>
              </w:rPr>
              <w:t>4</w:t>
            </w:r>
          </w:p>
        </w:tc>
        <w:tc>
          <w:tcPr>
            <w:tcW w:w="1419" w:type="dxa"/>
            <w:tcPrChange w:id="9237" w:author="Rodion" w:date="2019-12-08T22:26:00Z">
              <w:tcPr>
                <w:tcW w:w="1419" w:type="dxa"/>
              </w:tcPr>
            </w:tcPrChange>
          </w:tcPr>
          <w:p w14:paraId="61EE378D" w14:textId="77777777" w:rsidR="006029A2" w:rsidRPr="00312974" w:rsidRDefault="006029A2" w:rsidP="006029A2">
            <w:pPr>
              <w:pStyle w:val="NoSpacing"/>
              <w:rPr>
                <w:lang w:val="uk-UA"/>
                <w:rPrChange w:id="9238" w:author="Rodion" w:date="2019-12-09T02:09:00Z">
                  <w:rPr>
                    <w:lang w:val="uk-UA"/>
                  </w:rPr>
                </w:rPrChange>
              </w:rPr>
            </w:pPr>
            <w:r w:rsidRPr="00312974">
              <w:rPr>
                <w:lang w:val="uk-UA"/>
                <w:rPrChange w:id="9239" w:author="Rodion" w:date="2019-12-09T02:09:00Z">
                  <w:rPr>
                    <w:lang w:val="uk-UA"/>
                  </w:rPr>
                </w:rPrChange>
              </w:rPr>
              <w:t>5</w:t>
            </w:r>
          </w:p>
        </w:tc>
        <w:tc>
          <w:tcPr>
            <w:tcW w:w="1701" w:type="dxa"/>
            <w:tcPrChange w:id="9240" w:author="Rodion" w:date="2019-12-08T22:26:00Z">
              <w:tcPr>
                <w:tcW w:w="1701" w:type="dxa"/>
              </w:tcPr>
            </w:tcPrChange>
          </w:tcPr>
          <w:p w14:paraId="0AD60C2B" w14:textId="77777777" w:rsidR="006029A2" w:rsidRPr="00312974" w:rsidRDefault="006029A2" w:rsidP="006029A2">
            <w:pPr>
              <w:pStyle w:val="NoSpacing"/>
              <w:rPr>
                <w:lang w:val="uk-UA"/>
                <w:rPrChange w:id="9241" w:author="Rodion" w:date="2019-12-09T02:09:00Z">
                  <w:rPr>
                    <w:lang w:val="uk-UA"/>
                  </w:rPr>
                </w:rPrChange>
              </w:rPr>
            </w:pPr>
            <w:r w:rsidRPr="00312974">
              <w:rPr>
                <w:lang w:val="uk-UA"/>
                <w:rPrChange w:id="9242" w:author="Rodion" w:date="2019-12-09T02:09:00Z">
                  <w:rPr>
                    <w:lang w:val="uk-UA"/>
                  </w:rPr>
                </w:rPrChange>
              </w:rPr>
              <w:t>6</w:t>
            </w:r>
          </w:p>
        </w:tc>
      </w:tr>
      <w:tr w:rsidR="006029A2" w:rsidRPr="00312974" w14:paraId="2342CF95" w14:textId="77777777" w:rsidTr="004E0413">
        <w:tc>
          <w:tcPr>
            <w:tcW w:w="703" w:type="dxa"/>
            <w:tcPrChange w:id="9243" w:author="Rodion" w:date="2019-12-08T22:26:00Z">
              <w:tcPr>
                <w:tcW w:w="703" w:type="dxa"/>
              </w:tcPr>
            </w:tcPrChange>
          </w:tcPr>
          <w:p w14:paraId="4790952F" w14:textId="77777777" w:rsidR="006029A2" w:rsidRPr="00312974" w:rsidRDefault="006029A2" w:rsidP="006029A2">
            <w:pPr>
              <w:pStyle w:val="NoSpacing"/>
              <w:rPr>
                <w:lang w:val="uk-UA"/>
                <w:rPrChange w:id="9244" w:author="Rodion" w:date="2019-12-09T02:09:00Z">
                  <w:rPr>
                    <w:lang w:val="uk-UA"/>
                  </w:rPr>
                </w:rPrChange>
              </w:rPr>
            </w:pPr>
            <w:r w:rsidRPr="00312974">
              <w:rPr>
                <w:lang w:val="uk-UA"/>
                <w:rPrChange w:id="9245" w:author="Rodion" w:date="2019-12-09T02:09:00Z">
                  <w:rPr>
                    <w:lang w:val="uk-UA"/>
                  </w:rPr>
                </w:rPrChange>
              </w:rPr>
              <w:t>5.</w:t>
            </w:r>
          </w:p>
        </w:tc>
        <w:tc>
          <w:tcPr>
            <w:tcW w:w="1560" w:type="dxa"/>
            <w:tcPrChange w:id="9246" w:author="Rodion" w:date="2019-12-08T22:26:00Z">
              <w:tcPr>
                <w:tcW w:w="1700" w:type="dxa"/>
              </w:tcPr>
            </w:tcPrChange>
          </w:tcPr>
          <w:p w14:paraId="10B7F5BB" w14:textId="284C9DB4" w:rsidR="006029A2" w:rsidRPr="00312974" w:rsidRDefault="006029A2" w:rsidP="006029A2">
            <w:pPr>
              <w:pStyle w:val="NoSpacing"/>
              <w:rPr>
                <w:lang w:val="uk-UA"/>
                <w:rPrChange w:id="9247" w:author="Rodion" w:date="2019-12-09T02:09:00Z">
                  <w:rPr>
                    <w:lang w:val="uk-UA"/>
                  </w:rPr>
                </w:rPrChange>
              </w:rPr>
            </w:pPr>
            <w:r w:rsidRPr="00312974">
              <w:rPr>
                <w:lang w:val="uk-UA"/>
                <w:rPrChange w:id="9248" w:author="Rodion" w:date="2019-12-09T02:09:00Z">
                  <w:rPr>
                    <w:lang w:val="uk-UA"/>
                  </w:rPr>
                </w:rPrChange>
              </w:rPr>
              <w:t xml:space="preserve">Повнота бази даних </w:t>
            </w:r>
            <w:proofErr w:type="spellStart"/>
            <w:r w:rsidRPr="00312974">
              <w:rPr>
                <w:lang w:val="uk-UA"/>
                <w:rPrChange w:id="9249" w:author="Rodion" w:date="2019-12-09T02:09:00Z">
                  <w:rPr>
                    <w:lang w:val="uk-UA"/>
                  </w:rPr>
                </w:rPrChange>
              </w:rPr>
              <w:t>наймену</w:t>
            </w:r>
            <w:ins w:id="9250" w:author="Rodion" w:date="2019-12-08T22:27:00Z">
              <w:r w:rsidR="004E0413" w:rsidRPr="00312974">
                <w:rPr>
                  <w:lang w:val="uk-UA"/>
                  <w:rPrChange w:id="9251" w:author="Rodion" w:date="2019-12-09T02:09:00Z">
                    <w:rPr>
                      <w:lang w:val="uk-UA"/>
                    </w:rPr>
                  </w:rPrChange>
                </w:rPr>
                <w:t>-</w:t>
              </w:r>
            </w:ins>
            <w:r w:rsidRPr="00312974">
              <w:rPr>
                <w:lang w:val="uk-UA"/>
                <w:rPrChange w:id="9252" w:author="Rodion" w:date="2019-12-09T02:09:00Z">
                  <w:rPr>
                    <w:lang w:val="uk-UA"/>
                  </w:rPr>
                </w:rPrChange>
              </w:rPr>
              <w:t>вань</w:t>
            </w:r>
            <w:proofErr w:type="spellEnd"/>
            <w:r w:rsidRPr="00312974">
              <w:rPr>
                <w:lang w:val="uk-UA"/>
                <w:rPrChange w:id="9253" w:author="Rodion" w:date="2019-12-09T02:09:00Z">
                  <w:rPr>
                    <w:lang w:val="uk-UA"/>
                  </w:rPr>
                </w:rPrChange>
              </w:rPr>
              <w:t xml:space="preserve"> товарів</w:t>
            </w:r>
          </w:p>
        </w:tc>
        <w:tc>
          <w:tcPr>
            <w:tcW w:w="1558" w:type="dxa"/>
            <w:tcPrChange w:id="9254" w:author="Rodion" w:date="2019-12-08T22:26:00Z">
              <w:tcPr>
                <w:tcW w:w="1418" w:type="dxa"/>
              </w:tcPr>
            </w:tcPrChange>
          </w:tcPr>
          <w:p w14:paraId="7C5ACF9C" w14:textId="339192ED" w:rsidR="006029A2" w:rsidRPr="00312974" w:rsidRDefault="006029A2" w:rsidP="006029A2">
            <w:pPr>
              <w:pStyle w:val="NoSpacing"/>
              <w:rPr>
                <w:lang w:val="uk-UA"/>
                <w:rPrChange w:id="9255" w:author="Rodion" w:date="2019-12-09T02:09:00Z">
                  <w:rPr>
                    <w:lang w:val="uk-UA"/>
                  </w:rPr>
                </w:rPrChange>
              </w:rPr>
            </w:pPr>
            <w:r w:rsidRPr="00312974">
              <w:rPr>
                <w:lang w:val="uk-UA"/>
                <w:rPrChange w:id="9256" w:author="Rodion" w:date="2019-12-09T02:09:00Z">
                  <w:rPr>
                    <w:lang w:val="uk-UA"/>
                  </w:rPr>
                </w:rPrChange>
              </w:rPr>
              <w:t>База даних форму</w:t>
            </w:r>
            <w:ins w:id="9257" w:author="Rodion" w:date="2019-12-08T22:27:00Z">
              <w:r w:rsidR="004E0413" w:rsidRPr="00312974">
                <w:rPr>
                  <w:lang w:val="uk-UA"/>
                  <w:rPrChange w:id="9258" w:author="Rodion" w:date="2019-12-09T02:09:00Z">
                    <w:rPr>
                      <w:lang w:val="uk-UA"/>
                    </w:rPr>
                  </w:rPrChange>
                </w:rPr>
                <w:t>-</w:t>
              </w:r>
            </w:ins>
            <w:proofErr w:type="spellStart"/>
            <w:r w:rsidRPr="00312974">
              <w:rPr>
                <w:lang w:val="uk-UA"/>
                <w:rPrChange w:id="9259" w:author="Rodion" w:date="2019-12-09T02:09:00Z">
                  <w:rPr>
                    <w:lang w:val="uk-UA"/>
                  </w:rPr>
                </w:rPrChange>
              </w:rPr>
              <w:t>ється</w:t>
            </w:r>
            <w:proofErr w:type="spellEnd"/>
            <w:r w:rsidRPr="00312974">
              <w:rPr>
                <w:lang w:val="uk-UA"/>
                <w:rPrChange w:id="9260" w:author="Rodion" w:date="2019-12-09T02:09:00Z">
                  <w:rPr>
                    <w:lang w:val="uk-UA"/>
                  </w:rPr>
                </w:rPrChange>
              </w:rPr>
              <w:t xml:space="preserve"> за участі </w:t>
            </w:r>
            <w:proofErr w:type="spellStart"/>
            <w:r w:rsidRPr="00312974">
              <w:rPr>
                <w:lang w:val="uk-UA"/>
                <w:rPrChange w:id="9261" w:author="Rodion" w:date="2019-12-09T02:09:00Z">
                  <w:rPr>
                    <w:lang w:val="uk-UA"/>
                  </w:rPr>
                </w:rPrChange>
              </w:rPr>
              <w:t>користу</w:t>
            </w:r>
            <w:ins w:id="9262" w:author="Rodion" w:date="2019-12-08T22:27:00Z">
              <w:r w:rsidR="004E0413" w:rsidRPr="00312974">
                <w:rPr>
                  <w:lang w:val="uk-UA"/>
                  <w:rPrChange w:id="9263" w:author="Rodion" w:date="2019-12-09T02:09:00Z">
                    <w:rPr>
                      <w:lang w:val="uk-UA"/>
                    </w:rPr>
                  </w:rPrChange>
                </w:rPr>
                <w:t>-</w:t>
              </w:r>
            </w:ins>
            <w:r w:rsidRPr="00312974">
              <w:rPr>
                <w:lang w:val="uk-UA"/>
                <w:rPrChange w:id="9264" w:author="Rodion" w:date="2019-12-09T02:09:00Z">
                  <w:rPr>
                    <w:lang w:val="uk-UA"/>
                  </w:rPr>
                </w:rPrChange>
              </w:rPr>
              <w:t>вачів</w:t>
            </w:r>
            <w:proofErr w:type="spellEnd"/>
          </w:p>
        </w:tc>
        <w:tc>
          <w:tcPr>
            <w:tcW w:w="852" w:type="dxa"/>
            <w:tcPrChange w:id="9265" w:author="Rodion" w:date="2019-12-08T22:26:00Z">
              <w:tcPr>
                <w:tcW w:w="1134" w:type="dxa"/>
              </w:tcPr>
            </w:tcPrChange>
          </w:tcPr>
          <w:p w14:paraId="42DB9B38" w14:textId="2587C521" w:rsidR="006029A2" w:rsidRPr="00312974" w:rsidRDefault="006029A2" w:rsidP="006029A2">
            <w:pPr>
              <w:pStyle w:val="NoSpacing"/>
              <w:rPr>
                <w:lang w:val="uk-UA"/>
                <w:rPrChange w:id="9266" w:author="Rodion" w:date="2019-12-09T02:09:00Z">
                  <w:rPr>
                    <w:lang w:val="uk-UA"/>
                  </w:rPr>
                </w:rPrChange>
              </w:rPr>
            </w:pPr>
            <w:r w:rsidRPr="00312974">
              <w:rPr>
                <w:lang w:val="uk-UA"/>
                <w:rPrChange w:id="9267" w:author="Rodion" w:date="2019-12-09T02:09:00Z">
                  <w:rPr>
                    <w:lang w:val="uk-UA"/>
                  </w:rPr>
                </w:rPrChange>
              </w:rPr>
              <w:t>Неві</w:t>
            </w:r>
            <w:ins w:id="9268" w:author="Rodion" w:date="2019-12-08T22:26:00Z">
              <w:r w:rsidR="004E0413" w:rsidRPr="00312974">
                <w:rPr>
                  <w:lang w:val="uk-UA"/>
                  <w:rPrChange w:id="9269" w:author="Rodion" w:date="2019-12-09T02:09:00Z">
                    <w:rPr>
                      <w:lang w:val="uk-UA"/>
                    </w:rPr>
                  </w:rPrChange>
                </w:rPr>
                <w:t>-</w:t>
              </w:r>
            </w:ins>
            <w:proofErr w:type="spellStart"/>
            <w:r w:rsidRPr="00312974">
              <w:rPr>
                <w:lang w:val="uk-UA"/>
                <w:rPrChange w:id="9270" w:author="Rodion" w:date="2019-12-09T02:09:00Z">
                  <w:rPr>
                    <w:lang w:val="uk-UA"/>
                  </w:rPr>
                </w:rPrChange>
              </w:rPr>
              <w:t>домо</w:t>
            </w:r>
            <w:proofErr w:type="spellEnd"/>
          </w:p>
        </w:tc>
        <w:tc>
          <w:tcPr>
            <w:tcW w:w="851" w:type="dxa"/>
            <w:tcPrChange w:id="9271" w:author="Rodion" w:date="2019-12-08T22:26:00Z">
              <w:tcPr>
                <w:tcW w:w="1136" w:type="dxa"/>
              </w:tcPr>
            </w:tcPrChange>
          </w:tcPr>
          <w:p w14:paraId="7DDE7D72" w14:textId="56E4F30A" w:rsidR="006029A2" w:rsidRPr="00312974" w:rsidRDefault="006029A2" w:rsidP="006029A2">
            <w:pPr>
              <w:pStyle w:val="NoSpacing"/>
              <w:rPr>
                <w:lang w:val="uk-UA"/>
                <w:rPrChange w:id="9272" w:author="Rodion" w:date="2019-12-09T02:09:00Z">
                  <w:rPr>
                    <w:lang w:val="uk-UA"/>
                  </w:rPr>
                </w:rPrChange>
              </w:rPr>
            </w:pPr>
            <w:r w:rsidRPr="00312974">
              <w:rPr>
                <w:lang w:val="uk-UA"/>
                <w:rPrChange w:id="9273" w:author="Rodion" w:date="2019-12-09T02:09:00Z">
                  <w:rPr>
                    <w:lang w:val="uk-UA"/>
                  </w:rPr>
                </w:rPrChange>
              </w:rPr>
              <w:t>Неві</w:t>
            </w:r>
            <w:ins w:id="9274" w:author="Rodion" w:date="2019-12-08T22:27:00Z">
              <w:r w:rsidR="004E0413" w:rsidRPr="00312974">
                <w:rPr>
                  <w:lang w:val="uk-UA"/>
                  <w:rPrChange w:id="9275" w:author="Rodion" w:date="2019-12-09T02:09:00Z">
                    <w:rPr>
                      <w:lang w:val="uk-UA"/>
                    </w:rPr>
                  </w:rPrChange>
                </w:rPr>
                <w:t>-</w:t>
              </w:r>
            </w:ins>
            <w:proofErr w:type="spellStart"/>
            <w:r w:rsidRPr="00312974">
              <w:rPr>
                <w:lang w:val="uk-UA"/>
                <w:rPrChange w:id="9276" w:author="Rodion" w:date="2019-12-09T02:09:00Z">
                  <w:rPr>
                    <w:lang w:val="uk-UA"/>
                  </w:rPr>
                </w:rPrChange>
              </w:rPr>
              <w:t>домо</w:t>
            </w:r>
            <w:proofErr w:type="spellEnd"/>
          </w:p>
        </w:tc>
        <w:tc>
          <w:tcPr>
            <w:tcW w:w="1841" w:type="dxa"/>
            <w:tcPrChange w:id="9277" w:author="Rodion" w:date="2019-12-08T22:26:00Z">
              <w:tcPr>
                <w:tcW w:w="1274" w:type="dxa"/>
              </w:tcPr>
            </w:tcPrChange>
          </w:tcPr>
          <w:p w14:paraId="5B7F70E7" w14:textId="72BE4E75" w:rsidR="006029A2" w:rsidRPr="00312974" w:rsidRDefault="006029A2" w:rsidP="006029A2">
            <w:pPr>
              <w:pStyle w:val="NoSpacing"/>
              <w:rPr>
                <w:lang w:val="uk-UA"/>
                <w:rPrChange w:id="9278" w:author="Rodion" w:date="2019-12-09T02:09:00Z">
                  <w:rPr>
                    <w:lang w:val="uk-UA"/>
                  </w:rPr>
                </w:rPrChange>
              </w:rPr>
            </w:pPr>
            <w:r w:rsidRPr="00312974">
              <w:rPr>
                <w:lang w:val="uk-UA"/>
                <w:rPrChange w:id="9279" w:author="Rodion" w:date="2019-12-09T02:09:00Z">
                  <w:rPr>
                    <w:lang w:val="uk-UA"/>
                  </w:rPr>
                </w:rPrChange>
              </w:rPr>
              <w:t xml:space="preserve">В базі даних існують тільки </w:t>
            </w:r>
            <w:r w:rsidR="00C91726" w:rsidRPr="00312974">
              <w:rPr>
                <w:lang w:val="uk-UA"/>
                <w:rPrChange w:id="9280" w:author="Rodion" w:date="2019-12-09T02:09:00Z">
                  <w:rPr>
                    <w:lang w:val="uk-UA"/>
                  </w:rPr>
                </w:rPrChange>
              </w:rPr>
              <w:t>товари</w:t>
            </w:r>
            <w:r w:rsidRPr="00312974">
              <w:rPr>
                <w:lang w:val="uk-UA"/>
                <w:rPrChange w:id="9281" w:author="Rodion" w:date="2019-12-09T02:09:00Z">
                  <w:rPr>
                    <w:lang w:val="uk-UA"/>
                  </w:rPr>
                </w:rPrChange>
              </w:rPr>
              <w:t xml:space="preserve">, які регулярно купуються </w:t>
            </w:r>
            <w:proofErr w:type="spellStart"/>
            <w:r w:rsidRPr="00312974">
              <w:rPr>
                <w:lang w:val="uk-UA"/>
                <w:rPrChange w:id="9282" w:author="Rodion" w:date="2019-12-09T02:09:00Z">
                  <w:rPr>
                    <w:lang w:val="uk-UA"/>
                  </w:rPr>
                </w:rPrChange>
              </w:rPr>
              <w:t>користува</w:t>
            </w:r>
            <w:ins w:id="9283" w:author="Rodion" w:date="2019-12-08T22:27:00Z">
              <w:r w:rsidR="004E0413" w:rsidRPr="00312974">
                <w:rPr>
                  <w:lang w:val="uk-UA"/>
                  <w:rPrChange w:id="9284" w:author="Rodion" w:date="2019-12-09T02:09:00Z">
                    <w:rPr>
                      <w:lang w:val="uk-UA"/>
                    </w:rPr>
                  </w:rPrChange>
                </w:rPr>
                <w:t>-</w:t>
              </w:r>
            </w:ins>
            <w:r w:rsidRPr="00312974">
              <w:rPr>
                <w:lang w:val="uk-UA"/>
                <w:rPrChange w:id="9285" w:author="Rodion" w:date="2019-12-09T02:09:00Z">
                  <w:rPr>
                    <w:lang w:val="uk-UA"/>
                  </w:rPr>
                </w:rPrChange>
              </w:rPr>
              <w:t>чами</w:t>
            </w:r>
            <w:proofErr w:type="spellEnd"/>
            <w:r w:rsidRPr="00312974">
              <w:rPr>
                <w:lang w:val="uk-UA"/>
                <w:rPrChange w:id="9286" w:author="Rodion" w:date="2019-12-09T02:09:00Z">
                  <w:rPr>
                    <w:lang w:val="uk-UA"/>
                  </w:rPr>
                </w:rPrChange>
              </w:rPr>
              <w:t>. Кожен новий товар необхідно буде додавати в перший раз</w:t>
            </w:r>
          </w:p>
        </w:tc>
        <w:tc>
          <w:tcPr>
            <w:tcW w:w="1419" w:type="dxa"/>
            <w:tcPrChange w:id="9287" w:author="Rodion" w:date="2019-12-08T22:26:00Z">
              <w:tcPr>
                <w:tcW w:w="1419" w:type="dxa"/>
              </w:tcPr>
            </w:tcPrChange>
          </w:tcPr>
          <w:p w14:paraId="431B3CBD" w14:textId="6E8783F5" w:rsidR="006029A2" w:rsidRPr="00312974" w:rsidRDefault="006029A2" w:rsidP="006029A2">
            <w:pPr>
              <w:pStyle w:val="NoSpacing"/>
              <w:rPr>
                <w:lang w:val="uk-UA"/>
                <w:rPrChange w:id="9288" w:author="Rodion" w:date="2019-12-09T02:09:00Z">
                  <w:rPr>
                    <w:lang w:val="uk-UA"/>
                  </w:rPr>
                </w:rPrChange>
              </w:rPr>
            </w:pPr>
            <w:proofErr w:type="spellStart"/>
            <w:r w:rsidRPr="00312974">
              <w:rPr>
                <w:lang w:val="uk-UA"/>
                <w:rPrChange w:id="9289" w:author="Rodion" w:date="2019-12-09T02:09:00Z">
                  <w:rPr>
                    <w:lang w:val="uk-UA"/>
                  </w:rPr>
                </w:rPrChange>
              </w:rPr>
              <w:t>Немож</w:t>
            </w:r>
            <w:ins w:id="9290" w:author="Rodion" w:date="2019-12-08T22:27:00Z">
              <w:r w:rsidR="004E0413" w:rsidRPr="00312974">
                <w:rPr>
                  <w:lang w:val="uk-UA"/>
                  <w:rPrChange w:id="9291" w:author="Rodion" w:date="2019-12-09T02:09:00Z">
                    <w:rPr>
                      <w:lang w:val="uk-UA"/>
                    </w:rPr>
                  </w:rPrChange>
                </w:rPr>
                <w:t>-</w:t>
              </w:r>
            </w:ins>
            <w:r w:rsidRPr="00312974">
              <w:rPr>
                <w:lang w:val="uk-UA"/>
                <w:rPrChange w:id="9292" w:author="Rodion" w:date="2019-12-09T02:09:00Z">
                  <w:rPr>
                    <w:lang w:val="uk-UA"/>
                  </w:rPr>
                </w:rPrChange>
              </w:rPr>
              <w:t>ливо</w:t>
            </w:r>
            <w:proofErr w:type="spellEnd"/>
            <w:r w:rsidRPr="00312974">
              <w:rPr>
                <w:lang w:val="uk-UA"/>
                <w:rPrChange w:id="9293" w:author="Rodion" w:date="2019-12-09T02:09:00Z">
                  <w:rPr>
                    <w:lang w:val="uk-UA"/>
                  </w:rPr>
                </w:rPrChange>
              </w:rPr>
              <w:t xml:space="preserve"> підтри</w:t>
            </w:r>
            <w:ins w:id="9294" w:author="Rodion" w:date="2019-12-08T22:27:00Z">
              <w:r w:rsidR="004E0413" w:rsidRPr="00312974">
                <w:rPr>
                  <w:lang w:val="uk-UA"/>
                  <w:rPrChange w:id="9295" w:author="Rodion" w:date="2019-12-09T02:09:00Z">
                    <w:rPr>
                      <w:lang w:val="uk-UA"/>
                    </w:rPr>
                  </w:rPrChange>
                </w:rPr>
                <w:t>-</w:t>
              </w:r>
            </w:ins>
            <w:proofErr w:type="spellStart"/>
            <w:r w:rsidRPr="00312974">
              <w:rPr>
                <w:lang w:val="uk-UA"/>
                <w:rPrChange w:id="9296" w:author="Rodion" w:date="2019-12-09T02:09:00Z">
                  <w:rPr>
                    <w:lang w:val="uk-UA"/>
                  </w:rPr>
                </w:rPrChange>
              </w:rPr>
              <w:t>мувати</w:t>
            </w:r>
            <w:proofErr w:type="spellEnd"/>
            <w:r w:rsidRPr="00312974">
              <w:rPr>
                <w:lang w:val="uk-UA"/>
                <w:rPrChange w:id="9297" w:author="Rodion" w:date="2019-12-09T02:09:00Z">
                  <w:rPr>
                    <w:lang w:val="uk-UA"/>
                  </w:rPr>
                </w:rPrChange>
              </w:rPr>
              <w:t xml:space="preserve"> </w:t>
            </w:r>
            <w:proofErr w:type="spellStart"/>
            <w:r w:rsidRPr="00312974">
              <w:rPr>
                <w:lang w:val="uk-UA"/>
                <w:rPrChange w:id="9298" w:author="Rodion" w:date="2019-12-09T02:09:00Z">
                  <w:rPr>
                    <w:lang w:val="uk-UA"/>
                  </w:rPr>
                </w:rPrChange>
              </w:rPr>
              <w:t>актуаль</w:t>
            </w:r>
            <w:proofErr w:type="spellEnd"/>
            <w:ins w:id="9299" w:author="Rodion" w:date="2019-12-08T22:27:00Z">
              <w:r w:rsidR="004E0413" w:rsidRPr="00312974">
                <w:rPr>
                  <w:lang w:val="uk-UA"/>
                  <w:rPrChange w:id="9300" w:author="Rodion" w:date="2019-12-09T02:09:00Z">
                    <w:rPr>
                      <w:lang w:val="uk-UA"/>
                    </w:rPr>
                  </w:rPrChange>
                </w:rPr>
                <w:t>-</w:t>
              </w:r>
            </w:ins>
            <w:r w:rsidRPr="00312974">
              <w:rPr>
                <w:lang w:val="uk-UA"/>
                <w:rPrChange w:id="9301" w:author="Rodion" w:date="2019-12-09T02:09:00Z">
                  <w:rPr>
                    <w:lang w:val="uk-UA"/>
                  </w:rPr>
                </w:rPrChange>
              </w:rPr>
              <w:t>ну базу даних найме</w:t>
            </w:r>
            <w:ins w:id="9302" w:author="Rodion" w:date="2019-12-08T22:27:00Z">
              <w:r w:rsidR="004E0413" w:rsidRPr="00312974">
                <w:rPr>
                  <w:lang w:val="uk-UA"/>
                  <w:rPrChange w:id="9303" w:author="Rodion" w:date="2019-12-09T02:09:00Z">
                    <w:rPr>
                      <w:lang w:val="uk-UA"/>
                    </w:rPr>
                  </w:rPrChange>
                </w:rPr>
                <w:t>-</w:t>
              </w:r>
            </w:ins>
            <w:proofErr w:type="spellStart"/>
            <w:r w:rsidRPr="00312974">
              <w:rPr>
                <w:lang w:val="uk-UA"/>
                <w:rPrChange w:id="9304" w:author="Rodion" w:date="2019-12-09T02:09:00Z">
                  <w:rPr>
                    <w:lang w:val="uk-UA"/>
                  </w:rPr>
                </w:rPrChange>
              </w:rPr>
              <w:t>нувань</w:t>
            </w:r>
            <w:proofErr w:type="spellEnd"/>
            <w:r w:rsidRPr="00312974">
              <w:rPr>
                <w:lang w:val="uk-UA"/>
                <w:rPrChange w:id="9305" w:author="Rodion" w:date="2019-12-09T02:09:00Z">
                  <w:rPr>
                    <w:lang w:val="uk-UA"/>
                  </w:rPr>
                </w:rPrChange>
              </w:rPr>
              <w:t xml:space="preserve"> товарів без великих витрат коштів</w:t>
            </w:r>
          </w:p>
        </w:tc>
        <w:tc>
          <w:tcPr>
            <w:tcW w:w="1701" w:type="dxa"/>
            <w:tcPrChange w:id="9306" w:author="Rodion" w:date="2019-12-08T22:26:00Z">
              <w:tcPr>
                <w:tcW w:w="1701" w:type="dxa"/>
              </w:tcPr>
            </w:tcPrChange>
          </w:tcPr>
          <w:p w14:paraId="06F5EAF1" w14:textId="5FDE3268" w:rsidR="006029A2" w:rsidRPr="00312974" w:rsidRDefault="006029A2" w:rsidP="006029A2">
            <w:pPr>
              <w:pStyle w:val="NoSpacing"/>
              <w:rPr>
                <w:lang w:val="uk-UA"/>
                <w:rPrChange w:id="9307" w:author="Rodion" w:date="2019-12-09T02:09:00Z">
                  <w:rPr>
                    <w:lang w:val="uk-UA"/>
                  </w:rPr>
                </w:rPrChange>
              </w:rPr>
            </w:pPr>
            <w:r w:rsidRPr="00312974">
              <w:rPr>
                <w:lang w:val="uk-UA"/>
                <w:rPrChange w:id="9308" w:author="Rodion" w:date="2019-12-09T02:09:00Z">
                  <w:rPr>
                    <w:lang w:val="uk-UA"/>
                  </w:rPr>
                </w:rPrChange>
              </w:rPr>
              <w:t xml:space="preserve">При сумлінному відношенні </w:t>
            </w:r>
            <w:proofErr w:type="spellStart"/>
            <w:r w:rsidRPr="00312974">
              <w:rPr>
                <w:lang w:val="uk-UA"/>
                <w:rPrChange w:id="9309" w:author="Rodion" w:date="2019-12-09T02:09:00Z">
                  <w:rPr>
                    <w:lang w:val="uk-UA"/>
                  </w:rPr>
                </w:rPrChange>
              </w:rPr>
              <w:t>користува</w:t>
            </w:r>
            <w:ins w:id="9310" w:author="Rodion" w:date="2019-12-08T22:28:00Z">
              <w:r w:rsidR="004E0413" w:rsidRPr="00312974">
                <w:rPr>
                  <w:lang w:val="uk-UA"/>
                  <w:rPrChange w:id="9311" w:author="Rodion" w:date="2019-12-09T02:09:00Z">
                    <w:rPr>
                      <w:lang w:val="uk-UA"/>
                    </w:rPr>
                  </w:rPrChange>
                </w:rPr>
                <w:t>-</w:t>
              </w:r>
            </w:ins>
            <w:r w:rsidRPr="00312974">
              <w:rPr>
                <w:lang w:val="uk-UA"/>
                <w:rPrChange w:id="9312" w:author="Rodion" w:date="2019-12-09T02:09:00Z">
                  <w:rPr>
                    <w:lang w:val="uk-UA"/>
                  </w:rPr>
                </w:rPrChange>
              </w:rPr>
              <w:t>чів</w:t>
            </w:r>
            <w:proofErr w:type="spellEnd"/>
            <w:r w:rsidRPr="00312974">
              <w:rPr>
                <w:lang w:val="uk-UA"/>
                <w:rPrChange w:id="9313" w:author="Rodion" w:date="2019-12-09T02:09:00Z">
                  <w:rPr>
                    <w:lang w:val="uk-UA"/>
                  </w:rPr>
                </w:rPrChange>
              </w:rPr>
              <w:t xml:space="preserve"> до поповнення бази даних, буде сформована економічно-приваблива база даних</w:t>
            </w:r>
          </w:p>
        </w:tc>
      </w:tr>
      <w:tr w:rsidR="006029A2" w:rsidRPr="00312974" w14:paraId="06BBC9B8" w14:textId="77777777" w:rsidTr="004E0413">
        <w:tc>
          <w:tcPr>
            <w:tcW w:w="703" w:type="dxa"/>
            <w:tcPrChange w:id="9314" w:author="Rodion" w:date="2019-12-08T22:26:00Z">
              <w:tcPr>
                <w:tcW w:w="703" w:type="dxa"/>
              </w:tcPr>
            </w:tcPrChange>
          </w:tcPr>
          <w:p w14:paraId="55224B2A" w14:textId="77777777" w:rsidR="006029A2" w:rsidRPr="00312974" w:rsidRDefault="006029A2" w:rsidP="006029A2">
            <w:pPr>
              <w:pStyle w:val="NoSpacing"/>
              <w:rPr>
                <w:lang w:val="uk-UA"/>
                <w:rPrChange w:id="9315" w:author="Rodion" w:date="2019-12-09T02:09:00Z">
                  <w:rPr>
                    <w:lang w:val="uk-UA"/>
                  </w:rPr>
                </w:rPrChange>
              </w:rPr>
            </w:pPr>
            <w:r w:rsidRPr="00312974">
              <w:rPr>
                <w:lang w:val="uk-UA"/>
                <w:rPrChange w:id="9316" w:author="Rodion" w:date="2019-12-09T02:09:00Z">
                  <w:rPr>
                    <w:lang w:val="uk-UA"/>
                  </w:rPr>
                </w:rPrChange>
              </w:rPr>
              <w:t>6.</w:t>
            </w:r>
          </w:p>
        </w:tc>
        <w:tc>
          <w:tcPr>
            <w:tcW w:w="1560" w:type="dxa"/>
            <w:tcPrChange w:id="9317" w:author="Rodion" w:date="2019-12-08T22:26:00Z">
              <w:tcPr>
                <w:tcW w:w="1700" w:type="dxa"/>
              </w:tcPr>
            </w:tcPrChange>
          </w:tcPr>
          <w:p w14:paraId="1FAA6167" w14:textId="77777777" w:rsidR="006029A2" w:rsidRPr="00312974" w:rsidRDefault="006029A2" w:rsidP="006029A2">
            <w:pPr>
              <w:pStyle w:val="NoSpacing"/>
              <w:rPr>
                <w:lang w:val="uk-UA"/>
                <w:rPrChange w:id="9318" w:author="Rodion" w:date="2019-12-09T02:09:00Z">
                  <w:rPr>
                    <w:lang w:val="uk-UA"/>
                  </w:rPr>
                </w:rPrChange>
              </w:rPr>
            </w:pPr>
            <w:r w:rsidRPr="00312974">
              <w:rPr>
                <w:lang w:val="uk-UA"/>
                <w:rPrChange w:id="9319" w:author="Rodion" w:date="2019-12-09T02:09:00Z">
                  <w:rPr>
                    <w:lang w:val="uk-UA"/>
                  </w:rPr>
                </w:rPrChange>
              </w:rPr>
              <w:t>Кількість</w:t>
            </w:r>
          </w:p>
          <w:p w14:paraId="66676968" w14:textId="77777777" w:rsidR="006029A2" w:rsidRPr="00312974" w:rsidRDefault="006029A2" w:rsidP="006029A2">
            <w:pPr>
              <w:pStyle w:val="NoSpacing"/>
              <w:rPr>
                <w:lang w:val="uk-UA"/>
                <w:rPrChange w:id="9320" w:author="Rodion" w:date="2019-12-09T02:09:00Z">
                  <w:rPr>
                    <w:lang w:val="uk-UA"/>
                  </w:rPr>
                </w:rPrChange>
              </w:rPr>
            </w:pPr>
            <w:r w:rsidRPr="00312974">
              <w:rPr>
                <w:lang w:val="uk-UA"/>
                <w:rPrChange w:id="9321" w:author="Rodion" w:date="2019-12-09T02:09:00Z">
                  <w:rPr>
                    <w:lang w:val="uk-UA"/>
                  </w:rPr>
                </w:rPrChange>
              </w:rPr>
              <w:t>Фізичних пристроїв</w:t>
            </w:r>
          </w:p>
        </w:tc>
        <w:tc>
          <w:tcPr>
            <w:tcW w:w="1558" w:type="dxa"/>
            <w:tcPrChange w:id="9322" w:author="Rodion" w:date="2019-12-08T22:26:00Z">
              <w:tcPr>
                <w:tcW w:w="1418" w:type="dxa"/>
              </w:tcPr>
            </w:tcPrChange>
          </w:tcPr>
          <w:p w14:paraId="2843B571" w14:textId="77777777" w:rsidR="006029A2" w:rsidRPr="00312974" w:rsidRDefault="006029A2" w:rsidP="006029A2">
            <w:pPr>
              <w:pStyle w:val="NoSpacing"/>
              <w:rPr>
                <w:lang w:val="uk-UA"/>
                <w:rPrChange w:id="9323" w:author="Rodion" w:date="2019-12-09T02:09:00Z">
                  <w:rPr>
                    <w:lang w:val="uk-UA"/>
                  </w:rPr>
                </w:rPrChange>
              </w:rPr>
            </w:pPr>
            <w:r w:rsidRPr="00312974">
              <w:rPr>
                <w:lang w:val="uk-UA"/>
                <w:rPrChange w:id="9324" w:author="Rodion" w:date="2019-12-09T02:09:00Z">
                  <w:rPr>
                    <w:lang w:val="uk-UA"/>
                  </w:rPr>
                </w:rPrChange>
              </w:rPr>
              <w:t>2</w:t>
            </w:r>
          </w:p>
        </w:tc>
        <w:tc>
          <w:tcPr>
            <w:tcW w:w="852" w:type="dxa"/>
            <w:tcPrChange w:id="9325" w:author="Rodion" w:date="2019-12-08T22:26:00Z">
              <w:tcPr>
                <w:tcW w:w="1134" w:type="dxa"/>
              </w:tcPr>
            </w:tcPrChange>
          </w:tcPr>
          <w:p w14:paraId="489470CA" w14:textId="77777777" w:rsidR="006029A2" w:rsidRPr="00312974" w:rsidRDefault="006029A2" w:rsidP="006029A2">
            <w:pPr>
              <w:pStyle w:val="NoSpacing"/>
              <w:rPr>
                <w:lang w:val="uk-UA"/>
                <w:rPrChange w:id="9326" w:author="Rodion" w:date="2019-12-09T02:09:00Z">
                  <w:rPr>
                    <w:lang w:val="uk-UA"/>
                  </w:rPr>
                </w:rPrChange>
              </w:rPr>
            </w:pPr>
            <w:r w:rsidRPr="00312974">
              <w:rPr>
                <w:lang w:val="uk-UA"/>
                <w:rPrChange w:id="9327" w:author="Rodion" w:date="2019-12-09T02:09:00Z">
                  <w:rPr>
                    <w:lang w:val="uk-UA"/>
                  </w:rPr>
                </w:rPrChange>
              </w:rPr>
              <w:t>1</w:t>
            </w:r>
          </w:p>
        </w:tc>
        <w:tc>
          <w:tcPr>
            <w:tcW w:w="851" w:type="dxa"/>
            <w:tcPrChange w:id="9328" w:author="Rodion" w:date="2019-12-08T22:26:00Z">
              <w:tcPr>
                <w:tcW w:w="1136" w:type="dxa"/>
              </w:tcPr>
            </w:tcPrChange>
          </w:tcPr>
          <w:p w14:paraId="01B7CCD4" w14:textId="77777777" w:rsidR="006029A2" w:rsidRPr="00312974" w:rsidRDefault="006029A2" w:rsidP="006029A2">
            <w:pPr>
              <w:pStyle w:val="NoSpacing"/>
              <w:rPr>
                <w:lang w:val="uk-UA"/>
                <w:rPrChange w:id="9329" w:author="Rodion" w:date="2019-12-09T02:09:00Z">
                  <w:rPr>
                    <w:lang w:val="uk-UA"/>
                  </w:rPr>
                </w:rPrChange>
              </w:rPr>
            </w:pPr>
            <w:r w:rsidRPr="00312974">
              <w:rPr>
                <w:lang w:val="uk-UA"/>
                <w:rPrChange w:id="9330" w:author="Rodion" w:date="2019-12-09T02:09:00Z">
                  <w:rPr>
                    <w:lang w:val="uk-UA"/>
                  </w:rPr>
                </w:rPrChange>
              </w:rPr>
              <w:t>1</w:t>
            </w:r>
          </w:p>
        </w:tc>
        <w:tc>
          <w:tcPr>
            <w:tcW w:w="1841" w:type="dxa"/>
            <w:tcPrChange w:id="9331" w:author="Rodion" w:date="2019-12-08T22:26:00Z">
              <w:tcPr>
                <w:tcW w:w="1274" w:type="dxa"/>
              </w:tcPr>
            </w:tcPrChange>
          </w:tcPr>
          <w:p w14:paraId="03399385" w14:textId="77777777" w:rsidR="006029A2" w:rsidRPr="00312974" w:rsidRDefault="006029A2" w:rsidP="006029A2">
            <w:pPr>
              <w:pStyle w:val="NoSpacing"/>
              <w:rPr>
                <w:lang w:val="uk-UA"/>
                <w:rPrChange w:id="9332" w:author="Rodion" w:date="2019-12-09T02:09:00Z">
                  <w:rPr>
                    <w:lang w:val="uk-UA"/>
                  </w:rPr>
                </w:rPrChange>
              </w:rPr>
            </w:pPr>
            <w:r w:rsidRPr="00312974">
              <w:rPr>
                <w:lang w:val="uk-UA"/>
                <w:rPrChange w:id="9333" w:author="Rodion" w:date="2019-12-09T02:09:00Z">
                  <w:rPr>
                    <w:lang w:val="uk-UA"/>
                  </w:rPr>
                </w:rPrChange>
              </w:rPr>
              <w:t>Потребує більше місця</w:t>
            </w:r>
          </w:p>
        </w:tc>
        <w:tc>
          <w:tcPr>
            <w:tcW w:w="1419" w:type="dxa"/>
            <w:tcPrChange w:id="9334" w:author="Rodion" w:date="2019-12-08T22:26:00Z">
              <w:tcPr>
                <w:tcW w:w="1419" w:type="dxa"/>
              </w:tcPr>
            </w:tcPrChange>
          </w:tcPr>
          <w:p w14:paraId="52DD1921" w14:textId="77777777" w:rsidR="006029A2" w:rsidRPr="00312974" w:rsidRDefault="006029A2" w:rsidP="006029A2">
            <w:pPr>
              <w:pStyle w:val="NoSpacing"/>
              <w:rPr>
                <w:lang w:val="uk-UA"/>
                <w:rPrChange w:id="9335" w:author="Rodion" w:date="2019-12-09T02:09:00Z">
                  <w:rPr>
                    <w:lang w:val="uk-UA"/>
                  </w:rPr>
                </w:rPrChange>
              </w:rPr>
            </w:pPr>
            <w:r w:rsidRPr="00312974">
              <w:rPr>
                <w:lang w:val="uk-UA"/>
                <w:rPrChange w:id="9336" w:author="Rodion" w:date="2019-12-09T02:09:00Z">
                  <w:rPr>
                    <w:lang w:val="uk-UA"/>
                  </w:rPr>
                </w:rPrChange>
              </w:rPr>
              <w:t>Відсутні</w:t>
            </w:r>
          </w:p>
        </w:tc>
        <w:tc>
          <w:tcPr>
            <w:tcW w:w="1701" w:type="dxa"/>
            <w:tcPrChange w:id="9337" w:author="Rodion" w:date="2019-12-08T22:26:00Z">
              <w:tcPr>
                <w:tcW w:w="1701" w:type="dxa"/>
              </w:tcPr>
            </w:tcPrChange>
          </w:tcPr>
          <w:p w14:paraId="0719E03A" w14:textId="77777777" w:rsidR="006029A2" w:rsidRPr="00312974" w:rsidRDefault="006029A2" w:rsidP="006029A2">
            <w:pPr>
              <w:pStyle w:val="NoSpacing"/>
              <w:rPr>
                <w:lang w:val="uk-UA"/>
                <w:rPrChange w:id="9338" w:author="Rodion" w:date="2019-12-09T02:09:00Z">
                  <w:rPr>
                    <w:lang w:val="uk-UA"/>
                  </w:rPr>
                </w:rPrChange>
              </w:rPr>
            </w:pPr>
            <w:r w:rsidRPr="00312974">
              <w:rPr>
                <w:lang w:val="uk-UA"/>
                <w:rPrChange w:id="9339" w:author="Rodion" w:date="2019-12-09T02:09:00Z">
                  <w:rPr>
                    <w:lang w:val="uk-UA"/>
                  </w:rPr>
                </w:rPrChange>
              </w:rPr>
              <w:t>Відсутні</w:t>
            </w:r>
          </w:p>
        </w:tc>
      </w:tr>
    </w:tbl>
    <w:p w14:paraId="6D36579B" w14:textId="01D3156B" w:rsidR="00660E7A" w:rsidRPr="00312974" w:rsidRDefault="00660E7A" w:rsidP="006029A2">
      <w:pPr>
        <w:rPr>
          <w:ins w:id="9340" w:author="Rodion" w:date="2019-12-08T22:21:00Z"/>
          <w:rPrChange w:id="9341" w:author="Rodion" w:date="2019-12-09T02:09:00Z">
            <w:rPr>
              <w:ins w:id="9342" w:author="Rodion" w:date="2019-12-08T22:21:00Z"/>
            </w:rPr>
          </w:rPrChange>
        </w:rPr>
      </w:pPr>
    </w:p>
    <w:p w14:paraId="19E954F5" w14:textId="77777777" w:rsidR="00660E7A" w:rsidRPr="00312974" w:rsidRDefault="00660E7A">
      <w:pPr>
        <w:spacing w:after="160" w:line="259" w:lineRule="auto"/>
        <w:ind w:firstLine="0"/>
        <w:jc w:val="left"/>
        <w:rPr>
          <w:ins w:id="9343" w:author="Rodion" w:date="2019-12-08T22:21:00Z"/>
          <w:rPrChange w:id="9344" w:author="Rodion" w:date="2019-12-09T02:09:00Z">
            <w:rPr>
              <w:ins w:id="9345" w:author="Rodion" w:date="2019-12-08T22:21:00Z"/>
            </w:rPr>
          </w:rPrChange>
        </w:rPr>
      </w:pPr>
      <w:ins w:id="9346" w:author="Rodion" w:date="2019-12-08T22:21:00Z">
        <w:r w:rsidRPr="00312974">
          <w:rPr>
            <w:rPrChange w:id="9347" w:author="Rodion" w:date="2019-12-09T02:09:00Z">
              <w:rPr/>
            </w:rPrChange>
          </w:rPr>
          <w:br w:type="page"/>
        </w:r>
      </w:ins>
    </w:p>
    <w:p w14:paraId="18DA17E3" w14:textId="77777777" w:rsidR="006029A2" w:rsidRPr="00312974" w:rsidDel="00660E7A" w:rsidRDefault="006029A2" w:rsidP="006029A2">
      <w:pPr>
        <w:ind w:right="-143" w:firstLine="708"/>
        <w:rPr>
          <w:del w:id="9348" w:author="Rodion" w:date="2019-12-08T22:21:00Z"/>
          <w:rPrChange w:id="9349" w:author="Rodion" w:date="2019-12-09T02:09:00Z">
            <w:rPr>
              <w:del w:id="9350" w:author="Rodion" w:date="2019-12-08T22:21:00Z"/>
            </w:rPr>
          </w:rPrChange>
        </w:rPr>
      </w:pPr>
    </w:p>
    <w:p w14:paraId="58CBC540" w14:textId="276CFF7E" w:rsidR="006029A2" w:rsidRPr="00312974" w:rsidDel="00660E7A" w:rsidRDefault="006029A2" w:rsidP="006029A2">
      <w:pPr>
        <w:rPr>
          <w:del w:id="9351" w:author="Rodion" w:date="2019-12-08T22:21:00Z"/>
          <w:rPrChange w:id="9352" w:author="Rodion" w:date="2019-12-09T02:09:00Z">
            <w:rPr>
              <w:del w:id="9353" w:author="Rodion" w:date="2019-12-08T22:21:00Z"/>
            </w:rPr>
          </w:rPrChange>
        </w:rPr>
      </w:pPr>
    </w:p>
    <w:p w14:paraId="1C5B107A" w14:textId="730F4CC4" w:rsidR="006029A2" w:rsidRPr="00312974" w:rsidRDefault="006029A2" w:rsidP="006029A2">
      <w:pPr>
        <w:pStyle w:val="Heading2"/>
        <w:rPr>
          <w:rPrChange w:id="9354" w:author="Rodion" w:date="2019-12-09T02:09:00Z">
            <w:rPr/>
          </w:rPrChange>
        </w:rPr>
      </w:pPr>
      <w:del w:id="9355" w:author="Rodion Kharabet" w:date="2019-12-06T03:54:00Z">
        <w:r w:rsidRPr="00312974" w:rsidDel="003969F0">
          <w:rPr>
            <w:rPrChange w:id="9356" w:author="Rodion" w:date="2019-12-09T02:09:00Z">
              <w:rPr/>
            </w:rPrChange>
          </w:rPr>
          <w:delText>5</w:delText>
        </w:r>
      </w:del>
      <w:bookmarkStart w:id="9357" w:name="_Toc26763230"/>
      <w:ins w:id="9358" w:author="Rodion Kharabet" w:date="2019-12-06T03:54:00Z">
        <w:r w:rsidR="003969F0" w:rsidRPr="00312974">
          <w:rPr>
            <w:rPrChange w:id="9359" w:author="Rodion" w:date="2019-12-09T02:09:00Z">
              <w:rPr/>
            </w:rPrChange>
          </w:rPr>
          <w:t>4</w:t>
        </w:r>
      </w:ins>
      <w:r w:rsidRPr="00312974">
        <w:rPr>
          <w:rPrChange w:id="9360" w:author="Rodion" w:date="2019-12-09T02:09:00Z">
            <w:rPr/>
          </w:rPrChange>
        </w:rPr>
        <w:t>.2 Технологічний аудит ідеї проекту</w:t>
      </w:r>
      <w:bookmarkEnd w:id="9357"/>
    </w:p>
    <w:p w14:paraId="6C93E532" w14:textId="77777777" w:rsidR="006029A2" w:rsidRPr="00312974" w:rsidRDefault="006029A2" w:rsidP="006029A2">
      <w:pPr>
        <w:ind w:right="-143" w:firstLine="708"/>
        <w:rPr>
          <w:rPrChange w:id="9361" w:author="Rodion" w:date="2019-12-09T02:09:00Z">
            <w:rPr/>
          </w:rPrChange>
        </w:rPr>
      </w:pPr>
    </w:p>
    <w:p w14:paraId="00CC96F2" w14:textId="68641D4C" w:rsidR="006029A2" w:rsidRPr="00312974" w:rsidRDefault="006029A2" w:rsidP="006029A2">
      <w:pPr>
        <w:rPr>
          <w:rPrChange w:id="9362" w:author="Rodion" w:date="2019-12-09T02:09:00Z">
            <w:rPr/>
          </w:rPrChange>
        </w:rPr>
      </w:pPr>
      <w:r w:rsidRPr="00312974">
        <w:rPr>
          <w:rPrChange w:id="9363" w:author="Rodion" w:date="2019-12-09T02:09:00Z">
            <w:rPr/>
          </w:rPrChange>
        </w:rPr>
        <w:t xml:space="preserve">У </w:t>
      </w:r>
      <w:del w:id="9364" w:author="Rodion Kharabet" w:date="2019-12-06T03:54:00Z">
        <w:r w:rsidRPr="00312974" w:rsidDel="003969F0">
          <w:rPr>
            <w:rPrChange w:id="9365" w:author="Rodion" w:date="2019-12-09T02:09:00Z">
              <w:rPr/>
            </w:rPrChange>
          </w:rPr>
          <w:delText>таблиці 5.</w:delText>
        </w:r>
      </w:del>
      <w:ins w:id="9366" w:author="Rodion Kharabet" w:date="2019-12-06T03:54:00Z">
        <w:r w:rsidR="003969F0" w:rsidRPr="00312974">
          <w:rPr>
            <w:rPrChange w:id="9367" w:author="Rodion" w:date="2019-12-09T02:09:00Z">
              <w:rPr/>
            </w:rPrChange>
          </w:rPr>
          <w:t>таблиці 4.</w:t>
        </w:r>
      </w:ins>
      <w:r w:rsidRPr="00312974">
        <w:rPr>
          <w:rPrChange w:id="9368" w:author="Rodion" w:date="2019-12-09T02:09:00Z">
            <w:rPr/>
          </w:rPrChange>
        </w:rPr>
        <w:t>3 приведено показники технічного аудиту ідеї проекту, та визначено за якою технологією буде виготовлено продукт, проведено аналіз існування необхідних технологій та їх доступність.</w:t>
      </w:r>
    </w:p>
    <w:p w14:paraId="43C7650E" w14:textId="77777777" w:rsidR="006029A2" w:rsidRPr="00312974" w:rsidRDefault="006029A2" w:rsidP="006029A2">
      <w:pPr>
        <w:ind w:right="-143" w:firstLine="708"/>
        <w:rPr>
          <w:rPrChange w:id="9369" w:author="Rodion" w:date="2019-12-09T02:09:00Z">
            <w:rPr/>
          </w:rPrChange>
        </w:rPr>
      </w:pPr>
    </w:p>
    <w:p w14:paraId="537CAB31" w14:textId="5C35CB12" w:rsidR="006029A2" w:rsidRPr="00312974" w:rsidRDefault="006029A2" w:rsidP="006029A2">
      <w:pPr>
        <w:ind w:right="-143" w:firstLine="708"/>
        <w:rPr>
          <w:rPrChange w:id="9370" w:author="Rodion" w:date="2019-12-09T02:09:00Z">
            <w:rPr/>
          </w:rPrChange>
        </w:rPr>
      </w:pPr>
      <w:del w:id="9371" w:author="Rodion Kharabet" w:date="2019-12-06T03:54:00Z">
        <w:r w:rsidRPr="00312974" w:rsidDel="003969F0">
          <w:rPr>
            <w:rPrChange w:id="9372" w:author="Rodion" w:date="2019-12-09T02:09:00Z">
              <w:rPr/>
            </w:rPrChange>
          </w:rPr>
          <w:delText>Таблиця 5.</w:delText>
        </w:r>
      </w:del>
      <w:ins w:id="9373" w:author="Rodion Kharabet" w:date="2019-12-06T03:54:00Z">
        <w:r w:rsidR="003969F0" w:rsidRPr="00312974">
          <w:rPr>
            <w:rPrChange w:id="9374" w:author="Rodion" w:date="2019-12-09T02:09:00Z">
              <w:rPr/>
            </w:rPrChange>
          </w:rPr>
          <w:t>Таблиця 4.</w:t>
        </w:r>
      </w:ins>
      <w:r w:rsidRPr="00312974">
        <w:rPr>
          <w:rPrChange w:id="9375" w:author="Rodion" w:date="2019-12-09T02:09:00Z">
            <w:rPr/>
          </w:rPrChange>
        </w:rPr>
        <w:t>3 – Технологічна здійсненність ідеї проекту</w:t>
      </w:r>
    </w:p>
    <w:tbl>
      <w:tblPr>
        <w:tblStyle w:val="TableGrid"/>
        <w:tblW w:w="10485" w:type="dxa"/>
        <w:tblLook w:val="04A0" w:firstRow="1" w:lastRow="0" w:firstColumn="1" w:lastColumn="0" w:noHBand="0" w:noVBand="1"/>
      </w:tblPr>
      <w:tblGrid>
        <w:gridCol w:w="594"/>
        <w:gridCol w:w="2762"/>
        <w:gridCol w:w="2605"/>
        <w:gridCol w:w="2097"/>
        <w:gridCol w:w="2427"/>
      </w:tblGrid>
      <w:tr w:rsidR="006029A2" w:rsidRPr="00312974" w14:paraId="0997B644" w14:textId="77777777" w:rsidTr="006029A2">
        <w:tc>
          <w:tcPr>
            <w:tcW w:w="594" w:type="dxa"/>
          </w:tcPr>
          <w:p w14:paraId="70C06BB0" w14:textId="77777777" w:rsidR="006029A2" w:rsidRPr="00312974" w:rsidRDefault="006029A2" w:rsidP="006029A2">
            <w:pPr>
              <w:pStyle w:val="NoSpacing"/>
              <w:jc w:val="left"/>
              <w:rPr>
                <w:lang w:val="uk-UA"/>
                <w:rPrChange w:id="9376" w:author="Rodion" w:date="2019-12-09T02:09:00Z">
                  <w:rPr>
                    <w:lang w:val="uk-UA"/>
                  </w:rPr>
                </w:rPrChange>
              </w:rPr>
            </w:pPr>
            <w:r w:rsidRPr="00312974">
              <w:rPr>
                <w:lang w:val="uk-UA"/>
                <w:rPrChange w:id="9377" w:author="Rodion" w:date="2019-12-09T02:09:00Z">
                  <w:rPr>
                    <w:lang w:val="uk-UA"/>
                  </w:rPr>
                </w:rPrChange>
              </w:rPr>
              <w:t>№ п/п</w:t>
            </w:r>
          </w:p>
        </w:tc>
        <w:tc>
          <w:tcPr>
            <w:tcW w:w="2762" w:type="dxa"/>
          </w:tcPr>
          <w:p w14:paraId="20F02691" w14:textId="77777777" w:rsidR="006029A2" w:rsidRPr="00312974" w:rsidRDefault="006029A2" w:rsidP="006029A2">
            <w:pPr>
              <w:pStyle w:val="NoSpacing"/>
              <w:jc w:val="left"/>
              <w:rPr>
                <w:lang w:val="uk-UA"/>
                <w:rPrChange w:id="9378" w:author="Rodion" w:date="2019-12-09T02:09:00Z">
                  <w:rPr>
                    <w:lang w:val="uk-UA"/>
                  </w:rPr>
                </w:rPrChange>
              </w:rPr>
            </w:pPr>
            <w:r w:rsidRPr="00312974">
              <w:rPr>
                <w:lang w:val="uk-UA"/>
                <w:rPrChange w:id="9379" w:author="Rodion" w:date="2019-12-09T02:09:00Z">
                  <w:rPr>
                    <w:lang w:val="uk-UA"/>
                  </w:rPr>
                </w:rPrChange>
              </w:rPr>
              <w:t>Ідея проекту</w:t>
            </w:r>
          </w:p>
        </w:tc>
        <w:tc>
          <w:tcPr>
            <w:tcW w:w="2605" w:type="dxa"/>
          </w:tcPr>
          <w:p w14:paraId="3804443F" w14:textId="77777777" w:rsidR="006029A2" w:rsidRPr="00312974" w:rsidRDefault="006029A2" w:rsidP="006029A2">
            <w:pPr>
              <w:pStyle w:val="NoSpacing"/>
              <w:jc w:val="left"/>
              <w:rPr>
                <w:lang w:val="uk-UA"/>
                <w:rPrChange w:id="9380" w:author="Rodion" w:date="2019-12-09T02:09:00Z">
                  <w:rPr>
                    <w:lang w:val="uk-UA"/>
                  </w:rPr>
                </w:rPrChange>
              </w:rPr>
            </w:pPr>
            <w:r w:rsidRPr="00312974">
              <w:rPr>
                <w:lang w:val="uk-UA"/>
                <w:rPrChange w:id="9381" w:author="Rodion" w:date="2019-12-09T02:09:00Z">
                  <w:rPr>
                    <w:lang w:val="uk-UA"/>
                  </w:rPr>
                </w:rPrChange>
              </w:rPr>
              <w:t>Технології її реалізації</w:t>
            </w:r>
          </w:p>
        </w:tc>
        <w:tc>
          <w:tcPr>
            <w:tcW w:w="2097" w:type="dxa"/>
          </w:tcPr>
          <w:p w14:paraId="16BAE7E0" w14:textId="77777777" w:rsidR="006029A2" w:rsidRPr="00312974" w:rsidRDefault="006029A2" w:rsidP="006029A2">
            <w:pPr>
              <w:pStyle w:val="NoSpacing"/>
              <w:jc w:val="left"/>
              <w:rPr>
                <w:lang w:val="uk-UA"/>
                <w:rPrChange w:id="9382" w:author="Rodion" w:date="2019-12-09T02:09:00Z">
                  <w:rPr>
                    <w:lang w:val="uk-UA"/>
                  </w:rPr>
                </w:rPrChange>
              </w:rPr>
            </w:pPr>
            <w:r w:rsidRPr="00312974">
              <w:rPr>
                <w:lang w:val="uk-UA"/>
                <w:rPrChange w:id="9383" w:author="Rodion" w:date="2019-12-09T02:09:00Z">
                  <w:rPr>
                    <w:lang w:val="uk-UA"/>
                  </w:rPr>
                </w:rPrChange>
              </w:rPr>
              <w:t>Наявність технологій</w:t>
            </w:r>
          </w:p>
        </w:tc>
        <w:tc>
          <w:tcPr>
            <w:tcW w:w="2427" w:type="dxa"/>
          </w:tcPr>
          <w:p w14:paraId="1B5E3EB0" w14:textId="77777777" w:rsidR="006029A2" w:rsidRPr="00312974" w:rsidRDefault="006029A2" w:rsidP="006029A2">
            <w:pPr>
              <w:pStyle w:val="NoSpacing"/>
              <w:jc w:val="left"/>
              <w:rPr>
                <w:lang w:val="uk-UA"/>
                <w:rPrChange w:id="9384" w:author="Rodion" w:date="2019-12-09T02:09:00Z">
                  <w:rPr>
                    <w:lang w:val="uk-UA"/>
                  </w:rPr>
                </w:rPrChange>
              </w:rPr>
            </w:pPr>
            <w:r w:rsidRPr="00312974">
              <w:rPr>
                <w:lang w:val="uk-UA"/>
                <w:rPrChange w:id="9385" w:author="Rodion" w:date="2019-12-09T02:09:00Z">
                  <w:rPr>
                    <w:lang w:val="uk-UA"/>
                  </w:rPr>
                </w:rPrChange>
              </w:rPr>
              <w:t>Доступність технологій</w:t>
            </w:r>
          </w:p>
        </w:tc>
      </w:tr>
      <w:tr w:rsidR="006029A2" w:rsidRPr="00312974" w14:paraId="0E8E1F11" w14:textId="77777777" w:rsidTr="006029A2">
        <w:tc>
          <w:tcPr>
            <w:tcW w:w="594" w:type="dxa"/>
          </w:tcPr>
          <w:p w14:paraId="1C37F764" w14:textId="77777777" w:rsidR="006029A2" w:rsidRPr="00312974" w:rsidRDefault="006029A2" w:rsidP="006029A2">
            <w:pPr>
              <w:pStyle w:val="NoSpacing"/>
              <w:jc w:val="left"/>
              <w:rPr>
                <w:lang w:val="uk-UA"/>
                <w:rPrChange w:id="9386" w:author="Rodion" w:date="2019-12-09T02:09:00Z">
                  <w:rPr>
                    <w:lang w:val="uk-UA"/>
                  </w:rPr>
                </w:rPrChange>
              </w:rPr>
            </w:pPr>
            <w:r w:rsidRPr="00312974">
              <w:rPr>
                <w:lang w:val="uk-UA"/>
                <w:rPrChange w:id="9387" w:author="Rodion" w:date="2019-12-09T02:09:00Z">
                  <w:rPr>
                    <w:lang w:val="uk-UA"/>
                  </w:rPr>
                </w:rPrChange>
              </w:rPr>
              <w:t>1.</w:t>
            </w:r>
          </w:p>
        </w:tc>
        <w:tc>
          <w:tcPr>
            <w:tcW w:w="2762" w:type="dxa"/>
            <w:vMerge w:val="restart"/>
          </w:tcPr>
          <w:p w14:paraId="2A1A8302" w14:textId="77777777" w:rsidR="006029A2" w:rsidRPr="00312974" w:rsidRDefault="006029A2" w:rsidP="006029A2">
            <w:pPr>
              <w:pStyle w:val="NoSpacing"/>
              <w:jc w:val="left"/>
              <w:rPr>
                <w:lang w:val="uk-UA"/>
                <w:rPrChange w:id="9388" w:author="Rodion" w:date="2019-12-09T02:09:00Z">
                  <w:rPr>
                    <w:lang w:val="uk-UA"/>
                  </w:rPr>
                </w:rPrChange>
              </w:rPr>
            </w:pPr>
            <w:r w:rsidRPr="00312974">
              <w:rPr>
                <w:lang w:val="uk-UA"/>
                <w:rPrChange w:id="9389" w:author="Rodion" w:date="2019-12-09T02:09:00Z">
                  <w:rPr>
                    <w:lang w:val="uk-UA"/>
                  </w:rPr>
                </w:rPrChange>
              </w:rPr>
              <w:t>Ідентифікація товарів</w:t>
            </w:r>
          </w:p>
        </w:tc>
        <w:tc>
          <w:tcPr>
            <w:tcW w:w="2605" w:type="dxa"/>
          </w:tcPr>
          <w:p w14:paraId="5620A8BC" w14:textId="77777777" w:rsidR="006029A2" w:rsidRPr="00312974" w:rsidRDefault="006029A2" w:rsidP="006029A2">
            <w:pPr>
              <w:pStyle w:val="NoSpacing"/>
              <w:jc w:val="left"/>
              <w:rPr>
                <w:lang w:val="uk-UA"/>
                <w:rPrChange w:id="9390" w:author="Rodion" w:date="2019-12-09T02:09:00Z">
                  <w:rPr>
                    <w:lang w:val="uk-UA"/>
                  </w:rPr>
                </w:rPrChange>
              </w:rPr>
            </w:pPr>
            <w:r w:rsidRPr="00312974">
              <w:rPr>
                <w:lang w:val="uk-UA"/>
                <w:rPrChange w:id="9391" w:author="Rodion" w:date="2019-12-09T02:09:00Z">
                  <w:rPr>
                    <w:lang w:val="uk-UA"/>
                  </w:rPr>
                </w:rPrChange>
              </w:rPr>
              <w:t>Штрих-код</w:t>
            </w:r>
          </w:p>
        </w:tc>
        <w:tc>
          <w:tcPr>
            <w:tcW w:w="2097" w:type="dxa"/>
          </w:tcPr>
          <w:p w14:paraId="3DF6194D" w14:textId="77777777" w:rsidR="006029A2" w:rsidRPr="00312974" w:rsidRDefault="006029A2" w:rsidP="006029A2">
            <w:pPr>
              <w:pStyle w:val="NoSpacing"/>
              <w:jc w:val="left"/>
              <w:rPr>
                <w:lang w:val="uk-UA"/>
                <w:rPrChange w:id="9392" w:author="Rodion" w:date="2019-12-09T02:09:00Z">
                  <w:rPr>
                    <w:lang w:val="uk-UA"/>
                  </w:rPr>
                </w:rPrChange>
              </w:rPr>
            </w:pPr>
            <w:r w:rsidRPr="00312974">
              <w:rPr>
                <w:lang w:val="uk-UA"/>
                <w:rPrChange w:id="9393" w:author="Rodion" w:date="2019-12-09T02:09:00Z">
                  <w:rPr>
                    <w:lang w:val="uk-UA"/>
                  </w:rPr>
                </w:rPrChange>
              </w:rPr>
              <w:t>Широко розповсюджена</w:t>
            </w:r>
          </w:p>
        </w:tc>
        <w:tc>
          <w:tcPr>
            <w:tcW w:w="2427" w:type="dxa"/>
          </w:tcPr>
          <w:p w14:paraId="2535731E" w14:textId="77777777" w:rsidR="006029A2" w:rsidRPr="00312974" w:rsidRDefault="006029A2" w:rsidP="006029A2">
            <w:pPr>
              <w:pStyle w:val="NoSpacing"/>
              <w:jc w:val="left"/>
              <w:rPr>
                <w:lang w:val="uk-UA"/>
                <w:rPrChange w:id="9394" w:author="Rodion" w:date="2019-12-09T02:09:00Z">
                  <w:rPr>
                    <w:lang w:val="uk-UA"/>
                  </w:rPr>
                </w:rPrChange>
              </w:rPr>
            </w:pPr>
            <w:r w:rsidRPr="00312974">
              <w:rPr>
                <w:lang w:val="uk-UA"/>
                <w:rPrChange w:id="9395" w:author="Rodion" w:date="2019-12-09T02:09:00Z">
                  <w:rPr>
                    <w:lang w:val="uk-UA"/>
                  </w:rPr>
                </w:rPrChange>
              </w:rPr>
              <w:t>Доступна</w:t>
            </w:r>
          </w:p>
        </w:tc>
      </w:tr>
      <w:tr w:rsidR="006029A2" w:rsidRPr="00312974" w14:paraId="56F3F050" w14:textId="77777777" w:rsidTr="006029A2">
        <w:tc>
          <w:tcPr>
            <w:tcW w:w="594" w:type="dxa"/>
          </w:tcPr>
          <w:p w14:paraId="7D4A887E" w14:textId="77777777" w:rsidR="006029A2" w:rsidRPr="00312974" w:rsidRDefault="006029A2" w:rsidP="006029A2">
            <w:pPr>
              <w:pStyle w:val="NoSpacing"/>
              <w:jc w:val="left"/>
              <w:rPr>
                <w:lang w:val="uk-UA"/>
                <w:rPrChange w:id="9396" w:author="Rodion" w:date="2019-12-09T02:09:00Z">
                  <w:rPr>
                    <w:lang w:val="uk-UA"/>
                  </w:rPr>
                </w:rPrChange>
              </w:rPr>
            </w:pPr>
            <w:r w:rsidRPr="00312974">
              <w:rPr>
                <w:lang w:val="uk-UA"/>
                <w:rPrChange w:id="9397" w:author="Rodion" w:date="2019-12-09T02:09:00Z">
                  <w:rPr>
                    <w:lang w:val="uk-UA"/>
                  </w:rPr>
                </w:rPrChange>
              </w:rPr>
              <w:t>2.</w:t>
            </w:r>
          </w:p>
        </w:tc>
        <w:tc>
          <w:tcPr>
            <w:tcW w:w="2762" w:type="dxa"/>
            <w:vMerge/>
          </w:tcPr>
          <w:p w14:paraId="2F634841" w14:textId="77777777" w:rsidR="006029A2" w:rsidRPr="00312974" w:rsidRDefault="006029A2" w:rsidP="006029A2">
            <w:pPr>
              <w:pStyle w:val="NoSpacing"/>
              <w:jc w:val="left"/>
              <w:rPr>
                <w:lang w:val="uk-UA"/>
                <w:rPrChange w:id="9398" w:author="Rodion" w:date="2019-12-09T02:09:00Z">
                  <w:rPr>
                    <w:lang w:val="uk-UA"/>
                  </w:rPr>
                </w:rPrChange>
              </w:rPr>
            </w:pPr>
          </w:p>
        </w:tc>
        <w:tc>
          <w:tcPr>
            <w:tcW w:w="2605" w:type="dxa"/>
          </w:tcPr>
          <w:p w14:paraId="0ED7B078" w14:textId="77777777" w:rsidR="006029A2" w:rsidRPr="00312974" w:rsidRDefault="006029A2" w:rsidP="006029A2">
            <w:pPr>
              <w:pStyle w:val="NoSpacing"/>
              <w:jc w:val="left"/>
              <w:rPr>
                <w:lang w:val="uk-UA"/>
                <w:rPrChange w:id="9399" w:author="Rodion" w:date="2019-12-09T02:09:00Z">
                  <w:rPr>
                    <w:lang w:val="uk-UA"/>
                  </w:rPr>
                </w:rPrChange>
              </w:rPr>
            </w:pPr>
            <w:r w:rsidRPr="00312974">
              <w:rPr>
                <w:lang w:val="uk-UA"/>
                <w:rPrChange w:id="9400" w:author="Rodion" w:date="2019-12-09T02:09:00Z">
                  <w:rPr>
                    <w:lang w:val="uk-UA"/>
                  </w:rPr>
                </w:rPrChange>
              </w:rPr>
              <w:t xml:space="preserve">RFID </w:t>
            </w:r>
          </w:p>
        </w:tc>
        <w:tc>
          <w:tcPr>
            <w:tcW w:w="2097" w:type="dxa"/>
          </w:tcPr>
          <w:p w14:paraId="0399B0AF" w14:textId="77777777" w:rsidR="006029A2" w:rsidRPr="00312974" w:rsidRDefault="006029A2" w:rsidP="006029A2">
            <w:pPr>
              <w:pStyle w:val="NoSpacing"/>
              <w:jc w:val="left"/>
              <w:rPr>
                <w:lang w:val="uk-UA"/>
                <w:rPrChange w:id="9401" w:author="Rodion" w:date="2019-12-09T02:09:00Z">
                  <w:rPr>
                    <w:lang w:val="uk-UA"/>
                  </w:rPr>
                </w:rPrChange>
              </w:rPr>
            </w:pPr>
            <w:r w:rsidRPr="00312974">
              <w:rPr>
                <w:lang w:val="uk-UA"/>
                <w:rPrChange w:id="9402" w:author="Rodion" w:date="2019-12-09T02:09:00Z">
                  <w:rPr>
                    <w:lang w:val="uk-UA"/>
                  </w:rPr>
                </w:rPrChange>
              </w:rPr>
              <w:t>Наявна, менш розповсюджена</w:t>
            </w:r>
          </w:p>
        </w:tc>
        <w:tc>
          <w:tcPr>
            <w:tcW w:w="2427" w:type="dxa"/>
          </w:tcPr>
          <w:p w14:paraId="3A1BC8D2" w14:textId="77777777" w:rsidR="006029A2" w:rsidRPr="00312974" w:rsidRDefault="006029A2" w:rsidP="006029A2">
            <w:pPr>
              <w:pStyle w:val="NoSpacing"/>
              <w:jc w:val="left"/>
              <w:rPr>
                <w:lang w:val="uk-UA"/>
                <w:rPrChange w:id="9403" w:author="Rodion" w:date="2019-12-09T02:09:00Z">
                  <w:rPr>
                    <w:lang w:val="uk-UA"/>
                  </w:rPr>
                </w:rPrChange>
              </w:rPr>
            </w:pPr>
            <w:r w:rsidRPr="00312974">
              <w:rPr>
                <w:lang w:val="uk-UA"/>
                <w:rPrChange w:id="9404" w:author="Rodion" w:date="2019-12-09T02:09:00Z">
                  <w:rPr>
                    <w:lang w:val="uk-UA"/>
                  </w:rPr>
                </w:rPrChange>
              </w:rPr>
              <w:t>Доступна</w:t>
            </w:r>
          </w:p>
        </w:tc>
      </w:tr>
      <w:tr w:rsidR="006029A2" w:rsidRPr="00312974" w14:paraId="2867F13C" w14:textId="77777777" w:rsidTr="006029A2">
        <w:tc>
          <w:tcPr>
            <w:tcW w:w="594" w:type="dxa"/>
          </w:tcPr>
          <w:p w14:paraId="6757069A" w14:textId="77777777" w:rsidR="006029A2" w:rsidRPr="00312974" w:rsidRDefault="006029A2" w:rsidP="006029A2">
            <w:pPr>
              <w:pStyle w:val="NoSpacing"/>
              <w:jc w:val="left"/>
              <w:rPr>
                <w:lang w:val="uk-UA"/>
                <w:rPrChange w:id="9405" w:author="Rodion" w:date="2019-12-09T02:09:00Z">
                  <w:rPr>
                    <w:lang w:val="uk-UA"/>
                  </w:rPr>
                </w:rPrChange>
              </w:rPr>
            </w:pPr>
            <w:r w:rsidRPr="00312974">
              <w:rPr>
                <w:lang w:val="uk-UA"/>
                <w:rPrChange w:id="9406" w:author="Rodion" w:date="2019-12-09T02:09:00Z">
                  <w:rPr>
                    <w:lang w:val="uk-UA"/>
                  </w:rPr>
                </w:rPrChange>
              </w:rPr>
              <w:t>3.</w:t>
            </w:r>
          </w:p>
        </w:tc>
        <w:tc>
          <w:tcPr>
            <w:tcW w:w="2762" w:type="dxa"/>
            <w:vMerge/>
          </w:tcPr>
          <w:p w14:paraId="10A51E1C" w14:textId="77777777" w:rsidR="006029A2" w:rsidRPr="00312974" w:rsidRDefault="006029A2" w:rsidP="006029A2">
            <w:pPr>
              <w:pStyle w:val="NoSpacing"/>
              <w:jc w:val="left"/>
              <w:rPr>
                <w:lang w:val="uk-UA"/>
                <w:rPrChange w:id="9407" w:author="Rodion" w:date="2019-12-09T02:09:00Z">
                  <w:rPr>
                    <w:lang w:val="uk-UA"/>
                  </w:rPr>
                </w:rPrChange>
              </w:rPr>
            </w:pPr>
          </w:p>
        </w:tc>
        <w:tc>
          <w:tcPr>
            <w:tcW w:w="2605" w:type="dxa"/>
          </w:tcPr>
          <w:p w14:paraId="2980DBAF" w14:textId="77777777" w:rsidR="006029A2" w:rsidRPr="00312974" w:rsidRDefault="006029A2" w:rsidP="006029A2">
            <w:pPr>
              <w:pStyle w:val="NoSpacing"/>
              <w:jc w:val="left"/>
              <w:rPr>
                <w:lang w:val="uk-UA"/>
                <w:rPrChange w:id="9408" w:author="Rodion" w:date="2019-12-09T02:09:00Z">
                  <w:rPr>
                    <w:lang w:val="uk-UA"/>
                  </w:rPr>
                </w:rPrChange>
              </w:rPr>
            </w:pPr>
            <w:r w:rsidRPr="00312974">
              <w:rPr>
                <w:lang w:val="uk-UA"/>
                <w:rPrChange w:id="9409" w:author="Rodion" w:date="2019-12-09T02:09:00Z">
                  <w:rPr>
                    <w:lang w:val="uk-UA"/>
                  </w:rPr>
                </w:rPrChange>
              </w:rPr>
              <w:t>Розпізнавання фіскального чеку</w:t>
            </w:r>
          </w:p>
        </w:tc>
        <w:tc>
          <w:tcPr>
            <w:tcW w:w="2097" w:type="dxa"/>
          </w:tcPr>
          <w:p w14:paraId="4F78954D" w14:textId="53D32413" w:rsidR="006029A2" w:rsidRPr="00312974" w:rsidRDefault="006029A2" w:rsidP="006029A2">
            <w:pPr>
              <w:pStyle w:val="NoSpacing"/>
              <w:jc w:val="left"/>
              <w:rPr>
                <w:lang w:val="uk-UA"/>
                <w:rPrChange w:id="9410" w:author="Rodion" w:date="2019-12-09T02:09:00Z">
                  <w:rPr>
                    <w:lang w:val="uk-UA"/>
                  </w:rPr>
                </w:rPrChange>
              </w:rPr>
            </w:pPr>
            <w:r w:rsidRPr="00312974">
              <w:rPr>
                <w:lang w:val="uk-UA"/>
                <w:rPrChange w:id="9411" w:author="Rodion" w:date="2019-12-09T02:09:00Z">
                  <w:rPr>
                    <w:lang w:val="uk-UA"/>
                  </w:rPr>
                </w:rPrChange>
              </w:rPr>
              <w:t xml:space="preserve">Наявна, потребує </w:t>
            </w:r>
            <w:r w:rsidR="00C91726" w:rsidRPr="00312974">
              <w:rPr>
                <w:lang w:val="uk-UA"/>
                <w:rPrChange w:id="9412" w:author="Rodion" w:date="2019-12-09T02:09:00Z">
                  <w:rPr>
                    <w:lang w:val="uk-UA"/>
                  </w:rPr>
                </w:rPrChange>
              </w:rPr>
              <w:t>доопрацювання</w:t>
            </w:r>
          </w:p>
        </w:tc>
        <w:tc>
          <w:tcPr>
            <w:tcW w:w="2427" w:type="dxa"/>
          </w:tcPr>
          <w:p w14:paraId="600484CF" w14:textId="77777777" w:rsidR="006029A2" w:rsidRPr="00312974" w:rsidRDefault="006029A2" w:rsidP="006029A2">
            <w:pPr>
              <w:pStyle w:val="NoSpacing"/>
              <w:jc w:val="left"/>
              <w:rPr>
                <w:lang w:val="uk-UA"/>
                <w:rPrChange w:id="9413" w:author="Rodion" w:date="2019-12-09T02:09:00Z">
                  <w:rPr>
                    <w:lang w:val="uk-UA"/>
                  </w:rPr>
                </w:rPrChange>
              </w:rPr>
            </w:pPr>
            <w:r w:rsidRPr="00312974">
              <w:rPr>
                <w:lang w:val="uk-UA"/>
                <w:rPrChange w:id="9414" w:author="Rodion" w:date="2019-12-09T02:09:00Z">
                  <w:rPr>
                    <w:lang w:val="uk-UA"/>
                  </w:rPr>
                </w:rPrChange>
              </w:rPr>
              <w:t>Доступна</w:t>
            </w:r>
          </w:p>
        </w:tc>
      </w:tr>
      <w:tr w:rsidR="006029A2" w:rsidRPr="00312974" w14:paraId="757653A9" w14:textId="77777777" w:rsidTr="006029A2">
        <w:tc>
          <w:tcPr>
            <w:tcW w:w="10485" w:type="dxa"/>
            <w:gridSpan w:val="5"/>
          </w:tcPr>
          <w:p w14:paraId="369E6430" w14:textId="77777777" w:rsidR="006029A2" w:rsidRPr="00312974" w:rsidRDefault="006029A2" w:rsidP="006029A2">
            <w:pPr>
              <w:pStyle w:val="NoSpacing"/>
              <w:jc w:val="left"/>
              <w:rPr>
                <w:lang w:val="uk-UA"/>
                <w:rPrChange w:id="9415" w:author="Rodion" w:date="2019-12-09T02:09:00Z">
                  <w:rPr>
                    <w:lang w:val="uk-UA"/>
                  </w:rPr>
                </w:rPrChange>
              </w:rPr>
            </w:pPr>
            <w:r w:rsidRPr="00312974">
              <w:rPr>
                <w:lang w:val="uk-UA"/>
                <w:rPrChange w:id="9416" w:author="Rodion" w:date="2019-12-09T02:09:00Z">
                  <w:rPr>
                    <w:lang w:val="uk-UA"/>
                  </w:rPr>
                </w:rPrChange>
              </w:rPr>
              <w:t>Для ідентифікації товарів було обрано дві технології: штрих-код та RFID</w:t>
            </w:r>
          </w:p>
        </w:tc>
      </w:tr>
      <w:tr w:rsidR="006029A2" w:rsidRPr="00312974" w14:paraId="66C2657A" w14:textId="77777777" w:rsidTr="006029A2">
        <w:tc>
          <w:tcPr>
            <w:tcW w:w="594" w:type="dxa"/>
          </w:tcPr>
          <w:p w14:paraId="57746C82" w14:textId="77777777" w:rsidR="006029A2" w:rsidRPr="00312974" w:rsidRDefault="006029A2" w:rsidP="006029A2">
            <w:pPr>
              <w:pStyle w:val="NoSpacing"/>
              <w:jc w:val="left"/>
              <w:rPr>
                <w:lang w:val="uk-UA"/>
                <w:rPrChange w:id="9417" w:author="Rodion" w:date="2019-12-09T02:09:00Z">
                  <w:rPr>
                    <w:lang w:val="uk-UA"/>
                  </w:rPr>
                </w:rPrChange>
              </w:rPr>
            </w:pPr>
            <w:r w:rsidRPr="00312974">
              <w:rPr>
                <w:lang w:val="uk-UA"/>
                <w:rPrChange w:id="9418" w:author="Rodion" w:date="2019-12-09T02:09:00Z">
                  <w:rPr>
                    <w:lang w:val="uk-UA"/>
                  </w:rPr>
                </w:rPrChange>
              </w:rPr>
              <w:t>4.</w:t>
            </w:r>
          </w:p>
        </w:tc>
        <w:tc>
          <w:tcPr>
            <w:tcW w:w="2762" w:type="dxa"/>
            <w:vMerge w:val="restart"/>
          </w:tcPr>
          <w:p w14:paraId="2873A9A5" w14:textId="77777777" w:rsidR="006029A2" w:rsidRPr="00312974" w:rsidRDefault="006029A2" w:rsidP="006029A2">
            <w:pPr>
              <w:pStyle w:val="NoSpacing"/>
              <w:jc w:val="left"/>
              <w:rPr>
                <w:lang w:val="uk-UA"/>
                <w:rPrChange w:id="9419" w:author="Rodion" w:date="2019-12-09T02:09:00Z">
                  <w:rPr>
                    <w:lang w:val="uk-UA"/>
                  </w:rPr>
                </w:rPrChange>
              </w:rPr>
            </w:pPr>
            <w:r w:rsidRPr="00312974">
              <w:rPr>
                <w:lang w:val="uk-UA"/>
                <w:rPrChange w:id="9420" w:author="Rodion" w:date="2019-12-09T02:09:00Z">
                  <w:rPr>
                    <w:lang w:val="uk-UA"/>
                  </w:rPr>
                </w:rPrChange>
              </w:rPr>
              <w:t>Розробка клієнтського застосунку</w:t>
            </w:r>
          </w:p>
        </w:tc>
        <w:tc>
          <w:tcPr>
            <w:tcW w:w="2605" w:type="dxa"/>
          </w:tcPr>
          <w:p w14:paraId="783FE06D" w14:textId="77777777" w:rsidR="006029A2" w:rsidRPr="00312974" w:rsidRDefault="006029A2" w:rsidP="006029A2">
            <w:pPr>
              <w:pStyle w:val="NoSpacing"/>
              <w:jc w:val="left"/>
              <w:rPr>
                <w:lang w:val="uk-UA"/>
                <w:rPrChange w:id="9421" w:author="Rodion" w:date="2019-12-09T02:09:00Z">
                  <w:rPr>
                    <w:lang w:val="uk-UA"/>
                  </w:rPr>
                </w:rPrChange>
              </w:rPr>
            </w:pPr>
            <w:r w:rsidRPr="00312974">
              <w:rPr>
                <w:lang w:val="uk-UA"/>
                <w:rPrChange w:id="9422" w:author="Rodion" w:date="2019-12-09T02:09:00Z">
                  <w:rPr>
                    <w:lang w:val="uk-UA"/>
                  </w:rPr>
                </w:rPrChange>
              </w:rPr>
              <w:t>Веб-застосунок</w:t>
            </w:r>
          </w:p>
        </w:tc>
        <w:tc>
          <w:tcPr>
            <w:tcW w:w="2097" w:type="dxa"/>
          </w:tcPr>
          <w:p w14:paraId="4591AC5C" w14:textId="77777777" w:rsidR="006029A2" w:rsidRPr="00312974" w:rsidRDefault="006029A2" w:rsidP="006029A2">
            <w:pPr>
              <w:pStyle w:val="NoSpacing"/>
              <w:jc w:val="left"/>
              <w:rPr>
                <w:lang w:val="uk-UA"/>
                <w:rPrChange w:id="9423" w:author="Rodion" w:date="2019-12-09T02:09:00Z">
                  <w:rPr>
                    <w:lang w:val="uk-UA"/>
                  </w:rPr>
                </w:rPrChange>
              </w:rPr>
            </w:pPr>
            <w:r w:rsidRPr="00312974">
              <w:rPr>
                <w:lang w:val="uk-UA"/>
                <w:rPrChange w:id="9424" w:author="Rodion" w:date="2019-12-09T02:09:00Z">
                  <w:rPr>
                    <w:lang w:val="uk-UA"/>
                  </w:rPr>
                </w:rPrChange>
              </w:rPr>
              <w:t>Наявна</w:t>
            </w:r>
          </w:p>
        </w:tc>
        <w:tc>
          <w:tcPr>
            <w:tcW w:w="2427" w:type="dxa"/>
          </w:tcPr>
          <w:p w14:paraId="008E1B85" w14:textId="77777777" w:rsidR="006029A2" w:rsidRPr="00312974" w:rsidRDefault="006029A2" w:rsidP="006029A2">
            <w:pPr>
              <w:pStyle w:val="NoSpacing"/>
              <w:jc w:val="left"/>
              <w:rPr>
                <w:lang w:val="uk-UA"/>
                <w:rPrChange w:id="9425" w:author="Rodion" w:date="2019-12-09T02:09:00Z">
                  <w:rPr>
                    <w:lang w:val="uk-UA"/>
                  </w:rPr>
                </w:rPrChange>
              </w:rPr>
            </w:pPr>
            <w:r w:rsidRPr="00312974">
              <w:rPr>
                <w:lang w:val="uk-UA"/>
                <w:rPrChange w:id="9426" w:author="Rodion" w:date="2019-12-09T02:09:00Z">
                  <w:rPr>
                    <w:lang w:val="uk-UA"/>
                  </w:rPr>
                </w:rPrChange>
              </w:rPr>
              <w:t>Доступна</w:t>
            </w:r>
          </w:p>
        </w:tc>
      </w:tr>
      <w:tr w:rsidR="006029A2" w:rsidRPr="00312974" w14:paraId="6ACF5C33" w14:textId="77777777" w:rsidTr="006029A2">
        <w:tc>
          <w:tcPr>
            <w:tcW w:w="594" w:type="dxa"/>
          </w:tcPr>
          <w:p w14:paraId="4ABBE0F2" w14:textId="77777777" w:rsidR="006029A2" w:rsidRPr="00312974" w:rsidRDefault="006029A2" w:rsidP="006029A2">
            <w:pPr>
              <w:pStyle w:val="NoSpacing"/>
              <w:jc w:val="left"/>
              <w:rPr>
                <w:lang w:val="uk-UA"/>
                <w:rPrChange w:id="9427" w:author="Rodion" w:date="2019-12-09T02:09:00Z">
                  <w:rPr>
                    <w:lang w:val="uk-UA"/>
                  </w:rPr>
                </w:rPrChange>
              </w:rPr>
            </w:pPr>
            <w:r w:rsidRPr="00312974">
              <w:rPr>
                <w:lang w:val="uk-UA"/>
                <w:rPrChange w:id="9428" w:author="Rodion" w:date="2019-12-09T02:09:00Z">
                  <w:rPr>
                    <w:lang w:val="uk-UA"/>
                  </w:rPr>
                </w:rPrChange>
              </w:rPr>
              <w:t>5.</w:t>
            </w:r>
          </w:p>
        </w:tc>
        <w:tc>
          <w:tcPr>
            <w:tcW w:w="2762" w:type="dxa"/>
            <w:vMerge/>
          </w:tcPr>
          <w:p w14:paraId="24B1913D" w14:textId="77777777" w:rsidR="006029A2" w:rsidRPr="00312974" w:rsidRDefault="006029A2" w:rsidP="006029A2">
            <w:pPr>
              <w:pStyle w:val="NoSpacing"/>
              <w:jc w:val="left"/>
              <w:rPr>
                <w:lang w:val="uk-UA"/>
                <w:rPrChange w:id="9429" w:author="Rodion" w:date="2019-12-09T02:09:00Z">
                  <w:rPr>
                    <w:lang w:val="uk-UA"/>
                  </w:rPr>
                </w:rPrChange>
              </w:rPr>
            </w:pPr>
          </w:p>
        </w:tc>
        <w:tc>
          <w:tcPr>
            <w:tcW w:w="2605" w:type="dxa"/>
          </w:tcPr>
          <w:p w14:paraId="4B1D8529" w14:textId="77777777" w:rsidR="006029A2" w:rsidRPr="00312974" w:rsidRDefault="006029A2" w:rsidP="006029A2">
            <w:pPr>
              <w:pStyle w:val="NoSpacing"/>
              <w:jc w:val="left"/>
              <w:rPr>
                <w:lang w:val="uk-UA"/>
                <w:rPrChange w:id="9430" w:author="Rodion" w:date="2019-12-09T02:09:00Z">
                  <w:rPr>
                    <w:lang w:val="uk-UA"/>
                  </w:rPr>
                </w:rPrChange>
              </w:rPr>
            </w:pPr>
            <w:proofErr w:type="spellStart"/>
            <w:r w:rsidRPr="00312974">
              <w:rPr>
                <w:lang w:val="uk-UA"/>
                <w:rPrChange w:id="9431" w:author="Rodion" w:date="2019-12-09T02:09:00Z">
                  <w:rPr>
                    <w:lang w:val="uk-UA"/>
                  </w:rPr>
                </w:rPrChange>
              </w:rPr>
              <w:t>iOS</w:t>
            </w:r>
            <w:proofErr w:type="spellEnd"/>
            <w:r w:rsidRPr="00312974">
              <w:rPr>
                <w:lang w:val="uk-UA"/>
                <w:rPrChange w:id="9432" w:author="Rodion" w:date="2019-12-09T02:09:00Z">
                  <w:rPr>
                    <w:lang w:val="uk-UA"/>
                  </w:rPr>
                </w:rPrChange>
              </w:rPr>
              <w:t xml:space="preserve"> застосунок</w:t>
            </w:r>
          </w:p>
        </w:tc>
        <w:tc>
          <w:tcPr>
            <w:tcW w:w="2097" w:type="dxa"/>
          </w:tcPr>
          <w:p w14:paraId="468A51FB" w14:textId="77777777" w:rsidR="006029A2" w:rsidRPr="00312974" w:rsidRDefault="006029A2" w:rsidP="006029A2">
            <w:pPr>
              <w:pStyle w:val="NoSpacing"/>
              <w:jc w:val="left"/>
              <w:rPr>
                <w:lang w:val="uk-UA"/>
                <w:rPrChange w:id="9433" w:author="Rodion" w:date="2019-12-09T02:09:00Z">
                  <w:rPr>
                    <w:lang w:val="uk-UA"/>
                  </w:rPr>
                </w:rPrChange>
              </w:rPr>
            </w:pPr>
            <w:r w:rsidRPr="00312974">
              <w:rPr>
                <w:lang w:val="uk-UA"/>
                <w:rPrChange w:id="9434" w:author="Rodion" w:date="2019-12-09T02:09:00Z">
                  <w:rPr>
                    <w:lang w:val="uk-UA"/>
                  </w:rPr>
                </w:rPrChange>
              </w:rPr>
              <w:t xml:space="preserve">Наявна </w:t>
            </w:r>
          </w:p>
        </w:tc>
        <w:tc>
          <w:tcPr>
            <w:tcW w:w="2427" w:type="dxa"/>
          </w:tcPr>
          <w:p w14:paraId="4377ED17" w14:textId="77777777" w:rsidR="006029A2" w:rsidRPr="00312974" w:rsidRDefault="006029A2" w:rsidP="006029A2">
            <w:pPr>
              <w:pStyle w:val="NoSpacing"/>
              <w:jc w:val="left"/>
              <w:rPr>
                <w:lang w:val="uk-UA"/>
                <w:rPrChange w:id="9435" w:author="Rodion" w:date="2019-12-09T02:09:00Z">
                  <w:rPr>
                    <w:lang w:val="uk-UA"/>
                  </w:rPr>
                </w:rPrChange>
              </w:rPr>
            </w:pPr>
            <w:r w:rsidRPr="00312974">
              <w:rPr>
                <w:lang w:val="uk-UA"/>
                <w:rPrChange w:id="9436" w:author="Rodion" w:date="2019-12-09T02:09:00Z">
                  <w:rPr>
                    <w:lang w:val="uk-UA"/>
                  </w:rPr>
                </w:rPrChange>
              </w:rPr>
              <w:t>Доступна</w:t>
            </w:r>
          </w:p>
        </w:tc>
      </w:tr>
      <w:tr w:rsidR="006029A2" w:rsidRPr="00312974" w14:paraId="62CE2654" w14:textId="77777777" w:rsidTr="006029A2">
        <w:tc>
          <w:tcPr>
            <w:tcW w:w="594" w:type="dxa"/>
          </w:tcPr>
          <w:p w14:paraId="3011105B" w14:textId="77777777" w:rsidR="006029A2" w:rsidRPr="00312974" w:rsidRDefault="006029A2" w:rsidP="006029A2">
            <w:pPr>
              <w:ind w:right="-143" w:firstLine="0"/>
              <w:jc w:val="left"/>
              <w:rPr>
                <w:rPrChange w:id="9437" w:author="Rodion" w:date="2019-12-09T02:09:00Z">
                  <w:rPr/>
                </w:rPrChange>
              </w:rPr>
            </w:pPr>
            <w:r w:rsidRPr="00312974">
              <w:rPr>
                <w:rPrChange w:id="9438" w:author="Rodion" w:date="2019-12-09T02:09:00Z">
                  <w:rPr/>
                </w:rPrChange>
              </w:rPr>
              <w:t>6.</w:t>
            </w:r>
          </w:p>
        </w:tc>
        <w:tc>
          <w:tcPr>
            <w:tcW w:w="2762" w:type="dxa"/>
            <w:vMerge/>
          </w:tcPr>
          <w:p w14:paraId="19AD4868" w14:textId="77777777" w:rsidR="006029A2" w:rsidRPr="00312974" w:rsidRDefault="006029A2" w:rsidP="006029A2">
            <w:pPr>
              <w:ind w:right="-143"/>
              <w:jc w:val="left"/>
              <w:rPr>
                <w:rPrChange w:id="9439" w:author="Rodion" w:date="2019-12-09T02:09:00Z">
                  <w:rPr/>
                </w:rPrChange>
              </w:rPr>
            </w:pPr>
          </w:p>
        </w:tc>
        <w:tc>
          <w:tcPr>
            <w:tcW w:w="2605" w:type="dxa"/>
          </w:tcPr>
          <w:p w14:paraId="27BF6CFD" w14:textId="77777777" w:rsidR="006029A2" w:rsidRPr="00312974" w:rsidRDefault="006029A2" w:rsidP="006029A2">
            <w:pPr>
              <w:ind w:right="-143" w:firstLine="0"/>
              <w:jc w:val="left"/>
              <w:rPr>
                <w:rPrChange w:id="9440" w:author="Rodion" w:date="2019-12-09T02:09:00Z">
                  <w:rPr/>
                </w:rPrChange>
              </w:rPr>
            </w:pPr>
            <w:proofErr w:type="spellStart"/>
            <w:r w:rsidRPr="00312974">
              <w:rPr>
                <w:rPrChange w:id="9441" w:author="Rodion" w:date="2019-12-09T02:09:00Z">
                  <w:rPr/>
                </w:rPrChange>
              </w:rPr>
              <w:t>Android</w:t>
            </w:r>
            <w:proofErr w:type="spellEnd"/>
            <w:r w:rsidRPr="00312974">
              <w:rPr>
                <w:rPrChange w:id="9442" w:author="Rodion" w:date="2019-12-09T02:09:00Z">
                  <w:rPr/>
                </w:rPrChange>
              </w:rPr>
              <w:t xml:space="preserve"> застосунок</w:t>
            </w:r>
          </w:p>
        </w:tc>
        <w:tc>
          <w:tcPr>
            <w:tcW w:w="2097" w:type="dxa"/>
          </w:tcPr>
          <w:p w14:paraId="75C4EA04" w14:textId="77777777" w:rsidR="006029A2" w:rsidRPr="00312974" w:rsidRDefault="006029A2" w:rsidP="006029A2">
            <w:pPr>
              <w:ind w:right="-143" w:firstLine="0"/>
              <w:jc w:val="left"/>
              <w:rPr>
                <w:rPrChange w:id="9443" w:author="Rodion" w:date="2019-12-09T02:09:00Z">
                  <w:rPr/>
                </w:rPrChange>
              </w:rPr>
            </w:pPr>
            <w:r w:rsidRPr="00312974">
              <w:rPr>
                <w:rPrChange w:id="9444" w:author="Rodion" w:date="2019-12-09T02:09:00Z">
                  <w:rPr/>
                </w:rPrChange>
              </w:rPr>
              <w:t>Наявна</w:t>
            </w:r>
          </w:p>
        </w:tc>
        <w:tc>
          <w:tcPr>
            <w:tcW w:w="2427" w:type="dxa"/>
          </w:tcPr>
          <w:p w14:paraId="1E529FEE" w14:textId="77777777" w:rsidR="006029A2" w:rsidRPr="00312974" w:rsidRDefault="006029A2" w:rsidP="006029A2">
            <w:pPr>
              <w:ind w:right="-143" w:firstLine="0"/>
              <w:jc w:val="left"/>
              <w:rPr>
                <w:rPrChange w:id="9445" w:author="Rodion" w:date="2019-12-09T02:09:00Z">
                  <w:rPr/>
                </w:rPrChange>
              </w:rPr>
            </w:pPr>
            <w:r w:rsidRPr="00312974">
              <w:rPr>
                <w:rPrChange w:id="9446" w:author="Rodion" w:date="2019-12-09T02:09:00Z">
                  <w:rPr/>
                </w:rPrChange>
              </w:rPr>
              <w:t>Доступна</w:t>
            </w:r>
          </w:p>
        </w:tc>
      </w:tr>
      <w:tr w:rsidR="006029A2" w:rsidRPr="00312974" w14:paraId="473D4ACE" w14:textId="77777777" w:rsidTr="006029A2">
        <w:tc>
          <w:tcPr>
            <w:tcW w:w="594" w:type="dxa"/>
          </w:tcPr>
          <w:p w14:paraId="19A15F8D" w14:textId="77777777" w:rsidR="006029A2" w:rsidRPr="00312974" w:rsidRDefault="006029A2" w:rsidP="006029A2">
            <w:pPr>
              <w:ind w:right="-143" w:firstLine="0"/>
              <w:jc w:val="left"/>
              <w:rPr>
                <w:rPrChange w:id="9447" w:author="Rodion" w:date="2019-12-09T02:09:00Z">
                  <w:rPr/>
                </w:rPrChange>
              </w:rPr>
            </w:pPr>
            <w:r w:rsidRPr="00312974">
              <w:rPr>
                <w:rPrChange w:id="9448" w:author="Rodion" w:date="2019-12-09T02:09:00Z">
                  <w:rPr/>
                </w:rPrChange>
              </w:rPr>
              <w:t>7.</w:t>
            </w:r>
          </w:p>
        </w:tc>
        <w:tc>
          <w:tcPr>
            <w:tcW w:w="2762" w:type="dxa"/>
            <w:vMerge/>
          </w:tcPr>
          <w:p w14:paraId="5EDB6170" w14:textId="77777777" w:rsidR="006029A2" w:rsidRPr="00312974" w:rsidRDefault="006029A2" w:rsidP="006029A2">
            <w:pPr>
              <w:ind w:right="-143"/>
              <w:jc w:val="left"/>
              <w:rPr>
                <w:rPrChange w:id="9449" w:author="Rodion" w:date="2019-12-09T02:09:00Z">
                  <w:rPr/>
                </w:rPrChange>
              </w:rPr>
            </w:pPr>
          </w:p>
        </w:tc>
        <w:tc>
          <w:tcPr>
            <w:tcW w:w="2605" w:type="dxa"/>
          </w:tcPr>
          <w:p w14:paraId="2135EEE4" w14:textId="77777777" w:rsidR="006029A2" w:rsidRPr="00312974" w:rsidRDefault="006029A2" w:rsidP="006029A2">
            <w:pPr>
              <w:ind w:right="-143" w:firstLine="0"/>
              <w:jc w:val="left"/>
              <w:rPr>
                <w:rPrChange w:id="9450" w:author="Rodion" w:date="2019-12-09T02:09:00Z">
                  <w:rPr/>
                </w:rPrChange>
              </w:rPr>
            </w:pPr>
            <w:r w:rsidRPr="00312974">
              <w:rPr>
                <w:rPrChange w:id="9451" w:author="Rodion" w:date="2019-12-09T02:09:00Z">
                  <w:rPr/>
                </w:rPrChange>
              </w:rPr>
              <w:t>Windows застосунок</w:t>
            </w:r>
          </w:p>
        </w:tc>
        <w:tc>
          <w:tcPr>
            <w:tcW w:w="2097" w:type="dxa"/>
          </w:tcPr>
          <w:p w14:paraId="2D1A5534" w14:textId="77777777" w:rsidR="006029A2" w:rsidRPr="00312974" w:rsidRDefault="006029A2" w:rsidP="006029A2">
            <w:pPr>
              <w:ind w:right="-143" w:firstLine="0"/>
              <w:jc w:val="left"/>
              <w:rPr>
                <w:rPrChange w:id="9452" w:author="Rodion" w:date="2019-12-09T02:09:00Z">
                  <w:rPr/>
                </w:rPrChange>
              </w:rPr>
            </w:pPr>
            <w:r w:rsidRPr="00312974">
              <w:rPr>
                <w:rPrChange w:id="9453" w:author="Rodion" w:date="2019-12-09T02:09:00Z">
                  <w:rPr/>
                </w:rPrChange>
              </w:rPr>
              <w:t>Наявна</w:t>
            </w:r>
          </w:p>
        </w:tc>
        <w:tc>
          <w:tcPr>
            <w:tcW w:w="2427" w:type="dxa"/>
          </w:tcPr>
          <w:p w14:paraId="66438474" w14:textId="77777777" w:rsidR="006029A2" w:rsidRPr="00312974" w:rsidRDefault="006029A2" w:rsidP="006029A2">
            <w:pPr>
              <w:ind w:right="-143" w:firstLine="0"/>
              <w:jc w:val="left"/>
              <w:rPr>
                <w:rPrChange w:id="9454" w:author="Rodion" w:date="2019-12-09T02:09:00Z">
                  <w:rPr/>
                </w:rPrChange>
              </w:rPr>
            </w:pPr>
            <w:r w:rsidRPr="00312974">
              <w:rPr>
                <w:rPrChange w:id="9455" w:author="Rodion" w:date="2019-12-09T02:09:00Z">
                  <w:rPr/>
                </w:rPrChange>
              </w:rPr>
              <w:t>Доступна</w:t>
            </w:r>
          </w:p>
        </w:tc>
      </w:tr>
      <w:tr w:rsidR="006029A2" w:rsidRPr="00312974" w14:paraId="5B089CCE" w14:textId="77777777" w:rsidTr="006029A2">
        <w:tc>
          <w:tcPr>
            <w:tcW w:w="10485" w:type="dxa"/>
            <w:gridSpan w:val="5"/>
          </w:tcPr>
          <w:p w14:paraId="156B938F" w14:textId="77777777" w:rsidR="006029A2" w:rsidRPr="00312974" w:rsidRDefault="006029A2" w:rsidP="006029A2">
            <w:pPr>
              <w:pStyle w:val="NoSpacing"/>
              <w:jc w:val="left"/>
              <w:rPr>
                <w:lang w:val="uk-UA"/>
                <w:rPrChange w:id="9456" w:author="Rodion" w:date="2019-12-09T02:09:00Z">
                  <w:rPr>
                    <w:lang w:val="uk-UA"/>
                  </w:rPr>
                </w:rPrChange>
              </w:rPr>
            </w:pPr>
            <w:r w:rsidRPr="00312974">
              <w:rPr>
                <w:lang w:val="uk-UA"/>
                <w:rPrChange w:id="9457" w:author="Rodion" w:date="2019-12-09T02:09:00Z">
                  <w:rPr>
                    <w:lang w:val="uk-UA"/>
                  </w:rPr>
                </w:rPrChange>
              </w:rPr>
              <w:t>Для розробку клієнтського застосунку було обрано створення веб-застосунку.</w:t>
            </w:r>
          </w:p>
        </w:tc>
      </w:tr>
    </w:tbl>
    <w:p w14:paraId="74746C17" w14:textId="77777777" w:rsidR="006029A2" w:rsidRPr="00312974" w:rsidRDefault="006029A2" w:rsidP="006029A2">
      <w:pPr>
        <w:ind w:right="-143" w:firstLine="708"/>
        <w:rPr>
          <w:rPrChange w:id="9458" w:author="Rodion" w:date="2019-12-09T02:09:00Z">
            <w:rPr/>
          </w:rPrChange>
        </w:rPr>
      </w:pPr>
      <w:r w:rsidRPr="00312974">
        <w:rPr>
          <w:rPrChange w:id="9459" w:author="Rodion" w:date="2019-12-09T02:09:00Z">
            <w:rPr/>
          </w:rPrChange>
        </w:rPr>
        <w:t xml:space="preserve"> </w:t>
      </w:r>
    </w:p>
    <w:p w14:paraId="3163A5B8" w14:textId="77777777" w:rsidR="006029A2" w:rsidRPr="00312974" w:rsidRDefault="006029A2" w:rsidP="006029A2">
      <w:pPr>
        <w:rPr>
          <w:rPrChange w:id="9460" w:author="Rodion" w:date="2019-12-09T02:09:00Z">
            <w:rPr/>
          </w:rPrChange>
        </w:rPr>
      </w:pPr>
      <w:r w:rsidRPr="00312974">
        <w:rPr>
          <w:rPrChange w:id="9461" w:author="Rodion" w:date="2019-12-09T02:09:00Z">
            <w:rPr/>
          </w:rPrChange>
        </w:rPr>
        <w:t xml:space="preserve">З аналізу таблиці можна зробити висновок, що проект можливо реалізувати технологічно. </w:t>
      </w:r>
    </w:p>
    <w:p w14:paraId="56D944F5" w14:textId="77777777" w:rsidR="006029A2" w:rsidRPr="00312974" w:rsidRDefault="006029A2" w:rsidP="006029A2">
      <w:pPr>
        <w:ind w:right="-143"/>
        <w:rPr>
          <w:rPrChange w:id="9462" w:author="Rodion" w:date="2019-12-09T02:09:00Z">
            <w:rPr/>
          </w:rPrChange>
        </w:rPr>
      </w:pPr>
    </w:p>
    <w:p w14:paraId="68373EEC" w14:textId="28DB4050" w:rsidR="00A87B77" w:rsidRDefault="00A87B77">
      <w:pPr>
        <w:spacing w:after="160" w:line="259" w:lineRule="auto"/>
        <w:ind w:firstLine="0"/>
        <w:jc w:val="left"/>
        <w:rPr>
          <w:ins w:id="9463" w:author="Rodion" w:date="2019-12-09T04:05:00Z"/>
        </w:rPr>
      </w:pPr>
      <w:ins w:id="9464" w:author="Rodion" w:date="2019-12-09T04:05:00Z">
        <w:r>
          <w:br w:type="page"/>
        </w:r>
      </w:ins>
    </w:p>
    <w:p w14:paraId="7E3EF5EE" w14:textId="77777777" w:rsidR="006029A2" w:rsidRPr="00030B2B" w:rsidDel="00A87B77" w:rsidRDefault="006029A2" w:rsidP="006029A2">
      <w:pPr>
        <w:ind w:right="-143"/>
        <w:rPr>
          <w:del w:id="9465" w:author="Rodion" w:date="2019-12-09T04:05:00Z"/>
        </w:rPr>
      </w:pPr>
    </w:p>
    <w:p w14:paraId="2A75CE5C" w14:textId="7FF29660" w:rsidR="006029A2" w:rsidRPr="00312974" w:rsidRDefault="006029A2" w:rsidP="006029A2">
      <w:pPr>
        <w:pStyle w:val="Heading2"/>
        <w:rPr>
          <w:rPrChange w:id="9466" w:author="Rodion" w:date="2019-12-09T02:09:00Z">
            <w:rPr/>
          </w:rPrChange>
        </w:rPr>
      </w:pPr>
      <w:del w:id="9467" w:author="Rodion Kharabet" w:date="2019-12-06T03:54:00Z">
        <w:r w:rsidRPr="00312974" w:rsidDel="003969F0">
          <w:rPr>
            <w:rPrChange w:id="9468" w:author="Rodion" w:date="2019-12-09T02:09:00Z">
              <w:rPr/>
            </w:rPrChange>
          </w:rPr>
          <w:tab/>
        </w:r>
      </w:del>
      <w:bookmarkStart w:id="9469" w:name="_Toc26763231"/>
      <w:ins w:id="9470" w:author="Rodion Kharabet" w:date="2019-12-06T03:54:00Z">
        <w:r w:rsidR="003969F0" w:rsidRPr="00312974">
          <w:rPr>
            <w:rPrChange w:id="9471" w:author="Rodion" w:date="2019-12-09T02:09:00Z">
              <w:rPr/>
            </w:rPrChange>
          </w:rPr>
          <w:t>4</w:t>
        </w:r>
      </w:ins>
      <w:del w:id="9472" w:author="Rodion Kharabet" w:date="2019-12-06T03:54:00Z">
        <w:r w:rsidRPr="00312974" w:rsidDel="003969F0">
          <w:rPr>
            <w:rPrChange w:id="9473" w:author="Rodion" w:date="2019-12-09T02:09:00Z">
              <w:rPr/>
            </w:rPrChange>
          </w:rPr>
          <w:delText>5</w:delText>
        </w:r>
      </w:del>
      <w:r w:rsidRPr="00312974">
        <w:rPr>
          <w:rPrChange w:id="9474" w:author="Rodion" w:date="2019-12-09T02:09:00Z">
            <w:rPr/>
          </w:rPrChange>
        </w:rPr>
        <w:t>.3 Аналіз ринкових можливостей стартап-проекту</w:t>
      </w:r>
      <w:bookmarkEnd w:id="9469"/>
    </w:p>
    <w:p w14:paraId="047A651C" w14:textId="77777777" w:rsidR="006029A2" w:rsidRPr="00312974" w:rsidRDefault="006029A2" w:rsidP="006029A2">
      <w:pPr>
        <w:ind w:right="-143"/>
        <w:rPr>
          <w:rPrChange w:id="9475" w:author="Rodion" w:date="2019-12-09T02:09:00Z">
            <w:rPr/>
          </w:rPrChange>
        </w:rPr>
      </w:pPr>
      <w:r w:rsidRPr="00312974">
        <w:rPr>
          <w:rPrChange w:id="9476" w:author="Rodion" w:date="2019-12-09T02:09:00Z">
            <w:rPr/>
          </w:rPrChange>
        </w:rPr>
        <w:tab/>
      </w:r>
    </w:p>
    <w:p w14:paraId="668593CC" w14:textId="77777777" w:rsidR="006029A2" w:rsidRPr="00312974" w:rsidRDefault="006029A2" w:rsidP="006029A2">
      <w:pPr>
        <w:rPr>
          <w:rPrChange w:id="9477" w:author="Rodion" w:date="2019-12-09T02:09:00Z">
            <w:rPr/>
          </w:rPrChange>
        </w:rPr>
      </w:pPr>
      <w:r w:rsidRPr="00312974">
        <w:rPr>
          <w:rPrChange w:id="9478" w:author="Rodion" w:date="2019-12-09T02:09:00Z">
            <w:rPr/>
          </w:rPrChange>
        </w:rPr>
        <w:tab/>
        <w:t>Проаналізовано ринкові можливості, які можна використати під час ринкового впровадження проекту та ринкових загроз, що можуть зашкодити реалізації проекту.</w:t>
      </w:r>
    </w:p>
    <w:p w14:paraId="2D83F4E4" w14:textId="33E2A5FA" w:rsidR="006029A2" w:rsidRPr="00312974" w:rsidRDefault="006029A2" w:rsidP="006029A2">
      <w:pPr>
        <w:rPr>
          <w:rPrChange w:id="9479" w:author="Rodion" w:date="2019-12-09T02:09:00Z">
            <w:rPr/>
          </w:rPrChange>
        </w:rPr>
      </w:pPr>
      <w:r w:rsidRPr="00312974">
        <w:rPr>
          <w:rPrChange w:id="9480" w:author="Rodion" w:date="2019-12-09T02:09:00Z">
            <w:rPr/>
          </w:rPrChange>
        </w:rPr>
        <w:tab/>
        <w:t xml:space="preserve">В </w:t>
      </w:r>
      <w:del w:id="9481" w:author="Rodion Kharabet" w:date="2019-12-06T03:54:00Z">
        <w:r w:rsidRPr="00312974" w:rsidDel="003969F0">
          <w:rPr>
            <w:rPrChange w:id="9482" w:author="Rodion" w:date="2019-12-09T02:09:00Z">
              <w:rPr/>
            </w:rPrChange>
          </w:rPr>
          <w:delText>таблиці 5.</w:delText>
        </w:r>
      </w:del>
      <w:ins w:id="9483" w:author="Rodion Kharabet" w:date="2019-12-06T03:54:00Z">
        <w:r w:rsidR="003969F0" w:rsidRPr="00312974">
          <w:rPr>
            <w:rPrChange w:id="9484" w:author="Rodion" w:date="2019-12-09T02:09:00Z">
              <w:rPr/>
            </w:rPrChange>
          </w:rPr>
          <w:t>таблиці 4.</w:t>
        </w:r>
      </w:ins>
      <w:r w:rsidRPr="00312974">
        <w:rPr>
          <w:rPrChange w:id="9485" w:author="Rodion" w:date="2019-12-09T02:09:00Z">
            <w:rPr/>
          </w:rPrChange>
        </w:rPr>
        <w:t>4 показано результати аналізу попиту на пропозиції потенційного сегменту ринку.</w:t>
      </w:r>
    </w:p>
    <w:p w14:paraId="3A56AB5E" w14:textId="77777777" w:rsidR="006029A2" w:rsidRPr="00312974" w:rsidRDefault="006029A2" w:rsidP="006029A2">
      <w:pPr>
        <w:ind w:right="-143"/>
        <w:rPr>
          <w:rPrChange w:id="9486" w:author="Rodion" w:date="2019-12-09T02:09:00Z">
            <w:rPr/>
          </w:rPrChange>
        </w:rPr>
      </w:pPr>
    </w:p>
    <w:p w14:paraId="29F8F524" w14:textId="3E40EBAD" w:rsidR="006029A2" w:rsidRPr="00312974" w:rsidRDefault="006029A2" w:rsidP="006029A2">
      <w:pPr>
        <w:ind w:right="-143"/>
        <w:rPr>
          <w:rPrChange w:id="9487" w:author="Rodion" w:date="2019-12-09T02:09:00Z">
            <w:rPr/>
          </w:rPrChange>
        </w:rPr>
      </w:pPr>
      <w:del w:id="9488" w:author="Rodion Kharabet" w:date="2019-12-06T03:54:00Z">
        <w:r w:rsidRPr="00312974" w:rsidDel="003969F0">
          <w:rPr>
            <w:rPrChange w:id="9489" w:author="Rodion" w:date="2019-12-09T02:09:00Z">
              <w:rPr/>
            </w:rPrChange>
          </w:rPr>
          <w:delText>Таблиця 5.</w:delText>
        </w:r>
      </w:del>
      <w:ins w:id="9490" w:author="Rodion Kharabet" w:date="2019-12-06T03:54:00Z">
        <w:r w:rsidR="003969F0" w:rsidRPr="00312974">
          <w:rPr>
            <w:rPrChange w:id="9491" w:author="Rodion" w:date="2019-12-09T02:09:00Z">
              <w:rPr/>
            </w:rPrChange>
          </w:rPr>
          <w:t>Таблиця 4.</w:t>
        </w:r>
      </w:ins>
      <w:r w:rsidRPr="00312974">
        <w:rPr>
          <w:rPrChange w:id="9492" w:author="Rodion" w:date="2019-12-09T02:09:00Z">
            <w:rPr/>
          </w:rPrChange>
        </w:rPr>
        <w:t>4 – Попередня характеристика потенційного ринку стартап-проекту</w:t>
      </w:r>
    </w:p>
    <w:tbl>
      <w:tblPr>
        <w:tblStyle w:val="TableGrid"/>
        <w:tblW w:w="10485" w:type="dxa"/>
        <w:tblLook w:val="04A0" w:firstRow="1" w:lastRow="0" w:firstColumn="1" w:lastColumn="0" w:noHBand="0" w:noVBand="1"/>
      </w:tblPr>
      <w:tblGrid>
        <w:gridCol w:w="594"/>
        <w:gridCol w:w="5497"/>
        <w:gridCol w:w="4394"/>
      </w:tblGrid>
      <w:tr w:rsidR="006029A2" w:rsidRPr="00312974" w14:paraId="410F17F2" w14:textId="77777777" w:rsidTr="006029A2">
        <w:tc>
          <w:tcPr>
            <w:tcW w:w="594" w:type="dxa"/>
          </w:tcPr>
          <w:p w14:paraId="4EE11E33" w14:textId="77777777" w:rsidR="006029A2" w:rsidRPr="00312974" w:rsidRDefault="006029A2" w:rsidP="006029A2">
            <w:pPr>
              <w:pStyle w:val="NoSpacing"/>
              <w:jc w:val="left"/>
              <w:rPr>
                <w:lang w:val="uk-UA"/>
                <w:rPrChange w:id="9493" w:author="Rodion" w:date="2019-12-09T02:09:00Z">
                  <w:rPr>
                    <w:lang w:val="uk-UA"/>
                  </w:rPr>
                </w:rPrChange>
              </w:rPr>
            </w:pPr>
            <w:r w:rsidRPr="00312974">
              <w:rPr>
                <w:lang w:val="uk-UA"/>
                <w:rPrChange w:id="9494" w:author="Rodion" w:date="2019-12-09T02:09:00Z">
                  <w:rPr>
                    <w:lang w:val="uk-UA"/>
                  </w:rPr>
                </w:rPrChange>
              </w:rPr>
              <w:t>№ п/п</w:t>
            </w:r>
          </w:p>
        </w:tc>
        <w:tc>
          <w:tcPr>
            <w:tcW w:w="5497" w:type="dxa"/>
          </w:tcPr>
          <w:p w14:paraId="2D50663E" w14:textId="77777777" w:rsidR="006029A2" w:rsidRPr="00312974" w:rsidRDefault="006029A2" w:rsidP="006029A2">
            <w:pPr>
              <w:pStyle w:val="NoSpacing"/>
              <w:jc w:val="left"/>
              <w:rPr>
                <w:lang w:val="uk-UA"/>
                <w:rPrChange w:id="9495" w:author="Rodion" w:date="2019-12-09T02:09:00Z">
                  <w:rPr>
                    <w:lang w:val="uk-UA"/>
                  </w:rPr>
                </w:rPrChange>
              </w:rPr>
            </w:pPr>
            <w:r w:rsidRPr="00312974">
              <w:rPr>
                <w:lang w:val="uk-UA"/>
                <w:rPrChange w:id="9496" w:author="Rodion" w:date="2019-12-09T02:09:00Z">
                  <w:rPr>
                    <w:lang w:val="uk-UA"/>
                  </w:rPr>
                </w:rPrChange>
              </w:rPr>
              <w:t>Показники стану ринку (найменування)</w:t>
            </w:r>
          </w:p>
        </w:tc>
        <w:tc>
          <w:tcPr>
            <w:tcW w:w="4394" w:type="dxa"/>
          </w:tcPr>
          <w:p w14:paraId="006F1897" w14:textId="77777777" w:rsidR="006029A2" w:rsidRPr="00312974" w:rsidRDefault="006029A2" w:rsidP="006029A2">
            <w:pPr>
              <w:pStyle w:val="NoSpacing"/>
              <w:jc w:val="left"/>
              <w:rPr>
                <w:lang w:val="uk-UA"/>
                <w:rPrChange w:id="9497" w:author="Rodion" w:date="2019-12-09T02:09:00Z">
                  <w:rPr>
                    <w:lang w:val="uk-UA"/>
                  </w:rPr>
                </w:rPrChange>
              </w:rPr>
            </w:pPr>
            <w:r w:rsidRPr="00312974">
              <w:rPr>
                <w:lang w:val="uk-UA"/>
                <w:rPrChange w:id="9498" w:author="Rodion" w:date="2019-12-09T02:09:00Z">
                  <w:rPr>
                    <w:lang w:val="uk-UA"/>
                  </w:rPr>
                </w:rPrChange>
              </w:rPr>
              <w:t>Характеристика</w:t>
            </w:r>
          </w:p>
        </w:tc>
      </w:tr>
      <w:tr w:rsidR="006029A2" w:rsidRPr="00312974" w14:paraId="642E226D" w14:textId="77777777" w:rsidTr="006029A2">
        <w:tc>
          <w:tcPr>
            <w:tcW w:w="594" w:type="dxa"/>
          </w:tcPr>
          <w:p w14:paraId="7B167681" w14:textId="77777777" w:rsidR="006029A2" w:rsidRPr="00312974" w:rsidRDefault="006029A2" w:rsidP="006029A2">
            <w:pPr>
              <w:pStyle w:val="NoSpacing"/>
              <w:jc w:val="left"/>
              <w:rPr>
                <w:lang w:val="uk-UA"/>
                <w:rPrChange w:id="9499" w:author="Rodion" w:date="2019-12-09T02:09:00Z">
                  <w:rPr>
                    <w:lang w:val="uk-UA"/>
                  </w:rPr>
                </w:rPrChange>
              </w:rPr>
            </w:pPr>
            <w:r w:rsidRPr="00312974">
              <w:rPr>
                <w:lang w:val="uk-UA"/>
                <w:rPrChange w:id="9500" w:author="Rodion" w:date="2019-12-09T02:09:00Z">
                  <w:rPr>
                    <w:lang w:val="uk-UA"/>
                  </w:rPr>
                </w:rPrChange>
              </w:rPr>
              <w:t>1.</w:t>
            </w:r>
          </w:p>
        </w:tc>
        <w:tc>
          <w:tcPr>
            <w:tcW w:w="5497" w:type="dxa"/>
          </w:tcPr>
          <w:p w14:paraId="27CD2521" w14:textId="77777777" w:rsidR="006029A2" w:rsidRPr="00312974" w:rsidRDefault="006029A2" w:rsidP="006029A2">
            <w:pPr>
              <w:pStyle w:val="NoSpacing"/>
              <w:jc w:val="left"/>
              <w:rPr>
                <w:lang w:val="uk-UA"/>
                <w:rPrChange w:id="9501" w:author="Rodion" w:date="2019-12-09T02:09:00Z">
                  <w:rPr>
                    <w:lang w:val="uk-UA"/>
                  </w:rPr>
                </w:rPrChange>
              </w:rPr>
            </w:pPr>
            <w:r w:rsidRPr="00312974">
              <w:rPr>
                <w:lang w:val="uk-UA"/>
                <w:rPrChange w:id="9502" w:author="Rodion" w:date="2019-12-09T02:09:00Z">
                  <w:rPr>
                    <w:lang w:val="uk-UA"/>
                  </w:rPr>
                </w:rPrChange>
              </w:rPr>
              <w:t>Кількість головних гравців, од</w:t>
            </w:r>
          </w:p>
        </w:tc>
        <w:tc>
          <w:tcPr>
            <w:tcW w:w="4394" w:type="dxa"/>
          </w:tcPr>
          <w:p w14:paraId="04163CFB" w14:textId="77777777" w:rsidR="006029A2" w:rsidRPr="00312974" w:rsidRDefault="006029A2" w:rsidP="006029A2">
            <w:pPr>
              <w:pStyle w:val="NoSpacing"/>
              <w:jc w:val="left"/>
              <w:rPr>
                <w:lang w:val="uk-UA"/>
                <w:rPrChange w:id="9503" w:author="Rodion" w:date="2019-12-09T02:09:00Z">
                  <w:rPr>
                    <w:lang w:val="uk-UA"/>
                  </w:rPr>
                </w:rPrChange>
              </w:rPr>
            </w:pPr>
            <w:r w:rsidRPr="00312974">
              <w:rPr>
                <w:lang w:val="uk-UA"/>
                <w:rPrChange w:id="9504" w:author="Rodion" w:date="2019-12-09T02:09:00Z">
                  <w:rPr>
                    <w:lang w:val="uk-UA"/>
                  </w:rPr>
                </w:rPrChange>
              </w:rPr>
              <w:t>2</w:t>
            </w:r>
          </w:p>
        </w:tc>
      </w:tr>
      <w:tr w:rsidR="006029A2" w:rsidRPr="00312974" w14:paraId="37827B15" w14:textId="77777777" w:rsidTr="006029A2">
        <w:tc>
          <w:tcPr>
            <w:tcW w:w="594" w:type="dxa"/>
          </w:tcPr>
          <w:p w14:paraId="58EBA71B" w14:textId="77777777" w:rsidR="006029A2" w:rsidRPr="00312974" w:rsidRDefault="006029A2" w:rsidP="006029A2">
            <w:pPr>
              <w:pStyle w:val="NoSpacing"/>
              <w:jc w:val="left"/>
              <w:rPr>
                <w:lang w:val="uk-UA"/>
                <w:rPrChange w:id="9505" w:author="Rodion" w:date="2019-12-09T02:09:00Z">
                  <w:rPr>
                    <w:lang w:val="uk-UA"/>
                  </w:rPr>
                </w:rPrChange>
              </w:rPr>
            </w:pPr>
            <w:r w:rsidRPr="00312974">
              <w:rPr>
                <w:lang w:val="uk-UA"/>
                <w:rPrChange w:id="9506" w:author="Rodion" w:date="2019-12-09T02:09:00Z">
                  <w:rPr>
                    <w:lang w:val="uk-UA"/>
                  </w:rPr>
                </w:rPrChange>
              </w:rPr>
              <w:t>2.</w:t>
            </w:r>
          </w:p>
        </w:tc>
        <w:tc>
          <w:tcPr>
            <w:tcW w:w="5497" w:type="dxa"/>
          </w:tcPr>
          <w:p w14:paraId="6376AC25" w14:textId="77777777" w:rsidR="006029A2" w:rsidRPr="00312974" w:rsidRDefault="006029A2" w:rsidP="006029A2">
            <w:pPr>
              <w:pStyle w:val="NoSpacing"/>
              <w:jc w:val="left"/>
              <w:rPr>
                <w:lang w:val="uk-UA"/>
                <w:rPrChange w:id="9507" w:author="Rodion" w:date="2019-12-09T02:09:00Z">
                  <w:rPr>
                    <w:lang w:val="uk-UA"/>
                  </w:rPr>
                </w:rPrChange>
              </w:rPr>
            </w:pPr>
            <w:r w:rsidRPr="00312974">
              <w:rPr>
                <w:lang w:val="uk-UA"/>
                <w:rPrChange w:id="9508" w:author="Rodion" w:date="2019-12-09T02:09:00Z">
                  <w:rPr>
                    <w:lang w:val="uk-UA"/>
                  </w:rPr>
                </w:rPrChange>
              </w:rPr>
              <w:t>Загальний обсяг продаж, грн/</w:t>
            </w:r>
            <w:proofErr w:type="spellStart"/>
            <w:r w:rsidRPr="00312974">
              <w:rPr>
                <w:lang w:val="uk-UA"/>
                <w:rPrChange w:id="9509" w:author="Rodion" w:date="2019-12-09T02:09:00Z">
                  <w:rPr>
                    <w:lang w:val="uk-UA"/>
                  </w:rPr>
                </w:rPrChange>
              </w:rPr>
              <w:t>ум.од</w:t>
            </w:r>
            <w:proofErr w:type="spellEnd"/>
          </w:p>
        </w:tc>
        <w:tc>
          <w:tcPr>
            <w:tcW w:w="4394" w:type="dxa"/>
          </w:tcPr>
          <w:p w14:paraId="5AB6F283" w14:textId="77777777" w:rsidR="006029A2" w:rsidRPr="00312974" w:rsidRDefault="006029A2" w:rsidP="006029A2">
            <w:pPr>
              <w:pStyle w:val="NoSpacing"/>
              <w:jc w:val="left"/>
              <w:rPr>
                <w:lang w:val="uk-UA"/>
                <w:rPrChange w:id="9510" w:author="Rodion" w:date="2019-12-09T02:09:00Z">
                  <w:rPr>
                    <w:lang w:val="uk-UA"/>
                  </w:rPr>
                </w:rPrChange>
              </w:rPr>
            </w:pPr>
            <w:r w:rsidRPr="00312974">
              <w:rPr>
                <w:lang w:val="uk-UA"/>
                <w:rPrChange w:id="9511" w:author="Rodion" w:date="2019-12-09T02:09:00Z">
                  <w:rPr>
                    <w:lang w:val="uk-UA"/>
                  </w:rPr>
                </w:rPrChange>
              </w:rPr>
              <w:t>2600</w:t>
            </w:r>
          </w:p>
        </w:tc>
      </w:tr>
      <w:tr w:rsidR="006029A2" w:rsidRPr="00312974" w14:paraId="18EB8125" w14:textId="77777777" w:rsidTr="006029A2">
        <w:tc>
          <w:tcPr>
            <w:tcW w:w="594" w:type="dxa"/>
          </w:tcPr>
          <w:p w14:paraId="23B8B942" w14:textId="77777777" w:rsidR="006029A2" w:rsidRPr="00312974" w:rsidRDefault="006029A2" w:rsidP="006029A2">
            <w:pPr>
              <w:pStyle w:val="NoSpacing"/>
              <w:jc w:val="left"/>
              <w:rPr>
                <w:lang w:val="uk-UA"/>
                <w:rPrChange w:id="9512" w:author="Rodion" w:date="2019-12-09T02:09:00Z">
                  <w:rPr>
                    <w:lang w:val="uk-UA"/>
                  </w:rPr>
                </w:rPrChange>
              </w:rPr>
            </w:pPr>
            <w:r w:rsidRPr="00312974">
              <w:rPr>
                <w:lang w:val="uk-UA"/>
                <w:rPrChange w:id="9513" w:author="Rodion" w:date="2019-12-09T02:09:00Z">
                  <w:rPr>
                    <w:lang w:val="uk-UA"/>
                  </w:rPr>
                </w:rPrChange>
              </w:rPr>
              <w:t>3.</w:t>
            </w:r>
          </w:p>
        </w:tc>
        <w:tc>
          <w:tcPr>
            <w:tcW w:w="5497" w:type="dxa"/>
          </w:tcPr>
          <w:p w14:paraId="00A7F0A6" w14:textId="77777777" w:rsidR="006029A2" w:rsidRPr="00312974" w:rsidRDefault="006029A2" w:rsidP="006029A2">
            <w:pPr>
              <w:pStyle w:val="NoSpacing"/>
              <w:jc w:val="left"/>
              <w:rPr>
                <w:lang w:val="uk-UA"/>
                <w:rPrChange w:id="9514" w:author="Rodion" w:date="2019-12-09T02:09:00Z">
                  <w:rPr>
                    <w:lang w:val="uk-UA"/>
                  </w:rPr>
                </w:rPrChange>
              </w:rPr>
            </w:pPr>
            <w:r w:rsidRPr="00312974">
              <w:rPr>
                <w:lang w:val="uk-UA"/>
                <w:rPrChange w:id="9515" w:author="Rodion" w:date="2019-12-09T02:09:00Z">
                  <w:rPr>
                    <w:lang w:val="uk-UA"/>
                  </w:rPr>
                </w:rPrChange>
              </w:rPr>
              <w:t>Динаміка ринку (якісна оцінка)</w:t>
            </w:r>
          </w:p>
        </w:tc>
        <w:tc>
          <w:tcPr>
            <w:tcW w:w="4394" w:type="dxa"/>
          </w:tcPr>
          <w:p w14:paraId="45C7B159" w14:textId="77777777" w:rsidR="006029A2" w:rsidRPr="00312974" w:rsidRDefault="006029A2" w:rsidP="006029A2">
            <w:pPr>
              <w:pStyle w:val="NoSpacing"/>
              <w:jc w:val="left"/>
              <w:rPr>
                <w:lang w:val="uk-UA"/>
                <w:rPrChange w:id="9516" w:author="Rodion" w:date="2019-12-09T02:09:00Z">
                  <w:rPr>
                    <w:lang w:val="uk-UA"/>
                  </w:rPr>
                </w:rPrChange>
              </w:rPr>
            </w:pPr>
            <w:r w:rsidRPr="00312974">
              <w:rPr>
                <w:lang w:val="uk-UA"/>
                <w:rPrChange w:id="9517" w:author="Rodion" w:date="2019-12-09T02:09:00Z">
                  <w:rPr>
                    <w:lang w:val="uk-UA"/>
                  </w:rPr>
                </w:rPrChange>
              </w:rPr>
              <w:t>Зростає</w:t>
            </w:r>
          </w:p>
        </w:tc>
      </w:tr>
      <w:tr w:rsidR="006029A2" w:rsidRPr="00312974" w14:paraId="6B5AB933" w14:textId="77777777" w:rsidTr="006029A2">
        <w:tc>
          <w:tcPr>
            <w:tcW w:w="594" w:type="dxa"/>
          </w:tcPr>
          <w:p w14:paraId="1DC63745" w14:textId="77777777" w:rsidR="006029A2" w:rsidRPr="00312974" w:rsidRDefault="006029A2" w:rsidP="006029A2">
            <w:pPr>
              <w:pStyle w:val="NoSpacing"/>
              <w:jc w:val="left"/>
              <w:rPr>
                <w:lang w:val="uk-UA"/>
                <w:rPrChange w:id="9518" w:author="Rodion" w:date="2019-12-09T02:09:00Z">
                  <w:rPr>
                    <w:lang w:val="uk-UA"/>
                  </w:rPr>
                </w:rPrChange>
              </w:rPr>
            </w:pPr>
            <w:r w:rsidRPr="00312974">
              <w:rPr>
                <w:lang w:val="uk-UA"/>
                <w:rPrChange w:id="9519" w:author="Rodion" w:date="2019-12-09T02:09:00Z">
                  <w:rPr>
                    <w:lang w:val="uk-UA"/>
                  </w:rPr>
                </w:rPrChange>
              </w:rPr>
              <w:t>4.</w:t>
            </w:r>
          </w:p>
        </w:tc>
        <w:tc>
          <w:tcPr>
            <w:tcW w:w="5497" w:type="dxa"/>
          </w:tcPr>
          <w:p w14:paraId="584308D6" w14:textId="77777777" w:rsidR="006029A2" w:rsidRPr="00312974" w:rsidRDefault="006029A2" w:rsidP="006029A2">
            <w:pPr>
              <w:pStyle w:val="NoSpacing"/>
              <w:jc w:val="left"/>
              <w:rPr>
                <w:lang w:val="uk-UA"/>
                <w:rPrChange w:id="9520" w:author="Rodion" w:date="2019-12-09T02:09:00Z">
                  <w:rPr>
                    <w:lang w:val="uk-UA"/>
                  </w:rPr>
                </w:rPrChange>
              </w:rPr>
            </w:pPr>
            <w:r w:rsidRPr="00312974">
              <w:rPr>
                <w:lang w:val="uk-UA"/>
                <w:rPrChange w:id="9521" w:author="Rodion" w:date="2019-12-09T02:09:00Z">
                  <w:rPr>
                    <w:lang w:val="uk-UA"/>
                  </w:rPr>
                </w:rPrChange>
              </w:rPr>
              <w:t>Наявність обмежень для входу (вказати характер обмежень)</w:t>
            </w:r>
          </w:p>
        </w:tc>
        <w:tc>
          <w:tcPr>
            <w:tcW w:w="4394" w:type="dxa"/>
          </w:tcPr>
          <w:p w14:paraId="1EB6F17B" w14:textId="77777777" w:rsidR="006029A2" w:rsidRPr="00312974" w:rsidRDefault="006029A2" w:rsidP="006029A2">
            <w:pPr>
              <w:pStyle w:val="NoSpacing"/>
              <w:jc w:val="left"/>
              <w:rPr>
                <w:lang w:val="uk-UA"/>
                <w:rPrChange w:id="9522" w:author="Rodion" w:date="2019-12-09T02:09:00Z">
                  <w:rPr>
                    <w:lang w:val="uk-UA"/>
                  </w:rPr>
                </w:rPrChange>
              </w:rPr>
            </w:pPr>
            <w:r w:rsidRPr="00312974">
              <w:rPr>
                <w:lang w:val="uk-UA"/>
                <w:rPrChange w:id="9523" w:author="Rodion" w:date="2019-12-09T02:09:00Z">
                  <w:rPr>
                    <w:lang w:val="uk-UA"/>
                  </w:rPr>
                </w:rPrChange>
              </w:rPr>
              <w:t>Немає</w:t>
            </w:r>
          </w:p>
        </w:tc>
      </w:tr>
      <w:tr w:rsidR="006029A2" w:rsidRPr="00312974" w14:paraId="0BA7899F" w14:textId="77777777" w:rsidTr="006029A2">
        <w:tc>
          <w:tcPr>
            <w:tcW w:w="594" w:type="dxa"/>
          </w:tcPr>
          <w:p w14:paraId="127FB83D" w14:textId="77777777" w:rsidR="006029A2" w:rsidRPr="00312974" w:rsidRDefault="006029A2" w:rsidP="006029A2">
            <w:pPr>
              <w:pStyle w:val="NoSpacing"/>
              <w:jc w:val="left"/>
              <w:rPr>
                <w:lang w:val="uk-UA"/>
                <w:rPrChange w:id="9524" w:author="Rodion" w:date="2019-12-09T02:09:00Z">
                  <w:rPr>
                    <w:lang w:val="uk-UA"/>
                  </w:rPr>
                </w:rPrChange>
              </w:rPr>
            </w:pPr>
            <w:r w:rsidRPr="00312974">
              <w:rPr>
                <w:lang w:val="uk-UA"/>
                <w:rPrChange w:id="9525" w:author="Rodion" w:date="2019-12-09T02:09:00Z">
                  <w:rPr>
                    <w:lang w:val="uk-UA"/>
                  </w:rPr>
                </w:rPrChange>
              </w:rPr>
              <w:t>5.</w:t>
            </w:r>
          </w:p>
        </w:tc>
        <w:tc>
          <w:tcPr>
            <w:tcW w:w="5497" w:type="dxa"/>
          </w:tcPr>
          <w:p w14:paraId="48CBC66A" w14:textId="77777777" w:rsidR="006029A2" w:rsidRPr="00312974" w:rsidRDefault="006029A2" w:rsidP="006029A2">
            <w:pPr>
              <w:pStyle w:val="NoSpacing"/>
              <w:jc w:val="left"/>
              <w:rPr>
                <w:lang w:val="uk-UA"/>
                <w:rPrChange w:id="9526" w:author="Rodion" w:date="2019-12-09T02:09:00Z">
                  <w:rPr>
                    <w:lang w:val="uk-UA"/>
                  </w:rPr>
                </w:rPrChange>
              </w:rPr>
            </w:pPr>
            <w:r w:rsidRPr="00312974">
              <w:rPr>
                <w:lang w:val="uk-UA"/>
                <w:rPrChange w:id="9527" w:author="Rodion" w:date="2019-12-09T02:09:00Z">
                  <w:rPr>
                    <w:lang w:val="uk-UA"/>
                  </w:rPr>
                </w:rPrChange>
              </w:rPr>
              <w:t>Специфічні вимоги до стандартизації та сертифікації</w:t>
            </w:r>
          </w:p>
        </w:tc>
        <w:tc>
          <w:tcPr>
            <w:tcW w:w="4394" w:type="dxa"/>
          </w:tcPr>
          <w:p w14:paraId="4C87AA92" w14:textId="7D4A4CBA" w:rsidR="006029A2" w:rsidRPr="00312974" w:rsidRDefault="006029A2" w:rsidP="006029A2">
            <w:pPr>
              <w:pStyle w:val="NoSpacing"/>
              <w:jc w:val="left"/>
              <w:rPr>
                <w:lang w:val="uk-UA"/>
                <w:rPrChange w:id="9528" w:author="Rodion" w:date="2019-12-09T02:09:00Z">
                  <w:rPr>
                    <w:lang w:val="uk-UA"/>
                  </w:rPr>
                </w:rPrChange>
              </w:rPr>
            </w:pPr>
            <w:r w:rsidRPr="00312974">
              <w:rPr>
                <w:lang w:val="uk-UA"/>
                <w:rPrChange w:id="9529" w:author="Rodion" w:date="2019-12-09T02:09:00Z">
                  <w:rPr>
                    <w:lang w:val="uk-UA"/>
                  </w:rPr>
                </w:rPrChange>
              </w:rPr>
              <w:t xml:space="preserve">Не виявлено чітких вимог до </w:t>
            </w:r>
            <w:r w:rsidR="00C91726" w:rsidRPr="00312974">
              <w:rPr>
                <w:lang w:val="uk-UA"/>
                <w:rPrChange w:id="9530" w:author="Rodion" w:date="2019-12-09T02:09:00Z">
                  <w:rPr>
                    <w:lang w:val="uk-UA"/>
                  </w:rPr>
                </w:rPrChange>
              </w:rPr>
              <w:t>сертифікації</w:t>
            </w:r>
            <w:r w:rsidRPr="00312974">
              <w:rPr>
                <w:lang w:val="uk-UA"/>
                <w:rPrChange w:id="9531" w:author="Rodion" w:date="2019-12-09T02:09:00Z">
                  <w:rPr>
                    <w:lang w:val="uk-UA"/>
                  </w:rPr>
                </w:rPrChange>
              </w:rPr>
              <w:t xml:space="preserve"> та стандартизації</w:t>
            </w:r>
          </w:p>
        </w:tc>
      </w:tr>
      <w:tr w:rsidR="006029A2" w:rsidRPr="00312974" w14:paraId="12BECE45" w14:textId="77777777" w:rsidTr="006029A2">
        <w:tc>
          <w:tcPr>
            <w:tcW w:w="594" w:type="dxa"/>
          </w:tcPr>
          <w:p w14:paraId="35573F6D" w14:textId="77777777" w:rsidR="006029A2" w:rsidRPr="00312974" w:rsidRDefault="006029A2" w:rsidP="006029A2">
            <w:pPr>
              <w:pStyle w:val="NoSpacing"/>
              <w:jc w:val="left"/>
              <w:rPr>
                <w:lang w:val="uk-UA"/>
                <w:rPrChange w:id="9532" w:author="Rodion" w:date="2019-12-09T02:09:00Z">
                  <w:rPr>
                    <w:lang w:val="uk-UA"/>
                  </w:rPr>
                </w:rPrChange>
              </w:rPr>
            </w:pPr>
            <w:r w:rsidRPr="00312974">
              <w:rPr>
                <w:lang w:val="uk-UA"/>
                <w:rPrChange w:id="9533" w:author="Rodion" w:date="2019-12-09T02:09:00Z">
                  <w:rPr>
                    <w:lang w:val="uk-UA"/>
                  </w:rPr>
                </w:rPrChange>
              </w:rPr>
              <w:t>6.</w:t>
            </w:r>
          </w:p>
        </w:tc>
        <w:tc>
          <w:tcPr>
            <w:tcW w:w="5497" w:type="dxa"/>
          </w:tcPr>
          <w:p w14:paraId="6F2907F2" w14:textId="77777777" w:rsidR="006029A2" w:rsidRPr="00312974" w:rsidRDefault="006029A2" w:rsidP="006029A2">
            <w:pPr>
              <w:pStyle w:val="NoSpacing"/>
              <w:jc w:val="left"/>
              <w:rPr>
                <w:lang w:val="uk-UA"/>
                <w:rPrChange w:id="9534" w:author="Rodion" w:date="2019-12-09T02:09:00Z">
                  <w:rPr>
                    <w:lang w:val="uk-UA"/>
                  </w:rPr>
                </w:rPrChange>
              </w:rPr>
            </w:pPr>
            <w:r w:rsidRPr="00312974">
              <w:rPr>
                <w:lang w:val="uk-UA"/>
                <w:rPrChange w:id="9535" w:author="Rodion" w:date="2019-12-09T02:09:00Z">
                  <w:rPr>
                    <w:lang w:val="uk-UA"/>
                  </w:rPr>
                </w:rPrChange>
              </w:rPr>
              <w:t>Середня норма рентабельності в галузі (або по ринку), %</w:t>
            </w:r>
          </w:p>
        </w:tc>
        <w:tc>
          <w:tcPr>
            <w:tcW w:w="4394" w:type="dxa"/>
          </w:tcPr>
          <w:p w14:paraId="1422B678" w14:textId="77777777" w:rsidR="006029A2" w:rsidRPr="00312974" w:rsidRDefault="006029A2" w:rsidP="006029A2">
            <w:pPr>
              <w:pStyle w:val="NoSpacing"/>
              <w:jc w:val="left"/>
              <w:rPr>
                <w:lang w:val="uk-UA"/>
                <w:rPrChange w:id="9536" w:author="Rodion" w:date="2019-12-09T02:09:00Z">
                  <w:rPr>
                    <w:lang w:val="uk-UA"/>
                  </w:rPr>
                </w:rPrChange>
              </w:rPr>
            </w:pPr>
            <w:r w:rsidRPr="00312974">
              <w:rPr>
                <w:lang w:val="uk-UA"/>
                <w:rPrChange w:id="9537" w:author="Rodion" w:date="2019-12-09T02:09:00Z">
                  <w:rPr>
                    <w:lang w:val="uk-UA"/>
                  </w:rPr>
                </w:rPrChange>
              </w:rPr>
              <w:t>8%</w:t>
            </w:r>
          </w:p>
        </w:tc>
      </w:tr>
    </w:tbl>
    <w:p w14:paraId="3CFBFB24" w14:textId="77777777" w:rsidR="006029A2" w:rsidRPr="00312974" w:rsidRDefault="006029A2" w:rsidP="006029A2">
      <w:pPr>
        <w:ind w:right="-143"/>
        <w:rPr>
          <w:rPrChange w:id="9538" w:author="Rodion" w:date="2019-12-09T02:09:00Z">
            <w:rPr/>
          </w:rPrChange>
        </w:rPr>
      </w:pPr>
    </w:p>
    <w:p w14:paraId="29DE7842" w14:textId="77777777" w:rsidR="006029A2" w:rsidRPr="00312974" w:rsidRDefault="006029A2" w:rsidP="006029A2">
      <w:pPr>
        <w:rPr>
          <w:rPrChange w:id="9539" w:author="Rodion" w:date="2019-12-09T02:09:00Z">
            <w:rPr/>
          </w:rPrChange>
        </w:rPr>
      </w:pPr>
      <w:r w:rsidRPr="00312974">
        <w:rPr>
          <w:rPrChange w:id="9540" w:author="Rodion" w:date="2019-12-09T02:09:00Z">
            <w:rPr/>
          </w:rPrChange>
        </w:rPr>
        <w:t>Проводячи аналіз отриманих результатів, можна сказати, що ринок є невеликим, але може бути привабливим для входження для визначеного кола людей. Це люди, що мають хист до технологічних проектів, готові йти на деякі ризики та не очікують миттєвої вигоди від вкладення грошей.</w:t>
      </w:r>
    </w:p>
    <w:p w14:paraId="56B85032" w14:textId="19063B11" w:rsidR="006029A2" w:rsidRPr="00312974" w:rsidRDefault="006029A2" w:rsidP="006029A2">
      <w:pPr>
        <w:rPr>
          <w:rPrChange w:id="9541" w:author="Rodion" w:date="2019-12-09T02:09:00Z">
            <w:rPr/>
          </w:rPrChange>
        </w:rPr>
      </w:pPr>
      <w:r w:rsidRPr="00312974">
        <w:rPr>
          <w:rPrChange w:id="9542" w:author="Rodion" w:date="2019-12-09T02:09:00Z">
            <w:rPr/>
          </w:rPrChange>
        </w:rPr>
        <w:t xml:space="preserve">У </w:t>
      </w:r>
      <w:del w:id="9543" w:author="Rodion Kharabet" w:date="2019-12-06T03:54:00Z">
        <w:r w:rsidRPr="00312974" w:rsidDel="003969F0">
          <w:rPr>
            <w:rPrChange w:id="9544" w:author="Rodion" w:date="2019-12-09T02:09:00Z">
              <w:rPr/>
            </w:rPrChange>
          </w:rPr>
          <w:delText>таблиці 5.</w:delText>
        </w:r>
      </w:del>
      <w:ins w:id="9545" w:author="Rodion Kharabet" w:date="2019-12-06T03:54:00Z">
        <w:r w:rsidR="003969F0" w:rsidRPr="00312974">
          <w:rPr>
            <w:rPrChange w:id="9546" w:author="Rodion" w:date="2019-12-09T02:09:00Z">
              <w:rPr/>
            </w:rPrChange>
          </w:rPr>
          <w:t>таблиці 4.</w:t>
        </w:r>
      </w:ins>
      <w:r w:rsidRPr="00312974">
        <w:rPr>
          <w:rPrChange w:id="9547" w:author="Rodion" w:date="2019-12-09T02:09:00Z">
            <w:rPr/>
          </w:rPrChange>
        </w:rPr>
        <w:t>5 представлено результат досліджень визначення потенційних груп клієнтів, їх характеристики та формування орієнтовного переліку вимог до товару для кожної групи 5.5.</w:t>
      </w:r>
    </w:p>
    <w:p w14:paraId="0E21934F" w14:textId="77777777" w:rsidR="00A87B77" w:rsidRDefault="00A87B77">
      <w:pPr>
        <w:spacing w:after="160" w:line="259" w:lineRule="auto"/>
        <w:ind w:firstLine="0"/>
        <w:jc w:val="left"/>
        <w:rPr>
          <w:ins w:id="9548" w:author="Rodion" w:date="2019-12-09T04:04:00Z"/>
        </w:rPr>
      </w:pPr>
      <w:ins w:id="9549" w:author="Rodion" w:date="2019-12-09T04:04:00Z">
        <w:r>
          <w:br w:type="page"/>
        </w:r>
      </w:ins>
    </w:p>
    <w:p w14:paraId="77E96E4B" w14:textId="7198CDF1" w:rsidR="006029A2" w:rsidRPr="00312974" w:rsidDel="00A87B77" w:rsidRDefault="006029A2" w:rsidP="006029A2">
      <w:pPr>
        <w:ind w:right="-143"/>
        <w:rPr>
          <w:del w:id="9550" w:author="Rodion" w:date="2019-12-09T04:04:00Z"/>
          <w:rPrChange w:id="9551" w:author="Rodion" w:date="2019-12-09T02:09:00Z">
            <w:rPr>
              <w:del w:id="9552" w:author="Rodion" w:date="2019-12-09T04:04:00Z"/>
            </w:rPr>
          </w:rPrChange>
        </w:rPr>
      </w:pPr>
      <w:del w:id="9553" w:author="Rodion" w:date="2019-12-09T04:04:00Z">
        <w:r w:rsidRPr="00312974" w:rsidDel="00A87B77">
          <w:rPr>
            <w:rPrChange w:id="9554" w:author="Rodion" w:date="2019-12-09T02:09:00Z">
              <w:rPr/>
            </w:rPrChange>
          </w:rPr>
          <w:lastRenderedPageBreak/>
          <w:tab/>
        </w:r>
      </w:del>
    </w:p>
    <w:p w14:paraId="5139352C" w14:textId="5B9E2144" w:rsidR="006029A2" w:rsidRPr="00312974" w:rsidRDefault="006029A2" w:rsidP="006029A2">
      <w:pPr>
        <w:rPr>
          <w:rPrChange w:id="9555" w:author="Rodion" w:date="2019-12-09T02:09:00Z">
            <w:rPr/>
          </w:rPrChange>
        </w:rPr>
      </w:pPr>
      <w:del w:id="9556" w:author="Rodion Kharabet" w:date="2019-12-06T03:54:00Z">
        <w:r w:rsidRPr="00312974" w:rsidDel="003969F0">
          <w:rPr>
            <w:rPrChange w:id="9557" w:author="Rodion" w:date="2019-12-09T02:09:00Z">
              <w:rPr/>
            </w:rPrChange>
          </w:rPr>
          <w:delText>Таблиця 5.</w:delText>
        </w:r>
      </w:del>
      <w:ins w:id="9558" w:author="Rodion Kharabet" w:date="2019-12-06T03:54:00Z">
        <w:r w:rsidR="003969F0" w:rsidRPr="00312974">
          <w:rPr>
            <w:rPrChange w:id="9559" w:author="Rodion" w:date="2019-12-09T02:09:00Z">
              <w:rPr/>
            </w:rPrChange>
          </w:rPr>
          <w:t>Таблиця 4.</w:t>
        </w:r>
      </w:ins>
      <w:r w:rsidRPr="00312974">
        <w:rPr>
          <w:rPrChange w:id="9560" w:author="Rodion" w:date="2019-12-09T02:09:00Z">
            <w:rPr/>
          </w:rPrChange>
        </w:rPr>
        <w:t>5 – Характеристика потенційних клієнтів стартап-проекту</w:t>
      </w:r>
    </w:p>
    <w:tbl>
      <w:tblPr>
        <w:tblStyle w:val="TableGrid"/>
        <w:tblW w:w="10490" w:type="dxa"/>
        <w:tblInd w:w="-5" w:type="dxa"/>
        <w:tblLook w:val="00A0" w:firstRow="1" w:lastRow="0" w:firstColumn="1" w:lastColumn="0" w:noHBand="0" w:noVBand="0"/>
        <w:tblPrChange w:id="9561" w:author="Rodion" w:date="2019-12-08T22:29:00Z">
          <w:tblPr>
            <w:tblStyle w:val="TableGrid"/>
            <w:tblW w:w="10490" w:type="dxa"/>
            <w:tblInd w:w="-5" w:type="dxa"/>
            <w:tblLook w:val="00A0" w:firstRow="1" w:lastRow="0" w:firstColumn="1" w:lastColumn="0" w:noHBand="0" w:noVBand="0"/>
          </w:tblPr>
        </w:tblPrChange>
      </w:tblPr>
      <w:tblGrid>
        <w:gridCol w:w="594"/>
        <w:gridCol w:w="2293"/>
        <w:gridCol w:w="2642"/>
        <w:gridCol w:w="2454"/>
        <w:gridCol w:w="2507"/>
        <w:tblGridChange w:id="9562">
          <w:tblGrid>
            <w:gridCol w:w="594"/>
            <w:gridCol w:w="2293"/>
            <w:gridCol w:w="2377"/>
            <w:gridCol w:w="2719"/>
            <w:gridCol w:w="2507"/>
          </w:tblGrid>
        </w:tblGridChange>
      </w:tblGrid>
      <w:tr w:rsidR="006029A2" w:rsidRPr="00312974" w14:paraId="129F47D9" w14:textId="77777777" w:rsidTr="004E0413">
        <w:tc>
          <w:tcPr>
            <w:tcW w:w="594" w:type="dxa"/>
            <w:tcPrChange w:id="9563" w:author="Rodion" w:date="2019-12-08T22:29:00Z">
              <w:tcPr>
                <w:tcW w:w="567" w:type="dxa"/>
              </w:tcPr>
            </w:tcPrChange>
          </w:tcPr>
          <w:p w14:paraId="1AB9B1A1" w14:textId="77777777" w:rsidR="006029A2" w:rsidRPr="00312974" w:rsidRDefault="006029A2" w:rsidP="006029A2">
            <w:pPr>
              <w:pStyle w:val="NoSpacing"/>
              <w:jc w:val="left"/>
              <w:rPr>
                <w:lang w:val="uk-UA"/>
                <w:rPrChange w:id="9564" w:author="Rodion" w:date="2019-12-09T02:09:00Z">
                  <w:rPr>
                    <w:lang w:val="uk-UA"/>
                  </w:rPr>
                </w:rPrChange>
              </w:rPr>
            </w:pPr>
            <w:r w:rsidRPr="00312974">
              <w:rPr>
                <w:lang w:val="uk-UA"/>
                <w:rPrChange w:id="9565" w:author="Rodion" w:date="2019-12-09T02:09:00Z">
                  <w:rPr>
                    <w:lang w:val="uk-UA"/>
                  </w:rPr>
                </w:rPrChange>
              </w:rPr>
              <w:t>№ п/п</w:t>
            </w:r>
          </w:p>
        </w:tc>
        <w:tc>
          <w:tcPr>
            <w:tcW w:w="2293" w:type="dxa"/>
            <w:tcPrChange w:id="9566" w:author="Rodion" w:date="2019-12-08T22:29:00Z">
              <w:tcPr>
                <w:tcW w:w="2295" w:type="dxa"/>
              </w:tcPr>
            </w:tcPrChange>
          </w:tcPr>
          <w:p w14:paraId="60E01C64" w14:textId="77777777" w:rsidR="006029A2" w:rsidRPr="00312974" w:rsidRDefault="006029A2" w:rsidP="006029A2">
            <w:pPr>
              <w:pStyle w:val="NoSpacing"/>
              <w:jc w:val="left"/>
              <w:rPr>
                <w:lang w:val="uk-UA"/>
                <w:rPrChange w:id="9567" w:author="Rodion" w:date="2019-12-09T02:09:00Z">
                  <w:rPr>
                    <w:lang w:val="uk-UA"/>
                  </w:rPr>
                </w:rPrChange>
              </w:rPr>
            </w:pPr>
            <w:r w:rsidRPr="00312974">
              <w:rPr>
                <w:lang w:val="uk-UA"/>
                <w:rPrChange w:id="9568" w:author="Rodion" w:date="2019-12-09T02:09:00Z">
                  <w:rPr>
                    <w:lang w:val="uk-UA"/>
                  </w:rPr>
                </w:rPrChange>
              </w:rPr>
              <w:t>Потреба, що формує ринок</w:t>
            </w:r>
          </w:p>
        </w:tc>
        <w:tc>
          <w:tcPr>
            <w:tcW w:w="2642" w:type="dxa"/>
            <w:tcPrChange w:id="9569" w:author="Rodion" w:date="2019-12-08T22:29:00Z">
              <w:tcPr>
                <w:tcW w:w="2383" w:type="dxa"/>
              </w:tcPr>
            </w:tcPrChange>
          </w:tcPr>
          <w:p w14:paraId="10AE1D4B" w14:textId="77777777" w:rsidR="006029A2" w:rsidRPr="00312974" w:rsidRDefault="006029A2" w:rsidP="006029A2">
            <w:pPr>
              <w:pStyle w:val="NoSpacing"/>
              <w:jc w:val="left"/>
              <w:rPr>
                <w:lang w:val="uk-UA"/>
                <w:rPrChange w:id="9570" w:author="Rodion" w:date="2019-12-09T02:09:00Z">
                  <w:rPr>
                    <w:lang w:val="uk-UA"/>
                  </w:rPr>
                </w:rPrChange>
              </w:rPr>
            </w:pPr>
            <w:r w:rsidRPr="00312974">
              <w:rPr>
                <w:lang w:val="uk-UA"/>
                <w:rPrChange w:id="9571" w:author="Rodion" w:date="2019-12-09T02:09:00Z">
                  <w:rPr>
                    <w:lang w:val="uk-UA"/>
                  </w:rPr>
                </w:rPrChange>
              </w:rPr>
              <w:t>Цільова аудиторія (цільові сегменти ринку)</w:t>
            </w:r>
          </w:p>
        </w:tc>
        <w:tc>
          <w:tcPr>
            <w:tcW w:w="2454" w:type="dxa"/>
            <w:tcPrChange w:id="9572" w:author="Rodion" w:date="2019-12-08T22:29:00Z">
              <w:tcPr>
                <w:tcW w:w="2728" w:type="dxa"/>
              </w:tcPr>
            </w:tcPrChange>
          </w:tcPr>
          <w:p w14:paraId="02A68E7B" w14:textId="77777777" w:rsidR="006029A2" w:rsidRPr="00312974" w:rsidRDefault="006029A2" w:rsidP="006029A2">
            <w:pPr>
              <w:pStyle w:val="NoSpacing"/>
              <w:jc w:val="left"/>
              <w:rPr>
                <w:lang w:val="uk-UA"/>
                <w:rPrChange w:id="9573" w:author="Rodion" w:date="2019-12-09T02:09:00Z">
                  <w:rPr>
                    <w:lang w:val="uk-UA"/>
                  </w:rPr>
                </w:rPrChange>
              </w:rPr>
            </w:pPr>
            <w:r w:rsidRPr="00312974">
              <w:rPr>
                <w:lang w:val="uk-UA"/>
                <w:rPrChange w:id="9574" w:author="Rodion" w:date="2019-12-09T02:09:00Z">
                  <w:rPr>
                    <w:lang w:val="uk-UA"/>
                  </w:rPr>
                </w:rPrChange>
              </w:rPr>
              <w:t>Відмінності у поведінці різних потенційних цільових груп клієнтів</w:t>
            </w:r>
          </w:p>
        </w:tc>
        <w:tc>
          <w:tcPr>
            <w:tcW w:w="2507" w:type="dxa"/>
            <w:tcPrChange w:id="9575" w:author="Rodion" w:date="2019-12-08T22:29:00Z">
              <w:tcPr>
                <w:tcW w:w="2517" w:type="dxa"/>
              </w:tcPr>
            </w:tcPrChange>
          </w:tcPr>
          <w:p w14:paraId="4AB4BC0E" w14:textId="77777777" w:rsidR="006029A2" w:rsidRPr="00312974" w:rsidRDefault="006029A2" w:rsidP="006029A2">
            <w:pPr>
              <w:pStyle w:val="NoSpacing"/>
              <w:jc w:val="left"/>
              <w:rPr>
                <w:lang w:val="uk-UA"/>
                <w:rPrChange w:id="9576" w:author="Rodion" w:date="2019-12-09T02:09:00Z">
                  <w:rPr>
                    <w:lang w:val="uk-UA"/>
                  </w:rPr>
                </w:rPrChange>
              </w:rPr>
            </w:pPr>
            <w:r w:rsidRPr="00312974">
              <w:rPr>
                <w:lang w:val="uk-UA"/>
                <w:rPrChange w:id="9577" w:author="Rodion" w:date="2019-12-09T02:09:00Z">
                  <w:rPr>
                    <w:lang w:val="uk-UA"/>
                  </w:rPr>
                </w:rPrChange>
              </w:rPr>
              <w:t>Вимоги споживачів до товару</w:t>
            </w:r>
          </w:p>
        </w:tc>
      </w:tr>
      <w:tr w:rsidR="006029A2" w:rsidRPr="00312974" w14:paraId="76E94C0B" w14:textId="77777777" w:rsidTr="004E0413">
        <w:tc>
          <w:tcPr>
            <w:tcW w:w="594" w:type="dxa"/>
            <w:tcPrChange w:id="9578" w:author="Rodion" w:date="2019-12-08T22:29:00Z">
              <w:tcPr>
                <w:tcW w:w="567" w:type="dxa"/>
              </w:tcPr>
            </w:tcPrChange>
          </w:tcPr>
          <w:p w14:paraId="03940363" w14:textId="77777777" w:rsidR="006029A2" w:rsidRPr="00312974" w:rsidRDefault="006029A2" w:rsidP="006029A2">
            <w:pPr>
              <w:pStyle w:val="NoSpacing"/>
              <w:jc w:val="left"/>
              <w:rPr>
                <w:lang w:val="uk-UA"/>
                <w:rPrChange w:id="9579" w:author="Rodion" w:date="2019-12-09T02:09:00Z">
                  <w:rPr>
                    <w:lang w:val="uk-UA"/>
                  </w:rPr>
                </w:rPrChange>
              </w:rPr>
            </w:pPr>
            <w:r w:rsidRPr="00312974">
              <w:rPr>
                <w:lang w:val="uk-UA"/>
                <w:rPrChange w:id="9580" w:author="Rodion" w:date="2019-12-09T02:09:00Z">
                  <w:rPr>
                    <w:lang w:val="uk-UA"/>
                  </w:rPr>
                </w:rPrChange>
              </w:rPr>
              <w:t>1.</w:t>
            </w:r>
          </w:p>
        </w:tc>
        <w:tc>
          <w:tcPr>
            <w:tcW w:w="2293" w:type="dxa"/>
            <w:vMerge w:val="restart"/>
            <w:tcPrChange w:id="9581" w:author="Rodion" w:date="2019-12-08T22:29:00Z">
              <w:tcPr>
                <w:tcW w:w="2295" w:type="dxa"/>
                <w:vMerge w:val="restart"/>
              </w:tcPr>
            </w:tcPrChange>
          </w:tcPr>
          <w:p w14:paraId="60529F3D" w14:textId="77777777" w:rsidR="006029A2" w:rsidRPr="00312974" w:rsidRDefault="006029A2" w:rsidP="006029A2">
            <w:pPr>
              <w:pStyle w:val="NoSpacing"/>
              <w:jc w:val="left"/>
              <w:rPr>
                <w:lang w:val="uk-UA"/>
                <w:rPrChange w:id="9582" w:author="Rodion" w:date="2019-12-09T02:09:00Z">
                  <w:rPr>
                    <w:lang w:val="uk-UA"/>
                  </w:rPr>
                </w:rPrChange>
              </w:rPr>
            </w:pPr>
            <w:r w:rsidRPr="00312974">
              <w:rPr>
                <w:lang w:val="uk-UA"/>
                <w:rPrChange w:id="9583" w:author="Rodion" w:date="2019-12-09T02:09:00Z">
                  <w:rPr>
                    <w:lang w:val="uk-UA"/>
                  </w:rPr>
                </w:rPrChange>
              </w:rPr>
              <w:t>Автоматизація повсякденних процесів у життєдіяльності людини</w:t>
            </w:r>
          </w:p>
        </w:tc>
        <w:tc>
          <w:tcPr>
            <w:tcW w:w="2642" w:type="dxa"/>
            <w:tcPrChange w:id="9584" w:author="Rodion" w:date="2019-12-08T22:29:00Z">
              <w:tcPr>
                <w:tcW w:w="2383" w:type="dxa"/>
              </w:tcPr>
            </w:tcPrChange>
          </w:tcPr>
          <w:p w14:paraId="5CB3E2CA" w14:textId="77777777" w:rsidR="006029A2" w:rsidRPr="00312974" w:rsidRDefault="006029A2" w:rsidP="006029A2">
            <w:pPr>
              <w:pStyle w:val="NoSpacing"/>
              <w:jc w:val="left"/>
              <w:rPr>
                <w:lang w:val="uk-UA"/>
                <w:rPrChange w:id="9585" w:author="Rodion" w:date="2019-12-09T02:09:00Z">
                  <w:rPr>
                    <w:lang w:val="uk-UA"/>
                  </w:rPr>
                </w:rPrChange>
              </w:rPr>
            </w:pPr>
            <w:r w:rsidRPr="00312974">
              <w:rPr>
                <w:lang w:val="uk-UA"/>
                <w:rPrChange w:id="9586" w:author="Rodion" w:date="2019-12-09T02:09:00Z">
                  <w:rPr>
                    <w:lang w:val="uk-UA"/>
                  </w:rPr>
                </w:rPrChange>
              </w:rPr>
              <w:t>Середній клас, люди, яким цікаві технологічні новинки та автоматизація дому</w:t>
            </w:r>
          </w:p>
        </w:tc>
        <w:tc>
          <w:tcPr>
            <w:tcW w:w="2454" w:type="dxa"/>
            <w:tcPrChange w:id="9587" w:author="Rodion" w:date="2019-12-08T22:29:00Z">
              <w:tcPr>
                <w:tcW w:w="2728" w:type="dxa"/>
              </w:tcPr>
            </w:tcPrChange>
          </w:tcPr>
          <w:p w14:paraId="7C105458" w14:textId="77777777" w:rsidR="006029A2" w:rsidRPr="00312974" w:rsidRDefault="006029A2" w:rsidP="006029A2">
            <w:pPr>
              <w:pStyle w:val="NoSpacing"/>
              <w:jc w:val="left"/>
              <w:rPr>
                <w:lang w:val="uk-UA"/>
                <w:rPrChange w:id="9588" w:author="Rodion" w:date="2019-12-09T02:09:00Z">
                  <w:rPr>
                    <w:lang w:val="uk-UA"/>
                  </w:rPr>
                </w:rPrChange>
              </w:rPr>
            </w:pPr>
            <w:r w:rsidRPr="00312974">
              <w:rPr>
                <w:lang w:val="uk-UA"/>
                <w:rPrChange w:id="9589" w:author="Rodion" w:date="2019-12-09T02:09:00Z">
                  <w:rPr>
                    <w:lang w:val="uk-UA"/>
                  </w:rPr>
                </w:rPrChange>
              </w:rPr>
              <w:t>Бажання перекласти повсякденну неемоційну роботу на обчислювальні машини.</w:t>
            </w:r>
          </w:p>
        </w:tc>
        <w:tc>
          <w:tcPr>
            <w:tcW w:w="2507" w:type="dxa"/>
            <w:tcPrChange w:id="9590" w:author="Rodion" w:date="2019-12-08T22:29:00Z">
              <w:tcPr>
                <w:tcW w:w="2517" w:type="dxa"/>
              </w:tcPr>
            </w:tcPrChange>
          </w:tcPr>
          <w:p w14:paraId="1980A291" w14:textId="77777777" w:rsidR="006029A2" w:rsidRPr="00312974" w:rsidRDefault="006029A2" w:rsidP="006029A2">
            <w:pPr>
              <w:pStyle w:val="NoSpacing"/>
              <w:jc w:val="left"/>
              <w:rPr>
                <w:lang w:val="uk-UA"/>
                <w:rPrChange w:id="9591" w:author="Rodion" w:date="2019-12-09T02:09:00Z">
                  <w:rPr>
                    <w:lang w:val="uk-UA"/>
                  </w:rPr>
                </w:rPrChange>
              </w:rPr>
            </w:pPr>
            <w:r w:rsidRPr="00312974">
              <w:rPr>
                <w:lang w:val="uk-UA"/>
                <w:rPrChange w:id="9592" w:author="Rodion" w:date="2019-12-09T02:09:00Z">
                  <w:rPr>
                    <w:lang w:val="uk-UA"/>
                  </w:rPr>
                </w:rPrChange>
              </w:rPr>
              <w:t>Зручний інтерфейс взаємодії, мінімізація ручної праці</w:t>
            </w:r>
          </w:p>
        </w:tc>
      </w:tr>
      <w:tr w:rsidR="006029A2" w:rsidRPr="00312974" w14:paraId="628934EA" w14:textId="77777777" w:rsidTr="004E0413">
        <w:tc>
          <w:tcPr>
            <w:tcW w:w="594" w:type="dxa"/>
            <w:tcPrChange w:id="9593" w:author="Rodion" w:date="2019-12-08T22:29:00Z">
              <w:tcPr>
                <w:tcW w:w="567" w:type="dxa"/>
              </w:tcPr>
            </w:tcPrChange>
          </w:tcPr>
          <w:p w14:paraId="6F174B1D" w14:textId="77777777" w:rsidR="006029A2" w:rsidRPr="00312974" w:rsidRDefault="006029A2" w:rsidP="006029A2">
            <w:pPr>
              <w:pStyle w:val="NoSpacing"/>
              <w:jc w:val="left"/>
              <w:rPr>
                <w:lang w:val="uk-UA"/>
                <w:rPrChange w:id="9594" w:author="Rodion" w:date="2019-12-09T02:09:00Z">
                  <w:rPr>
                    <w:lang w:val="uk-UA"/>
                  </w:rPr>
                </w:rPrChange>
              </w:rPr>
            </w:pPr>
            <w:r w:rsidRPr="00312974">
              <w:rPr>
                <w:lang w:val="uk-UA"/>
                <w:rPrChange w:id="9595" w:author="Rodion" w:date="2019-12-09T02:09:00Z">
                  <w:rPr>
                    <w:lang w:val="uk-UA"/>
                  </w:rPr>
                </w:rPrChange>
              </w:rPr>
              <w:t>2.</w:t>
            </w:r>
          </w:p>
        </w:tc>
        <w:tc>
          <w:tcPr>
            <w:tcW w:w="2293" w:type="dxa"/>
            <w:vMerge/>
            <w:tcPrChange w:id="9596" w:author="Rodion" w:date="2019-12-08T22:29:00Z">
              <w:tcPr>
                <w:tcW w:w="2295" w:type="dxa"/>
                <w:vMerge/>
              </w:tcPr>
            </w:tcPrChange>
          </w:tcPr>
          <w:p w14:paraId="6BA980F5" w14:textId="77777777" w:rsidR="006029A2" w:rsidRPr="00312974" w:rsidRDefault="006029A2" w:rsidP="006029A2">
            <w:pPr>
              <w:pStyle w:val="NoSpacing"/>
              <w:jc w:val="left"/>
              <w:rPr>
                <w:lang w:val="uk-UA"/>
                <w:rPrChange w:id="9597" w:author="Rodion" w:date="2019-12-09T02:09:00Z">
                  <w:rPr>
                    <w:lang w:val="uk-UA"/>
                  </w:rPr>
                </w:rPrChange>
              </w:rPr>
            </w:pPr>
          </w:p>
        </w:tc>
        <w:tc>
          <w:tcPr>
            <w:tcW w:w="2642" w:type="dxa"/>
            <w:tcPrChange w:id="9598" w:author="Rodion" w:date="2019-12-08T22:29:00Z">
              <w:tcPr>
                <w:tcW w:w="2383" w:type="dxa"/>
              </w:tcPr>
            </w:tcPrChange>
          </w:tcPr>
          <w:p w14:paraId="60C526B8" w14:textId="77777777" w:rsidR="006029A2" w:rsidRPr="00312974" w:rsidRDefault="006029A2" w:rsidP="006029A2">
            <w:pPr>
              <w:pStyle w:val="NoSpacing"/>
              <w:jc w:val="left"/>
              <w:rPr>
                <w:lang w:val="uk-UA"/>
                <w:rPrChange w:id="9599" w:author="Rodion" w:date="2019-12-09T02:09:00Z">
                  <w:rPr>
                    <w:lang w:val="uk-UA"/>
                  </w:rPr>
                </w:rPrChange>
              </w:rPr>
            </w:pPr>
            <w:r w:rsidRPr="00312974">
              <w:rPr>
                <w:lang w:val="uk-UA"/>
                <w:rPrChange w:id="9600" w:author="Rodion" w:date="2019-12-09T02:09:00Z">
                  <w:rPr>
                    <w:lang w:val="uk-UA"/>
                  </w:rPr>
                </w:rPrChange>
              </w:rPr>
              <w:t>Великі мережі роздрібної торгівлі</w:t>
            </w:r>
          </w:p>
        </w:tc>
        <w:tc>
          <w:tcPr>
            <w:tcW w:w="2454" w:type="dxa"/>
            <w:tcPrChange w:id="9601" w:author="Rodion" w:date="2019-12-08T22:29:00Z">
              <w:tcPr>
                <w:tcW w:w="2728" w:type="dxa"/>
              </w:tcPr>
            </w:tcPrChange>
          </w:tcPr>
          <w:p w14:paraId="066B5A75" w14:textId="77777777" w:rsidR="006029A2" w:rsidRPr="00312974" w:rsidRDefault="006029A2" w:rsidP="006029A2">
            <w:pPr>
              <w:pStyle w:val="NoSpacing"/>
              <w:jc w:val="left"/>
              <w:rPr>
                <w:lang w:val="uk-UA"/>
                <w:rPrChange w:id="9602" w:author="Rodion" w:date="2019-12-09T02:09:00Z">
                  <w:rPr>
                    <w:lang w:val="uk-UA"/>
                  </w:rPr>
                </w:rPrChange>
              </w:rPr>
            </w:pPr>
            <w:r w:rsidRPr="00312974">
              <w:rPr>
                <w:lang w:val="uk-UA"/>
                <w:rPrChange w:id="9603" w:author="Rodion" w:date="2019-12-09T02:09:00Z">
                  <w:rPr>
                    <w:lang w:val="uk-UA"/>
                  </w:rPr>
                </w:rPrChange>
              </w:rPr>
              <w:t>Збільшення бази покупців за рахунок надання їм переваг у порівнянні з іншими магазинами</w:t>
            </w:r>
          </w:p>
        </w:tc>
        <w:tc>
          <w:tcPr>
            <w:tcW w:w="2507" w:type="dxa"/>
            <w:tcPrChange w:id="9604" w:author="Rodion" w:date="2019-12-08T22:29:00Z">
              <w:tcPr>
                <w:tcW w:w="2517" w:type="dxa"/>
              </w:tcPr>
            </w:tcPrChange>
          </w:tcPr>
          <w:p w14:paraId="5F79E669" w14:textId="77777777" w:rsidR="006029A2" w:rsidRPr="00312974" w:rsidRDefault="006029A2" w:rsidP="006029A2">
            <w:pPr>
              <w:pStyle w:val="NoSpacing"/>
              <w:jc w:val="left"/>
              <w:rPr>
                <w:lang w:val="uk-UA"/>
                <w:rPrChange w:id="9605" w:author="Rodion" w:date="2019-12-09T02:09:00Z">
                  <w:rPr>
                    <w:lang w:val="uk-UA"/>
                  </w:rPr>
                </w:rPrChange>
              </w:rPr>
            </w:pPr>
            <w:r w:rsidRPr="00312974">
              <w:rPr>
                <w:lang w:val="uk-UA"/>
                <w:rPrChange w:id="9606" w:author="Rodion" w:date="2019-12-09T02:09:00Z">
                  <w:rPr>
                    <w:lang w:val="uk-UA"/>
                  </w:rPr>
                </w:rPrChange>
              </w:rPr>
              <w:t>Підтримка спеціальних пропозицій, реклами в інтерфейсі користувача</w:t>
            </w:r>
          </w:p>
        </w:tc>
      </w:tr>
    </w:tbl>
    <w:p w14:paraId="44BFEEFE" w14:textId="77777777" w:rsidR="006029A2" w:rsidRPr="00312974" w:rsidRDefault="006029A2" w:rsidP="006029A2">
      <w:pPr>
        <w:ind w:right="-143"/>
        <w:rPr>
          <w:rPrChange w:id="9607" w:author="Rodion" w:date="2019-12-09T02:09:00Z">
            <w:rPr/>
          </w:rPrChange>
        </w:rPr>
      </w:pPr>
      <w:r w:rsidRPr="00312974">
        <w:rPr>
          <w:rPrChange w:id="9608" w:author="Rodion" w:date="2019-12-09T02:09:00Z">
            <w:rPr/>
          </w:rPrChange>
        </w:rPr>
        <w:t xml:space="preserve"> </w:t>
      </w:r>
    </w:p>
    <w:p w14:paraId="12405507" w14:textId="1F14CD73" w:rsidR="006029A2" w:rsidRPr="00312974" w:rsidRDefault="006029A2" w:rsidP="006029A2">
      <w:pPr>
        <w:rPr>
          <w:rPrChange w:id="9609" w:author="Rodion" w:date="2019-12-09T02:09:00Z">
            <w:rPr/>
          </w:rPrChange>
        </w:rPr>
      </w:pPr>
      <w:r w:rsidRPr="00312974">
        <w:rPr>
          <w:rPrChange w:id="9610" w:author="Rodion" w:date="2019-12-09T02:09:00Z">
            <w:rPr/>
          </w:rPrChange>
        </w:rPr>
        <w:tab/>
        <w:t xml:space="preserve">У </w:t>
      </w:r>
      <w:del w:id="9611" w:author="Rodion Kharabet" w:date="2019-12-06T03:54:00Z">
        <w:r w:rsidRPr="00312974" w:rsidDel="003969F0">
          <w:rPr>
            <w:rPrChange w:id="9612" w:author="Rodion" w:date="2019-12-09T02:09:00Z">
              <w:rPr/>
            </w:rPrChange>
          </w:rPr>
          <w:delText>таблиці 5.</w:delText>
        </w:r>
      </w:del>
      <w:ins w:id="9613" w:author="Rodion Kharabet" w:date="2019-12-06T03:54:00Z">
        <w:r w:rsidR="003969F0" w:rsidRPr="00312974">
          <w:rPr>
            <w:rPrChange w:id="9614" w:author="Rodion" w:date="2019-12-09T02:09:00Z">
              <w:rPr/>
            </w:rPrChange>
          </w:rPr>
          <w:t>таблиці 4.</w:t>
        </w:r>
      </w:ins>
      <w:r w:rsidRPr="00312974">
        <w:rPr>
          <w:rPrChange w:id="9615" w:author="Rodion" w:date="2019-12-09T02:09:00Z">
            <w:rPr/>
          </w:rPrChange>
        </w:rPr>
        <w:t>6 представлено фактори загроз, що перешкоджають входженню проекту до ринку.</w:t>
      </w:r>
    </w:p>
    <w:p w14:paraId="474A31F5" w14:textId="77777777" w:rsidR="004E0413" w:rsidRPr="00312974" w:rsidRDefault="004E0413">
      <w:pPr>
        <w:spacing w:after="160" w:line="259" w:lineRule="auto"/>
        <w:ind w:firstLine="0"/>
        <w:jc w:val="left"/>
        <w:rPr>
          <w:ins w:id="9616" w:author="Rodion" w:date="2019-12-08T22:29:00Z"/>
          <w:rPrChange w:id="9617" w:author="Rodion" w:date="2019-12-09T02:09:00Z">
            <w:rPr>
              <w:ins w:id="9618" w:author="Rodion" w:date="2019-12-08T22:29:00Z"/>
            </w:rPr>
          </w:rPrChange>
        </w:rPr>
      </w:pPr>
      <w:ins w:id="9619" w:author="Rodion" w:date="2019-12-08T22:29:00Z">
        <w:r w:rsidRPr="00312974">
          <w:rPr>
            <w:rPrChange w:id="9620" w:author="Rodion" w:date="2019-12-09T02:09:00Z">
              <w:rPr/>
            </w:rPrChange>
          </w:rPr>
          <w:br w:type="page"/>
        </w:r>
      </w:ins>
    </w:p>
    <w:p w14:paraId="490A9D59" w14:textId="23CE9581" w:rsidR="006029A2" w:rsidRPr="00312974" w:rsidDel="004E0413" w:rsidRDefault="006029A2" w:rsidP="006029A2">
      <w:pPr>
        <w:rPr>
          <w:del w:id="9621" w:author="Rodion" w:date="2019-12-08T22:29:00Z"/>
          <w:rPrChange w:id="9622" w:author="Rodion" w:date="2019-12-09T02:09:00Z">
            <w:rPr>
              <w:del w:id="9623" w:author="Rodion" w:date="2019-12-08T22:29:00Z"/>
            </w:rPr>
          </w:rPrChange>
        </w:rPr>
      </w:pPr>
      <w:del w:id="9624" w:author="Rodion" w:date="2019-12-08T22:29:00Z">
        <w:r w:rsidRPr="00312974" w:rsidDel="004E0413">
          <w:rPr>
            <w:rPrChange w:id="9625" w:author="Rodion" w:date="2019-12-09T02:09:00Z">
              <w:rPr/>
            </w:rPrChange>
          </w:rPr>
          <w:lastRenderedPageBreak/>
          <w:tab/>
        </w:r>
      </w:del>
    </w:p>
    <w:p w14:paraId="374334D3" w14:textId="3E0A0E24" w:rsidR="006029A2" w:rsidRPr="00312974" w:rsidDel="004E0413" w:rsidRDefault="006029A2" w:rsidP="006029A2">
      <w:pPr>
        <w:rPr>
          <w:del w:id="9626" w:author="Rodion" w:date="2019-12-08T22:29:00Z"/>
          <w:rPrChange w:id="9627" w:author="Rodion" w:date="2019-12-09T02:09:00Z">
            <w:rPr>
              <w:del w:id="9628" w:author="Rodion" w:date="2019-12-08T22:29:00Z"/>
            </w:rPr>
          </w:rPrChange>
        </w:rPr>
      </w:pPr>
    </w:p>
    <w:p w14:paraId="284E6629" w14:textId="22CD5BD0" w:rsidR="006029A2" w:rsidRPr="00312974" w:rsidDel="004E0413" w:rsidRDefault="006029A2" w:rsidP="006029A2">
      <w:pPr>
        <w:rPr>
          <w:del w:id="9629" w:author="Rodion" w:date="2019-12-08T22:29:00Z"/>
          <w:rPrChange w:id="9630" w:author="Rodion" w:date="2019-12-09T02:09:00Z">
            <w:rPr>
              <w:del w:id="9631" w:author="Rodion" w:date="2019-12-08T22:29:00Z"/>
            </w:rPr>
          </w:rPrChange>
        </w:rPr>
      </w:pPr>
    </w:p>
    <w:p w14:paraId="62B1EEC3" w14:textId="3B480125" w:rsidR="006029A2" w:rsidRPr="00312974" w:rsidDel="004E0413" w:rsidRDefault="006029A2" w:rsidP="006029A2">
      <w:pPr>
        <w:rPr>
          <w:del w:id="9632" w:author="Rodion" w:date="2019-12-08T22:29:00Z"/>
          <w:rPrChange w:id="9633" w:author="Rodion" w:date="2019-12-09T02:09:00Z">
            <w:rPr>
              <w:del w:id="9634" w:author="Rodion" w:date="2019-12-08T22:29:00Z"/>
            </w:rPr>
          </w:rPrChange>
        </w:rPr>
      </w:pPr>
    </w:p>
    <w:p w14:paraId="5F218DB3" w14:textId="5460C653" w:rsidR="006029A2" w:rsidRPr="00312974" w:rsidDel="004E0413" w:rsidRDefault="006029A2" w:rsidP="006029A2">
      <w:pPr>
        <w:rPr>
          <w:del w:id="9635" w:author="Rodion" w:date="2019-12-08T22:29:00Z"/>
          <w:rPrChange w:id="9636" w:author="Rodion" w:date="2019-12-09T02:09:00Z">
            <w:rPr>
              <w:del w:id="9637" w:author="Rodion" w:date="2019-12-08T22:29:00Z"/>
            </w:rPr>
          </w:rPrChange>
        </w:rPr>
      </w:pPr>
    </w:p>
    <w:p w14:paraId="2545E438" w14:textId="1FA54ED9" w:rsidR="006029A2" w:rsidRPr="00312974" w:rsidDel="004E0413" w:rsidRDefault="006029A2" w:rsidP="006029A2">
      <w:pPr>
        <w:rPr>
          <w:del w:id="9638" w:author="Rodion" w:date="2019-12-08T22:29:00Z"/>
          <w:rPrChange w:id="9639" w:author="Rodion" w:date="2019-12-09T02:09:00Z">
            <w:rPr>
              <w:del w:id="9640" w:author="Rodion" w:date="2019-12-08T22:29:00Z"/>
            </w:rPr>
          </w:rPrChange>
        </w:rPr>
      </w:pPr>
    </w:p>
    <w:p w14:paraId="05510A2B" w14:textId="046B5169" w:rsidR="006029A2" w:rsidRPr="00312974" w:rsidDel="004E0413" w:rsidRDefault="006029A2" w:rsidP="006029A2">
      <w:pPr>
        <w:rPr>
          <w:del w:id="9641" w:author="Rodion" w:date="2019-12-08T22:29:00Z"/>
          <w:rPrChange w:id="9642" w:author="Rodion" w:date="2019-12-09T02:09:00Z">
            <w:rPr>
              <w:del w:id="9643" w:author="Rodion" w:date="2019-12-08T22:29:00Z"/>
            </w:rPr>
          </w:rPrChange>
        </w:rPr>
      </w:pPr>
    </w:p>
    <w:p w14:paraId="10FFD496" w14:textId="5C6F0A3D" w:rsidR="006029A2" w:rsidRPr="00312974" w:rsidRDefault="006029A2" w:rsidP="006029A2">
      <w:pPr>
        <w:ind w:right="-143"/>
        <w:rPr>
          <w:rPrChange w:id="9644" w:author="Rodion" w:date="2019-12-09T02:09:00Z">
            <w:rPr/>
          </w:rPrChange>
        </w:rPr>
      </w:pPr>
      <w:del w:id="9645" w:author="Rodion Kharabet" w:date="2019-12-06T03:54:00Z">
        <w:r w:rsidRPr="00312974" w:rsidDel="003969F0">
          <w:rPr>
            <w:rPrChange w:id="9646" w:author="Rodion" w:date="2019-12-09T02:09:00Z">
              <w:rPr/>
            </w:rPrChange>
          </w:rPr>
          <w:delText>Таблиця 5.</w:delText>
        </w:r>
      </w:del>
      <w:ins w:id="9647" w:author="Rodion Kharabet" w:date="2019-12-06T03:54:00Z">
        <w:r w:rsidR="003969F0" w:rsidRPr="00312974">
          <w:rPr>
            <w:rPrChange w:id="9648" w:author="Rodion" w:date="2019-12-09T02:09:00Z">
              <w:rPr/>
            </w:rPrChange>
          </w:rPr>
          <w:t>Таблиця 4.</w:t>
        </w:r>
      </w:ins>
      <w:r w:rsidRPr="00312974">
        <w:rPr>
          <w:rPrChange w:id="9649" w:author="Rodion" w:date="2019-12-09T02:09:00Z">
            <w:rPr/>
          </w:rPrChange>
        </w:rPr>
        <w:t>6 – Фактори загроз</w:t>
      </w:r>
    </w:p>
    <w:tbl>
      <w:tblPr>
        <w:tblStyle w:val="TableGrid"/>
        <w:tblW w:w="10490" w:type="dxa"/>
        <w:tblInd w:w="-5" w:type="dxa"/>
        <w:tblLook w:val="01E0" w:firstRow="1" w:lastRow="1" w:firstColumn="1" w:lastColumn="1" w:noHBand="0" w:noVBand="0"/>
      </w:tblPr>
      <w:tblGrid>
        <w:gridCol w:w="707"/>
        <w:gridCol w:w="2599"/>
        <w:gridCol w:w="3357"/>
        <w:gridCol w:w="3827"/>
      </w:tblGrid>
      <w:tr w:rsidR="006029A2" w:rsidRPr="00312974" w14:paraId="0442AE50" w14:textId="77777777" w:rsidTr="006029A2">
        <w:tc>
          <w:tcPr>
            <w:tcW w:w="707" w:type="dxa"/>
          </w:tcPr>
          <w:p w14:paraId="418B447A" w14:textId="77777777" w:rsidR="006029A2" w:rsidRPr="00312974" w:rsidRDefault="006029A2" w:rsidP="006029A2">
            <w:pPr>
              <w:pStyle w:val="NoSpacing"/>
              <w:jc w:val="left"/>
              <w:rPr>
                <w:lang w:val="uk-UA"/>
                <w:rPrChange w:id="9650" w:author="Rodion" w:date="2019-12-09T02:09:00Z">
                  <w:rPr>
                    <w:lang w:val="uk-UA"/>
                  </w:rPr>
                </w:rPrChange>
              </w:rPr>
            </w:pPr>
            <w:r w:rsidRPr="00312974">
              <w:rPr>
                <w:lang w:val="uk-UA"/>
                <w:rPrChange w:id="9651" w:author="Rodion" w:date="2019-12-09T02:09:00Z">
                  <w:rPr>
                    <w:lang w:val="uk-UA"/>
                  </w:rPr>
                </w:rPrChange>
              </w:rPr>
              <w:t>№ п/п</w:t>
            </w:r>
          </w:p>
        </w:tc>
        <w:tc>
          <w:tcPr>
            <w:tcW w:w="2599" w:type="dxa"/>
          </w:tcPr>
          <w:p w14:paraId="16CEC8D3" w14:textId="77777777" w:rsidR="006029A2" w:rsidRPr="00312974" w:rsidRDefault="006029A2" w:rsidP="006029A2">
            <w:pPr>
              <w:pStyle w:val="NoSpacing"/>
              <w:jc w:val="left"/>
              <w:rPr>
                <w:lang w:val="uk-UA"/>
                <w:rPrChange w:id="9652" w:author="Rodion" w:date="2019-12-09T02:09:00Z">
                  <w:rPr>
                    <w:lang w:val="uk-UA"/>
                  </w:rPr>
                </w:rPrChange>
              </w:rPr>
            </w:pPr>
            <w:r w:rsidRPr="00312974">
              <w:rPr>
                <w:lang w:val="uk-UA"/>
                <w:rPrChange w:id="9653" w:author="Rodion" w:date="2019-12-09T02:09:00Z">
                  <w:rPr>
                    <w:lang w:val="uk-UA"/>
                  </w:rPr>
                </w:rPrChange>
              </w:rPr>
              <w:t>Фактор</w:t>
            </w:r>
          </w:p>
        </w:tc>
        <w:tc>
          <w:tcPr>
            <w:tcW w:w="3357" w:type="dxa"/>
          </w:tcPr>
          <w:p w14:paraId="15FB0B97" w14:textId="77777777" w:rsidR="006029A2" w:rsidRPr="00312974" w:rsidRDefault="006029A2" w:rsidP="006029A2">
            <w:pPr>
              <w:pStyle w:val="NoSpacing"/>
              <w:jc w:val="left"/>
              <w:rPr>
                <w:lang w:val="uk-UA"/>
                <w:rPrChange w:id="9654" w:author="Rodion" w:date="2019-12-09T02:09:00Z">
                  <w:rPr>
                    <w:lang w:val="uk-UA"/>
                  </w:rPr>
                </w:rPrChange>
              </w:rPr>
            </w:pPr>
            <w:r w:rsidRPr="00312974">
              <w:rPr>
                <w:lang w:val="uk-UA"/>
                <w:rPrChange w:id="9655" w:author="Rodion" w:date="2019-12-09T02:09:00Z">
                  <w:rPr>
                    <w:lang w:val="uk-UA"/>
                  </w:rPr>
                </w:rPrChange>
              </w:rPr>
              <w:t>Зміст загрози</w:t>
            </w:r>
          </w:p>
        </w:tc>
        <w:tc>
          <w:tcPr>
            <w:tcW w:w="3827" w:type="dxa"/>
          </w:tcPr>
          <w:p w14:paraId="5AF85787" w14:textId="77777777" w:rsidR="006029A2" w:rsidRPr="00312974" w:rsidRDefault="006029A2" w:rsidP="006029A2">
            <w:pPr>
              <w:pStyle w:val="NoSpacing"/>
              <w:jc w:val="left"/>
              <w:rPr>
                <w:lang w:val="uk-UA"/>
                <w:rPrChange w:id="9656" w:author="Rodion" w:date="2019-12-09T02:09:00Z">
                  <w:rPr>
                    <w:lang w:val="uk-UA"/>
                  </w:rPr>
                </w:rPrChange>
              </w:rPr>
            </w:pPr>
            <w:r w:rsidRPr="00312974">
              <w:rPr>
                <w:lang w:val="uk-UA"/>
                <w:rPrChange w:id="9657" w:author="Rodion" w:date="2019-12-09T02:09:00Z">
                  <w:rPr>
                    <w:lang w:val="uk-UA"/>
                  </w:rPr>
                </w:rPrChange>
              </w:rPr>
              <w:t>Можлива реакція компанії</w:t>
            </w:r>
          </w:p>
        </w:tc>
      </w:tr>
      <w:tr w:rsidR="006029A2" w:rsidRPr="00312974" w14:paraId="457B5B33" w14:textId="77777777" w:rsidTr="006029A2">
        <w:tc>
          <w:tcPr>
            <w:tcW w:w="707" w:type="dxa"/>
          </w:tcPr>
          <w:p w14:paraId="0D25E57E" w14:textId="77777777" w:rsidR="006029A2" w:rsidRPr="00312974" w:rsidRDefault="006029A2" w:rsidP="006029A2">
            <w:pPr>
              <w:pStyle w:val="NoSpacing"/>
              <w:jc w:val="left"/>
              <w:rPr>
                <w:lang w:val="uk-UA"/>
                <w:rPrChange w:id="9658" w:author="Rodion" w:date="2019-12-09T02:09:00Z">
                  <w:rPr>
                    <w:lang w:val="uk-UA"/>
                  </w:rPr>
                </w:rPrChange>
              </w:rPr>
            </w:pPr>
            <w:r w:rsidRPr="00312974">
              <w:rPr>
                <w:lang w:val="uk-UA"/>
                <w:rPrChange w:id="9659" w:author="Rodion" w:date="2019-12-09T02:09:00Z">
                  <w:rPr>
                    <w:lang w:val="uk-UA"/>
                  </w:rPr>
                </w:rPrChange>
              </w:rPr>
              <w:t>1.</w:t>
            </w:r>
          </w:p>
        </w:tc>
        <w:tc>
          <w:tcPr>
            <w:tcW w:w="2599" w:type="dxa"/>
          </w:tcPr>
          <w:p w14:paraId="01E1CF9F" w14:textId="77777777" w:rsidR="006029A2" w:rsidRPr="00312974" w:rsidRDefault="006029A2" w:rsidP="006029A2">
            <w:pPr>
              <w:pStyle w:val="NoSpacing"/>
              <w:jc w:val="left"/>
              <w:rPr>
                <w:lang w:val="uk-UA"/>
                <w:rPrChange w:id="9660" w:author="Rodion" w:date="2019-12-09T02:09:00Z">
                  <w:rPr>
                    <w:lang w:val="uk-UA"/>
                  </w:rPr>
                </w:rPrChange>
              </w:rPr>
            </w:pPr>
            <w:r w:rsidRPr="00312974">
              <w:rPr>
                <w:lang w:val="uk-UA"/>
                <w:rPrChange w:id="9661" w:author="Rodion" w:date="2019-12-09T02:09:00Z">
                  <w:rPr>
                    <w:lang w:val="uk-UA"/>
                  </w:rPr>
                </w:rPrChange>
              </w:rPr>
              <w:t>Створення мережами роздрібної торгівлі власних проектів для автоматизації процесу закупівлі товарів</w:t>
            </w:r>
          </w:p>
        </w:tc>
        <w:tc>
          <w:tcPr>
            <w:tcW w:w="3357" w:type="dxa"/>
          </w:tcPr>
          <w:p w14:paraId="4EE6A6C1" w14:textId="77777777" w:rsidR="006029A2" w:rsidRPr="00312974" w:rsidRDefault="006029A2" w:rsidP="006029A2">
            <w:pPr>
              <w:pStyle w:val="NoSpacing"/>
              <w:jc w:val="left"/>
              <w:rPr>
                <w:lang w:val="uk-UA"/>
                <w:rPrChange w:id="9662" w:author="Rodion" w:date="2019-12-09T02:09:00Z">
                  <w:rPr>
                    <w:lang w:val="uk-UA"/>
                  </w:rPr>
                </w:rPrChange>
              </w:rPr>
            </w:pPr>
            <w:r w:rsidRPr="00312974">
              <w:rPr>
                <w:lang w:val="uk-UA"/>
                <w:rPrChange w:id="9663" w:author="Rodion" w:date="2019-12-09T02:09:00Z">
                  <w:rPr>
                    <w:lang w:val="uk-UA"/>
                  </w:rPr>
                </w:rPrChange>
              </w:rPr>
              <w:t>Стрімке скорочення цільової аудиторії, оскільки у власного проекту магазину буде більше пільг відносного цього магазину</w:t>
            </w:r>
          </w:p>
        </w:tc>
        <w:tc>
          <w:tcPr>
            <w:tcW w:w="3827" w:type="dxa"/>
          </w:tcPr>
          <w:p w14:paraId="01982977" w14:textId="77777777" w:rsidR="006029A2" w:rsidRPr="00312974" w:rsidRDefault="006029A2" w:rsidP="006029A2">
            <w:pPr>
              <w:pStyle w:val="NoSpacing"/>
              <w:jc w:val="left"/>
              <w:rPr>
                <w:lang w:val="uk-UA"/>
                <w:rPrChange w:id="9664" w:author="Rodion" w:date="2019-12-09T02:09:00Z">
                  <w:rPr>
                    <w:lang w:val="uk-UA"/>
                  </w:rPr>
                </w:rPrChange>
              </w:rPr>
            </w:pPr>
            <w:r w:rsidRPr="00312974">
              <w:rPr>
                <w:lang w:val="uk-UA"/>
                <w:rPrChange w:id="9665" w:author="Rodion" w:date="2019-12-09T02:09:00Z">
                  <w:rPr>
                    <w:lang w:val="uk-UA"/>
                  </w:rPr>
                </w:rPrChange>
              </w:rPr>
              <w:t xml:space="preserve">Спроба інтегруватися з новим проектом та запропонувати магазину вже напрацьовану базу даних клієнтів, товарів тощо </w:t>
            </w:r>
          </w:p>
        </w:tc>
      </w:tr>
      <w:tr w:rsidR="006029A2" w:rsidRPr="00312974" w14:paraId="7928DE2A" w14:textId="77777777" w:rsidTr="006029A2">
        <w:trPr>
          <w:trHeight w:val="698"/>
        </w:trPr>
        <w:tc>
          <w:tcPr>
            <w:tcW w:w="707" w:type="dxa"/>
          </w:tcPr>
          <w:p w14:paraId="28668A5F" w14:textId="77777777" w:rsidR="006029A2" w:rsidRPr="00312974" w:rsidRDefault="006029A2" w:rsidP="006029A2">
            <w:pPr>
              <w:pStyle w:val="NoSpacing"/>
              <w:jc w:val="left"/>
              <w:rPr>
                <w:lang w:val="uk-UA"/>
                <w:rPrChange w:id="9666" w:author="Rodion" w:date="2019-12-09T02:09:00Z">
                  <w:rPr>
                    <w:lang w:val="uk-UA"/>
                  </w:rPr>
                </w:rPrChange>
              </w:rPr>
            </w:pPr>
            <w:r w:rsidRPr="00312974">
              <w:rPr>
                <w:lang w:val="uk-UA"/>
                <w:rPrChange w:id="9667" w:author="Rodion" w:date="2019-12-09T02:09:00Z">
                  <w:rPr>
                    <w:lang w:val="uk-UA"/>
                  </w:rPr>
                </w:rPrChange>
              </w:rPr>
              <w:t>2.</w:t>
            </w:r>
          </w:p>
        </w:tc>
        <w:tc>
          <w:tcPr>
            <w:tcW w:w="2599" w:type="dxa"/>
          </w:tcPr>
          <w:p w14:paraId="00D73176" w14:textId="77777777" w:rsidR="006029A2" w:rsidRPr="00312974" w:rsidRDefault="006029A2" w:rsidP="006029A2">
            <w:pPr>
              <w:pStyle w:val="NoSpacing"/>
              <w:jc w:val="left"/>
              <w:rPr>
                <w:lang w:val="uk-UA"/>
                <w:rPrChange w:id="9668" w:author="Rodion" w:date="2019-12-09T02:09:00Z">
                  <w:rPr>
                    <w:lang w:val="uk-UA"/>
                  </w:rPr>
                </w:rPrChange>
              </w:rPr>
            </w:pPr>
            <w:r w:rsidRPr="00312974">
              <w:rPr>
                <w:lang w:val="uk-UA"/>
                <w:rPrChange w:id="9669" w:author="Rodion" w:date="2019-12-09T02:09:00Z">
                  <w:rPr>
                    <w:lang w:val="uk-UA"/>
                  </w:rPr>
                </w:rPrChange>
              </w:rPr>
              <w:t>Неготовність користувачів купляти продукт</w:t>
            </w:r>
          </w:p>
        </w:tc>
        <w:tc>
          <w:tcPr>
            <w:tcW w:w="3357" w:type="dxa"/>
          </w:tcPr>
          <w:p w14:paraId="5A913244" w14:textId="77777777" w:rsidR="006029A2" w:rsidRPr="00312974" w:rsidRDefault="006029A2" w:rsidP="006029A2">
            <w:pPr>
              <w:pStyle w:val="NoSpacing"/>
              <w:jc w:val="left"/>
              <w:rPr>
                <w:lang w:val="uk-UA"/>
                <w:rPrChange w:id="9670" w:author="Rodion" w:date="2019-12-09T02:09:00Z">
                  <w:rPr>
                    <w:lang w:val="uk-UA"/>
                  </w:rPr>
                </w:rPrChange>
              </w:rPr>
            </w:pPr>
            <w:r w:rsidRPr="00312974">
              <w:rPr>
                <w:lang w:val="uk-UA"/>
                <w:rPrChange w:id="9671" w:author="Rodion" w:date="2019-12-09T02:09:00Z">
                  <w:rPr>
                    <w:lang w:val="uk-UA"/>
                  </w:rPr>
                </w:rPrChange>
              </w:rPr>
              <w:t>Середня вартість подібних рішень може бути досить висока для середньостатистичного громадянина України</w:t>
            </w:r>
          </w:p>
        </w:tc>
        <w:tc>
          <w:tcPr>
            <w:tcW w:w="3827" w:type="dxa"/>
          </w:tcPr>
          <w:p w14:paraId="0F422F9A" w14:textId="77777777" w:rsidR="006029A2" w:rsidRPr="00312974" w:rsidRDefault="006029A2" w:rsidP="006029A2">
            <w:pPr>
              <w:pStyle w:val="NoSpacing"/>
              <w:jc w:val="left"/>
              <w:rPr>
                <w:lang w:val="uk-UA"/>
                <w:rPrChange w:id="9672" w:author="Rodion" w:date="2019-12-09T02:09:00Z">
                  <w:rPr>
                    <w:lang w:val="uk-UA"/>
                  </w:rPr>
                </w:rPrChange>
              </w:rPr>
            </w:pPr>
            <w:r w:rsidRPr="00312974">
              <w:rPr>
                <w:lang w:val="uk-UA"/>
                <w:rPrChange w:id="9673" w:author="Rodion" w:date="2019-12-09T02:09:00Z">
                  <w:rPr>
                    <w:lang w:val="uk-UA"/>
                  </w:rPr>
                </w:rPrChange>
              </w:rPr>
              <w:t>Пошук зовнішніх ринків збуту</w:t>
            </w:r>
          </w:p>
        </w:tc>
      </w:tr>
      <w:tr w:rsidR="006029A2" w:rsidRPr="00312974" w14:paraId="0DF68C50" w14:textId="77777777" w:rsidTr="006029A2">
        <w:trPr>
          <w:trHeight w:val="698"/>
        </w:trPr>
        <w:tc>
          <w:tcPr>
            <w:tcW w:w="707" w:type="dxa"/>
          </w:tcPr>
          <w:p w14:paraId="2FDFEC71" w14:textId="77777777" w:rsidR="006029A2" w:rsidRPr="00312974" w:rsidRDefault="006029A2" w:rsidP="006029A2">
            <w:pPr>
              <w:pStyle w:val="NoSpacing"/>
              <w:jc w:val="left"/>
              <w:rPr>
                <w:lang w:val="uk-UA"/>
                <w:rPrChange w:id="9674" w:author="Rodion" w:date="2019-12-09T02:09:00Z">
                  <w:rPr>
                    <w:lang w:val="uk-UA"/>
                  </w:rPr>
                </w:rPrChange>
              </w:rPr>
            </w:pPr>
            <w:r w:rsidRPr="00312974">
              <w:rPr>
                <w:lang w:val="uk-UA"/>
                <w:rPrChange w:id="9675" w:author="Rodion" w:date="2019-12-09T02:09:00Z">
                  <w:rPr>
                    <w:lang w:val="uk-UA"/>
                  </w:rPr>
                </w:rPrChange>
              </w:rPr>
              <w:t>3.</w:t>
            </w:r>
          </w:p>
        </w:tc>
        <w:tc>
          <w:tcPr>
            <w:tcW w:w="2599" w:type="dxa"/>
          </w:tcPr>
          <w:p w14:paraId="3C7E7634" w14:textId="77777777" w:rsidR="006029A2" w:rsidRPr="00312974" w:rsidRDefault="006029A2" w:rsidP="006029A2">
            <w:pPr>
              <w:pStyle w:val="NoSpacing"/>
              <w:jc w:val="left"/>
              <w:rPr>
                <w:lang w:val="uk-UA"/>
                <w:rPrChange w:id="9676" w:author="Rodion" w:date="2019-12-09T02:09:00Z">
                  <w:rPr>
                    <w:lang w:val="uk-UA"/>
                  </w:rPr>
                </w:rPrChange>
              </w:rPr>
            </w:pPr>
            <w:r w:rsidRPr="00312974">
              <w:rPr>
                <w:lang w:val="uk-UA"/>
                <w:rPrChange w:id="9677" w:author="Rodion" w:date="2019-12-09T02:09:00Z">
                  <w:rPr>
                    <w:lang w:val="uk-UA"/>
                  </w:rPr>
                </w:rPrChange>
              </w:rPr>
              <w:t xml:space="preserve">Судові позиви </w:t>
            </w:r>
          </w:p>
        </w:tc>
        <w:tc>
          <w:tcPr>
            <w:tcW w:w="3357" w:type="dxa"/>
          </w:tcPr>
          <w:p w14:paraId="5A8989D9" w14:textId="77777777" w:rsidR="006029A2" w:rsidRPr="00312974" w:rsidRDefault="006029A2" w:rsidP="006029A2">
            <w:pPr>
              <w:pStyle w:val="NoSpacing"/>
              <w:jc w:val="left"/>
              <w:rPr>
                <w:lang w:val="uk-UA"/>
                <w:rPrChange w:id="9678" w:author="Rodion" w:date="2019-12-09T02:09:00Z">
                  <w:rPr>
                    <w:lang w:val="uk-UA"/>
                  </w:rPr>
                </w:rPrChange>
              </w:rPr>
            </w:pPr>
            <w:r w:rsidRPr="00312974">
              <w:rPr>
                <w:lang w:val="uk-UA"/>
                <w:rPrChange w:id="9679" w:author="Rodion" w:date="2019-12-09T02:09:00Z">
                  <w:rPr>
                    <w:lang w:val="uk-UA"/>
                  </w:rPr>
                </w:rPrChange>
              </w:rPr>
              <w:t>Позиви від виробників за використання їх торгових марок та найменувань без їх згоди</w:t>
            </w:r>
          </w:p>
        </w:tc>
        <w:tc>
          <w:tcPr>
            <w:tcW w:w="3827" w:type="dxa"/>
          </w:tcPr>
          <w:p w14:paraId="697A2551" w14:textId="77777777" w:rsidR="006029A2" w:rsidRPr="00312974" w:rsidRDefault="006029A2" w:rsidP="006029A2">
            <w:pPr>
              <w:pStyle w:val="NoSpacing"/>
              <w:jc w:val="left"/>
              <w:rPr>
                <w:lang w:val="uk-UA"/>
                <w:rPrChange w:id="9680" w:author="Rodion" w:date="2019-12-09T02:09:00Z">
                  <w:rPr>
                    <w:lang w:val="uk-UA"/>
                  </w:rPr>
                </w:rPrChange>
              </w:rPr>
            </w:pPr>
            <w:r w:rsidRPr="00312974">
              <w:rPr>
                <w:lang w:val="uk-UA"/>
                <w:rPrChange w:id="9681" w:author="Rodion" w:date="2019-12-09T02:09:00Z">
                  <w:rPr>
                    <w:lang w:val="uk-UA"/>
                  </w:rPr>
                </w:rPrChange>
              </w:rPr>
              <w:t xml:space="preserve">Заключення договору з виробником на використання авторських найменувань </w:t>
            </w:r>
          </w:p>
        </w:tc>
      </w:tr>
    </w:tbl>
    <w:p w14:paraId="4671A484" w14:textId="77777777" w:rsidR="006029A2" w:rsidRPr="00312974" w:rsidRDefault="006029A2" w:rsidP="006029A2">
      <w:pPr>
        <w:ind w:right="-143"/>
        <w:rPr>
          <w:rPrChange w:id="9682" w:author="Rodion" w:date="2019-12-09T02:09:00Z">
            <w:rPr/>
          </w:rPrChange>
        </w:rPr>
      </w:pPr>
    </w:p>
    <w:p w14:paraId="10C1326C" w14:textId="7C1A792F" w:rsidR="006029A2" w:rsidRPr="00312974" w:rsidRDefault="006029A2" w:rsidP="006029A2">
      <w:pPr>
        <w:rPr>
          <w:rPrChange w:id="9683" w:author="Rodion" w:date="2019-12-09T02:09:00Z">
            <w:rPr/>
          </w:rPrChange>
        </w:rPr>
      </w:pPr>
      <w:r w:rsidRPr="00312974">
        <w:rPr>
          <w:rPrChange w:id="9684" w:author="Rodion" w:date="2019-12-09T02:09:00Z">
            <w:rPr/>
          </w:rPrChange>
        </w:rPr>
        <w:t xml:space="preserve">У </w:t>
      </w:r>
      <w:del w:id="9685" w:author="Rodion Kharabet" w:date="2019-12-06T03:54:00Z">
        <w:r w:rsidRPr="00312974" w:rsidDel="003969F0">
          <w:rPr>
            <w:rPrChange w:id="9686" w:author="Rodion" w:date="2019-12-09T02:09:00Z">
              <w:rPr/>
            </w:rPrChange>
          </w:rPr>
          <w:delText>таблиці 5.</w:delText>
        </w:r>
      </w:del>
      <w:ins w:id="9687" w:author="Rodion Kharabet" w:date="2019-12-06T03:54:00Z">
        <w:r w:rsidR="003969F0" w:rsidRPr="00312974">
          <w:rPr>
            <w:rPrChange w:id="9688" w:author="Rodion" w:date="2019-12-09T02:09:00Z">
              <w:rPr/>
            </w:rPrChange>
          </w:rPr>
          <w:t>таблиці 4.</w:t>
        </w:r>
      </w:ins>
      <w:r w:rsidRPr="00312974">
        <w:rPr>
          <w:rPrChange w:id="9689" w:author="Rodion" w:date="2019-12-09T02:09:00Z">
            <w:rPr/>
          </w:rPrChange>
        </w:rPr>
        <w:t>7 представлено фактори можливостей, що перешкоджають входженню проекту до ринку.</w:t>
      </w:r>
    </w:p>
    <w:p w14:paraId="5EB8243C" w14:textId="77777777" w:rsidR="006029A2" w:rsidRPr="00312974" w:rsidRDefault="006029A2" w:rsidP="006029A2">
      <w:pPr>
        <w:ind w:right="-143"/>
        <w:rPr>
          <w:rPrChange w:id="9690" w:author="Rodion" w:date="2019-12-09T02:09:00Z">
            <w:rPr/>
          </w:rPrChange>
        </w:rPr>
      </w:pPr>
    </w:p>
    <w:p w14:paraId="59530B2E" w14:textId="0333BC46" w:rsidR="006029A2" w:rsidRPr="00312974" w:rsidDel="00A87B77" w:rsidRDefault="006029A2" w:rsidP="006029A2">
      <w:pPr>
        <w:ind w:right="-143"/>
        <w:rPr>
          <w:del w:id="9691" w:author="Rodion" w:date="2019-12-09T04:04:00Z"/>
          <w:rPrChange w:id="9692" w:author="Rodion" w:date="2019-12-09T02:09:00Z">
            <w:rPr>
              <w:del w:id="9693" w:author="Rodion" w:date="2019-12-09T04:04:00Z"/>
            </w:rPr>
          </w:rPrChange>
        </w:rPr>
      </w:pPr>
    </w:p>
    <w:p w14:paraId="61E0C770" w14:textId="72CA77CF" w:rsidR="006029A2" w:rsidRPr="00312974" w:rsidDel="00A87B77" w:rsidRDefault="006029A2" w:rsidP="006029A2">
      <w:pPr>
        <w:ind w:right="-143"/>
        <w:rPr>
          <w:del w:id="9694" w:author="Rodion" w:date="2019-12-09T04:04:00Z"/>
          <w:rPrChange w:id="9695" w:author="Rodion" w:date="2019-12-09T02:09:00Z">
            <w:rPr>
              <w:del w:id="9696" w:author="Rodion" w:date="2019-12-09T04:04:00Z"/>
            </w:rPr>
          </w:rPrChange>
        </w:rPr>
      </w:pPr>
    </w:p>
    <w:p w14:paraId="07500AD4" w14:textId="5C632AC0" w:rsidR="006029A2" w:rsidRPr="00312974" w:rsidDel="00A87B77" w:rsidRDefault="006029A2" w:rsidP="006029A2">
      <w:pPr>
        <w:ind w:right="-143"/>
        <w:rPr>
          <w:del w:id="9697" w:author="Rodion" w:date="2019-12-09T04:04:00Z"/>
          <w:rPrChange w:id="9698" w:author="Rodion" w:date="2019-12-09T02:09:00Z">
            <w:rPr>
              <w:del w:id="9699" w:author="Rodion" w:date="2019-12-09T04:04:00Z"/>
            </w:rPr>
          </w:rPrChange>
        </w:rPr>
      </w:pPr>
    </w:p>
    <w:p w14:paraId="24BC1326" w14:textId="636BDD8B" w:rsidR="006029A2" w:rsidRPr="00312974" w:rsidDel="00A87B77" w:rsidRDefault="006029A2" w:rsidP="006029A2">
      <w:pPr>
        <w:ind w:right="-143"/>
        <w:rPr>
          <w:del w:id="9700" w:author="Rodion" w:date="2019-12-09T04:04:00Z"/>
          <w:rPrChange w:id="9701" w:author="Rodion" w:date="2019-12-09T02:09:00Z">
            <w:rPr>
              <w:del w:id="9702" w:author="Rodion" w:date="2019-12-09T04:04:00Z"/>
            </w:rPr>
          </w:rPrChange>
        </w:rPr>
      </w:pPr>
    </w:p>
    <w:p w14:paraId="5E37721E" w14:textId="3C1EF683" w:rsidR="006029A2" w:rsidRPr="00312974" w:rsidDel="00A87B77" w:rsidRDefault="006029A2" w:rsidP="006029A2">
      <w:pPr>
        <w:ind w:right="-143"/>
        <w:rPr>
          <w:del w:id="9703" w:author="Rodion" w:date="2019-12-09T04:04:00Z"/>
          <w:rPrChange w:id="9704" w:author="Rodion" w:date="2019-12-09T02:09:00Z">
            <w:rPr>
              <w:del w:id="9705" w:author="Rodion" w:date="2019-12-09T04:04:00Z"/>
            </w:rPr>
          </w:rPrChange>
        </w:rPr>
      </w:pPr>
    </w:p>
    <w:p w14:paraId="60E2B099" w14:textId="77777777" w:rsidR="00A87B77" w:rsidRDefault="00A87B77">
      <w:pPr>
        <w:spacing w:after="160" w:line="259" w:lineRule="auto"/>
        <w:ind w:firstLine="0"/>
        <w:jc w:val="left"/>
        <w:rPr>
          <w:ins w:id="9706" w:author="Rodion" w:date="2019-12-09T04:04:00Z"/>
        </w:rPr>
      </w:pPr>
      <w:ins w:id="9707" w:author="Rodion" w:date="2019-12-09T04:04:00Z">
        <w:r>
          <w:br w:type="page"/>
        </w:r>
      </w:ins>
    </w:p>
    <w:p w14:paraId="1021D686" w14:textId="739DCE0C" w:rsidR="006029A2" w:rsidRPr="00312974" w:rsidRDefault="006029A2" w:rsidP="006029A2">
      <w:pPr>
        <w:ind w:right="-143"/>
        <w:rPr>
          <w:rPrChange w:id="9708" w:author="Rodion" w:date="2019-12-09T02:09:00Z">
            <w:rPr/>
          </w:rPrChange>
        </w:rPr>
      </w:pPr>
      <w:del w:id="9709" w:author="Rodion" w:date="2019-12-09T04:04:00Z">
        <w:r w:rsidRPr="00312974" w:rsidDel="00A87B77">
          <w:rPr>
            <w:rPrChange w:id="9710" w:author="Rodion" w:date="2019-12-09T02:09:00Z">
              <w:rPr/>
            </w:rPrChange>
          </w:rPr>
          <w:lastRenderedPageBreak/>
          <w:tab/>
        </w:r>
      </w:del>
      <w:del w:id="9711" w:author="Rodion Kharabet" w:date="2019-12-06T03:54:00Z">
        <w:r w:rsidRPr="00312974" w:rsidDel="003969F0">
          <w:rPr>
            <w:rPrChange w:id="9712" w:author="Rodion" w:date="2019-12-09T02:09:00Z">
              <w:rPr/>
            </w:rPrChange>
          </w:rPr>
          <w:delText>Таблиця 5.</w:delText>
        </w:r>
      </w:del>
      <w:ins w:id="9713" w:author="Rodion Kharabet" w:date="2019-12-06T03:54:00Z">
        <w:r w:rsidR="003969F0" w:rsidRPr="00312974">
          <w:rPr>
            <w:rPrChange w:id="9714" w:author="Rodion" w:date="2019-12-09T02:09:00Z">
              <w:rPr/>
            </w:rPrChange>
          </w:rPr>
          <w:t>Таблиця 4.</w:t>
        </w:r>
      </w:ins>
      <w:r w:rsidRPr="00312974">
        <w:rPr>
          <w:rPrChange w:id="9715" w:author="Rodion" w:date="2019-12-09T02:09:00Z">
            <w:rPr/>
          </w:rPrChange>
        </w:rPr>
        <w:t>7 – Фактори можливостей</w:t>
      </w:r>
    </w:p>
    <w:tbl>
      <w:tblPr>
        <w:tblStyle w:val="TableGrid"/>
        <w:tblW w:w="0" w:type="auto"/>
        <w:tblInd w:w="108" w:type="dxa"/>
        <w:tblLook w:val="01E0" w:firstRow="1" w:lastRow="1" w:firstColumn="1" w:lastColumn="1" w:noHBand="0" w:noVBand="0"/>
      </w:tblPr>
      <w:tblGrid>
        <w:gridCol w:w="642"/>
        <w:gridCol w:w="2273"/>
        <w:gridCol w:w="3809"/>
        <w:gridCol w:w="3644"/>
      </w:tblGrid>
      <w:tr w:rsidR="006029A2" w:rsidRPr="00312974" w14:paraId="08D1732C" w14:textId="77777777" w:rsidTr="006029A2">
        <w:tc>
          <w:tcPr>
            <w:tcW w:w="0" w:type="auto"/>
          </w:tcPr>
          <w:p w14:paraId="7D2F7C30" w14:textId="77777777" w:rsidR="006029A2" w:rsidRPr="00312974" w:rsidRDefault="006029A2" w:rsidP="006029A2">
            <w:pPr>
              <w:pStyle w:val="NoSpacing"/>
              <w:jc w:val="left"/>
              <w:rPr>
                <w:lang w:val="uk-UA"/>
                <w:rPrChange w:id="9716" w:author="Rodion" w:date="2019-12-09T02:09:00Z">
                  <w:rPr>
                    <w:lang w:val="uk-UA"/>
                  </w:rPr>
                </w:rPrChange>
              </w:rPr>
            </w:pPr>
            <w:r w:rsidRPr="00312974">
              <w:rPr>
                <w:lang w:val="uk-UA"/>
                <w:rPrChange w:id="9717" w:author="Rodion" w:date="2019-12-09T02:09:00Z">
                  <w:rPr>
                    <w:lang w:val="uk-UA"/>
                  </w:rPr>
                </w:rPrChange>
              </w:rPr>
              <w:t>№ п/п</w:t>
            </w:r>
          </w:p>
        </w:tc>
        <w:tc>
          <w:tcPr>
            <w:tcW w:w="0" w:type="auto"/>
          </w:tcPr>
          <w:p w14:paraId="21BC2F68" w14:textId="77777777" w:rsidR="006029A2" w:rsidRPr="00312974" w:rsidRDefault="006029A2" w:rsidP="006029A2">
            <w:pPr>
              <w:pStyle w:val="NoSpacing"/>
              <w:jc w:val="left"/>
              <w:rPr>
                <w:lang w:val="uk-UA"/>
                <w:rPrChange w:id="9718" w:author="Rodion" w:date="2019-12-09T02:09:00Z">
                  <w:rPr>
                    <w:lang w:val="uk-UA"/>
                  </w:rPr>
                </w:rPrChange>
              </w:rPr>
            </w:pPr>
            <w:r w:rsidRPr="00312974">
              <w:rPr>
                <w:lang w:val="uk-UA"/>
                <w:rPrChange w:id="9719" w:author="Rodion" w:date="2019-12-09T02:09:00Z">
                  <w:rPr>
                    <w:lang w:val="uk-UA"/>
                  </w:rPr>
                </w:rPrChange>
              </w:rPr>
              <w:t>Фактор</w:t>
            </w:r>
          </w:p>
        </w:tc>
        <w:tc>
          <w:tcPr>
            <w:tcW w:w="0" w:type="auto"/>
          </w:tcPr>
          <w:p w14:paraId="4B7366E5" w14:textId="77777777" w:rsidR="006029A2" w:rsidRPr="00312974" w:rsidRDefault="006029A2" w:rsidP="006029A2">
            <w:pPr>
              <w:pStyle w:val="NoSpacing"/>
              <w:jc w:val="left"/>
              <w:rPr>
                <w:lang w:val="uk-UA"/>
                <w:rPrChange w:id="9720" w:author="Rodion" w:date="2019-12-09T02:09:00Z">
                  <w:rPr>
                    <w:lang w:val="uk-UA"/>
                  </w:rPr>
                </w:rPrChange>
              </w:rPr>
            </w:pPr>
            <w:r w:rsidRPr="00312974">
              <w:rPr>
                <w:lang w:val="uk-UA"/>
                <w:rPrChange w:id="9721" w:author="Rodion" w:date="2019-12-09T02:09:00Z">
                  <w:rPr>
                    <w:lang w:val="uk-UA"/>
                  </w:rPr>
                </w:rPrChange>
              </w:rPr>
              <w:t>Зміст можливості</w:t>
            </w:r>
          </w:p>
        </w:tc>
        <w:tc>
          <w:tcPr>
            <w:tcW w:w="0" w:type="auto"/>
          </w:tcPr>
          <w:p w14:paraId="253F4F49" w14:textId="77777777" w:rsidR="006029A2" w:rsidRPr="00312974" w:rsidRDefault="006029A2" w:rsidP="006029A2">
            <w:pPr>
              <w:pStyle w:val="NoSpacing"/>
              <w:jc w:val="left"/>
              <w:rPr>
                <w:lang w:val="uk-UA"/>
                <w:rPrChange w:id="9722" w:author="Rodion" w:date="2019-12-09T02:09:00Z">
                  <w:rPr>
                    <w:lang w:val="uk-UA"/>
                  </w:rPr>
                </w:rPrChange>
              </w:rPr>
            </w:pPr>
            <w:r w:rsidRPr="00312974">
              <w:rPr>
                <w:lang w:val="uk-UA"/>
                <w:rPrChange w:id="9723" w:author="Rodion" w:date="2019-12-09T02:09:00Z">
                  <w:rPr>
                    <w:lang w:val="uk-UA"/>
                  </w:rPr>
                </w:rPrChange>
              </w:rPr>
              <w:t>Можлива реакція компанії</w:t>
            </w:r>
          </w:p>
        </w:tc>
      </w:tr>
      <w:tr w:rsidR="006029A2" w:rsidRPr="00312974" w14:paraId="799107E6" w14:textId="77777777" w:rsidTr="006029A2">
        <w:tc>
          <w:tcPr>
            <w:tcW w:w="0" w:type="auto"/>
          </w:tcPr>
          <w:p w14:paraId="663C15AE" w14:textId="77777777" w:rsidR="006029A2" w:rsidRPr="00312974" w:rsidRDefault="006029A2" w:rsidP="006029A2">
            <w:pPr>
              <w:pStyle w:val="NoSpacing"/>
              <w:jc w:val="left"/>
              <w:rPr>
                <w:lang w:val="uk-UA"/>
                <w:rPrChange w:id="9724" w:author="Rodion" w:date="2019-12-09T02:09:00Z">
                  <w:rPr>
                    <w:lang w:val="uk-UA"/>
                  </w:rPr>
                </w:rPrChange>
              </w:rPr>
            </w:pPr>
            <w:r w:rsidRPr="00312974">
              <w:rPr>
                <w:lang w:val="uk-UA"/>
                <w:rPrChange w:id="9725" w:author="Rodion" w:date="2019-12-09T02:09:00Z">
                  <w:rPr>
                    <w:lang w:val="uk-UA"/>
                  </w:rPr>
                </w:rPrChange>
              </w:rPr>
              <w:t>1.</w:t>
            </w:r>
          </w:p>
        </w:tc>
        <w:tc>
          <w:tcPr>
            <w:tcW w:w="0" w:type="auto"/>
          </w:tcPr>
          <w:p w14:paraId="2A18A4FB" w14:textId="77777777" w:rsidR="006029A2" w:rsidRPr="00312974" w:rsidRDefault="006029A2" w:rsidP="006029A2">
            <w:pPr>
              <w:pStyle w:val="NoSpacing"/>
              <w:jc w:val="left"/>
              <w:rPr>
                <w:lang w:val="uk-UA"/>
                <w:rPrChange w:id="9726" w:author="Rodion" w:date="2019-12-09T02:09:00Z">
                  <w:rPr>
                    <w:lang w:val="uk-UA"/>
                  </w:rPr>
                </w:rPrChange>
              </w:rPr>
            </w:pPr>
            <w:r w:rsidRPr="00312974">
              <w:rPr>
                <w:lang w:val="uk-UA"/>
                <w:rPrChange w:id="9727" w:author="Rodion" w:date="2019-12-09T02:09:00Z">
                  <w:rPr>
                    <w:lang w:val="uk-UA"/>
                  </w:rPr>
                </w:rPrChange>
              </w:rPr>
              <w:t>Співпраця з мережами роздрібної торгівлі</w:t>
            </w:r>
          </w:p>
        </w:tc>
        <w:tc>
          <w:tcPr>
            <w:tcW w:w="0" w:type="auto"/>
          </w:tcPr>
          <w:p w14:paraId="0E7DF2D3" w14:textId="0568DA50" w:rsidR="006029A2" w:rsidRPr="00312974" w:rsidRDefault="006029A2" w:rsidP="006029A2">
            <w:pPr>
              <w:pStyle w:val="NoSpacing"/>
              <w:jc w:val="left"/>
              <w:rPr>
                <w:lang w:val="uk-UA"/>
                <w:rPrChange w:id="9728" w:author="Rodion" w:date="2019-12-09T02:09:00Z">
                  <w:rPr>
                    <w:lang w:val="uk-UA"/>
                  </w:rPr>
                </w:rPrChange>
              </w:rPr>
            </w:pPr>
            <w:r w:rsidRPr="00312974">
              <w:rPr>
                <w:lang w:val="uk-UA"/>
                <w:rPrChange w:id="9729" w:author="Rodion" w:date="2019-12-09T02:09:00Z">
                  <w:rPr>
                    <w:lang w:val="uk-UA"/>
                  </w:rPr>
                </w:rPrChange>
              </w:rPr>
              <w:t xml:space="preserve">Реклама </w:t>
            </w:r>
            <w:del w:id="9730" w:author="Rodion Kharabet" w:date="2019-12-06T03:49:00Z">
              <w:r w:rsidRPr="00312974" w:rsidDel="00F0256A">
                <w:rPr>
                  <w:lang w:val="uk-UA"/>
                  <w:rPrChange w:id="9731" w:author="Rodion" w:date="2019-12-09T02:09:00Z">
                    <w:rPr>
                      <w:lang w:val="uk-UA"/>
                    </w:rPr>
                  </w:rPrChange>
                </w:rPr>
                <w:delText xml:space="preserve">пригорне </w:delText>
              </w:r>
            </w:del>
            <w:ins w:id="9732" w:author="Rodion Kharabet" w:date="2019-12-06T03:49:00Z">
              <w:r w:rsidR="00F0256A" w:rsidRPr="00312974">
                <w:rPr>
                  <w:lang w:val="uk-UA"/>
                  <w:rPrChange w:id="9733" w:author="Rodion" w:date="2019-12-09T02:09:00Z">
                    <w:rPr>
                      <w:lang w:val="uk-UA"/>
                    </w:rPr>
                  </w:rPrChange>
                </w:rPr>
                <w:t xml:space="preserve">приверне </w:t>
              </w:r>
            </w:ins>
            <w:r w:rsidRPr="00312974">
              <w:rPr>
                <w:lang w:val="uk-UA"/>
                <w:rPrChange w:id="9734" w:author="Rodion" w:date="2019-12-09T02:09:00Z">
                  <w:rPr>
                    <w:lang w:val="uk-UA"/>
                  </w:rPr>
                </w:rPrChange>
              </w:rPr>
              <w:t>увагу до продукту з боку існуючої бази клієнтів магазину</w:t>
            </w:r>
          </w:p>
        </w:tc>
        <w:tc>
          <w:tcPr>
            <w:tcW w:w="0" w:type="auto"/>
          </w:tcPr>
          <w:p w14:paraId="10D940A1" w14:textId="77777777" w:rsidR="006029A2" w:rsidRPr="00312974" w:rsidRDefault="006029A2" w:rsidP="006029A2">
            <w:pPr>
              <w:pStyle w:val="NoSpacing"/>
              <w:jc w:val="left"/>
              <w:rPr>
                <w:lang w:val="uk-UA"/>
                <w:rPrChange w:id="9735" w:author="Rodion" w:date="2019-12-09T02:09:00Z">
                  <w:rPr>
                    <w:lang w:val="uk-UA"/>
                  </w:rPr>
                </w:rPrChange>
              </w:rPr>
            </w:pPr>
            <w:r w:rsidRPr="00312974">
              <w:rPr>
                <w:lang w:val="uk-UA"/>
                <w:rPrChange w:id="9736" w:author="Rodion" w:date="2019-12-09T02:09:00Z">
                  <w:rPr>
                    <w:lang w:val="uk-UA"/>
                  </w:rPr>
                </w:rPrChange>
              </w:rPr>
              <w:t>Додавання спеціальних пропозицій або реклами даної мережі роздрібної торгівлі в клієнтських застосунках</w:t>
            </w:r>
          </w:p>
        </w:tc>
      </w:tr>
      <w:tr w:rsidR="006029A2" w:rsidRPr="00312974" w14:paraId="373310F1" w14:textId="77777777" w:rsidTr="006029A2">
        <w:tblPrEx>
          <w:tblLook w:val="04A0" w:firstRow="1" w:lastRow="0" w:firstColumn="1" w:lastColumn="0" w:noHBand="0" w:noVBand="1"/>
        </w:tblPrEx>
        <w:tc>
          <w:tcPr>
            <w:tcW w:w="0" w:type="auto"/>
          </w:tcPr>
          <w:p w14:paraId="4BE8F139" w14:textId="77777777" w:rsidR="006029A2" w:rsidRPr="00312974" w:rsidRDefault="006029A2" w:rsidP="006029A2">
            <w:pPr>
              <w:pStyle w:val="NoSpacing"/>
              <w:jc w:val="left"/>
              <w:rPr>
                <w:lang w:val="uk-UA"/>
                <w:rPrChange w:id="9737" w:author="Rodion" w:date="2019-12-09T02:09:00Z">
                  <w:rPr>
                    <w:lang w:val="uk-UA"/>
                  </w:rPr>
                </w:rPrChange>
              </w:rPr>
            </w:pPr>
            <w:r w:rsidRPr="00312974">
              <w:rPr>
                <w:lang w:val="uk-UA"/>
                <w:rPrChange w:id="9738" w:author="Rodion" w:date="2019-12-09T02:09:00Z">
                  <w:rPr>
                    <w:lang w:val="uk-UA"/>
                  </w:rPr>
                </w:rPrChange>
              </w:rPr>
              <w:t>2.</w:t>
            </w:r>
          </w:p>
        </w:tc>
        <w:tc>
          <w:tcPr>
            <w:tcW w:w="0" w:type="auto"/>
          </w:tcPr>
          <w:p w14:paraId="427AFC7C" w14:textId="77777777" w:rsidR="006029A2" w:rsidRPr="00312974" w:rsidRDefault="006029A2" w:rsidP="006029A2">
            <w:pPr>
              <w:pStyle w:val="NoSpacing"/>
              <w:jc w:val="left"/>
              <w:rPr>
                <w:lang w:val="uk-UA"/>
                <w:rPrChange w:id="9739" w:author="Rodion" w:date="2019-12-09T02:09:00Z">
                  <w:rPr>
                    <w:lang w:val="uk-UA"/>
                  </w:rPr>
                </w:rPrChange>
              </w:rPr>
            </w:pPr>
            <w:r w:rsidRPr="00312974">
              <w:rPr>
                <w:lang w:val="uk-UA"/>
                <w:rPrChange w:id="9740" w:author="Rodion" w:date="2019-12-09T02:09:00Z">
                  <w:rPr>
                    <w:lang w:val="uk-UA"/>
                  </w:rPr>
                </w:rPrChange>
              </w:rPr>
              <w:t>Загальне економічне зростання країни</w:t>
            </w:r>
          </w:p>
        </w:tc>
        <w:tc>
          <w:tcPr>
            <w:tcW w:w="0" w:type="auto"/>
          </w:tcPr>
          <w:p w14:paraId="033506A7" w14:textId="77777777" w:rsidR="006029A2" w:rsidRPr="00312974" w:rsidRDefault="006029A2" w:rsidP="006029A2">
            <w:pPr>
              <w:pStyle w:val="NoSpacing"/>
              <w:jc w:val="left"/>
              <w:rPr>
                <w:lang w:val="uk-UA"/>
                <w:rPrChange w:id="9741" w:author="Rodion" w:date="2019-12-09T02:09:00Z">
                  <w:rPr>
                    <w:lang w:val="uk-UA"/>
                  </w:rPr>
                </w:rPrChange>
              </w:rPr>
            </w:pPr>
            <w:r w:rsidRPr="00312974">
              <w:rPr>
                <w:lang w:val="uk-UA"/>
                <w:rPrChange w:id="9742" w:author="Rodion" w:date="2019-12-09T02:09:00Z">
                  <w:rPr>
                    <w:lang w:val="uk-UA"/>
                  </w:rPr>
                </w:rPrChange>
              </w:rPr>
              <w:t>Підвищення купівельної спроможності дозволить звернути увагу на продукту непершочергової необхідності</w:t>
            </w:r>
          </w:p>
        </w:tc>
        <w:tc>
          <w:tcPr>
            <w:tcW w:w="0" w:type="auto"/>
          </w:tcPr>
          <w:p w14:paraId="244CF3D6" w14:textId="77777777" w:rsidR="006029A2" w:rsidRPr="00312974" w:rsidRDefault="006029A2" w:rsidP="006029A2">
            <w:pPr>
              <w:pStyle w:val="NoSpacing"/>
              <w:jc w:val="left"/>
              <w:rPr>
                <w:lang w:val="uk-UA"/>
                <w:rPrChange w:id="9743" w:author="Rodion" w:date="2019-12-09T02:09:00Z">
                  <w:rPr>
                    <w:lang w:val="uk-UA"/>
                  </w:rPr>
                </w:rPrChange>
              </w:rPr>
            </w:pPr>
            <w:r w:rsidRPr="00312974">
              <w:rPr>
                <w:lang w:val="uk-UA"/>
                <w:rPrChange w:id="9744" w:author="Rodion" w:date="2019-12-09T02:09:00Z">
                  <w:rPr>
                    <w:lang w:val="uk-UA"/>
                  </w:rPr>
                </w:rPrChange>
              </w:rPr>
              <w:t>Вкладення грошей в рекламу направлену на внутрішню аудиторію країни</w:t>
            </w:r>
          </w:p>
        </w:tc>
      </w:tr>
      <w:tr w:rsidR="006029A2" w:rsidRPr="00312974" w14:paraId="3EB4223C" w14:textId="77777777" w:rsidTr="006029A2">
        <w:tblPrEx>
          <w:tblLook w:val="04A0" w:firstRow="1" w:lastRow="0" w:firstColumn="1" w:lastColumn="0" w:noHBand="0" w:noVBand="1"/>
        </w:tblPrEx>
        <w:tc>
          <w:tcPr>
            <w:tcW w:w="0" w:type="auto"/>
          </w:tcPr>
          <w:p w14:paraId="3D1DC0DF" w14:textId="77777777" w:rsidR="006029A2" w:rsidRPr="00312974" w:rsidRDefault="006029A2" w:rsidP="006029A2">
            <w:pPr>
              <w:pStyle w:val="NoSpacing"/>
              <w:jc w:val="left"/>
              <w:rPr>
                <w:lang w:val="uk-UA"/>
                <w:rPrChange w:id="9745" w:author="Rodion" w:date="2019-12-09T02:09:00Z">
                  <w:rPr>
                    <w:lang w:val="uk-UA"/>
                  </w:rPr>
                </w:rPrChange>
              </w:rPr>
            </w:pPr>
            <w:r w:rsidRPr="00312974">
              <w:rPr>
                <w:lang w:val="uk-UA"/>
                <w:rPrChange w:id="9746" w:author="Rodion" w:date="2019-12-09T02:09:00Z">
                  <w:rPr>
                    <w:lang w:val="uk-UA"/>
                  </w:rPr>
                </w:rPrChange>
              </w:rPr>
              <w:t>3.</w:t>
            </w:r>
          </w:p>
        </w:tc>
        <w:tc>
          <w:tcPr>
            <w:tcW w:w="0" w:type="auto"/>
          </w:tcPr>
          <w:p w14:paraId="397D0441" w14:textId="77777777" w:rsidR="006029A2" w:rsidRPr="00312974" w:rsidRDefault="006029A2" w:rsidP="006029A2">
            <w:pPr>
              <w:pStyle w:val="NoSpacing"/>
              <w:jc w:val="left"/>
              <w:rPr>
                <w:lang w:val="uk-UA"/>
                <w:rPrChange w:id="9747" w:author="Rodion" w:date="2019-12-09T02:09:00Z">
                  <w:rPr>
                    <w:lang w:val="uk-UA"/>
                  </w:rPr>
                </w:rPrChange>
              </w:rPr>
            </w:pPr>
            <w:r w:rsidRPr="00312974">
              <w:rPr>
                <w:lang w:val="uk-UA"/>
                <w:rPrChange w:id="9748" w:author="Rodion" w:date="2019-12-09T02:09:00Z">
                  <w:rPr>
                    <w:lang w:val="uk-UA"/>
                  </w:rPr>
                </w:rPrChange>
              </w:rPr>
              <w:t>Інтеграція з екосистемою розумного дому</w:t>
            </w:r>
          </w:p>
        </w:tc>
        <w:tc>
          <w:tcPr>
            <w:tcW w:w="0" w:type="auto"/>
          </w:tcPr>
          <w:p w14:paraId="0C18F1E8" w14:textId="77777777" w:rsidR="006029A2" w:rsidRPr="00312974" w:rsidRDefault="006029A2" w:rsidP="006029A2">
            <w:pPr>
              <w:pStyle w:val="NoSpacing"/>
              <w:jc w:val="left"/>
              <w:rPr>
                <w:lang w:val="uk-UA"/>
                <w:rPrChange w:id="9749" w:author="Rodion" w:date="2019-12-09T02:09:00Z">
                  <w:rPr>
                    <w:lang w:val="uk-UA"/>
                  </w:rPr>
                </w:rPrChange>
              </w:rPr>
            </w:pPr>
            <w:r w:rsidRPr="00312974">
              <w:rPr>
                <w:lang w:val="uk-UA"/>
                <w:rPrChange w:id="9750" w:author="Rodion" w:date="2019-12-09T02:09:00Z">
                  <w:rPr>
                    <w:lang w:val="uk-UA"/>
                  </w:rPr>
                </w:rPrChange>
              </w:rPr>
              <w:t>У користувачів існуючих екосистем з’явиться бажання додати новий елемент до існуючої системи</w:t>
            </w:r>
          </w:p>
        </w:tc>
        <w:tc>
          <w:tcPr>
            <w:tcW w:w="0" w:type="auto"/>
          </w:tcPr>
          <w:p w14:paraId="3404FEEA" w14:textId="77777777" w:rsidR="006029A2" w:rsidRPr="00312974" w:rsidRDefault="006029A2" w:rsidP="006029A2">
            <w:pPr>
              <w:pStyle w:val="NoSpacing"/>
              <w:jc w:val="left"/>
              <w:rPr>
                <w:lang w:val="uk-UA"/>
                <w:rPrChange w:id="9751" w:author="Rodion" w:date="2019-12-09T02:09:00Z">
                  <w:rPr>
                    <w:lang w:val="uk-UA"/>
                  </w:rPr>
                </w:rPrChange>
              </w:rPr>
            </w:pPr>
            <w:r w:rsidRPr="00312974">
              <w:rPr>
                <w:lang w:val="uk-UA"/>
                <w:rPrChange w:id="9752" w:author="Rodion" w:date="2019-12-09T02:09:00Z">
                  <w:rPr>
                    <w:lang w:val="uk-UA"/>
                  </w:rPr>
                </w:rPrChange>
              </w:rPr>
              <w:t>Розвинення в сторону функціональної взаємодії з існуючими компонентами екосистеми</w:t>
            </w:r>
          </w:p>
        </w:tc>
      </w:tr>
    </w:tbl>
    <w:p w14:paraId="1F923FBA" w14:textId="77777777" w:rsidR="006029A2" w:rsidRPr="00312974" w:rsidRDefault="006029A2" w:rsidP="006029A2">
      <w:pPr>
        <w:ind w:right="-143"/>
        <w:rPr>
          <w:rPrChange w:id="9753" w:author="Rodion" w:date="2019-12-09T02:09:00Z">
            <w:rPr/>
          </w:rPrChange>
        </w:rPr>
      </w:pPr>
      <w:r w:rsidRPr="00312974">
        <w:rPr>
          <w:rPrChange w:id="9754" w:author="Rodion" w:date="2019-12-09T02:09:00Z">
            <w:rPr/>
          </w:rPrChange>
        </w:rPr>
        <w:t xml:space="preserve"> </w:t>
      </w:r>
    </w:p>
    <w:p w14:paraId="48A37393" w14:textId="1EA7FA0F" w:rsidR="006029A2" w:rsidRPr="00312974" w:rsidRDefault="006029A2" w:rsidP="006029A2">
      <w:pPr>
        <w:rPr>
          <w:rPrChange w:id="9755" w:author="Rodion" w:date="2019-12-09T02:09:00Z">
            <w:rPr/>
          </w:rPrChange>
        </w:rPr>
      </w:pPr>
      <w:r w:rsidRPr="00312974">
        <w:rPr>
          <w:rPrChange w:id="9756" w:author="Rodion" w:date="2019-12-09T02:09:00Z">
            <w:rPr/>
          </w:rPrChange>
        </w:rPr>
        <w:tab/>
        <w:t xml:space="preserve">У </w:t>
      </w:r>
      <w:del w:id="9757" w:author="Rodion Kharabet" w:date="2019-12-06T03:54:00Z">
        <w:r w:rsidRPr="00312974" w:rsidDel="003969F0">
          <w:rPr>
            <w:rPrChange w:id="9758" w:author="Rodion" w:date="2019-12-09T02:09:00Z">
              <w:rPr/>
            </w:rPrChange>
          </w:rPr>
          <w:delText>таблиці 5.</w:delText>
        </w:r>
      </w:del>
      <w:ins w:id="9759" w:author="Rodion Kharabet" w:date="2019-12-06T03:54:00Z">
        <w:r w:rsidR="003969F0" w:rsidRPr="00312974">
          <w:rPr>
            <w:rPrChange w:id="9760" w:author="Rodion" w:date="2019-12-09T02:09:00Z">
              <w:rPr/>
            </w:rPrChange>
          </w:rPr>
          <w:t>таблиці 4.</w:t>
        </w:r>
      </w:ins>
      <w:r w:rsidRPr="00312974">
        <w:rPr>
          <w:rPrChange w:id="9761" w:author="Rodion" w:date="2019-12-09T02:09:00Z">
            <w:rPr/>
          </w:rPrChange>
        </w:rPr>
        <w:t>8 наведено результати аналізу пропозицій та визначено рівень конкуренції.</w:t>
      </w:r>
    </w:p>
    <w:p w14:paraId="4195A04D" w14:textId="77777777" w:rsidR="006029A2" w:rsidRPr="00312974" w:rsidRDefault="006029A2" w:rsidP="006029A2">
      <w:pPr>
        <w:rPr>
          <w:rPrChange w:id="9762" w:author="Rodion" w:date="2019-12-09T02:09:00Z">
            <w:rPr/>
          </w:rPrChange>
        </w:rPr>
      </w:pPr>
    </w:p>
    <w:p w14:paraId="243371E8" w14:textId="0FE06D00" w:rsidR="00A87B77" w:rsidRDefault="00A87B77">
      <w:pPr>
        <w:spacing w:after="160" w:line="259" w:lineRule="auto"/>
        <w:ind w:firstLine="0"/>
        <w:jc w:val="left"/>
        <w:rPr>
          <w:ins w:id="9763" w:author="Rodion" w:date="2019-12-09T04:04:00Z"/>
        </w:rPr>
      </w:pPr>
      <w:ins w:id="9764" w:author="Rodion" w:date="2019-12-09T04:04:00Z">
        <w:r>
          <w:br w:type="page"/>
        </w:r>
      </w:ins>
    </w:p>
    <w:p w14:paraId="2FC25F0F" w14:textId="77777777" w:rsidR="006029A2" w:rsidRPr="00030B2B" w:rsidDel="00A87B77" w:rsidRDefault="006029A2" w:rsidP="006029A2">
      <w:pPr>
        <w:rPr>
          <w:del w:id="9765" w:author="Rodion" w:date="2019-12-09T04:04:00Z"/>
        </w:rPr>
      </w:pPr>
    </w:p>
    <w:p w14:paraId="64A59324" w14:textId="5BA726B5" w:rsidR="006029A2" w:rsidRPr="00312974" w:rsidDel="00A87B77" w:rsidRDefault="006029A2" w:rsidP="006029A2">
      <w:pPr>
        <w:rPr>
          <w:del w:id="9766" w:author="Rodion" w:date="2019-12-09T04:04:00Z"/>
          <w:rPrChange w:id="9767" w:author="Rodion" w:date="2019-12-09T02:09:00Z">
            <w:rPr>
              <w:del w:id="9768" w:author="Rodion" w:date="2019-12-09T04:04:00Z"/>
            </w:rPr>
          </w:rPrChange>
        </w:rPr>
      </w:pPr>
    </w:p>
    <w:p w14:paraId="3F0ABF51" w14:textId="3684E378" w:rsidR="006029A2" w:rsidRPr="00312974" w:rsidDel="00A87B77" w:rsidRDefault="006029A2" w:rsidP="006029A2">
      <w:pPr>
        <w:rPr>
          <w:del w:id="9769" w:author="Rodion" w:date="2019-12-09T04:04:00Z"/>
          <w:rPrChange w:id="9770" w:author="Rodion" w:date="2019-12-09T02:09:00Z">
            <w:rPr>
              <w:del w:id="9771" w:author="Rodion" w:date="2019-12-09T04:04:00Z"/>
            </w:rPr>
          </w:rPrChange>
        </w:rPr>
      </w:pPr>
    </w:p>
    <w:p w14:paraId="1A5A6E34" w14:textId="231733C9" w:rsidR="006029A2" w:rsidRPr="00312974" w:rsidDel="00A87B77" w:rsidRDefault="006029A2" w:rsidP="006029A2">
      <w:pPr>
        <w:rPr>
          <w:del w:id="9772" w:author="Rodion" w:date="2019-12-09T04:04:00Z"/>
          <w:rPrChange w:id="9773" w:author="Rodion" w:date="2019-12-09T02:09:00Z">
            <w:rPr>
              <w:del w:id="9774" w:author="Rodion" w:date="2019-12-09T04:04:00Z"/>
            </w:rPr>
          </w:rPrChange>
        </w:rPr>
      </w:pPr>
    </w:p>
    <w:p w14:paraId="1A428A53" w14:textId="4C2A5A8B" w:rsidR="006029A2" w:rsidRPr="00312974" w:rsidDel="00A87B77" w:rsidRDefault="006029A2" w:rsidP="006029A2">
      <w:pPr>
        <w:rPr>
          <w:del w:id="9775" w:author="Rodion" w:date="2019-12-09T04:04:00Z"/>
          <w:rPrChange w:id="9776" w:author="Rodion" w:date="2019-12-09T02:09:00Z">
            <w:rPr>
              <w:del w:id="9777" w:author="Rodion" w:date="2019-12-09T04:04:00Z"/>
            </w:rPr>
          </w:rPrChange>
        </w:rPr>
      </w:pPr>
    </w:p>
    <w:p w14:paraId="05C145EF" w14:textId="4EC595EB" w:rsidR="006029A2" w:rsidRPr="00312974" w:rsidDel="00A87B77" w:rsidRDefault="006029A2" w:rsidP="006029A2">
      <w:pPr>
        <w:rPr>
          <w:del w:id="9778" w:author="Rodion" w:date="2019-12-09T04:04:00Z"/>
          <w:rPrChange w:id="9779" w:author="Rodion" w:date="2019-12-09T02:09:00Z">
            <w:rPr>
              <w:del w:id="9780" w:author="Rodion" w:date="2019-12-09T04:04:00Z"/>
            </w:rPr>
          </w:rPrChange>
        </w:rPr>
      </w:pPr>
    </w:p>
    <w:p w14:paraId="62A482A4" w14:textId="0D153F8D" w:rsidR="006029A2" w:rsidRPr="00312974" w:rsidDel="00A87B77" w:rsidRDefault="006029A2" w:rsidP="006029A2">
      <w:pPr>
        <w:rPr>
          <w:del w:id="9781" w:author="Rodion" w:date="2019-12-09T04:04:00Z"/>
          <w:rPrChange w:id="9782" w:author="Rodion" w:date="2019-12-09T02:09:00Z">
            <w:rPr>
              <w:del w:id="9783" w:author="Rodion" w:date="2019-12-09T04:04:00Z"/>
            </w:rPr>
          </w:rPrChange>
        </w:rPr>
      </w:pPr>
    </w:p>
    <w:p w14:paraId="5C34BCD8" w14:textId="3B2EFC13" w:rsidR="006029A2" w:rsidRPr="00312974" w:rsidRDefault="006029A2" w:rsidP="006029A2">
      <w:pPr>
        <w:ind w:right="-143"/>
        <w:rPr>
          <w:rPrChange w:id="9784" w:author="Rodion" w:date="2019-12-09T02:09:00Z">
            <w:rPr/>
          </w:rPrChange>
        </w:rPr>
      </w:pPr>
      <w:del w:id="9785" w:author="Rodion Kharabet" w:date="2019-12-06T03:54:00Z">
        <w:r w:rsidRPr="00312974" w:rsidDel="003969F0">
          <w:rPr>
            <w:rPrChange w:id="9786" w:author="Rodion" w:date="2019-12-09T02:09:00Z">
              <w:rPr/>
            </w:rPrChange>
          </w:rPr>
          <w:delText>Таблиця 5.</w:delText>
        </w:r>
      </w:del>
      <w:ins w:id="9787" w:author="Rodion Kharabet" w:date="2019-12-06T03:54:00Z">
        <w:r w:rsidR="003969F0" w:rsidRPr="00312974">
          <w:rPr>
            <w:rPrChange w:id="9788" w:author="Rodion" w:date="2019-12-09T02:09:00Z">
              <w:rPr/>
            </w:rPrChange>
          </w:rPr>
          <w:t>Таблиця 4.</w:t>
        </w:r>
      </w:ins>
      <w:r w:rsidRPr="00312974">
        <w:rPr>
          <w:rPrChange w:id="9789" w:author="Rodion" w:date="2019-12-09T02:09:00Z">
            <w:rPr/>
          </w:rPrChange>
        </w:rPr>
        <w:t>8 – Ступеневий аналіз конкуренції на ринку</w:t>
      </w:r>
    </w:p>
    <w:tbl>
      <w:tblPr>
        <w:tblStyle w:val="TableGrid"/>
        <w:tblW w:w="10490" w:type="dxa"/>
        <w:tblInd w:w="-5" w:type="dxa"/>
        <w:tblLook w:val="01E0" w:firstRow="1" w:lastRow="1" w:firstColumn="1" w:lastColumn="1" w:noHBand="0" w:noVBand="0"/>
      </w:tblPr>
      <w:tblGrid>
        <w:gridCol w:w="2735"/>
        <w:gridCol w:w="3786"/>
        <w:gridCol w:w="3969"/>
      </w:tblGrid>
      <w:tr w:rsidR="006029A2" w:rsidRPr="00312974" w14:paraId="29408575" w14:textId="77777777" w:rsidTr="006029A2">
        <w:tc>
          <w:tcPr>
            <w:tcW w:w="2735" w:type="dxa"/>
          </w:tcPr>
          <w:p w14:paraId="6E3DA08E" w14:textId="77777777" w:rsidR="006029A2" w:rsidRPr="00312974" w:rsidRDefault="006029A2" w:rsidP="006029A2">
            <w:pPr>
              <w:pStyle w:val="NoSpacing"/>
              <w:jc w:val="left"/>
              <w:rPr>
                <w:lang w:val="uk-UA"/>
                <w:rPrChange w:id="9790" w:author="Rodion" w:date="2019-12-09T02:09:00Z">
                  <w:rPr>
                    <w:lang w:val="uk-UA"/>
                  </w:rPr>
                </w:rPrChange>
              </w:rPr>
            </w:pPr>
            <w:r w:rsidRPr="00312974">
              <w:rPr>
                <w:lang w:val="uk-UA"/>
                <w:rPrChange w:id="9791" w:author="Rodion" w:date="2019-12-09T02:09:00Z">
                  <w:rPr>
                    <w:lang w:val="uk-UA"/>
                  </w:rPr>
                </w:rPrChange>
              </w:rPr>
              <w:t>Особливості конкурентного середовища</w:t>
            </w:r>
          </w:p>
        </w:tc>
        <w:tc>
          <w:tcPr>
            <w:tcW w:w="3786" w:type="dxa"/>
          </w:tcPr>
          <w:p w14:paraId="4D454B9D" w14:textId="77777777" w:rsidR="006029A2" w:rsidRPr="00312974" w:rsidRDefault="006029A2" w:rsidP="006029A2">
            <w:pPr>
              <w:pStyle w:val="NoSpacing"/>
              <w:jc w:val="left"/>
              <w:rPr>
                <w:lang w:val="uk-UA"/>
                <w:rPrChange w:id="9792" w:author="Rodion" w:date="2019-12-09T02:09:00Z">
                  <w:rPr>
                    <w:lang w:val="uk-UA"/>
                  </w:rPr>
                </w:rPrChange>
              </w:rPr>
            </w:pPr>
            <w:r w:rsidRPr="00312974">
              <w:rPr>
                <w:lang w:val="uk-UA"/>
                <w:rPrChange w:id="9793" w:author="Rodion" w:date="2019-12-09T02:09:00Z">
                  <w:rPr>
                    <w:lang w:val="uk-UA"/>
                  </w:rPr>
                </w:rPrChange>
              </w:rPr>
              <w:t>В чому проявляється дана характеристика</w:t>
            </w:r>
          </w:p>
        </w:tc>
        <w:tc>
          <w:tcPr>
            <w:tcW w:w="3969" w:type="dxa"/>
          </w:tcPr>
          <w:p w14:paraId="7672B2C1" w14:textId="77777777" w:rsidR="006029A2" w:rsidRPr="00312974" w:rsidRDefault="006029A2" w:rsidP="006029A2">
            <w:pPr>
              <w:pStyle w:val="NoSpacing"/>
              <w:jc w:val="left"/>
              <w:rPr>
                <w:lang w:val="uk-UA"/>
                <w:rPrChange w:id="9794" w:author="Rodion" w:date="2019-12-09T02:09:00Z">
                  <w:rPr>
                    <w:lang w:val="uk-UA"/>
                  </w:rPr>
                </w:rPrChange>
              </w:rPr>
            </w:pPr>
            <w:r w:rsidRPr="00312974">
              <w:rPr>
                <w:lang w:val="uk-UA"/>
                <w:rPrChange w:id="9795" w:author="Rodion" w:date="2019-12-09T02:09:00Z">
                  <w:rPr>
                    <w:lang w:val="uk-UA"/>
                  </w:rPr>
                </w:rPrChange>
              </w:rPr>
              <w:t>Вплив на діяльність підприємства (можливі дії компанії, щоб бути конкурентоспроможною)</w:t>
            </w:r>
          </w:p>
        </w:tc>
      </w:tr>
      <w:tr w:rsidR="006029A2" w:rsidRPr="00312974" w14:paraId="0864F436" w14:textId="77777777" w:rsidTr="006029A2">
        <w:tc>
          <w:tcPr>
            <w:tcW w:w="2735" w:type="dxa"/>
          </w:tcPr>
          <w:p w14:paraId="2B4CB059" w14:textId="77777777" w:rsidR="006029A2" w:rsidRPr="00312974" w:rsidRDefault="006029A2" w:rsidP="006029A2">
            <w:pPr>
              <w:pStyle w:val="NoSpacing"/>
              <w:jc w:val="left"/>
              <w:rPr>
                <w:lang w:val="uk-UA"/>
                <w:rPrChange w:id="9796" w:author="Rodion" w:date="2019-12-09T02:09:00Z">
                  <w:rPr>
                    <w:lang w:val="uk-UA"/>
                  </w:rPr>
                </w:rPrChange>
              </w:rPr>
            </w:pPr>
            <w:r w:rsidRPr="00312974">
              <w:rPr>
                <w:lang w:val="uk-UA"/>
                <w:rPrChange w:id="9797" w:author="Rodion" w:date="2019-12-09T02:09:00Z">
                  <w:rPr>
                    <w:lang w:val="uk-UA"/>
                  </w:rPr>
                </w:rPrChange>
              </w:rPr>
              <w:t>1. Тип конкуренції – олігополія</w:t>
            </w:r>
          </w:p>
        </w:tc>
        <w:tc>
          <w:tcPr>
            <w:tcW w:w="3786" w:type="dxa"/>
          </w:tcPr>
          <w:p w14:paraId="38160DD0" w14:textId="77777777" w:rsidR="006029A2" w:rsidRPr="00312974" w:rsidRDefault="006029A2" w:rsidP="006029A2">
            <w:pPr>
              <w:pStyle w:val="NoSpacing"/>
              <w:jc w:val="left"/>
              <w:rPr>
                <w:lang w:val="uk-UA"/>
                <w:rPrChange w:id="9798" w:author="Rodion" w:date="2019-12-09T02:09:00Z">
                  <w:rPr>
                    <w:lang w:val="uk-UA"/>
                  </w:rPr>
                </w:rPrChange>
              </w:rPr>
            </w:pPr>
            <w:r w:rsidRPr="00312974">
              <w:rPr>
                <w:lang w:val="uk-UA"/>
                <w:rPrChange w:id="9799" w:author="Rodion" w:date="2019-12-09T02:09:00Z">
                  <w:rPr>
                    <w:lang w:val="uk-UA"/>
                  </w:rPr>
                </w:rPrChange>
              </w:rPr>
              <w:t xml:space="preserve">На ринку присутня дуже мала кількість виробників, тож вони можуть контролювати ціни та кількість продукту </w:t>
            </w:r>
          </w:p>
        </w:tc>
        <w:tc>
          <w:tcPr>
            <w:tcW w:w="3969" w:type="dxa"/>
          </w:tcPr>
          <w:p w14:paraId="411CC957" w14:textId="77777777" w:rsidR="006029A2" w:rsidRPr="00312974" w:rsidRDefault="006029A2" w:rsidP="006029A2">
            <w:pPr>
              <w:pStyle w:val="NoSpacing"/>
              <w:jc w:val="left"/>
              <w:rPr>
                <w:lang w:val="uk-UA"/>
                <w:rPrChange w:id="9800" w:author="Rodion" w:date="2019-12-09T02:09:00Z">
                  <w:rPr>
                    <w:lang w:val="uk-UA"/>
                  </w:rPr>
                </w:rPrChange>
              </w:rPr>
            </w:pPr>
            <w:r w:rsidRPr="00312974">
              <w:rPr>
                <w:lang w:val="uk-UA"/>
                <w:rPrChange w:id="9801" w:author="Rodion" w:date="2019-12-09T02:09:00Z">
                  <w:rPr>
                    <w:lang w:val="uk-UA"/>
                  </w:rPr>
                </w:rPrChange>
              </w:rPr>
              <w:t>Якщо ринки збуту пересікаються з існуючими виробниками, необхідно намагатися знайти порозуміння</w:t>
            </w:r>
          </w:p>
        </w:tc>
      </w:tr>
      <w:tr w:rsidR="006029A2" w:rsidRPr="00312974" w14:paraId="1C2006B4" w14:textId="77777777" w:rsidTr="006029A2">
        <w:tc>
          <w:tcPr>
            <w:tcW w:w="2735" w:type="dxa"/>
          </w:tcPr>
          <w:p w14:paraId="23F97AC9" w14:textId="77777777" w:rsidR="006029A2" w:rsidRPr="00312974" w:rsidRDefault="006029A2" w:rsidP="006029A2">
            <w:pPr>
              <w:pStyle w:val="NoSpacing"/>
              <w:jc w:val="left"/>
              <w:rPr>
                <w:lang w:val="uk-UA"/>
                <w:rPrChange w:id="9802" w:author="Rodion" w:date="2019-12-09T02:09:00Z">
                  <w:rPr>
                    <w:lang w:val="uk-UA"/>
                  </w:rPr>
                </w:rPrChange>
              </w:rPr>
            </w:pPr>
            <w:r w:rsidRPr="00312974">
              <w:rPr>
                <w:lang w:val="uk-UA"/>
                <w:rPrChange w:id="9803" w:author="Rodion" w:date="2019-12-09T02:09:00Z">
                  <w:rPr>
                    <w:lang w:val="uk-UA"/>
                  </w:rPr>
                </w:rPrChange>
              </w:rPr>
              <w:t>2. За рівнем конкурентної боротьби – міжнародний</w:t>
            </w:r>
          </w:p>
        </w:tc>
        <w:tc>
          <w:tcPr>
            <w:tcW w:w="3786" w:type="dxa"/>
          </w:tcPr>
          <w:p w14:paraId="34E82937" w14:textId="77777777" w:rsidR="006029A2" w:rsidRPr="00312974" w:rsidRDefault="006029A2" w:rsidP="006029A2">
            <w:pPr>
              <w:pStyle w:val="NoSpacing"/>
              <w:jc w:val="left"/>
              <w:rPr>
                <w:lang w:val="uk-UA"/>
                <w:rPrChange w:id="9804" w:author="Rodion" w:date="2019-12-09T02:09:00Z">
                  <w:rPr>
                    <w:lang w:val="uk-UA"/>
                  </w:rPr>
                </w:rPrChange>
              </w:rPr>
            </w:pPr>
            <w:r w:rsidRPr="00312974">
              <w:rPr>
                <w:lang w:val="uk-UA"/>
                <w:rPrChange w:id="9805" w:author="Rodion" w:date="2019-12-09T02:09:00Z">
                  <w:rPr>
                    <w:lang w:val="uk-UA"/>
                  </w:rPr>
                </w:rPrChange>
              </w:rPr>
              <w:t xml:space="preserve">Оскільки пропозицій в світі не так багато, то можна шукати ринки збуту за кордоном. </w:t>
            </w:r>
          </w:p>
        </w:tc>
        <w:tc>
          <w:tcPr>
            <w:tcW w:w="3969" w:type="dxa"/>
          </w:tcPr>
          <w:p w14:paraId="498205A9" w14:textId="77777777" w:rsidR="006029A2" w:rsidRPr="00312974" w:rsidRDefault="006029A2" w:rsidP="006029A2">
            <w:pPr>
              <w:pStyle w:val="NoSpacing"/>
              <w:jc w:val="left"/>
              <w:rPr>
                <w:lang w:val="uk-UA"/>
                <w:rPrChange w:id="9806" w:author="Rodion" w:date="2019-12-09T02:09:00Z">
                  <w:rPr>
                    <w:lang w:val="uk-UA"/>
                  </w:rPr>
                </w:rPrChange>
              </w:rPr>
            </w:pPr>
            <w:r w:rsidRPr="00312974">
              <w:rPr>
                <w:lang w:val="uk-UA"/>
                <w:rPrChange w:id="9807" w:author="Rodion" w:date="2019-12-09T02:09:00Z">
                  <w:rPr>
                    <w:lang w:val="uk-UA"/>
                  </w:rPr>
                </w:rPrChange>
              </w:rPr>
              <w:t>На внутрішньому ринку країни конкуренції немає, тож можна розвиватися у ньому. Успішна реалізація товару на внутрішньому ринку дозволить вийти на міжнародний</w:t>
            </w:r>
          </w:p>
        </w:tc>
      </w:tr>
      <w:tr w:rsidR="006029A2" w:rsidRPr="00312974" w14:paraId="683C1260" w14:textId="77777777" w:rsidTr="006029A2">
        <w:tc>
          <w:tcPr>
            <w:tcW w:w="2735" w:type="dxa"/>
          </w:tcPr>
          <w:p w14:paraId="13ADE6DC" w14:textId="77777777" w:rsidR="006029A2" w:rsidRPr="00312974" w:rsidRDefault="006029A2" w:rsidP="006029A2">
            <w:pPr>
              <w:pStyle w:val="NoSpacing"/>
              <w:jc w:val="left"/>
              <w:rPr>
                <w:lang w:val="uk-UA"/>
                <w:rPrChange w:id="9808" w:author="Rodion" w:date="2019-12-09T02:09:00Z">
                  <w:rPr>
                    <w:lang w:val="uk-UA"/>
                  </w:rPr>
                </w:rPrChange>
              </w:rPr>
            </w:pPr>
            <w:r w:rsidRPr="00312974">
              <w:rPr>
                <w:lang w:val="uk-UA"/>
                <w:rPrChange w:id="9809" w:author="Rodion" w:date="2019-12-09T02:09:00Z">
                  <w:rPr>
                    <w:lang w:val="uk-UA"/>
                  </w:rPr>
                </w:rPrChange>
              </w:rPr>
              <w:t>3. За галузевою ознакою - внутрішньогалузева</w:t>
            </w:r>
          </w:p>
        </w:tc>
        <w:tc>
          <w:tcPr>
            <w:tcW w:w="3786" w:type="dxa"/>
          </w:tcPr>
          <w:p w14:paraId="117E33A2" w14:textId="77777777" w:rsidR="006029A2" w:rsidRPr="00312974" w:rsidRDefault="006029A2" w:rsidP="006029A2">
            <w:pPr>
              <w:pStyle w:val="NoSpacing"/>
              <w:jc w:val="left"/>
              <w:rPr>
                <w:lang w:val="uk-UA"/>
                <w:rPrChange w:id="9810" w:author="Rodion" w:date="2019-12-09T02:09:00Z">
                  <w:rPr>
                    <w:lang w:val="uk-UA"/>
                  </w:rPr>
                </w:rPrChange>
              </w:rPr>
            </w:pPr>
            <w:r w:rsidRPr="00312974">
              <w:rPr>
                <w:lang w:val="uk-UA"/>
                <w:rPrChange w:id="9811" w:author="Rodion" w:date="2019-12-09T02:09:00Z">
                  <w:rPr>
                    <w:lang w:val="uk-UA"/>
                  </w:rPr>
                </w:rPrChange>
              </w:rPr>
              <w:t>Конкурентна боротьба проходить в розрізі галузі розумного дому</w:t>
            </w:r>
          </w:p>
        </w:tc>
        <w:tc>
          <w:tcPr>
            <w:tcW w:w="3969" w:type="dxa"/>
          </w:tcPr>
          <w:p w14:paraId="318F79B0" w14:textId="77777777" w:rsidR="006029A2" w:rsidRPr="00312974" w:rsidRDefault="006029A2" w:rsidP="006029A2">
            <w:pPr>
              <w:pStyle w:val="NoSpacing"/>
              <w:jc w:val="left"/>
              <w:rPr>
                <w:lang w:val="uk-UA"/>
                <w:rPrChange w:id="9812" w:author="Rodion" w:date="2019-12-09T02:09:00Z">
                  <w:rPr>
                    <w:lang w:val="uk-UA"/>
                  </w:rPr>
                </w:rPrChange>
              </w:rPr>
            </w:pPr>
            <w:r w:rsidRPr="00312974">
              <w:rPr>
                <w:lang w:val="uk-UA"/>
                <w:rPrChange w:id="9813" w:author="Rodion" w:date="2019-12-09T02:09:00Z">
                  <w:rPr>
                    <w:lang w:val="uk-UA"/>
                  </w:rPr>
                </w:rPrChange>
              </w:rPr>
              <w:t>Пошук суміжних галузей та адаптація товару під них для збільшення загального кола цільової аудиторії</w:t>
            </w:r>
          </w:p>
        </w:tc>
      </w:tr>
      <w:tr w:rsidR="006029A2" w:rsidRPr="00312974" w14:paraId="0489B751" w14:textId="77777777" w:rsidTr="006029A2">
        <w:tc>
          <w:tcPr>
            <w:tcW w:w="2735" w:type="dxa"/>
          </w:tcPr>
          <w:p w14:paraId="6399EAFA" w14:textId="77777777" w:rsidR="006029A2" w:rsidRPr="00312974" w:rsidRDefault="006029A2" w:rsidP="006029A2">
            <w:pPr>
              <w:pStyle w:val="NoSpacing"/>
              <w:jc w:val="left"/>
              <w:rPr>
                <w:lang w:val="uk-UA"/>
                <w:rPrChange w:id="9814" w:author="Rodion" w:date="2019-12-09T02:09:00Z">
                  <w:rPr>
                    <w:lang w:val="uk-UA"/>
                  </w:rPr>
                </w:rPrChange>
              </w:rPr>
            </w:pPr>
            <w:r w:rsidRPr="00312974">
              <w:rPr>
                <w:lang w:val="uk-UA"/>
                <w:rPrChange w:id="9815" w:author="Rodion" w:date="2019-12-09T02:09:00Z">
                  <w:rPr>
                    <w:lang w:val="uk-UA"/>
                  </w:rPr>
                </w:rPrChange>
              </w:rPr>
              <w:t>4. Конкуренція за видами товарів - товарно-родова</w:t>
            </w:r>
          </w:p>
        </w:tc>
        <w:tc>
          <w:tcPr>
            <w:tcW w:w="3786" w:type="dxa"/>
          </w:tcPr>
          <w:p w14:paraId="22D86D90" w14:textId="77777777" w:rsidR="006029A2" w:rsidRPr="00312974" w:rsidRDefault="006029A2" w:rsidP="006029A2">
            <w:pPr>
              <w:pStyle w:val="NoSpacing"/>
              <w:jc w:val="left"/>
              <w:rPr>
                <w:lang w:val="uk-UA"/>
                <w:rPrChange w:id="9816" w:author="Rodion" w:date="2019-12-09T02:09:00Z">
                  <w:rPr>
                    <w:lang w:val="uk-UA"/>
                  </w:rPr>
                </w:rPrChange>
              </w:rPr>
            </w:pPr>
            <w:r w:rsidRPr="00312974">
              <w:rPr>
                <w:lang w:val="uk-UA"/>
                <w:rPrChange w:id="9817" w:author="Rodion" w:date="2019-12-09T02:09:00Z">
                  <w:rPr>
                    <w:lang w:val="uk-UA"/>
                  </w:rPr>
                </w:rPrChange>
              </w:rPr>
              <w:t>Товари досить сильно відрізняються між собою але виконують одну і ту саму задачу</w:t>
            </w:r>
          </w:p>
        </w:tc>
        <w:tc>
          <w:tcPr>
            <w:tcW w:w="3969" w:type="dxa"/>
          </w:tcPr>
          <w:p w14:paraId="63EFE0A3" w14:textId="77777777" w:rsidR="006029A2" w:rsidRPr="00312974" w:rsidRDefault="006029A2" w:rsidP="006029A2">
            <w:pPr>
              <w:pStyle w:val="NoSpacing"/>
              <w:jc w:val="left"/>
              <w:rPr>
                <w:lang w:val="uk-UA"/>
                <w:rPrChange w:id="9818" w:author="Rodion" w:date="2019-12-09T02:09:00Z">
                  <w:rPr>
                    <w:lang w:val="uk-UA"/>
                  </w:rPr>
                </w:rPrChange>
              </w:rPr>
            </w:pPr>
            <w:r w:rsidRPr="00312974">
              <w:rPr>
                <w:lang w:val="uk-UA"/>
                <w:rPrChange w:id="9819" w:author="Rodion" w:date="2019-12-09T02:09:00Z">
                  <w:rPr>
                    <w:lang w:val="uk-UA"/>
                  </w:rPr>
                </w:rPrChange>
              </w:rPr>
              <w:t xml:space="preserve">Надання власній реалізації контрастних відмінностей від продуктів конкурентів </w:t>
            </w:r>
          </w:p>
        </w:tc>
      </w:tr>
    </w:tbl>
    <w:p w14:paraId="324A59B2" w14:textId="77777777" w:rsidR="006029A2" w:rsidRPr="00312974" w:rsidRDefault="006029A2" w:rsidP="006029A2">
      <w:pPr>
        <w:ind w:right="-143" w:firstLine="0"/>
        <w:rPr>
          <w:rPrChange w:id="9820" w:author="Rodion" w:date="2019-12-09T02:09:00Z">
            <w:rPr/>
          </w:rPrChange>
        </w:rPr>
      </w:pPr>
    </w:p>
    <w:p w14:paraId="695FCF23" w14:textId="77777777" w:rsidR="006029A2" w:rsidRPr="00312974" w:rsidRDefault="006029A2" w:rsidP="006029A2">
      <w:pPr>
        <w:spacing w:after="160" w:line="259" w:lineRule="auto"/>
        <w:ind w:firstLine="0"/>
        <w:jc w:val="left"/>
        <w:rPr>
          <w:rPrChange w:id="9821" w:author="Rodion" w:date="2019-12-09T02:09:00Z">
            <w:rPr/>
          </w:rPrChange>
        </w:rPr>
      </w:pPr>
      <w:r w:rsidRPr="00312974">
        <w:rPr>
          <w:rPrChange w:id="9822" w:author="Rodion" w:date="2019-12-09T02:09:00Z">
            <w:rPr/>
          </w:rPrChange>
        </w:rPr>
        <w:br w:type="page"/>
      </w:r>
    </w:p>
    <w:p w14:paraId="1B9A6AE0" w14:textId="2D30E033" w:rsidR="006029A2" w:rsidRPr="00312974" w:rsidRDefault="006029A2" w:rsidP="006029A2">
      <w:pPr>
        <w:ind w:right="-143"/>
        <w:rPr>
          <w:rPrChange w:id="9823" w:author="Rodion" w:date="2019-12-09T02:09:00Z">
            <w:rPr/>
          </w:rPrChange>
        </w:rPr>
      </w:pPr>
      <w:r w:rsidRPr="00312974">
        <w:rPr>
          <w:rPrChange w:id="9824" w:author="Rodion" w:date="2019-12-09T02:09:00Z">
            <w:rPr/>
          </w:rPrChange>
        </w:rPr>
        <w:lastRenderedPageBreak/>
        <w:tab/>
        <w:t xml:space="preserve">Продовження </w:t>
      </w:r>
      <w:del w:id="9825" w:author="Rodion Kharabet" w:date="2019-12-06T03:54:00Z">
        <w:r w:rsidRPr="00312974" w:rsidDel="003969F0">
          <w:rPr>
            <w:rPrChange w:id="9826" w:author="Rodion" w:date="2019-12-09T02:09:00Z">
              <w:rPr/>
            </w:rPrChange>
          </w:rPr>
          <w:delText>таблиці 5.</w:delText>
        </w:r>
      </w:del>
      <w:ins w:id="9827" w:author="Rodion Kharabet" w:date="2019-12-06T03:54:00Z">
        <w:r w:rsidR="003969F0" w:rsidRPr="00312974">
          <w:rPr>
            <w:rPrChange w:id="9828" w:author="Rodion" w:date="2019-12-09T02:09:00Z">
              <w:rPr/>
            </w:rPrChange>
          </w:rPr>
          <w:t>таблиці 4.</w:t>
        </w:r>
      </w:ins>
      <w:r w:rsidRPr="00312974">
        <w:rPr>
          <w:rPrChange w:id="9829" w:author="Rodion" w:date="2019-12-09T02:09:00Z">
            <w:rPr/>
          </w:rPrChange>
        </w:rPr>
        <w:t>8</w:t>
      </w:r>
    </w:p>
    <w:tbl>
      <w:tblPr>
        <w:tblStyle w:val="TableGrid"/>
        <w:tblW w:w="10490" w:type="dxa"/>
        <w:tblInd w:w="-5" w:type="dxa"/>
        <w:tblLook w:val="04A0" w:firstRow="1" w:lastRow="0" w:firstColumn="1" w:lastColumn="0" w:noHBand="0" w:noVBand="1"/>
      </w:tblPr>
      <w:tblGrid>
        <w:gridCol w:w="2694"/>
        <w:gridCol w:w="3827"/>
        <w:gridCol w:w="3969"/>
      </w:tblGrid>
      <w:tr w:rsidR="006029A2" w:rsidRPr="00312974" w14:paraId="1911C7DF" w14:textId="77777777" w:rsidTr="006029A2">
        <w:tc>
          <w:tcPr>
            <w:tcW w:w="2694" w:type="dxa"/>
          </w:tcPr>
          <w:p w14:paraId="0E02E234" w14:textId="77777777" w:rsidR="006029A2" w:rsidRPr="00312974" w:rsidRDefault="006029A2" w:rsidP="006029A2">
            <w:pPr>
              <w:pStyle w:val="NoSpacing"/>
              <w:jc w:val="left"/>
              <w:rPr>
                <w:lang w:val="uk-UA"/>
                <w:rPrChange w:id="9830" w:author="Rodion" w:date="2019-12-09T02:09:00Z">
                  <w:rPr>
                    <w:lang w:val="uk-UA"/>
                  </w:rPr>
                </w:rPrChange>
              </w:rPr>
            </w:pPr>
            <w:r w:rsidRPr="00312974">
              <w:rPr>
                <w:lang w:val="uk-UA"/>
                <w:rPrChange w:id="9831" w:author="Rodion" w:date="2019-12-09T02:09:00Z">
                  <w:rPr>
                    <w:lang w:val="uk-UA"/>
                  </w:rPr>
                </w:rPrChange>
              </w:rPr>
              <w:t>Особливості конкурентного середовища</w:t>
            </w:r>
          </w:p>
        </w:tc>
        <w:tc>
          <w:tcPr>
            <w:tcW w:w="3827" w:type="dxa"/>
          </w:tcPr>
          <w:p w14:paraId="1FAC9BAA" w14:textId="77777777" w:rsidR="006029A2" w:rsidRPr="00312974" w:rsidRDefault="006029A2" w:rsidP="006029A2">
            <w:pPr>
              <w:pStyle w:val="NoSpacing"/>
              <w:jc w:val="left"/>
              <w:rPr>
                <w:lang w:val="uk-UA"/>
                <w:rPrChange w:id="9832" w:author="Rodion" w:date="2019-12-09T02:09:00Z">
                  <w:rPr>
                    <w:lang w:val="uk-UA"/>
                  </w:rPr>
                </w:rPrChange>
              </w:rPr>
            </w:pPr>
            <w:r w:rsidRPr="00312974">
              <w:rPr>
                <w:lang w:val="uk-UA"/>
                <w:rPrChange w:id="9833" w:author="Rodion" w:date="2019-12-09T02:09:00Z">
                  <w:rPr>
                    <w:lang w:val="uk-UA"/>
                  </w:rPr>
                </w:rPrChange>
              </w:rPr>
              <w:t>В чому проявляється дана характеристика</w:t>
            </w:r>
          </w:p>
        </w:tc>
        <w:tc>
          <w:tcPr>
            <w:tcW w:w="3969" w:type="dxa"/>
          </w:tcPr>
          <w:p w14:paraId="3BDC9A21" w14:textId="77777777" w:rsidR="006029A2" w:rsidRPr="00312974" w:rsidRDefault="006029A2" w:rsidP="006029A2">
            <w:pPr>
              <w:pStyle w:val="NoSpacing"/>
              <w:jc w:val="left"/>
              <w:rPr>
                <w:lang w:val="uk-UA"/>
                <w:rPrChange w:id="9834" w:author="Rodion" w:date="2019-12-09T02:09:00Z">
                  <w:rPr>
                    <w:lang w:val="uk-UA"/>
                  </w:rPr>
                </w:rPrChange>
              </w:rPr>
            </w:pPr>
            <w:r w:rsidRPr="00312974">
              <w:rPr>
                <w:lang w:val="uk-UA"/>
                <w:rPrChange w:id="9835" w:author="Rodion" w:date="2019-12-09T02:09:00Z">
                  <w:rPr>
                    <w:lang w:val="uk-UA"/>
                  </w:rPr>
                </w:rPrChange>
              </w:rPr>
              <w:t>Вплив на діяльність підприємства (можливі дії компанії, щоб бути конкурентоспроможною)</w:t>
            </w:r>
          </w:p>
        </w:tc>
      </w:tr>
      <w:tr w:rsidR="006029A2" w:rsidRPr="00312974" w14:paraId="59CF67BB" w14:textId="77777777" w:rsidTr="006029A2">
        <w:tblPrEx>
          <w:tblLook w:val="01E0" w:firstRow="1" w:lastRow="1" w:firstColumn="1" w:lastColumn="1" w:noHBand="0" w:noVBand="0"/>
        </w:tblPrEx>
        <w:tc>
          <w:tcPr>
            <w:tcW w:w="2694" w:type="dxa"/>
          </w:tcPr>
          <w:p w14:paraId="5A2D6E5B" w14:textId="77777777" w:rsidR="006029A2" w:rsidRPr="00312974" w:rsidRDefault="006029A2" w:rsidP="006029A2">
            <w:pPr>
              <w:pStyle w:val="NoSpacing"/>
              <w:jc w:val="left"/>
              <w:rPr>
                <w:lang w:val="uk-UA"/>
                <w:rPrChange w:id="9836" w:author="Rodion" w:date="2019-12-09T02:09:00Z">
                  <w:rPr>
                    <w:lang w:val="uk-UA"/>
                  </w:rPr>
                </w:rPrChange>
              </w:rPr>
            </w:pPr>
            <w:r w:rsidRPr="00312974">
              <w:rPr>
                <w:lang w:val="uk-UA"/>
                <w:rPrChange w:id="9837" w:author="Rodion" w:date="2019-12-09T02:09:00Z">
                  <w:rPr>
                    <w:lang w:val="uk-UA"/>
                  </w:rPr>
                </w:rPrChange>
              </w:rPr>
              <w:t>5. За характером конкурентних переваг</w:t>
            </w:r>
          </w:p>
          <w:p w14:paraId="1BEF89AE" w14:textId="77777777" w:rsidR="006029A2" w:rsidRPr="00312974" w:rsidRDefault="006029A2" w:rsidP="006029A2">
            <w:pPr>
              <w:pStyle w:val="NoSpacing"/>
              <w:jc w:val="left"/>
              <w:rPr>
                <w:lang w:val="uk-UA"/>
                <w:rPrChange w:id="9838" w:author="Rodion" w:date="2019-12-09T02:09:00Z">
                  <w:rPr>
                    <w:lang w:val="uk-UA"/>
                  </w:rPr>
                </w:rPrChange>
              </w:rPr>
            </w:pPr>
            <w:r w:rsidRPr="00312974">
              <w:rPr>
                <w:lang w:val="uk-UA"/>
                <w:rPrChange w:id="9839" w:author="Rodion" w:date="2019-12-09T02:09:00Z">
                  <w:rPr>
                    <w:lang w:val="uk-UA"/>
                  </w:rPr>
                </w:rPrChange>
              </w:rPr>
              <w:t>- нецінова</w:t>
            </w:r>
          </w:p>
        </w:tc>
        <w:tc>
          <w:tcPr>
            <w:tcW w:w="3827" w:type="dxa"/>
          </w:tcPr>
          <w:p w14:paraId="4F818BE9" w14:textId="77777777" w:rsidR="006029A2" w:rsidRPr="00312974" w:rsidRDefault="006029A2" w:rsidP="006029A2">
            <w:pPr>
              <w:pStyle w:val="NoSpacing"/>
              <w:jc w:val="left"/>
              <w:rPr>
                <w:lang w:val="uk-UA"/>
                <w:rPrChange w:id="9840" w:author="Rodion" w:date="2019-12-09T02:09:00Z">
                  <w:rPr>
                    <w:lang w:val="uk-UA"/>
                  </w:rPr>
                </w:rPrChange>
              </w:rPr>
            </w:pPr>
            <w:r w:rsidRPr="00312974">
              <w:rPr>
                <w:lang w:val="uk-UA"/>
                <w:rPrChange w:id="9841" w:author="Rodion" w:date="2019-12-09T02:09:00Z">
                  <w:rPr>
                    <w:lang w:val="uk-UA"/>
                  </w:rPr>
                </w:rPrChange>
              </w:rPr>
              <w:t>Головну роль для покупців відіграє зручність користування та повнота виконання поставлених задач</w:t>
            </w:r>
          </w:p>
        </w:tc>
        <w:tc>
          <w:tcPr>
            <w:tcW w:w="3969" w:type="dxa"/>
          </w:tcPr>
          <w:p w14:paraId="37E15039" w14:textId="77777777" w:rsidR="006029A2" w:rsidRPr="00312974" w:rsidRDefault="006029A2" w:rsidP="006029A2">
            <w:pPr>
              <w:pStyle w:val="NoSpacing"/>
              <w:jc w:val="left"/>
              <w:rPr>
                <w:lang w:val="uk-UA"/>
                <w:rPrChange w:id="9842" w:author="Rodion" w:date="2019-12-09T02:09:00Z">
                  <w:rPr>
                    <w:lang w:val="uk-UA"/>
                  </w:rPr>
                </w:rPrChange>
              </w:rPr>
            </w:pPr>
            <w:r w:rsidRPr="00312974">
              <w:rPr>
                <w:lang w:val="uk-UA"/>
                <w:rPrChange w:id="9843" w:author="Rodion" w:date="2019-12-09T02:09:00Z">
                  <w:rPr>
                    <w:lang w:val="uk-UA"/>
                  </w:rPr>
                </w:rPrChange>
              </w:rPr>
              <w:t>Звернення уваги в першу чергу на зворотній зв’язок від користувачів для покращення якості продукту</w:t>
            </w:r>
          </w:p>
        </w:tc>
      </w:tr>
      <w:tr w:rsidR="006029A2" w:rsidRPr="00312974" w14:paraId="42DAF99D" w14:textId="77777777" w:rsidTr="006029A2">
        <w:tblPrEx>
          <w:tblLook w:val="01E0" w:firstRow="1" w:lastRow="1" w:firstColumn="1" w:lastColumn="1" w:noHBand="0" w:noVBand="0"/>
        </w:tblPrEx>
        <w:tc>
          <w:tcPr>
            <w:tcW w:w="2694" w:type="dxa"/>
          </w:tcPr>
          <w:p w14:paraId="04CB66A6" w14:textId="77777777" w:rsidR="006029A2" w:rsidRPr="00312974" w:rsidRDefault="006029A2" w:rsidP="006029A2">
            <w:pPr>
              <w:pStyle w:val="NoSpacing"/>
              <w:jc w:val="left"/>
              <w:rPr>
                <w:lang w:val="uk-UA"/>
                <w:rPrChange w:id="9844" w:author="Rodion" w:date="2019-12-09T02:09:00Z">
                  <w:rPr>
                    <w:lang w:val="uk-UA"/>
                  </w:rPr>
                </w:rPrChange>
              </w:rPr>
            </w:pPr>
            <w:r w:rsidRPr="00312974">
              <w:rPr>
                <w:lang w:val="uk-UA"/>
                <w:rPrChange w:id="9845" w:author="Rodion" w:date="2019-12-09T02:09:00Z">
                  <w:rPr>
                    <w:lang w:val="uk-UA"/>
                  </w:rPr>
                </w:rPrChange>
              </w:rPr>
              <w:t>6. За інтенсивністю</w:t>
            </w:r>
          </w:p>
          <w:p w14:paraId="0A2DAF7F" w14:textId="77777777" w:rsidR="006029A2" w:rsidRPr="00312974" w:rsidRDefault="006029A2" w:rsidP="006029A2">
            <w:pPr>
              <w:pStyle w:val="NoSpacing"/>
              <w:jc w:val="left"/>
              <w:rPr>
                <w:lang w:val="uk-UA"/>
                <w:rPrChange w:id="9846" w:author="Rodion" w:date="2019-12-09T02:09:00Z">
                  <w:rPr>
                    <w:lang w:val="uk-UA"/>
                  </w:rPr>
                </w:rPrChange>
              </w:rPr>
            </w:pPr>
            <w:r w:rsidRPr="00312974">
              <w:rPr>
                <w:lang w:val="uk-UA"/>
                <w:rPrChange w:id="9847" w:author="Rodion" w:date="2019-12-09T02:09:00Z">
                  <w:rPr>
                    <w:lang w:val="uk-UA"/>
                  </w:rPr>
                </w:rPrChange>
              </w:rPr>
              <w:t>- немарочна</w:t>
            </w:r>
          </w:p>
        </w:tc>
        <w:tc>
          <w:tcPr>
            <w:tcW w:w="3827" w:type="dxa"/>
          </w:tcPr>
          <w:p w14:paraId="15B24FAA" w14:textId="77777777" w:rsidR="006029A2" w:rsidRPr="00312974" w:rsidRDefault="006029A2" w:rsidP="006029A2">
            <w:pPr>
              <w:pStyle w:val="NoSpacing"/>
              <w:jc w:val="left"/>
              <w:rPr>
                <w:lang w:val="uk-UA"/>
                <w:rPrChange w:id="9848" w:author="Rodion" w:date="2019-12-09T02:09:00Z">
                  <w:rPr>
                    <w:lang w:val="uk-UA"/>
                  </w:rPr>
                </w:rPrChange>
              </w:rPr>
            </w:pPr>
            <w:r w:rsidRPr="00312974">
              <w:rPr>
                <w:lang w:val="uk-UA"/>
                <w:rPrChange w:id="9849" w:author="Rodion" w:date="2019-12-09T02:09:00Z">
                  <w:rPr>
                    <w:lang w:val="uk-UA"/>
                  </w:rPr>
                </w:rPrChange>
              </w:rPr>
              <w:t>Бренд товару не відіграє ролі, оскільки всі конкуренти на є всесвітньо-відомими марками</w:t>
            </w:r>
          </w:p>
        </w:tc>
        <w:tc>
          <w:tcPr>
            <w:tcW w:w="3969" w:type="dxa"/>
          </w:tcPr>
          <w:p w14:paraId="74A6ECE5" w14:textId="77777777" w:rsidR="006029A2" w:rsidRPr="00312974" w:rsidRDefault="006029A2" w:rsidP="006029A2">
            <w:pPr>
              <w:pStyle w:val="NoSpacing"/>
              <w:jc w:val="left"/>
              <w:rPr>
                <w:lang w:val="uk-UA"/>
                <w:rPrChange w:id="9850" w:author="Rodion" w:date="2019-12-09T02:09:00Z">
                  <w:rPr>
                    <w:lang w:val="uk-UA"/>
                  </w:rPr>
                </w:rPrChange>
              </w:rPr>
            </w:pPr>
            <w:r w:rsidRPr="00312974">
              <w:rPr>
                <w:lang w:val="uk-UA"/>
                <w:rPrChange w:id="9851" w:author="Rodion" w:date="2019-12-09T02:09:00Z">
                  <w:rPr>
                    <w:lang w:val="uk-UA"/>
                  </w:rPr>
                </w:rPrChange>
              </w:rPr>
              <w:t>Концентрація зусиль на покращені якісних характеристик продукту</w:t>
            </w:r>
          </w:p>
        </w:tc>
      </w:tr>
    </w:tbl>
    <w:p w14:paraId="65A6CF94" w14:textId="77777777" w:rsidR="006029A2" w:rsidRPr="00312974" w:rsidRDefault="006029A2" w:rsidP="006029A2">
      <w:pPr>
        <w:ind w:right="-143"/>
        <w:rPr>
          <w:rPrChange w:id="9852" w:author="Rodion" w:date="2019-12-09T02:09:00Z">
            <w:rPr/>
          </w:rPrChange>
        </w:rPr>
      </w:pPr>
    </w:p>
    <w:p w14:paraId="14BE1AF0" w14:textId="4715DAB2" w:rsidR="006029A2" w:rsidRPr="00312974" w:rsidRDefault="006029A2" w:rsidP="002A4E7C">
      <w:pPr>
        <w:rPr>
          <w:rPrChange w:id="9853" w:author="Rodion" w:date="2019-12-09T02:09:00Z">
            <w:rPr/>
          </w:rPrChange>
        </w:rPr>
      </w:pPr>
      <w:r w:rsidRPr="00312974">
        <w:rPr>
          <w:rPrChange w:id="9854" w:author="Rodion" w:date="2019-12-09T02:09:00Z">
            <w:rPr/>
          </w:rPrChange>
        </w:rPr>
        <w:tab/>
        <w:t xml:space="preserve">Аналіз умов конкуренції в галузі за моделлю 5 сил М. Портера наведено у </w:t>
      </w:r>
      <w:del w:id="9855" w:author="Rodion Kharabet" w:date="2019-12-06T03:54:00Z">
        <w:r w:rsidRPr="00312974" w:rsidDel="003969F0">
          <w:rPr>
            <w:rPrChange w:id="9856" w:author="Rodion" w:date="2019-12-09T02:09:00Z">
              <w:rPr/>
            </w:rPrChange>
          </w:rPr>
          <w:delText>таблиці 5.</w:delText>
        </w:r>
      </w:del>
      <w:ins w:id="9857" w:author="Rodion Kharabet" w:date="2019-12-06T03:54:00Z">
        <w:r w:rsidR="003969F0" w:rsidRPr="00312974">
          <w:rPr>
            <w:rPrChange w:id="9858" w:author="Rodion" w:date="2019-12-09T02:09:00Z">
              <w:rPr/>
            </w:rPrChange>
          </w:rPr>
          <w:t>таблиці 4.</w:t>
        </w:r>
      </w:ins>
      <w:r w:rsidRPr="00312974">
        <w:rPr>
          <w:rPrChange w:id="9859" w:author="Rodion" w:date="2019-12-09T02:09:00Z">
            <w:rPr/>
          </w:rPrChange>
        </w:rPr>
        <w:t>9.</w:t>
      </w:r>
    </w:p>
    <w:p w14:paraId="10B8E132" w14:textId="77777777" w:rsidR="002A4E7C" w:rsidRPr="00312974" w:rsidRDefault="002A4E7C" w:rsidP="002A4E7C">
      <w:pPr>
        <w:rPr>
          <w:rPrChange w:id="9860" w:author="Rodion" w:date="2019-12-09T02:09:00Z">
            <w:rPr/>
          </w:rPrChange>
        </w:rPr>
      </w:pPr>
    </w:p>
    <w:p w14:paraId="5C1C17F1" w14:textId="1489409E" w:rsidR="006029A2" w:rsidRPr="00312974" w:rsidRDefault="006029A2" w:rsidP="006029A2">
      <w:pPr>
        <w:rPr>
          <w:rPrChange w:id="9861" w:author="Rodion" w:date="2019-12-09T02:09:00Z">
            <w:rPr/>
          </w:rPrChange>
        </w:rPr>
      </w:pPr>
      <w:r w:rsidRPr="00312974">
        <w:rPr>
          <w:rPrChange w:id="9862" w:author="Rodion" w:date="2019-12-09T02:09:00Z">
            <w:rPr/>
          </w:rPrChange>
        </w:rPr>
        <w:tab/>
      </w:r>
      <w:del w:id="9863" w:author="Rodion Kharabet" w:date="2019-12-06T03:54:00Z">
        <w:r w:rsidRPr="00312974" w:rsidDel="003969F0">
          <w:rPr>
            <w:rPrChange w:id="9864" w:author="Rodion" w:date="2019-12-09T02:09:00Z">
              <w:rPr/>
            </w:rPrChange>
          </w:rPr>
          <w:delText>Таблиця 5.</w:delText>
        </w:r>
      </w:del>
      <w:ins w:id="9865" w:author="Rodion Kharabet" w:date="2019-12-06T03:54:00Z">
        <w:r w:rsidR="003969F0" w:rsidRPr="00312974">
          <w:rPr>
            <w:rPrChange w:id="9866" w:author="Rodion" w:date="2019-12-09T02:09:00Z">
              <w:rPr/>
            </w:rPrChange>
          </w:rPr>
          <w:t>Таблиця 4.</w:t>
        </w:r>
      </w:ins>
      <w:r w:rsidRPr="00312974">
        <w:rPr>
          <w:rPrChange w:id="9867" w:author="Rodion" w:date="2019-12-09T02:09:00Z">
            <w:rPr/>
          </w:rPrChange>
        </w:rPr>
        <w:t>9 – Аналіз умов конкуренції в галузі за М. Портером</w:t>
      </w:r>
    </w:p>
    <w:tbl>
      <w:tblPr>
        <w:tblW w:w="104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8"/>
        <w:gridCol w:w="1701"/>
        <w:gridCol w:w="1984"/>
        <w:gridCol w:w="2127"/>
        <w:gridCol w:w="1984"/>
        <w:gridCol w:w="1276"/>
      </w:tblGrid>
      <w:tr w:rsidR="006029A2" w:rsidRPr="00312974" w14:paraId="2E87BF66" w14:textId="77777777" w:rsidTr="006029A2">
        <w:trPr>
          <w:cantSplit/>
        </w:trPr>
        <w:tc>
          <w:tcPr>
            <w:tcW w:w="1418" w:type="dxa"/>
            <w:vMerge w:val="restart"/>
          </w:tcPr>
          <w:p w14:paraId="3CCF5F94" w14:textId="77777777" w:rsidR="006029A2" w:rsidRPr="00312974" w:rsidRDefault="006029A2" w:rsidP="006029A2">
            <w:pPr>
              <w:pStyle w:val="NoSpacing"/>
              <w:jc w:val="left"/>
              <w:rPr>
                <w:lang w:val="uk-UA"/>
                <w:rPrChange w:id="9868" w:author="Rodion" w:date="2019-12-09T02:09:00Z">
                  <w:rPr>
                    <w:lang w:val="uk-UA"/>
                  </w:rPr>
                </w:rPrChange>
              </w:rPr>
            </w:pPr>
            <w:r w:rsidRPr="00312974">
              <w:rPr>
                <w:lang w:val="uk-UA"/>
                <w:rPrChange w:id="9869" w:author="Rodion" w:date="2019-12-09T02:09:00Z">
                  <w:rPr>
                    <w:lang w:val="uk-UA"/>
                  </w:rPr>
                </w:rPrChange>
              </w:rPr>
              <w:t>Складові аналізу</w:t>
            </w:r>
          </w:p>
        </w:tc>
        <w:tc>
          <w:tcPr>
            <w:tcW w:w="1701" w:type="dxa"/>
          </w:tcPr>
          <w:p w14:paraId="7A92813C" w14:textId="77777777" w:rsidR="006029A2" w:rsidRPr="00312974" w:rsidRDefault="006029A2" w:rsidP="006029A2">
            <w:pPr>
              <w:pStyle w:val="NoSpacing"/>
              <w:jc w:val="left"/>
              <w:rPr>
                <w:lang w:val="uk-UA"/>
                <w:rPrChange w:id="9870" w:author="Rodion" w:date="2019-12-09T02:09:00Z">
                  <w:rPr>
                    <w:lang w:val="uk-UA"/>
                  </w:rPr>
                </w:rPrChange>
              </w:rPr>
            </w:pPr>
            <w:r w:rsidRPr="00312974">
              <w:rPr>
                <w:lang w:val="uk-UA"/>
                <w:rPrChange w:id="9871" w:author="Rodion" w:date="2019-12-09T02:09:00Z">
                  <w:rPr>
                    <w:lang w:val="uk-UA"/>
                  </w:rPr>
                </w:rPrChange>
              </w:rPr>
              <w:t>Прямі конкуренти в галузі</w:t>
            </w:r>
          </w:p>
        </w:tc>
        <w:tc>
          <w:tcPr>
            <w:tcW w:w="1984" w:type="dxa"/>
          </w:tcPr>
          <w:p w14:paraId="6174DE25" w14:textId="77777777" w:rsidR="006029A2" w:rsidRPr="00312974" w:rsidRDefault="006029A2" w:rsidP="006029A2">
            <w:pPr>
              <w:pStyle w:val="NoSpacing"/>
              <w:jc w:val="left"/>
              <w:rPr>
                <w:lang w:val="uk-UA"/>
                <w:rPrChange w:id="9872" w:author="Rodion" w:date="2019-12-09T02:09:00Z">
                  <w:rPr>
                    <w:lang w:val="uk-UA"/>
                  </w:rPr>
                </w:rPrChange>
              </w:rPr>
            </w:pPr>
            <w:r w:rsidRPr="00312974">
              <w:rPr>
                <w:lang w:val="uk-UA"/>
                <w:rPrChange w:id="9873" w:author="Rodion" w:date="2019-12-09T02:09:00Z">
                  <w:rPr>
                    <w:lang w:val="uk-UA"/>
                  </w:rPr>
                </w:rPrChange>
              </w:rPr>
              <w:t>Потенційні конкуренти</w:t>
            </w:r>
          </w:p>
        </w:tc>
        <w:tc>
          <w:tcPr>
            <w:tcW w:w="2127" w:type="dxa"/>
          </w:tcPr>
          <w:p w14:paraId="5B7B1B50" w14:textId="77777777" w:rsidR="006029A2" w:rsidRPr="00312974" w:rsidRDefault="006029A2" w:rsidP="006029A2">
            <w:pPr>
              <w:pStyle w:val="NoSpacing"/>
              <w:jc w:val="left"/>
              <w:rPr>
                <w:lang w:val="uk-UA"/>
                <w:rPrChange w:id="9874" w:author="Rodion" w:date="2019-12-09T02:09:00Z">
                  <w:rPr>
                    <w:lang w:val="uk-UA"/>
                  </w:rPr>
                </w:rPrChange>
              </w:rPr>
            </w:pPr>
            <w:r w:rsidRPr="00312974">
              <w:rPr>
                <w:lang w:val="uk-UA"/>
                <w:rPrChange w:id="9875" w:author="Rodion" w:date="2019-12-09T02:09:00Z">
                  <w:rPr>
                    <w:lang w:val="uk-UA"/>
                  </w:rPr>
                </w:rPrChange>
              </w:rPr>
              <w:t>Постачальники</w:t>
            </w:r>
          </w:p>
        </w:tc>
        <w:tc>
          <w:tcPr>
            <w:tcW w:w="1984" w:type="dxa"/>
          </w:tcPr>
          <w:p w14:paraId="1CD3BF28" w14:textId="77777777" w:rsidR="006029A2" w:rsidRPr="00312974" w:rsidRDefault="006029A2" w:rsidP="006029A2">
            <w:pPr>
              <w:pStyle w:val="NoSpacing"/>
              <w:jc w:val="left"/>
              <w:rPr>
                <w:lang w:val="uk-UA"/>
                <w:rPrChange w:id="9876" w:author="Rodion" w:date="2019-12-09T02:09:00Z">
                  <w:rPr>
                    <w:lang w:val="uk-UA"/>
                  </w:rPr>
                </w:rPrChange>
              </w:rPr>
            </w:pPr>
            <w:r w:rsidRPr="00312974">
              <w:rPr>
                <w:lang w:val="uk-UA"/>
                <w:rPrChange w:id="9877" w:author="Rodion" w:date="2019-12-09T02:09:00Z">
                  <w:rPr>
                    <w:lang w:val="uk-UA"/>
                  </w:rPr>
                </w:rPrChange>
              </w:rPr>
              <w:t>Клієнти</w:t>
            </w:r>
          </w:p>
        </w:tc>
        <w:tc>
          <w:tcPr>
            <w:tcW w:w="1276" w:type="dxa"/>
          </w:tcPr>
          <w:p w14:paraId="02591503" w14:textId="77777777" w:rsidR="006029A2" w:rsidRPr="00312974" w:rsidRDefault="006029A2" w:rsidP="006029A2">
            <w:pPr>
              <w:pStyle w:val="NoSpacing"/>
              <w:jc w:val="left"/>
              <w:rPr>
                <w:lang w:val="uk-UA"/>
                <w:rPrChange w:id="9878" w:author="Rodion" w:date="2019-12-09T02:09:00Z">
                  <w:rPr>
                    <w:lang w:val="uk-UA"/>
                  </w:rPr>
                </w:rPrChange>
              </w:rPr>
            </w:pPr>
            <w:r w:rsidRPr="00312974">
              <w:rPr>
                <w:lang w:val="uk-UA"/>
                <w:rPrChange w:id="9879" w:author="Rodion" w:date="2019-12-09T02:09:00Z">
                  <w:rPr>
                    <w:lang w:val="uk-UA"/>
                  </w:rPr>
                </w:rPrChange>
              </w:rPr>
              <w:t>Товари-замінники</w:t>
            </w:r>
          </w:p>
        </w:tc>
      </w:tr>
      <w:tr w:rsidR="006029A2" w:rsidRPr="00312974" w14:paraId="701EE6F5" w14:textId="77777777" w:rsidTr="006029A2">
        <w:trPr>
          <w:trHeight w:val="1104"/>
        </w:trPr>
        <w:tc>
          <w:tcPr>
            <w:tcW w:w="1418" w:type="dxa"/>
            <w:vMerge/>
          </w:tcPr>
          <w:p w14:paraId="28C68573" w14:textId="77777777" w:rsidR="006029A2" w:rsidRPr="00312974" w:rsidRDefault="006029A2" w:rsidP="006029A2">
            <w:pPr>
              <w:pStyle w:val="NoSpacing"/>
              <w:jc w:val="left"/>
              <w:rPr>
                <w:lang w:val="uk-UA"/>
                <w:rPrChange w:id="9880" w:author="Rodion" w:date="2019-12-09T02:09:00Z">
                  <w:rPr>
                    <w:lang w:val="uk-UA"/>
                  </w:rPr>
                </w:rPrChange>
              </w:rPr>
            </w:pPr>
          </w:p>
        </w:tc>
        <w:tc>
          <w:tcPr>
            <w:tcW w:w="1701" w:type="dxa"/>
          </w:tcPr>
          <w:p w14:paraId="62FA4BA4" w14:textId="77777777" w:rsidR="006029A2" w:rsidRPr="00312974" w:rsidRDefault="006029A2" w:rsidP="006029A2">
            <w:pPr>
              <w:pStyle w:val="NoSpacing"/>
              <w:jc w:val="left"/>
              <w:rPr>
                <w:lang w:val="uk-UA"/>
                <w:rPrChange w:id="9881" w:author="Rodion" w:date="2019-12-09T02:09:00Z">
                  <w:rPr>
                    <w:lang w:val="uk-UA"/>
                  </w:rPr>
                </w:rPrChange>
              </w:rPr>
            </w:pPr>
            <w:proofErr w:type="spellStart"/>
            <w:r w:rsidRPr="00312974">
              <w:rPr>
                <w:lang w:val="uk-UA"/>
                <w:rPrChange w:id="9882" w:author="Rodion" w:date="2019-12-09T02:09:00Z">
                  <w:rPr>
                    <w:lang w:val="uk-UA"/>
                  </w:rPr>
                </w:rPrChange>
              </w:rPr>
              <w:t>GeniCan</w:t>
            </w:r>
            <w:proofErr w:type="spellEnd"/>
            <w:r w:rsidRPr="00312974">
              <w:rPr>
                <w:lang w:val="uk-UA"/>
                <w:rPrChange w:id="9883" w:author="Rodion" w:date="2019-12-09T02:09:00Z">
                  <w:rPr>
                    <w:lang w:val="uk-UA"/>
                  </w:rPr>
                </w:rPrChange>
              </w:rPr>
              <w:t xml:space="preserve">, </w:t>
            </w:r>
            <w:proofErr w:type="spellStart"/>
            <w:r w:rsidRPr="00312974">
              <w:rPr>
                <w:lang w:val="uk-UA"/>
                <w:rPrChange w:id="9884" w:author="Rodion" w:date="2019-12-09T02:09:00Z">
                  <w:rPr>
                    <w:lang w:val="uk-UA"/>
                  </w:rPr>
                </w:rPrChange>
              </w:rPr>
              <w:t>Hiku</w:t>
            </w:r>
            <w:proofErr w:type="spellEnd"/>
          </w:p>
        </w:tc>
        <w:tc>
          <w:tcPr>
            <w:tcW w:w="1984" w:type="dxa"/>
          </w:tcPr>
          <w:p w14:paraId="3734BBA1" w14:textId="77777777" w:rsidR="006029A2" w:rsidRPr="00312974" w:rsidRDefault="006029A2" w:rsidP="006029A2">
            <w:pPr>
              <w:pStyle w:val="NoSpacing"/>
              <w:jc w:val="left"/>
              <w:rPr>
                <w:lang w:val="uk-UA"/>
                <w:rPrChange w:id="9885" w:author="Rodion" w:date="2019-12-09T02:09:00Z">
                  <w:rPr>
                    <w:lang w:val="uk-UA"/>
                  </w:rPr>
                </w:rPrChange>
              </w:rPr>
            </w:pPr>
            <w:r w:rsidRPr="00312974">
              <w:rPr>
                <w:lang w:val="uk-UA"/>
                <w:rPrChange w:id="9886" w:author="Rodion" w:date="2019-12-09T02:09:00Z">
                  <w:rPr>
                    <w:lang w:val="uk-UA"/>
                  </w:rPr>
                </w:rPrChange>
              </w:rPr>
              <w:t>Необхідно зареєструвати товарні знаки</w:t>
            </w:r>
          </w:p>
        </w:tc>
        <w:tc>
          <w:tcPr>
            <w:tcW w:w="2127" w:type="dxa"/>
          </w:tcPr>
          <w:p w14:paraId="7D0EDC49" w14:textId="77777777" w:rsidR="006029A2" w:rsidRPr="00312974" w:rsidRDefault="006029A2" w:rsidP="006029A2">
            <w:pPr>
              <w:pStyle w:val="NoSpacing"/>
              <w:jc w:val="left"/>
              <w:rPr>
                <w:lang w:val="uk-UA"/>
                <w:rPrChange w:id="9887" w:author="Rodion" w:date="2019-12-09T02:09:00Z">
                  <w:rPr>
                    <w:lang w:val="uk-UA"/>
                  </w:rPr>
                </w:rPrChange>
              </w:rPr>
            </w:pPr>
            <w:r w:rsidRPr="00312974">
              <w:rPr>
                <w:lang w:val="uk-UA"/>
                <w:rPrChange w:id="9888" w:author="Rodion" w:date="2019-12-09T02:09:00Z">
                  <w:rPr>
                    <w:lang w:val="uk-UA"/>
                  </w:rPr>
                </w:rPrChange>
              </w:rPr>
              <w:t>Концентрація постачальників</w:t>
            </w:r>
          </w:p>
        </w:tc>
        <w:tc>
          <w:tcPr>
            <w:tcW w:w="1984" w:type="dxa"/>
          </w:tcPr>
          <w:p w14:paraId="3E25E3B1" w14:textId="77777777" w:rsidR="006029A2" w:rsidRPr="00312974" w:rsidRDefault="006029A2" w:rsidP="006029A2">
            <w:pPr>
              <w:pStyle w:val="NoSpacing"/>
              <w:jc w:val="left"/>
              <w:rPr>
                <w:lang w:val="uk-UA"/>
                <w:rPrChange w:id="9889" w:author="Rodion" w:date="2019-12-09T02:09:00Z">
                  <w:rPr>
                    <w:lang w:val="uk-UA"/>
                  </w:rPr>
                </w:rPrChange>
              </w:rPr>
            </w:pPr>
            <w:r w:rsidRPr="00312974">
              <w:rPr>
                <w:lang w:val="uk-UA"/>
                <w:rPrChange w:id="9890" w:author="Rodion" w:date="2019-12-09T02:09:00Z">
                  <w:rPr>
                    <w:lang w:val="uk-UA"/>
                  </w:rPr>
                </w:rPrChange>
              </w:rPr>
              <w:t>Рівень чутливості до зміни цін</w:t>
            </w:r>
          </w:p>
        </w:tc>
        <w:tc>
          <w:tcPr>
            <w:tcW w:w="1276" w:type="dxa"/>
          </w:tcPr>
          <w:p w14:paraId="4E9CCADA" w14:textId="77777777" w:rsidR="006029A2" w:rsidRPr="00312974" w:rsidRDefault="006029A2" w:rsidP="006029A2">
            <w:pPr>
              <w:pStyle w:val="NoSpacing"/>
              <w:jc w:val="left"/>
              <w:rPr>
                <w:lang w:val="uk-UA"/>
                <w:rPrChange w:id="9891" w:author="Rodion" w:date="2019-12-09T02:09:00Z">
                  <w:rPr>
                    <w:lang w:val="uk-UA"/>
                  </w:rPr>
                </w:rPrChange>
              </w:rPr>
            </w:pPr>
            <w:r w:rsidRPr="00312974">
              <w:rPr>
                <w:lang w:val="uk-UA"/>
                <w:rPrChange w:id="9892" w:author="Rodion" w:date="2019-12-09T02:09:00Z">
                  <w:rPr>
                    <w:lang w:val="uk-UA"/>
                  </w:rPr>
                </w:rPrChange>
              </w:rPr>
              <w:t>Немає</w:t>
            </w:r>
          </w:p>
        </w:tc>
      </w:tr>
    </w:tbl>
    <w:p w14:paraId="6C8F3611" w14:textId="77777777" w:rsidR="006029A2" w:rsidRPr="00312974" w:rsidRDefault="006029A2" w:rsidP="006029A2">
      <w:pPr>
        <w:rPr>
          <w:rPrChange w:id="9893" w:author="Rodion" w:date="2019-12-09T02:09:00Z">
            <w:rPr/>
          </w:rPrChange>
        </w:rPr>
      </w:pPr>
    </w:p>
    <w:p w14:paraId="4D1A2E20" w14:textId="77777777" w:rsidR="006029A2" w:rsidRPr="00312974" w:rsidRDefault="006029A2" w:rsidP="006029A2">
      <w:pPr>
        <w:spacing w:after="160" w:line="259" w:lineRule="auto"/>
        <w:ind w:firstLine="0"/>
        <w:jc w:val="left"/>
        <w:rPr>
          <w:rPrChange w:id="9894" w:author="Rodion" w:date="2019-12-09T02:09:00Z">
            <w:rPr/>
          </w:rPrChange>
        </w:rPr>
      </w:pPr>
      <w:r w:rsidRPr="00312974">
        <w:rPr>
          <w:rPrChange w:id="9895" w:author="Rodion" w:date="2019-12-09T02:09:00Z">
            <w:rPr/>
          </w:rPrChange>
        </w:rPr>
        <w:br w:type="page"/>
      </w:r>
    </w:p>
    <w:p w14:paraId="00685686" w14:textId="2C73B429" w:rsidR="006029A2" w:rsidRPr="00312974" w:rsidRDefault="006029A2" w:rsidP="006029A2">
      <w:pPr>
        <w:rPr>
          <w:rPrChange w:id="9896" w:author="Rodion" w:date="2019-12-09T02:09:00Z">
            <w:rPr/>
          </w:rPrChange>
        </w:rPr>
      </w:pPr>
      <w:r w:rsidRPr="00312974">
        <w:rPr>
          <w:rPrChange w:id="9897" w:author="Rodion" w:date="2019-12-09T02:09:00Z">
            <w:rPr/>
          </w:rPrChange>
        </w:rPr>
        <w:lastRenderedPageBreak/>
        <w:t xml:space="preserve">Продовження </w:t>
      </w:r>
      <w:del w:id="9898" w:author="Rodion Kharabet" w:date="2019-12-06T03:54:00Z">
        <w:r w:rsidRPr="00312974" w:rsidDel="003969F0">
          <w:rPr>
            <w:rPrChange w:id="9899" w:author="Rodion" w:date="2019-12-09T02:09:00Z">
              <w:rPr/>
            </w:rPrChange>
          </w:rPr>
          <w:delText>таблиці 5.</w:delText>
        </w:r>
      </w:del>
      <w:ins w:id="9900" w:author="Rodion Kharabet" w:date="2019-12-06T03:54:00Z">
        <w:r w:rsidR="003969F0" w:rsidRPr="00312974">
          <w:rPr>
            <w:rPrChange w:id="9901" w:author="Rodion" w:date="2019-12-09T02:09:00Z">
              <w:rPr/>
            </w:rPrChange>
          </w:rPr>
          <w:t>таблиці 4.</w:t>
        </w:r>
      </w:ins>
      <w:r w:rsidRPr="00312974">
        <w:rPr>
          <w:rPrChange w:id="9902" w:author="Rodion" w:date="2019-12-09T02:09:00Z">
            <w:rPr/>
          </w:rPrChange>
        </w:rPr>
        <w:t>9</w:t>
      </w:r>
    </w:p>
    <w:tbl>
      <w:tblPr>
        <w:tblW w:w="1034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8"/>
        <w:gridCol w:w="2268"/>
        <w:gridCol w:w="1701"/>
        <w:gridCol w:w="1843"/>
        <w:gridCol w:w="1984"/>
        <w:gridCol w:w="1134"/>
      </w:tblGrid>
      <w:tr w:rsidR="006029A2" w:rsidRPr="00312974" w14:paraId="6E16C2FA" w14:textId="77777777" w:rsidTr="006029A2">
        <w:tc>
          <w:tcPr>
            <w:tcW w:w="1418" w:type="dxa"/>
            <w:vMerge w:val="restart"/>
          </w:tcPr>
          <w:p w14:paraId="3DCBFE70" w14:textId="77777777" w:rsidR="006029A2" w:rsidRPr="00312974" w:rsidRDefault="006029A2" w:rsidP="006029A2">
            <w:pPr>
              <w:pStyle w:val="NoSpacing"/>
              <w:jc w:val="left"/>
              <w:rPr>
                <w:lang w:val="uk-UA"/>
                <w:rPrChange w:id="9903" w:author="Rodion" w:date="2019-12-09T02:09:00Z">
                  <w:rPr>
                    <w:lang w:val="uk-UA"/>
                  </w:rPr>
                </w:rPrChange>
              </w:rPr>
            </w:pPr>
            <w:r w:rsidRPr="00312974">
              <w:rPr>
                <w:lang w:val="uk-UA"/>
                <w:rPrChange w:id="9904" w:author="Rodion" w:date="2019-12-09T02:09:00Z">
                  <w:rPr>
                    <w:lang w:val="uk-UA"/>
                  </w:rPr>
                </w:rPrChange>
              </w:rPr>
              <w:t>Висновки</w:t>
            </w:r>
          </w:p>
        </w:tc>
        <w:tc>
          <w:tcPr>
            <w:tcW w:w="2268" w:type="dxa"/>
          </w:tcPr>
          <w:p w14:paraId="55ECEB86" w14:textId="77777777" w:rsidR="006029A2" w:rsidRPr="00312974" w:rsidRDefault="006029A2" w:rsidP="006029A2">
            <w:pPr>
              <w:pStyle w:val="NoSpacing"/>
              <w:jc w:val="left"/>
              <w:rPr>
                <w:lang w:val="uk-UA"/>
                <w:rPrChange w:id="9905" w:author="Rodion" w:date="2019-12-09T02:09:00Z">
                  <w:rPr>
                    <w:lang w:val="uk-UA"/>
                  </w:rPr>
                </w:rPrChange>
              </w:rPr>
            </w:pPr>
            <w:r w:rsidRPr="00312974">
              <w:rPr>
                <w:lang w:val="uk-UA"/>
                <w:rPrChange w:id="9906" w:author="Rodion" w:date="2019-12-09T02:09:00Z">
                  <w:rPr>
                    <w:lang w:val="uk-UA"/>
                  </w:rPr>
                </w:rPrChange>
              </w:rPr>
              <w:t>Прямі конкуренти в галузі</w:t>
            </w:r>
          </w:p>
        </w:tc>
        <w:tc>
          <w:tcPr>
            <w:tcW w:w="1701" w:type="dxa"/>
          </w:tcPr>
          <w:p w14:paraId="7D145DED" w14:textId="77777777" w:rsidR="006029A2" w:rsidRPr="00312974" w:rsidRDefault="006029A2" w:rsidP="006029A2">
            <w:pPr>
              <w:pStyle w:val="NoSpacing"/>
              <w:jc w:val="left"/>
              <w:rPr>
                <w:lang w:val="uk-UA"/>
                <w:rPrChange w:id="9907" w:author="Rodion" w:date="2019-12-09T02:09:00Z">
                  <w:rPr>
                    <w:lang w:val="uk-UA"/>
                  </w:rPr>
                </w:rPrChange>
              </w:rPr>
            </w:pPr>
            <w:r w:rsidRPr="00312974">
              <w:rPr>
                <w:lang w:val="uk-UA"/>
                <w:rPrChange w:id="9908" w:author="Rodion" w:date="2019-12-09T02:09:00Z">
                  <w:rPr>
                    <w:lang w:val="uk-UA"/>
                  </w:rPr>
                </w:rPrChange>
              </w:rPr>
              <w:t>Потенційні конкуренти</w:t>
            </w:r>
          </w:p>
        </w:tc>
        <w:tc>
          <w:tcPr>
            <w:tcW w:w="1843" w:type="dxa"/>
          </w:tcPr>
          <w:p w14:paraId="11643CAB" w14:textId="77777777" w:rsidR="006029A2" w:rsidRPr="00312974" w:rsidRDefault="006029A2" w:rsidP="006029A2">
            <w:pPr>
              <w:pStyle w:val="NoSpacing"/>
              <w:jc w:val="left"/>
              <w:rPr>
                <w:lang w:val="uk-UA"/>
                <w:rPrChange w:id="9909" w:author="Rodion" w:date="2019-12-09T02:09:00Z">
                  <w:rPr>
                    <w:lang w:val="uk-UA"/>
                  </w:rPr>
                </w:rPrChange>
              </w:rPr>
            </w:pPr>
            <w:r w:rsidRPr="00312974">
              <w:rPr>
                <w:lang w:val="uk-UA"/>
                <w:rPrChange w:id="9910" w:author="Rodion" w:date="2019-12-09T02:09:00Z">
                  <w:rPr>
                    <w:lang w:val="uk-UA"/>
                  </w:rPr>
                </w:rPrChange>
              </w:rPr>
              <w:t>Постачальники</w:t>
            </w:r>
          </w:p>
        </w:tc>
        <w:tc>
          <w:tcPr>
            <w:tcW w:w="1984" w:type="dxa"/>
          </w:tcPr>
          <w:p w14:paraId="4D78316E" w14:textId="77777777" w:rsidR="006029A2" w:rsidRPr="00312974" w:rsidRDefault="006029A2" w:rsidP="006029A2">
            <w:pPr>
              <w:pStyle w:val="NoSpacing"/>
              <w:jc w:val="left"/>
              <w:rPr>
                <w:lang w:val="uk-UA"/>
                <w:rPrChange w:id="9911" w:author="Rodion" w:date="2019-12-09T02:09:00Z">
                  <w:rPr>
                    <w:lang w:val="uk-UA"/>
                  </w:rPr>
                </w:rPrChange>
              </w:rPr>
            </w:pPr>
            <w:r w:rsidRPr="00312974">
              <w:rPr>
                <w:lang w:val="uk-UA"/>
                <w:rPrChange w:id="9912" w:author="Rodion" w:date="2019-12-09T02:09:00Z">
                  <w:rPr>
                    <w:lang w:val="uk-UA"/>
                  </w:rPr>
                </w:rPrChange>
              </w:rPr>
              <w:t>Клієнти</w:t>
            </w:r>
          </w:p>
        </w:tc>
        <w:tc>
          <w:tcPr>
            <w:tcW w:w="1134" w:type="dxa"/>
          </w:tcPr>
          <w:p w14:paraId="170D237A" w14:textId="77777777" w:rsidR="006029A2" w:rsidRPr="00312974" w:rsidRDefault="006029A2" w:rsidP="006029A2">
            <w:pPr>
              <w:pStyle w:val="NoSpacing"/>
              <w:jc w:val="left"/>
              <w:rPr>
                <w:lang w:val="uk-UA"/>
                <w:rPrChange w:id="9913" w:author="Rodion" w:date="2019-12-09T02:09:00Z">
                  <w:rPr>
                    <w:lang w:val="uk-UA"/>
                  </w:rPr>
                </w:rPrChange>
              </w:rPr>
            </w:pPr>
            <w:r w:rsidRPr="00312974">
              <w:rPr>
                <w:lang w:val="uk-UA"/>
                <w:rPrChange w:id="9914" w:author="Rodion" w:date="2019-12-09T02:09:00Z">
                  <w:rPr>
                    <w:lang w:val="uk-UA"/>
                  </w:rPr>
                </w:rPrChange>
              </w:rPr>
              <w:t>Товари-замінники</w:t>
            </w:r>
          </w:p>
        </w:tc>
      </w:tr>
      <w:tr w:rsidR="006029A2" w:rsidRPr="00312974" w14:paraId="5336AAAD" w14:textId="77777777" w:rsidTr="006029A2">
        <w:tc>
          <w:tcPr>
            <w:tcW w:w="1418" w:type="dxa"/>
            <w:vMerge/>
          </w:tcPr>
          <w:p w14:paraId="7A42F1D8" w14:textId="77777777" w:rsidR="006029A2" w:rsidRPr="00312974" w:rsidRDefault="006029A2" w:rsidP="006029A2">
            <w:pPr>
              <w:pStyle w:val="NoSpacing"/>
              <w:jc w:val="left"/>
              <w:rPr>
                <w:lang w:val="uk-UA"/>
                <w:rPrChange w:id="9915" w:author="Rodion" w:date="2019-12-09T02:09:00Z">
                  <w:rPr>
                    <w:lang w:val="uk-UA"/>
                  </w:rPr>
                </w:rPrChange>
              </w:rPr>
            </w:pPr>
          </w:p>
        </w:tc>
        <w:tc>
          <w:tcPr>
            <w:tcW w:w="2268" w:type="dxa"/>
          </w:tcPr>
          <w:p w14:paraId="7544E393" w14:textId="77777777" w:rsidR="006029A2" w:rsidRPr="00312974" w:rsidRDefault="006029A2" w:rsidP="006029A2">
            <w:pPr>
              <w:pStyle w:val="NoSpacing"/>
              <w:jc w:val="left"/>
              <w:rPr>
                <w:lang w:val="uk-UA"/>
                <w:rPrChange w:id="9916" w:author="Rodion" w:date="2019-12-09T02:09:00Z">
                  <w:rPr>
                    <w:lang w:val="uk-UA"/>
                  </w:rPr>
                </w:rPrChange>
              </w:rPr>
            </w:pPr>
            <w:r w:rsidRPr="00312974">
              <w:rPr>
                <w:lang w:val="uk-UA"/>
                <w:rPrChange w:id="9917" w:author="Rodion" w:date="2019-12-09T02:09:00Z">
                  <w:rPr>
                    <w:lang w:val="uk-UA"/>
                  </w:rPr>
                </w:rPrChange>
              </w:rPr>
              <w:t>Інтенсивність конкурентної боротьби є доволі низькою, оскільки не так багато продуктів на ринку</w:t>
            </w:r>
          </w:p>
        </w:tc>
        <w:tc>
          <w:tcPr>
            <w:tcW w:w="1701" w:type="dxa"/>
          </w:tcPr>
          <w:p w14:paraId="6EDB8532" w14:textId="77777777" w:rsidR="006029A2" w:rsidRPr="00312974" w:rsidRDefault="006029A2" w:rsidP="006029A2">
            <w:pPr>
              <w:pStyle w:val="NoSpacing"/>
              <w:jc w:val="left"/>
              <w:rPr>
                <w:lang w:val="uk-UA"/>
                <w:rPrChange w:id="9918" w:author="Rodion" w:date="2019-12-09T02:09:00Z">
                  <w:rPr>
                    <w:lang w:val="uk-UA"/>
                  </w:rPr>
                </w:rPrChange>
              </w:rPr>
            </w:pPr>
            <w:r w:rsidRPr="00312974">
              <w:rPr>
                <w:lang w:val="uk-UA"/>
                <w:rPrChange w:id="9919" w:author="Rodion" w:date="2019-12-09T02:09:00Z">
                  <w:rPr>
                    <w:lang w:val="uk-UA"/>
                  </w:rPr>
                </w:rPrChange>
              </w:rPr>
              <w:t>Вихід на ринок можливий після отримання товарних знаків</w:t>
            </w:r>
          </w:p>
        </w:tc>
        <w:tc>
          <w:tcPr>
            <w:tcW w:w="1843" w:type="dxa"/>
          </w:tcPr>
          <w:p w14:paraId="7691C6AC" w14:textId="77777777" w:rsidR="006029A2" w:rsidRPr="00312974" w:rsidRDefault="006029A2" w:rsidP="006029A2">
            <w:pPr>
              <w:pStyle w:val="NoSpacing"/>
              <w:jc w:val="left"/>
              <w:rPr>
                <w:lang w:val="uk-UA"/>
                <w:rPrChange w:id="9920" w:author="Rodion" w:date="2019-12-09T02:09:00Z">
                  <w:rPr>
                    <w:lang w:val="uk-UA"/>
                  </w:rPr>
                </w:rPrChange>
              </w:rPr>
            </w:pPr>
            <w:r w:rsidRPr="00312974">
              <w:rPr>
                <w:lang w:val="uk-UA"/>
                <w:rPrChange w:id="9921" w:author="Rodion" w:date="2019-12-09T02:09:00Z">
                  <w:rPr>
                    <w:lang w:val="uk-UA"/>
                  </w:rPr>
                </w:rPrChange>
              </w:rPr>
              <w:t>Багато не пов’язаних між собою постачальників. Тому немає роботи на ринку</w:t>
            </w:r>
          </w:p>
        </w:tc>
        <w:tc>
          <w:tcPr>
            <w:tcW w:w="1984" w:type="dxa"/>
          </w:tcPr>
          <w:p w14:paraId="517FA9E5" w14:textId="77777777" w:rsidR="006029A2" w:rsidRPr="00312974" w:rsidRDefault="006029A2" w:rsidP="006029A2">
            <w:pPr>
              <w:pStyle w:val="NoSpacing"/>
              <w:jc w:val="left"/>
              <w:rPr>
                <w:lang w:val="uk-UA"/>
                <w:rPrChange w:id="9922" w:author="Rodion" w:date="2019-12-09T02:09:00Z">
                  <w:rPr>
                    <w:lang w:val="uk-UA"/>
                  </w:rPr>
                </w:rPrChange>
              </w:rPr>
            </w:pPr>
            <w:r w:rsidRPr="00312974">
              <w:rPr>
                <w:lang w:val="uk-UA"/>
                <w:rPrChange w:id="9923" w:author="Rodion" w:date="2019-12-09T02:09:00Z">
                  <w:rPr>
                    <w:lang w:val="uk-UA"/>
                  </w:rPr>
                </w:rPrChange>
              </w:rPr>
              <w:t>Постачальники не занадто чутливі до зміни цін на ринку</w:t>
            </w:r>
          </w:p>
        </w:tc>
        <w:tc>
          <w:tcPr>
            <w:tcW w:w="1134" w:type="dxa"/>
          </w:tcPr>
          <w:p w14:paraId="29A5A84F" w14:textId="77777777" w:rsidR="006029A2" w:rsidRPr="00312974" w:rsidRDefault="006029A2" w:rsidP="006029A2">
            <w:pPr>
              <w:pStyle w:val="NoSpacing"/>
              <w:jc w:val="left"/>
              <w:rPr>
                <w:lang w:val="uk-UA"/>
                <w:rPrChange w:id="9924" w:author="Rodion" w:date="2019-12-09T02:09:00Z">
                  <w:rPr>
                    <w:lang w:val="uk-UA"/>
                  </w:rPr>
                </w:rPrChange>
              </w:rPr>
            </w:pPr>
            <w:r w:rsidRPr="00312974">
              <w:rPr>
                <w:lang w:val="uk-UA"/>
                <w:rPrChange w:id="9925" w:author="Rodion" w:date="2019-12-09T02:09:00Z">
                  <w:rPr>
                    <w:lang w:val="uk-UA"/>
                  </w:rPr>
                </w:rPrChange>
              </w:rPr>
              <w:t>Немає</w:t>
            </w:r>
          </w:p>
        </w:tc>
      </w:tr>
    </w:tbl>
    <w:p w14:paraId="733E8FBA" w14:textId="77777777" w:rsidR="006029A2" w:rsidRPr="00312974" w:rsidRDefault="006029A2" w:rsidP="006029A2">
      <w:pPr>
        <w:ind w:right="-143"/>
        <w:rPr>
          <w:rPrChange w:id="9926" w:author="Rodion" w:date="2019-12-09T02:09:00Z">
            <w:rPr/>
          </w:rPrChange>
        </w:rPr>
      </w:pPr>
    </w:p>
    <w:p w14:paraId="421CCD74" w14:textId="77777777" w:rsidR="006029A2" w:rsidRPr="00312974" w:rsidRDefault="006029A2" w:rsidP="006029A2">
      <w:pPr>
        <w:rPr>
          <w:rPrChange w:id="9927" w:author="Rodion" w:date="2019-12-09T02:09:00Z">
            <w:rPr/>
          </w:rPrChange>
        </w:rPr>
      </w:pPr>
      <w:r w:rsidRPr="00312974">
        <w:rPr>
          <w:rPrChange w:id="9928" w:author="Rodion" w:date="2019-12-09T02:09:00Z">
            <w:rPr/>
          </w:rPrChange>
        </w:rPr>
        <w:tab/>
        <w:t xml:space="preserve">За результатами аналізу таблиці можна зробити висновок, що, з огляду на ситуацію на ринку, існує можливість роботи на ринку. </w:t>
      </w:r>
    </w:p>
    <w:p w14:paraId="6602B0C8" w14:textId="6DD34609" w:rsidR="006029A2" w:rsidRPr="00312974" w:rsidRDefault="006029A2" w:rsidP="006029A2">
      <w:pPr>
        <w:rPr>
          <w:rPrChange w:id="9929" w:author="Rodion" w:date="2019-12-09T02:09:00Z">
            <w:rPr/>
          </w:rPrChange>
        </w:rPr>
      </w:pPr>
      <w:r w:rsidRPr="00312974">
        <w:rPr>
          <w:rPrChange w:id="9930" w:author="Rodion" w:date="2019-12-09T02:09:00Z">
            <w:rPr/>
          </w:rPrChange>
        </w:rPr>
        <w:tab/>
        <w:t xml:space="preserve">На основі складених попередніх досліджень, у </w:t>
      </w:r>
      <w:del w:id="9931" w:author="Rodion Kharabet" w:date="2019-12-06T03:54:00Z">
        <w:r w:rsidRPr="00312974" w:rsidDel="003969F0">
          <w:rPr>
            <w:rPrChange w:id="9932" w:author="Rodion" w:date="2019-12-09T02:09:00Z">
              <w:rPr/>
            </w:rPrChange>
          </w:rPr>
          <w:delText>таблиці 5.</w:delText>
        </w:r>
      </w:del>
      <w:ins w:id="9933" w:author="Rodion Kharabet" w:date="2019-12-06T03:54:00Z">
        <w:r w:rsidR="003969F0" w:rsidRPr="00312974">
          <w:rPr>
            <w:rPrChange w:id="9934" w:author="Rodion" w:date="2019-12-09T02:09:00Z">
              <w:rPr/>
            </w:rPrChange>
          </w:rPr>
          <w:t>таблиці 4.</w:t>
        </w:r>
      </w:ins>
      <w:r w:rsidRPr="00312974">
        <w:rPr>
          <w:rPrChange w:id="9935" w:author="Rodion" w:date="2019-12-09T02:09:00Z">
            <w:rPr/>
          </w:rPrChange>
        </w:rPr>
        <w:t xml:space="preserve">10 було визначено та обґрунтовано фактори конкурентоспроможності. </w:t>
      </w:r>
    </w:p>
    <w:p w14:paraId="1044DA1A" w14:textId="77777777" w:rsidR="006029A2" w:rsidRPr="00312974" w:rsidRDefault="006029A2" w:rsidP="006029A2">
      <w:pPr>
        <w:ind w:right="-143"/>
        <w:rPr>
          <w:rPrChange w:id="9936" w:author="Rodion" w:date="2019-12-09T02:09:00Z">
            <w:rPr/>
          </w:rPrChange>
        </w:rPr>
      </w:pPr>
    </w:p>
    <w:p w14:paraId="3C6FCB12" w14:textId="7080AD76" w:rsidR="006029A2" w:rsidRPr="00312974" w:rsidRDefault="006029A2" w:rsidP="006029A2">
      <w:pPr>
        <w:ind w:right="-143"/>
        <w:rPr>
          <w:rPrChange w:id="9937" w:author="Rodion" w:date="2019-12-09T02:09:00Z">
            <w:rPr/>
          </w:rPrChange>
        </w:rPr>
      </w:pPr>
      <w:r w:rsidRPr="00312974">
        <w:rPr>
          <w:rPrChange w:id="9938" w:author="Rodion" w:date="2019-12-09T02:09:00Z">
            <w:rPr/>
          </w:rPrChange>
        </w:rPr>
        <w:tab/>
      </w:r>
      <w:del w:id="9939" w:author="Rodion Kharabet" w:date="2019-12-06T03:54:00Z">
        <w:r w:rsidRPr="00312974" w:rsidDel="003969F0">
          <w:rPr>
            <w:rPrChange w:id="9940" w:author="Rodion" w:date="2019-12-09T02:09:00Z">
              <w:rPr/>
            </w:rPrChange>
          </w:rPr>
          <w:delText>Таблиця 5.</w:delText>
        </w:r>
      </w:del>
      <w:ins w:id="9941" w:author="Rodion Kharabet" w:date="2019-12-06T03:54:00Z">
        <w:r w:rsidR="003969F0" w:rsidRPr="00312974">
          <w:rPr>
            <w:rPrChange w:id="9942" w:author="Rodion" w:date="2019-12-09T02:09:00Z">
              <w:rPr/>
            </w:rPrChange>
          </w:rPr>
          <w:t>Таблиця 4.</w:t>
        </w:r>
      </w:ins>
      <w:r w:rsidRPr="00312974">
        <w:rPr>
          <w:rPrChange w:id="9943" w:author="Rodion" w:date="2019-12-09T02:09:00Z">
            <w:rPr/>
          </w:rPrChange>
        </w:rPr>
        <w:t xml:space="preserve">10 – Обґрунтування факторів конкурентоспроможності </w:t>
      </w:r>
    </w:p>
    <w:tbl>
      <w:tblPr>
        <w:tblStyle w:val="TableGrid"/>
        <w:tblW w:w="10485" w:type="dxa"/>
        <w:tblLook w:val="00A0" w:firstRow="1" w:lastRow="0" w:firstColumn="1" w:lastColumn="0" w:noHBand="0" w:noVBand="0"/>
      </w:tblPr>
      <w:tblGrid>
        <w:gridCol w:w="594"/>
        <w:gridCol w:w="3274"/>
        <w:gridCol w:w="6617"/>
      </w:tblGrid>
      <w:tr w:rsidR="006029A2" w:rsidRPr="00312974" w14:paraId="72FF9C1B" w14:textId="77777777" w:rsidTr="006029A2">
        <w:tc>
          <w:tcPr>
            <w:tcW w:w="594" w:type="dxa"/>
          </w:tcPr>
          <w:p w14:paraId="27CE5126" w14:textId="77777777" w:rsidR="006029A2" w:rsidRPr="00312974" w:rsidRDefault="006029A2" w:rsidP="006029A2">
            <w:pPr>
              <w:pStyle w:val="NoSpacing"/>
              <w:jc w:val="left"/>
              <w:rPr>
                <w:lang w:val="uk-UA"/>
                <w:rPrChange w:id="9944" w:author="Rodion" w:date="2019-12-09T02:09:00Z">
                  <w:rPr>
                    <w:lang w:val="uk-UA"/>
                  </w:rPr>
                </w:rPrChange>
              </w:rPr>
            </w:pPr>
            <w:r w:rsidRPr="00312974">
              <w:rPr>
                <w:lang w:val="uk-UA"/>
                <w:rPrChange w:id="9945" w:author="Rodion" w:date="2019-12-09T02:09:00Z">
                  <w:rPr>
                    <w:lang w:val="uk-UA"/>
                  </w:rPr>
                </w:rPrChange>
              </w:rPr>
              <w:t>№ п/п</w:t>
            </w:r>
          </w:p>
        </w:tc>
        <w:tc>
          <w:tcPr>
            <w:tcW w:w="3274" w:type="dxa"/>
          </w:tcPr>
          <w:p w14:paraId="310BEFF4" w14:textId="77777777" w:rsidR="006029A2" w:rsidRPr="00312974" w:rsidRDefault="006029A2" w:rsidP="006029A2">
            <w:pPr>
              <w:pStyle w:val="NoSpacing"/>
              <w:jc w:val="left"/>
              <w:rPr>
                <w:lang w:val="uk-UA"/>
                <w:rPrChange w:id="9946" w:author="Rodion" w:date="2019-12-09T02:09:00Z">
                  <w:rPr>
                    <w:lang w:val="uk-UA"/>
                  </w:rPr>
                </w:rPrChange>
              </w:rPr>
            </w:pPr>
            <w:r w:rsidRPr="00312974">
              <w:rPr>
                <w:lang w:val="uk-UA"/>
                <w:rPrChange w:id="9947" w:author="Rodion" w:date="2019-12-09T02:09:00Z">
                  <w:rPr>
                    <w:lang w:val="uk-UA"/>
                  </w:rPr>
                </w:rPrChange>
              </w:rPr>
              <w:t>Фактор конкурентоспроможності</w:t>
            </w:r>
          </w:p>
        </w:tc>
        <w:tc>
          <w:tcPr>
            <w:tcW w:w="6617" w:type="dxa"/>
          </w:tcPr>
          <w:p w14:paraId="3201329E" w14:textId="77777777" w:rsidR="006029A2" w:rsidRPr="00312974" w:rsidRDefault="006029A2" w:rsidP="006029A2">
            <w:pPr>
              <w:pStyle w:val="NoSpacing"/>
              <w:jc w:val="left"/>
              <w:rPr>
                <w:lang w:val="uk-UA"/>
                <w:rPrChange w:id="9948" w:author="Rodion" w:date="2019-12-09T02:09:00Z">
                  <w:rPr>
                    <w:lang w:val="uk-UA"/>
                  </w:rPr>
                </w:rPrChange>
              </w:rPr>
            </w:pPr>
            <w:r w:rsidRPr="00312974">
              <w:rPr>
                <w:lang w:val="uk-UA"/>
                <w:rPrChange w:id="9949" w:author="Rodion" w:date="2019-12-09T02:09:00Z">
                  <w:rPr>
                    <w:lang w:val="uk-UA"/>
                  </w:rPr>
                </w:rPrChange>
              </w:rPr>
              <w:t>Обґрунтування (наведення чинників, що роблять фактор для порівняння конкурентних проектів значущим)</w:t>
            </w:r>
          </w:p>
        </w:tc>
      </w:tr>
      <w:tr w:rsidR="006029A2" w:rsidRPr="00312974" w14:paraId="14564E72" w14:textId="77777777" w:rsidTr="006029A2">
        <w:tc>
          <w:tcPr>
            <w:tcW w:w="594" w:type="dxa"/>
          </w:tcPr>
          <w:p w14:paraId="5314A74D" w14:textId="77777777" w:rsidR="006029A2" w:rsidRPr="00312974" w:rsidRDefault="006029A2" w:rsidP="006029A2">
            <w:pPr>
              <w:pStyle w:val="NoSpacing"/>
              <w:jc w:val="left"/>
              <w:rPr>
                <w:lang w:val="uk-UA"/>
                <w:rPrChange w:id="9950" w:author="Rodion" w:date="2019-12-09T02:09:00Z">
                  <w:rPr>
                    <w:lang w:val="uk-UA"/>
                  </w:rPr>
                </w:rPrChange>
              </w:rPr>
            </w:pPr>
            <w:r w:rsidRPr="00312974">
              <w:rPr>
                <w:lang w:val="uk-UA"/>
                <w:rPrChange w:id="9951" w:author="Rodion" w:date="2019-12-09T02:09:00Z">
                  <w:rPr>
                    <w:lang w:val="uk-UA"/>
                  </w:rPr>
                </w:rPrChange>
              </w:rPr>
              <w:t>1.</w:t>
            </w:r>
          </w:p>
        </w:tc>
        <w:tc>
          <w:tcPr>
            <w:tcW w:w="3274" w:type="dxa"/>
          </w:tcPr>
          <w:p w14:paraId="5A63199A" w14:textId="77777777" w:rsidR="006029A2" w:rsidRPr="00312974" w:rsidRDefault="006029A2" w:rsidP="006029A2">
            <w:pPr>
              <w:pStyle w:val="NoSpacing"/>
              <w:jc w:val="left"/>
              <w:rPr>
                <w:lang w:val="uk-UA"/>
                <w:rPrChange w:id="9952" w:author="Rodion" w:date="2019-12-09T02:09:00Z">
                  <w:rPr>
                    <w:lang w:val="uk-UA"/>
                  </w:rPr>
                </w:rPrChange>
              </w:rPr>
            </w:pPr>
            <w:r w:rsidRPr="00312974">
              <w:rPr>
                <w:lang w:val="uk-UA"/>
                <w:rPrChange w:id="9953" w:author="Rodion" w:date="2019-12-09T02:09:00Z">
                  <w:rPr>
                    <w:lang w:val="uk-UA"/>
                  </w:rPr>
                </w:rPrChange>
              </w:rPr>
              <w:t>Використання альтернативної технології для ідентифікації товарів</w:t>
            </w:r>
          </w:p>
        </w:tc>
        <w:tc>
          <w:tcPr>
            <w:tcW w:w="6617" w:type="dxa"/>
          </w:tcPr>
          <w:p w14:paraId="26DA009D" w14:textId="77777777" w:rsidR="006029A2" w:rsidRPr="00312974" w:rsidRDefault="006029A2" w:rsidP="006029A2">
            <w:pPr>
              <w:pStyle w:val="NoSpacing"/>
              <w:jc w:val="left"/>
              <w:rPr>
                <w:lang w:val="uk-UA"/>
                <w:rPrChange w:id="9954" w:author="Rodion" w:date="2019-12-09T02:09:00Z">
                  <w:rPr>
                    <w:lang w:val="uk-UA"/>
                  </w:rPr>
                </w:rPrChange>
              </w:rPr>
            </w:pPr>
            <w:r w:rsidRPr="00312974">
              <w:rPr>
                <w:lang w:val="uk-UA"/>
                <w:rPrChange w:id="9955" w:author="Rodion" w:date="2019-12-09T02:09:00Z">
                  <w:rPr>
                    <w:lang w:val="uk-UA"/>
                  </w:rPr>
                </w:rPrChange>
              </w:rPr>
              <w:t>Розробка надає можливість користувачам вибирати з більшої кількості різних засобів ідентифікації товарів</w:t>
            </w:r>
          </w:p>
        </w:tc>
      </w:tr>
    </w:tbl>
    <w:p w14:paraId="4E0C22DC" w14:textId="77777777" w:rsidR="006029A2" w:rsidRPr="00312974" w:rsidRDefault="006029A2" w:rsidP="006029A2">
      <w:pPr>
        <w:rPr>
          <w:rPrChange w:id="9956" w:author="Rodion" w:date="2019-12-09T02:09:00Z">
            <w:rPr/>
          </w:rPrChange>
        </w:rPr>
      </w:pPr>
    </w:p>
    <w:p w14:paraId="42A23BA5" w14:textId="77777777" w:rsidR="006029A2" w:rsidRPr="00312974" w:rsidRDefault="006029A2" w:rsidP="006029A2">
      <w:pPr>
        <w:spacing w:after="160" w:line="259" w:lineRule="auto"/>
        <w:ind w:firstLine="0"/>
        <w:jc w:val="left"/>
        <w:rPr>
          <w:rPrChange w:id="9957" w:author="Rodion" w:date="2019-12-09T02:09:00Z">
            <w:rPr/>
          </w:rPrChange>
        </w:rPr>
      </w:pPr>
      <w:r w:rsidRPr="00312974">
        <w:rPr>
          <w:rPrChange w:id="9958" w:author="Rodion" w:date="2019-12-09T02:09:00Z">
            <w:rPr/>
          </w:rPrChange>
        </w:rPr>
        <w:br w:type="page"/>
      </w:r>
    </w:p>
    <w:p w14:paraId="64D70E18" w14:textId="5D32A980" w:rsidR="006029A2" w:rsidRPr="00312974" w:rsidRDefault="006029A2" w:rsidP="006029A2">
      <w:pPr>
        <w:rPr>
          <w:rPrChange w:id="9959" w:author="Rodion" w:date="2019-12-09T02:09:00Z">
            <w:rPr/>
          </w:rPrChange>
        </w:rPr>
      </w:pPr>
      <w:r w:rsidRPr="00312974">
        <w:rPr>
          <w:rPrChange w:id="9960" w:author="Rodion" w:date="2019-12-09T02:09:00Z">
            <w:rPr/>
          </w:rPrChange>
        </w:rPr>
        <w:lastRenderedPageBreak/>
        <w:t xml:space="preserve">Продовження </w:t>
      </w:r>
      <w:del w:id="9961" w:author="Rodion Kharabet" w:date="2019-12-06T03:54:00Z">
        <w:r w:rsidRPr="00312974" w:rsidDel="003969F0">
          <w:rPr>
            <w:rPrChange w:id="9962" w:author="Rodion" w:date="2019-12-09T02:09:00Z">
              <w:rPr/>
            </w:rPrChange>
          </w:rPr>
          <w:delText>таблиці 5.</w:delText>
        </w:r>
      </w:del>
      <w:ins w:id="9963" w:author="Rodion Kharabet" w:date="2019-12-06T03:54:00Z">
        <w:r w:rsidR="003969F0" w:rsidRPr="00312974">
          <w:rPr>
            <w:rPrChange w:id="9964" w:author="Rodion" w:date="2019-12-09T02:09:00Z">
              <w:rPr/>
            </w:rPrChange>
          </w:rPr>
          <w:t>таблиці 4.</w:t>
        </w:r>
      </w:ins>
      <w:r w:rsidRPr="00312974">
        <w:rPr>
          <w:rPrChange w:id="9965" w:author="Rodion" w:date="2019-12-09T02:09:00Z">
            <w:rPr/>
          </w:rPrChange>
        </w:rPr>
        <w:t>10</w:t>
      </w:r>
    </w:p>
    <w:tbl>
      <w:tblPr>
        <w:tblStyle w:val="TableGrid"/>
        <w:tblW w:w="10485" w:type="dxa"/>
        <w:tblLook w:val="04A0" w:firstRow="1" w:lastRow="0" w:firstColumn="1" w:lastColumn="0" w:noHBand="0" w:noVBand="1"/>
      </w:tblPr>
      <w:tblGrid>
        <w:gridCol w:w="594"/>
        <w:gridCol w:w="3274"/>
        <w:gridCol w:w="6617"/>
      </w:tblGrid>
      <w:tr w:rsidR="006029A2" w:rsidRPr="00312974" w14:paraId="5BDB14B2" w14:textId="77777777" w:rsidTr="006029A2">
        <w:tc>
          <w:tcPr>
            <w:tcW w:w="594" w:type="dxa"/>
          </w:tcPr>
          <w:p w14:paraId="294490CD" w14:textId="77777777" w:rsidR="006029A2" w:rsidRPr="00312974" w:rsidRDefault="006029A2" w:rsidP="006029A2">
            <w:pPr>
              <w:pStyle w:val="NoSpacing"/>
              <w:jc w:val="left"/>
              <w:rPr>
                <w:lang w:val="uk-UA"/>
                <w:rPrChange w:id="9966" w:author="Rodion" w:date="2019-12-09T02:09:00Z">
                  <w:rPr>
                    <w:lang w:val="uk-UA"/>
                  </w:rPr>
                </w:rPrChange>
              </w:rPr>
            </w:pPr>
            <w:r w:rsidRPr="00312974">
              <w:rPr>
                <w:lang w:val="uk-UA"/>
                <w:rPrChange w:id="9967" w:author="Rodion" w:date="2019-12-09T02:09:00Z">
                  <w:rPr>
                    <w:lang w:val="uk-UA"/>
                  </w:rPr>
                </w:rPrChange>
              </w:rPr>
              <w:t>№ п/п</w:t>
            </w:r>
          </w:p>
        </w:tc>
        <w:tc>
          <w:tcPr>
            <w:tcW w:w="3274" w:type="dxa"/>
          </w:tcPr>
          <w:p w14:paraId="4673D965" w14:textId="77777777" w:rsidR="006029A2" w:rsidRPr="00312974" w:rsidRDefault="006029A2" w:rsidP="006029A2">
            <w:pPr>
              <w:pStyle w:val="NoSpacing"/>
              <w:jc w:val="left"/>
              <w:rPr>
                <w:lang w:val="uk-UA"/>
                <w:rPrChange w:id="9968" w:author="Rodion" w:date="2019-12-09T02:09:00Z">
                  <w:rPr>
                    <w:lang w:val="uk-UA"/>
                  </w:rPr>
                </w:rPrChange>
              </w:rPr>
            </w:pPr>
            <w:r w:rsidRPr="00312974">
              <w:rPr>
                <w:lang w:val="uk-UA"/>
                <w:rPrChange w:id="9969" w:author="Rodion" w:date="2019-12-09T02:09:00Z">
                  <w:rPr>
                    <w:lang w:val="uk-UA"/>
                  </w:rPr>
                </w:rPrChange>
              </w:rPr>
              <w:t>Фактор конкурентоспроможності</w:t>
            </w:r>
          </w:p>
        </w:tc>
        <w:tc>
          <w:tcPr>
            <w:tcW w:w="6617" w:type="dxa"/>
          </w:tcPr>
          <w:p w14:paraId="6567D81F" w14:textId="77777777" w:rsidR="006029A2" w:rsidRPr="00312974" w:rsidRDefault="006029A2" w:rsidP="006029A2">
            <w:pPr>
              <w:pStyle w:val="NoSpacing"/>
              <w:jc w:val="left"/>
              <w:rPr>
                <w:lang w:val="uk-UA"/>
                <w:rPrChange w:id="9970" w:author="Rodion" w:date="2019-12-09T02:09:00Z">
                  <w:rPr>
                    <w:lang w:val="uk-UA"/>
                  </w:rPr>
                </w:rPrChange>
              </w:rPr>
            </w:pPr>
            <w:r w:rsidRPr="00312974">
              <w:rPr>
                <w:lang w:val="uk-UA"/>
                <w:rPrChange w:id="9971" w:author="Rodion" w:date="2019-12-09T02:09:00Z">
                  <w:rPr>
                    <w:lang w:val="uk-UA"/>
                  </w:rPr>
                </w:rPrChange>
              </w:rPr>
              <w:t>Обґрунтування (наведення чинників, що роблять фактор для порівняння конкурентних проектів значущим)</w:t>
            </w:r>
          </w:p>
        </w:tc>
      </w:tr>
      <w:tr w:rsidR="006029A2" w:rsidRPr="00312974" w14:paraId="51EFCFAD" w14:textId="77777777" w:rsidTr="006029A2">
        <w:tblPrEx>
          <w:tblLook w:val="00A0" w:firstRow="1" w:lastRow="0" w:firstColumn="1" w:lastColumn="0" w:noHBand="0" w:noVBand="0"/>
        </w:tblPrEx>
        <w:tc>
          <w:tcPr>
            <w:tcW w:w="594" w:type="dxa"/>
          </w:tcPr>
          <w:p w14:paraId="7EB5DF08" w14:textId="77777777" w:rsidR="006029A2" w:rsidRPr="00312974" w:rsidRDefault="006029A2" w:rsidP="006029A2">
            <w:pPr>
              <w:pStyle w:val="NoSpacing"/>
              <w:jc w:val="left"/>
              <w:rPr>
                <w:lang w:val="uk-UA"/>
                <w:rPrChange w:id="9972" w:author="Rodion" w:date="2019-12-09T02:09:00Z">
                  <w:rPr>
                    <w:lang w:val="uk-UA"/>
                  </w:rPr>
                </w:rPrChange>
              </w:rPr>
            </w:pPr>
            <w:r w:rsidRPr="00312974">
              <w:rPr>
                <w:lang w:val="uk-UA"/>
                <w:rPrChange w:id="9973" w:author="Rodion" w:date="2019-12-09T02:09:00Z">
                  <w:rPr>
                    <w:lang w:val="uk-UA"/>
                  </w:rPr>
                </w:rPrChange>
              </w:rPr>
              <w:t>2.</w:t>
            </w:r>
          </w:p>
        </w:tc>
        <w:tc>
          <w:tcPr>
            <w:tcW w:w="3274" w:type="dxa"/>
          </w:tcPr>
          <w:p w14:paraId="223A251A" w14:textId="77777777" w:rsidR="006029A2" w:rsidRPr="00312974" w:rsidRDefault="006029A2" w:rsidP="006029A2">
            <w:pPr>
              <w:pStyle w:val="NoSpacing"/>
              <w:jc w:val="left"/>
              <w:rPr>
                <w:lang w:val="uk-UA"/>
                <w:rPrChange w:id="9974" w:author="Rodion" w:date="2019-12-09T02:09:00Z">
                  <w:rPr>
                    <w:lang w:val="uk-UA"/>
                  </w:rPr>
                </w:rPrChange>
              </w:rPr>
            </w:pPr>
            <w:r w:rsidRPr="00312974">
              <w:rPr>
                <w:lang w:val="uk-UA"/>
                <w:rPrChange w:id="9975" w:author="Rodion" w:date="2019-12-09T02:09:00Z">
                  <w:rPr>
                    <w:lang w:val="uk-UA"/>
                  </w:rPr>
                </w:rPrChange>
              </w:rPr>
              <w:t>Вартість кінцевого продукту</w:t>
            </w:r>
          </w:p>
        </w:tc>
        <w:tc>
          <w:tcPr>
            <w:tcW w:w="6617" w:type="dxa"/>
          </w:tcPr>
          <w:p w14:paraId="2BAE1F34" w14:textId="119B2518" w:rsidR="006029A2" w:rsidRPr="00312974" w:rsidRDefault="006029A2" w:rsidP="006029A2">
            <w:pPr>
              <w:pStyle w:val="NoSpacing"/>
              <w:jc w:val="left"/>
              <w:rPr>
                <w:lang w:val="uk-UA"/>
                <w:rPrChange w:id="9976" w:author="Rodion" w:date="2019-12-09T02:09:00Z">
                  <w:rPr>
                    <w:lang w:val="uk-UA"/>
                  </w:rPr>
                </w:rPrChange>
              </w:rPr>
            </w:pPr>
            <w:r w:rsidRPr="00312974">
              <w:rPr>
                <w:lang w:val="uk-UA"/>
                <w:rPrChange w:id="9977" w:author="Rodion" w:date="2019-12-09T02:09:00Z">
                  <w:rPr>
                    <w:lang w:val="uk-UA"/>
                  </w:rPr>
                </w:rPrChange>
              </w:rPr>
              <w:t xml:space="preserve">Використання більш </w:t>
            </w:r>
            <w:r w:rsidR="005050B7" w:rsidRPr="00312974">
              <w:rPr>
                <w:lang w:val="uk-UA"/>
                <w:rPrChange w:id="9978" w:author="Rodion" w:date="2019-12-09T02:09:00Z">
                  <w:rPr>
                    <w:lang w:val="uk-UA"/>
                  </w:rPr>
                </w:rPrChange>
              </w:rPr>
              <w:t>доступних</w:t>
            </w:r>
            <w:r w:rsidRPr="00312974">
              <w:rPr>
                <w:lang w:val="uk-UA"/>
                <w:rPrChange w:id="9979" w:author="Rodion" w:date="2019-12-09T02:09:00Z">
                  <w:rPr>
                    <w:lang w:val="uk-UA"/>
                  </w:rPr>
                </w:rPrChange>
              </w:rPr>
              <w:t xml:space="preserve"> матеріалів та відсутність великого збільшення кінцевої ціни відносно собівартості робить продукт дешевшим за продукти конкурентів. </w:t>
            </w:r>
          </w:p>
        </w:tc>
      </w:tr>
      <w:tr w:rsidR="006029A2" w:rsidRPr="00312974" w14:paraId="189EADEC" w14:textId="77777777" w:rsidTr="006029A2">
        <w:tblPrEx>
          <w:tblLook w:val="00A0" w:firstRow="1" w:lastRow="0" w:firstColumn="1" w:lastColumn="0" w:noHBand="0" w:noVBand="0"/>
        </w:tblPrEx>
        <w:tc>
          <w:tcPr>
            <w:tcW w:w="594" w:type="dxa"/>
          </w:tcPr>
          <w:p w14:paraId="77FF0C1E" w14:textId="77777777" w:rsidR="006029A2" w:rsidRPr="00312974" w:rsidRDefault="006029A2" w:rsidP="006029A2">
            <w:pPr>
              <w:pStyle w:val="NoSpacing"/>
              <w:jc w:val="left"/>
              <w:rPr>
                <w:lang w:val="uk-UA"/>
                <w:rPrChange w:id="9980" w:author="Rodion" w:date="2019-12-09T02:09:00Z">
                  <w:rPr>
                    <w:lang w:val="uk-UA"/>
                  </w:rPr>
                </w:rPrChange>
              </w:rPr>
            </w:pPr>
            <w:r w:rsidRPr="00312974">
              <w:rPr>
                <w:lang w:val="uk-UA"/>
                <w:rPrChange w:id="9981" w:author="Rodion" w:date="2019-12-09T02:09:00Z">
                  <w:rPr>
                    <w:lang w:val="uk-UA"/>
                  </w:rPr>
                </w:rPrChange>
              </w:rPr>
              <w:t>3.</w:t>
            </w:r>
          </w:p>
        </w:tc>
        <w:tc>
          <w:tcPr>
            <w:tcW w:w="3274" w:type="dxa"/>
          </w:tcPr>
          <w:p w14:paraId="0E80C6CC" w14:textId="77777777" w:rsidR="006029A2" w:rsidRPr="00312974" w:rsidRDefault="006029A2" w:rsidP="006029A2">
            <w:pPr>
              <w:pStyle w:val="NoSpacing"/>
              <w:jc w:val="left"/>
              <w:rPr>
                <w:lang w:val="uk-UA"/>
                <w:rPrChange w:id="9982" w:author="Rodion" w:date="2019-12-09T02:09:00Z">
                  <w:rPr>
                    <w:lang w:val="uk-UA"/>
                  </w:rPr>
                </w:rPrChange>
              </w:rPr>
            </w:pPr>
            <w:r w:rsidRPr="00312974">
              <w:rPr>
                <w:lang w:val="uk-UA"/>
                <w:rPrChange w:id="9983" w:author="Rodion" w:date="2019-12-09T02:09:00Z">
                  <w:rPr>
                    <w:lang w:val="uk-UA"/>
                  </w:rPr>
                </w:rPrChange>
              </w:rPr>
              <w:t>Більш універсальний засіб взаємодії із клієнтом</w:t>
            </w:r>
          </w:p>
        </w:tc>
        <w:tc>
          <w:tcPr>
            <w:tcW w:w="6617" w:type="dxa"/>
          </w:tcPr>
          <w:p w14:paraId="7D574929" w14:textId="77777777" w:rsidR="006029A2" w:rsidRPr="00312974" w:rsidRDefault="006029A2" w:rsidP="006029A2">
            <w:pPr>
              <w:pStyle w:val="NoSpacing"/>
              <w:jc w:val="left"/>
              <w:rPr>
                <w:lang w:val="uk-UA"/>
                <w:rPrChange w:id="9984" w:author="Rodion" w:date="2019-12-09T02:09:00Z">
                  <w:rPr>
                    <w:lang w:val="uk-UA"/>
                  </w:rPr>
                </w:rPrChange>
              </w:rPr>
            </w:pPr>
            <w:r w:rsidRPr="00312974">
              <w:rPr>
                <w:lang w:val="uk-UA"/>
                <w:rPrChange w:id="9985" w:author="Rodion" w:date="2019-12-09T02:09:00Z">
                  <w:rPr>
                    <w:lang w:val="uk-UA"/>
                  </w:rPr>
                </w:rPrChange>
              </w:rPr>
              <w:t>Використання веб-застосунку замість застосунків, що залежать від платформі робить більш дешевим процес розробки інтерфейсів та забезпечує більшу універсальність.</w:t>
            </w:r>
          </w:p>
        </w:tc>
      </w:tr>
      <w:tr w:rsidR="006029A2" w:rsidRPr="00312974" w14:paraId="1090C456" w14:textId="77777777" w:rsidTr="006029A2">
        <w:tblPrEx>
          <w:tblLook w:val="00A0" w:firstRow="1" w:lastRow="0" w:firstColumn="1" w:lastColumn="0" w:noHBand="0" w:noVBand="0"/>
        </w:tblPrEx>
        <w:tc>
          <w:tcPr>
            <w:tcW w:w="594" w:type="dxa"/>
          </w:tcPr>
          <w:p w14:paraId="1A82EC50" w14:textId="77777777" w:rsidR="006029A2" w:rsidRPr="00312974" w:rsidRDefault="006029A2" w:rsidP="006029A2">
            <w:pPr>
              <w:pStyle w:val="NoSpacing"/>
              <w:jc w:val="left"/>
              <w:rPr>
                <w:lang w:val="uk-UA"/>
                <w:rPrChange w:id="9986" w:author="Rodion" w:date="2019-12-09T02:09:00Z">
                  <w:rPr>
                    <w:lang w:val="uk-UA"/>
                  </w:rPr>
                </w:rPrChange>
              </w:rPr>
            </w:pPr>
            <w:r w:rsidRPr="00312974">
              <w:rPr>
                <w:lang w:val="uk-UA"/>
                <w:rPrChange w:id="9987" w:author="Rodion" w:date="2019-12-09T02:09:00Z">
                  <w:rPr>
                    <w:lang w:val="uk-UA"/>
                  </w:rPr>
                </w:rPrChange>
              </w:rPr>
              <w:t xml:space="preserve">4. </w:t>
            </w:r>
          </w:p>
        </w:tc>
        <w:tc>
          <w:tcPr>
            <w:tcW w:w="3274" w:type="dxa"/>
          </w:tcPr>
          <w:p w14:paraId="2BB067AB" w14:textId="77777777" w:rsidR="006029A2" w:rsidRPr="00312974" w:rsidRDefault="006029A2" w:rsidP="006029A2">
            <w:pPr>
              <w:pStyle w:val="NoSpacing"/>
              <w:jc w:val="left"/>
              <w:rPr>
                <w:lang w:val="uk-UA"/>
                <w:rPrChange w:id="9988" w:author="Rodion" w:date="2019-12-09T02:09:00Z">
                  <w:rPr>
                    <w:lang w:val="uk-UA"/>
                  </w:rPr>
                </w:rPrChange>
              </w:rPr>
            </w:pPr>
            <w:r w:rsidRPr="00312974">
              <w:rPr>
                <w:lang w:val="uk-UA"/>
                <w:rPrChange w:id="9989" w:author="Rodion" w:date="2019-12-09T02:09:00Z">
                  <w:rPr>
                    <w:lang w:val="uk-UA"/>
                  </w:rPr>
                </w:rPrChange>
              </w:rPr>
              <w:t>Формування власної бази даних товарів</w:t>
            </w:r>
          </w:p>
        </w:tc>
        <w:tc>
          <w:tcPr>
            <w:tcW w:w="6617" w:type="dxa"/>
          </w:tcPr>
          <w:p w14:paraId="2985E436" w14:textId="77777777" w:rsidR="006029A2" w:rsidRPr="00312974" w:rsidRDefault="006029A2" w:rsidP="006029A2">
            <w:pPr>
              <w:pStyle w:val="NoSpacing"/>
              <w:jc w:val="left"/>
              <w:rPr>
                <w:lang w:val="uk-UA"/>
                <w:rPrChange w:id="9990" w:author="Rodion" w:date="2019-12-09T02:09:00Z">
                  <w:rPr>
                    <w:lang w:val="uk-UA"/>
                  </w:rPr>
                </w:rPrChange>
              </w:rPr>
            </w:pPr>
            <w:r w:rsidRPr="00312974">
              <w:rPr>
                <w:lang w:val="uk-UA"/>
                <w:rPrChange w:id="9991" w:author="Rodion" w:date="2019-12-09T02:09:00Z">
                  <w:rPr>
                    <w:lang w:val="uk-UA"/>
                  </w:rPr>
                </w:rPrChange>
              </w:rPr>
              <w:t xml:space="preserve">Оскільки користувачі можуть жити у різних країнах, необхідно забезпечити базу даних усіма товарами, що можуть придбати користувачі. В представленому продукті існує можливість для кожного користувача власноруч додавати бажаний товар до спільної бази даних. </w:t>
            </w:r>
          </w:p>
        </w:tc>
      </w:tr>
    </w:tbl>
    <w:p w14:paraId="1CC8CD1E" w14:textId="77777777" w:rsidR="006029A2" w:rsidRPr="00312974" w:rsidRDefault="006029A2" w:rsidP="006029A2">
      <w:pPr>
        <w:ind w:right="-143"/>
        <w:rPr>
          <w:rPrChange w:id="9992" w:author="Rodion" w:date="2019-12-09T02:09:00Z">
            <w:rPr/>
          </w:rPrChange>
        </w:rPr>
      </w:pPr>
    </w:p>
    <w:p w14:paraId="5E71C260" w14:textId="7B9D726E" w:rsidR="006029A2" w:rsidRPr="00312974" w:rsidRDefault="006029A2" w:rsidP="006029A2">
      <w:pPr>
        <w:rPr>
          <w:rPrChange w:id="9993" w:author="Rodion" w:date="2019-12-09T02:09:00Z">
            <w:rPr/>
          </w:rPrChange>
        </w:rPr>
      </w:pPr>
      <w:r w:rsidRPr="00312974">
        <w:rPr>
          <w:rPrChange w:id="9994" w:author="Rodion" w:date="2019-12-09T02:09:00Z">
            <w:rPr/>
          </w:rPrChange>
        </w:rPr>
        <w:t xml:space="preserve">За визначеними факторами конкурентоспроможності було проведено аналіз сильних та слабких сторін стартап-проекту. Порівняльний аналіз наведено у </w:t>
      </w:r>
      <w:del w:id="9995" w:author="Rodion Kharabet" w:date="2019-12-06T03:54:00Z">
        <w:r w:rsidRPr="00312974" w:rsidDel="003969F0">
          <w:rPr>
            <w:rPrChange w:id="9996" w:author="Rodion" w:date="2019-12-09T02:09:00Z">
              <w:rPr/>
            </w:rPrChange>
          </w:rPr>
          <w:delText>таблиці 5.</w:delText>
        </w:r>
      </w:del>
      <w:ins w:id="9997" w:author="Rodion Kharabet" w:date="2019-12-06T03:54:00Z">
        <w:r w:rsidR="003969F0" w:rsidRPr="00312974">
          <w:rPr>
            <w:rPrChange w:id="9998" w:author="Rodion" w:date="2019-12-09T02:09:00Z">
              <w:rPr/>
            </w:rPrChange>
          </w:rPr>
          <w:t>таблиці 4.</w:t>
        </w:r>
      </w:ins>
      <w:r w:rsidRPr="00312974">
        <w:rPr>
          <w:rPrChange w:id="9999" w:author="Rodion" w:date="2019-12-09T02:09:00Z">
            <w:rPr/>
          </w:rPrChange>
        </w:rPr>
        <w:t>11.</w:t>
      </w:r>
    </w:p>
    <w:p w14:paraId="4D3ACBD8" w14:textId="77777777" w:rsidR="006029A2" w:rsidRPr="00312974" w:rsidRDefault="006029A2" w:rsidP="006029A2">
      <w:pPr>
        <w:spacing w:after="160" w:line="259" w:lineRule="auto"/>
        <w:ind w:firstLine="0"/>
        <w:jc w:val="left"/>
        <w:rPr>
          <w:rPrChange w:id="10000" w:author="Rodion" w:date="2019-12-09T02:09:00Z">
            <w:rPr/>
          </w:rPrChange>
        </w:rPr>
      </w:pPr>
      <w:r w:rsidRPr="00312974">
        <w:rPr>
          <w:rPrChange w:id="10001" w:author="Rodion" w:date="2019-12-09T02:09:00Z">
            <w:rPr/>
          </w:rPrChange>
        </w:rPr>
        <w:br w:type="page"/>
      </w:r>
    </w:p>
    <w:p w14:paraId="63AAF7AE" w14:textId="138B6D53" w:rsidR="006029A2" w:rsidRPr="00312974" w:rsidRDefault="006029A2" w:rsidP="006029A2">
      <w:pPr>
        <w:ind w:right="-143" w:firstLine="708"/>
        <w:rPr>
          <w:rPrChange w:id="10002" w:author="Rodion" w:date="2019-12-09T02:09:00Z">
            <w:rPr/>
          </w:rPrChange>
        </w:rPr>
      </w:pPr>
      <w:del w:id="10003" w:author="Rodion Kharabet" w:date="2019-12-06T03:54:00Z">
        <w:r w:rsidRPr="00312974" w:rsidDel="003969F0">
          <w:rPr>
            <w:rPrChange w:id="10004" w:author="Rodion" w:date="2019-12-09T02:09:00Z">
              <w:rPr/>
            </w:rPrChange>
          </w:rPr>
          <w:lastRenderedPageBreak/>
          <w:delText>Таблиця 5.</w:delText>
        </w:r>
      </w:del>
      <w:ins w:id="10005" w:author="Rodion Kharabet" w:date="2019-12-06T03:54:00Z">
        <w:r w:rsidR="003969F0" w:rsidRPr="00312974">
          <w:rPr>
            <w:rPrChange w:id="10006" w:author="Rodion" w:date="2019-12-09T02:09:00Z">
              <w:rPr/>
            </w:rPrChange>
          </w:rPr>
          <w:t>Таблиця 4.</w:t>
        </w:r>
      </w:ins>
      <w:r w:rsidRPr="00312974">
        <w:rPr>
          <w:rPrChange w:id="10007" w:author="Rodion" w:date="2019-12-09T02:09:00Z">
            <w:rPr/>
          </w:rPrChange>
        </w:rPr>
        <w:t>11 – Порівняльний аналіз сильних та слабких сторін «ESP-</w:t>
      </w:r>
      <w:proofErr w:type="spellStart"/>
      <w:r w:rsidRPr="00312974">
        <w:rPr>
          <w:rPrChange w:id="10008" w:author="Rodion" w:date="2019-12-09T02:09:00Z">
            <w:rPr/>
          </w:rPrChange>
        </w:rPr>
        <w:t>smartlist</w:t>
      </w:r>
      <w:proofErr w:type="spellEnd"/>
      <w:r w:rsidRPr="00312974">
        <w:rPr>
          <w:rPrChange w:id="10009" w:author="Rodion" w:date="2019-12-09T02:09:00Z">
            <w:rPr/>
          </w:rPrChange>
        </w:rPr>
        <w:t>»</w:t>
      </w:r>
    </w:p>
    <w:tbl>
      <w:tblPr>
        <w:tblStyle w:val="TableGrid"/>
        <w:tblW w:w="10478" w:type="dxa"/>
        <w:tblInd w:w="-12" w:type="dxa"/>
        <w:tblLayout w:type="fixed"/>
        <w:tblLook w:val="01E0" w:firstRow="1" w:lastRow="1" w:firstColumn="1" w:lastColumn="1" w:noHBand="0" w:noVBand="0"/>
      </w:tblPr>
      <w:tblGrid>
        <w:gridCol w:w="596"/>
        <w:gridCol w:w="4649"/>
        <w:gridCol w:w="851"/>
        <w:gridCol w:w="627"/>
        <w:gridCol w:w="628"/>
        <w:gridCol w:w="628"/>
        <w:gridCol w:w="627"/>
        <w:gridCol w:w="628"/>
        <w:gridCol w:w="628"/>
        <w:gridCol w:w="616"/>
      </w:tblGrid>
      <w:tr w:rsidR="006029A2" w:rsidRPr="00312974" w14:paraId="40F23BAC" w14:textId="77777777" w:rsidTr="006029A2">
        <w:tc>
          <w:tcPr>
            <w:tcW w:w="596" w:type="dxa"/>
            <w:vMerge w:val="restart"/>
          </w:tcPr>
          <w:p w14:paraId="30ECC2BA" w14:textId="77777777" w:rsidR="006029A2" w:rsidRPr="00312974" w:rsidRDefault="006029A2" w:rsidP="006029A2">
            <w:pPr>
              <w:pStyle w:val="NoSpacing"/>
              <w:jc w:val="left"/>
              <w:rPr>
                <w:lang w:val="uk-UA"/>
                <w:rPrChange w:id="10010" w:author="Rodion" w:date="2019-12-09T02:09:00Z">
                  <w:rPr>
                    <w:lang w:val="uk-UA"/>
                  </w:rPr>
                </w:rPrChange>
              </w:rPr>
            </w:pPr>
            <w:r w:rsidRPr="00312974">
              <w:rPr>
                <w:lang w:val="uk-UA"/>
                <w:rPrChange w:id="10011" w:author="Rodion" w:date="2019-12-09T02:09:00Z">
                  <w:rPr>
                    <w:lang w:val="uk-UA"/>
                  </w:rPr>
                </w:rPrChange>
              </w:rPr>
              <w:t>№ п/п</w:t>
            </w:r>
          </w:p>
        </w:tc>
        <w:tc>
          <w:tcPr>
            <w:tcW w:w="4649" w:type="dxa"/>
            <w:vMerge w:val="restart"/>
          </w:tcPr>
          <w:p w14:paraId="05F71E5C" w14:textId="77777777" w:rsidR="006029A2" w:rsidRPr="00312974" w:rsidRDefault="006029A2" w:rsidP="006029A2">
            <w:pPr>
              <w:pStyle w:val="NoSpacing"/>
              <w:jc w:val="left"/>
              <w:rPr>
                <w:lang w:val="uk-UA"/>
                <w:rPrChange w:id="10012" w:author="Rodion" w:date="2019-12-09T02:09:00Z">
                  <w:rPr>
                    <w:lang w:val="uk-UA"/>
                  </w:rPr>
                </w:rPrChange>
              </w:rPr>
            </w:pPr>
            <w:r w:rsidRPr="00312974">
              <w:rPr>
                <w:lang w:val="uk-UA"/>
                <w:rPrChange w:id="10013" w:author="Rodion" w:date="2019-12-09T02:09:00Z">
                  <w:rPr>
                    <w:lang w:val="uk-UA"/>
                  </w:rPr>
                </w:rPrChange>
              </w:rPr>
              <w:t>Фактор конкурентоспроможності</w:t>
            </w:r>
          </w:p>
        </w:tc>
        <w:tc>
          <w:tcPr>
            <w:tcW w:w="851" w:type="dxa"/>
            <w:vMerge w:val="restart"/>
          </w:tcPr>
          <w:p w14:paraId="74545927" w14:textId="77777777" w:rsidR="006029A2" w:rsidRPr="00312974" w:rsidRDefault="006029A2" w:rsidP="006029A2">
            <w:pPr>
              <w:pStyle w:val="NoSpacing"/>
              <w:jc w:val="left"/>
              <w:rPr>
                <w:lang w:val="uk-UA"/>
                <w:rPrChange w:id="10014" w:author="Rodion" w:date="2019-12-09T02:09:00Z">
                  <w:rPr>
                    <w:lang w:val="uk-UA"/>
                  </w:rPr>
                </w:rPrChange>
              </w:rPr>
            </w:pPr>
            <w:r w:rsidRPr="00312974">
              <w:rPr>
                <w:lang w:val="uk-UA"/>
                <w:rPrChange w:id="10015" w:author="Rodion" w:date="2019-12-09T02:09:00Z">
                  <w:rPr>
                    <w:lang w:val="uk-UA"/>
                  </w:rPr>
                </w:rPrChange>
              </w:rPr>
              <w:t>Бали 1-20</w:t>
            </w:r>
          </w:p>
        </w:tc>
        <w:tc>
          <w:tcPr>
            <w:tcW w:w="4382" w:type="dxa"/>
            <w:gridSpan w:val="7"/>
          </w:tcPr>
          <w:p w14:paraId="62ED3409" w14:textId="77777777" w:rsidR="006029A2" w:rsidRPr="00312974" w:rsidRDefault="006029A2" w:rsidP="006029A2">
            <w:pPr>
              <w:pStyle w:val="NoSpacing"/>
              <w:jc w:val="left"/>
              <w:rPr>
                <w:lang w:val="uk-UA"/>
                <w:rPrChange w:id="10016" w:author="Rodion" w:date="2019-12-09T02:09:00Z">
                  <w:rPr>
                    <w:lang w:val="uk-UA"/>
                  </w:rPr>
                </w:rPrChange>
              </w:rPr>
            </w:pPr>
            <w:r w:rsidRPr="00312974">
              <w:rPr>
                <w:lang w:val="uk-UA"/>
                <w:rPrChange w:id="10017" w:author="Rodion" w:date="2019-12-09T02:09:00Z">
                  <w:rPr>
                    <w:lang w:val="uk-UA"/>
                  </w:rPr>
                </w:rPrChange>
              </w:rPr>
              <w:t>Рейтинг товарів-конкурентів у порівнянні з «ESP-</w:t>
            </w:r>
            <w:proofErr w:type="spellStart"/>
            <w:r w:rsidRPr="00312974">
              <w:rPr>
                <w:lang w:val="uk-UA"/>
                <w:rPrChange w:id="10018" w:author="Rodion" w:date="2019-12-09T02:09:00Z">
                  <w:rPr>
                    <w:lang w:val="uk-UA"/>
                  </w:rPr>
                </w:rPrChange>
              </w:rPr>
              <w:t>smartlist</w:t>
            </w:r>
            <w:proofErr w:type="spellEnd"/>
            <w:r w:rsidRPr="00312974">
              <w:rPr>
                <w:lang w:val="uk-UA"/>
                <w:rPrChange w:id="10019" w:author="Rodion" w:date="2019-12-09T02:09:00Z">
                  <w:rPr>
                    <w:lang w:val="uk-UA"/>
                  </w:rPr>
                </w:rPrChange>
              </w:rPr>
              <w:t>»</w:t>
            </w:r>
          </w:p>
        </w:tc>
      </w:tr>
      <w:tr w:rsidR="006029A2" w:rsidRPr="00312974" w14:paraId="7C04F985" w14:textId="77777777" w:rsidTr="006029A2">
        <w:tc>
          <w:tcPr>
            <w:tcW w:w="596" w:type="dxa"/>
            <w:vMerge/>
          </w:tcPr>
          <w:p w14:paraId="27E81FBC" w14:textId="77777777" w:rsidR="006029A2" w:rsidRPr="00312974" w:rsidRDefault="006029A2" w:rsidP="006029A2">
            <w:pPr>
              <w:pStyle w:val="NoSpacing"/>
              <w:jc w:val="left"/>
              <w:rPr>
                <w:lang w:val="uk-UA"/>
                <w:rPrChange w:id="10020" w:author="Rodion" w:date="2019-12-09T02:09:00Z">
                  <w:rPr>
                    <w:lang w:val="uk-UA"/>
                  </w:rPr>
                </w:rPrChange>
              </w:rPr>
            </w:pPr>
          </w:p>
        </w:tc>
        <w:tc>
          <w:tcPr>
            <w:tcW w:w="4649" w:type="dxa"/>
            <w:vMerge/>
          </w:tcPr>
          <w:p w14:paraId="0F163881" w14:textId="77777777" w:rsidR="006029A2" w:rsidRPr="00312974" w:rsidRDefault="006029A2" w:rsidP="006029A2">
            <w:pPr>
              <w:pStyle w:val="NoSpacing"/>
              <w:jc w:val="left"/>
              <w:rPr>
                <w:lang w:val="uk-UA"/>
                <w:rPrChange w:id="10021" w:author="Rodion" w:date="2019-12-09T02:09:00Z">
                  <w:rPr>
                    <w:lang w:val="uk-UA"/>
                  </w:rPr>
                </w:rPrChange>
              </w:rPr>
            </w:pPr>
          </w:p>
        </w:tc>
        <w:tc>
          <w:tcPr>
            <w:tcW w:w="851" w:type="dxa"/>
            <w:vMerge/>
          </w:tcPr>
          <w:p w14:paraId="62827218" w14:textId="77777777" w:rsidR="006029A2" w:rsidRPr="00312974" w:rsidRDefault="006029A2" w:rsidP="006029A2">
            <w:pPr>
              <w:pStyle w:val="NoSpacing"/>
              <w:jc w:val="left"/>
              <w:rPr>
                <w:lang w:val="uk-UA"/>
                <w:rPrChange w:id="10022" w:author="Rodion" w:date="2019-12-09T02:09:00Z">
                  <w:rPr>
                    <w:lang w:val="uk-UA"/>
                  </w:rPr>
                </w:rPrChange>
              </w:rPr>
            </w:pPr>
          </w:p>
        </w:tc>
        <w:tc>
          <w:tcPr>
            <w:tcW w:w="627" w:type="dxa"/>
          </w:tcPr>
          <w:p w14:paraId="415FFCA1" w14:textId="77777777" w:rsidR="006029A2" w:rsidRPr="00312974" w:rsidRDefault="006029A2" w:rsidP="006029A2">
            <w:pPr>
              <w:pStyle w:val="NoSpacing"/>
              <w:jc w:val="left"/>
              <w:rPr>
                <w:lang w:val="uk-UA"/>
                <w:rPrChange w:id="10023" w:author="Rodion" w:date="2019-12-09T02:09:00Z">
                  <w:rPr>
                    <w:lang w:val="uk-UA"/>
                  </w:rPr>
                </w:rPrChange>
              </w:rPr>
            </w:pPr>
            <w:r w:rsidRPr="00312974">
              <w:rPr>
                <w:lang w:val="uk-UA"/>
                <w:rPrChange w:id="10024" w:author="Rodion" w:date="2019-12-09T02:09:00Z">
                  <w:rPr>
                    <w:lang w:val="uk-UA"/>
                  </w:rPr>
                </w:rPrChange>
              </w:rPr>
              <w:t>–3</w:t>
            </w:r>
          </w:p>
        </w:tc>
        <w:tc>
          <w:tcPr>
            <w:tcW w:w="628" w:type="dxa"/>
          </w:tcPr>
          <w:p w14:paraId="1A6B7446" w14:textId="77777777" w:rsidR="006029A2" w:rsidRPr="00312974" w:rsidRDefault="006029A2" w:rsidP="006029A2">
            <w:pPr>
              <w:pStyle w:val="NoSpacing"/>
              <w:jc w:val="left"/>
              <w:rPr>
                <w:lang w:val="uk-UA"/>
                <w:rPrChange w:id="10025" w:author="Rodion" w:date="2019-12-09T02:09:00Z">
                  <w:rPr>
                    <w:lang w:val="uk-UA"/>
                  </w:rPr>
                </w:rPrChange>
              </w:rPr>
            </w:pPr>
            <w:r w:rsidRPr="00312974">
              <w:rPr>
                <w:lang w:val="uk-UA"/>
                <w:rPrChange w:id="10026" w:author="Rodion" w:date="2019-12-09T02:09:00Z">
                  <w:rPr>
                    <w:lang w:val="uk-UA"/>
                  </w:rPr>
                </w:rPrChange>
              </w:rPr>
              <w:t>–2</w:t>
            </w:r>
          </w:p>
        </w:tc>
        <w:tc>
          <w:tcPr>
            <w:tcW w:w="628" w:type="dxa"/>
          </w:tcPr>
          <w:p w14:paraId="2758555B" w14:textId="77777777" w:rsidR="006029A2" w:rsidRPr="00312974" w:rsidRDefault="006029A2" w:rsidP="006029A2">
            <w:pPr>
              <w:pStyle w:val="NoSpacing"/>
              <w:jc w:val="left"/>
              <w:rPr>
                <w:lang w:val="uk-UA"/>
                <w:rPrChange w:id="10027" w:author="Rodion" w:date="2019-12-09T02:09:00Z">
                  <w:rPr>
                    <w:lang w:val="uk-UA"/>
                  </w:rPr>
                </w:rPrChange>
              </w:rPr>
            </w:pPr>
            <w:r w:rsidRPr="00312974">
              <w:rPr>
                <w:lang w:val="uk-UA"/>
                <w:rPrChange w:id="10028" w:author="Rodion" w:date="2019-12-09T02:09:00Z">
                  <w:rPr>
                    <w:lang w:val="uk-UA"/>
                  </w:rPr>
                </w:rPrChange>
              </w:rPr>
              <w:t>–1</w:t>
            </w:r>
          </w:p>
        </w:tc>
        <w:tc>
          <w:tcPr>
            <w:tcW w:w="627" w:type="dxa"/>
            <w:shd w:val="clear" w:color="auto" w:fill="D5DCE4" w:themeFill="text2" w:themeFillTint="33"/>
          </w:tcPr>
          <w:p w14:paraId="02CF592E" w14:textId="77777777" w:rsidR="006029A2" w:rsidRPr="00312974" w:rsidRDefault="006029A2" w:rsidP="006029A2">
            <w:pPr>
              <w:pStyle w:val="NoSpacing"/>
              <w:jc w:val="left"/>
              <w:rPr>
                <w:lang w:val="uk-UA"/>
                <w:rPrChange w:id="10029" w:author="Rodion" w:date="2019-12-09T02:09:00Z">
                  <w:rPr>
                    <w:lang w:val="uk-UA"/>
                  </w:rPr>
                </w:rPrChange>
              </w:rPr>
            </w:pPr>
            <w:r w:rsidRPr="00312974">
              <w:rPr>
                <w:lang w:val="uk-UA"/>
                <w:rPrChange w:id="10030" w:author="Rodion" w:date="2019-12-09T02:09:00Z">
                  <w:rPr>
                    <w:lang w:val="uk-UA"/>
                  </w:rPr>
                </w:rPrChange>
              </w:rPr>
              <w:t>0</w:t>
            </w:r>
          </w:p>
        </w:tc>
        <w:tc>
          <w:tcPr>
            <w:tcW w:w="628" w:type="dxa"/>
          </w:tcPr>
          <w:p w14:paraId="679CFA5F" w14:textId="77777777" w:rsidR="006029A2" w:rsidRPr="00312974" w:rsidRDefault="006029A2" w:rsidP="006029A2">
            <w:pPr>
              <w:pStyle w:val="NoSpacing"/>
              <w:jc w:val="left"/>
              <w:rPr>
                <w:lang w:val="uk-UA"/>
                <w:rPrChange w:id="10031" w:author="Rodion" w:date="2019-12-09T02:09:00Z">
                  <w:rPr>
                    <w:lang w:val="uk-UA"/>
                  </w:rPr>
                </w:rPrChange>
              </w:rPr>
            </w:pPr>
            <w:r w:rsidRPr="00312974">
              <w:rPr>
                <w:lang w:val="uk-UA"/>
                <w:rPrChange w:id="10032" w:author="Rodion" w:date="2019-12-09T02:09:00Z">
                  <w:rPr>
                    <w:lang w:val="uk-UA"/>
                  </w:rPr>
                </w:rPrChange>
              </w:rPr>
              <w:t>+1</w:t>
            </w:r>
          </w:p>
        </w:tc>
        <w:tc>
          <w:tcPr>
            <w:tcW w:w="628" w:type="dxa"/>
          </w:tcPr>
          <w:p w14:paraId="0C3E055B" w14:textId="77777777" w:rsidR="006029A2" w:rsidRPr="00312974" w:rsidRDefault="006029A2" w:rsidP="006029A2">
            <w:pPr>
              <w:pStyle w:val="NoSpacing"/>
              <w:jc w:val="left"/>
              <w:rPr>
                <w:lang w:val="uk-UA"/>
                <w:rPrChange w:id="10033" w:author="Rodion" w:date="2019-12-09T02:09:00Z">
                  <w:rPr>
                    <w:lang w:val="uk-UA"/>
                  </w:rPr>
                </w:rPrChange>
              </w:rPr>
            </w:pPr>
            <w:r w:rsidRPr="00312974">
              <w:rPr>
                <w:lang w:val="uk-UA"/>
                <w:rPrChange w:id="10034" w:author="Rodion" w:date="2019-12-09T02:09:00Z">
                  <w:rPr>
                    <w:lang w:val="uk-UA"/>
                  </w:rPr>
                </w:rPrChange>
              </w:rPr>
              <w:t>+2</w:t>
            </w:r>
          </w:p>
        </w:tc>
        <w:tc>
          <w:tcPr>
            <w:tcW w:w="616" w:type="dxa"/>
          </w:tcPr>
          <w:p w14:paraId="42601B52" w14:textId="77777777" w:rsidR="006029A2" w:rsidRPr="00312974" w:rsidRDefault="006029A2" w:rsidP="006029A2">
            <w:pPr>
              <w:pStyle w:val="NoSpacing"/>
              <w:jc w:val="left"/>
              <w:rPr>
                <w:lang w:val="uk-UA"/>
                <w:rPrChange w:id="10035" w:author="Rodion" w:date="2019-12-09T02:09:00Z">
                  <w:rPr>
                    <w:lang w:val="uk-UA"/>
                  </w:rPr>
                </w:rPrChange>
              </w:rPr>
            </w:pPr>
            <w:r w:rsidRPr="00312974">
              <w:rPr>
                <w:lang w:val="uk-UA"/>
                <w:rPrChange w:id="10036" w:author="Rodion" w:date="2019-12-09T02:09:00Z">
                  <w:rPr>
                    <w:lang w:val="uk-UA"/>
                  </w:rPr>
                </w:rPrChange>
              </w:rPr>
              <w:t>+3</w:t>
            </w:r>
          </w:p>
        </w:tc>
      </w:tr>
      <w:tr w:rsidR="006029A2" w:rsidRPr="00312974" w14:paraId="02EC3A2B" w14:textId="77777777" w:rsidTr="006029A2">
        <w:tc>
          <w:tcPr>
            <w:tcW w:w="596" w:type="dxa"/>
          </w:tcPr>
          <w:p w14:paraId="65E55043" w14:textId="77777777" w:rsidR="006029A2" w:rsidRPr="00312974" w:rsidRDefault="006029A2" w:rsidP="006029A2">
            <w:pPr>
              <w:pStyle w:val="NoSpacing"/>
              <w:jc w:val="left"/>
              <w:rPr>
                <w:lang w:val="uk-UA"/>
                <w:rPrChange w:id="10037" w:author="Rodion" w:date="2019-12-09T02:09:00Z">
                  <w:rPr>
                    <w:lang w:val="uk-UA"/>
                  </w:rPr>
                </w:rPrChange>
              </w:rPr>
            </w:pPr>
            <w:r w:rsidRPr="00312974">
              <w:rPr>
                <w:lang w:val="uk-UA"/>
                <w:rPrChange w:id="10038" w:author="Rodion" w:date="2019-12-09T02:09:00Z">
                  <w:rPr>
                    <w:lang w:val="uk-UA"/>
                  </w:rPr>
                </w:rPrChange>
              </w:rPr>
              <w:t>1.</w:t>
            </w:r>
          </w:p>
        </w:tc>
        <w:tc>
          <w:tcPr>
            <w:tcW w:w="4649" w:type="dxa"/>
          </w:tcPr>
          <w:p w14:paraId="2944F860" w14:textId="77777777" w:rsidR="006029A2" w:rsidRPr="00312974" w:rsidRDefault="006029A2" w:rsidP="006029A2">
            <w:pPr>
              <w:pStyle w:val="NoSpacing"/>
              <w:jc w:val="left"/>
              <w:rPr>
                <w:lang w:val="uk-UA"/>
                <w:rPrChange w:id="10039" w:author="Rodion" w:date="2019-12-09T02:09:00Z">
                  <w:rPr>
                    <w:lang w:val="uk-UA"/>
                  </w:rPr>
                </w:rPrChange>
              </w:rPr>
            </w:pPr>
            <w:r w:rsidRPr="00312974">
              <w:rPr>
                <w:lang w:val="uk-UA"/>
                <w:rPrChange w:id="10040" w:author="Rodion" w:date="2019-12-09T02:09:00Z">
                  <w:rPr>
                    <w:lang w:val="uk-UA"/>
                  </w:rPr>
                </w:rPrChange>
              </w:rPr>
              <w:t>Використання альтернативної технології для ідентифікації товарів</w:t>
            </w:r>
          </w:p>
        </w:tc>
        <w:tc>
          <w:tcPr>
            <w:tcW w:w="851" w:type="dxa"/>
          </w:tcPr>
          <w:p w14:paraId="55F95324" w14:textId="77777777" w:rsidR="006029A2" w:rsidRPr="00312974" w:rsidRDefault="006029A2" w:rsidP="006029A2">
            <w:pPr>
              <w:pStyle w:val="NoSpacing"/>
              <w:jc w:val="left"/>
              <w:rPr>
                <w:lang w:val="uk-UA"/>
                <w:rPrChange w:id="10041" w:author="Rodion" w:date="2019-12-09T02:09:00Z">
                  <w:rPr>
                    <w:lang w:val="uk-UA"/>
                  </w:rPr>
                </w:rPrChange>
              </w:rPr>
            </w:pPr>
            <w:r w:rsidRPr="00312974">
              <w:rPr>
                <w:lang w:val="uk-UA"/>
                <w:rPrChange w:id="10042" w:author="Rodion" w:date="2019-12-09T02:09:00Z">
                  <w:rPr>
                    <w:lang w:val="uk-UA"/>
                  </w:rPr>
                </w:rPrChange>
              </w:rPr>
              <w:t>15</w:t>
            </w:r>
          </w:p>
        </w:tc>
        <w:tc>
          <w:tcPr>
            <w:tcW w:w="627" w:type="dxa"/>
          </w:tcPr>
          <w:p w14:paraId="58F764DE" w14:textId="77777777" w:rsidR="006029A2" w:rsidRPr="00312974" w:rsidRDefault="006029A2" w:rsidP="006029A2">
            <w:pPr>
              <w:pStyle w:val="NoSpacing"/>
              <w:jc w:val="left"/>
              <w:rPr>
                <w:lang w:val="uk-UA"/>
                <w:rPrChange w:id="10043" w:author="Rodion" w:date="2019-12-09T02:09:00Z">
                  <w:rPr>
                    <w:lang w:val="uk-UA"/>
                  </w:rPr>
                </w:rPrChange>
              </w:rPr>
            </w:pPr>
            <w:r w:rsidRPr="00312974">
              <w:rPr>
                <w:lang w:val="uk-UA"/>
                <w:rPrChange w:id="10044" w:author="Rodion" w:date="2019-12-09T02:09:00Z">
                  <w:rPr>
                    <w:lang w:val="uk-UA"/>
                  </w:rPr>
                </w:rPrChange>
              </w:rPr>
              <w:t xml:space="preserve"> +</w:t>
            </w:r>
          </w:p>
        </w:tc>
        <w:tc>
          <w:tcPr>
            <w:tcW w:w="628" w:type="dxa"/>
          </w:tcPr>
          <w:p w14:paraId="25E57BDB" w14:textId="77777777" w:rsidR="006029A2" w:rsidRPr="00312974" w:rsidRDefault="006029A2" w:rsidP="006029A2">
            <w:pPr>
              <w:pStyle w:val="NoSpacing"/>
              <w:jc w:val="left"/>
              <w:rPr>
                <w:lang w:val="uk-UA"/>
                <w:rPrChange w:id="10045" w:author="Rodion" w:date="2019-12-09T02:09:00Z">
                  <w:rPr>
                    <w:lang w:val="uk-UA"/>
                  </w:rPr>
                </w:rPrChange>
              </w:rPr>
            </w:pPr>
          </w:p>
        </w:tc>
        <w:tc>
          <w:tcPr>
            <w:tcW w:w="628" w:type="dxa"/>
          </w:tcPr>
          <w:p w14:paraId="6FCD46EA" w14:textId="77777777" w:rsidR="006029A2" w:rsidRPr="00312974" w:rsidRDefault="006029A2" w:rsidP="006029A2">
            <w:pPr>
              <w:pStyle w:val="NoSpacing"/>
              <w:jc w:val="left"/>
              <w:rPr>
                <w:lang w:val="uk-UA"/>
                <w:rPrChange w:id="10046" w:author="Rodion" w:date="2019-12-09T02:09:00Z">
                  <w:rPr>
                    <w:lang w:val="uk-UA"/>
                  </w:rPr>
                </w:rPrChange>
              </w:rPr>
            </w:pPr>
          </w:p>
        </w:tc>
        <w:tc>
          <w:tcPr>
            <w:tcW w:w="627" w:type="dxa"/>
            <w:shd w:val="clear" w:color="auto" w:fill="D5DCE4" w:themeFill="text2" w:themeFillTint="33"/>
          </w:tcPr>
          <w:p w14:paraId="31266E5A" w14:textId="77777777" w:rsidR="006029A2" w:rsidRPr="00312974" w:rsidRDefault="006029A2" w:rsidP="006029A2">
            <w:pPr>
              <w:pStyle w:val="NoSpacing"/>
              <w:jc w:val="left"/>
              <w:rPr>
                <w:lang w:val="uk-UA"/>
                <w:rPrChange w:id="10047" w:author="Rodion" w:date="2019-12-09T02:09:00Z">
                  <w:rPr>
                    <w:lang w:val="uk-UA"/>
                  </w:rPr>
                </w:rPrChange>
              </w:rPr>
            </w:pPr>
          </w:p>
        </w:tc>
        <w:tc>
          <w:tcPr>
            <w:tcW w:w="628" w:type="dxa"/>
          </w:tcPr>
          <w:p w14:paraId="2A64498A" w14:textId="77777777" w:rsidR="006029A2" w:rsidRPr="00312974" w:rsidRDefault="006029A2" w:rsidP="006029A2">
            <w:pPr>
              <w:pStyle w:val="NoSpacing"/>
              <w:jc w:val="left"/>
              <w:rPr>
                <w:lang w:val="uk-UA"/>
                <w:rPrChange w:id="10048" w:author="Rodion" w:date="2019-12-09T02:09:00Z">
                  <w:rPr>
                    <w:lang w:val="uk-UA"/>
                  </w:rPr>
                </w:rPrChange>
              </w:rPr>
            </w:pPr>
          </w:p>
        </w:tc>
        <w:tc>
          <w:tcPr>
            <w:tcW w:w="628" w:type="dxa"/>
          </w:tcPr>
          <w:p w14:paraId="6465FA9D" w14:textId="77777777" w:rsidR="006029A2" w:rsidRPr="00312974" w:rsidRDefault="006029A2" w:rsidP="006029A2">
            <w:pPr>
              <w:pStyle w:val="NoSpacing"/>
              <w:jc w:val="left"/>
              <w:rPr>
                <w:lang w:val="uk-UA"/>
                <w:rPrChange w:id="10049" w:author="Rodion" w:date="2019-12-09T02:09:00Z">
                  <w:rPr>
                    <w:lang w:val="uk-UA"/>
                  </w:rPr>
                </w:rPrChange>
              </w:rPr>
            </w:pPr>
          </w:p>
        </w:tc>
        <w:tc>
          <w:tcPr>
            <w:tcW w:w="616" w:type="dxa"/>
          </w:tcPr>
          <w:p w14:paraId="374C3DD1" w14:textId="77777777" w:rsidR="006029A2" w:rsidRPr="00312974" w:rsidRDefault="006029A2" w:rsidP="006029A2">
            <w:pPr>
              <w:pStyle w:val="NoSpacing"/>
              <w:jc w:val="left"/>
              <w:rPr>
                <w:lang w:val="uk-UA"/>
                <w:rPrChange w:id="10050" w:author="Rodion" w:date="2019-12-09T02:09:00Z">
                  <w:rPr>
                    <w:lang w:val="uk-UA"/>
                  </w:rPr>
                </w:rPrChange>
              </w:rPr>
            </w:pPr>
          </w:p>
        </w:tc>
      </w:tr>
      <w:tr w:rsidR="006029A2" w:rsidRPr="00312974" w14:paraId="7EFEFC75" w14:textId="77777777" w:rsidTr="006029A2">
        <w:tc>
          <w:tcPr>
            <w:tcW w:w="596" w:type="dxa"/>
          </w:tcPr>
          <w:p w14:paraId="3B8042C9" w14:textId="77777777" w:rsidR="006029A2" w:rsidRPr="00312974" w:rsidRDefault="006029A2" w:rsidP="006029A2">
            <w:pPr>
              <w:pStyle w:val="NoSpacing"/>
              <w:jc w:val="left"/>
              <w:rPr>
                <w:lang w:val="uk-UA"/>
                <w:rPrChange w:id="10051" w:author="Rodion" w:date="2019-12-09T02:09:00Z">
                  <w:rPr>
                    <w:lang w:val="uk-UA"/>
                  </w:rPr>
                </w:rPrChange>
              </w:rPr>
            </w:pPr>
            <w:r w:rsidRPr="00312974">
              <w:rPr>
                <w:lang w:val="uk-UA"/>
                <w:rPrChange w:id="10052" w:author="Rodion" w:date="2019-12-09T02:09:00Z">
                  <w:rPr>
                    <w:lang w:val="uk-UA"/>
                  </w:rPr>
                </w:rPrChange>
              </w:rPr>
              <w:t>2.</w:t>
            </w:r>
          </w:p>
        </w:tc>
        <w:tc>
          <w:tcPr>
            <w:tcW w:w="4649" w:type="dxa"/>
          </w:tcPr>
          <w:p w14:paraId="428EF795" w14:textId="77777777" w:rsidR="006029A2" w:rsidRPr="00312974" w:rsidRDefault="006029A2" w:rsidP="006029A2">
            <w:pPr>
              <w:pStyle w:val="NoSpacing"/>
              <w:jc w:val="left"/>
              <w:rPr>
                <w:lang w:val="uk-UA"/>
                <w:rPrChange w:id="10053" w:author="Rodion" w:date="2019-12-09T02:09:00Z">
                  <w:rPr>
                    <w:lang w:val="uk-UA"/>
                  </w:rPr>
                </w:rPrChange>
              </w:rPr>
            </w:pPr>
            <w:r w:rsidRPr="00312974">
              <w:rPr>
                <w:lang w:val="uk-UA"/>
                <w:rPrChange w:id="10054" w:author="Rodion" w:date="2019-12-09T02:09:00Z">
                  <w:rPr>
                    <w:lang w:val="uk-UA"/>
                  </w:rPr>
                </w:rPrChange>
              </w:rPr>
              <w:t>Вартість кінцевого продукту</w:t>
            </w:r>
          </w:p>
        </w:tc>
        <w:tc>
          <w:tcPr>
            <w:tcW w:w="851" w:type="dxa"/>
          </w:tcPr>
          <w:p w14:paraId="01BCE274" w14:textId="77777777" w:rsidR="006029A2" w:rsidRPr="00312974" w:rsidRDefault="006029A2" w:rsidP="006029A2">
            <w:pPr>
              <w:pStyle w:val="NoSpacing"/>
              <w:jc w:val="left"/>
              <w:rPr>
                <w:lang w:val="uk-UA"/>
                <w:rPrChange w:id="10055" w:author="Rodion" w:date="2019-12-09T02:09:00Z">
                  <w:rPr>
                    <w:lang w:val="uk-UA"/>
                  </w:rPr>
                </w:rPrChange>
              </w:rPr>
            </w:pPr>
            <w:r w:rsidRPr="00312974">
              <w:rPr>
                <w:lang w:val="uk-UA"/>
                <w:rPrChange w:id="10056" w:author="Rodion" w:date="2019-12-09T02:09:00Z">
                  <w:rPr>
                    <w:lang w:val="uk-UA"/>
                  </w:rPr>
                </w:rPrChange>
              </w:rPr>
              <w:t>17</w:t>
            </w:r>
          </w:p>
        </w:tc>
        <w:tc>
          <w:tcPr>
            <w:tcW w:w="627" w:type="dxa"/>
          </w:tcPr>
          <w:p w14:paraId="46482F04" w14:textId="77777777" w:rsidR="006029A2" w:rsidRPr="00312974" w:rsidRDefault="006029A2" w:rsidP="006029A2">
            <w:pPr>
              <w:pStyle w:val="NoSpacing"/>
              <w:jc w:val="left"/>
              <w:rPr>
                <w:lang w:val="uk-UA"/>
                <w:rPrChange w:id="10057" w:author="Rodion" w:date="2019-12-09T02:09:00Z">
                  <w:rPr>
                    <w:lang w:val="uk-UA"/>
                  </w:rPr>
                </w:rPrChange>
              </w:rPr>
            </w:pPr>
          </w:p>
        </w:tc>
        <w:tc>
          <w:tcPr>
            <w:tcW w:w="628" w:type="dxa"/>
          </w:tcPr>
          <w:p w14:paraId="5A40931B" w14:textId="77777777" w:rsidR="006029A2" w:rsidRPr="00312974" w:rsidRDefault="006029A2" w:rsidP="006029A2">
            <w:pPr>
              <w:pStyle w:val="NoSpacing"/>
              <w:jc w:val="left"/>
              <w:rPr>
                <w:lang w:val="uk-UA"/>
                <w:rPrChange w:id="10058" w:author="Rodion" w:date="2019-12-09T02:09:00Z">
                  <w:rPr>
                    <w:lang w:val="uk-UA"/>
                  </w:rPr>
                </w:rPrChange>
              </w:rPr>
            </w:pPr>
          </w:p>
        </w:tc>
        <w:tc>
          <w:tcPr>
            <w:tcW w:w="628" w:type="dxa"/>
          </w:tcPr>
          <w:p w14:paraId="7A585DCE" w14:textId="77777777" w:rsidR="006029A2" w:rsidRPr="00312974" w:rsidRDefault="006029A2" w:rsidP="006029A2">
            <w:pPr>
              <w:pStyle w:val="NoSpacing"/>
              <w:jc w:val="left"/>
              <w:rPr>
                <w:lang w:val="uk-UA"/>
                <w:rPrChange w:id="10059" w:author="Rodion" w:date="2019-12-09T02:09:00Z">
                  <w:rPr>
                    <w:lang w:val="uk-UA"/>
                  </w:rPr>
                </w:rPrChange>
              </w:rPr>
            </w:pPr>
            <w:r w:rsidRPr="00312974">
              <w:rPr>
                <w:lang w:val="uk-UA"/>
                <w:rPrChange w:id="10060" w:author="Rodion" w:date="2019-12-09T02:09:00Z">
                  <w:rPr>
                    <w:lang w:val="uk-UA"/>
                  </w:rPr>
                </w:rPrChange>
              </w:rPr>
              <w:t>+</w:t>
            </w:r>
          </w:p>
        </w:tc>
        <w:tc>
          <w:tcPr>
            <w:tcW w:w="627" w:type="dxa"/>
            <w:shd w:val="clear" w:color="auto" w:fill="D5DCE4" w:themeFill="text2" w:themeFillTint="33"/>
          </w:tcPr>
          <w:p w14:paraId="2B13905D" w14:textId="77777777" w:rsidR="006029A2" w:rsidRPr="00312974" w:rsidRDefault="006029A2" w:rsidP="006029A2">
            <w:pPr>
              <w:pStyle w:val="NoSpacing"/>
              <w:jc w:val="left"/>
              <w:rPr>
                <w:lang w:val="uk-UA"/>
                <w:rPrChange w:id="10061" w:author="Rodion" w:date="2019-12-09T02:09:00Z">
                  <w:rPr>
                    <w:lang w:val="uk-UA"/>
                  </w:rPr>
                </w:rPrChange>
              </w:rPr>
            </w:pPr>
          </w:p>
        </w:tc>
        <w:tc>
          <w:tcPr>
            <w:tcW w:w="628" w:type="dxa"/>
          </w:tcPr>
          <w:p w14:paraId="28960240" w14:textId="77777777" w:rsidR="006029A2" w:rsidRPr="00312974" w:rsidRDefault="006029A2" w:rsidP="006029A2">
            <w:pPr>
              <w:pStyle w:val="NoSpacing"/>
              <w:jc w:val="left"/>
              <w:rPr>
                <w:lang w:val="uk-UA"/>
                <w:rPrChange w:id="10062" w:author="Rodion" w:date="2019-12-09T02:09:00Z">
                  <w:rPr>
                    <w:lang w:val="uk-UA"/>
                  </w:rPr>
                </w:rPrChange>
              </w:rPr>
            </w:pPr>
          </w:p>
        </w:tc>
        <w:tc>
          <w:tcPr>
            <w:tcW w:w="628" w:type="dxa"/>
          </w:tcPr>
          <w:p w14:paraId="1DE10926" w14:textId="77777777" w:rsidR="006029A2" w:rsidRPr="00312974" w:rsidRDefault="006029A2" w:rsidP="006029A2">
            <w:pPr>
              <w:pStyle w:val="NoSpacing"/>
              <w:jc w:val="left"/>
              <w:rPr>
                <w:lang w:val="uk-UA"/>
                <w:rPrChange w:id="10063" w:author="Rodion" w:date="2019-12-09T02:09:00Z">
                  <w:rPr>
                    <w:lang w:val="uk-UA"/>
                  </w:rPr>
                </w:rPrChange>
              </w:rPr>
            </w:pPr>
          </w:p>
        </w:tc>
        <w:tc>
          <w:tcPr>
            <w:tcW w:w="616" w:type="dxa"/>
          </w:tcPr>
          <w:p w14:paraId="5D28BD9C" w14:textId="77777777" w:rsidR="006029A2" w:rsidRPr="00312974" w:rsidRDefault="006029A2" w:rsidP="006029A2">
            <w:pPr>
              <w:pStyle w:val="NoSpacing"/>
              <w:jc w:val="left"/>
              <w:rPr>
                <w:lang w:val="uk-UA"/>
                <w:rPrChange w:id="10064" w:author="Rodion" w:date="2019-12-09T02:09:00Z">
                  <w:rPr>
                    <w:lang w:val="uk-UA"/>
                  </w:rPr>
                </w:rPrChange>
              </w:rPr>
            </w:pPr>
          </w:p>
        </w:tc>
      </w:tr>
      <w:tr w:rsidR="006029A2" w:rsidRPr="00312974" w14:paraId="40436B42" w14:textId="77777777" w:rsidTr="006029A2">
        <w:tc>
          <w:tcPr>
            <w:tcW w:w="596" w:type="dxa"/>
          </w:tcPr>
          <w:p w14:paraId="17281F33" w14:textId="77777777" w:rsidR="006029A2" w:rsidRPr="00312974" w:rsidRDefault="006029A2" w:rsidP="006029A2">
            <w:pPr>
              <w:pStyle w:val="NoSpacing"/>
              <w:jc w:val="left"/>
              <w:rPr>
                <w:lang w:val="uk-UA"/>
                <w:rPrChange w:id="10065" w:author="Rodion" w:date="2019-12-09T02:09:00Z">
                  <w:rPr>
                    <w:lang w:val="uk-UA"/>
                  </w:rPr>
                </w:rPrChange>
              </w:rPr>
            </w:pPr>
            <w:r w:rsidRPr="00312974">
              <w:rPr>
                <w:lang w:val="uk-UA"/>
                <w:rPrChange w:id="10066" w:author="Rodion" w:date="2019-12-09T02:09:00Z">
                  <w:rPr>
                    <w:lang w:val="uk-UA"/>
                  </w:rPr>
                </w:rPrChange>
              </w:rPr>
              <w:t>3.</w:t>
            </w:r>
          </w:p>
        </w:tc>
        <w:tc>
          <w:tcPr>
            <w:tcW w:w="4649" w:type="dxa"/>
          </w:tcPr>
          <w:p w14:paraId="7941A364" w14:textId="77777777" w:rsidR="006029A2" w:rsidRPr="00312974" w:rsidRDefault="006029A2" w:rsidP="006029A2">
            <w:pPr>
              <w:pStyle w:val="NoSpacing"/>
              <w:jc w:val="left"/>
              <w:rPr>
                <w:lang w:val="uk-UA"/>
                <w:rPrChange w:id="10067" w:author="Rodion" w:date="2019-12-09T02:09:00Z">
                  <w:rPr>
                    <w:lang w:val="uk-UA"/>
                  </w:rPr>
                </w:rPrChange>
              </w:rPr>
            </w:pPr>
            <w:r w:rsidRPr="00312974">
              <w:rPr>
                <w:lang w:val="uk-UA"/>
                <w:rPrChange w:id="10068" w:author="Rodion" w:date="2019-12-09T02:09:00Z">
                  <w:rPr>
                    <w:lang w:val="uk-UA"/>
                  </w:rPr>
                </w:rPrChange>
              </w:rPr>
              <w:t>Більш універсальний засіб взаємодії із клієнтом</w:t>
            </w:r>
          </w:p>
        </w:tc>
        <w:tc>
          <w:tcPr>
            <w:tcW w:w="851" w:type="dxa"/>
          </w:tcPr>
          <w:p w14:paraId="6626388C" w14:textId="77777777" w:rsidR="006029A2" w:rsidRPr="00312974" w:rsidRDefault="006029A2" w:rsidP="006029A2">
            <w:pPr>
              <w:pStyle w:val="NoSpacing"/>
              <w:jc w:val="left"/>
              <w:rPr>
                <w:lang w:val="uk-UA"/>
                <w:rPrChange w:id="10069" w:author="Rodion" w:date="2019-12-09T02:09:00Z">
                  <w:rPr>
                    <w:lang w:val="uk-UA"/>
                  </w:rPr>
                </w:rPrChange>
              </w:rPr>
            </w:pPr>
            <w:r w:rsidRPr="00312974">
              <w:rPr>
                <w:lang w:val="uk-UA"/>
                <w:rPrChange w:id="10070" w:author="Rodion" w:date="2019-12-09T02:09:00Z">
                  <w:rPr>
                    <w:lang w:val="uk-UA"/>
                  </w:rPr>
                </w:rPrChange>
              </w:rPr>
              <w:t>15</w:t>
            </w:r>
          </w:p>
        </w:tc>
        <w:tc>
          <w:tcPr>
            <w:tcW w:w="627" w:type="dxa"/>
          </w:tcPr>
          <w:p w14:paraId="63545190" w14:textId="77777777" w:rsidR="006029A2" w:rsidRPr="00312974" w:rsidRDefault="006029A2" w:rsidP="006029A2">
            <w:pPr>
              <w:pStyle w:val="NoSpacing"/>
              <w:jc w:val="left"/>
              <w:rPr>
                <w:lang w:val="uk-UA"/>
                <w:rPrChange w:id="10071" w:author="Rodion" w:date="2019-12-09T02:09:00Z">
                  <w:rPr>
                    <w:lang w:val="uk-UA"/>
                  </w:rPr>
                </w:rPrChange>
              </w:rPr>
            </w:pPr>
          </w:p>
        </w:tc>
        <w:tc>
          <w:tcPr>
            <w:tcW w:w="628" w:type="dxa"/>
          </w:tcPr>
          <w:p w14:paraId="34C9E112" w14:textId="77777777" w:rsidR="006029A2" w:rsidRPr="00312974" w:rsidRDefault="006029A2" w:rsidP="006029A2">
            <w:pPr>
              <w:pStyle w:val="NoSpacing"/>
              <w:jc w:val="left"/>
              <w:rPr>
                <w:lang w:val="uk-UA"/>
                <w:rPrChange w:id="10072" w:author="Rodion" w:date="2019-12-09T02:09:00Z">
                  <w:rPr>
                    <w:lang w:val="uk-UA"/>
                  </w:rPr>
                </w:rPrChange>
              </w:rPr>
            </w:pPr>
          </w:p>
        </w:tc>
        <w:tc>
          <w:tcPr>
            <w:tcW w:w="628" w:type="dxa"/>
          </w:tcPr>
          <w:p w14:paraId="3FCC4EA0" w14:textId="77777777" w:rsidR="006029A2" w:rsidRPr="00312974" w:rsidRDefault="006029A2" w:rsidP="006029A2">
            <w:pPr>
              <w:pStyle w:val="NoSpacing"/>
              <w:jc w:val="left"/>
              <w:rPr>
                <w:lang w:val="uk-UA"/>
                <w:rPrChange w:id="10073" w:author="Rodion" w:date="2019-12-09T02:09:00Z">
                  <w:rPr>
                    <w:lang w:val="uk-UA"/>
                  </w:rPr>
                </w:rPrChange>
              </w:rPr>
            </w:pPr>
          </w:p>
        </w:tc>
        <w:tc>
          <w:tcPr>
            <w:tcW w:w="627" w:type="dxa"/>
            <w:shd w:val="clear" w:color="auto" w:fill="D5DCE4" w:themeFill="text2" w:themeFillTint="33"/>
          </w:tcPr>
          <w:p w14:paraId="1BF116DC" w14:textId="77777777" w:rsidR="006029A2" w:rsidRPr="00312974" w:rsidRDefault="006029A2" w:rsidP="006029A2">
            <w:pPr>
              <w:pStyle w:val="NoSpacing"/>
              <w:jc w:val="left"/>
              <w:rPr>
                <w:lang w:val="uk-UA"/>
                <w:rPrChange w:id="10074" w:author="Rodion" w:date="2019-12-09T02:09:00Z">
                  <w:rPr>
                    <w:lang w:val="uk-UA"/>
                  </w:rPr>
                </w:rPrChange>
              </w:rPr>
            </w:pPr>
            <w:r w:rsidRPr="00312974">
              <w:rPr>
                <w:lang w:val="uk-UA"/>
                <w:rPrChange w:id="10075" w:author="Rodion" w:date="2019-12-09T02:09:00Z">
                  <w:rPr>
                    <w:lang w:val="uk-UA"/>
                  </w:rPr>
                </w:rPrChange>
              </w:rPr>
              <w:t>+</w:t>
            </w:r>
          </w:p>
        </w:tc>
        <w:tc>
          <w:tcPr>
            <w:tcW w:w="628" w:type="dxa"/>
          </w:tcPr>
          <w:p w14:paraId="0B06BB62" w14:textId="77777777" w:rsidR="006029A2" w:rsidRPr="00312974" w:rsidRDefault="006029A2" w:rsidP="006029A2">
            <w:pPr>
              <w:pStyle w:val="NoSpacing"/>
              <w:jc w:val="left"/>
              <w:rPr>
                <w:lang w:val="uk-UA"/>
                <w:rPrChange w:id="10076" w:author="Rodion" w:date="2019-12-09T02:09:00Z">
                  <w:rPr>
                    <w:lang w:val="uk-UA"/>
                  </w:rPr>
                </w:rPrChange>
              </w:rPr>
            </w:pPr>
          </w:p>
        </w:tc>
        <w:tc>
          <w:tcPr>
            <w:tcW w:w="628" w:type="dxa"/>
          </w:tcPr>
          <w:p w14:paraId="1C4F60B1" w14:textId="77777777" w:rsidR="006029A2" w:rsidRPr="00312974" w:rsidRDefault="006029A2" w:rsidP="006029A2">
            <w:pPr>
              <w:pStyle w:val="NoSpacing"/>
              <w:jc w:val="left"/>
              <w:rPr>
                <w:lang w:val="uk-UA"/>
                <w:rPrChange w:id="10077" w:author="Rodion" w:date="2019-12-09T02:09:00Z">
                  <w:rPr>
                    <w:lang w:val="uk-UA"/>
                  </w:rPr>
                </w:rPrChange>
              </w:rPr>
            </w:pPr>
          </w:p>
        </w:tc>
        <w:tc>
          <w:tcPr>
            <w:tcW w:w="616" w:type="dxa"/>
          </w:tcPr>
          <w:p w14:paraId="2C3D21B8" w14:textId="77777777" w:rsidR="006029A2" w:rsidRPr="00312974" w:rsidRDefault="006029A2" w:rsidP="006029A2">
            <w:pPr>
              <w:pStyle w:val="NoSpacing"/>
              <w:jc w:val="left"/>
              <w:rPr>
                <w:lang w:val="uk-UA"/>
                <w:rPrChange w:id="10078" w:author="Rodion" w:date="2019-12-09T02:09:00Z">
                  <w:rPr>
                    <w:lang w:val="uk-UA"/>
                  </w:rPr>
                </w:rPrChange>
              </w:rPr>
            </w:pPr>
          </w:p>
        </w:tc>
      </w:tr>
      <w:tr w:rsidR="006029A2" w:rsidRPr="00312974" w14:paraId="19C2AA1E" w14:textId="77777777" w:rsidTr="006029A2">
        <w:tc>
          <w:tcPr>
            <w:tcW w:w="596" w:type="dxa"/>
          </w:tcPr>
          <w:p w14:paraId="75768D87" w14:textId="77777777" w:rsidR="006029A2" w:rsidRPr="00312974" w:rsidRDefault="006029A2" w:rsidP="006029A2">
            <w:pPr>
              <w:pStyle w:val="NoSpacing"/>
              <w:jc w:val="left"/>
              <w:rPr>
                <w:lang w:val="uk-UA"/>
                <w:rPrChange w:id="10079" w:author="Rodion" w:date="2019-12-09T02:09:00Z">
                  <w:rPr>
                    <w:lang w:val="uk-UA"/>
                  </w:rPr>
                </w:rPrChange>
              </w:rPr>
            </w:pPr>
            <w:r w:rsidRPr="00312974">
              <w:rPr>
                <w:lang w:val="uk-UA"/>
                <w:rPrChange w:id="10080" w:author="Rodion" w:date="2019-12-09T02:09:00Z">
                  <w:rPr>
                    <w:lang w:val="uk-UA"/>
                  </w:rPr>
                </w:rPrChange>
              </w:rPr>
              <w:t>4.</w:t>
            </w:r>
          </w:p>
        </w:tc>
        <w:tc>
          <w:tcPr>
            <w:tcW w:w="4649" w:type="dxa"/>
          </w:tcPr>
          <w:p w14:paraId="602069FA" w14:textId="77777777" w:rsidR="006029A2" w:rsidRPr="00312974" w:rsidRDefault="006029A2" w:rsidP="006029A2">
            <w:pPr>
              <w:pStyle w:val="NoSpacing"/>
              <w:jc w:val="left"/>
              <w:rPr>
                <w:lang w:val="uk-UA"/>
                <w:rPrChange w:id="10081" w:author="Rodion" w:date="2019-12-09T02:09:00Z">
                  <w:rPr>
                    <w:lang w:val="uk-UA"/>
                  </w:rPr>
                </w:rPrChange>
              </w:rPr>
            </w:pPr>
            <w:r w:rsidRPr="00312974">
              <w:rPr>
                <w:lang w:val="uk-UA"/>
                <w:rPrChange w:id="10082" w:author="Rodion" w:date="2019-12-09T02:09:00Z">
                  <w:rPr>
                    <w:lang w:val="uk-UA"/>
                  </w:rPr>
                </w:rPrChange>
              </w:rPr>
              <w:t>Формування власної бази даних товарів</w:t>
            </w:r>
          </w:p>
        </w:tc>
        <w:tc>
          <w:tcPr>
            <w:tcW w:w="851" w:type="dxa"/>
          </w:tcPr>
          <w:p w14:paraId="568E986D" w14:textId="77777777" w:rsidR="006029A2" w:rsidRPr="00312974" w:rsidRDefault="006029A2" w:rsidP="006029A2">
            <w:pPr>
              <w:pStyle w:val="NoSpacing"/>
              <w:jc w:val="left"/>
              <w:rPr>
                <w:lang w:val="uk-UA"/>
                <w:rPrChange w:id="10083" w:author="Rodion" w:date="2019-12-09T02:09:00Z">
                  <w:rPr>
                    <w:lang w:val="uk-UA"/>
                  </w:rPr>
                </w:rPrChange>
              </w:rPr>
            </w:pPr>
            <w:r w:rsidRPr="00312974">
              <w:rPr>
                <w:lang w:val="uk-UA"/>
                <w:rPrChange w:id="10084" w:author="Rodion" w:date="2019-12-09T02:09:00Z">
                  <w:rPr>
                    <w:lang w:val="uk-UA"/>
                  </w:rPr>
                </w:rPrChange>
              </w:rPr>
              <w:t>10</w:t>
            </w:r>
          </w:p>
        </w:tc>
        <w:tc>
          <w:tcPr>
            <w:tcW w:w="627" w:type="dxa"/>
          </w:tcPr>
          <w:p w14:paraId="377A6A0F" w14:textId="77777777" w:rsidR="006029A2" w:rsidRPr="00312974" w:rsidRDefault="006029A2" w:rsidP="006029A2">
            <w:pPr>
              <w:pStyle w:val="NoSpacing"/>
              <w:jc w:val="left"/>
              <w:rPr>
                <w:lang w:val="uk-UA"/>
                <w:rPrChange w:id="10085" w:author="Rodion" w:date="2019-12-09T02:09:00Z">
                  <w:rPr>
                    <w:lang w:val="uk-UA"/>
                  </w:rPr>
                </w:rPrChange>
              </w:rPr>
            </w:pPr>
          </w:p>
        </w:tc>
        <w:tc>
          <w:tcPr>
            <w:tcW w:w="628" w:type="dxa"/>
          </w:tcPr>
          <w:p w14:paraId="6E43A0D5" w14:textId="77777777" w:rsidR="006029A2" w:rsidRPr="00312974" w:rsidRDefault="006029A2" w:rsidP="006029A2">
            <w:pPr>
              <w:pStyle w:val="NoSpacing"/>
              <w:jc w:val="left"/>
              <w:rPr>
                <w:lang w:val="uk-UA"/>
                <w:rPrChange w:id="10086" w:author="Rodion" w:date="2019-12-09T02:09:00Z">
                  <w:rPr>
                    <w:lang w:val="uk-UA"/>
                  </w:rPr>
                </w:rPrChange>
              </w:rPr>
            </w:pPr>
          </w:p>
        </w:tc>
        <w:tc>
          <w:tcPr>
            <w:tcW w:w="628" w:type="dxa"/>
          </w:tcPr>
          <w:p w14:paraId="337DEDFC" w14:textId="77777777" w:rsidR="006029A2" w:rsidRPr="00312974" w:rsidRDefault="006029A2" w:rsidP="006029A2">
            <w:pPr>
              <w:pStyle w:val="NoSpacing"/>
              <w:jc w:val="left"/>
              <w:rPr>
                <w:lang w:val="uk-UA"/>
                <w:rPrChange w:id="10087" w:author="Rodion" w:date="2019-12-09T02:09:00Z">
                  <w:rPr>
                    <w:lang w:val="uk-UA"/>
                  </w:rPr>
                </w:rPrChange>
              </w:rPr>
            </w:pPr>
          </w:p>
        </w:tc>
        <w:tc>
          <w:tcPr>
            <w:tcW w:w="627" w:type="dxa"/>
            <w:shd w:val="clear" w:color="auto" w:fill="D5DCE4" w:themeFill="text2" w:themeFillTint="33"/>
          </w:tcPr>
          <w:p w14:paraId="011FB7E3" w14:textId="77777777" w:rsidR="006029A2" w:rsidRPr="00312974" w:rsidRDefault="006029A2" w:rsidP="006029A2">
            <w:pPr>
              <w:pStyle w:val="NoSpacing"/>
              <w:jc w:val="left"/>
              <w:rPr>
                <w:lang w:val="uk-UA"/>
                <w:rPrChange w:id="10088" w:author="Rodion" w:date="2019-12-09T02:09:00Z">
                  <w:rPr>
                    <w:lang w:val="uk-UA"/>
                  </w:rPr>
                </w:rPrChange>
              </w:rPr>
            </w:pPr>
          </w:p>
        </w:tc>
        <w:tc>
          <w:tcPr>
            <w:tcW w:w="628" w:type="dxa"/>
          </w:tcPr>
          <w:p w14:paraId="38DE430D" w14:textId="77777777" w:rsidR="006029A2" w:rsidRPr="00312974" w:rsidRDefault="006029A2" w:rsidP="006029A2">
            <w:pPr>
              <w:pStyle w:val="NoSpacing"/>
              <w:jc w:val="left"/>
              <w:rPr>
                <w:lang w:val="uk-UA"/>
                <w:rPrChange w:id="10089" w:author="Rodion" w:date="2019-12-09T02:09:00Z">
                  <w:rPr>
                    <w:lang w:val="uk-UA"/>
                  </w:rPr>
                </w:rPrChange>
              </w:rPr>
            </w:pPr>
          </w:p>
        </w:tc>
        <w:tc>
          <w:tcPr>
            <w:tcW w:w="628" w:type="dxa"/>
          </w:tcPr>
          <w:p w14:paraId="41BF1D6B" w14:textId="77777777" w:rsidR="006029A2" w:rsidRPr="00312974" w:rsidRDefault="006029A2" w:rsidP="006029A2">
            <w:pPr>
              <w:pStyle w:val="NoSpacing"/>
              <w:jc w:val="left"/>
              <w:rPr>
                <w:lang w:val="uk-UA"/>
                <w:rPrChange w:id="10090" w:author="Rodion" w:date="2019-12-09T02:09:00Z">
                  <w:rPr>
                    <w:lang w:val="uk-UA"/>
                  </w:rPr>
                </w:rPrChange>
              </w:rPr>
            </w:pPr>
            <w:r w:rsidRPr="00312974">
              <w:rPr>
                <w:lang w:val="uk-UA"/>
                <w:rPrChange w:id="10091" w:author="Rodion" w:date="2019-12-09T02:09:00Z">
                  <w:rPr>
                    <w:lang w:val="uk-UA"/>
                  </w:rPr>
                </w:rPrChange>
              </w:rPr>
              <w:t>+</w:t>
            </w:r>
          </w:p>
        </w:tc>
        <w:tc>
          <w:tcPr>
            <w:tcW w:w="616" w:type="dxa"/>
          </w:tcPr>
          <w:p w14:paraId="5BD8730D" w14:textId="77777777" w:rsidR="006029A2" w:rsidRPr="00312974" w:rsidRDefault="006029A2" w:rsidP="006029A2">
            <w:pPr>
              <w:pStyle w:val="NoSpacing"/>
              <w:jc w:val="left"/>
              <w:rPr>
                <w:lang w:val="uk-UA"/>
                <w:rPrChange w:id="10092" w:author="Rodion" w:date="2019-12-09T02:09:00Z">
                  <w:rPr>
                    <w:lang w:val="uk-UA"/>
                  </w:rPr>
                </w:rPrChange>
              </w:rPr>
            </w:pPr>
          </w:p>
        </w:tc>
      </w:tr>
      <w:tr w:rsidR="006029A2" w:rsidRPr="00312974" w14:paraId="735EF691" w14:textId="77777777" w:rsidTr="006029A2">
        <w:tc>
          <w:tcPr>
            <w:tcW w:w="596" w:type="dxa"/>
          </w:tcPr>
          <w:p w14:paraId="5C05060E" w14:textId="77777777" w:rsidR="006029A2" w:rsidRPr="00312974" w:rsidRDefault="006029A2" w:rsidP="006029A2">
            <w:pPr>
              <w:pStyle w:val="NoSpacing"/>
              <w:jc w:val="left"/>
              <w:rPr>
                <w:lang w:val="uk-UA"/>
                <w:rPrChange w:id="10093" w:author="Rodion" w:date="2019-12-09T02:09:00Z">
                  <w:rPr>
                    <w:lang w:val="uk-UA"/>
                  </w:rPr>
                </w:rPrChange>
              </w:rPr>
            </w:pPr>
            <w:r w:rsidRPr="00312974">
              <w:rPr>
                <w:lang w:val="uk-UA"/>
                <w:rPrChange w:id="10094" w:author="Rodion" w:date="2019-12-09T02:09:00Z">
                  <w:rPr>
                    <w:lang w:val="uk-UA"/>
                  </w:rPr>
                </w:rPrChange>
              </w:rPr>
              <w:t>5.</w:t>
            </w:r>
          </w:p>
        </w:tc>
        <w:tc>
          <w:tcPr>
            <w:tcW w:w="4649" w:type="dxa"/>
          </w:tcPr>
          <w:p w14:paraId="47C63A07" w14:textId="77777777" w:rsidR="006029A2" w:rsidRPr="00312974" w:rsidRDefault="006029A2" w:rsidP="006029A2">
            <w:pPr>
              <w:pStyle w:val="NoSpacing"/>
              <w:jc w:val="left"/>
              <w:rPr>
                <w:lang w:val="uk-UA"/>
                <w:rPrChange w:id="10095" w:author="Rodion" w:date="2019-12-09T02:09:00Z">
                  <w:rPr>
                    <w:lang w:val="uk-UA"/>
                  </w:rPr>
                </w:rPrChange>
              </w:rPr>
            </w:pPr>
            <w:r w:rsidRPr="00312974">
              <w:rPr>
                <w:lang w:val="uk-UA"/>
                <w:rPrChange w:id="10096" w:author="Rodion" w:date="2019-12-09T02:09:00Z">
                  <w:rPr>
                    <w:lang w:val="uk-UA"/>
                  </w:rPr>
                </w:rPrChange>
              </w:rPr>
              <w:t>Кількість апаратних пристроїв</w:t>
            </w:r>
          </w:p>
        </w:tc>
        <w:tc>
          <w:tcPr>
            <w:tcW w:w="851" w:type="dxa"/>
          </w:tcPr>
          <w:p w14:paraId="1AACEA73" w14:textId="77777777" w:rsidR="006029A2" w:rsidRPr="00312974" w:rsidRDefault="006029A2" w:rsidP="006029A2">
            <w:pPr>
              <w:pStyle w:val="NoSpacing"/>
              <w:jc w:val="left"/>
              <w:rPr>
                <w:lang w:val="uk-UA"/>
                <w:rPrChange w:id="10097" w:author="Rodion" w:date="2019-12-09T02:09:00Z">
                  <w:rPr>
                    <w:lang w:val="uk-UA"/>
                  </w:rPr>
                </w:rPrChange>
              </w:rPr>
            </w:pPr>
            <w:r w:rsidRPr="00312974">
              <w:rPr>
                <w:lang w:val="uk-UA"/>
                <w:rPrChange w:id="10098" w:author="Rodion" w:date="2019-12-09T02:09:00Z">
                  <w:rPr>
                    <w:lang w:val="uk-UA"/>
                  </w:rPr>
                </w:rPrChange>
              </w:rPr>
              <w:t>10</w:t>
            </w:r>
          </w:p>
        </w:tc>
        <w:tc>
          <w:tcPr>
            <w:tcW w:w="627" w:type="dxa"/>
          </w:tcPr>
          <w:p w14:paraId="76AAF153" w14:textId="77777777" w:rsidR="006029A2" w:rsidRPr="00312974" w:rsidRDefault="006029A2" w:rsidP="006029A2">
            <w:pPr>
              <w:pStyle w:val="NoSpacing"/>
              <w:jc w:val="left"/>
              <w:rPr>
                <w:lang w:val="uk-UA"/>
                <w:rPrChange w:id="10099" w:author="Rodion" w:date="2019-12-09T02:09:00Z">
                  <w:rPr>
                    <w:lang w:val="uk-UA"/>
                  </w:rPr>
                </w:rPrChange>
              </w:rPr>
            </w:pPr>
          </w:p>
        </w:tc>
        <w:tc>
          <w:tcPr>
            <w:tcW w:w="628" w:type="dxa"/>
          </w:tcPr>
          <w:p w14:paraId="16F8FC29" w14:textId="77777777" w:rsidR="006029A2" w:rsidRPr="00312974" w:rsidRDefault="006029A2" w:rsidP="006029A2">
            <w:pPr>
              <w:pStyle w:val="NoSpacing"/>
              <w:jc w:val="left"/>
              <w:rPr>
                <w:lang w:val="uk-UA"/>
                <w:rPrChange w:id="10100" w:author="Rodion" w:date="2019-12-09T02:09:00Z">
                  <w:rPr>
                    <w:lang w:val="uk-UA"/>
                  </w:rPr>
                </w:rPrChange>
              </w:rPr>
            </w:pPr>
          </w:p>
        </w:tc>
        <w:tc>
          <w:tcPr>
            <w:tcW w:w="628" w:type="dxa"/>
          </w:tcPr>
          <w:p w14:paraId="68EE5FDF" w14:textId="77777777" w:rsidR="006029A2" w:rsidRPr="00312974" w:rsidRDefault="006029A2" w:rsidP="006029A2">
            <w:pPr>
              <w:pStyle w:val="NoSpacing"/>
              <w:jc w:val="left"/>
              <w:rPr>
                <w:lang w:val="uk-UA"/>
                <w:rPrChange w:id="10101" w:author="Rodion" w:date="2019-12-09T02:09:00Z">
                  <w:rPr>
                    <w:lang w:val="uk-UA"/>
                  </w:rPr>
                </w:rPrChange>
              </w:rPr>
            </w:pPr>
          </w:p>
        </w:tc>
        <w:tc>
          <w:tcPr>
            <w:tcW w:w="627" w:type="dxa"/>
            <w:shd w:val="clear" w:color="auto" w:fill="D5DCE4" w:themeFill="text2" w:themeFillTint="33"/>
          </w:tcPr>
          <w:p w14:paraId="1BE0E9F2" w14:textId="77777777" w:rsidR="006029A2" w:rsidRPr="00312974" w:rsidRDefault="006029A2" w:rsidP="006029A2">
            <w:pPr>
              <w:pStyle w:val="NoSpacing"/>
              <w:jc w:val="left"/>
              <w:rPr>
                <w:lang w:val="uk-UA"/>
                <w:rPrChange w:id="10102" w:author="Rodion" w:date="2019-12-09T02:09:00Z">
                  <w:rPr>
                    <w:lang w:val="uk-UA"/>
                  </w:rPr>
                </w:rPrChange>
              </w:rPr>
            </w:pPr>
          </w:p>
        </w:tc>
        <w:tc>
          <w:tcPr>
            <w:tcW w:w="628" w:type="dxa"/>
          </w:tcPr>
          <w:p w14:paraId="1E7BAD07" w14:textId="77777777" w:rsidR="006029A2" w:rsidRPr="00312974" w:rsidRDefault="006029A2" w:rsidP="006029A2">
            <w:pPr>
              <w:pStyle w:val="NoSpacing"/>
              <w:jc w:val="left"/>
              <w:rPr>
                <w:lang w:val="uk-UA"/>
                <w:rPrChange w:id="10103" w:author="Rodion" w:date="2019-12-09T02:09:00Z">
                  <w:rPr>
                    <w:lang w:val="uk-UA"/>
                  </w:rPr>
                </w:rPrChange>
              </w:rPr>
            </w:pPr>
            <w:r w:rsidRPr="00312974">
              <w:rPr>
                <w:lang w:val="uk-UA"/>
                <w:rPrChange w:id="10104" w:author="Rodion" w:date="2019-12-09T02:09:00Z">
                  <w:rPr>
                    <w:lang w:val="uk-UA"/>
                  </w:rPr>
                </w:rPrChange>
              </w:rPr>
              <w:t>+</w:t>
            </w:r>
          </w:p>
        </w:tc>
        <w:tc>
          <w:tcPr>
            <w:tcW w:w="628" w:type="dxa"/>
          </w:tcPr>
          <w:p w14:paraId="09A99D4B" w14:textId="77777777" w:rsidR="006029A2" w:rsidRPr="00312974" w:rsidRDefault="006029A2" w:rsidP="006029A2">
            <w:pPr>
              <w:pStyle w:val="NoSpacing"/>
              <w:jc w:val="left"/>
              <w:rPr>
                <w:lang w:val="uk-UA"/>
                <w:rPrChange w:id="10105" w:author="Rodion" w:date="2019-12-09T02:09:00Z">
                  <w:rPr>
                    <w:lang w:val="uk-UA"/>
                  </w:rPr>
                </w:rPrChange>
              </w:rPr>
            </w:pPr>
          </w:p>
        </w:tc>
        <w:tc>
          <w:tcPr>
            <w:tcW w:w="616" w:type="dxa"/>
          </w:tcPr>
          <w:p w14:paraId="4B03FF1E" w14:textId="77777777" w:rsidR="006029A2" w:rsidRPr="00312974" w:rsidRDefault="006029A2" w:rsidP="006029A2">
            <w:pPr>
              <w:pStyle w:val="NoSpacing"/>
              <w:jc w:val="left"/>
              <w:rPr>
                <w:lang w:val="uk-UA"/>
                <w:rPrChange w:id="10106" w:author="Rodion" w:date="2019-12-09T02:09:00Z">
                  <w:rPr>
                    <w:lang w:val="uk-UA"/>
                  </w:rPr>
                </w:rPrChange>
              </w:rPr>
            </w:pPr>
          </w:p>
        </w:tc>
      </w:tr>
    </w:tbl>
    <w:p w14:paraId="1D25FC42" w14:textId="77777777" w:rsidR="006029A2" w:rsidRPr="00312974" w:rsidRDefault="006029A2" w:rsidP="006029A2">
      <w:pPr>
        <w:ind w:right="-143" w:firstLine="708"/>
        <w:rPr>
          <w:rPrChange w:id="10107" w:author="Rodion" w:date="2019-12-09T02:09:00Z">
            <w:rPr/>
          </w:rPrChange>
        </w:rPr>
      </w:pPr>
      <w:r w:rsidRPr="00312974">
        <w:rPr>
          <w:rPrChange w:id="10108" w:author="Rodion" w:date="2019-12-09T02:09:00Z">
            <w:rPr/>
          </w:rPrChange>
        </w:rPr>
        <w:t xml:space="preserve"> </w:t>
      </w:r>
    </w:p>
    <w:p w14:paraId="554B32E3" w14:textId="623BEB7B" w:rsidR="006029A2" w:rsidRPr="00312974" w:rsidRDefault="006029A2" w:rsidP="006029A2">
      <w:pPr>
        <w:rPr>
          <w:rPrChange w:id="10109" w:author="Rodion" w:date="2019-12-09T02:09:00Z">
            <w:rPr/>
          </w:rPrChange>
        </w:rPr>
      </w:pPr>
      <w:r w:rsidRPr="00312974">
        <w:rPr>
          <w:rPrChange w:id="10110" w:author="Rodion" w:date="2019-12-09T02:09:00Z">
            <w:rPr/>
          </w:rPrChange>
        </w:rPr>
        <w:tab/>
        <w:t xml:space="preserve">За отриманими даними можна провести фінальним етап ринкового аналізу можливостей впровадження проекту – SWOT. Це аналіз, на основі виділених ринкових загроз та можливостей, і сильних та слабких сторін. SWOT-аналіз представлено у </w:t>
      </w:r>
      <w:del w:id="10111" w:author="Rodion Kharabet" w:date="2019-12-06T03:54:00Z">
        <w:r w:rsidRPr="00312974" w:rsidDel="003969F0">
          <w:rPr>
            <w:rPrChange w:id="10112" w:author="Rodion" w:date="2019-12-09T02:09:00Z">
              <w:rPr/>
            </w:rPrChange>
          </w:rPr>
          <w:delText>таблиці 5.</w:delText>
        </w:r>
      </w:del>
      <w:ins w:id="10113" w:author="Rodion Kharabet" w:date="2019-12-06T03:54:00Z">
        <w:r w:rsidR="003969F0" w:rsidRPr="00312974">
          <w:rPr>
            <w:rPrChange w:id="10114" w:author="Rodion" w:date="2019-12-09T02:09:00Z">
              <w:rPr/>
            </w:rPrChange>
          </w:rPr>
          <w:t>таблиці 4.</w:t>
        </w:r>
      </w:ins>
      <w:r w:rsidRPr="00312974">
        <w:rPr>
          <w:rPrChange w:id="10115" w:author="Rodion" w:date="2019-12-09T02:09:00Z">
            <w:rPr/>
          </w:rPrChange>
        </w:rPr>
        <w:t>12.</w:t>
      </w:r>
    </w:p>
    <w:p w14:paraId="40EC102C" w14:textId="77777777" w:rsidR="006029A2" w:rsidRPr="00312974" w:rsidRDefault="006029A2" w:rsidP="006029A2">
      <w:pPr>
        <w:ind w:right="-143"/>
        <w:rPr>
          <w:rPrChange w:id="10116" w:author="Rodion" w:date="2019-12-09T02:09:00Z">
            <w:rPr/>
          </w:rPrChange>
        </w:rPr>
      </w:pPr>
    </w:p>
    <w:p w14:paraId="3B353C6E" w14:textId="66EDBA87" w:rsidR="006029A2" w:rsidRPr="00312974" w:rsidRDefault="006029A2" w:rsidP="006029A2">
      <w:pPr>
        <w:ind w:right="-143"/>
        <w:rPr>
          <w:rPrChange w:id="10117" w:author="Rodion" w:date="2019-12-09T02:09:00Z">
            <w:rPr/>
          </w:rPrChange>
        </w:rPr>
      </w:pPr>
      <w:r w:rsidRPr="00312974">
        <w:rPr>
          <w:rPrChange w:id="10118" w:author="Rodion" w:date="2019-12-09T02:09:00Z">
            <w:rPr/>
          </w:rPrChange>
        </w:rPr>
        <w:tab/>
      </w:r>
      <w:del w:id="10119" w:author="Rodion Kharabet" w:date="2019-12-06T03:54:00Z">
        <w:r w:rsidRPr="00312974" w:rsidDel="003969F0">
          <w:rPr>
            <w:rPrChange w:id="10120" w:author="Rodion" w:date="2019-12-09T02:09:00Z">
              <w:rPr/>
            </w:rPrChange>
          </w:rPr>
          <w:delText>Таблиця 5.</w:delText>
        </w:r>
      </w:del>
      <w:ins w:id="10121" w:author="Rodion Kharabet" w:date="2019-12-06T03:54:00Z">
        <w:r w:rsidR="003969F0" w:rsidRPr="00312974">
          <w:rPr>
            <w:rPrChange w:id="10122" w:author="Rodion" w:date="2019-12-09T02:09:00Z">
              <w:rPr/>
            </w:rPrChange>
          </w:rPr>
          <w:t>Таблиця 4.</w:t>
        </w:r>
      </w:ins>
      <w:r w:rsidRPr="00312974">
        <w:rPr>
          <w:rPrChange w:id="10123" w:author="Rodion" w:date="2019-12-09T02:09:00Z">
            <w:rPr/>
          </w:rPrChange>
        </w:rPr>
        <w:t>12 – SWOT–аналіз стартап-проекту</w:t>
      </w:r>
    </w:p>
    <w:tbl>
      <w:tblPr>
        <w:tblStyle w:val="TableGrid"/>
        <w:tblW w:w="10490" w:type="dxa"/>
        <w:jc w:val="center"/>
        <w:tblLook w:val="01E0" w:firstRow="1" w:lastRow="1" w:firstColumn="1" w:lastColumn="1" w:noHBand="0" w:noVBand="0"/>
      </w:tblPr>
      <w:tblGrid>
        <w:gridCol w:w="5103"/>
        <w:gridCol w:w="5387"/>
      </w:tblGrid>
      <w:tr w:rsidR="006029A2" w:rsidRPr="00312974" w14:paraId="0BDA649D" w14:textId="77777777" w:rsidTr="006029A2">
        <w:trPr>
          <w:trHeight w:val="660"/>
          <w:jc w:val="center"/>
        </w:trPr>
        <w:tc>
          <w:tcPr>
            <w:tcW w:w="5103" w:type="dxa"/>
          </w:tcPr>
          <w:p w14:paraId="045C16A4" w14:textId="77777777" w:rsidR="006029A2" w:rsidRPr="00312974" w:rsidRDefault="006029A2" w:rsidP="006029A2">
            <w:pPr>
              <w:pStyle w:val="NoSpacing"/>
              <w:rPr>
                <w:lang w:val="uk-UA"/>
                <w:rPrChange w:id="10124" w:author="Rodion" w:date="2019-12-09T02:09:00Z">
                  <w:rPr>
                    <w:lang w:val="uk-UA"/>
                  </w:rPr>
                </w:rPrChange>
              </w:rPr>
            </w:pPr>
            <w:r w:rsidRPr="00312974">
              <w:rPr>
                <w:lang w:val="uk-UA"/>
                <w:rPrChange w:id="10125" w:author="Rodion" w:date="2019-12-09T02:09:00Z">
                  <w:rPr>
                    <w:lang w:val="uk-UA"/>
                  </w:rPr>
                </w:rPrChange>
              </w:rPr>
              <w:t>Сильні сторони:</w:t>
            </w:r>
          </w:p>
          <w:p w14:paraId="5BDD3A6A" w14:textId="77777777" w:rsidR="006029A2" w:rsidRPr="00312974" w:rsidRDefault="006029A2" w:rsidP="006029A2">
            <w:pPr>
              <w:pStyle w:val="NoSpacing"/>
              <w:rPr>
                <w:lang w:val="uk-UA"/>
                <w:rPrChange w:id="10126" w:author="Rodion" w:date="2019-12-09T02:09:00Z">
                  <w:rPr>
                    <w:lang w:val="uk-UA"/>
                  </w:rPr>
                </w:rPrChange>
              </w:rPr>
            </w:pPr>
            <w:r w:rsidRPr="00312974">
              <w:rPr>
                <w:lang w:val="uk-UA"/>
                <w:rPrChange w:id="10127" w:author="Rodion" w:date="2019-12-09T02:09:00Z">
                  <w:rPr>
                    <w:lang w:val="uk-UA"/>
                  </w:rPr>
                </w:rPrChange>
              </w:rPr>
              <w:t>Альтернативні засоби ідентифікації</w:t>
            </w:r>
          </w:p>
          <w:p w14:paraId="5116CE1F" w14:textId="77777777" w:rsidR="006029A2" w:rsidRPr="00312974" w:rsidRDefault="006029A2" w:rsidP="006029A2">
            <w:pPr>
              <w:pStyle w:val="NoSpacing"/>
              <w:rPr>
                <w:lang w:val="uk-UA"/>
                <w:rPrChange w:id="10128" w:author="Rodion" w:date="2019-12-09T02:09:00Z">
                  <w:rPr>
                    <w:lang w:val="uk-UA"/>
                  </w:rPr>
                </w:rPrChange>
              </w:rPr>
            </w:pPr>
            <w:r w:rsidRPr="00312974">
              <w:rPr>
                <w:lang w:val="uk-UA"/>
                <w:rPrChange w:id="10129" w:author="Rodion" w:date="2019-12-09T02:09:00Z">
                  <w:rPr>
                    <w:lang w:val="uk-UA"/>
                  </w:rPr>
                </w:rPrChange>
              </w:rPr>
              <w:t>Зручний інтерфейс з користувачем</w:t>
            </w:r>
          </w:p>
          <w:p w14:paraId="72EE5E64" w14:textId="77777777" w:rsidR="006029A2" w:rsidRPr="00312974" w:rsidRDefault="006029A2" w:rsidP="006029A2">
            <w:pPr>
              <w:pStyle w:val="NoSpacing"/>
              <w:rPr>
                <w:lang w:val="uk-UA"/>
                <w:rPrChange w:id="10130" w:author="Rodion" w:date="2019-12-09T02:09:00Z">
                  <w:rPr>
                    <w:lang w:val="uk-UA"/>
                  </w:rPr>
                </w:rPrChange>
              </w:rPr>
            </w:pPr>
            <w:r w:rsidRPr="00312974">
              <w:rPr>
                <w:lang w:val="uk-UA"/>
                <w:rPrChange w:id="10131" w:author="Rodion" w:date="2019-12-09T02:09:00Z">
                  <w:rPr>
                    <w:lang w:val="uk-UA"/>
                  </w:rPr>
                </w:rPrChange>
              </w:rPr>
              <w:t>Нижча вартість продукту</w:t>
            </w:r>
          </w:p>
        </w:tc>
        <w:tc>
          <w:tcPr>
            <w:tcW w:w="5387" w:type="dxa"/>
          </w:tcPr>
          <w:p w14:paraId="3DA80815" w14:textId="77777777" w:rsidR="006029A2" w:rsidRPr="00312974" w:rsidRDefault="006029A2" w:rsidP="006029A2">
            <w:pPr>
              <w:pStyle w:val="NoSpacing"/>
              <w:rPr>
                <w:lang w:val="uk-UA"/>
                <w:rPrChange w:id="10132" w:author="Rodion" w:date="2019-12-09T02:09:00Z">
                  <w:rPr>
                    <w:lang w:val="uk-UA"/>
                  </w:rPr>
                </w:rPrChange>
              </w:rPr>
            </w:pPr>
            <w:r w:rsidRPr="00312974">
              <w:rPr>
                <w:lang w:val="uk-UA"/>
                <w:rPrChange w:id="10133" w:author="Rodion" w:date="2019-12-09T02:09:00Z">
                  <w:rPr>
                    <w:lang w:val="uk-UA"/>
                  </w:rPr>
                </w:rPrChange>
              </w:rPr>
              <w:t>Слабкі сторони:</w:t>
            </w:r>
          </w:p>
          <w:p w14:paraId="724ADAE1" w14:textId="77777777" w:rsidR="006029A2" w:rsidRPr="00312974" w:rsidRDefault="006029A2" w:rsidP="006029A2">
            <w:pPr>
              <w:pStyle w:val="NoSpacing"/>
              <w:rPr>
                <w:lang w:val="uk-UA"/>
                <w:rPrChange w:id="10134" w:author="Rodion" w:date="2019-12-09T02:09:00Z">
                  <w:rPr>
                    <w:lang w:val="uk-UA"/>
                  </w:rPr>
                </w:rPrChange>
              </w:rPr>
            </w:pPr>
            <w:r w:rsidRPr="00312974">
              <w:rPr>
                <w:lang w:val="uk-UA"/>
                <w:rPrChange w:id="10135" w:author="Rodion" w:date="2019-12-09T02:09:00Z">
                  <w:rPr>
                    <w:lang w:val="uk-UA"/>
                  </w:rPr>
                </w:rPrChange>
              </w:rPr>
              <w:t>Відсутність визначеної бази даних</w:t>
            </w:r>
          </w:p>
          <w:p w14:paraId="3CBBCDFE" w14:textId="77777777" w:rsidR="006029A2" w:rsidRPr="00312974" w:rsidRDefault="006029A2" w:rsidP="006029A2">
            <w:pPr>
              <w:pStyle w:val="NoSpacing"/>
              <w:rPr>
                <w:lang w:val="uk-UA"/>
                <w:rPrChange w:id="10136" w:author="Rodion" w:date="2019-12-09T02:09:00Z">
                  <w:rPr>
                    <w:lang w:val="uk-UA"/>
                  </w:rPr>
                </w:rPrChange>
              </w:rPr>
            </w:pPr>
            <w:r w:rsidRPr="00312974">
              <w:rPr>
                <w:lang w:val="uk-UA"/>
                <w:rPrChange w:id="10137" w:author="Rodion" w:date="2019-12-09T02:09:00Z">
                  <w:rPr>
                    <w:lang w:val="uk-UA"/>
                  </w:rPr>
                </w:rPrChange>
              </w:rPr>
              <w:t>Більша кількість апаратних пристроїв</w:t>
            </w:r>
          </w:p>
        </w:tc>
      </w:tr>
    </w:tbl>
    <w:p w14:paraId="54529E9F" w14:textId="77777777" w:rsidR="006029A2" w:rsidRPr="00312974" w:rsidRDefault="006029A2" w:rsidP="006029A2">
      <w:pPr>
        <w:rPr>
          <w:rPrChange w:id="10138" w:author="Rodion" w:date="2019-12-09T02:09:00Z">
            <w:rPr/>
          </w:rPrChange>
        </w:rPr>
      </w:pPr>
    </w:p>
    <w:p w14:paraId="009C0D76" w14:textId="77777777" w:rsidR="006029A2" w:rsidRPr="00312974" w:rsidRDefault="006029A2" w:rsidP="006029A2">
      <w:pPr>
        <w:spacing w:after="160" w:line="259" w:lineRule="auto"/>
        <w:ind w:firstLine="0"/>
        <w:jc w:val="left"/>
        <w:rPr>
          <w:rPrChange w:id="10139" w:author="Rodion" w:date="2019-12-09T02:09:00Z">
            <w:rPr/>
          </w:rPrChange>
        </w:rPr>
      </w:pPr>
      <w:r w:rsidRPr="00312974">
        <w:rPr>
          <w:rPrChange w:id="10140" w:author="Rodion" w:date="2019-12-09T02:09:00Z">
            <w:rPr/>
          </w:rPrChange>
        </w:rPr>
        <w:br w:type="page"/>
      </w:r>
    </w:p>
    <w:p w14:paraId="7DBD1738" w14:textId="2FC5C1E6" w:rsidR="006029A2" w:rsidRPr="00312974" w:rsidRDefault="006029A2" w:rsidP="006029A2">
      <w:pPr>
        <w:rPr>
          <w:rPrChange w:id="10141" w:author="Rodion" w:date="2019-12-09T02:09:00Z">
            <w:rPr/>
          </w:rPrChange>
        </w:rPr>
      </w:pPr>
      <w:r w:rsidRPr="00312974">
        <w:rPr>
          <w:rPrChange w:id="10142" w:author="Rodion" w:date="2019-12-09T02:09:00Z">
            <w:rPr/>
          </w:rPrChange>
        </w:rPr>
        <w:lastRenderedPageBreak/>
        <w:t xml:space="preserve">Продовження </w:t>
      </w:r>
      <w:del w:id="10143" w:author="Rodion Kharabet" w:date="2019-12-06T03:54:00Z">
        <w:r w:rsidRPr="00312974" w:rsidDel="003969F0">
          <w:rPr>
            <w:rPrChange w:id="10144" w:author="Rodion" w:date="2019-12-09T02:09:00Z">
              <w:rPr/>
            </w:rPrChange>
          </w:rPr>
          <w:delText>таблиці 5.</w:delText>
        </w:r>
      </w:del>
      <w:ins w:id="10145" w:author="Rodion Kharabet" w:date="2019-12-06T03:54:00Z">
        <w:r w:rsidR="003969F0" w:rsidRPr="00312974">
          <w:rPr>
            <w:rPrChange w:id="10146" w:author="Rodion" w:date="2019-12-09T02:09:00Z">
              <w:rPr/>
            </w:rPrChange>
          </w:rPr>
          <w:t>таблиці 4.</w:t>
        </w:r>
      </w:ins>
      <w:r w:rsidRPr="00312974">
        <w:rPr>
          <w:rPrChange w:id="10147" w:author="Rodion" w:date="2019-12-09T02:09:00Z">
            <w:rPr/>
          </w:rPrChange>
        </w:rPr>
        <w:t>12</w:t>
      </w:r>
    </w:p>
    <w:tbl>
      <w:tblPr>
        <w:tblStyle w:val="TableGrid"/>
        <w:tblW w:w="10490" w:type="dxa"/>
        <w:jc w:val="center"/>
        <w:tblLook w:val="01E0" w:firstRow="1" w:lastRow="1" w:firstColumn="1" w:lastColumn="1" w:noHBand="0" w:noVBand="0"/>
      </w:tblPr>
      <w:tblGrid>
        <w:gridCol w:w="5103"/>
        <w:gridCol w:w="5387"/>
      </w:tblGrid>
      <w:tr w:rsidR="006029A2" w:rsidRPr="00312974" w14:paraId="6DB6593E" w14:textId="77777777" w:rsidTr="006029A2">
        <w:trPr>
          <w:trHeight w:val="574"/>
          <w:jc w:val="center"/>
        </w:trPr>
        <w:tc>
          <w:tcPr>
            <w:tcW w:w="5103" w:type="dxa"/>
          </w:tcPr>
          <w:p w14:paraId="5A30B7C1" w14:textId="77777777" w:rsidR="006029A2" w:rsidRPr="00312974" w:rsidRDefault="006029A2" w:rsidP="006029A2">
            <w:pPr>
              <w:pStyle w:val="NoSpacing"/>
              <w:rPr>
                <w:lang w:val="uk-UA"/>
                <w:rPrChange w:id="10148" w:author="Rodion" w:date="2019-12-09T02:09:00Z">
                  <w:rPr>
                    <w:lang w:val="uk-UA"/>
                  </w:rPr>
                </w:rPrChange>
              </w:rPr>
            </w:pPr>
            <w:r w:rsidRPr="00312974">
              <w:rPr>
                <w:lang w:val="uk-UA"/>
                <w:rPrChange w:id="10149" w:author="Rodion" w:date="2019-12-09T02:09:00Z">
                  <w:rPr>
                    <w:lang w:val="uk-UA"/>
                  </w:rPr>
                </w:rPrChange>
              </w:rPr>
              <w:t>Можливості:</w:t>
            </w:r>
          </w:p>
          <w:p w14:paraId="1A064899" w14:textId="77777777" w:rsidR="006029A2" w:rsidRPr="00312974" w:rsidRDefault="006029A2" w:rsidP="006029A2">
            <w:pPr>
              <w:pStyle w:val="NoSpacing"/>
              <w:rPr>
                <w:lang w:val="uk-UA"/>
                <w:rPrChange w:id="10150" w:author="Rodion" w:date="2019-12-09T02:09:00Z">
                  <w:rPr>
                    <w:lang w:val="uk-UA"/>
                  </w:rPr>
                </w:rPrChange>
              </w:rPr>
            </w:pPr>
            <w:r w:rsidRPr="00312974">
              <w:rPr>
                <w:lang w:val="uk-UA"/>
                <w:rPrChange w:id="10151" w:author="Rodion" w:date="2019-12-09T02:09:00Z">
                  <w:rPr>
                    <w:lang w:val="uk-UA"/>
                  </w:rPr>
                </w:rPrChange>
              </w:rPr>
              <w:t>Інтеграція з мережами роздрібної торгівлі</w:t>
            </w:r>
          </w:p>
          <w:p w14:paraId="7E1BD51E" w14:textId="77777777" w:rsidR="006029A2" w:rsidRPr="00312974" w:rsidRDefault="006029A2" w:rsidP="006029A2">
            <w:pPr>
              <w:pStyle w:val="NoSpacing"/>
              <w:rPr>
                <w:lang w:val="uk-UA"/>
                <w:rPrChange w:id="10152" w:author="Rodion" w:date="2019-12-09T02:09:00Z">
                  <w:rPr>
                    <w:lang w:val="uk-UA"/>
                  </w:rPr>
                </w:rPrChange>
              </w:rPr>
            </w:pPr>
            <w:r w:rsidRPr="00312974">
              <w:rPr>
                <w:lang w:val="uk-UA"/>
                <w:rPrChange w:id="10153" w:author="Rodion" w:date="2019-12-09T02:09:00Z">
                  <w:rPr>
                    <w:lang w:val="uk-UA"/>
                  </w:rPr>
                </w:rPrChange>
              </w:rPr>
              <w:t>Інтеграція з існуючою екосистемою розумного дому</w:t>
            </w:r>
          </w:p>
        </w:tc>
        <w:tc>
          <w:tcPr>
            <w:tcW w:w="5387" w:type="dxa"/>
          </w:tcPr>
          <w:p w14:paraId="0CCBE14E" w14:textId="77777777" w:rsidR="006029A2" w:rsidRPr="00312974" w:rsidRDefault="006029A2" w:rsidP="006029A2">
            <w:pPr>
              <w:pStyle w:val="NoSpacing"/>
              <w:rPr>
                <w:lang w:val="uk-UA"/>
                <w:rPrChange w:id="10154" w:author="Rodion" w:date="2019-12-09T02:09:00Z">
                  <w:rPr>
                    <w:lang w:val="uk-UA"/>
                  </w:rPr>
                </w:rPrChange>
              </w:rPr>
            </w:pPr>
            <w:r w:rsidRPr="00312974">
              <w:rPr>
                <w:lang w:val="uk-UA"/>
                <w:rPrChange w:id="10155" w:author="Rodion" w:date="2019-12-09T02:09:00Z">
                  <w:rPr>
                    <w:lang w:val="uk-UA"/>
                  </w:rPr>
                </w:rPrChange>
              </w:rPr>
              <w:t>Загрози:</w:t>
            </w:r>
          </w:p>
          <w:p w14:paraId="048F1520" w14:textId="77777777" w:rsidR="006029A2" w:rsidRPr="00312974" w:rsidRDefault="006029A2" w:rsidP="006029A2">
            <w:pPr>
              <w:pStyle w:val="NoSpacing"/>
              <w:rPr>
                <w:lang w:val="uk-UA"/>
                <w:rPrChange w:id="10156" w:author="Rodion" w:date="2019-12-09T02:09:00Z">
                  <w:rPr>
                    <w:lang w:val="uk-UA"/>
                  </w:rPr>
                </w:rPrChange>
              </w:rPr>
            </w:pPr>
            <w:r w:rsidRPr="00312974">
              <w:rPr>
                <w:lang w:val="uk-UA"/>
                <w:rPrChange w:id="10157" w:author="Rodion" w:date="2019-12-09T02:09:00Z">
                  <w:rPr>
                    <w:lang w:val="uk-UA"/>
                  </w:rPr>
                </w:rPrChange>
              </w:rPr>
              <w:t>Розробка власних проектів мережами роздрібної торгівлі</w:t>
            </w:r>
          </w:p>
          <w:p w14:paraId="002A316A" w14:textId="77777777" w:rsidR="006029A2" w:rsidRPr="00312974" w:rsidRDefault="006029A2" w:rsidP="006029A2">
            <w:pPr>
              <w:pStyle w:val="NoSpacing"/>
              <w:rPr>
                <w:lang w:val="uk-UA"/>
                <w:rPrChange w:id="10158" w:author="Rodion" w:date="2019-12-09T02:09:00Z">
                  <w:rPr>
                    <w:lang w:val="uk-UA"/>
                  </w:rPr>
                </w:rPrChange>
              </w:rPr>
            </w:pPr>
            <w:r w:rsidRPr="00312974">
              <w:rPr>
                <w:lang w:val="uk-UA"/>
                <w:rPrChange w:id="10159" w:author="Rodion" w:date="2019-12-09T02:09:00Z">
                  <w:rPr>
                    <w:lang w:val="uk-UA"/>
                  </w:rPr>
                </w:rPrChange>
              </w:rPr>
              <w:t>Конфлікт із власниками торгівельних марок</w:t>
            </w:r>
          </w:p>
        </w:tc>
      </w:tr>
    </w:tbl>
    <w:p w14:paraId="078A8009" w14:textId="77777777" w:rsidR="006029A2" w:rsidRPr="00312974" w:rsidRDefault="006029A2" w:rsidP="006029A2">
      <w:pPr>
        <w:ind w:right="-143"/>
        <w:rPr>
          <w:rPrChange w:id="10160" w:author="Rodion" w:date="2019-12-09T02:09:00Z">
            <w:rPr/>
          </w:rPrChange>
        </w:rPr>
      </w:pPr>
    </w:p>
    <w:p w14:paraId="675E9955" w14:textId="314F925E" w:rsidR="006029A2" w:rsidRPr="00312974" w:rsidRDefault="006029A2" w:rsidP="00AF59C0">
      <w:pPr>
        <w:rPr>
          <w:rPrChange w:id="10161" w:author="Rodion" w:date="2019-12-09T02:09:00Z">
            <w:rPr/>
          </w:rPrChange>
        </w:rPr>
      </w:pPr>
      <w:del w:id="10162" w:author="Rodion" w:date="2019-12-08T22:51:00Z">
        <w:r w:rsidRPr="00312974" w:rsidDel="007D62E2">
          <w:rPr>
            <w:rPrChange w:id="10163" w:author="Rodion" w:date="2019-12-09T02:09:00Z">
              <w:rPr/>
            </w:rPrChange>
          </w:rPr>
          <w:tab/>
        </w:r>
      </w:del>
      <w:r w:rsidRPr="00312974">
        <w:rPr>
          <w:rPrChange w:id="10164" w:author="Rodion" w:date="2019-12-09T02:09:00Z">
            <w:rPr/>
          </w:rPrChange>
        </w:rPr>
        <w:t xml:space="preserve">На основі SWOT-аналізу, у </w:t>
      </w:r>
      <w:del w:id="10165" w:author="Rodion Kharabet" w:date="2019-12-06T03:54:00Z">
        <w:r w:rsidRPr="00312974" w:rsidDel="003969F0">
          <w:rPr>
            <w:rPrChange w:id="10166" w:author="Rodion" w:date="2019-12-09T02:09:00Z">
              <w:rPr/>
            </w:rPrChange>
          </w:rPr>
          <w:delText>таблиці 5.</w:delText>
        </w:r>
      </w:del>
      <w:ins w:id="10167" w:author="Rodion Kharabet" w:date="2019-12-06T03:54:00Z">
        <w:r w:rsidR="003969F0" w:rsidRPr="00312974">
          <w:rPr>
            <w:rPrChange w:id="10168" w:author="Rodion" w:date="2019-12-09T02:09:00Z">
              <w:rPr/>
            </w:rPrChange>
          </w:rPr>
          <w:t>таблиці 4.</w:t>
        </w:r>
      </w:ins>
      <w:r w:rsidRPr="00312974">
        <w:rPr>
          <w:rPrChange w:id="10169" w:author="Rodion" w:date="2019-12-09T02:09:00Z">
            <w:rPr/>
          </w:rPrChange>
        </w:rPr>
        <w:t>13 зазначено альтернативи ринкової поведінки для виведення стартап-проекту на ринок та орієнтовний час їх ринкової реалізації.</w:t>
      </w:r>
    </w:p>
    <w:p w14:paraId="332D3755" w14:textId="77777777" w:rsidR="006029A2" w:rsidRPr="00312974" w:rsidRDefault="006029A2" w:rsidP="006029A2">
      <w:pPr>
        <w:ind w:right="-143"/>
        <w:rPr>
          <w:rPrChange w:id="10170" w:author="Rodion" w:date="2019-12-09T02:09:00Z">
            <w:rPr/>
          </w:rPrChange>
        </w:rPr>
      </w:pPr>
    </w:p>
    <w:p w14:paraId="68B08F78" w14:textId="4919C1C8" w:rsidR="006029A2" w:rsidRPr="00312974" w:rsidRDefault="006029A2" w:rsidP="006029A2">
      <w:pPr>
        <w:ind w:right="-143"/>
        <w:rPr>
          <w:rPrChange w:id="10171" w:author="Rodion" w:date="2019-12-09T02:09:00Z">
            <w:rPr/>
          </w:rPrChange>
        </w:rPr>
      </w:pPr>
      <w:del w:id="10172" w:author="Rodion" w:date="2019-12-08T22:50:00Z">
        <w:r w:rsidRPr="00312974" w:rsidDel="007D62E2">
          <w:rPr>
            <w:rPrChange w:id="10173" w:author="Rodion" w:date="2019-12-09T02:09:00Z">
              <w:rPr/>
            </w:rPrChange>
          </w:rPr>
          <w:tab/>
        </w:r>
      </w:del>
      <w:del w:id="10174" w:author="Rodion Kharabet" w:date="2019-12-06T03:54:00Z">
        <w:r w:rsidRPr="00312974" w:rsidDel="003969F0">
          <w:rPr>
            <w:rPrChange w:id="10175" w:author="Rodion" w:date="2019-12-09T02:09:00Z">
              <w:rPr/>
            </w:rPrChange>
          </w:rPr>
          <w:delText>Таблиця 5.</w:delText>
        </w:r>
      </w:del>
      <w:ins w:id="10176" w:author="Rodion Kharabet" w:date="2019-12-06T03:54:00Z">
        <w:r w:rsidR="003969F0" w:rsidRPr="00312974">
          <w:rPr>
            <w:rPrChange w:id="10177" w:author="Rodion" w:date="2019-12-09T02:09:00Z">
              <w:rPr/>
            </w:rPrChange>
          </w:rPr>
          <w:t>Таблиця 4.</w:t>
        </w:r>
      </w:ins>
      <w:r w:rsidRPr="00312974">
        <w:rPr>
          <w:rPrChange w:id="10178" w:author="Rodion" w:date="2019-12-09T02:09:00Z">
            <w:rPr/>
          </w:rPrChange>
        </w:rPr>
        <w:t>13 – Альтернативи ринкового впровадження стартап-проекту</w:t>
      </w:r>
    </w:p>
    <w:tbl>
      <w:tblPr>
        <w:tblStyle w:val="TableGrid"/>
        <w:tblW w:w="10485" w:type="dxa"/>
        <w:jc w:val="center"/>
        <w:tblLook w:val="00A0" w:firstRow="1" w:lastRow="0" w:firstColumn="1" w:lastColumn="0" w:noHBand="0" w:noVBand="0"/>
      </w:tblPr>
      <w:tblGrid>
        <w:gridCol w:w="594"/>
        <w:gridCol w:w="4788"/>
        <w:gridCol w:w="2693"/>
        <w:gridCol w:w="2410"/>
      </w:tblGrid>
      <w:tr w:rsidR="006029A2" w:rsidRPr="00312974" w14:paraId="3AEA2528" w14:textId="77777777" w:rsidTr="006029A2">
        <w:trPr>
          <w:jc w:val="center"/>
        </w:trPr>
        <w:tc>
          <w:tcPr>
            <w:tcW w:w="594" w:type="dxa"/>
          </w:tcPr>
          <w:p w14:paraId="587CD565" w14:textId="77777777" w:rsidR="006029A2" w:rsidRPr="00312974" w:rsidRDefault="006029A2" w:rsidP="006029A2">
            <w:pPr>
              <w:pStyle w:val="NoSpacing"/>
              <w:jc w:val="left"/>
              <w:rPr>
                <w:lang w:val="uk-UA"/>
                <w:rPrChange w:id="10179" w:author="Rodion" w:date="2019-12-09T02:09:00Z">
                  <w:rPr>
                    <w:lang w:val="uk-UA"/>
                  </w:rPr>
                </w:rPrChange>
              </w:rPr>
            </w:pPr>
            <w:r w:rsidRPr="00312974">
              <w:rPr>
                <w:lang w:val="uk-UA"/>
                <w:rPrChange w:id="10180" w:author="Rodion" w:date="2019-12-09T02:09:00Z">
                  <w:rPr>
                    <w:lang w:val="uk-UA"/>
                  </w:rPr>
                </w:rPrChange>
              </w:rPr>
              <w:t>№ п/п</w:t>
            </w:r>
          </w:p>
        </w:tc>
        <w:tc>
          <w:tcPr>
            <w:tcW w:w="4788" w:type="dxa"/>
          </w:tcPr>
          <w:p w14:paraId="4813659F" w14:textId="77777777" w:rsidR="006029A2" w:rsidRPr="00312974" w:rsidRDefault="006029A2" w:rsidP="006029A2">
            <w:pPr>
              <w:pStyle w:val="NoSpacing"/>
              <w:jc w:val="left"/>
              <w:rPr>
                <w:lang w:val="uk-UA"/>
                <w:rPrChange w:id="10181" w:author="Rodion" w:date="2019-12-09T02:09:00Z">
                  <w:rPr>
                    <w:lang w:val="uk-UA"/>
                  </w:rPr>
                </w:rPrChange>
              </w:rPr>
            </w:pPr>
            <w:r w:rsidRPr="00312974">
              <w:rPr>
                <w:lang w:val="uk-UA"/>
                <w:rPrChange w:id="10182" w:author="Rodion" w:date="2019-12-09T02:09:00Z">
                  <w:rPr>
                    <w:lang w:val="uk-UA"/>
                  </w:rPr>
                </w:rPrChange>
              </w:rPr>
              <w:t>Альтернатива (орієнтовний комплекс заходів) ринкової поведінки</w:t>
            </w:r>
          </w:p>
        </w:tc>
        <w:tc>
          <w:tcPr>
            <w:tcW w:w="2693" w:type="dxa"/>
          </w:tcPr>
          <w:p w14:paraId="2B2E6E1D" w14:textId="77777777" w:rsidR="006029A2" w:rsidRPr="00312974" w:rsidRDefault="006029A2" w:rsidP="006029A2">
            <w:pPr>
              <w:pStyle w:val="NoSpacing"/>
              <w:jc w:val="left"/>
              <w:rPr>
                <w:lang w:val="uk-UA"/>
                <w:rPrChange w:id="10183" w:author="Rodion" w:date="2019-12-09T02:09:00Z">
                  <w:rPr>
                    <w:lang w:val="uk-UA"/>
                  </w:rPr>
                </w:rPrChange>
              </w:rPr>
            </w:pPr>
            <w:r w:rsidRPr="00312974">
              <w:rPr>
                <w:lang w:val="uk-UA"/>
                <w:rPrChange w:id="10184" w:author="Rodion" w:date="2019-12-09T02:09:00Z">
                  <w:rPr>
                    <w:lang w:val="uk-UA"/>
                  </w:rPr>
                </w:rPrChange>
              </w:rPr>
              <w:t>Ймовірність отримання ресурсів</w:t>
            </w:r>
          </w:p>
        </w:tc>
        <w:tc>
          <w:tcPr>
            <w:tcW w:w="2410" w:type="dxa"/>
          </w:tcPr>
          <w:p w14:paraId="2F4310D9" w14:textId="77777777" w:rsidR="006029A2" w:rsidRPr="00312974" w:rsidRDefault="006029A2" w:rsidP="006029A2">
            <w:pPr>
              <w:pStyle w:val="NoSpacing"/>
              <w:jc w:val="left"/>
              <w:rPr>
                <w:lang w:val="uk-UA"/>
                <w:rPrChange w:id="10185" w:author="Rodion" w:date="2019-12-09T02:09:00Z">
                  <w:rPr>
                    <w:lang w:val="uk-UA"/>
                  </w:rPr>
                </w:rPrChange>
              </w:rPr>
            </w:pPr>
            <w:r w:rsidRPr="00312974">
              <w:rPr>
                <w:lang w:val="uk-UA"/>
                <w:rPrChange w:id="10186" w:author="Rodion" w:date="2019-12-09T02:09:00Z">
                  <w:rPr>
                    <w:lang w:val="uk-UA"/>
                  </w:rPr>
                </w:rPrChange>
              </w:rPr>
              <w:t>Строки реалізації</w:t>
            </w:r>
          </w:p>
        </w:tc>
      </w:tr>
      <w:tr w:rsidR="006029A2" w:rsidRPr="00312974" w14:paraId="5C9F28FE" w14:textId="77777777" w:rsidTr="006029A2">
        <w:trPr>
          <w:jc w:val="center"/>
        </w:trPr>
        <w:tc>
          <w:tcPr>
            <w:tcW w:w="594" w:type="dxa"/>
          </w:tcPr>
          <w:p w14:paraId="43A03E95" w14:textId="77777777" w:rsidR="006029A2" w:rsidRPr="00312974" w:rsidRDefault="006029A2" w:rsidP="006029A2">
            <w:pPr>
              <w:pStyle w:val="NoSpacing"/>
              <w:jc w:val="left"/>
              <w:rPr>
                <w:lang w:val="uk-UA"/>
                <w:rPrChange w:id="10187" w:author="Rodion" w:date="2019-12-09T02:09:00Z">
                  <w:rPr>
                    <w:lang w:val="uk-UA"/>
                  </w:rPr>
                </w:rPrChange>
              </w:rPr>
            </w:pPr>
            <w:r w:rsidRPr="00312974">
              <w:rPr>
                <w:lang w:val="uk-UA"/>
                <w:rPrChange w:id="10188" w:author="Rodion" w:date="2019-12-09T02:09:00Z">
                  <w:rPr>
                    <w:lang w:val="uk-UA"/>
                  </w:rPr>
                </w:rPrChange>
              </w:rPr>
              <w:t>1.</w:t>
            </w:r>
          </w:p>
        </w:tc>
        <w:tc>
          <w:tcPr>
            <w:tcW w:w="4788" w:type="dxa"/>
          </w:tcPr>
          <w:p w14:paraId="758DA5CE" w14:textId="77777777" w:rsidR="006029A2" w:rsidRPr="00312974" w:rsidRDefault="006029A2" w:rsidP="006029A2">
            <w:pPr>
              <w:pStyle w:val="NoSpacing"/>
              <w:jc w:val="left"/>
              <w:rPr>
                <w:lang w:val="uk-UA"/>
                <w:rPrChange w:id="10189" w:author="Rodion" w:date="2019-12-09T02:09:00Z">
                  <w:rPr>
                    <w:lang w:val="uk-UA"/>
                  </w:rPr>
                </w:rPrChange>
              </w:rPr>
            </w:pPr>
            <w:r w:rsidRPr="00312974">
              <w:rPr>
                <w:lang w:val="uk-UA"/>
                <w:rPrChange w:id="10190" w:author="Rodion" w:date="2019-12-09T02:09:00Z">
                  <w:rPr>
                    <w:lang w:val="uk-UA"/>
                  </w:rPr>
                </w:rPrChange>
              </w:rPr>
              <w:t>Отримання доступу до баз даних мереж роздрібної торгівлі</w:t>
            </w:r>
          </w:p>
        </w:tc>
        <w:tc>
          <w:tcPr>
            <w:tcW w:w="2693" w:type="dxa"/>
          </w:tcPr>
          <w:p w14:paraId="561EBB35" w14:textId="77777777" w:rsidR="006029A2" w:rsidRPr="00312974" w:rsidRDefault="006029A2" w:rsidP="006029A2">
            <w:pPr>
              <w:pStyle w:val="NoSpacing"/>
              <w:jc w:val="left"/>
              <w:rPr>
                <w:lang w:val="uk-UA"/>
                <w:rPrChange w:id="10191" w:author="Rodion" w:date="2019-12-09T02:09:00Z">
                  <w:rPr>
                    <w:lang w:val="uk-UA"/>
                  </w:rPr>
                </w:rPrChange>
              </w:rPr>
            </w:pPr>
            <w:r w:rsidRPr="00312974">
              <w:rPr>
                <w:lang w:val="uk-UA"/>
                <w:rPrChange w:id="10192" w:author="Rodion" w:date="2019-12-09T02:09:00Z">
                  <w:rPr>
                    <w:lang w:val="uk-UA"/>
                  </w:rPr>
                </w:rPrChange>
              </w:rPr>
              <w:t>Малоймовірно</w:t>
            </w:r>
          </w:p>
        </w:tc>
        <w:tc>
          <w:tcPr>
            <w:tcW w:w="2410" w:type="dxa"/>
          </w:tcPr>
          <w:p w14:paraId="7400C554" w14:textId="77777777" w:rsidR="006029A2" w:rsidRPr="00312974" w:rsidRDefault="006029A2" w:rsidP="006029A2">
            <w:pPr>
              <w:pStyle w:val="NoSpacing"/>
              <w:jc w:val="left"/>
              <w:rPr>
                <w:lang w:val="uk-UA"/>
                <w:rPrChange w:id="10193" w:author="Rodion" w:date="2019-12-09T02:09:00Z">
                  <w:rPr>
                    <w:lang w:val="uk-UA"/>
                  </w:rPr>
                </w:rPrChange>
              </w:rPr>
            </w:pPr>
            <w:r w:rsidRPr="00312974">
              <w:rPr>
                <w:lang w:val="uk-UA"/>
                <w:rPrChange w:id="10194" w:author="Rodion" w:date="2019-12-09T02:09:00Z">
                  <w:rPr>
                    <w:lang w:val="uk-UA"/>
                  </w:rPr>
                </w:rPrChange>
              </w:rPr>
              <w:t>12 місяців</w:t>
            </w:r>
          </w:p>
        </w:tc>
      </w:tr>
      <w:tr w:rsidR="006029A2" w:rsidRPr="00312974" w14:paraId="03B94BC3" w14:textId="77777777" w:rsidTr="006029A2">
        <w:trPr>
          <w:jc w:val="center"/>
        </w:trPr>
        <w:tc>
          <w:tcPr>
            <w:tcW w:w="594" w:type="dxa"/>
          </w:tcPr>
          <w:p w14:paraId="60F46D51" w14:textId="77777777" w:rsidR="006029A2" w:rsidRPr="00312974" w:rsidRDefault="006029A2" w:rsidP="006029A2">
            <w:pPr>
              <w:pStyle w:val="NoSpacing"/>
              <w:jc w:val="left"/>
              <w:rPr>
                <w:lang w:val="uk-UA"/>
                <w:rPrChange w:id="10195" w:author="Rodion" w:date="2019-12-09T02:09:00Z">
                  <w:rPr>
                    <w:lang w:val="uk-UA"/>
                  </w:rPr>
                </w:rPrChange>
              </w:rPr>
            </w:pPr>
            <w:r w:rsidRPr="00312974">
              <w:rPr>
                <w:lang w:val="uk-UA"/>
                <w:rPrChange w:id="10196" w:author="Rodion" w:date="2019-12-09T02:09:00Z">
                  <w:rPr>
                    <w:lang w:val="uk-UA"/>
                  </w:rPr>
                </w:rPrChange>
              </w:rPr>
              <w:t xml:space="preserve">2. </w:t>
            </w:r>
          </w:p>
        </w:tc>
        <w:tc>
          <w:tcPr>
            <w:tcW w:w="4788" w:type="dxa"/>
          </w:tcPr>
          <w:p w14:paraId="1C129C7D" w14:textId="77777777" w:rsidR="006029A2" w:rsidRPr="00312974" w:rsidRDefault="006029A2" w:rsidP="006029A2">
            <w:pPr>
              <w:pStyle w:val="NoSpacing"/>
              <w:jc w:val="left"/>
              <w:rPr>
                <w:lang w:val="uk-UA"/>
                <w:rPrChange w:id="10197" w:author="Rodion" w:date="2019-12-09T02:09:00Z">
                  <w:rPr>
                    <w:lang w:val="uk-UA"/>
                  </w:rPr>
                </w:rPrChange>
              </w:rPr>
            </w:pPr>
            <w:r w:rsidRPr="00312974">
              <w:rPr>
                <w:lang w:val="uk-UA"/>
                <w:rPrChange w:id="10198" w:author="Rodion" w:date="2019-12-09T02:09:00Z">
                  <w:rPr>
                    <w:lang w:val="uk-UA"/>
                  </w:rPr>
                </w:rPrChange>
              </w:rPr>
              <w:t>Скорочення кількості апаратних пристроїв</w:t>
            </w:r>
          </w:p>
        </w:tc>
        <w:tc>
          <w:tcPr>
            <w:tcW w:w="2693" w:type="dxa"/>
          </w:tcPr>
          <w:p w14:paraId="110A15A5" w14:textId="77777777" w:rsidR="006029A2" w:rsidRPr="00312974" w:rsidRDefault="006029A2" w:rsidP="006029A2">
            <w:pPr>
              <w:pStyle w:val="NoSpacing"/>
              <w:jc w:val="left"/>
              <w:rPr>
                <w:lang w:val="uk-UA"/>
                <w:rPrChange w:id="10199" w:author="Rodion" w:date="2019-12-09T02:09:00Z">
                  <w:rPr>
                    <w:lang w:val="uk-UA"/>
                  </w:rPr>
                </w:rPrChange>
              </w:rPr>
            </w:pPr>
            <w:r w:rsidRPr="00312974">
              <w:rPr>
                <w:lang w:val="uk-UA"/>
                <w:rPrChange w:id="10200" w:author="Rodion" w:date="2019-12-09T02:09:00Z">
                  <w:rPr>
                    <w:lang w:val="uk-UA"/>
                  </w:rPr>
                </w:rPrChange>
              </w:rPr>
              <w:t>Ймовірно</w:t>
            </w:r>
          </w:p>
        </w:tc>
        <w:tc>
          <w:tcPr>
            <w:tcW w:w="2410" w:type="dxa"/>
          </w:tcPr>
          <w:p w14:paraId="4AED1130" w14:textId="77777777" w:rsidR="006029A2" w:rsidRPr="00312974" w:rsidRDefault="006029A2" w:rsidP="006029A2">
            <w:pPr>
              <w:pStyle w:val="NoSpacing"/>
              <w:jc w:val="left"/>
              <w:rPr>
                <w:lang w:val="uk-UA"/>
                <w:rPrChange w:id="10201" w:author="Rodion" w:date="2019-12-09T02:09:00Z">
                  <w:rPr>
                    <w:lang w:val="uk-UA"/>
                  </w:rPr>
                </w:rPrChange>
              </w:rPr>
            </w:pPr>
            <w:r w:rsidRPr="00312974">
              <w:rPr>
                <w:lang w:val="uk-UA"/>
                <w:rPrChange w:id="10202" w:author="Rodion" w:date="2019-12-09T02:09:00Z">
                  <w:rPr>
                    <w:lang w:val="uk-UA"/>
                  </w:rPr>
                </w:rPrChange>
              </w:rPr>
              <w:t>48 місяців</w:t>
            </w:r>
          </w:p>
        </w:tc>
      </w:tr>
      <w:tr w:rsidR="006029A2" w:rsidRPr="00312974" w14:paraId="128D904E" w14:textId="77777777" w:rsidTr="006029A2">
        <w:trPr>
          <w:jc w:val="center"/>
        </w:trPr>
        <w:tc>
          <w:tcPr>
            <w:tcW w:w="594" w:type="dxa"/>
          </w:tcPr>
          <w:p w14:paraId="769C2BD6" w14:textId="77777777" w:rsidR="006029A2" w:rsidRPr="00312974" w:rsidRDefault="006029A2" w:rsidP="006029A2">
            <w:pPr>
              <w:pStyle w:val="NoSpacing"/>
              <w:jc w:val="left"/>
              <w:rPr>
                <w:lang w:val="uk-UA"/>
                <w:rPrChange w:id="10203" w:author="Rodion" w:date="2019-12-09T02:09:00Z">
                  <w:rPr>
                    <w:lang w:val="uk-UA"/>
                  </w:rPr>
                </w:rPrChange>
              </w:rPr>
            </w:pPr>
            <w:r w:rsidRPr="00312974">
              <w:rPr>
                <w:lang w:val="uk-UA"/>
                <w:rPrChange w:id="10204" w:author="Rodion" w:date="2019-12-09T02:09:00Z">
                  <w:rPr>
                    <w:lang w:val="uk-UA"/>
                  </w:rPr>
                </w:rPrChange>
              </w:rPr>
              <w:t>3.</w:t>
            </w:r>
          </w:p>
        </w:tc>
        <w:tc>
          <w:tcPr>
            <w:tcW w:w="4788" w:type="dxa"/>
          </w:tcPr>
          <w:p w14:paraId="604AB331" w14:textId="77777777" w:rsidR="006029A2" w:rsidRPr="00312974" w:rsidRDefault="006029A2" w:rsidP="006029A2">
            <w:pPr>
              <w:pStyle w:val="NoSpacing"/>
              <w:jc w:val="left"/>
              <w:rPr>
                <w:lang w:val="uk-UA"/>
                <w:rPrChange w:id="10205" w:author="Rodion" w:date="2019-12-09T02:09:00Z">
                  <w:rPr>
                    <w:lang w:val="uk-UA"/>
                  </w:rPr>
                </w:rPrChange>
              </w:rPr>
            </w:pPr>
            <w:r w:rsidRPr="00312974">
              <w:rPr>
                <w:lang w:val="uk-UA"/>
                <w:rPrChange w:id="10206" w:author="Rodion" w:date="2019-12-09T02:09:00Z">
                  <w:rPr>
                    <w:lang w:val="uk-UA"/>
                  </w:rPr>
                </w:rPrChange>
              </w:rPr>
              <w:t>Укладення угоди про представлення стартап-проекту, як рішення від великої мережі роздрібної торгівлі</w:t>
            </w:r>
          </w:p>
        </w:tc>
        <w:tc>
          <w:tcPr>
            <w:tcW w:w="2693" w:type="dxa"/>
          </w:tcPr>
          <w:p w14:paraId="2CC941C8" w14:textId="77777777" w:rsidR="006029A2" w:rsidRPr="00312974" w:rsidRDefault="006029A2" w:rsidP="006029A2">
            <w:pPr>
              <w:pStyle w:val="NoSpacing"/>
              <w:jc w:val="left"/>
              <w:rPr>
                <w:lang w:val="uk-UA"/>
                <w:rPrChange w:id="10207" w:author="Rodion" w:date="2019-12-09T02:09:00Z">
                  <w:rPr>
                    <w:lang w:val="uk-UA"/>
                  </w:rPr>
                </w:rPrChange>
              </w:rPr>
            </w:pPr>
            <w:r w:rsidRPr="00312974">
              <w:rPr>
                <w:lang w:val="uk-UA"/>
                <w:rPrChange w:id="10208" w:author="Rodion" w:date="2019-12-09T02:09:00Z">
                  <w:rPr>
                    <w:lang w:val="uk-UA"/>
                  </w:rPr>
                </w:rPrChange>
              </w:rPr>
              <w:t>Малоймовірно</w:t>
            </w:r>
          </w:p>
        </w:tc>
        <w:tc>
          <w:tcPr>
            <w:tcW w:w="2410" w:type="dxa"/>
          </w:tcPr>
          <w:p w14:paraId="3FED6D79" w14:textId="77777777" w:rsidR="006029A2" w:rsidRPr="00312974" w:rsidRDefault="006029A2" w:rsidP="006029A2">
            <w:pPr>
              <w:pStyle w:val="NoSpacing"/>
              <w:jc w:val="left"/>
              <w:rPr>
                <w:lang w:val="uk-UA"/>
                <w:rPrChange w:id="10209" w:author="Rodion" w:date="2019-12-09T02:09:00Z">
                  <w:rPr>
                    <w:lang w:val="uk-UA"/>
                  </w:rPr>
                </w:rPrChange>
              </w:rPr>
            </w:pPr>
            <w:r w:rsidRPr="00312974">
              <w:rPr>
                <w:lang w:val="uk-UA"/>
                <w:rPrChange w:id="10210" w:author="Rodion" w:date="2019-12-09T02:09:00Z">
                  <w:rPr>
                    <w:lang w:val="uk-UA"/>
                  </w:rPr>
                </w:rPrChange>
              </w:rPr>
              <w:t>6 місяців</w:t>
            </w:r>
          </w:p>
        </w:tc>
      </w:tr>
    </w:tbl>
    <w:p w14:paraId="5BE5AF8A" w14:textId="77777777" w:rsidR="006029A2" w:rsidRPr="00312974" w:rsidRDefault="006029A2" w:rsidP="006029A2">
      <w:pPr>
        <w:ind w:right="-143"/>
        <w:rPr>
          <w:rPrChange w:id="10211" w:author="Rodion" w:date="2019-12-09T02:09:00Z">
            <w:rPr/>
          </w:rPrChange>
        </w:rPr>
      </w:pPr>
    </w:p>
    <w:p w14:paraId="158C2B9C" w14:textId="76F3F3A8" w:rsidR="006029A2" w:rsidRPr="00312974" w:rsidRDefault="006029A2" w:rsidP="006029A2">
      <w:pPr>
        <w:rPr>
          <w:rPrChange w:id="10212" w:author="Rodion" w:date="2019-12-09T02:09:00Z">
            <w:rPr/>
          </w:rPrChange>
        </w:rPr>
      </w:pPr>
      <w:r w:rsidRPr="00312974">
        <w:rPr>
          <w:rPrChange w:id="10213" w:author="Rodion" w:date="2019-12-09T02:09:00Z">
            <w:rPr/>
          </w:rPrChange>
        </w:rPr>
        <w:tab/>
        <w:t xml:space="preserve">Серед вказаних альтернатив ринкового впровадження найкращим є представлення стартап-проекту як рішення від великої мережі роздрібної торгівлі. Такий підхід дозволить отримати інформацію до внутрішньої бази даних товарів та забезпечить продукт якоюсь стартовою кількістю користувачів </w:t>
      </w:r>
      <w:r w:rsidR="00C91726" w:rsidRPr="00312974">
        <w:rPr>
          <w:rPrChange w:id="10214" w:author="Rodion" w:date="2019-12-09T02:09:00Z">
            <w:rPr/>
          </w:rPrChange>
        </w:rPr>
        <w:t>завдяки</w:t>
      </w:r>
      <w:r w:rsidRPr="00312974">
        <w:rPr>
          <w:rPrChange w:id="10215" w:author="Rodion" w:date="2019-12-09T02:09:00Z">
            <w:rPr/>
          </w:rPrChange>
        </w:rPr>
        <w:t xml:space="preserve"> існуючій клієнтській базі. </w:t>
      </w:r>
    </w:p>
    <w:p w14:paraId="3D71B76B" w14:textId="6AAFA410" w:rsidR="00A87B77" w:rsidRDefault="00A87B77">
      <w:pPr>
        <w:spacing w:after="160" w:line="259" w:lineRule="auto"/>
        <w:ind w:firstLine="0"/>
        <w:jc w:val="left"/>
        <w:rPr>
          <w:ins w:id="10216" w:author="Rodion" w:date="2019-12-09T04:04:00Z"/>
        </w:rPr>
      </w:pPr>
      <w:ins w:id="10217" w:author="Rodion" w:date="2019-12-09T04:04:00Z">
        <w:r>
          <w:br w:type="page"/>
        </w:r>
      </w:ins>
    </w:p>
    <w:p w14:paraId="6F35D8BE" w14:textId="77777777" w:rsidR="006029A2" w:rsidRPr="00030B2B" w:rsidDel="00A87B77" w:rsidRDefault="006029A2" w:rsidP="006029A2">
      <w:pPr>
        <w:ind w:right="-143"/>
        <w:rPr>
          <w:del w:id="10218" w:author="Rodion" w:date="2019-12-09T04:04:00Z"/>
        </w:rPr>
      </w:pPr>
    </w:p>
    <w:p w14:paraId="4E96631B" w14:textId="7F43A469" w:rsidR="006029A2" w:rsidRPr="00312974" w:rsidRDefault="006029A2" w:rsidP="006029A2">
      <w:pPr>
        <w:pStyle w:val="Heading2"/>
        <w:rPr>
          <w:rPrChange w:id="10219" w:author="Rodion" w:date="2019-12-09T02:09:00Z">
            <w:rPr/>
          </w:rPrChange>
        </w:rPr>
      </w:pPr>
      <w:del w:id="10220" w:author="Rodion Kharabet" w:date="2019-12-06T03:55:00Z">
        <w:r w:rsidRPr="00312974" w:rsidDel="003969F0">
          <w:rPr>
            <w:rPrChange w:id="10221" w:author="Rodion" w:date="2019-12-09T02:09:00Z">
              <w:rPr/>
            </w:rPrChange>
          </w:rPr>
          <w:tab/>
          <w:delText>5</w:delText>
        </w:r>
      </w:del>
      <w:bookmarkStart w:id="10222" w:name="_Toc26763232"/>
      <w:ins w:id="10223" w:author="Rodion Kharabet" w:date="2019-12-06T03:55:00Z">
        <w:r w:rsidR="003969F0" w:rsidRPr="00312974">
          <w:rPr>
            <w:rPrChange w:id="10224" w:author="Rodion" w:date="2019-12-09T02:09:00Z">
              <w:rPr/>
            </w:rPrChange>
          </w:rPr>
          <w:t>4</w:t>
        </w:r>
      </w:ins>
      <w:r w:rsidRPr="00312974">
        <w:rPr>
          <w:rPrChange w:id="10225" w:author="Rodion" w:date="2019-12-09T02:09:00Z">
            <w:rPr/>
          </w:rPrChange>
        </w:rPr>
        <w:t>.4 Розроблення ринкової стратегії проекту</w:t>
      </w:r>
      <w:bookmarkEnd w:id="10222"/>
    </w:p>
    <w:p w14:paraId="7A64D779" w14:textId="77777777" w:rsidR="006029A2" w:rsidRPr="00312974" w:rsidRDefault="006029A2" w:rsidP="006029A2">
      <w:pPr>
        <w:ind w:right="-143"/>
        <w:rPr>
          <w:rPrChange w:id="10226" w:author="Rodion" w:date="2019-12-09T02:09:00Z">
            <w:rPr/>
          </w:rPrChange>
        </w:rPr>
      </w:pPr>
    </w:p>
    <w:p w14:paraId="09AB46E7" w14:textId="007E9C9A" w:rsidR="006029A2" w:rsidRPr="00312974" w:rsidRDefault="006029A2" w:rsidP="006029A2">
      <w:pPr>
        <w:rPr>
          <w:rPrChange w:id="10227" w:author="Rodion" w:date="2019-12-09T02:09:00Z">
            <w:rPr/>
          </w:rPrChange>
        </w:rPr>
      </w:pPr>
      <w:r w:rsidRPr="00312974">
        <w:rPr>
          <w:rPrChange w:id="10228" w:author="Rodion" w:date="2019-12-09T02:09:00Z">
            <w:rPr/>
          </w:rPrChange>
        </w:rPr>
        <w:tab/>
        <w:t xml:space="preserve">Було визначено стратегії охоплення ринку, а саме опис цільових груп, що представлено у </w:t>
      </w:r>
      <w:del w:id="10229" w:author="Rodion Kharabet" w:date="2019-12-06T03:54:00Z">
        <w:r w:rsidRPr="00312974" w:rsidDel="003969F0">
          <w:rPr>
            <w:rPrChange w:id="10230" w:author="Rodion" w:date="2019-12-09T02:09:00Z">
              <w:rPr/>
            </w:rPrChange>
          </w:rPr>
          <w:delText>таблиці 5.</w:delText>
        </w:r>
      </w:del>
      <w:ins w:id="10231" w:author="Rodion Kharabet" w:date="2019-12-06T03:54:00Z">
        <w:r w:rsidR="003969F0" w:rsidRPr="00312974">
          <w:rPr>
            <w:rPrChange w:id="10232" w:author="Rodion" w:date="2019-12-09T02:09:00Z">
              <w:rPr/>
            </w:rPrChange>
          </w:rPr>
          <w:t>таблиці 4.</w:t>
        </w:r>
      </w:ins>
      <w:r w:rsidRPr="00312974">
        <w:rPr>
          <w:rPrChange w:id="10233" w:author="Rodion" w:date="2019-12-09T02:09:00Z">
            <w:rPr/>
          </w:rPrChange>
        </w:rPr>
        <w:t>14</w:t>
      </w:r>
    </w:p>
    <w:p w14:paraId="0ACBCED5" w14:textId="77777777" w:rsidR="006029A2" w:rsidRPr="00312974" w:rsidRDefault="006029A2" w:rsidP="006029A2">
      <w:pPr>
        <w:ind w:right="-143"/>
        <w:rPr>
          <w:rPrChange w:id="10234" w:author="Rodion" w:date="2019-12-09T02:09:00Z">
            <w:rPr/>
          </w:rPrChange>
        </w:rPr>
      </w:pPr>
    </w:p>
    <w:p w14:paraId="47CA7CB9" w14:textId="7C2BEF58" w:rsidR="006029A2" w:rsidRPr="00312974" w:rsidRDefault="006029A2" w:rsidP="006029A2">
      <w:pPr>
        <w:ind w:right="-143" w:firstLine="708"/>
        <w:rPr>
          <w:rPrChange w:id="10235" w:author="Rodion" w:date="2019-12-09T02:09:00Z">
            <w:rPr/>
          </w:rPrChange>
        </w:rPr>
      </w:pPr>
      <w:del w:id="10236" w:author="Rodion Kharabet" w:date="2019-12-06T03:54:00Z">
        <w:r w:rsidRPr="00312974" w:rsidDel="003969F0">
          <w:rPr>
            <w:rPrChange w:id="10237" w:author="Rodion" w:date="2019-12-09T02:09:00Z">
              <w:rPr/>
            </w:rPrChange>
          </w:rPr>
          <w:delText>Таблиця 5.</w:delText>
        </w:r>
      </w:del>
      <w:ins w:id="10238" w:author="Rodion Kharabet" w:date="2019-12-06T03:54:00Z">
        <w:r w:rsidR="003969F0" w:rsidRPr="00312974">
          <w:rPr>
            <w:rPrChange w:id="10239" w:author="Rodion" w:date="2019-12-09T02:09:00Z">
              <w:rPr/>
            </w:rPrChange>
          </w:rPr>
          <w:t>Таблиця 4.</w:t>
        </w:r>
      </w:ins>
      <w:r w:rsidRPr="00312974">
        <w:rPr>
          <w:rPrChange w:id="10240" w:author="Rodion" w:date="2019-12-09T02:09:00Z">
            <w:rPr/>
          </w:rPrChange>
        </w:rPr>
        <w:t>14 – Вибір цільових груп потенційних споживачів</w:t>
      </w:r>
    </w:p>
    <w:tbl>
      <w:tblPr>
        <w:tblStyle w:val="TableGrid"/>
        <w:tblW w:w="0" w:type="auto"/>
        <w:tblInd w:w="-5" w:type="dxa"/>
        <w:tblLook w:val="00A0" w:firstRow="1" w:lastRow="0" w:firstColumn="1" w:lastColumn="0" w:noHBand="0" w:noVBand="0"/>
      </w:tblPr>
      <w:tblGrid>
        <w:gridCol w:w="594"/>
        <w:gridCol w:w="2898"/>
        <w:gridCol w:w="1581"/>
        <w:gridCol w:w="1834"/>
        <w:gridCol w:w="1870"/>
        <w:gridCol w:w="1704"/>
      </w:tblGrid>
      <w:tr w:rsidR="006029A2" w:rsidRPr="00312974" w14:paraId="018C252C" w14:textId="77777777" w:rsidTr="006029A2">
        <w:tc>
          <w:tcPr>
            <w:tcW w:w="567" w:type="dxa"/>
          </w:tcPr>
          <w:p w14:paraId="3E1F99A7" w14:textId="77777777" w:rsidR="006029A2" w:rsidRPr="00312974" w:rsidRDefault="006029A2" w:rsidP="006029A2">
            <w:pPr>
              <w:pStyle w:val="NoSpacing"/>
              <w:jc w:val="left"/>
              <w:rPr>
                <w:lang w:val="uk-UA"/>
                <w:rPrChange w:id="10241" w:author="Rodion" w:date="2019-12-09T02:09:00Z">
                  <w:rPr>
                    <w:lang w:val="uk-UA"/>
                  </w:rPr>
                </w:rPrChange>
              </w:rPr>
            </w:pPr>
            <w:r w:rsidRPr="00312974">
              <w:rPr>
                <w:lang w:val="uk-UA"/>
                <w:rPrChange w:id="10242" w:author="Rodion" w:date="2019-12-09T02:09:00Z">
                  <w:rPr>
                    <w:lang w:val="uk-UA"/>
                  </w:rPr>
                </w:rPrChange>
              </w:rPr>
              <w:t>№ п/п</w:t>
            </w:r>
          </w:p>
        </w:tc>
        <w:tc>
          <w:tcPr>
            <w:tcW w:w="2916" w:type="dxa"/>
          </w:tcPr>
          <w:p w14:paraId="5D566A57" w14:textId="77777777" w:rsidR="006029A2" w:rsidRPr="00312974" w:rsidRDefault="006029A2" w:rsidP="006029A2">
            <w:pPr>
              <w:pStyle w:val="NoSpacing"/>
              <w:jc w:val="left"/>
              <w:rPr>
                <w:lang w:val="uk-UA"/>
                <w:rPrChange w:id="10243" w:author="Rodion" w:date="2019-12-09T02:09:00Z">
                  <w:rPr>
                    <w:lang w:val="uk-UA"/>
                  </w:rPr>
                </w:rPrChange>
              </w:rPr>
            </w:pPr>
            <w:r w:rsidRPr="00312974">
              <w:rPr>
                <w:lang w:val="uk-UA"/>
                <w:rPrChange w:id="10244" w:author="Rodion" w:date="2019-12-09T02:09:00Z">
                  <w:rPr>
                    <w:lang w:val="uk-UA"/>
                  </w:rPr>
                </w:rPrChange>
              </w:rPr>
              <w:t>Опис профілю цільової групи потенційних клієнтів</w:t>
            </w:r>
          </w:p>
        </w:tc>
        <w:tc>
          <w:tcPr>
            <w:tcW w:w="1581" w:type="dxa"/>
          </w:tcPr>
          <w:p w14:paraId="573A812B" w14:textId="77777777" w:rsidR="006029A2" w:rsidRPr="00312974" w:rsidRDefault="006029A2" w:rsidP="006029A2">
            <w:pPr>
              <w:pStyle w:val="NoSpacing"/>
              <w:jc w:val="left"/>
              <w:rPr>
                <w:lang w:val="uk-UA"/>
                <w:rPrChange w:id="10245" w:author="Rodion" w:date="2019-12-09T02:09:00Z">
                  <w:rPr>
                    <w:lang w:val="uk-UA"/>
                  </w:rPr>
                </w:rPrChange>
              </w:rPr>
            </w:pPr>
            <w:r w:rsidRPr="00312974">
              <w:rPr>
                <w:lang w:val="uk-UA"/>
                <w:rPrChange w:id="10246" w:author="Rodion" w:date="2019-12-09T02:09:00Z">
                  <w:rPr>
                    <w:lang w:val="uk-UA"/>
                  </w:rPr>
                </w:rPrChange>
              </w:rPr>
              <w:t>Готовність споживачів сприйняти продукт</w:t>
            </w:r>
          </w:p>
        </w:tc>
        <w:tc>
          <w:tcPr>
            <w:tcW w:w="1836" w:type="dxa"/>
          </w:tcPr>
          <w:p w14:paraId="7A7A283B" w14:textId="77777777" w:rsidR="006029A2" w:rsidRPr="00312974" w:rsidRDefault="006029A2" w:rsidP="006029A2">
            <w:pPr>
              <w:pStyle w:val="NoSpacing"/>
              <w:jc w:val="left"/>
              <w:rPr>
                <w:lang w:val="uk-UA"/>
                <w:rPrChange w:id="10247" w:author="Rodion" w:date="2019-12-09T02:09:00Z">
                  <w:rPr>
                    <w:lang w:val="uk-UA"/>
                  </w:rPr>
                </w:rPrChange>
              </w:rPr>
            </w:pPr>
            <w:r w:rsidRPr="00312974">
              <w:rPr>
                <w:lang w:val="uk-UA"/>
                <w:rPrChange w:id="10248" w:author="Rodion" w:date="2019-12-09T02:09:00Z">
                  <w:rPr>
                    <w:lang w:val="uk-UA"/>
                  </w:rPr>
                </w:rPrChange>
              </w:rPr>
              <w:t>Орієнтовний попит в межах цільової групи (сегменту)</w:t>
            </w:r>
          </w:p>
        </w:tc>
        <w:tc>
          <w:tcPr>
            <w:tcW w:w="1870" w:type="dxa"/>
          </w:tcPr>
          <w:p w14:paraId="3B6668ED" w14:textId="77777777" w:rsidR="006029A2" w:rsidRPr="00312974" w:rsidRDefault="006029A2" w:rsidP="006029A2">
            <w:pPr>
              <w:pStyle w:val="NoSpacing"/>
              <w:jc w:val="left"/>
              <w:rPr>
                <w:lang w:val="uk-UA"/>
                <w:rPrChange w:id="10249" w:author="Rodion" w:date="2019-12-09T02:09:00Z">
                  <w:rPr>
                    <w:lang w:val="uk-UA"/>
                  </w:rPr>
                </w:rPrChange>
              </w:rPr>
            </w:pPr>
            <w:r w:rsidRPr="00312974">
              <w:rPr>
                <w:lang w:val="uk-UA"/>
                <w:rPrChange w:id="10250" w:author="Rodion" w:date="2019-12-09T02:09:00Z">
                  <w:rPr>
                    <w:lang w:val="uk-UA"/>
                  </w:rPr>
                </w:rPrChange>
              </w:rPr>
              <w:t>Інтенсивність конкуренції в сегменті</w:t>
            </w:r>
          </w:p>
        </w:tc>
        <w:tc>
          <w:tcPr>
            <w:tcW w:w="1711" w:type="dxa"/>
          </w:tcPr>
          <w:p w14:paraId="62D431EC" w14:textId="77777777" w:rsidR="006029A2" w:rsidRPr="00312974" w:rsidRDefault="006029A2" w:rsidP="006029A2">
            <w:pPr>
              <w:pStyle w:val="NoSpacing"/>
              <w:jc w:val="left"/>
              <w:rPr>
                <w:lang w:val="uk-UA"/>
                <w:rPrChange w:id="10251" w:author="Rodion" w:date="2019-12-09T02:09:00Z">
                  <w:rPr>
                    <w:lang w:val="uk-UA"/>
                  </w:rPr>
                </w:rPrChange>
              </w:rPr>
            </w:pPr>
            <w:r w:rsidRPr="00312974">
              <w:rPr>
                <w:lang w:val="uk-UA"/>
                <w:rPrChange w:id="10252" w:author="Rodion" w:date="2019-12-09T02:09:00Z">
                  <w:rPr>
                    <w:lang w:val="uk-UA"/>
                  </w:rPr>
                </w:rPrChange>
              </w:rPr>
              <w:t>Простота входу у сегмент</w:t>
            </w:r>
          </w:p>
        </w:tc>
      </w:tr>
      <w:tr w:rsidR="006029A2" w:rsidRPr="00312974" w14:paraId="0CBA4ED8" w14:textId="77777777" w:rsidTr="006029A2">
        <w:tc>
          <w:tcPr>
            <w:tcW w:w="567" w:type="dxa"/>
          </w:tcPr>
          <w:p w14:paraId="787AB4D0" w14:textId="77777777" w:rsidR="006029A2" w:rsidRPr="00312974" w:rsidRDefault="006029A2" w:rsidP="006029A2">
            <w:pPr>
              <w:pStyle w:val="NoSpacing"/>
              <w:jc w:val="left"/>
              <w:rPr>
                <w:lang w:val="uk-UA"/>
                <w:rPrChange w:id="10253" w:author="Rodion" w:date="2019-12-09T02:09:00Z">
                  <w:rPr>
                    <w:lang w:val="uk-UA"/>
                  </w:rPr>
                </w:rPrChange>
              </w:rPr>
            </w:pPr>
            <w:r w:rsidRPr="00312974">
              <w:rPr>
                <w:lang w:val="uk-UA"/>
                <w:rPrChange w:id="10254" w:author="Rodion" w:date="2019-12-09T02:09:00Z">
                  <w:rPr>
                    <w:lang w:val="uk-UA"/>
                  </w:rPr>
                </w:rPrChange>
              </w:rPr>
              <w:t>1.</w:t>
            </w:r>
          </w:p>
        </w:tc>
        <w:tc>
          <w:tcPr>
            <w:tcW w:w="2916" w:type="dxa"/>
          </w:tcPr>
          <w:p w14:paraId="167799BC" w14:textId="77777777" w:rsidR="006029A2" w:rsidRPr="00312974" w:rsidRDefault="006029A2" w:rsidP="006029A2">
            <w:pPr>
              <w:pStyle w:val="NoSpacing"/>
              <w:jc w:val="left"/>
              <w:rPr>
                <w:lang w:val="uk-UA"/>
                <w:rPrChange w:id="10255" w:author="Rodion" w:date="2019-12-09T02:09:00Z">
                  <w:rPr>
                    <w:lang w:val="uk-UA"/>
                  </w:rPr>
                </w:rPrChange>
              </w:rPr>
            </w:pPr>
            <w:r w:rsidRPr="00312974">
              <w:rPr>
                <w:lang w:val="uk-UA"/>
                <w:rPrChange w:id="10256" w:author="Rodion" w:date="2019-12-09T02:09:00Z">
                  <w:rPr>
                    <w:lang w:val="uk-UA"/>
                  </w:rPr>
                </w:rPrChange>
              </w:rPr>
              <w:t>Власники малого бізнесу</w:t>
            </w:r>
          </w:p>
        </w:tc>
        <w:tc>
          <w:tcPr>
            <w:tcW w:w="1581" w:type="dxa"/>
          </w:tcPr>
          <w:p w14:paraId="05517E38" w14:textId="77777777" w:rsidR="006029A2" w:rsidRPr="00312974" w:rsidRDefault="006029A2" w:rsidP="006029A2">
            <w:pPr>
              <w:pStyle w:val="NoSpacing"/>
              <w:jc w:val="left"/>
              <w:rPr>
                <w:lang w:val="uk-UA"/>
                <w:rPrChange w:id="10257" w:author="Rodion" w:date="2019-12-09T02:09:00Z">
                  <w:rPr>
                    <w:lang w:val="uk-UA"/>
                  </w:rPr>
                </w:rPrChange>
              </w:rPr>
            </w:pPr>
            <w:r w:rsidRPr="00312974">
              <w:rPr>
                <w:lang w:val="uk-UA"/>
                <w:rPrChange w:id="10258" w:author="Rodion" w:date="2019-12-09T02:09:00Z">
                  <w:rPr>
                    <w:lang w:val="uk-UA"/>
                  </w:rPr>
                </w:rPrChange>
              </w:rPr>
              <w:t>Низька</w:t>
            </w:r>
          </w:p>
        </w:tc>
        <w:tc>
          <w:tcPr>
            <w:tcW w:w="1836" w:type="dxa"/>
          </w:tcPr>
          <w:p w14:paraId="2263D14F" w14:textId="77777777" w:rsidR="006029A2" w:rsidRPr="00312974" w:rsidRDefault="006029A2" w:rsidP="006029A2">
            <w:pPr>
              <w:pStyle w:val="NoSpacing"/>
              <w:jc w:val="left"/>
              <w:rPr>
                <w:lang w:val="uk-UA"/>
                <w:rPrChange w:id="10259" w:author="Rodion" w:date="2019-12-09T02:09:00Z">
                  <w:rPr>
                    <w:lang w:val="uk-UA"/>
                  </w:rPr>
                </w:rPrChange>
              </w:rPr>
            </w:pPr>
            <w:r w:rsidRPr="00312974">
              <w:rPr>
                <w:lang w:val="uk-UA"/>
                <w:rPrChange w:id="10260" w:author="Rodion" w:date="2019-12-09T02:09:00Z">
                  <w:rPr>
                    <w:lang w:val="uk-UA"/>
                  </w:rPr>
                </w:rPrChange>
              </w:rPr>
              <w:t>40%</w:t>
            </w:r>
          </w:p>
        </w:tc>
        <w:tc>
          <w:tcPr>
            <w:tcW w:w="1870" w:type="dxa"/>
          </w:tcPr>
          <w:p w14:paraId="6A61888E" w14:textId="77777777" w:rsidR="006029A2" w:rsidRPr="00312974" w:rsidRDefault="006029A2" w:rsidP="006029A2">
            <w:pPr>
              <w:pStyle w:val="NoSpacing"/>
              <w:jc w:val="left"/>
              <w:rPr>
                <w:lang w:val="uk-UA"/>
                <w:rPrChange w:id="10261" w:author="Rodion" w:date="2019-12-09T02:09:00Z">
                  <w:rPr>
                    <w:lang w:val="uk-UA"/>
                  </w:rPr>
                </w:rPrChange>
              </w:rPr>
            </w:pPr>
            <w:r w:rsidRPr="00312974">
              <w:rPr>
                <w:lang w:val="uk-UA"/>
                <w:rPrChange w:id="10262" w:author="Rodion" w:date="2019-12-09T02:09:00Z">
                  <w:rPr>
                    <w:lang w:val="uk-UA"/>
                  </w:rPr>
                </w:rPrChange>
              </w:rPr>
              <w:t>Висока</w:t>
            </w:r>
          </w:p>
        </w:tc>
        <w:tc>
          <w:tcPr>
            <w:tcW w:w="1711" w:type="dxa"/>
          </w:tcPr>
          <w:p w14:paraId="3AC0AD04" w14:textId="77777777" w:rsidR="006029A2" w:rsidRPr="00312974" w:rsidRDefault="006029A2" w:rsidP="006029A2">
            <w:pPr>
              <w:pStyle w:val="NoSpacing"/>
              <w:jc w:val="left"/>
              <w:rPr>
                <w:lang w:val="uk-UA"/>
                <w:rPrChange w:id="10263" w:author="Rodion" w:date="2019-12-09T02:09:00Z">
                  <w:rPr>
                    <w:lang w:val="uk-UA"/>
                  </w:rPr>
                </w:rPrChange>
              </w:rPr>
            </w:pPr>
            <w:r w:rsidRPr="00312974">
              <w:rPr>
                <w:lang w:val="uk-UA"/>
                <w:rPrChange w:id="10264" w:author="Rodion" w:date="2019-12-09T02:09:00Z">
                  <w:rPr>
                    <w:lang w:val="uk-UA"/>
                  </w:rPr>
                </w:rPrChange>
              </w:rPr>
              <w:t>Висока</w:t>
            </w:r>
          </w:p>
        </w:tc>
      </w:tr>
      <w:tr w:rsidR="006029A2" w:rsidRPr="00312974" w14:paraId="719EF5D5" w14:textId="77777777" w:rsidTr="006029A2">
        <w:tc>
          <w:tcPr>
            <w:tcW w:w="567" w:type="dxa"/>
          </w:tcPr>
          <w:p w14:paraId="626F6685" w14:textId="77777777" w:rsidR="006029A2" w:rsidRPr="00312974" w:rsidRDefault="006029A2" w:rsidP="006029A2">
            <w:pPr>
              <w:pStyle w:val="NoSpacing"/>
              <w:jc w:val="left"/>
              <w:rPr>
                <w:lang w:val="uk-UA"/>
                <w:rPrChange w:id="10265" w:author="Rodion" w:date="2019-12-09T02:09:00Z">
                  <w:rPr>
                    <w:lang w:val="uk-UA"/>
                  </w:rPr>
                </w:rPrChange>
              </w:rPr>
            </w:pPr>
            <w:r w:rsidRPr="00312974">
              <w:rPr>
                <w:lang w:val="uk-UA"/>
                <w:rPrChange w:id="10266" w:author="Rodion" w:date="2019-12-09T02:09:00Z">
                  <w:rPr>
                    <w:lang w:val="uk-UA"/>
                  </w:rPr>
                </w:rPrChange>
              </w:rPr>
              <w:t>2.</w:t>
            </w:r>
          </w:p>
        </w:tc>
        <w:tc>
          <w:tcPr>
            <w:tcW w:w="2916" w:type="dxa"/>
          </w:tcPr>
          <w:p w14:paraId="66BCE30B" w14:textId="77777777" w:rsidR="006029A2" w:rsidRPr="00312974" w:rsidRDefault="006029A2" w:rsidP="006029A2">
            <w:pPr>
              <w:pStyle w:val="NoSpacing"/>
              <w:jc w:val="left"/>
              <w:rPr>
                <w:lang w:val="uk-UA"/>
                <w:rPrChange w:id="10267" w:author="Rodion" w:date="2019-12-09T02:09:00Z">
                  <w:rPr>
                    <w:lang w:val="uk-UA"/>
                  </w:rPr>
                </w:rPrChange>
              </w:rPr>
            </w:pPr>
            <w:r w:rsidRPr="00312974">
              <w:rPr>
                <w:lang w:val="uk-UA"/>
                <w:rPrChange w:id="10268" w:author="Rodion" w:date="2019-12-09T02:09:00Z">
                  <w:rPr>
                    <w:lang w:val="uk-UA"/>
                  </w:rPr>
                </w:rPrChange>
              </w:rPr>
              <w:t>Власники екосистем розумного дому</w:t>
            </w:r>
          </w:p>
        </w:tc>
        <w:tc>
          <w:tcPr>
            <w:tcW w:w="1581" w:type="dxa"/>
          </w:tcPr>
          <w:p w14:paraId="775EF7F5" w14:textId="77777777" w:rsidR="006029A2" w:rsidRPr="00312974" w:rsidRDefault="006029A2" w:rsidP="006029A2">
            <w:pPr>
              <w:pStyle w:val="NoSpacing"/>
              <w:jc w:val="left"/>
              <w:rPr>
                <w:lang w:val="uk-UA"/>
                <w:rPrChange w:id="10269" w:author="Rodion" w:date="2019-12-09T02:09:00Z">
                  <w:rPr>
                    <w:lang w:val="uk-UA"/>
                  </w:rPr>
                </w:rPrChange>
              </w:rPr>
            </w:pPr>
            <w:r w:rsidRPr="00312974">
              <w:rPr>
                <w:lang w:val="uk-UA"/>
                <w:rPrChange w:id="10270" w:author="Rodion" w:date="2019-12-09T02:09:00Z">
                  <w:rPr>
                    <w:lang w:val="uk-UA"/>
                  </w:rPr>
                </w:rPrChange>
              </w:rPr>
              <w:t>Висока</w:t>
            </w:r>
          </w:p>
        </w:tc>
        <w:tc>
          <w:tcPr>
            <w:tcW w:w="1836" w:type="dxa"/>
          </w:tcPr>
          <w:p w14:paraId="115B5F7A" w14:textId="77777777" w:rsidR="006029A2" w:rsidRPr="00312974" w:rsidRDefault="006029A2" w:rsidP="006029A2">
            <w:pPr>
              <w:pStyle w:val="NoSpacing"/>
              <w:jc w:val="left"/>
              <w:rPr>
                <w:lang w:val="uk-UA"/>
                <w:rPrChange w:id="10271" w:author="Rodion" w:date="2019-12-09T02:09:00Z">
                  <w:rPr>
                    <w:lang w:val="uk-UA"/>
                  </w:rPr>
                </w:rPrChange>
              </w:rPr>
            </w:pPr>
            <w:r w:rsidRPr="00312974">
              <w:rPr>
                <w:lang w:val="uk-UA"/>
                <w:rPrChange w:id="10272" w:author="Rodion" w:date="2019-12-09T02:09:00Z">
                  <w:rPr>
                    <w:lang w:val="uk-UA"/>
                  </w:rPr>
                </w:rPrChange>
              </w:rPr>
              <w:t>85%</w:t>
            </w:r>
          </w:p>
        </w:tc>
        <w:tc>
          <w:tcPr>
            <w:tcW w:w="1870" w:type="dxa"/>
          </w:tcPr>
          <w:p w14:paraId="796A8D54" w14:textId="77777777" w:rsidR="006029A2" w:rsidRPr="00312974" w:rsidRDefault="006029A2" w:rsidP="006029A2">
            <w:pPr>
              <w:pStyle w:val="NoSpacing"/>
              <w:jc w:val="left"/>
              <w:rPr>
                <w:lang w:val="uk-UA"/>
                <w:rPrChange w:id="10273" w:author="Rodion" w:date="2019-12-09T02:09:00Z">
                  <w:rPr>
                    <w:lang w:val="uk-UA"/>
                  </w:rPr>
                </w:rPrChange>
              </w:rPr>
            </w:pPr>
            <w:r w:rsidRPr="00312974">
              <w:rPr>
                <w:lang w:val="uk-UA"/>
                <w:rPrChange w:id="10274" w:author="Rodion" w:date="2019-12-09T02:09:00Z">
                  <w:rPr>
                    <w:lang w:val="uk-UA"/>
                  </w:rPr>
                </w:rPrChange>
              </w:rPr>
              <w:t>Низька</w:t>
            </w:r>
          </w:p>
        </w:tc>
        <w:tc>
          <w:tcPr>
            <w:tcW w:w="1711" w:type="dxa"/>
          </w:tcPr>
          <w:p w14:paraId="07BCD0B2" w14:textId="77777777" w:rsidR="006029A2" w:rsidRPr="00312974" w:rsidRDefault="006029A2" w:rsidP="006029A2">
            <w:pPr>
              <w:pStyle w:val="NoSpacing"/>
              <w:jc w:val="left"/>
              <w:rPr>
                <w:lang w:val="uk-UA"/>
                <w:rPrChange w:id="10275" w:author="Rodion" w:date="2019-12-09T02:09:00Z">
                  <w:rPr>
                    <w:lang w:val="uk-UA"/>
                  </w:rPr>
                </w:rPrChange>
              </w:rPr>
            </w:pPr>
            <w:r w:rsidRPr="00312974">
              <w:rPr>
                <w:lang w:val="uk-UA"/>
                <w:rPrChange w:id="10276" w:author="Rodion" w:date="2019-12-09T02:09:00Z">
                  <w:rPr>
                    <w:lang w:val="uk-UA"/>
                  </w:rPr>
                </w:rPrChange>
              </w:rPr>
              <w:t>Низька</w:t>
            </w:r>
          </w:p>
        </w:tc>
      </w:tr>
      <w:tr w:rsidR="006029A2" w:rsidRPr="00312974" w14:paraId="7175FFE6" w14:textId="77777777" w:rsidTr="006029A2">
        <w:tc>
          <w:tcPr>
            <w:tcW w:w="567" w:type="dxa"/>
          </w:tcPr>
          <w:p w14:paraId="7A49DCEB" w14:textId="77777777" w:rsidR="006029A2" w:rsidRPr="00312974" w:rsidRDefault="006029A2" w:rsidP="006029A2">
            <w:pPr>
              <w:pStyle w:val="NoSpacing"/>
              <w:jc w:val="left"/>
              <w:rPr>
                <w:lang w:val="uk-UA"/>
                <w:rPrChange w:id="10277" w:author="Rodion" w:date="2019-12-09T02:09:00Z">
                  <w:rPr>
                    <w:lang w:val="uk-UA"/>
                  </w:rPr>
                </w:rPrChange>
              </w:rPr>
            </w:pPr>
            <w:r w:rsidRPr="00312974">
              <w:rPr>
                <w:lang w:val="uk-UA"/>
                <w:rPrChange w:id="10278" w:author="Rodion" w:date="2019-12-09T02:09:00Z">
                  <w:rPr>
                    <w:lang w:val="uk-UA"/>
                  </w:rPr>
                </w:rPrChange>
              </w:rPr>
              <w:t xml:space="preserve">3. </w:t>
            </w:r>
          </w:p>
        </w:tc>
        <w:tc>
          <w:tcPr>
            <w:tcW w:w="2916" w:type="dxa"/>
          </w:tcPr>
          <w:p w14:paraId="7EAD1CFA" w14:textId="77777777" w:rsidR="006029A2" w:rsidRPr="00312974" w:rsidRDefault="006029A2" w:rsidP="006029A2">
            <w:pPr>
              <w:pStyle w:val="NoSpacing"/>
              <w:jc w:val="left"/>
              <w:rPr>
                <w:lang w:val="uk-UA"/>
                <w:rPrChange w:id="10279" w:author="Rodion" w:date="2019-12-09T02:09:00Z">
                  <w:rPr>
                    <w:lang w:val="uk-UA"/>
                  </w:rPr>
                </w:rPrChange>
              </w:rPr>
            </w:pPr>
            <w:r w:rsidRPr="00312974">
              <w:rPr>
                <w:lang w:val="uk-UA"/>
                <w:rPrChange w:id="10280" w:author="Rodion" w:date="2019-12-09T02:09:00Z">
                  <w:rPr>
                    <w:lang w:val="uk-UA"/>
                  </w:rPr>
                </w:rPrChange>
              </w:rPr>
              <w:t>Люди, що цікавляться технологіями з середньою купівельною спроможністю</w:t>
            </w:r>
          </w:p>
        </w:tc>
        <w:tc>
          <w:tcPr>
            <w:tcW w:w="1581" w:type="dxa"/>
          </w:tcPr>
          <w:p w14:paraId="523D9B87" w14:textId="77777777" w:rsidR="006029A2" w:rsidRPr="00312974" w:rsidRDefault="006029A2" w:rsidP="006029A2">
            <w:pPr>
              <w:pStyle w:val="NoSpacing"/>
              <w:jc w:val="left"/>
              <w:rPr>
                <w:lang w:val="uk-UA"/>
                <w:rPrChange w:id="10281" w:author="Rodion" w:date="2019-12-09T02:09:00Z">
                  <w:rPr>
                    <w:lang w:val="uk-UA"/>
                  </w:rPr>
                </w:rPrChange>
              </w:rPr>
            </w:pPr>
            <w:r w:rsidRPr="00312974">
              <w:rPr>
                <w:lang w:val="uk-UA"/>
                <w:rPrChange w:id="10282" w:author="Rodion" w:date="2019-12-09T02:09:00Z">
                  <w:rPr>
                    <w:lang w:val="uk-UA"/>
                  </w:rPr>
                </w:rPrChange>
              </w:rPr>
              <w:t>Середня</w:t>
            </w:r>
          </w:p>
        </w:tc>
        <w:tc>
          <w:tcPr>
            <w:tcW w:w="1836" w:type="dxa"/>
          </w:tcPr>
          <w:p w14:paraId="20847BDC" w14:textId="77777777" w:rsidR="006029A2" w:rsidRPr="00312974" w:rsidRDefault="006029A2" w:rsidP="006029A2">
            <w:pPr>
              <w:pStyle w:val="NoSpacing"/>
              <w:jc w:val="left"/>
              <w:rPr>
                <w:lang w:val="uk-UA"/>
                <w:rPrChange w:id="10283" w:author="Rodion" w:date="2019-12-09T02:09:00Z">
                  <w:rPr>
                    <w:lang w:val="uk-UA"/>
                  </w:rPr>
                </w:rPrChange>
              </w:rPr>
            </w:pPr>
            <w:r w:rsidRPr="00312974">
              <w:rPr>
                <w:lang w:val="uk-UA"/>
                <w:rPrChange w:id="10284" w:author="Rodion" w:date="2019-12-09T02:09:00Z">
                  <w:rPr>
                    <w:lang w:val="uk-UA"/>
                  </w:rPr>
                </w:rPrChange>
              </w:rPr>
              <w:t>70%</w:t>
            </w:r>
          </w:p>
        </w:tc>
        <w:tc>
          <w:tcPr>
            <w:tcW w:w="1870" w:type="dxa"/>
          </w:tcPr>
          <w:p w14:paraId="15907D64" w14:textId="77777777" w:rsidR="006029A2" w:rsidRPr="00312974" w:rsidRDefault="006029A2" w:rsidP="006029A2">
            <w:pPr>
              <w:pStyle w:val="NoSpacing"/>
              <w:jc w:val="left"/>
              <w:rPr>
                <w:lang w:val="uk-UA"/>
                <w:rPrChange w:id="10285" w:author="Rodion" w:date="2019-12-09T02:09:00Z">
                  <w:rPr>
                    <w:lang w:val="uk-UA"/>
                  </w:rPr>
                </w:rPrChange>
              </w:rPr>
            </w:pPr>
            <w:r w:rsidRPr="00312974">
              <w:rPr>
                <w:lang w:val="uk-UA"/>
                <w:rPrChange w:id="10286" w:author="Rodion" w:date="2019-12-09T02:09:00Z">
                  <w:rPr>
                    <w:lang w:val="uk-UA"/>
                  </w:rPr>
                </w:rPrChange>
              </w:rPr>
              <w:t>Середня</w:t>
            </w:r>
          </w:p>
        </w:tc>
        <w:tc>
          <w:tcPr>
            <w:tcW w:w="1711" w:type="dxa"/>
          </w:tcPr>
          <w:p w14:paraId="63273054" w14:textId="77777777" w:rsidR="006029A2" w:rsidRPr="00312974" w:rsidRDefault="006029A2" w:rsidP="006029A2">
            <w:pPr>
              <w:pStyle w:val="NoSpacing"/>
              <w:jc w:val="left"/>
              <w:rPr>
                <w:lang w:val="uk-UA"/>
                <w:rPrChange w:id="10287" w:author="Rodion" w:date="2019-12-09T02:09:00Z">
                  <w:rPr>
                    <w:lang w:val="uk-UA"/>
                  </w:rPr>
                </w:rPrChange>
              </w:rPr>
            </w:pPr>
            <w:r w:rsidRPr="00312974">
              <w:rPr>
                <w:lang w:val="uk-UA"/>
                <w:rPrChange w:id="10288" w:author="Rodion" w:date="2019-12-09T02:09:00Z">
                  <w:rPr>
                    <w:lang w:val="uk-UA"/>
                  </w:rPr>
                </w:rPrChange>
              </w:rPr>
              <w:t>Низька</w:t>
            </w:r>
          </w:p>
        </w:tc>
      </w:tr>
      <w:tr w:rsidR="006029A2" w:rsidRPr="00312974" w14:paraId="091DEDD0" w14:textId="77777777" w:rsidTr="006029A2">
        <w:tc>
          <w:tcPr>
            <w:tcW w:w="567" w:type="dxa"/>
          </w:tcPr>
          <w:p w14:paraId="56E6FE48" w14:textId="77777777" w:rsidR="006029A2" w:rsidRPr="00312974" w:rsidRDefault="006029A2" w:rsidP="006029A2">
            <w:pPr>
              <w:pStyle w:val="NoSpacing"/>
              <w:jc w:val="left"/>
              <w:rPr>
                <w:lang w:val="uk-UA"/>
                <w:rPrChange w:id="10289" w:author="Rodion" w:date="2019-12-09T02:09:00Z">
                  <w:rPr>
                    <w:lang w:val="uk-UA"/>
                  </w:rPr>
                </w:rPrChange>
              </w:rPr>
            </w:pPr>
            <w:r w:rsidRPr="00312974">
              <w:rPr>
                <w:lang w:val="uk-UA"/>
                <w:rPrChange w:id="10290" w:author="Rodion" w:date="2019-12-09T02:09:00Z">
                  <w:rPr>
                    <w:lang w:val="uk-UA"/>
                  </w:rPr>
                </w:rPrChange>
              </w:rPr>
              <w:t>4.</w:t>
            </w:r>
          </w:p>
        </w:tc>
        <w:tc>
          <w:tcPr>
            <w:tcW w:w="2916" w:type="dxa"/>
          </w:tcPr>
          <w:p w14:paraId="76B6075D" w14:textId="77777777" w:rsidR="006029A2" w:rsidRPr="00312974" w:rsidRDefault="006029A2" w:rsidP="006029A2">
            <w:pPr>
              <w:pStyle w:val="NoSpacing"/>
              <w:jc w:val="left"/>
              <w:rPr>
                <w:lang w:val="uk-UA"/>
                <w:rPrChange w:id="10291" w:author="Rodion" w:date="2019-12-09T02:09:00Z">
                  <w:rPr>
                    <w:lang w:val="uk-UA"/>
                  </w:rPr>
                </w:rPrChange>
              </w:rPr>
            </w:pPr>
            <w:r w:rsidRPr="00312974">
              <w:rPr>
                <w:lang w:val="uk-UA"/>
                <w:rPrChange w:id="10292" w:author="Rodion" w:date="2019-12-09T02:09:00Z">
                  <w:rPr>
                    <w:lang w:val="uk-UA"/>
                  </w:rPr>
                </w:rPrChange>
              </w:rPr>
              <w:t>Люди з купівельною спроможністю вище середньої</w:t>
            </w:r>
          </w:p>
        </w:tc>
        <w:tc>
          <w:tcPr>
            <w:tcW w:w="1581" w:type="dxa"/>
          </w:tcPr>
          <w:p w14:paraId="40457A9D" w14:textId="77777777" w:rsidR="006029A2" w:rsidRPr="00312974" w:rsidRDefault="006029A2" w:rsidP="006029A2">
            <w:pPr>
              <w:pStyle w:val="NoSpacing"/>
              <w:jc w:val="left"/>
              <w:rPr>
                <w:lang w:val="uk-UA"/>
                <w:rPrChange w:id="10293" w:author="Rodion" w:date="2019-12-09T02:09:00Z">
                  <w:rPr>
                    <w:lang w:val="uk-UA"/>
                  </w:rPr>
                </w:rPrChange>
              </w:rPr>
            </w:pPr>
            <w:r w:rsidRPr="00312974">
              <w:rPr>
                <w:lang w:val="uk-UA"/>
                <w:rPrChange w:id="10294" w:author="Rodion" w:date="2019-12-09T02:09:00Z">
                  <w:rPr>
                    <w:lang w:val="uk-UA"/>
                  </w:rPr>
                </w:rPrChange>
              </w:rPr>
              <w:t>Середня</w:t>
            </w:r>
          </w:p>
        </w:tc>
        <w:tc>
          <w:tcPr>
            <w:tcW w:w="1836" w:type="dxa"/>
          </w:tcPr>
          <w:p w14:paraId="447DAE61" w14:textId="77777777" w:rsidR="006029A2" w:rsidRPr="00312974" w:rsidRDefault="006029A2" w:rsidP="006029A2">
            <w:pPr>
              <w:pStyle w:val="NoSpacing"/>
              <w:jc w:val="left"/>
              <w:rPr>
                <w:lang w:val="uk-UA"/>
                <w:rPrChange w:id="10295" w:author="Rodion" w:date="2019-12-09T02:09:00Z">
                  <w:rPr>
                    <w:lang w:val="uk-UA"/>
                  </w:rPr>
                </w:rPrChange>
              </w:rPr>
            </w:pPr>
            <w:r w:rsidRPr="00312974">
              <w:rPr>
                <w:lang w:val="uk-UA"/>
                <w:rPrChange w:id="10296" w:author="Rodion" w:date="2019-12-09T02:09:00Z">
                  <w:rPr>
                    <w:lang w:val="uk-UA"/>
                  </w:rPr>
                </w:rPrChange>
              </w:rPr>
              <w:t>60%</w:t>
            </w:r>
          </w:p>
        </w:tc>
        <w:tc>
          <w:tcPr>
            <w:tcW w:w="1870" w:type="dxa"/>
          </w:tcPr>
          <w:p w14:paraId="249794CF" w14:textId="77777777" w:rsidR="006029A2" w:rsidRPr="00312974" w:rsidRDefault="006029A2" w:rsidP="006029A2">
            <w:pPr>
              <w:pStyle w:val="NoSpacing"/>
              <w:jc w:val="left"/>
              <w:rPr>
                <w:lang w:val="uk-UA"/>
                <w:rPrChange w:id="10297" w:author="Rodion" w:date="2019-12-09T02:09:00Z">
                  <w:rPr>
                    <w:lang w:val="uk-UA"/>
                  </w:rPr>
                </w:rPrChange>
              </w:rPr>
            </w:pPr>
            <w:r w:rsidRPr="00312974">
              <w:rPr>
                <w:lang w:val="uk-UA"/>
                <w:rPrChange w:id="10298" w:author="Rodion" w:date="2019-12-09T02:09:00Z">
                  <w:rPr>
                    <w:lang w:val="uk-UA"/>
                  </w:rPr>
                </w:rPrChange>
              </w:rPr>
              <w:t>Середня</w:t>
            </w:r>
          </w:p>
        </w:tc>
        <w:tc>
          <w:tcPr>
            <w:tcW w:w="1711" w:type="dxa"/>
          </w:tcPr>
          <w:p w14:paraId="66348D4F" w14:textId="77777777" w:rsidR="006029A2" w:rsidRPr="00312974" w:rsidRDefault="006029A2" w:rsidP="006029A2">
            <w:pPr>
              <w:pStyle w:val="NoSpacing"/>
              <w:jc w:val="left"/>
              <w:rPr>
                <w:lang w:val="uk-UA"/>
                <w:rPrChange w:id="10299" w:author="Rodion" w:date="2019-12-09T02:09:00Z">
                  <w:rPr>
                    <w:lang w:val="uk-UA"/>
                  </w:rPr>
                </w:rPrChange>
              </w:rPr>
            </w:pPr>
            <w:r w:rsidRPr="00312974">
              <w:rPr>
                <w:lang w:val="uk-UA"/>
                <w:rPrChange w:id="10300" w:author="Rodion" w:date="2019-12-09T02:09:00Z">
                  <w:rPr>
                    <w:lang w:val="uk-UA"/>
                  </w:rPr>
                </w:rPrChange>
              </w:rPr>
              <w:t>Висока</w:t>
            </w:r>
          </w:p>
        </w:tc>
      </w:tr>
      <w:tr w:rsidR="006029A2" w:rsidRPr="00312974" w14:paraId="115F5FFF" w14:textId="77777777" w:rsidTr="006029A2">
        <w:tc>
          <w:tcPr>
            <w:tcW w:w="10481" w:type="dxa"/>
            <w:gridSpan w:val="6"/>
          </w:tcPr>
          <w:p w14:paraId="5C38FD6F" w14:textId="77777777" w:rsidR="006029A2" w:rsidRPr="00312974" w:rsidRDefault="006029A2" w:rsidP="006029A2">
            <w:pPr>
              <w:pStyle w:val="NoSpacing"/>
              <w:jc w:val="left"/>
              <w:rPr>
                <w:lang w:val="uk-UA"/>
                <w:rPrChange w:id="10301" w:author="Rodion" w:date="2019-12-09T02:09:00Z">
                  <w:rPr>
                    <w:lang w:val="uk-UA"/>
                  </w:rPr>
                </w:rPrChange>
              </w:rPr>
            </w:pPr>
            <w:r w:rsidRPr="00312974">
              <w:rPr>
                <w:lang w:val="uk-UA"/>
                <w:rPrChange w:id="10302" w:author="Rodion" w:date="2019-12-09T02:09:00Z">
                  <w:rPr>
                    <w:lang w:val="uk-UA"/>
                  </w:rPr>
                </w:rPrChange>
              </w:rPr>
              <w:t xml:space="preserve">Які цільові групи обрано: людей, що цікавляться технологіями та мають середню купівельну спроможність, та власників екосистем розумного дому </w:t>
            </w:r>
          </w:p>
        </w:tc>
      </w:tr>
    </w:tbl>
    <w:p w14:paraId="12F276DB" w14:textId="3994E76C" w:rsidR="00A87B77" w:rsidRDefault="00A87B77" w:rsidP="006029A2">
      <w:pPr>
        <w:ind w:right="-143"/>
        <w:rPr>
          <w:ins w:id="10303" w:author="Rodion" w:date="2019-12-09T04:04:00Z"/>
        </w:rPr>
      </w:pPr>
    </w:p>
    <w:p w14:paraId="207EE0E5" w14:textId="77777777" w:rsidR="00A87B77" w:rsidRDefault="00A87B77">
      <w:pPr>
        <w:spacing w:after="160" w:line="259" w:lineRule="auto"/>
        <w:ind w:firstLine="0"/>
        <w:jc w:val="left"/>
        <w:rPr>
          <w:ins w:id="10304" w:author="Rodion" w:date="2019-12-09T04:04:00Z"/>
        </w:rPr>
      </w:pPr>
      <w:ins w:id="10305" w:author="Rodion" w:date="2019-12-09T04:04:00Z">
        <w:r>
          <w:br w:type="page"/>
        </w:r>
      </w:ins>
    </w:p>
    <w:p w14:paraId="39CE475F" w14:textId="3E866FAF" w:rsidR="006029A2" w:rsidRPr="00030B2B" w:rsidDel="00A87B77" w:rsidRDefault="006029A2" w:rsidP="006029A2">
      <w:pPr>
        <w:ind w:right="-143"/>
        <w:rPr>
          <w:del w:id="10306" w:author="Rodion" w:date="2019-12-09T04:04:00Z"/>
        </w:rPr>
      </w:pPr>
    </w:p>
    <w:p w14:paraId="7AC67264" w14:textId="77777777" w:rsidR="006029A2" w:rsidRPr="00312974" w:rsidRDefault="006029A2" w:rsidP="006029A2">
      <w:pPr>
        <w:rPr>
          <w:rPrChange w:id="10307" w:author="Rodion" w:date="2019-12-09T02:09:00Z">
            <w:rPr/>
          </w:rPrChange>
        </w:rPr>
      </w:pPr>
      <w:r w:rsidRPr="00312974">
        <w:rPr>
          <w:rPrChange w:id="10308" w:author="Rodion" w:date="2019-12-09T02:09:00Z">
            <w:rPr/>
          </w:rPrChange>
        </w:rPr>
        <w:t>За результатами досліджень було обрано стратегію диференційованого маркетингу.</w:t>
      </w:r>
    </w:p>
    <w:p w14:paraId="2A1F676E" w14:textId="144A7898" w:rsidR="006029A2" w:rsidRPr="00312974" w:rsidRDefault="006029A2" w:rsidP="006029A2">
      <w:pPr>
        <w:rPr>
          <w:rPrChange w:id="10309" w:author="Rodion" w:date="2019-12-09T02:09:00Z">
            <w:rPr/>
          </w:rPrChange>
        </w:rPr>
      </w:pPr>
      <w:r w:rsidRPr="00312974">
        <w:rPr>
          <w:rPrChange w:id="10310" w:author="Rodion" w:date="2019-12-09T02:09:00Z">
            <w:rPr/>
          </w:rPrChange>
        </w:rPr>
        <w:tab/>
        <w:t xml:space="preserve">Для роботи в обраному сегменті ринку було сформульовано базову стратегію розвитку. Визначення базової стратегії розвитку представлено у </w:t>
      </w:r>
      <w:del w:id="10311" w:author="Rodion Kharabet" w:date="2019-12-06T03:54:00Z">
        <w:r w:rsidRPr="00312974" w:rsidDel="003969F0">
          <w:rPr>
            <w:rPrChange w:id="10312" w:author="Rodion" w:date="2019-12-09T02:09:00Z">
              <w:rPr/>
            </w:rPrChange>
          </w:rPr>
          <w:delText>таблиці 5.</w:delText>
        </w:r>
      </w:del>
      <w:ins w:id="10313" w:author="Rodion Kharabet" w:date="2019-12-06T03:54:00Z">
        <w:r w:rsidR="003969F0" w:rsidRPr="00312974">
          <w:rPr>
            <w:rPrChange w:id="10314" w:author="Rodion" w:date="2019-12-09T02:09:00Z">
              <w:rPr/>
            </w:rPrChange>
          </w:rPr>
          <w:t>таблиці 4.</w:t>
        </w:r>
      </w:ins>
      <w:r w:rsidRPr="00312974">
        <w:rPr>
          <w:rPrChange w:id="10315" w:author="Rodion" w:date="2019-12-09T02:09:00Z">
            <w:rPr/>
          </w:rPrChange>
        </w:rPr>
        <w:t>15.</w:t>
      </w:r>
    </w:p>
    <w:p w14:paraId="11CFBF9B" w14:textId="496BDEDD" w:rsidR="006029A2" w:rsidRPr="00312974" w:rsidDel="00236C42" w:rsidRDefault="006029A2" w:rsidP="006029A2">
      <w:pPr>
        <w:ind w:right="-143"/>
        <w:rPr>
          <w:del w:id="10316" w:author="Rodion" w:date="2019-12-08T22:13:00Z"/>
          <w:rPrChange w:id="10317" w:author="Rodion" w:date="2019-12-09T02:09:00Z">
            <w:rPr>
              <w:del w:id="10318" w:author="Rodion" w:date="2019-12-08T22:13:00Z"/>
            </w:rPr>
          </w:rPrChange>
        </w:rPr>
      </w:pPr>
    </w:p>
    <w:p w14:paraId="3831C30A" w14:textId="77777777" w:rsidR="00236C42" w:rsidRPr="00312974" w:rsidRDefault="00236C42" w:rsidP="006029A2">
      <w:pPr>
        <w:ind w:right="-143"/>
        <w:rPr>
          <w:ins w:id="10319" w:author="Rodion" w:date="2019-12-08T22:13:00Z"/>
          <w:rPrChange w:id="10320" w:author="Rodion" w:date="2019-12-09T02:09:00Z">
            <w:rPr>
              <w:ins w:id="10321" w:author="Rodion" w:date="2019-12-08T22:13:00Z"/>
            </w:rPr>
          </w:rPrChange>
        </w:rPr>
      </w:pPr>
    </w:p>
    <w:p w14:paraId="69F64C36" w14:textId="3AAC2BEB" w:rsidR="006029A2" w:rsidRPr="00312974" w:rsidRDefault="006029A2" w:rsidP="006029A2">
      <w:pPr>
        <w:ind w:right="-143"/>
        <w:rPr>
          <w:rPrChange w:id="10322" w:author="Rodion" w:date="2019-12-09T02:09:00Z">
            <w:rPr/>
          </w:rPrChange>
        </w:rPr>
      </w:pPr>
      <w:del w:id="10323" w:author="Rodion" w:date="2019-12-08T22:14:00Z">
        <w:r w:rsidRPr="00312974" w:rsidDel="00553A34">
          <w:rPr>
            <w:rPrChange w:id="10324" w:author="Rodion" w:date="2019-12-09T02:09:00Z">
              <w:rPr/>
            </w:rPrChange>
          </w:rPr>
          <w:tab/>
        </w:r>
      </w:del>
      <w:del w:id="10325" w:author="Rodion Kharabet" w:date="2019-12-06T03:54:00Z">
        <w:r w:rsidRPr="00312974" w:rsidDel="003969F0">
          <w:rPr>
            <w:rPrChange w:id="10326" w:author="Rodion" w:date="2019-12-09T02:09:00Z">
              <w:rPr/>
            </w:rPrChange>
          </w:rPr>
          <w:delText>Таблиця 5.</w:delText>
        </w:r>
      </w:del>
      <w:ins w:id="10327" w:author="Rodion Kharabet" w:date="2019-12-06T03:54:00Z">
        <w:r w:rsidR="003969F0" w:rsidRPr="00312974">
          <w:rPr>
            <w:rPrChange w:id="10328" w:author="Rodion" w:date="2019-12-09T02:09:00Z">
              <w:rPr/>
            </w:rPrChange>
          </w:rPr>
          <w:t>Таблиця 4.</w:t>
        </w:r>
      </w:ins>
      <w:r w:rsidRPr="00312974">
        <w:rPr>
          <w:rPrChange w:id="10329" w:author="Rodion" w:date="2019-12-09T02:09:00Z">
            <w:rPr/>
          </w:rPrChange>
        </w:rPr>
        <w:t>15 – Визначення базової стратегії розвитку</w:t>
      </w:r>
    </w:p>
    <w:tbl>
      <w:tblPr>
        <w:tblStyle w:val="TableGrid"/>
        <w:tblW w:w="10490" w:type="dxa"/>
        <w:tblInd w:w="-5" w:type="dxa"/>
        <w:tblLayout w:type="fixed"/>
        <w:tblLook w:val="00A0" w:firstRow="1" w:lastRow="0" w:firstColumn="1" w:lastColumn="0" w:noHBand="0" w:noVBand="0"/>
        <w:tblPrChange w:id="10330" w:author="Rodion" w:date="2019-12-08T22:13:00Z">
          <w:tblPr>
            <w:tblStyle w:val="TableGrid"/>
            <w:tblW w:w="10490" w:type="dxa"/>
            <w:tblInd w:w="-5" w:type="dxa"/>
            <w:tblLayout w:type="fixed"/>
            <w:tblLook w:val="00A0" w:firstRow="1" w:lastRow="0" w:firstColumn="1" w:lastColumn="0" w:noHBand="0" w:noVBand="0"/>
          </w:tblPr>
        </w:tblPrChange>
      </w:tblPr>
      <w:tblGrid>
        <w:gridCol w:w="596"/>
        <w:gridCol w:w="3090"/>
        <w:gridCol w:w="1701"/>
        <w:gridCol w:w="3544"/>
        <w:gridCol w:w="1559"/>
        <w:tblGridChange w:id="10331">
          <w:tblGrid>
            <w:gridCol w:w="596"/>
            <w:gridCol w:w="2665"/>
            <w:gridCol w:w="1701"/>
            <w:gridCol w:w="3260"/>
            <w:gridCol w:w="2268"/>
          </w:tblGrid>
        </w:tblGridChange>
      </w:tblGrid>
      <w:tr w:rsidR="006029A2" w:rsidRPr="00312974" w14:paraId="76FF7286" w14:textId="77777777" w:rsidTr="00236C42">
        <w:tc>
          <w:tcPr>
            <w:tcW w:w="596" w:type="dxa"/>
            <w:tcPrChange w:id="10332" w:author="Rodion" w:date="2019-12-08T22:13:00Z">
              <w:tcPr>
                <w:tcW w:w="596" w:type="dxa"/>
              </w:tcPr>
            </w:tcPrChange>
          </w:tcPr>
          <w:p w14:paraId="28D6A895" w14:textId="77777777" w:rsidR="006029A2" w:rsidRPr="00312974" w:rsidRDefault="006029A2" w:rsidP="006029A2">
            <w:pPr>
              <w:pStyle w:val="NoSpacing"/>
              <w:jc w:val="left"/>
              <w:rPr>
                <w:lang w:val="uk-UA"/>
                <w:rPrChange w:id="10333" w:author="Rodion" w:date="2019-12-09T02:09:00Z">
                  <w:rPr>
                    <w:lang w:val="uk-UA"/>
                  </w:rPr>
                </w:rPrChange>
              </w:rPr>
            </w:pPr>
            <w:r w:rsidRPr="00312974">
              <w:rPr>
                <w:lang w:val="uk-UA"/>
                <w:rPrChange w:id="10334" w:author="Rodion" w:date="2019-12-09T02:09:00Z">
                  <w:rPr>
                    <w:lang w:val="uk-UA"/>
                  </w:rPr>
                </w:rPrChange>
              </w:rPr>
              <w:t>№ п/п</w:t>
            </w:r>
          </w:p>
        </w:tc>
        <w:tc>
          <w:tcPr>
            <w:tcW w:w="3090" w:type="dxa"/>
            <w:tcPrChange w:id="10335" w:author="Rodion" w:date="2019-12-08T22:13:00Z">
              <w:tcPr>
                <w:tcW w:w="2665" w:type="dxa"/>
              </w:tcPr>
            </w:tcPrChange>
          </w:tcPr>
          <w:p w14:paraId="4E0E245C" w14:textId="77777777" w:rsidR="006029A2" w:rsidRPr="00312974" w:rsidRDefault="006029A2" w:rsidP="006029A2">
            <w:pPr>
              <w:pStyle w:val="NoSpacing"/>
              <w:jc w:val="left"/>
              <w:rPr>
                <w:lang w:val="uk-UA"/>
                <w:rPrChange w:id="10336" w:author="Rodion" w:date="2019-12-09T02:09:00Z">
                  <w:rPr>
                    <w:lang w:val="uk-UA"/>
                  </w:rPr>
                </w:rPrChange>
              </w:rPr>
            </w:pPr>
            <w:r w:rsidRPr="00312974">
              <w:rPr>
                <w:lang w:val="uk-UA"/>
                <w:rPrChange w:id="10337" w:author="Rodion" w:date="2019-12-09T02:09:00Z">
                  <w:rPr>
                    <w:lang w:val="uk-UA"/>
                  </w:rPr>
                </w:rPrChange>
              </w:rPr>
              <w:t>Обрана альтернатива розвитку проекту</w:t>
            </w:r>
          </w:p>
        </w:tc>
        <w:tc>
          <w:tcPr>
            <w:tcW w:w="1701" w:type="dxa"/>
            <w:tcPrChange w:id="10338" w:author="Rodion" w:date="2019-12-08T22:13:00Z">
              <w:tcPr>
                <w:tcW w:w="1701" w:type="dxa"/>
              </w:tcPr>
            </w:tcPrChange>
          </w:tcPr>
          <w:p w14:paraId="0F95BB29" w14:textId="77777777" w:rsidR="006029A2" w:rsidRPr="00312974" w:rsidRDefault="006029A2" w:rsidP="006029A2">
            <w:pPr>
              <w:pStyle w:val="NoSpacing"/>
              <w:jc w:val="left"/>
              <w:rPr>
                <w:lang w:val="uk-UA"/>
                <w:rPrChange w:id="10339" w:author="Rodion" w:date="2019-12-09T02:09:00Z">
                  <w:rPr>
                    <w:lang w:val="uk-UA"/>
                  </w:rPr>
                </w:rPrChange>
              </w:rPr>
            </w:pPr>
            <w:r w:rsidRPr="00312974">
              <w:rPr>
                <w:lang w:val="uk-UA"/>
                <w:rPrChange w:id="10340" w:author="Rodion" w:date="2019-12-09T02:09:00Z">
                  <w:rPr>
                    <w:lang w:val="uk-UA"/>
                  </w:rPr>
                </w:rPrChange>
              </w:rPr>
              <w:t>Стратегія охоплення ринку</w:t>
            </w:r>
          </w:p>
        </w:tc>
        <w:tc>
          <w:tcPr>
            <w:tcW w:w="3544" w:type="dxa"/>
            <w:tcPrChange w:id="10341" w:author="Rodion" w:date="2019-12-08T22:13:00Z">
              <w:tcPr>
                <w:tcW w:w="3260" w:type="dxa"/>
              </w:tcPr>
            </w:tcPrChange>
          </w:tcPr>
          <w:p w14:paraId="7E39D049" w14:textId="77777777" w:rsidR="006029A2" w:rsidRPr="00312974" w:rsidRDefault="006029A2" w:rsidP="006029A2">
            <w:pPr>
              <w:pStyle w:val="NoSpacing"/>
              <w:jc w:val="left"/>
              <w:rPr>
                <w:lang w:val="uk-UA"/>
                <w:rPrChange w:id="10342" w:author="Rodion" w:date="2019-12-09T02:09:00Z">
                  <w:rPr>
                    <w:lang w:val="uk-UA"/>
                  </w:rPr>
                </w:rPrChange>
              </w:rPr>
            </w:pPr>
            <w:r w:rsidRPr="00312974">
              <w:rPr>
                <w:lang w:val="uk-UA"/>
                <w:rPrChange w:id="10343" w:author="Rodion" w:date="2019-12-09T02:09:00Z">
                  <w:rPr>
                    <w:lang w:val="uk-UA"/>
                  </w:rPr>
                </w:rPrChange>
              </w:rPr>
              <w:t>Ключові конкурентоспроможні позиції відповідно до обраної альтернативи</w:t>
            </w:r>
          </w:p>
        </w:tc>
        <w:tc>
          <w:tcPr>
            <w:tcW w:w="1559" w:type="dxa"/>
            <w:tcPrChange w:id="10344" w:author="Rodion" w:date="2019-12-08T22:13:00Z">
              <w:tcPr>
                <w:tcW w:w="2268" w:type="dxa"/>
              </w:tcPr>
            </w:tcPrChange>
          </w:tcPr>
          <w:p w14:paraId="0AF869CC" w14:textId="77777777" w:rsidR="006029A2" w:rsidRPr="00312974" w:rsidRDefault="006029A2" w:rsidP="006029A2">
            <w:pPr>
              <w:pStyle w:val="NoSpacing"/>
              <w:jc w:val="left"/>
              <w:rPr>
                <w:lang w:val="uk-UA"/>
                <w:rPrChange w:id="10345" w:author="Rodion" w:date="2019-12-09T02:09:00Z">
                  <w:rPr>
                    <w:lang w:val="uk-UA"/>
                  </w:rPr>
                </w:rPrChange>
              </w:rPr>
            </w:pPr>
            <w:r w:rsidRPr="00312974">
              <w:rPr>
                <w:lang w:val="uk-UA"/>
                <w:rPrChange w:id="10346" w:author="Rodion" w:date="2019-12-09T02:09:00Z">
                  <w:rPr>
                    <w:lang w:val="uk-UA"/>
                  </w:rPr>
                </w:rPrChange>
              </w:rPr>
              <w:t>Базова стратегія розвитку*</w:t>
            </w:r>
          </w:p>
        </w:tc>
      </w:tr>
      <w:tr w:rsidR="006029A2" w:rsidRPr="00312974" w14:paraId="0C7394FF" w14:textId="77777777" w:rsidTr="00236C42">
        <w:tc>
          <w:tcPr>
            <w:tcW w:w="596" w:type="dxa"/>
            <w:tcPrChange w:id="10347" w:author="Rodion" w:date="2019-12-08T22:13:00Z">
              <w:tcPr>
                <w:tcW w:w="596" w:type="dxa"/>
              </w:tcPr>
            </w:tcPrChange>
          </w:tcPr>
          <w:p w14:paraId="40D98075" w14:textId="77777777" w:rsidR="006029A2" w:rsidRPr="00312974" w:rsidRDefault="006029A2" w:rsidP="006029A2">
            <w:pPr>
              <w:pStyle w:val="NoSpacing"/>
              <w:jc w:val="left"/>
              <w:rPr>
                <w:lang w:val="uk-UA"/>
                <w:rPrChange w:id="10348" w:author="Rodion" w:date="2019-12-09T02:09:00Z">
                  <w:rPr>
                    <w:lang w:val="uk-UA"/>
                  </w:rPr>
                </w:rPrChange>
              </w:rPr>
            </w:pPr>
            <w:r w:rsidRPr="00312974">
              <w:rPr>
                <w:lang w:val="uk-UA"/>
                <w:rPrChange w:id="10349" w:author="Rodion" w:date="2019-12-09T02:09:00Z">
                  <w:rPr>
                    <w:lang w:val="uk-UA"/>
                  </w:rPr>
                </w:rPrChange>
              </w:rPr>
              <w:t>1.</w:t>
            </w:r>
          </w:p>
        </w:tc>
        <w:tc>
          <w:tcPr>
            <w:tcW w:w="3090" w:type="dxa"/>
            <w:tcPrChange w:id="10350" w:author="Rodion" w:date="2019-12-08T22:13:00Z">
              <w:tcPr>
                <w:tcW w:w="2665" w:type="dxa"/>
              </w:tcPr>
            </w:tcPrChange>
          </w:tcPr>
          <w:p w14:paraId="7321D30E" w14:textId="77777777" w:rsidR="006029A2" w:rsidRPr="00312974" w:rsidRDefault="006029A2" w:rsidP="006029A2">
            <w:pPr>
              <w:pStyle w:val="NoSpacing"/>
              <w:jc w:val="left"/>
              <w:rPr>
                <w:lang w:val="uk-UA"/>
                <w:rPrChange w:id="10351" w:author="Rodion" w:date="2019-12-09T02:09:00Z">
                  <w:rPr>
                    <w:lang w:val="uk-UA"/>
                  </w:rPr>
                </w:rPrChange>
              </w:rPr>
            </w:pPr>
            <w:r w:rsidRPr="00312974">
              <w:rPr>
                <w:lang w:val="uk-UA"/>
                <w:rPrChange w:id="10352" w:author="Rodion" w:date="2019-12-09T02:09:00Z">
                  <w:rPr>
                    <w:lang w:val="uk-UA"/>
                  </w:rPr>
                </w:rPrChange>
              </w:rPr>
              <w:t>Укладення угоди про представлення стартап-проекту, як рішення від великої мережі роздрібної торгівлі</w:t>
            </w:r>
          </w:p>
        </w:tc>
        <w:tc>
          <w:tcPr>
            <w:tcW w:w="1701" w:type="dxa"/>
            <w:tcPrChange w:id="10353" w:author="Rodion" w:date="2019-12-08T22:13:00Z">
              <w:tcPr>
                <w:tcW w:w="1701" w:type="dxa"/>
              </w:tcPr>
            </w:tcPrChange>
          </w:tcPr>
          <w:p w14:paraId="73AAB605" w14:textId="77777777" w:rsidR="006029A2" w:rsidRPr="00312974" w:rsidRDefault="006029A2" w:rsidP="006029A2">
            <w:pPr>
              <w:pStyle w:val="NoSpacing"/>
              <w:jc w:val="left"/>
              <w:rPr>
                <w:lang w:val="uk-UA"/>
                <w:rPrChange w:id="10354" w:author="Rodion" w:date="2019-12-09T02:09:00Z">
                  <w:rPr>
                    <w:lang w:val="uk-UA"/>
                  </w:rPr>
                </w:rPrChange>
              </w:rPr>
            </w:pPr>
            <w:r w:rsidRPr="00312974">
              <w:rPr>
                <w:lang w:val="uk-UA"/>
                <w:rPrChange w:id="10355" w:author="Rodion" w:date="2019-12-09T02:09:00Z">
                  <w:rPr>
                    <w:lang w:val="uk-UA"/>
                  </w:rPr>
                </w:rPrChange>
              </w:rPr>
              <w:t>Стратегія диференційованого маркетингу</w:t>
            </w:r>
          </w:p>
        </w:tc>
        <w:tc>
          <w:tcPr>
            <w:tcW w:w="3544" w:type="dxa"/>
            <w:tcPrChange w:id="10356" w:author="Rodion" w:date="2019-12-08T22:13:00Z">
              <w:tcPr>
                <w:tcW w:w="3260" w:type="dxa"/>
              </w:tcPr>
            </w:tcPrChange>
          </w:tcPr>
          <w:p w14:paraId="7715DA6B" w14:textId="77777777" w:rsidR="006029A2" w:rsidRPr="00312974" w:rsidRDefault="006029A2" w:rsidP="006029A2">
            <w:pPr>
              <w:pStyle w:val="NoSpacing"/>
              <w:jc w:val="left"/>
              <w:rPr>
                <w:lang w:val="uk-UA"/>
                <w:rPrChange w:id="10357" w:author="Rodion" w:date="2019-12-09T02:09:00Z">
                  <w:rPr>
                    <w:lang w:val="uk-UA"/>
                  </w:rPr>
                </w:rPrChange>
              </w:rPr>
            </w:pPr>
            <w:r w:rsidRPr="00312974">
              <w:rPr>
                <w:lang w:val="uk-UA"/>
                <w:rPrChange w:id="10358" w:author="Rodion" w:date="2019-12-09T02:09:00Z">
                  <w:rPr>
                    <w:lang w:val="uk-UA"/>
                  </w:rPr>
                </w:rPrChange>
              </w:rPr>
              <w:t>Можливість виходу на ринок за більш стислий період, наявність повноцінної бази товарів та початкової бази клієнтів</w:t>
            </w:r>
          </w:p>
        </w:tc>
        <w:tc>
          <w:tcPr>
            <w:tcW w:w="1559" w:type="dxa"/>
            <w:tcPrChange w:id="10359" w:author="Rodion" w:date="2019-12-08T22:13:00Z">
              <w:tcPr>
                <w:tcW w:w="2268" w:type="dxa"/>
              </w:tcPr>
            </w:tcPrChange>
          </w:tcPr>
          <w:p w14:paraId="1C693DC6" w14:textId="52F32CFC" w:rsidR="006029A2" w:rsidRPr="00312974" w:rsidRDefault="006029A2" w:rsidP="006029A2">
            <w:pPr>
              <w:pStyle w:val="NoSpacing"/>
              <w:jc w:val="left"/>
              <w:rPr>
                <w:lang w:val="uk-UA"/>
                <w:rPrChange w:id="10360" w:author="Rodion" w:date="2019-12-09T02:09:00Z">
                  <w:rPr>
                    <w:lang w:val="uk-UA"/>
                  </w:rPr>
                </w:rPrChange>
              </w:rPr>
            </w:pPr>
            <w:r w:rsidRPr="00312974">
              <w:rPr>
                <w:lang w:val="uk-UA"/>
                <w:rPrChange w:id="10361" w:author="Rodion" w:date="2019-12-09T02:09:00Z">
                  <w:rPr>
                    <w:lang w:val="uk-UA"/>
                  </w:rPr>
                </w:rPrChange>
              </w:rPr>
              <w:t xml:space="preserve">Стратегія </w:t>
            </w:r>
            <w:proofErr w:type="spellStart"/>
            <w:r w:rsidRPr="00312974">
              <w:rPr>
                <w:lang w:val="uk-UA"/>
                <w:rPrChange w:id="10362" w:author="Rodion" w:date="2019-12-09T02:09:00Z">
                  <w:rPr>
                    <w:lang w:val="uk-UA"/>
                  </w:rPr>
                </w:rPrChange>
              </w:rPr>
              <w:t>диферен</w:t>
            </w:r>
            <w:ins w:id="10363" w:author="Rodion" w:date="2019-12-08T22:43:00Z">
              <w:r w:rsidR="005915F0" w:rsidRPr="00312974">
                <w:rPr>
                  <w:lang w:val="uk-UA"/>
                  <w:rPrChange w:id="10364" w:author="Rodion" w:date="2019-12-09T02:09:00Z">
                    <w:rPr>
                      <w:lang w:val="uk-UA"/>
                    </w:rPr>
                  </w:rPrChange>
                </w:rPr>
                <w:t>-</w:t>
              </w:r>
            </w:ins>
            <w:r w:rsidRPr="00312974">
              <w:rPr>
                <w:lang w:val="uk-UA"/>
                <w:rPrChange w:id="10365" w:author="Rodion" w:date="2019-12-09T02:09:00Z">
                  <w:rPr>
                    <w:lang w:val="uk-UA"/>
                  </w:rPr>
                </w:rPrChange>
              </w:rPr>
              <w:t>ціації</w:t>
            </w:r>
            <w:proofErr w:type="spellEnd"/>
          </w:p>
        </w:tc>
      </w:tr>
    </w:tbl>
    <w:p w14:paraId="4927B9BA" w14:textId="77777777" w:rsidR="006029A2" w:rsidRPr="00312974" w:rsidRDefault="006029A2" w:rsidP="006029A2">
      <w:pPr>
        <w:ind w:right="-143"/>
        <w:rPr>
          <w:rPrChange w:id="10366" w:author="Rodion" w:date="2019-12-09T02:09:00Z">
            <w:rPr/>
          </w:rPrChange>
        </w:rPr>
      </w:pPr>
    </w:p>
    <w:p w14:paraId="140CEC2A" w14:textId="0A399B45" w:rsidR="006029A2" w:rsidRPr="00312974" w:rsidRDefault="006029A2" w:rsidP="006029A2">
      <w:pPr>
        <w:rPr>
          <w:ins w:id="10367" w:author="Rodion" w:date="2019-12-08T22:18:00Z"/>
          <w:rPrChange w:id="10368" w:author="Rodion" w:date="2019-12-09T02:09:00Z">
            <w:rPr>
              <w:ins w:id="10369" w:author="Rodion" w:date="2019-12-08T22:18:00Z"/>
            </w:rPr>
          </w:rPrChange>
        </w:rPr>
      </w:pPr>
      <w:del w:id="10370" w:author="Rodion" w:date="2019-12-08T22:16:00Z">
        <w:r w:rsidRPr="00312974" w:rsidDel="00553A34">
          <w:rPr>
            <w:rPrChange w:id="10371" w:author="Rodion" w:date="2019-12-09T02:09:00Z">
              <w:rPr/>
            </w:rPrChange>
          </w:rPr>
          <w:tab/>
        </w:r>
      </w:del>
      <w:r w:rsidRPr="00312974">
        <w:rPr>
          <w:rPrChange w:id="10372" w:author="Rodion" w:date="2019-12-09T02:09:00Z">
            <w:rPr/>
          </w:rPrChange>
        </w:rPr>
        <w:t xml:space="preserve">У </w:t>
      </w:r>
      <w:del w:id="10373" w:author="Rodion Kharabet" w:date="2019-12-06T03:54:00Z">
        <w:r w:rsidRPr="00312974" w:rsidDel="003969F0">
          <w:rPr>
            <w:rPrChange w:id="10374" w:author="Rodion" w:date="2019-12-09T02:09:00Z">
              <w:rPr/>
            </w:rPrChange>
          </w:rPr>
          <w:delText>таблиці 5.</w:delText>
        </w:r>
      </w:del>
      <w:ins w:id="10375" w:author="Rodion Kharabet" w:date="2019-12-06T03:54:00Z">
        <w:r w:rsidR="003969F0" w:rsidRPr="00312974">
          <w:rPr>
            <w:rPrChange w:id="10376" w:author="Rodion" w:date="2019-12-09T02:09:00Z">
              <w:rPr/>
            </w:rPrChange>
          </w:rPr>
          <w:t>таблиці 4.</w:t>
        </w:r>
      </w:ins>
      <w:r w:rsidRPr="00312974">
        <w:rPr>
          <w:rPrChange w:id="10377" w:author="Rodion" w:date="2019-12-09T02:09:00Z">
            <w:rPr/>
          </w:rPrChange>
        </w:rPr>
        <w:t xml:space="preserve">16 представлено визначення базової стратегії конкурентної поведінки. </w:t>
      </w:r>
    </w:p>
    <w:p w14:paraId="5F06695A" w14:textId="77777777" w:rsidR="00553A34" w:rsidRPr="00312974" w:rsidRDefault="00553A34" w:rsidP="006029A2">
      <w:pPr>
        <w:rPr>
          <w:rPrChange w:id="10378" w:author="Rodion" w:date="2019-12-09T02:09:00Z">
            <w:rPr/>
          </w:rPrChange>
        </w:rPr>
      </w:pPr>
    </w:p>
    <w:p w14:paraId="4ECCC7B2" w14:textId="46DB8215" w:rsidR="006029A2" w:rsidRPr="00312974" w:rsidDel="00236C42" w:rsidRDefault="006029A2" w:rsidP="006029A2">
      <w:pPr>
        <w:spacing w:after="160" w:line="259" w:lineRule="auto"/>
        <w:ind w:firstLine="0"/>
        <w:jc w:val="left"/>
        <w:rPr>
          <w:del w:id="10379" w:author="Rodion" w:date="2019-12-08T22:11:00Z"/>
          <w:rPrChange w:id="10380" w:author="Rodion" w:date="2019-12-09T02:09:00Z">
            <w:rPr>
              <w:del w:id="10381" w:author="Rodion" w:date="2019-12-08T22:11:00Z"/>
            </w:rPr>
          </w:rPrChange>
        </w:rPr>
      </w:pPr>
      <w:del w:id="10382" w:author="Rodion" w:date="2019-12-08T22:12:00Z">
        <w:r w:rsidRPr="00312974" w:rsidDel="00236C42">
          <w:rPr>
            <w:rPrChange w:id="10383" w:author="Rodion" w:date="2019-12-09T02:09:00Z">
              <w:rPr/>
            </w:rPrChange>
          </w:rPr>
          <w:br w:type="page"/>
        </w:r>
      </w:del>
    </w:p>
    <w:p w14:paraId="2115D999" w14:textId="125886CF" w:rsidR="006029A2" w:rsidRPr="00312974" w:rsidRDefault="006029A2" w:rsidP="00236C42">
      <w:pPr>
        <w:spacing w:after="160" w:line="259" w:lineRule="auto"/>
        <w:ind w:firstLine="0"/>
        <w:jc w:val="left"/>
        <w:rPr>
          <w:rPrChange w:id="10384" w:author="Rodion" w:date="2019-12-09T02:09:00Z">
            <w:rPr/>
          </w:rPrChange>
        </w:rPr>
        <w:pPrChange w:id="10385" w:author="Rodion" w:date="2019-12-08T22:11:00Z">
          <w:pPr>
            <w:ind w:right="-143"/>
          </w:pPr>
        </w:pPrChange>
      </w:pPr>
      <w:r w:rsidRPr="00312974">
        <w:rPr>
          <w:rPrChange w:id="10386" w:author="Rodion" w:date="2019-12-09T02:09:00Z">
            <w:rPr/>
          </w:rPrChange>
        </w:rPr>
        <w:tab/>
      </w:r>
      <w:del w:id="10387" w:author="Rodion Kharabet" w:date="2019-12-06T03:54:00Z">
        <w:r w:rsidRPr="00312974" w:rsidDel="003969F0">
          <w:rPr>
            <w:rPrChange w:id="10388" w:author="Rodion" w:date="2019-12-09T02:09:00Z">
              <w:rPr/>
            </w:rPrChange>
          </w:rPr>
          <w:delText>Таблиця 5.</w:delText>
        </w:r>
      </w:del>
      <w:ins w:id="10389" w:author="Rodion Kharabet" w:date="2019-12-06T03:54:00Z">
        <w:r w:rsidR="003969F0" w:rsidRPr="00312974">
          <w:rPr>
            <w:rPrChange w:id="10390" w:author="Rodion" w:date="2019-12-09T02:09:00Z">
              <w:rPr/>
            </w:rPrChange>
          </w:rPr>
          <w:t>Таблиця 4.</w:t>
        </w:r>
      </w:ins>
      <w:r w:rsidRPr="00312974">
        <w:rPr>
          <w:rPrChange w:id="10391" w:author="Rodion" w:date="2019-12-09T02:09:00Z">
            <w:rPr/>
          </w:rPrChange>
        </w:rPr>
        <w:t>16 – Визначення базової стратегії конкурентної поведінки</w:t>
      </w:r>
    </w:p>
    <w:tbl>
      <w:tblPr>
        <w:tblStyle w:val="TableGrid"/>
        <w:tblW w:w="10490" w:type="dxa"/>
        <w:tblLook w:val="00A0" w:firstRow="1" w:lastRow="0" w:firstColumn="1" w:lastColumn="0" w:noHBand="0" w:noVBand="0"/>
        <w:tblPrChange w:id="10392" w:author="Rodion" w:date="2019-12-08T22:20:00Z">
          <w:tblPr>
            <w:tblStyle w:val="TableGrid"/>
            <w:tblW w:w="10490" w:type="dxa"/>
            <w:tblLook w:val="00A0" w:firstRow="1" w:lastRow="0" w:firstColumn="1" w:lastColumn="0" w:noHBand="0" w:noVBand="0"/>
          </w:tblPr>
        </w:tblPrChange>
      </w:tblPr>
      <w:tblGrid>
        <w:gridCol w:w="594"/>
        <w:gridCol w:w="1649"/>
        <w:gridCol w:w="2855"/>
        <w:gridCol w:w="2835"/>
        <w:gridCol w:w="2557"/>
        <w:tblGridChange w:id="10393">
          <w:tblGrid>
            <w:gridCol w:w="594"/>
            <w:gridCol w:w="2508"/>
            <w:gridCol w:w="2563"/>
            <w:gridCol w:w="2977"/>
            <w:gridCol w:w="1848"/>
          </w:tblGrid>
        </w:tblGridChange>
      </w:tblGrid>
      <w:tr w:rsidR="00553A34" w:rsidRPr="00312974" w14:paraId="31F35E87" w14:textId="77777777" w:rsidTr="00660E7A">
        <w:trPr>
          <w:trHeight w:val="2448"/>
          <w:trPrChange w:id="10394" w:author="Rodion" w:date="2019-12-08T22:20:00Z">
            <w:trPr>
              <w:trHeight w:val="2448"/>
            </w:trPr>
          </w:trPrChange>
        </w:trPr>
        <w:tc>
          <w:tcPr>
            <w:tcW w:w="594" w:type="dxa"/>
            <w:tcPrChange w:id="10395" w:author="Rodion" w:date="2019-12-08T22:20:00Z">
              <w:tcPr>
                <w:tcW w:w="594" w:type="dxa"/>
              </w:tcPr>
            </w:tcPrChange>
          </w:tcPr>
          <w:p w14:paraId="5E498591" w14:textId="77777777" w:rsidR="006029A2" w:rsidRPr="00312974" w:rsidRDefault="006029A2" w:rsidP="006029A2">
            <w:pPr>
              <w:pStyle w:val="NoSpacing"/>
              <w:jc w:val="left"/>
              <w:rPr>
                <w:lang w:val="uk-UA"/>
                <w:rPrChange w:id="10396" w:author="Rodion" w:date="2019-12-09T02:09:00Z">
                  <w:rPr>
                    <w:lang w:val="uk-UA"/>
                  </w:rPr>
                </w:rPrChange>
              </w:rPr>
            </w:pPr>
            <w:r w:rsidRPr="00312974">
              <w:rPr>
                <w:lang w:val="uk-UA"/>
                <w:rPrChange w:id="10397" w:author="Rodion" w:date="2019-12-09T02:09:00Z">
                  <w:rPr>
                    <w:lang w:val="uk-UA"/>
                  </w:rPr>
                </w:rPrChange>
              </w:rPr>
              <w:t>№ п/п</w:t>
            </w:r>
          </w:p>
        </w:tc>
        <w:tc>
          <w:tcPr>
            <w:tcW w:w="1649" w:type="dxa"/>
            <w:tcPrChange w:id="10398" w:author="Rodion" w:date="2019-12-08T22:20:00Z">
              <w:tcPr>
                <w:tcW w:w="2508" w:type="dxa"/>
              </w:tcPr>
            </w:tcPrChange>
          </w:tcPr>
          <w:p w14:paraId="4595F45A" w14:textId="66696B4C" w:rsidR="006029A2" w:rsidRPr="00312974" w:rsidRDefault="006029A2" w:rsidP="006029A2">
            <w:pPr>
              <w:pStyle w:val="NoSpacing"/>
              <w:jc w:val="left"/>
              <w:rPr>
                <w:lang w:val="uk-UA"/>
                <w:rPrChange w:id="10399" w:author="Rodion" w:date="2019-12-09T02:09:00Z">
                  <w:rPr>
                    <w:lang w:val="uk-UA"/>
                  </w:rPr>
                </w:rPrChange>
              </w:rPr>
            </w:pPr>
            <w:r w:rsidRPr="00312974">
              <w:rPr>
                <w:lang w:val="uk-UA"/>
                <w:rPrChange w:id="10400" w:author="Rodion" w:date="2019-12-09T02:09:00Z">
                  <w:rPr>
                    <w:lang w:val="uk-UA"/>
                  </w:rPr>
                </w:rPrChange>
              </w:rPr>
              <w:t>Чи є проект «</w:t>
            </w:r>
            <w:proofErr w:type="spellStart"/>
            <w:r w:rsidRPr="00312974">
              <w:rPr>
                <w:lang w:val="uk-UA"/>
                <w:rPrChange w:id="10401" w:author="Rodion" w:date="2019-12-09T02:09:00Z">
                  <w:rPr>
                    <w:lang w:val="uk-UA"/>
                  </w:rPr>
                </w:rPrChange>
              </w:rPr>
              <w:t>першопро</w:t>
            </w:r>
            <w:ins w:id="10402" w:author="Rodion" w:date="2019-12-08T22:20:00Z">
              <w:r w:rsidR="00660E7A" w:rsidRPr="00312974">
                <w:rPr>
                  <w:lang w:val="uk-UA"/>
                  <w:rPrChange w:id="10403" w:author="Rodion" w:date="2019-12-09T02:09:00Z">
                    <w:rPr>
                      <w:lang w:val="uk-UA"/>
                    </w:rPr>
                  </w:rPrChange>
                </w:rPr>
                <w:t>-</w:t>
              </w:r>
            </w:ins>
            <w:r w:rsidRPr="00312974">
              <w:rPr>
                <w:lang w:val="uk-UA"/>
                <w:rPrChange w:id="10404" w:author="Rodion" w:date="2019-12-09T02:09:00Z">
                  <w:rPr>
                    <w:lang w:val="uk-UA"/>
                  </w:rPr>
                </w:rPrChange>
              </w:rPr>
              <w:t>хідцем</w:t>
            </w:r>
            <w:proofErr w:type="spellEnd"/>
            <w:r w:rsidRPr="00312974">
              <w:rPr>
                <w:lang w:val="uk-UA"/>
                <w:rPrChange w:id="10405" w:author="Rodion" w:date="2019-12-09T02:09:00Z">
                  <w:rPr>
                    <w:lang w:val="uk-UA"/>
                  </w:rPr>
                </w:rPrChange>
              </w:rPr>
              <w:t>» на ринку?</w:t>
            </w:r>
          </w:p>
        </w:tc>
        <w:tc>
          <w:tcPr>
            <w:tcW w:w="2855" w:type="dxa"/>
            <w:tcPrChange w:id="10406" w:author="Rodion" w:date="2019-12-08T22:20:00Z">
              <w:tcPr>
                <w:tcW w:w="2563" w:type="dxa"/>
              </w:tcPr>
            </w:tcPrChange>
          </w:tcPr>
          <w:p w14:paraId="24CBF105" w14:textId="77777777" w:rsidR="006029A2" w:rsidRPr="00312974" w:rsidRDefault="006029A2" w:rsidP="006029A2">
            <w:pPr>
              <w:pStyle w:val="NoSpacing"/>
              <w:jc w:val="left"/>
              <w:rPr>
                <w:lang w:val="uk-UA"/>
                <w:rPrChange w:id="10407" w:author="Rodion" w:date="2019-12-09T02:09:00Z">
                  <w:rPr>
                    <w:lang w:val="uk-UA"/>
                  </w:rPr>
                </w:rPrChange>
              </w:rPr>
            </w:pPr>
            <w:r w:rsidRPr="00312974">
              <w:rPr>
                <w:lang w:val="uk-UA"/>
                <w:rPrChange w:id="10408" w:author="Rodion" w:date="2019-12-09T02:09:00Z">
                  <w:rPr>
                    <w:lang w:val="uk-UA"/>
                  </w:rPr>
                </w:rPrChange>
              </w:rPr>
              <w:t>Чи буде компанія шукати нових споживачів, або забирати існуючих у конкурентів?</w:t>
            </w:r>
          </w:p>
        </w:tc>
        <w:tc>
          <w:tcPr>
            <w:tcW w:w="2835" w:type="dxa"/>
            <w:tcPrChange w:id="10409" w:author="Rodion" w:date="2019-12-08T22:20:00Z">
              <w:tcPr>
                <w:tcW w:w="2977" w:type="dxa"/>
              </w:tcPr>
            </w:tcPrChange>
          </w:tcPr>
          <w:p w14:paraId="3EEA1BDE" w14:textId="77777777" w:rsidR="006029A2" w:rsidRPr="00312974" w:rsidRDefault="006029A2" w:rsidP="006029A2">
            <w:pPr>
              <w:pStyle w:val="NoSpacing"/>
              <w:jc w:val="left"/>
              <w:rPr>
                <w:lang w:val="uk-UA"/>
                <w:rPrChange w:id="10410" w:author="Rodion" w:date="2019-12-09T02:09:00Z">
                  <w:rPr>
                    <w:lang w:val="uk-UA"/>
                  </w:rPr>
                </w:rPrChange>
              </w:rPr>
            </w:pPr>
            <w:r w:rsidRPr="00312974">
              <w:rPr>
                <w:lang w:val="uk-UA"/>
                <w:rPrChange w:id="10411" w:author="Rodion" w:date="2019-12-09T02:09:00Z">
                  <w:rPr>
                    <w:lang w:val="uk-UA"/>
                  </w:rPr>
                </w:rPrChange>
              </w:rPr>
              <w:t>Чи буде компанія копіювати основні характеристики товару конкурента, і які?</w:t>
            </w:r>
          </w:p>
        </w:tc>
        <w:tc>
          <w:tcPr>
            <w:tcW w:w="2557" w:type="dxa"/>
            <w:tcPrChange w:id="10412" w:author="Rodion" w:date="2019-12-08T22:20:00Z">
              <w:tcPr>
                <w:tcW w:w="1848" w:type="dxa"/>
              </w:tcPr>
            </w:tcPrChange>
          </w:tcPr>
          <w:p w14:paraId="363BDF54" w14:textId="77777777" w:rsidR="006029A2" w:rsidRPr="00312974" w:rsidRDefault="006029A2" w:rsidP="006029A2">
            <w:pPr>
              <w:pStyle w:val="NoSpacing"/>
              <w:jc w:val="left"/>
              <w:rPr>
                <w:lang w:val="uk-UA"/>
                <w:rPrChange w:id="10413" w:author="Rodion" w:date="2019-12-09T02:09:00Z">
                  <w:rPr>
                    <w:lang w:val="uk-UA"/>
                  </w:rPr>
                </w:rPrChange>
              </w:rPr>
            </w:pPr>
            <w:r w:rsidRPr="00312974">
              <w:rPr>
                <w:lang w:val="uk-UA"/>
                <w:rPrChange w:id="10414" w:author="Rodion" w:date="2019-12-09T02:09:00Z">
                  <w:rPr>
                    <w:lang w:val="uk-UA"/>
                  </w:rPr>
                </w:rPrChange>
              </w:rPr>
              <w:t>Стратегія конкурентної поведінки*</w:t>
            </w:r>
          </w:p>
        </w:tc>
      </w:tr>
      <w:tr w:rsidR="00553A34" w:rsidRPr="00312974" w14:paraId="24119132" w14:textId="77777777" w:rsidTr="00660E7A">
        <w:tc>
          <w:tcPr>
            <w:tcW w:w="594" w:type="dxa"/>
            <w:tcPrChange w:id="10415" w:author="Rodion" w:date="2019-12-08T22:20:00Z">
              <w:tcPr>
                <w:tcW w:w="594" w:type="dxa"/>
              </w:tcPr>
            </w:tcPrChange>
          </w:tcPr>
          <w:p w14:paraId="607E1FAE" w14:textId="77777777" w:rsidR="006029A2" w:rsidRPr="00312974" w:rsidRDefault="006029A2" w:rsidP="006029A2">
            <w:pPr>
              <w:pStyle w:val="NoSpacing"/>
              <w:jc w:val="left"/>
              <w:rPr>
                <w:lang w:val="uk-UA"/>
                <w:rPrChange w:id="10416" w:author="Rodion" w:date="2019-12-09T02:09:00Z">
                  <w:rPr>
                    <w:lang w:val="uk-UA"/>
                  </w:rPr>
                </w:rPrChange>
              </w:rPr>
            </w:pPr>
            <w:r w:rsidRPr="00312974">
              <w:rPr>
                <w:lang w:val="uk-UA"/>
                <w:rPrChange w:id="10417" w:author="Rodion" w:date="2019-12-09T02:09:00Z">
                  <w:rPr>
                    <w:lang w:val="uk-UA"/>
                  </w:rPr>
                </w:rPrChange>
              </w:rPr>
              <w:t>1.</w:t>
            </w:r>
          </w:p>
        </w:tc>
        <w:tc>
          <w:tcPr>
            <w:tcW w:w="1649" w:type="dxa"/>
            <w:tcPrChange w:id="10418" w:author="Rodion" w:date="2019-12-08T22:20:00Z">
              <w:tcPr>
                <w:tcW w:w="2508" w:type="dxa"/>
              </w:tcPr>
            </w:tcPrChange>
          </w:tcPr>
          <w:p w14:paraId="619250B8" w14:textId="77777777" w:rsidR="006029A2" w:rsidRPr="00312974" w:rsidRDefault="006029A2" w:rsidP="006029A2">
            <w:pPr>
              <w:pStyle w:val="NoSpacing"/>
              <w:jc w:val="left"/>
              <w:rPr>
                <w:lang w:val="uk-UA"/>
                <w:rPrChange w:id="10419" w:author="Rodion" w:date="2019-12-09T02:09:00Z">
                  <w:rPr>
                    <w:lang w:val="uk-UA"/>
                  </w:rPr>
                </w:rPrChange>
              </w:rPr>
            </w:pPr>
            <w:r w:rsidRPr="00312974">
              <w:rPr>
                <w:lang w:val="uk-UA"/>
                <w:rPrChange w:id="10420" w:author="Rodion" w:date="2019-12-09T02:09:00Z">
                  <w:rPr>
                    <w:lang w:val="uk-UA"/>
                  </w:rPr>
                </w:rPrChange>
              </w:rPr>
              <w:t>Так</w:t>
            </w:r>
          </w:p>
        </w:tc>
        <w:tc>
          <w:tcPr>
            <w:tcW w:w="2855" w:type="dxa"/>
            <w:tcPrChange w:id="10421" w:author="Rodion" w:date="2019-12-08T22:20:00Z">
              <w:tcPr>
                <w:tcW w:w="2563" w:type="dxa"/>
              </w:tcPr>
            </w:tcPrChange>
          </w:tcPr>
          <w:p w14:paraId="452F7C02" w14:textId="77777777" w:rsidR="006029A2" w:rsidRPr="00312974" w:rsidRDefault="006029A2" w:rsidP="006029A2">
            <w:pPr>
              <w:pStyle w:val="NoSpacing"/>
              <w:jc w:val="left"/>
              <w:rPr>
                <w:lang w:val="uk-UA"/>
                <w:rPrChange w:id="10422" w:author="Rodion" w:date="2019-12-09T02:09:00Z">
                  <w:rPr>
                    <w:lang w:val="uk-UA"/>
                  </w:rPr>
                </w:rPrChange>
              </w:rPr>
            </w:pPr>
            <w:r w:rsidRPr="00312974">
              <w:rPr>
                <w:lang w:val="uk-UA"/>
                <w:rPrChange w:id="10423" w:author="Rodion" w:date="2019-12-09T02:09:00Z">
                  <w:rPr>
                    <w:lang w:val="uk-UA"/>
                  </w:rPr>
                </w:rPrChange>
              </w:rPr>
              <w:t>Шукати нових</w:t>
            </w:r>
          </w:p>
        </w:tc>
        <w:tc>
          <w:tcPr>
            <w:tcW w:w="2835" w:type="dxa"/>
            <w:tcPrChange w:id="10424" w:author="Rodion" w:date="2019-12-08T22:20:00Z">
              <w:tcPr>
                <w:tcW w:w="2977" w:type="dxa"/>
              </w:tcPr>
            </w:tcPrChange>
          </w:tcPr>
          <w:p w14:paraId="49B53869" w14:textId="77777777" w:rsidR="006029A2" w:rsidRPr="00312974" w:rsidRDefault="006029A2" w:rsidP="006029A2">
            <w:pPr>
              <w:pStyle w:val="NoSpacing"/>
              <w:jc w:val="left"/>
              <w:rPr>
                <w:lang w:val="uk-UA"/>
                <w:rPrChange w:id="10425" w:author="Rodion" w:date="2019-12-09T02:09:00Z">
                  <w:rPr>
                    <w:lang w:val="uk-UA"/>
                  </w:rPr>
                </w:rPrChange>
              </w:rPr>
            </w:pPr>
            <w:r w:rsidRPr="00312974">
              <w:rPr>
                <w:lang w:val="uk-UA"/>
                <w:rPrChange w:id="10426" w:author="Rodion" w:date="2019-12-09T02:09:00Z">
                  <w:rPr>
                    <w:lang w:val="uk-UA"/>
                  </w:rPr>
                </w:rPrChange>
              </w:rPr>
              <w:t>Ні</w:t>
            </w:r>
          </w:p>
        </w:tc>
        <w:tc>
          <w:tcPr>
            <w:tcW w:w="2557" w:type="dxa"/>
            <w:tcPrChange w:id="10427" w:author="Rodion" w:date="2019-12-08T22:20:00Z">
              <w:tcPr>
                <w:tcW w:w="1848" w:type="dxa"/>
              </w:tcPr>
            </w:tcPrChange>
          </w:tcPr>
          <w:p w14:paraId="4841EC43" w14:textId="77777777" w:rsidR="006029A2" w:rsidRPr="00312974" w:rsidRDefault="006029A2" w:rsidP="006029A2">
            <w:pPr>
              <w:pStyle w:val="NoSpacing"/>
              <w:jc w:val="left"/>
              <w:rPr>
                <w:lang w:val="uk-UA"/>
                <w:rPrChange w:id="10428" w:author="Rodion" w:date="2019-12-09T02:09:00Z">
                  <w:rPr>
                    <w:lang w:val="uk-UA"/>
                  </w:rPr>
                </w:rPrChange>
              </w:rPr>
            </w:pPr>
            <w:r w:rsidRPr="00312974">
              <w:rPr>
                <w:lang w:val="uk-UA"/>
                <w:rPrChange w:id="10429" w:author="Rodion" w:date="2019-12-09T02:09:00Z">
                  <w:rPr>
                    <w:lang w:val="uk-UA"/>
                  </w:rPr>
                </w:rPrChange>
              </w:rPr>
              <w:t>Стратегія розширення первинного попиту</w:t>
            </w:r>
          </w:p>
        </w:tc>
      </w:tr>
    </w:tbl>
    <w:p w14:paraId="50FBF03F" w14:textId="4B07FE46" w:rsidR="006029A2" w:rsidRPr="00312974" w:rsidDel="00553A34" w:rsidRDefault="006029A2" w:rsidP="00D0153D">
      <w:pPr>
        <w:ind w:firstLine="0"/>
        <w:rPr>
          <w:del w:id="10430" w:author="Rodion" w:date="2019-12-08T22:16:00Z"/>
          <w:rPrChange w:id="10431" w:author="Rodion" w:date="2019-12-09T02:09:00Z">
            <w:rPr>
              <w:del w:id="10432" w:author="Rodion" w:date="2019-12-08T22:16:00Z"/>
            </w:rPr>
          </w:rPrChange>
        </w:rPr>
        <w:pPrChange w:id="10433" w:author="Rodion" w:date="2019-12-09T04:03:00Z">
          <w:pPr/>
        </w:pPrChange>
      </w:pPr>
    </w:p>
    <w:p w14:paraId="6C3C8CDB" w14:textId="37DC2E5E" w:rsidR="006029A2" w:rsidRPr="00312974" w:rsidRDefault="006029A2" w:rsidP="00030B2B">
      <w:pPr>
        <w:rPr>
          <w:rPrChange w:id="10434" w:author="Rodion" w:date="2019-12-09T02:09:00Z">
            <w:rPr/>
          </w:rPrChange>
        </w:rPr>
      </w:pPr>
      <w:del w:id="10435" w:author="Rodion" w:date="2019-12-09T04:03:00Z">
        <w:r w:rsidRPr="00312974" w:rsidDel="00D0153D">
          <w:rPr>
            <w:rPrChange w:id="10436" w:author="Rodion" w:date="2019-12-09T02:09:00Z">
              <w:rPr/>
            </w:rPrChange>
          </w:rPr>
          <w:tab/>
        </w:r>
      </w:del>
      <w:r w:rsidRPr="00312974">
        <w:rPr>
          <w:rPrChange w:id="10437" w:author="Rodion" w:date="2019-12-09T02:09:00Z">
            <w:rPr/>
          </w:rPrChange>
        </w:rPr>
        <w:t xml:space="preserve">Наступним кроком було визначено стратегії позиціювання, їх представлено у </w:t>
      </w:r>
      <w:del w:id="10438" w:author="Rodion Kharabet" w:date="2019-12-06T03:54:00Z">
        <w:r w:rsidRPr="00312974" w:rsidDel="003969F0">
          <w:rPr>
            <w:rPrChange w:id="10439" w:author="Rodion" w:date="2019-12-09T02:09:00Z">
              <w:rPr/>
            </w:rPrChange>
          </w:rPr>
          <w:delText>таблиці 5.</w:delText>
        </w:r>
      </w:del>
      <w:ins w:id="10440" w:author="Rodion Kharabet" w:date="2019-12-06T03:54:00Z">
        <w:r w:rsidR="003969F0" w:rsidRPr="00312974">
          <w:rPr>
            <w:rPrChange w:id="10441" w:author="Rodion" w:date="2019-12-09T02:09:00Z">
              <w:rPr/>
            </w:rPrChange>
          </w:rPr>
          <w:t>таблиці 4.</w:t>
        </w:r>
      </w:ins>
      <w:r w:rsidRPr="00312974">
        <w:rPr>
          <w:rPrChange w:id="10442" w:author="Rodion" w:date="2019-12-09T02:09:00Z">
            <w:rPr/>
          </w:rPrChange>
        </w:rPr>
        <w:t>17.</w:t>
      </w:r>
    </w:p>
    <w:p w14:paraId="69F4A3F1" w14:textId="77777777" w:rsidR="006029A2" w:rsidRPr="00312974" w:rsidRDefault="006029A2" w:rsidP="006029A2">
      <w:pPr>
        <w:rPr>
          <w:rPrChange w:id="10443" w:author="Rodion" w:date="2019-12-09T02:09:00Z">
            <w:rPr/>
          </w:rPrChange>
        </w:rPr>
      </w:pPr>
      <w:r w:rsidRPr="00312974">
        <w:rPr>
          <w:rPrChange w:id="10444" w:author="Rodion" w:date="2019-12-09T02:09:00Z">
            <w:rPr/>
          </w:rPrChange>
        </w:rPr>
        <w:t>В цьому підрозділі було узгоджена система рішень щодо ринкової поведінки стартап-компанії, яка визначатиме напрями роботи стартап-компанії на ринку.</w:t>
      </w:r>
    </w:p>
    <w:p w14:paraId="69425474" w14:textId="77777777" w:rsidR="006029A2" w:rsidRPr="00312974" w:rsidRDefault="006029A2" w:rsidP="006029A2">
      <w:pPr>
        <w:ind w:right="-143"/>
        <w:rPr>
          <w:rPrChange w:id="10445" w:author="Rodion" w:date="2019-12-09T02:09:00Z">
            <w:rPr/>
          </w:rPrChange>
        </w:rPr>
      </w:pPr>
    </w:p>
    <w:p w14:paraId="30AEC24E" w14:textId="31F6E3F7" w:rsidR="006029A2" w:rsidRPr="00312974" w:rsidRDefault="006029A2" w:rsidP="006029A2">
      <w:pPr>
        <w:pStyle w:val="Heading2"/>
        <w:rPr>
          <w:rPrChange w:id="10446" w:author="Rodion" w:date="2019-12-09T02:09:00Z">
            <w:rPr/>
          </w:rPrChange>
        </w:rPr>
      </w:pPr>
      <w:del w:id="10447" w:author="Rodion Kharabet" w:date="2019-12-06T03:55:00Z">
        <w:r w:rsidRPr="00312974" w:rsidDel="003969F0">
          <w:rPr>
            <w:rPrChange w:id="10448" w:author="Rodion" w:date="2019-12-09T02:09:00Z">
              <w:rPr/>
            </w:rPrChange>
          </w:rPr>
          <w:delText>5</w:delText>
        </w:r>
      </w:del>
      <w:bookmarkStart w:id="10449" w:name="_Toc26763233"/>
      <w:ins w:id="10450" w:author="Rodion Kharabet" w:date="2019-12-06T03:55:00Z">
        <w:r w:rsidR="003969F0" w:rsidRPr="00312974">
          <w:rPr>
            <w:rPrChange w:id="10451" w:author="Rodion" w:date="2019-12-09T02:09:00Z">
              <w:rPr/>
            </w:rPrChange>
          </w:rPr>
          <w:t>4.</w:t>
        </w:r>
      </w:ins>
      <w:del w:id="10452" w:author="Rodion Kharabet" w:date="2019-12-06T03:55:00Z">
        <w:r w:rsidRPr="00312974" w:rsidDel="003969F0">
          <w:rPr>
            <w:rPrChange w:id="10453" w:author="Rodion" w:date="2019-12-09T02:09:00Z">
              <w:rPr/>
            </w:rPrChange>
          </w:rPr>
          <w:delText>.</w:delText>
        </w:r>
      </w:del>
      <w:r w:rsidRPr="00312974">
        <w:rPr>
          <w:rPrChange w:id="10454" w:author="Rodion" w:date="2019-12-09T02:09:00Z">
            <w:rPr/>
          </w:rPrChange>
        </w:rPr>
        <w:t>5 Розроблення маркетингової програми стартап – проекту</w:t>
      </w:r>
      <w:bookmarkEnd w:id="10449"/>
    </w:p>
    <w:p w14:paraId="3B60EDD9" w14:textId="481E1F44" w:rsidR="006029A2" w:rsidRPr="00312974" w:rsidRDefault="006029A2" w:rsidP="006029A2">
      <w:pPr>
        <w:ind w:right="-143"/>
        <w:rPr>
          <w:rPrChange w:id="10455" w:author="Rodion" w:date="2019-12-09T02:09:00Z">
            <w:rPr/>
          </w:rPrChange>
        </w:rPr>
      </w:pPr>
      <w:del w:id="10456" w:author="Rodion Kharabet" w:date="2019-12-06T03:55:00Z">
        <w:r w:rsidRPr="00312974" w:rsidDel="003969F0">
          <w:rPr>
            <w:rPrChange w:id="10457" w:author="Rodion" w:date="2019-12-09T02:09:00Z">
              <w:rPr/>
            </w:rPrChange>
          </w:rPr>
          <w:tab/>
        </w:r>
      </w:del>
    </w:p>
    <w:p w14:paraId="10916A90" w14:textId="5671001C" w:rsidR="006029A2" w:rsidRPr="00312974" w:rsidRDefault="006029A2" w:rsidP="006029A2">
      <w:pPr>
        <w:rPr>
          <w:rPrChange w:id="10458" w:author="Rodion" w:date="2019-12-09T02:09:00Z">
            <w:rPr/>
          </w:rPrChange>
        </w:rPr>
      </w:pPr>
      <w:del w:id="10459" w:author="Rodion Kharabet" w:date="2019-12-06T03:55:00Z">
        <w:r w:rsidRPr="00312974" w:rsidDel="003969F0">
          <w:rPr>
            <w:rPrChange w:id="10460" w:author="Rodion" w:date="2019-12-09T02:09:00Z">
              <w:rPr/>
            </w:rPrChange>
          </w:rPr>
          <w:tab/>
        </w:r>
      </w:del>
      <w:r w:rsidRPr="00312974">
        <w:rPr>
          <w:rPrChange w:id="10461" w:author="Rodion" w:date="2019-12-09T02:09:00Z">
            <w:rPr/>
          </w:rPrChange>
        </w:rPr>
        <w:t xml:space="preserve">Для формування маркетингової концепції товару, необхідно підсумувати результати попереднього аналізу конкурентоспроможності товару. Відповідні дані наведено у </w:t>
      </w:r>
      <w:del w:id="10462" w:author="Rodion Kharabet" w:date="2019-12-06T03:54:00Z">
        <w:r w:rsidRPr="00312974" w:rsidDel="003969F0">
          <w:rPr>
            <w:rPrChange w:id="10463" w:author="Rodion" w:date="2019-12-09T02:09:00Z">
              <w:rPr/>
            </w:rPrChange>
          </w:rPr>
          <w:delText>таблиці 5.</w:delText>
        </w:r>
      </w:del>
      <w:ins w:id="10464" w:author="Rodion Kharabet" w:date="2019-12-06T03:54:00Z">
        <w:r w:rsidR="003969F0" w:rsidRPr="00312974">
          <w:rPr>
            <w:rPrChange w:id="10465" w:author="Rodion" w:date="2019-12-09T02:09:00Z">
              <w:rPr/>
            </w:rPrChange>
          </w:rPr>
          <w:t>таблиці 4.</w:t>
        </w:r>
      </w:ins>
      <w:r w:rsidRPr="00312974">
        <w:rPr>
          <w:rPrChange w:id="10466" w:author="Rodion" w:date="2019-12-09T02:09:00Z">
            <w:rPr/>
          </w:rPrChange>
        </w:rPr>
        <w:t>18.</w:t>
      </w:r>
    </w:p>
    <w:p w14:paraId="35B1C9CA" w14:textId="6B392DE2" w:rsidR="00236C42" w:rsidRPr="00312974" w:rsidRDefault="00236C42">
      <w:pPr>
        <w:spacing w:after="160" w:line="259" w:lineRule="auto"/>
        <w:ind w:firstLine="0"/>
        <w:jc w:val="left"/>
        <w:rPr>
          <w:ins w:id="10467" w:author="Rodion" w:date="2019-12-08T22:10:00Z"/>
          <w:rPrChange w:id="10468" w:author="Rodion" w:date="2019-12-09T02:09:00Z">
            <w:rPr>
              <w:ins w:id="10469" w:author="Rodion" w:date="2019-12-08T22:10:00Z"/>
            </w:rPr>
          </w:rPrChange>
        </w:rPr>
      </w:pPr>
    </w:p>
    <w:p w14:paraId="26DB2C7D" w14:textId="77777777" w:rsidR="006029A2" w:rsidRPr="00312974" w:rsidDel="00236C42" w:rsidRDefault="006029A2" w:rsidP="006029A2">
      <w:pPr>
        <w:rPr>
          <w:del w:id="10470" w:author="Rodion" w:date="2019-12-08T22:10:00Z"/>
          <w:rPrChange w:id="10471" w:author="Rodion" w:date="2019-12-09T02:09:00Z">
            <w:rPr>
              <w:del w:id="10472" w:author="Rodion" w:date="2019-12-08T22:10:00Z"/>
            </w:rPr>
          </w:rPrChange>
        </w:rPr>
      </w:pPr>
    </w:p>
    <w:p w14:paraId="00971C0F" w14:textId="187F4783" w:rsidR="006029A2" w:rsidRPr="00312974" w:rsidDel="00236C42" w:rsidRDefault="006029A2" w:rsidP="006029A2">
      <w:pPr>
        <w:rPr>
          <w:del w:id="10473" w:author="Rodion" w:date="2019-12-08T22:10:00Z"/>
          <w:rPrChange w:id="10474" w:author="Rodion" w:date="2019-12-09T02:09:00Z">
            <w:rPr>
              <w:del w:id="10475" w:author="Rodion" w:date="2019-12-08T22:10:00Z"/>
            </w:rPr>
          </w:rPrChange>
        </w:rPr>
      </w:pPr>
    </w:p>
    <w:p w14:paraId="401C1E7A" w14:textId="65E72F20" w:rsidR="006029A2" w:rsidRPr="00312974" w:rsidDel="00236C42" w:rsidRDefault="006029A2" w:rsidP="006029A2">
      <w:pPr>
        <w:rPr>
          <w:del w:id="10476" w:author="Rodion" w:date="2019-12-08T22:10:00Z"/>
          <w:rPrChange w:id="10477" w:author="Rodion" w:date="2019-12-09T02:09:00Z">
            <w:rPr>
              <w:del w:id="10478" w:author="Rodion" w:date="2019-12-08T22:10:00Z"/>
            </w:rPr>
          </w:rPrChange>
        </w:rPr>
      </w:pPr>
    </w:p>
    <w:p w14:paraId="11C9FC8D" w14:textId="7107C3DA" w:rsidR="006029A2" w:rsidRPr="00312974" w:rsidDel="00236C42" w:rsidRDefault="006029A2" w:rsidP="006029A2">
      <w:pPr>
        <w:rPr>
          <w:del w:id="10479" w:author="Rodion" w:date="2019-12-08T22:10:00Z"/>
          <w:rPrChange w:id="10480" w:author="Rodion" w:date="2019-12-09T02:09:00Z">
            <w:rPr>
              <w:del w:id="10481" w:author="Rodion" w:date="2019-12-08T22:10:00Z"/>
            </w:rPr>
          </w:rPrChange>
        </w:rPr>
      </w:pPr>
    </w:p>
    <w:p w14:paraId="0CEA5E14" w14:textId="51F16B3E" w:rsidR="006029A2" w:rsidRPr="00312974" w:rsidDel="00236C42" w:rsidRDefault="006029A2" w:rsidP="006029A2">
      <w:pPr>
        <w:rPr>
          <w:del w:id="10482" w:author="Rodion" w:date="2019-12-08T22:10:00Z"/>
          <w:rPrChange w:id="10483" w:author="Rodion" w:date="2019-12-09T02:09:00Z">
            <w:rPr>
              <w:del w:id="10484" w:author="Rodion" w:date="2019-12-08T22:10:00Z"/>
            </w:rPr>
          </w:rPrChange>
        </w:rPr>
      </w:pPr>
    </w:p>
    <w:p w14:paraId="1627E93A" w14:textId="41467CB8" w:rsidR="006029A2" w:rsidRPr="00312974" w:rsidDel="00236C42" w:rsidRDefault="006029A2" w:rsidP="006029A2">
      <w:pPr>
        <w:ind w:right="-143"/>
        <w:rPr>
          <w:del w:id="10485" w:author="Rodion" w:date="2019-12-08T22:10:00Z"/>
          <w:rPrChange w:id="10486" w:author="Rodion" w:date="2019-12-09T02:09:00Z">
            <w:rPr>
              <w:del w:id="10487" w:author="Rodion" w:date="2019-12-08T22:10:00Z"/>
            </w:rPr>
          </w:rPrChange>
        </w:rPr>
      </w:pPr>
    </w:p>
    <w:p w14:paraId="142B263F" w14:textId="693880AC" w:rsidR="006029A2" w:rsidRPr="00312974" w:rsidRDefault="006029A2" w:rsidP="006029A2">
      <w:pPr>
        <w:ind w:right="-143"/>
        <w:rPr>
          <w:rPrChange w:id="10488" w:author="Rodion" w:date="2019-12-09T02:09:00Z">
            <w:rPr/>
          </w:rPrChange>
        </w:rPr>
      </w:pPr>
      <w:r w:rsidRPr="00312974">
        <w:rPr>
          <w:rPrChange w:id="10489" w:author="Rodion" w:date="2019-12-09T02:09:00Z">
            <w:rPr/>
          </w:rPrChange>
        </w:rPr>
        <w:tab/>
      </w:r>
      <w:del w:id="10490" w:author="Rodion Kharabet" w:date="2019-12-06T03:54:00Z">
        <w:r w:rsidRPr="00312974" w:rsidDel="003969F0">
          <w:rPr>
            <w:rPrChange w:id="10491" w:author="Rodion" w:date="2019-12-09T02:09:00Z">
              <w:rPr/>
            </w:rPrChange>
          </w:rPr>
          <w:delText>Таблиця 5.</w:delText>
        </w:r>
      </w:del>
      <w:ins w:id="10492" w:author="Rodion Kharabet" w:date="2019-12-06T03:54:00Z">
        <w:r w:rsidR="003969F0" w:rsidRPr="00312974">
          <w:rPr>
            <w:rPrChange w:id="10493" w:author="Rodion" w:date="2019-12-09T02:09:00Z">
              <w:rPr/>
            </w:rPrChange>
          </w:rPr>
          <w:t>Таблиця 4.</w:t>
        </w:r>
      </w:ins>
      <w:r w:rsidRPr="00312974">
        <w:rPr>
          <w:rPrChange w:id="10494" w:author="Rodion" w:date="2019-12-09T02:09:00Z">
            <w:rPr/>
          </w:rPrChange>
        </w:rPr>
        <w:t>17 – Визначення стратегії позиціювання</w:t>
      </w:r>
    </w:p>
    <w:tbl>
      <w:tblPr>
        <w:tblStyle w:val="TableGrid"/>
        <w:tblW w:w="10490" w:type="dxa"/>
        <w:tblInd w:w="-5" w:type="dxa"/>
        <w:tblLayout w:type="fixed"/>
        <w:tblLook w:val="00A0" w:firstRow="1" w:lastRow="0" w:firstColumn="1" w:lastColumn="0" w:noHBand="0" w:noVBand="0"/>
        <w:tblPrChange w:id="10495" w:author="Rodion" w:date="2019-12-08T22:31:00Z">
          <w:tblPr>
            <w:tblStyle w:val="TableGrid"/>
            <w:tblW w:w="10490" w:type="dxa"/>
            <w:tblInd w:w="-5" w:type="dxa"/>
            <w:tblLayout w:type="fixed"/>
            <w:tblLook w:val="00A0" w:firstRow="1" w:lastRow="0" w:firstColumn="1" w:lastColumn="0" w:noHBand="0" w:noVBand="0"/>
          </w:tblPr>
        </w:tblPrChange>
      </w:tblPr>
      <w:tblGrid>
        <w:gridCol w:w="709"/>
        <w:gridCol w:w="2835"/>
        <w:gridCol w:w="1559"/>
        <w:gridCol w:w="2694"/>
        <w:gridCol w:w="2693"/>
        <w:tblGridChange w:id="10496">
          <w:tblGrid>
            <w:gridCol w:w="709"/>
            <w:gridCol w:w="2552"/>
            <w:gridCol w:w="1559"/>
            <w:gridCol w:w="2977"/>
            <w:gridCol w:w="2693"/>
          </w:tblGrid>
        </w:tblGridChange>
      </w:tblGrid>
      <w:tr w:rsidR="006029A2" w:rsidRPr="00312974" w14:paraId="45903213" w14:textId="77777777" w:rsidTr="005A1CEA">
        <w:tc>
          <w:tcPr>
            <w:tcW w:w="709" w:type="dxa"/>
            <w:tcPrChange w:id="10497" w:author="Rodion" w:date="2019-12-08T22:31:00Z">
              <w:tcPr>
                <w:tcW w:w="709" w:type="dxa"/>
              </w:tcPr>
            </w:tcPrChange>
          </w:tcPr>
          <w:p w14:paraId="56670000" w14:textId="77777777" w:rsidR="006029A2" w:rsidRPr="00312974" w:rsidRDefault="006029A2" w:rsidP="006029A2">
            <w:pPr>
              <w:pStyle w:val="NoSpacing"/>
              <w:jc w:val="left"/>
              <w:rPr>
                <w:lang w:val="uk-UA"/>
                <w:rPrChange w:id="10498" w:author="Rodion" w:date="2019-12-09T02:09:00Z">
                  <w:rPr>
                    <w:lang w:val="uk-UA"/>
                  </w:rPr>
                </w:rPrChange>
              </w:rPr>
            </w:pPr>
            <w:r w:rsidRPr="00312974">
              <w:rPr>
                <w:lang w:val="uk-UA"/>
                <w:rPrChange w:id="10499" w:author="Rodion" w:date="2019-12-09T02:09:00Z">
                  <w:rPr>
                    <w:lang w:val="uk-UA"/>
                  </w:rPr>
                </w:rPrChange>
              </w:rPr>
              <w:t>№ п/п</w:t>
            </w:r>
          </w:p>
        </w:tc>
        <w:tc>
          <w:tcPr>
            <w:tcW w:w="2835" w:type="dxa"/>
            <w:tcPrChange w:id="10500" w:author="Rodion" w:date="2019-12-08T22:31:00Z">
              <w:tcPr>
                <w:tcW w:w="2552" w:type="dxa"/>
              </w:tcPr>
            </w:tcPrChange>
          </w:tcPr>
          <w:p w14:paraId="4877D3EB" w14:textId="77777777" w:rsidR="006029A2" w:rsidRPr="00312974" w:rsidRDefault="006029A2" w:rsidP="006029A2">
            <w:pPr>
              <w:pStyle w:val="NoSpacing"/>
              <w:jc w:val="left"/>
              <w:rPr>
                <w:lang w:val="uk-UA"/>
                <w:rPrChange w:id="10501" w:author="Rodion" w:date="2019-12-09T02:09:00Z">
                  <w:rPr>
                    <w:lang w:val="uk-UA"/>
                  </w:rPr>
                </w:rPrChange>
              </w:rPr>
            </w:pPr>
            <w:r w:rsidRPr="00312974">
              <w:rPr>
                <w:lang w:val="uk-UA"/>
                <w:rPrChange w:id="10502" w:author="Rodion" w:date="2019-12-09T02:09:00Z">
                  <w:rPr>
                    <w:lang w:val="uk-UA"/>
                  </w:rPr>
                </w:rPrChange>
              </w:rPr>
              <w:t>Вимоги до товару цільової аудиторії</w:t>
            </w:r>
          </w:p>
        </w:tc>
        <w:tc>
          <w:tcPr>
            <w:tcW w:w="1559" w:type="dxa"/>
            <w:tcPrChange w:id="10503" w:author="Rodion" w:date="2019-12-08T22:31:00Z">
              <w:tcPr>
                <w:tcW w:w="1559" w:type="dxa"/>
              </w:tcPr>
            </w:tcPrChange>
          </w:tcPr>
          <w:p w14:paraId="3809C8FF" w14:textId="77777777" w:rsidR="006029A2" w:rsidRPr="00312974" w:rsidRDefault="006029A2" w:rsidP="006029A2">
            <w:pPr>
              <w:pStyle w:val="NoSpacing"/>
              <w:jc w:val="left"/>
              <w:rPr>
                <w:lang w:val="uk-UA"/>
                <w:rPrChange w:id="10504" w:author="Rodion" w:date="2019-12-09T02:09:00Z">
                  <w:rPr>
                    <w:lang w:val="uk-UA"/>
                  </w:rPr>
                </w:rPrChange>
              </w:rPr>
            </w:pPr>
            <w:r w:rsidRPr="00312974">
              <w:rPr>
                <w:lang w:val="uk-UA"/>
                <w:rPrChange w:id="10505" w:author="Rodion" w:date="2019-12-09T02:09:00Z">
                  <w:rPr>
                    <w:lang w:val="uk-UA"/>
                  </w:rPr>
                </w:rPrChange>
              </w:rPr>
              <w:t>Базова стратегія розвитку</w:t>
            </w:r>
          </w:p>
        </w:tc>
        <w:tc>
          <w:tcPr>
            <w:tcW w:w="2694" w:type="dxa"/>
            <w:tcPrChange w:id="10506" w:author="Rodion" w:date="2019-12-08T22:31:00Z">
              <w:tcPr>
                <w:tcW w:w="2977" w:type="dxa"/>
              </w:tcPr>
            </w:tcPrChange>
          </w:tcPr>
          <w:p w14:paraId="6A70A451" w14:textId="0046CDD3" w:rsidR="006029A2" w:rsidRPr="00312974" w:rsidRDefault="006029A2" w:rsidP="006029A2">
            <w:pPr>
              <w:pStyle w:val="NoSpacing"/>
              <w:jc w:val="left"/>
              <w:rPr>
                <w:lang w:val="uk-UA"/>
                <w:rPrChange w:id="10507" w:author="Rodion" w:date="2019-12-09T02:09:00Z">
                  <w:rPr>
                    <w:lang w:val="uk-UA"/>
                  </w:rPr>
                </w:rPrChange>
              </w:rPr>
            </w:pPr>
            <w:r w:rsidRPr="00312974">
              <w:rPr>
                <w:lang w:val="uk-UA"/>
                <w:rPrChange w:id="10508" w:author="Rodion" w:date="2019-12-09T02:09:00Z">
                  <w:rPr>
                    <w:lang w:val="uk-UA"/>
                  </w:rPr>
                </w:rPrChange>
              </w:rPr>
              <w:t xml:space="preserve">Ключові </w:t>
            </w:r>
            <w:proofErr w:type="spellStart"/>
            <w:r w:rsidRPr="00312974">
              <w:rPr>
                <w:lang w:val="uk-UA"/>
                <w:rPrChange w:id="10509" w:author="Rodion" w:date="2019-12-09T02:09:00Z">
                  <w:rPr>
                    <w:lang w:val="uk-UA"/>
                  </w:rPr>
                </w:rPrChange>
              </w:rPr>
              <w:t>конкурентоспро</w:t>
            </w:r>
            <w:ins w:id="10510" w:author="Rodion" w:date="2019-12-08T22:44:00Z">
              <w:r w:rsidR="005915F0" w:rsidRPr="00312974">
                <w:rPr>
                  <w:lang w:val="uk-UA"/>
                  <w:rPrChange w:id="10511" w:author="Rodion" w:date="2019-12-09T02:09:00Z">
                    <w:rPr>
                      <w:lang w:val="uk-UA"/>
                    </w:rPr>
                  </w:rPrChange>
                </w:rPr>
                <w:t>-</w:t>
              </w:r>
            </w:ins>
            <w:r w:rsidRPr="00312974">
              <w:rPr>
                <w:lang w:val="uk-UA"/>
                <w:rPrChange w:id="10512" w:author="Rodion" w:date="2019-12-09T02:09:00Z">
                  <w:rPr>
                    <w:lang w:val="uk-UA"/>
                  </w:rPr>
                </w:rPrChange>
              </w:rPr>
              <w:t>можні</w:t>
            </w:r>
            <w:proofErr w:type="spellEnd"/>
            <w:r w:rsidRPr="00312974">
              <w:rPr>
                <w:lang w:val="uk-UA"/>
                <w:rPrChange w:id="10513" w:author="Rodion" w:date="2019-12-09T02:09:00Z">
                  <w:rPr>
                    <w:lang w:val="uk-UA"/>
                  </w:rPr>
                </w:rPrChange>
              </w:rPr>
              <w:t xml:space="preserve"> позиції власного стартап-проекту</w:t>
            </w:r>
          </w:p>
        </w:tc>
        <w:tc>
          <w:tcPr>
            <w:tcW w:w="2693" w:type="dxa"/>
            <w:tcPrChange w:id="10514" w:author="Rodion" w:date="2019-12-08T22:31:00Z">
              <w:tcPr>
                <w:tcW w:w="2693" w:type="dxa"/>
              </w:tcPr>
            </w:tcPrChange>
          </w:tcPr>
          <w:p w14:paraId="7E5CB4C7" w14:textId="77777777" w:rsidR="006029A2" w:rsidRPr="00312974" w:rsidRDefault="006029A2" w:rsidP="006029A2">
            <w:pPr>
              <w:pStyle w:val="NoSpacing"/>
              <w:jc w:val="left"/>
              <w:rPr>
                <w:lang w:val="uk-UA"/>
                <w:rPrChange w:id="10515" w:author="Rodion" w:date="2019-12-09T02:09:00Z">
                  <w:rPr>
                    <w:lang w:val="uk-UA"/>
                  </w:rPr>
                </w:rPrChange>
              </w:rPr>
            </w:pPr>
            <w:r w:rsidRPr="00312974">
              <w:rPr>
                <w:lang w:val="uk-UA"/>
                <w:rPrChange w:id="10516" w:author="Rodion" w:date="2019-12-09T02:09:00Z">
                  <w:rPr>
                    <w:lang w:val="uk-UA"/>
                  </w:rPr>
                </w:rPrChange>
              </w:rPr>
              <w:t>Вибір асоціацій, які мають сформувати комплексну позицію власного проекту (три ключових)</w:t>
            </w:r>
          </w:p>
        </w:tc>
      </w:tr>
      <w:tr w:rsidR="006029A2" w:rsidRPr="00312974" w14:paraId="7FF138A2" w14:textId="77777777" w:rsidTr="005A1CEA">
        <w:tc>
          <w:tcPr>
            <w:tcW w:w="709" w:type="dxa"/>
            <w:tcPrChange w:id="10517" w:author="Rodion" w:date="2019-12-08T22:31:00Z">
              <w:tcPr>
                <w:tcW w:w="709" w:type="dxa"/>
              </w:tcPr>
            </w:tcPrChange>
          </w:tcPr>
          <w:p w14:paraId="47DDDF70" w14:textId="77777777" w:rsidR="006029A2" w:rsidRPr="00312974" w:rsidRDefault="006029A2" w:rsidP="006029A2">
            <w:pPr>
              <w:pStyle w:val="NoSpacing"/>
              <w:jc w:val="left"/>
              <w:rPr>
                <w:lang w:val="uk-UA"/>
                <w:rPrChange w:id="10518" w:author="Rodion" w:date="2019-12-09T02:09:00Z">
                  <w:rPr>
                    <w:lang w:val="uk-UA"/>
                  </w:rPr>
                </w:rPrChange>
              </w:rPr>
            </w:pPr>
            <w:r w:rsidRPr="00312974">
              <w:rPr>
                <w:lang w:val="uk-UA"/>
                <w:rPrChange w:id="10519" w:author="Rodion" w:date="2019-12-09T02:09:00Z">
                  <w:rPr>
                    <w:lang w:val="uk-UA"/>
                  </w:rPr>
                </w:rPrChange>
              </w:rPr>
              <w:t>1.</w:t>
            </w:r>
          </w:p>
        </w:tc>
        <w:tc>
          <w:tcPr>
            <w:tcW w:w="2835" w:type="dxa"/>
            <w:tcPrChange w:id="10520" w:author="Rodion" w:date="2019-12-08T22:31:00Z">
              <w:tcPr>
                <w:tcW w:w="2552" w:type="dxa"/>
              </w:tcPr>
            </w:tcPrChange>
          </w:tcPr>
          <w:p w14:paraId="25D1B20B" w14:textId="53719872" w:rsidR="006029A2" w:rsidRPr="00312974" w:rsidRDefault="006029A2" w:rsidP="006029A2">
            <w:pPr>
              <w:pStyle w:val="NoSpacing"/>
              <w:jc w:val="left"/>
              <w:rPr>
                <w:lang w:val="uk-UA"/>
                <w:rPrChange w:id="10521" w:author="Rodion" w:date="2019-12-09T02:09:00Z">
                  <w:rPr>
                    <w:lang w:val="uk-UA"/>
                  </w:rPr>
                </w:rPrChange>
              </w:rPr>
            </w:pPr>
            <w:r w:rsidRPr="00312974">
              <w:rPr>
                <w:lang w:val="uk-UA"/>
                <w:rPrChange w:id="10522" w:author="Rodion" w:date="2019-12-09T02:09:00Z">
                  <w:rPr>
                    <w:lang w:val="uk-UA"/>
                  </w:rPr>
                </w:rPrChange>
              </w:rPr>
              <w:t xml:space="preserve">Виправдання очікувань від заявленої функціональності продукту. Своєчасна реакція на зворотній </w:t>
            </w:r>
            <w:r w:rsidR="005050B7" w:rsidRPr="00312974">
              <w:rPr>
                <w:lang w:val="uk-UA"/>
                <w:rPrChange w:id="10523" w:author="Rodion" w:date="2019-12-09T02:09:00Z">
                  <w:rPr>
                    <w:lang w:val="uk-UA"/>
                  </w:rPr>
                </w:rPrChange>
              </w:rPr>
              <w:t>зв’язок</w:t>
            </w:r>
            <w:r w:rsidRPr="00312974">
              <w:rPr>
                <w:lang w:val="uk-UA"/>
                <w:rPrChange w:id="10524" w:author="Rodion" w:date="2019-12-09T02:09:00Z">
                  <w:rPr>
                    <w:lang w:val="uk-UA"/>
                  </w:rPr>
                </w:rPrChange>
              </w:rPr>
              <w:t xml:space="preserve"> та відповідне покращення якості роботи системи.</w:t>
            </w:r>
          </w:p>
        </w:tc>
        <w:tc>
          <w:tcPr>
            <w:tcW w:w="1559" w:type="dxa"/>
            <w:tcPrChange w:id="10525" w:author="Rodion" w:date="2019-12-08T22:31:00Z">
              <w:tcPr>
                <w:tcW w:w="1559" w:type="dxa"/>
              </w:tcPr>
            </w:tcPrChange>
          </w:tcPr>
          <w:p w14:paraId="78A8081D" w14:textId="5611B482" w:rsidR="006029A2" w:rsidRPr="00312974" w:rsidRDefault="006029A2" w:rsidP="006029A2">
            <w:pPr>
              <w:pStyle w:val="NoSpacing"/>
              <w:jc w:val="left"/>
              <w:rPr>
                <w:lang w:val="uk-UA"/>
                <w:rPrChange w:id="10526" w:author="Rodion" w:date="2019-12-09T02:09:00Z">
                  <w:rPr>
                    <w:lang w:val="uk-UA"/>
                  </w:rPr>
                </w:rPrChange>
              </w:rPr>
            </w:pPr>
            <w:r w:rsidRPr="00312974">
              <w:rPr>
                <w:lang w:val="uk-UA"/>
                <w:rPrChange w:id="10527" w:author="Rodion" w:date="2019-12-09T02:09:00Z">
                  <w:rPr>
                    <w:lang w:val="uk-UA"/>
                  </w:rPr>
                </w:rPrChange>
              </w:rPr>
              <w:t xml:space="preserve">Стратегія </w:t>
            </w:r>
            <w:proofErr w:type="spellStart"/>
            <w:r w:rsidRPr="00312974">
              <w:rPr>
                <w:lang w:val="uk-UA"/>
                <w:rPrChange w:id="10528" w:author="Rodion" w:date="2019-12-09T02:09:00Z">
                  <w:rPr>
                    <w:lang w:val="uk-UA"/>
                  </w:rPr>
                </w:rPrChange>
              </w:rPr>
              <w:t>диферен</w:t>
            </w:r>
            <w:ins w:id="10529" w:author="Rodion" w:date="2019-12-08T22:44:00Z">
              <w:r w:rsidR="005915F0" w:rsidRPr="00312974">
                <w:rPr>
                  <w:lang w:val="uk-UA"/>
                  <w:rPrChange w:id="10530" w:author="Rodion" w:date="2019-12-09T02:09:00Z">
                    <w:rPr>
                      <w:lang w:val="uk-UA"/>
                    </w:rPr>
                  </w:rPrChange>
                </w:rPr>
                <w:t>-</w:t>
              </w:r>
            </w:ins>
            <w:r w:rsidRPr="00312974">
              <w:rPr>
                <w:lang w:val="uk-UA"/>
                <w:rPrChange w:id="10531" w:author="Rodion" w:date="2019-12-09T02:09:00Z">
                  <w:rPr>
                    <w:lang w:val="uk-UA"/>
                  </w:rPr>
                </w:rPrChange>
              </w:rPr>
              <w:t>ціації</w:t>
            </w:r>
            <w:proofErr w:type="spellEnd"/>
          </w:p>
        </w:tc>
        <w:tc>
          <w:tcPr>
            <w:tcW w:w="2694" w:type="dxa"/>
            <w:tcPrChange w:id="10532" w:author="Rodion" w:date="2019-12-08T22:31:00Z">
              <w:tcPr>
                <w:tcW w:w="2977" w:type="dxa"/>
              </w:tcPr>
            </w:tcPrChange>
          </w:tcPr>
          <w:p w14:paraId="614C429C" w14:textId="77777777" w:rsidR="006029A2" w:rsidRPr="00312974" w:rsidRDefault="006029A2" w:rsidP="006029A2">
            <w:pPr>
              <w:pStyle w:val="NoSpacing"/>
              <w:jc w:val="left"/>
              <w:rPr>
                <w:lang w:val="uk-UA"/>
                <w:rPrChange w:id="10533" w:author="Rodion" w:date="2019-12-09T02:09:00Z">
                  <w:rPr>
                    <w:lang w:val="uk-UA"/>
                  </w:rPr>
                </w:rPrChange>
              </w:rPr>
            </w:pPr>
            <w:r w:rsidRPr="00312974">
              <w:rPr>
                <w:lang w:val="uk-UA"/>
                <w:rPrChange w:id="10534" w:author="Rodion" w:date="2019-12-09T02:09:00Z">
                  <w:rPr>
                    <w:lang w:val="uk-UA"/>
                  </w:rPr>
                </w:rPrChange>
              </w:rPr>
              <w:t>Наявність альтернативних методів ідентифікації серед конкурентів.</w:t>
            </w:r>
          </w:p>
          <w:p w14:paraId="45A44119" w14:textId="77777777" w:rsidR="006029A2" w:rsidRPr="00312974" w:rsidRDefault="006029A2" w:rsidP="006029A2">
            <w:pPr>
              <w:pStyle w:val="NoSpacing"/>
              <w:jc w:val="left"/>
              <w:rPr>
                <w:lang w:val="uk-UA"/>
                <w:rPrChange w:id="10535" w:author="Rodion" w:date="2019-12-09T02:09:00Z">
                  <w:rPr>
                    <w:lang w:val="uk-UA"/>
                  </w:rPr>
                </w:rPrChange>
              </w:rPr>
            </w:pPr>
            <w:r w:rsidRPr="00312974">
              <w:rPr>
                <w:lang w:val="uk-UA"/>
                <w:rPrChange w:id="10536" w:author="Rodion" w:date="2019-12-09T02:09:00Z">
                  <w:rPr>
                    <w:lang w:val="uk-UA"/>
                  </w:rPr>
                </w:rPrChange>
              </w:rPr>
              <w:t>Універсальний інтерфейс взаємодії.</w:t>
            </w:r>
          </w:p>
          <w:p w14:paraId="49624189" w14:textId="77777777" w:rsidR="006029A2" w:rsidRPr="00312974" w:rsidRDefault="006029A2" w:rsidP="006029A2">
            <w:pPr>
              <w:pStyle w:val="NoSpacing"/>
              <w:jc w:val="left"/>
              <w:rPr>
                <w:lang w:val="uk-UA"/>
                <w:rPrChange w:id="10537" w:author="Rodion" w:date="2019-12-09T02:09:00Z">
                  <w:rPr>
                    <w:lang w:val="uk-UA"/>
                  </w:rPr>
                </w:rPrChange>
              </w:rPr>
            </w:pPr>
            <w:r w:rsidRPr="00312974">
              <w:rPr>
                <w:lang w:val="uk-UA"/>
                <w:rPrChange w:id="10538" w:author="Rodion" w:date="2019-12-09T02:09:00Z">
                  <w:rPr>
                    <w:lang w:val="uk-UA"/>
                  </w:rPr>
                </w:rPrChange>
              </w:rPr>
              <w:t>Низька вартість продукту.</w:t>
            </w:r>
          </w:p>
          <w:p w14:paraId="5978FC5C" w14:textId="77777777" w:rsidR="006029A2" w:rsidRPr="00312974" w:rsidRDefault="006029A2" w:rsidP="006029A2">
            <w:pPr>
              <w:pStyle w:val="NoSpacing"/>
              <w:jc w:val="left"/>
              <w:rPr>
                <w:lang w:val="uk-UA"/>
                <w:rPrChange w:id="10539" w:author="Rodion" w:date="2019-12-09T02:09:00Z">
                  <w:rPr>
                    <w:lang w:val="uk-UA"/>
                  </w:rPr>
                </w:rPrChange>
              </w:rPr>
            </w:pPr>
          </w:p>
        </w:tc>
        <w:tc>
          <w:tcPr>
            <w:tcW w:w="2693" w:type="dxa"/>
            <w:tcPrChange w:id="10540" w:author="Rodion" w:date="2019-12-08T22:31:00Z">
              <w:tcPr>
                <w:tcW w:w="2693" w:type="dxa"/>
              </w:tcPr>
            </w:tcPrChange>
          </w:tcPr>
          <w:p w14:paraId="11763C3A" w14:textId="77777777" w:rsidR="006029A2" w:rsidRPr="00312974" w:rsidRDefault="006029A2" w:rsidP="006029A2">
            <w:pPr>
              <w:pStyle w:val="NoSpacing"/>
              <w:jc w:val="left"/>
              <w:rPr>
                <w:lang w:val="uk-UA"/>
                <w:rPrChange w:id="10541" w:author="Rodion" w:date="2019-12-09T02:09:00Z">
                  <w:rPr>
                    <w:lang w:val="uk-UA"/>
                  </w:rPr>
                </w:rPrChange>
              </w:rPr>
            </w:pPr>
            <w:r w:rsidRPr="00312974">
              <w:rPr>
                <w:lang w:val="uk-UA"/>
                <w:rPrChange w:id="10542" w:author="Rodion" w:date="2019-12-09T02:09:00Z">
                  <w:rPr>
                    <w:lang w:val="uk-UA"/>
                  </w:rPr>
                </w:rPrChange>
              </w:rPr>
              <w:t>Зручність у користуванні продукту, непомітна інтеграція у повсякденне життя людини</w:t>
            </w:r>
          </w:p>
        </w:tc>
      </w:tr>
    </w:tbl>
    <w:p w14:paraId="3EAA8ED6" w14:textId="77777777" w:rsidR="00D0153D" w:rsidRDefault="00D0153D">
      <w:pPr>
        <w:spacing w:after="160" w:line="259" w:lineRule="auto"/>
        <w:ind w:firstLine="0"/>
        <w:jc w:val="left"/>
        <w:rPr>
          <w:ins w:id="10543" w:author="Rodion" w:date="2019-12-09T04:03:00Z"/>
        </w:rPr>
      </w:pPr>
      <w:ins w:id="10544" w:author="Rodion" w:date="2019-12-09T04:03:00Z">
        <w:r>
          <w:br w:type="page"/>
        </w:r>
      </w:ins>
    </w:p>
    <w:p w14:paraId="311456A5" w14:textId="30368D6C" w:rsidR="006029A2" w:rsidRPr="00030B2B" w:rsidDel="00D0153D" w:rsidRDefault="006029A2" w:rsidP="006029A2">
      <w:pPr>
        <w:ind w:right="-143"/>
        <w:rPr>
          <w:del w:id="10545" w:author="Rodion" w:date="2019-12-09T04:03:00Z"/>
        </w:rPr>
      </w:pPr>
    </w:p>
    <w:p w14:paraId="5533B323" w14:textId="37AD3FA5" w:rsidR="006029A2" w:rsidRPr="00312974" w:rsidRDefault="006029A2" w:rsidP="006029A2">
      <w:pPr>
        <w:ind w:right="-143"/>
        <w:rPr>
          <w:rPrChange w:id="10546" w:author="Rodion" w:date="2019-12-09T02:09:00Z">
            <w:rPr/>
          </w:rPrChange>
        </w:rPr>
      </w:pPr>
      <w:r w:rsidRPr="00312974">
        <w:rPr>
          <w:rPrChange w:id="10547" w:author="Rodion" w:date="2019-12-09T02:09:00Z">
            <w:rPr/>
          </w:rPrChange>
        </w:rPr>
        <w:tab/>
      </w:r>
      <w:del w:id="10548" w:author="Rodion Kharabet" w:date="2019-12-06T03:54:00Z">
        <w:r w:rsidRPr="00312974" w:rsidDel="003969F0">
          <w:rPr>
            <w:rPrChange w:id="10549" w:author="Rodion" w:date="2019-12-09T02:09:00Z">
              <w:rPr/>
            </w:rPrChange>
          </w:rPr>
          <w:delText>Таблиця 5.</w:delText>
        </w:r>
      </w:del>
      <w:ins w:id="10550" w:author="Rodion Kharabet" w:date="2019-12-06T03:54:00Z">
        <w:r w:rsidR="003969F0" w:rsidRPr="00312974">
          <w:rPr>
            <w:rPrChange w:id="10551" w:author="Rodion" w:date="2019-12-09T02:09:00Z">
              <w:rPr/>
            </w:rPrChange>
          </w:rPr>
          <w:t>Таблиця 4.</w:t>
        </w:r>
      </w:ins>
      <w:r w:rsidRPr="00312974">
        <w:rPr>
          <w:rPrChange w:id="10552" w:author="Rodion" w:date="2019-12-09T02:09:00Z">
            <w:rPr/>
          </w:rPrChange>
        </w:rPr>
        <w:t>18 – Визначення ключових переваг концепції потенційного товару</w:t>
      </w:r>
    </w:p>
    <w:tbl>
      <w:tblPr>
        <w:tblStyle w:val="TableGrid"/>
        <w:tblW w:w="10490" w:type="dxa"/>
        <w:tblInd w:w="-5" w:type="dxa"/>
        <w:tblLook w:val="00A0" w:firstRow="1" w:lastRow="0" w:firstColumn="1" w:lastColumn="0" w:noHBand="0" w:noVBand="0"/>
      </w:tblPr>
      <w:tblGrid>
        <w:gridCol w:w="710"/>
        <w:gridCol w:w="1978"/>
        <w:gridCol w:w="2126"/>
        <w:gridCol w:w="5676"/>
      </w:tblGrid>
      <w:tr w:rsidR="006029A2" w:rsidRPr="00312974" w14:paraId="341DD666" w14:textId="77777777" w:rsidTr="006029A2">
        <w:tc>
          <w:tcPr>
            <w:tcW w:w="710" w:type="dxa"/>
          </w:tcPr>
          <w:p w14:paraId="3B6C23FA" w14:textId="77777777" w:rsidR="006029A2" w:rsidRPr="00312974" w:rsidRDefault="006029A2" w:rsidP="006029A2">
            <w:pPr>
              <w:pStyle w:val="NoSpacing"/>
              <w:jc w:val="left"/>
              <w:rPr>
                <w:lang w:val="uk-UA"/>
                <w:rPrChange w:id="10553" w:author="Rodion" w:date="2019-12-09T02:09:00Z">
                  <w:rPr>
                    <w:lang w:val="uk-UA"/>
                  </w:rPr>
                </w:rPrChange>
              </w:rPr>
            </w:pPr>
            <w:r w:rsidRPr="00312974">
              <w:rPr>
                <w:lang w:val="uk-UA"/>
                <w:rPrChange w:id="10554" w:author="Rodion" w:date="2019-12-09T02:09:00Z">
                  <w:rPr>
                    <w:lang w:val="uk-UA"/>
                  </w:rPr>
                </w:rPrChange>
              </w:rPr>
              <w:t>№ п/п</w:t>
            </w:r>
          </w:p>
        </w:tc>
        <w:tc>
          <w:tcPr>
            <w:tcW w:w="1978" w:type="dxa"/>
          </w:tcPr>
          <w:p w14:paraId="3EACF4A1" w14:textId="77777777" w:rsidR="006029A2" w:rsidRPr="00312974" w:rsidRDefault="006029A2" w:rsidP="006029A2">
            <w:pPr>
              <w:pStyle w:val="NoSpacing"/>
              <w:jc w:val="left"/>
              <w:rPr>
                <w:lang w:val="uk-UA"/>
                <w:rPrChange w:id="10555" w:author="Rodion" w:date="2019-12-09T02:09:00Z">
                  <w:rPr>
                    <w:lang w:val="uk-UA"/>
                  </w:rPr>
                </w:rPrChange>
              </w:rPr>
            </w:pPr>
            <w:r w:rsidRPr="00312974">
              <w:rPr>
                <w:lang w:val="uk-UA"/>
                <w:rPrChange w:id="10556" w:author="Rodion" w:date="2019-12-09T02:09:00Z">
                  <w:rPr>
                    <w:lang w:val="uk-UA"/>
                  </w:rPr>
                </w:rPrChange>
              </w:rPr>
              <w:t>Потреба</w:t>
            </w:r>
          </w:p>
        </w:tc>
        <w:tc>
          <w:tcPr>
            <w:tcW w:w="2126" w:type="dxa"/>
          </w:tcPr>
          <w:p w14:paraId="0C3190EB" w14:textId="77777777" w:rsidR="006029A2" w:rsidRPr="00312974" w:rsidRDefault="006029A2" w:rsidP="006029A2">
            <w:pPr>
              <w:pStyle w:val="NoSpacing"/>
              <w:jc w:val="left"/>
              <w:rPr>
                <w:lang w:val="uk-UA"/>
                <w:rPrChange w:id="10557" w:author="Rodion" w:date="2019-12-09T02:09:00Z">
                  <w:rPr>
                    <w:lang w:val="uk-UA"/>
                  </w:rPr>
                </w:rPrChange>
              </w:rPr>
            </w:pPr>
            <w:r w:rsidRPr="00312974">
              <w:rPr>
                <w:lang w:val="uk-UA"/>
                <w:rPrChange w:id="10558" w:author="Rodion" w:date="2019-12-09T02:09:00Z">
                  <w:rPr>
                    <w:lang w:val="uk-UA"/>
                  </w:rPr>
                </w:rPrChange>
              </w:rPr>
              <w:t>Вигода, яку пропонує товар</w:t>
            </w:r>
          </w:p>
        </w:tc>
        <w:tc>
          <w:tcPr>
            <w:tcW w:w="5676" w:type="dxa"/>
          </w:tcPr>
          <w:p w14:paraId="64914556" w14:textId="77777777" w:rsidR="006029A2" w:rsidRPr="00312974" w:rsidRDefault="006029A2" w:rsidP="006029A2">
            <w:pPr>
              <w:pStyle w:val="NoSpacing"/>
              <w:jc w:val="left"/>
              <w:rPr>
                <w:lang w:val="uk-UA"/>
                <w:rPrChange w:id="10559" w:author="Rodion" w:date="2019-12-09T02:09:00Z">
                  <w:rPr>
                    <w:lang w:val="uk-UA"/>
                  </w:rPr>
                </w:rPrChange>
              </w:rPr>
            </w:pPr>
            <w:r w:rsidRPr="00312974">
              <w:rPr>
                <w:lang w:val="uk-UA"/>
                <w:rPrChange w:id="10560" w:author="Rodion" w:date="2019-12-09T02:09:00Z">
                  <w:rPr>
                    <w:lang w:val="uk-UA"/>
                  </w:rPr>
                </w:rPrChange>
              </w:rPr>
              <w:t>Ключові переваги перед конкурентами (існуючі або такі, що потрібно створити)</w:t>
            </w:r>
          </w:p>
        </w:tc>
      </w:tr>
      <w:tr w:rsidR="006029A2" w:rsidRPr="00312974" w14:paraId="4BE82D10" w14:textId="77777777" w:rsidTr="006029A2">
        <w:tc>
          <w:tcPr>
            <w:tcW w:w="710" w:type="dxa"/>
          </w:tcPr>
          <w:p w14:paraId="77B6DEF1" w14:textId="77777777" w:rsidR="006029A2" w:rsidRPr="00312974" w:rsidRDefault="006029A2" w:rsidP="006029A2">
            <w:pPr>
              <w:pStyle w:val="NoSpacing"/>
              <w:jc w:val="left"/>
              <w:rPr>
                <w:lang w:val="uk-UA"/>
                <w:rPrChange w:id="10561" w:author="Rodion" w:date="2019-12-09T02:09:00Z">
                  <w:rPr>
                    <w:lang w:val="uk-UA"/>
                  </w:rPr>
                </w:rPrChange>
              </w:rPr>
            </w:pPr>
            <w:r w:rsidRPr="00312974">
              <w:rPr>
                <w:lang w:val="uk-UA"/>
                <w:rPrChange w:id="10562" w:author="Rodion" w:date="2019-12-09T02:09:00Z">
                  <w:rPr>
                    <w:lang w:val="uk-UA"/>
                  </w:rPr>
                </w:rPrChange>
              </w:rPr>
              <w:t>1.</w:t>
            </w:r>
          </w:p>
        </w:tc>
        <w:tc>
          <w:tcPr>
            <w:tcW w:w="1978" w:type="dxa"/>
          </w:tcPr>
          <w:p w14:paraId="3D93C63A" w14:textId="77777777" w:rsidR="006029A2" w:rsidRPr="00312974" w:rsidRDefault="006029A2" w:rsidP="006029A2">
            <w:pPr>
              <w:pStyle w:val="NoSpacing"/>
              <w:jc w:val="left"/>
              <w:rPr>
                <w:lang w:val="uk-UA"/>
                <w:rPrChange w:id="10563" w:author="Rodion" w:date="2019-12-09T02:09:00Z">
                  <w:rPr>
                    <w:lang w:val="uk-UA"/>
                  </w:rPr>
                </w:rPrChange>
              </w:rPr>
            </w:pPr>
            <w:r w:rsidRPr="00312974">
              <w:rPr>
                <w:lang w:val="uk-UA"/>
                <w:rPrChange w:id="10564" w:author="Rodion" w:date="2019-12-09T02:09:00Z">
                  <w:rPr>
                    <w:lang w:val="uk-UA"/>
                  </w:rPr>
                </w:rPrChange>
              </w:rPr>
              <w:t>Зручність ідентифікації товарів</w:t>
            </w:r>
          </w:p>
        </w:tc>
        <w:tc>
          <w:tcPr>
            <w:tcW w:w="2126" w:type="dxa"/>
          </w:tcPr>
          <w:p w14:paraId="69287084" w14:textId="77777777" w:rsidR="006029A2" w:rsidRPr="00312974" w:rsidRDefault="006029A2" w:rsidP="006029A2">
            <w:pPr>
              <w:pStyle w:val="NoSpacing"/>
              <w:jc w:val="left"/>
              <w:rPr>
                <w:lang w:val="uk-UA"/>
                <w:rPrChange w:id="10565" w:author="Rodion" w:date="2019-12-09T02:09:00Z">
                  <w:rPr>
                    <w:lang w:val="uk-UA"/>
                  </w:rPr>
                </w:rPrChange>
              </w:rPr>
            </w:pPr>
            <w:r w:rsidRPr="00312974">
              <w:rPr>
                <w:lang w:val="uk-UA"/>
                <w:rPrChange w:id="10566" w:author="Rodion" w:date="2019-12-09T02:09:00Z">
                  <w:rPr>
                    <w:lang w:val="uk-UA"/>
                  </w:rPr>
                </w:rPrChange>
              </w:rPr>
              <w:t>Товар надає альтернативний метод ідентифікації товарів</w:t>
            </w:r>
          </w:p>
        </w:tc>
        <w:tc>
          <w:tcPr>
            <w:tcW w:w="5676" w:type="dxa"/>
          </w:tcPr>
          <w:p w14:paraId="4F7162CD" w14:textId="0C3A68A1" w:rsidR="006029A2" w:rsidRPr="00312974" w:rsidRDefault="006029A2" w:rsidP="006029A2">
            <w:pPr>
              <w:pStyle w:val="NoSpacing"/>
              <w:jc w:val="left"/>
              <w:rPr>
                <w:lang w:val="uk-UA"/>
                <w:rPrChange w:id="10567" w:author="Rodion" w:date="2019-12-09T02:09:00Z">
                  <w:rPr>
                    <w:lang w:val="uk-UA"/>
                  </w:rPr>
                </w:rPrChange>
              </w:rPr>
            </w:pPr>
            <w:r w:rsidRPr="00312974">
              <w:rPr>
                <w:lang w:val="uk-UA"/>
                <w:rPrChange w:id="10568" w:author="Rodion" w:date="2019-12-09T02:09:00Z">
                  <w:rPr>
                    <w:lang w:val="uk-UA"/>
                  </w:rPr>
                </w:rPrChange>
              </w:rPr>
              <w:t xml:space="preserve">Описаний метод ідентифікації товарів майже не потребує спеціальних дій з боку користувача </w:t>
            </w:r>
            <w:r w:rsidR="005050B7" w:rsidRPr="00312974">
              <w:rPr>
                <w:lang w:val="uk-UA"/>
                <w:rPrChange w:id="10569" w:author="Rodion" w:date="2019-12-09T02:09:00Z">
                  <w:rPr>
                    <w:lang w:val="uk-UA"/>
                  </w:rPr>
                </w:rPrChange>
              </w:rPr>
              <w:t>на відміну</w:t>
            </w:r>
            <w:r w:rsidRPr="00312974">
              <w:rPr>
                <w:lang w:val="uk-UA"/>
                <w:rPrChange w:id="10570" w:author="Rodion" w:date="2019-12-09T02:09:00Z">
                  <w:rPr>
                    <w:lang w:val="uk-UA"/>
                  </w:rPr>
                </w:rPrChange>
              </w:rPr>
              <w:t xml:space="preserve"> від тих, що є у конкурентів.</w:t>
            </w:r>
          </w:p>
        </w:tc>
      </w:tr>
      <w:tr w:rsidR="005A1CEA" w:rsidRPr="00312974" w14:paraId="6E9AB548" w14:textId="77777777" w:rsidTr="006029A2">
        <w:trPr>
          <w:ins w:id="10571" w:author="Rodion" w:date="2019-12-08T22:33:00Z"/>
        </w:trPr>
        <w:tc>
          <w:tcPr>
            <w:tcW w:w="710" w:type="dxa"/>
          </w:tcPr>
          <w:p w14:paraId="78E6C884" w14:textId="672EA2A8" w:rsidR="005A1CEA" w:rsidRPr="00312974" w:rsidRDefault="005A1CEA" w:rsidP="005A1CEA">
            <w:pPr>
              <w:pStyle w:val="NoSpacing"/>
              <w:jc w:val="left"/>
              <w:rPr>
                <w:ins w:id="10572" w:author="Rodion" w:date="2019-12-08T22:33:00Z"/>
                <w:lang w:val="uk-UA"/>
                <w:rPrChange w:id="10573" w:author="Rodion" w:date="2019-12-09T02:09:00Z">
                  <w:rPr>
                    <w:ins w:id="10574" w:author="Rodion" w:date="2019-12-08T22:33:00Z"/>
                    <w:lang w:val="uk-UA"/>
                  </w:rPr>
                </w:rPrChange>
              </w:rPr>
            </w:pPr>
            <w:ins w:id="10575" w:author="Rodion" w:date="2019-12-08T22:33:00Z">
              <w:r w:rsidRPr="00312974">
                <w:rPr>
                  <w:lang w:val="uk-UA"/>
                  <w:rPrChange w:id="10576" w:author="Rodion" w:date="2019-12-09T02:09:00Z">
                    <w:rPr>
                      <w:lang w:val="uk-UA"/>
                    </w:rPr>
                  </w:rPrChange>
                </w:rPr>
                <w:t>2.</w:t>
              </w:r>
            </w:ins>
          </w:p>
        </w:tc>
        <w:tc>
          <w:tcPr>
            <w:tcW w:w="1978" w:type="dxa"/>
          </w:tcPr>
          <w:p w14:paraId="48A76D88" w14:textId="0322E392" w:rsidR="005A1CEA" w:rsidRPr="00312974" w:rsidRDefault="005A1CEA" w:rsidP="005A1CEA">
            <w:pPr>
              <w:pStyle w:val="NoSpacing"/>
              <w:jc w:val="left"/>
              <w:rPr>
                <w:ins w:id="10577" w:author="Rodion" w:date="2019-12-08T22:33:00Z"/>
                <w:lang w:val="uk-UA"/>
                <w:rPrChange w:id="10578" w:author="Rodion" w:date="2019-12-09T02:09:00Z">
                  <w:rPr>
                    <w:ins w:id="10579" w:author="Rodion" w:date="2019-12-08T22:33:00Z"/>
                    <w:lang w:val="uk-UA"/>
                  </w:rPr>
                </w:rPrChange>
              </w:rPr>
            </w:pPr>
            <w:ins w:id="10580" w:author="Rodion" w:date="2019-12-08T22:33:00Z">
              <w:r w:rsidRPr="00312974">
                <w:rPr>
                  <w:lang w:val="uk-UA"/>
                  <w:rPrChange w:id="10581" w:author="Rodion" w:date="2019-12-09T02:09:00Z">
                    <w:rPr>
                      <w:lang w:val="uk-UA"/>
                    </w:rPr>
                  </w:rPrChange>
                </w:rPr>
                <w:t>Зручність у користуванні</w:t>
              </w:r>
            </w:ins>
          </w:p>
        </w:tc>
        <w:tc>
          <w:tcPr>
            <w:tcW w:w="2126" w:type="dxa"/>
          </w:tcPr>
          <w:p w14:paraId="5A21E4BA" w14:textId="6C811807" w:rsidR="005A1CEA" w:rsidRPr="00312974" w:rsidRDefault="005A1CEA" w:rsidP="005A1CEA">
            <w:pPr>
              <w:pStyle w:val="NoSpacing"/>
              <w:jc w:val="left"/>
              <w:rPr>
                <w:ins w:id="10582" w:author="Rodion" w:date="2019-12-08T22:33:00Z"/>
                <w:lang w:val="uk-UA"/>
                <w:rPrChange w:id="10583" w:author="Rodion" w:date="2019-12-09T02:09:00Z">
                  <w:rPr>
                    <w:ins w:id="10584" w:author="Rodion" w:date="2019-12-08T22:33:00Z"/>
                    <w:lang w:val="uk-UA"/>
                  </w:rPr>
                </w:rPrChange>
              </w:rPr>
            </w:pPr>
            <w:ins w:id="10585" w:author="Rodion" w:date="2019-12-08T22:33:00Z">
              <w:r w:rsidRPr="00312974">
                <w:rPr>
                  <w:lang w:val="uk-UA"/>
                  <w:rPrChange w:id="10586" w:author="Rodion" w:date="2019-12-09T02:09:00Z">
                    <w:rPr>
                      <w:lang w:val="uk-UA"/>
                    </w:rPr>
                  </w:rPrChange>
                </w:rPr>
                <w:t>Використання веб-застосунку як засобу взаємодії з користувачем</w:t>
              </w:r>
            </w:ins>
          </w:p>
        </w:tc>
        <w:tc>
          <w:tcPr>
            <w:tcW w:w="5676" w:type="dxa"/>
          </w:tcPr>
          <w:p w14:paraId="6150AA1B" w14:textId="2F83A308" w:rsidR="005A1CEA" w:rsidRPr="00312974" w:rsidRDefault="005A1CEA" w:rsidP="005A1CEA">
            <w:pPr>
              <w:pStyle w:val="NoSpacing"/>
              <w:jc w:val="left"/>
              <w:rPr>
                <w:ins w:id="10587" w:author="Rodion" w:date="2019-12-08T22:33:00Z"/>
                <w:lang w:val="uk-UA"/>
                <w:rPrChange w:id="10588" w:author="Rodion" w:date="2019-12-09T02:09:00Z">
                  <w:rPr>
                    <w:ins w:id="10589" w:author="Rodion" w:date="2019-12-08T22:33:00Z"/>
                    <w:lang w:val="uk-UA"/>
                  </w:rPr>
                </w:rPrChange>
              </w:rPr>
            </w:pPr>
            <w:ins w:id="10590" w:author="Rodion" w:date="2019-12-08T22:33:00Z">
              <w:r w:rsidRPr="00312974">
                <w:rPr>
                  <w:lang w:val="uk-UA"/>
                  <w:rPrChange w:id="10591" w:author="Rodion" w:date="2019-12-09T02:09:00Z">
                    <w:rPr>
                      <w:lang w:val="uk-UA"/>
                    </w:rPr>
                  </w:rPrChange>
                </w:rPr>
                <w:t>Веб-застосунок є незалежним від платформи видом взаємодії між користувачем та інформаційною системою</w:t>
              </w:r>
            </w:ins>
          </w:p>
        </w:tc>
      </w:tr>
      <w:tr w:rsidR="005A1CEA" w:rsidRPr="00312974" w14:paraId="57C5F3EF" w14:textId="77777777" w:rsidTr="006029A2">
        <w:trPr>
          <w:ins w:id="10592" w:author="Rodion" w:date="2019-12-08T22:33:00Z"/>
        </w:trPr>
        <w:tc>
          <w:tcPr>
            <w:tcW w:w="710" w:type="dxa"/>
          </w:tcPr>
          <w:p w14:paraId="06C80837" w14:textId="22C95453" w:rsidR="005A1CEA" w:rsidRPr="00312974" w:rsidRDefault="005A1CEA" w:rsidP="005A1CEA">
            <w:pPr>
              <w:pStyle w:val="NoSpacing"/>
              <w:jc w:val="left"/>
              <w:rPr>
                <w:ins w:id="10593" w:author="Rodion" w:date="2019-12-08T22:33:00Z"/>
                <w:lang w:val="uk-UA"/>
                <w:rPrChange w:id="10594" w:author="Rodion" w:date="2019-12-09T02:09:00Z">
                  <w:rPr>
                    <w:ins w:id="10595" w:author="Rodion" w:date="2019-12-08T22:33:00Z"/>
                    <w:lang w:val="uk-UA"/>
                  </w:rPr>
                </w:rPrChange>
              </w:rPr>
            </w:pPr>
            <w:ins w:id="10596" w:author="Rodion" w:date="2019-12-08T22:33:00Z">
              <w:r w:rsidRPr="00312974">
                <w:rPr>
                  <w:lang w:val="uk-UA"/>
                  <w:rPrChange w:id="10597" w:author="Rodion" w:date="2019-12-09T02:09:00Z">
                    <w:rPr>
                      <w:lang w:val="uk-UA"/>
                    </w:rPr>
                  </w:rPrChange>
                </w:rPr>
                <w:t xml:space="preserve">3. </w:t>
              </w:r>
            </w:ins>
          </w:p>
        </w:tc>
        <w:tc>
          <w:tcPr>
            <w:tcW w:w="1978" w:type="dxa"/>
          </w:tcPr>
          <w:p w14:paraId="42EFE5AB" w14:textId="20B4C873" w:rsidR="005A1CEA" w:rsidRPr="00312974" w:rsidRDefault="005A1CEA" w:rsidP="005A1CEA">
            <w:pPr>
              <w:pStyle w:val="NoSpacing"/>
              <w:jc w:val="left"/>
              <w:rPr>
                <w:ins w:id="10598" w:author="Rodion" w:date="2019-12-08T22:33:00Z"/>
                <w:lang w:val="uk-UA"/>
                <w:rPrChange w:id="10599" w:author="Rodion" w:date="2019-12-09T02:09:00Z">
                  <w:rPr>
                    <w:ins w:id="10600" w:author="Rodion" w:date="2019-12-08T22:33:00Z"/>
                    <w:lang w:val="uk-UA"/>
                  </w:rPr>
                </w:rPrChange>
              </w:rPr>
            </w:pPr>
            <w:ins w:id="10601" w:author="Rodion" w:date="2019-12-08T22:33:00Z">
              <w:r w:rsidRPr="00312974">
                <w:rPr>
                  <w:lang w:val="uk-UA"/>
                  <w:rPrChange w:id="10602" w:author="Rodion" w:date="2019-12-09T02:09:00Z">
                    <w:rPr>
                      <w:lang w:val="uk-UA"/>
                    </w:rPr>
                  </w:rPrChange>
                </w:rPr>
                <w:t>Невисока ціна товару</w:t>
              </w:r>
            </w:ins>
          </w:p>
        </w:tc>
        <w:tc>
          <w:tcPr>
            <w:tcW w:w="2126" w:type="dxa"/>
          </w:tcPr>
          <w:p w14:paraId="084ABA19" w14:textId="527AA484" w:rsidR="005A1CEA" w:rsidRPr="00312974" w:rsidRDefault="005A1CEA" w:rsidP="005A1CEA">
            <w:pPr>
              <w:pStyle w:val="NoSpacing"/>
              <w:jc w:val="left"/>
              <w:rPr>
                <w:ins w:id="10603" w:author="Rodion" w:date="2019-12-08T22:33:00Z"/>
                <w:lang w:val="uk-UA"/>
                <w:rPrChange w:id="10604" w:author="Rodion" w:date="2019-12-09T02:09:00Z">
                  <w:rPr>
                    <w:ins w:id="10605" w:author="Rodion" w:date="2019-12-08T22:33:00Z"/>
                    <w:lang w:val="uk-UA"/>
                  </w:rPr>
                </w:rPrChange>
              </w:rPr>
            </w:pPr>
            <w:ins w:id="10606" w:author="Rodion" w:date="2019-12-08T22:33:00Z">
              <w:r w:rsidRPr="00312974">
                <w:rPr>
                  <w:lang w:val="uk-UA"/>
                  <w:rPrChange w:id="10607" w:author="Rodion" w:date="2019-12-09T02:09:00Z">
                    <w:rPr>
                      <w:lang w:val="uk-UA"/>
                    </w:rPr>
                  </w:rPrChange>
                </w:rPr>
                <w:t xml:space="preserve">Використання дешевших комплектуючих </w:t>
              </w:r>
            </w:ins>
          </w:p>
        </w:tc>
        <w:tc>
          <w:tcPr>
            <w:tcW w:w="5676" w:type="dxa"/>
          </w:tcPr>
          <w:p w14:paraId="35D216EB" w14:textId="46063365" w:rsidR="005A1CEA" w:rsidRPr="00312974" w:rsidRDefault="005A1CEA" w:rsidP="005A1CEA">
            <w:pPr>
              <w:pStyle w:val="NoSpacing"/>
              <w:jc w:val="left"/>
              <w:rPr>
                <w:ins w:id="10608" w:author="Rodion" w:date="2019-12-08T22:33:00Z"/>
                <w:lang w:val="uk-UA"/>
                <w:rPrChange w:id="10609" w:author="Rodion" w:date="2019-12-09T02:09:00Z">
                  <w:rPr>
                    <w:ins w:id="10610" w:author="Rodion" w:date="2019-12-08T22:33:00Z"/>
                    <w:lang w:val="uk-UA"/>
                  </w:rPr>
                </w:rPrChange>
              </w:rPr>
            </w:pPr>
            <w:ins w:id="10611" w:author="Rodion" w:date="2019-12-08T22:33:00Z">
              <w:r w:rsidRPr="00312974">
                <w:rPr>
                  <w:lang w:val="uk-UA"/>
                  <w:rPrChange w:id="10612" w:author="Rodion" w:date="2019-12-09T02:09:00Z">
                    <w:rPr>
                      <w:lang w:val="uk-UA"/>
                    </w:rPr>
                  </w:rPrChange>
                </w:rPr>
                <w:t xml:space="preserve">Кінцевий продукт коштує має вдвічі дешевше найближчого аналога. </w:t>
              </w:r>
            </w:ins>
          </w:p>
        </w:tc>
      </w:tr>
      <w:tr w:rsidR="005A1CEA" w:rsidRPr="00312974" w14:paraId="3C2714FF" w14:textId="77777777" w:rsidTr="006029A2">
        <w:trPr>
          <w:ins w:id="10613" w:author="Rodion" w:date="2019-12-08T22:33:00Z"/>
        </w:trPr>
        <w:tc>
          <w:tcPr>
            <w:tcW w:w="710" w:type="dxa"/>
          </w:tcPr>
          <w:p w14:paraId="2E30900E" w14:textId="76EE828E" w:rsidR="005A1CEA" w:rsidRPr="00312974" w:rsidRDefault="005A1CEA" w:rsidP="005A1CEA">
            <w:pPr>
              <w:pStyle w:val="NoSpacing"/>
              <w:jc w:val="left"/>
              <w:rPr>
                <w:ins w:id="10614" w:author="Rodion" w:date="2019-12-08T22:33:00Z"/>
                <w:lang w:val="uk-UA"/>
                <w:rPrChange w:id="10615" w:author="Rodion" w:date="2019-12-09T02:09:00Z">
                  <w:rPr>
                    <w:ins w:id="10616" w:author="Rodion" w:date="2019-12-08T22:33:00Z"/>
                    <w:lang w:val="uk-UA"/>
                  </w:rPr>
                </w:rPrChange>
              </w:rPr>
            </w:pPr>
            <w:ins w:id="10617" w:author="Rodion" w:date="2019-12-08T22:33:00Z">
              <w:r w:rsidRPr="00312974">
                <w:rPr>
                  <w:lang w:val="uk-UA"/>
                  <w:rPrChange w:id="10618" w:author="Rodion" w:date="2019-12-09T02:09:00Z">
                    <w:rPr>
                      <w:lang w:val="uk-UA"/>
                    </w:rPr>
                  </w:rPrChange>
                </w:rPr>
                <w:t>4.</w:t>
              </w:r>
            </w:ins>
          </w:p>
        </w:tc>
        <w:tc>
          <w:tcPr>
            <w:tcW w:w="1978" w:type="dxa"/>
          </w:tcPr>
          <w:p w14:paraId="18132C4D" w14:textId="37136BC3" w:rsidR="005A1CEA" w:rsidRPr="00312974" w:rsidRDefault="005A1CEA" w:rsidP="005A1CEA">
            <w:pPr>
              <w:pStyle w:val="NoSpacing"/>
              <w:jc w:val="left"/>
              <w:rPr>
                <w:ins w:id="10619" w:author="Rodion" w:date="2019-12-08T22:33:00Z"/>
                <w:lang w:val="uk-UA"/>
                <w:rPrChange w:id="10620" w:author="Rodion" w:date="2019-12-09T02:09:00Z">
                  <w:rPr>
                    <w:ins w:id="10621" w:author="Rodion" w:date="2019-12-08T22:33:00Z"/>
                    <w:lang w:val="uk-UA"/>
                  </w:rPr>
                </w:rPrChange>
              </w:rPr>
            </w:pPr>
            <w:ins w:id="10622" w:author="Rodion" w:date="2019-12-08T22:33:00Z">
              <w:r w:rsidRPr="00312974">
                <w:rPr>
                  <w:lang w:val="uk-UA"/>
                  <w:rPrChange w:id="10623" w:author="Rodion" w:date="2019-12-09T02:09:00Z">
                    <w:rPr>
                      <w:lang w:val="uk-UA"/>
                    </w:rPr>
                  </w:rPrChange>
                </w:rPr>
                <w:t>Автоматизація моніторингу товарів у домі</w:t>
              </w:r>
            </w:ins>
          </w:p>
        </w:tc>
        <w:tc>
          <w:tcPr>
            <w:tcW w:w="2126" w:type="dxa"/>
          </w:tcPr>
          <w:p w14:paraId="329736D4" w14:textId="7F19DA26" w:rsidR="005A1CEA" w:rsidRPr="00312974" w:rsidRDefault="005A1CEA" w:rsidP="005A1CEA">
            <w:pPr>
              <w:pStyle w:val="NoSpacing"/>
              <w:jc w:val="left"/>
              <w:rPr>
                <w:ins w:id="10624" w:author="Rodion" w:date="2019-12-08T22:33:00Z"/>
                <w:lang w:val="uk-UA"/>
                <w:rPrChange w:id="10625" w:author="Rodion" w:date="2019-12-09T02:09:00Z">
                  <w:rPr>
                    <w:ins w:id="10626" w:author="Rodion" w:date="2019-12-08T22:33:00Z"/>
                    <w:lang w:val="uk-UA"/>
                  </w:rPr>
                </w:rPrChange>
              </w:rPr>
            </w:pPr>
            <w:ins w:id="10627" w:author="Rodion" w:date="2019-12-08T22:33:00Z">
              <w:r w:rsidRPr="00312974">
                <w:rPr>
                  <w:lang w:val="uk-UA"/>
                  <w:rPrChange w:id="10628" w:author="Rodion" w:date="2019-12-09T02:09:00Z">
                    <w:rPr>
                      <w:lang w:val="uk-UA"/>
                    </w:rPr>
                  </w:rPrChange>
                </w:rPr>
                <w:t>Наявність спеціальних апаратних пристроїв</w:t>
              </w:r>
            </w:ins>
          </w:p>
        </w:tc>
        <w:tc>
          <w:tcPr>
            <w:tcW w:w="5676" w:type="dxa"/>
          </w:tcPr>
          <w:p w14:paraId="6E1F26F9" w14:textId="1DD2DA7E" w:rsidR="005A1CEA" w:rsidRPr="00312974" w:rsidRDefault="005A1CEA" w:rsidP="005A1CEA">
            <w:pPr>
              <w:pStyle w:val="NoSpacing"/>
              <w:jc w:val="left"/>
              <w:rPr>
                <w:ins w:id="10629" w:author="Rodion" w:date="2019-12-08T22:33:00Z"/>
                <w:lang w:val="uk-UA"/>
                <w:rPrChange w:id="10630" w:author="Rodion" w:date="2019-12-09T02:09:00Z">
                  <w:rPr>
                    <w:ins w:id="10631" w:author="Rodion" w:date="2019-12-08T22:33:00Z"/>
                    <w:lang w:val="uk-UA"/>
                  </w:rPr>
                </w:rPrChange>
              </w:rPr>
            </w:pPr>
            <w:ins w:id="10632" w:author="Rodion" w:date="2019-12-08T22:33:00Z">
              <w:r w:rsidRPr="00312974">
                <w:rPr>
                  <w:lang w:val="uk-UA"/>
                  <w:rPrChange w:id="10633" w:author="Rodion" w:date="2019-12-09T02:09:00Z">
                    <w:rPr>
                      <w:lang w:val="uk-UA"/>
                    </w:rPr>
                  </w:rPrChange>
                </w:rPr>
                <w:t>Система автоматизації настільки гармонічно інтегрується в життя людини, що її окремі дії майже непомітні для спостерігача</w:t>
              </w:r>
            </w:ins>
          </w:p>
        </w:tc>
      </w:tr>
    </w:tbl>
    <w:p w14:paraId="25158971" w14:textId="30734395" w:rsidR="006029A2" w:rsidRPr="00312974" w:rsidDel="005A1CEA" w:rsidRDefault="006029A2" w:rsidP="006029A2">
      <w:pPr>
        <w:rPr>
          <w:del w:id="10634" w:author="Rodion" w:date="2019-12-08T22:31:00Z"/>
          <w:rPrChange w:id="10635" w:author="Rodion" w:date="2019-12-09T02:09:00Z">
            <w:rPr>
              <w:del w:id="10636" w:author="Rodion" w:date="2019-12-08T22:31:00Z"/>
            </w:rPr>
          </w:rPrChange>
        </w:rPr>
      </w:pPr>
    </w:p>
    <w:p w14:paraId="46468A98" w14:textId="498DA84A" w:rsidR="006029A2" w:rsidRPr="00312974" w:rsidDel="005A1CEA" w:rsidRDefault="006029A2" w:rsidP="006029A2">
      <w:pPr>
        <w:spacing w:after="160" w:line="259" w:lineRule="auto"/>
        <w:ind w:firstLine="0"/>
        <w:jc w:val="left"/>
        <w:rPr>
          <w:del w:id="10637" w:author="Rodion" w:date="2019-12-08T22:31:00Z"/>
          <w:rPrChange w:id="10638" w:author="Rodion" w:date="2019-12-09T02:09:00Z">
            <w:rPr>
              <w:del w:id="10639" w:author="Rodion" w:date="2019-12-08T22:31:00Z"/>
            </w:rPr>
          </w:rPrChange>
        </w:rPr>
      </w:pPr>
      <w:del w:id="10640" w:author="Rodion" w:date="2019-12-08T22:31:00Z">
        <w:r w:rsidRPr="00312974" w:rsidDel="005A1CEA">
          <w:rPr>
            <w:rPrChange w:id="10641" w:author="Rodion" w:date="2019-12-09T02:09:00Z">
              <w:rPr/>
            </w:rPrChange>
          </w:rPr>
          <w:br w:type="page"/>
        </w:r>
      </w:del>
    </w:p>
    <w:p w14:paraId="1B3FBB31" w14:textId="1E0C53A3" w:rsidR="006029A2" w:rsidRPr="00312974" w:rsidRDefault="006029A2" w:rsidP="00AF59C0">
      <w:pPr>
        <w:rPr>
          <w:rPrChange w:id="10642" w:author="Rodion" w:date="2019-12-09T02:09:00Z">
            <w:rPr/>
          </w:rPrChange>
        </w:rPr>
      </w:pPr>
      <w:del w:id="10643" w:author="Rodion" w:date="2019-12-08T22:31:00Z">
        <w:r w:rsidRPr="00312974" w:rsidDel="005A1CEA">
          <w:rPr>
            <w:rPrChange w:id="10644" w:author="Rodion" w:date="2019-12-09T02:09:00Z">
              <w:rPr/>
            </w:rPrChange>
          </w:rPr>
          <w:delText>Продовження таблиці 5.</w:delText>
        </w:r>
      </w:del>
      <w:ins w:id="10645" w:author="Rodion Kharabet" w:date="2019-12-06T03:54:00Z">
        <w:del w:id="10646" w:author="Rodion" w:date="2019-12-08T22:31:00Z">
          <w:r w:rsidR="003969F0" w:rsidRPr="00312974" w:rsidDel="005A1CEA">
            <w:rPr>
              <w:rPrChange w:id="10647" w:author="Rodion" w:date="2019-12-09T02:09:00Z">
                <w:rPr/>
              </w:rPrChange>
            </w:rPr>
            <w:delText>таблиці 4.</w:delText>
          </w:r>
        </w:del>
      </w:ins>
      <w:del w:id="10648" w:author="Rodion" w:date="2019-12-08T22:31:00Z">
        <w:r w:rsidRPr="00312974" w:rsidDel="005A1CEA">
          <w:rPr>
            <w:rPrChange w:id="10649" w:author="Rodion" w:date="2019-12-09T02:09:00Z">
              <w:rPr/>
            </w:rPrChange>
          </w:rPr>
          <w:delText>18</w:delText>
        </w:r>
      </w:del>
    </w:p>
    <w:tbl>
      <w:tblPr>
        <w:tblStyle w:val="TableGrid"/>
        <w:tblW w:w="10490" w:type="dxa"/>
        <w:tblInd w:w="-5" w:type="dxa"/>
        <w:tblLook w:val="04A0" w:firstRow="1" w:lastRow="0" w:firstColumn="1" w:lastColumn="0" w:noHBand="0" w:noVBand="1"/>
      </w:tblPr>
      <w:tblGrid>
        <w:gridCol w:w="710"/>
        <w:gridCol w:w="1978"/>
        <w:gridCol w:w="2126"/>
        <w:gridCol w:w="5676"/>
      </w:tblGrid>
      <w:tr w:rsidR="006029A2" w:rsidRPr="00312974" w:rsidDel="005A1CEA" w14:paraId="1BE31CB8" w14:textId="4CB64372" w:rsidTr="006029A2">
        <w:trPr>
          <w:del w:id="10650" w:author="Rodion" w:date="2019-12-08T22:32:00Z"/>
        </w:trPr>
        <w:tc>
          <w:tcPr>
            <w:tcW w:w="710" w:type="dxa"/>
          </w:tcPr>
          <w:p w14:paraId="76FD15B2" w14:textId="5DBDF218" w:rsidR="006029A2" w:rsidRPr="00312974" w:rsidDel="005A1CEA" w:rsidRDefault="006029A2" w:rsidP="006029A2">
            <w:pPr>
              <w:pStyle w:val="NoSpacing"/>
              <w:jc w:val="left"/>
              <w:rPr>
                <w:del w:id="10651" w:author="Rodion" w:date="2019-12-08T22:32:00Z"/>
                <w:lang w:val="uk-UA"/>
                <w:rPrChange w:id="10652" w:author="Rodion" w:date="2019-12-09T02:09:00Z">
                  <w:rPr>
                    <w:del w:id="10653" w:author="Rodion" w:date="2019-12-08T22:32:00Z"/>
                    <w:lang w:val="uk-UA"/>
                  </w:rPr>
                </w:rPrChange>
              </w:rPr>
            </w:pPr>
            <w:del w:id="10654" w:author="Rodion" w:date="2019-12-08T22:32:00Z">
              <w:r w:rsidRPr="00312974" w:rsidDel="005A1CEA">
                <w:rPr>
                  <w:lang w:val="uk-UA"/>
                  <w:rPrChange w:id="10655" w:author="Rodion" w:date="2019-12-09T02:09:00Z">
                    <w:rPr>
                      <w:lang w:val="uk-UA"/>
                    </w:rPr>
                  </w:rPrChange>
                </w:rPr>
                <w:delText>№ п/п</w:delText>
              </w:r>
            </w:del>
          </w:p>
        </w:tc>
        <w:tc>
          <w:tcPr>
            <w:tcW w:w="1978" w:type="dxa"/>
          </w:tcPr>
          <w:p w14:paraId="66365821" w14:textId="44EBAA96" w:rsidR="006029A2" w:rsidRPr="00312974" w:rsidDel="005A1CEA" w:rsidRDefault="006029A2" w:rsidP="006029A2">
            <w:pPr>
              <w:pStyle w:val="NoSpacing"/>
              <w:jc w:val="left"/>
              <w:rPr>
                <w:del w:id="10656" w:author="Rodion" w:date="2019-12-08T22:32:00Z"/>
                <w:lang w:val="uk-UA"/>
                <w:rPrChange w:id="10657" w:author="Rodion" w:date="2019-12-09T02:09:00Z">
                  <w:rPr>
                    <w:del w:id="10658" w:author="Rodion" w:date="2019-12-08T22:32:00Z"/>
                    <w:lang w:val="uk-UA"/>
                  </w:rPr>
                </w:rPrChange>
              </w:rPr>
            </w:pPr>
            <w:del w:id="10659" w:author="Rodion" w:date="2019-12-08T22:32:00Z">
              <w:r w:rsidRPr="00312974" w:rsidDel="005A1CEA">
                <w:rPr>
                  <w:lang w:val="uk-UA"/>
                  <w:rPrChange w:id="10660" w:author="Rodion" w:date="2019-12-09T02:09:00Z">
                    <w:rPr>
                      <w:lang w:val="uk-UA"/>
                    </w:rPr>
                  </w:rPrChange>
                </w:rPr>
                <w:delText>Потреба</w:delText>
              </w:r>
            </w:del>
          </w:p>
        </w:tc>
        <w:tc>
          <w:tcPr>
            <w:tcW w:w="2126" w:type="dxa"/>
          </w:tcPr>
          <w:p w14:paraId="4DDFDD9A" w14:textId="25AF4404" w:rsidR="006029A2" w:rsidRPr="00312974" w:rsidDel="005A1CEA" w:rsidRDefault="006029A2" w:rsidP="006029A2">
            <w:pPr>
              <w:pStyle w:val="NoSpacing"/>
              <w:jc w:val="left"/>
              <w:rPr>
                <w:del w:id="10661" w:author="Rodion" w:date="2019-12-08T22:32:00Z"/>
                <w:lang w:val="uk-UA"/>
                <w:rPrChange w:id="10662" w:author="Rodion" w:date="2019-12-09T02:09:00Z">
                  <w:rPr>
                    <w:del w:id="10663" w:author="Rodion" w:date="2019-12-08T22:32:00Z"/>
                    <w:lang w:val="uk-UA"/>
                  </w:rPr>
                </w:rPrChange>
              </w:rPr>
            </w:pPr>
            <w:del w:id="10664" w:author="Rodion" w:date="2019-12-08T22:32:00Z">
              <w:r w:rsidRPr="00312974" w:rsidDel="005A1CEA">
                <w:rPr>
                  <w:lang w:val="uk-UA"/>
                  <w:rPrChange w:id="10665" w:author="Rodion" w:date="2019-12-09T02:09:00Z">
                    <w:rPr>
                      <w:lang w:val="uk-UA"/>
                    </w:rPr>
                  </w:rPrChange>
                </w:rPr>
                <w:delText>Вигода, яку пропонує товар</w:delText>
              </w:r>
            </w:del>
          </w:p>
        </w:tc>
        <w:tc>
          <w:tcPr>
            <w:tcW w:w="5676" w:type="dxa"/>
          </w:tcPr>
          <w:p w14:paraId="20454134" w14:textId="2547C0A5" w:rsidR="006029A2" w:rsidRPr="00312974" w:rsidDel="005A1CEA" w:rsidRDefault="006029A2" w:rsidP="006029A2">
            <w:pPr>
              <w:pStyle w:val="NoSpacing"/>
              <w:jc w:val="left"/>
              <w:rPr>
                <w:del w:id="10666" w:author="Rodion" w:date="2019-12-08T22:32:00Z"/>
                <w:lang w:val="uk-UA"/>
                <w:rPrChange w:id="10667" w:author="Rodion" w:date="2019-12-09T02:09:00Z">
                  <w:rPr>
                    <w:del w:id="10668" w:author="Rodion" w:date="2019-12-08T22:32:00Z"/>
                    <w:lang w:val="uk-UA"/>
                  </w:rPr>
                </w:rPrChange>
              </w:rPr>
            </w:pPr>
            <w:del w:id="10669" w:author="Rodion" w:date="2019-12-08T22:32:00Z">
              <w:r w:rsidRPr="00312974" w:rsidDel="005A1CEA">
                <w:rPr>
                  <w:lang w:val="uk-UA"/>
                  <w:rPrChange w:id="10670" w:author="Rodion" w:date="2019-12-09T02:09:00Z">
                    <w:rPr>
                      <w:lang w:val="uk-UA"/>
                    </w:rPr>
                  </w:rPrChange>
                </w:rPr>
                <w:delText>Ключові переваги перед конкурентами (існуючі або такі, що потрібно створити)</w:delText>
              </w:r>
            </w:del>
          </w:p>
        </w:tc>
      </w:tr>
      <w:tr w:rsidR="006029A2" w:rsidRPr="00312974" w:rsidDel="005A1CEA" w14:paraId="7410713C" w14:textId="7CAD7070" w:rsidTr="006029A2">
        <w:tblPrEx>
          <w:tblLook w:val="00A0" w:firstRow="1" w:lastRow="0" w:firstColumn="1" w:lastColumn="0" w:noHBand="0" w:noVBand="0"/>
        </w:tblPrEx>
        <w:trPr>
          <w:del w:id="10671" w:author="Rodion" w:date="2019-12-08T22:33:00Z"/>
        </w:trPr>
        <w:tc>
          <w:tcPr>
            <w:tcW w:w="710" w:type="dxa"/>
          </w:tcPr>
          <w:p w14:paraId="72D1747D" w14:textId="654E8454" w:rsidR="006029A2" w:rsidRPr="00312974" w:rsidDel="005A1CEA" w:rsidRDefault="006029A2" w:rsidP="006029A2">
            <w:pPr>
              <w:pStyle w:val="NoSpacing"/>
              <w:jc w:val="left"/>
              <w:rPr>
                <w:del w:id="10672" w:author="Rodion" w:date="2019-12-08T22:33:00Z"/>
                <w:lang w:val="uk-UA"/>
                <w:rPrChange w:id="10673" w:author="Rodion" w:date="2019-12-09T02:09:00Z">
                  <w:rPr>
                    <w:del w:id="10674" w:author="Rodion" w:date="2019-12-08T22:33:00Z"/>
                    <w:lang w:val="uk-UA"/>
                  </w:rPr>
                </w:rPrChange>
              </w:rPr>
            </w:pPr>
            <w:del w:id="10675" w:author="Rodion" w:date="2019-12-08T22:33:00Z">
              <w:r w:rsidRPr="00312974" w:rsidDel="005A1CEA">
                <w:rPr>
                  <w:lang w:val="uk-UA"/>
                  <w:rPrChange w:id="10676" w:author="Rodion" w:date="2019-12-09T02:09:00Z">
                    <w:rPr>
                      <w:lang w:val="uk-UA"/>
                    </w:rPr>
                  </w:rPrChange>
                </w:rPr>
                <w:delText>2.</w:delText>
              </w:r>
            </w:del>
          </w:p>
        </w:tc>
        <w:tc>
          <w:tcPr>
            <w:tcW w:w="1978" w:type="dxa"/>
          </w:tcPr>
          <w:p w14:paraId="686EE1B5" w14:textId="69AB51BC" w:rsidR="006029A2" w:rsidRPr="00312974" w:rsidDel="005A1CEA" w:rsidRDefault="006029A2" w:rsidP="006029A2">
            <w:pPr>
              <w:pStyle w:val="NoSpacing"/>
              <w:jc w:val="left"/>
              <w:rPr>
                <w:del w:id="10677" w:author="Rodion" w:date="2019-12-08T22:33:00Z"/>
                <w:lang w:val="uk-UA"/>
                <w:rPrChange w:id="10678" w:author="Rodion" w:date="2019-12-09T02:09:00Z">
                  <w:rPr>
                    <w:del w:id="10679" w:author="Rodion" w:date="2019-12-08T22:33:00Z"/>
                    <w:lang w:val="uk-UA"/>
                  </w:rPr>
                </w:rPrChange>
              </w:rPr>
            </w:pPr>
            <w:del w:id="10680" w:author="Rodion" w:date="2019-12-08T22:33:00Z">
              <w:r w:rsidRPr="00312974" w:rsidDel="005A1CEA">
                <w:rPr>
                  <w:lang w:val="uk-UA"/>
                  <w:rPrChange w:id="10681" w:author="Rodion" w:date="2019-12-09T02:09:00Z">
                    <w:rPr>
                      <w:lang w:val="uk-UA"/>
                    </w:rPr>
                  </w:rPrChange>
                </w:rPr>
                <w:delText>Зручність у користуванні</w:delText>
              </w:r>
            </w:del>
          </w:p>
        </w:tc>
        <w:tc>
          <w:tcPr>
            <w:tcW w:w="2126" w:type="dxa"/>
          </w:tcPr>
          <w:p w14:paraId="00D5D82A" w14:textId="0CA9D970" w:rsidR="006029A2" w:rsidRPr="00312974" w:rsidDel="005A1CEA" w:rsidRDefault="006029A2" w:rsidP="006029A2">
            <w:pPr>
              <w:pStyle w:val="NoSpacing"/>
              <w:jc w:val="left"/>
              <w:rPr>
                <w:del w:id="10682" w:author="Rodion" w:date="2019-12-08T22:33:00Z"/>
                <w:lang w:val="uk-UA"/>
                <w:rPrChange w:id="10683" w:author="Rodion" w:date="2019-12-09T02:09:00Z">
                  <w:rPr>
                    <w:del w:id="10684" w:author="Rodion" w:date="2019-12-08T22:33:00Z"/>
                    <w:lang w:val="uk-UA"/>
                  </w:rPr>
                </w:rPrChange>
              </w:rPr>
            </w:pPr>
            <w:del w:id="10685" w:author="Rodion" w:date="2019-12-08T22:33:00Z">
              <w:r w:rsidRPr="00312974" w:rsidDel="005A1CEA">
                <w:rPr>
                  <w:lang w:val="uk-UA"/>
                  <w:rPrChange w:id="10686" w:author="Rodion" w:date="2019-12-09T02:09:00Z">
                    <w:rPr>
                      <w:lang w:val="uk-UA"/>
                    </w:rPr>
                  </w:rPrChange>
                </w:rPr>
                <w:delText>Використання веб-застосунку як засобу взаємодії з користувачем</w:delText>
              </w:r>
            </w:del>
          </w:p>
        </w:tc>
        <w:tc>
          <w:tcPr>
            <w:tcW w:w="5676" w:type="dxa"/>
          </w:tcPr>
          <w:p w14:paraId="26D27CF4" w14:textId="1190D7A4" w:rsidR="006029A2" w:rsidRPr="00312974" w:rsidDel="005A1CEA" w:rsidRDefault="006029A2" w:rsidP="006029A2">
            <w:pPr>
              <w:pStyle w:val="NoSpacing"/>
              <w:jc w:val="left"/>
              <w:rPr>
                <w:del w:id="10687" w:author="Rodion" w:date="2019-12-08T22:33:00Z"/>
                <w:lang w:val="uk-UA"/>
                <w:rPrChange w:id="10688" w:author="Rodion" w:date="2019-12-09T02:09:00Z">
                  <w:rPr>
                    <w:del w:id="10689" w:author="Rodion" w:date="2019-12-08T22:33:00Z"/>
                    <w:lang w:val="uk-UA"/>
                  </w:rPr>
                </w:rPrChange>
              </w:rPr>
            </w:pPr>
            <w:del w:id="10690" w:author="Rodion" w:date="2019-12-08T22:33:00Z">
              <w:r w:rsidRPr="00312974" w:rsidDel="005A1CEA">
                <w:rPr>
                  <w:lang w:val="uk-UA"/>
                  <w:rPrChange w:id="10691" w:author="Rodion" w:date="2019-12-09T02:09:00Z">
                    <w:rPr>
                      <w:lang w:val="uk-UA"/>
                    </w:rPr>
                  </w:rPrChange>
                </w:rPr>
                <w:delText>Веб-застосунок є незалежним від платформи видом взаємодії між користувачем та інформаційною системою</w:delText>
              </w:r>
            </w:del>
          </w:p>
        </w:tc>
      </w:tr>
      <w:tr w:rsidR="006029A2" w:rsidRPr="00312974" w:rsidDel="005A1CEA" w14:paraId="1956F8AB" w14:textId="3C50BF3E" w:rsidTr="006029A2">
        <w:tblPrEx>
          <w:tblLook w:val="00A0" w:firstRow="1" w:lastRow="0" w:firstColumn="1" w:lastColumn="0" w:noHBand="0" w:noVBand="0"/>
        </w:tblPrEx>
        <w:trPr>
          <w:del w:id="10692" w:author="Rodion" w:date="2019-12-08T22:33:00Z"/>
        </w:trPr>
        <w:tc>
          <w:tcPr>
            <w:tcW w:w="710" w:type="dxa"/>
          </w:tcPr>
          <w:p w14:paraId="35D4F2E9" w14:textId="5E9C4B06" w:rsidR="006029A2" w:rsidRPr="00312974" w:rsidDel="005A1CEA" w:rsidRDefault="006029A2" w:rsidP="006029A2">
            <w:pPr>
              <w:pStyle w:val="NoSpacing"/>
              <w:jc w:val="left"/>
              <w:rPr>
                <w:del w:id="10693" w:author="Rodion" w:date="2019-12-08T22:33:00Z"/>
                <w:lang w:val="uk-UA"/>
                <w:rPrChange w:id="10694" w:author="Rodion" w:date="2019-12-09T02:09:00Z">
                  <w:rPr>
                    <w:del w:id="10695" w:author="Rodion" w:date="2019-12-08T22:33:00Z"/>
                    <w:lang w:val="uk-UA"/>
                  </w:rPr>
                </w:rPrChange>
              </w:rPr>
            </w:pPr>
            <w:del w:id="10696" w:author="Rodion" w:date="2019-12-08T22:33:00Z">
              <w:r w:rsidRPr="00312974" w:rsidDel="005A1CEA">
                <w:rPr>
                  <w:lang w:val="uk-UA"/>
                  <w:rPrChange w:id="10697" w:author="Rodion" w:date="2019-12-09T02:09:00Z">
                    <w:rPr>
                      <w:lang w:val="uk-UA"/>
                    </w:rPr>
                  </w:rPrChange>
                </w:rPr>
                <w:delText xml:space="preserve">3. </w:delText>
              </w:r>
            </w:del>
          </w:p>
        </w:tc>
        <w:tc>
          <w:tcPr>
            <w:tcW w:w="1978" w:type="dxa"/>
          </w:tcPr>
          <w:p w14:paraId="4577AA4A" w14:textId="1A4358C2" w:rsidR="006029A2" w:rsidRPr="00312974" w:rsidDel="005A1CEA" w:rsidRDefault="006029A2" w:rsidP="006029A2">
            <w:pPr>
              <w:pStyle w:val="NoSpacing"/>
              <w:jc w:val="left"/>
              <w:rPr>
                <w:del w:id="10698" w:author="Rodion" w:date="2019-12-08T22:33:00Z"/>
                <w:lang w:val="uk-UA"/>
                <w:rPrChange w:id="10699" w:author="Rodion" w:date="2019-12-09T02:09:00Z">
                  <w:rPr>
                    <w:del w:id="10700" w:author="Rodion" w:date="2019-12-08T22:33:00Z"/>
                    <w:lang w:val="uk-UA"/>
                  </w:rPr>
                </w:rPrChange>
              </w:rPr>
            </w:pPr>
            <w:del w:id="10701" w:author="Rodion" w:date="2019-12-08T22:33:00Z">
              <w:r w:rsidRPr="00312974" w:rsidDel="005A1CEA">
                <w:rPr>
                  <w:lang w:val="uk-UA"/>
                  <w:rPrChange w:id="10702" w:author="Rodion" w:date="2019-12-09T02:09:00Z">
                    <w:rPr>
                      <w:lang w:val="uk-UA"/>
                    </w:rPr>
                  </w:rPrChange>
                </w:rPr>
                <w:delText>Невисока ціна товару</w:delText>
              </w:r>
            </w:del>
          </w:p>
        </w:tc>
        <w:tc>
          <w:tcPr>
            <w:tcW w:w="2126" w:type="dxa"/>
          </w:tcPr>
          <w:p w14:paraId="1ACCA3F7" w14:textId="2E84C802" w:rsidR="006029A2" w:rsidRPr="00312974" w:rsidDel="005A1CEA" w:rsidRDefault="006029A2" w:rsidP="006029A2">
            <w:pPr>
              <w:pStyle w:val="NoSpacing"/>
              <w:jc w:val="left"/>
              <w:rPr>
                <w:del w:id="10703" w:author="Rodion" w:date="2019-12-08T22:33:00Z"/>
                <w:lang w:val="uk-UA"/>
                <w:rPrChange w:id="10704" w:author="Rodion" w:date="2019-12-09T02:09:00Z">
                  <w:rPr>
                    <w:del w:id="10705" w:author="Rodion" w:date="2019-12-08T22:33:00Z"/>
                    <w:lang w:val="uk-UA"/>
                  </w:rPr>
                </w:rPrChange>
              </w:rPr>
            </w:pPr>
            <w:del w:id="10706" w:author="Rodion" w:date="2019-12-08T22:33:00Z">
              <w:r w:rsidRPr="00312974" w:rsidDel="005A1CEA">
                <w:rPr>
                  <w:lang w:val="uk-UA"/>
                  <w:rPrChange w:id="10707" w:author="Rodion" w:date="2019-12-09T02:09:00Z">
                    <w:rPr>
                      <w:lang w:val="uk-UA"/>
                    </w:rPr>
                  </w:rPrChange>
                </w:rPr>
                <w:delText xml:space="preserve">Використання дешевших комплектуючих </w:delText>
              </w:r>
            </w:del>
          </w:p>
        </w:tc>
        <w:tc>
          <w:tcPr>
            <w:tcW w:w="5676" w:type="dxa"/>
          </w:tcPr>
          <w:p w14:paraId="37BAEE5B" w14:textId="6560595A" w:rsidR="006029A2" w:rsidRPr="00312974" w:rsidDel="005A1CEA" w:rsidRDefault="006029A2" w:rsidP="006029A2">
            <w:pPr>
              <w:pStyle w:val="NoSpacing"/>
              <w:jc w:val="left"/>
              <w:rPr>
                <w:del w:id="10708" w:author="Rodion" w:date="2019-12-08T22:33:00Z"/>
                <w:lang w:val="uk-UA"/>
                <w:rPrChange w:id="10709" w:author="Rodion" w:date="2019-12-09T02:09:00Z">
                  <w:rPr>
                    <w:del w:id="10710" w:author="Rodion" w:date="2019-12-08T22:33:00Z"/>
                    <w:lang w:val="uk-UA"/>
                  </w:rPr>
                </w:rPrChange>
              </w:rPr>
            </w:pPr>
            <w:del w:id="10711" w:author="Rodion" w:date="2019-12-08T22:33:00Z">
              <w:r w:rsidRPr="00312974" w:rsidDel="005A1CEA">
                <w:rPr>
                  <w:lang w:val="uk-UA"/>
                  <w:rPrChange w:id="10712" w:author="Rodion" w:date="2019-12-09T02:09:00Z">
                    <w:rPr>
                      <w:lang w:val="uk-UA"/>
                    </w:rPr>
                  </w:rPrChange>
                </w:rPr>
                <w:delText xml:space="preserve">Кінцевий продукт коштує має вдвічі дешевше найближчого аналога. </w:delText>
              </w:r>
            </w:del>
          </w:p>
        </w:tc>
      </w:tr>
      <w:tr w:rsidR="006029A2" w:rsidRPr="00312974" w:rsidDel="005A1CEA" w14:paraId="7251DBBA" w14:textId="3FF00BAE" w:rsidTr="006029A2">
        <w:tblPrEx>
          <w:tblLook w:val="00A0" w:firstRow="1" w:lastRow="0" w:firstColumn="1" w:lastColumn="0" w:noHBand="0" w:noVBand="0"/>
        </w:tblPrEx>
        <w:trPr>
          <w:del w:id="10713" w:author="Rodion" w:date="2019-12-08T22:33:00Z"/>
        </w:trPr>
        <w:tc>
          <w:tcPr>
            <w:tcW w:w="710" w:type="dxa"/>
          </w:tcPr>
          <w:p w14:paraId="388E8945" w14:textId="325D29B0" w:rsidR="006029A2" w:rsidRPr="00312974" w:rsidDel="005A1CEA" w:rsidRDefault="006029A2" w:rsidP="006029A2">
            <w:pPr>
              <w:pStyle w:val="NoSpacing"/>
              <w:jc w:val="left"/>
              <w:rPr>
                <w:del w:id="10714" w:author="Rodion" w:date="2019-12-08T22:33:00Z"/>
                <w:lang w:val="uk-UA"/>
                <w:rPrChange w:id="10715" w:author="Rodion" w:date="2019-12-09T02:09:00Z">
                  <w:rPr>
                    <w:del w:id="10716" w:author="Rodion" w:date="2019-12-08T22:33:00Z"/>
                    <w:lang w:val="uk-UA"/>
                  </w:rPr>
                </w:rPrChange>
              </w:rPr>
            </w:pPr>
            <w:del w:id="10717" w:author="Rodion" w:date="2019-12-08T22:33:00Z">
              <w:r w:rsidRPr="00312974" w:rsidDel="005A1CEA">
                <w:rPr>
                  <w:lang w:val="uk-UA"/>
                  <w:rPrChange w:id="10718" w:author="Rodion" w:date="2019-12-09T02:09:00Z">
                    <w:rPr>
                      <w:lang w:val="uk-UA"/>
                    </w:rPr>
                  </w:rPrChange>
                </w:rPr>
                <w:delText>4.</w:delText>
              </w:r>
            </w:del>
          </w:p>
        </w:tc>
        <w:tc>
          <w:tcPr>
            <w:tcW w:w="1978" w:type="dxa"/>
          </w:tcPr>
          <w:p w14:paraId="4F34EB0A" w14:textId="3011C618" w:rsidR="006029A2" w:rsidRPr="00312974" w:rsidDel="005A1CEA" w:rsidRDefault="006029A2" w:rsidP="006029A2">
            <w:pPr>
              <w:pStyle w:val="NoSpacing"/>
              <w:jc w:val="left"/>
              <w:rPr>
                <w:del w:id="10719" w:author="Rodion" w:date="2019-12-08T22:33:00Z"/>
                <w:lang w:val="uk-UA"/>
                <w:rPrChange w:id="10720" w:author="Rodion" w:date="2019-12-09T02:09:00Z">
                  <w:rPr>
                    <w:del w:id="10721" w:author="Rodion" w:date="2019-12-08T22:33:00Z"/>
                    <w:lang w:val="uk-UA"/>
                  </w:rPr>
                </w:rPrChange>
              </w:rPr>
            </w:pPr>
            <w:del w:id="10722" w:author="Rodion" w:date="2019-12-08T22:33:00Z">
              <w:r w:rsidRPr="00312974" w:rsidDel="005A1CEA">
                <w:rPr>
                  <w:lang w:val="uk-UA"/>
                  <w:rPrChange w:id="10723" w:author="Rodion" w:date="2019-12-09T02:09:00Z">
                    <w:rPr>
                      <w:lang w:val="uk-UA"/>
                    </w:rPr>
                  </w:rPrChange>
                </w:rPr>
                <w:delText>Автоматизація моніторингу товарів у домі</w:delText>
              </w:r>
            </w:del>
          </w:p>
        </w:tc>
        <w:tc>
          <w:tcPr>
            <w:tcW w:w="2126" w:type="dxa"/>
          </w:tcPr>
          <w:p w14:paraId="3C29C9B5" w14:textId="76C88F86" w:rsidR="006029A2" w:rsidRPr="00312974" w:rsidDel="005A1CEA" w:rsidRDefault="006029A2" w:rsidP="006029A2">
            <w:pPr>
              <w:pStyle w:val="NoSpacing"/>
              <w:jc w:val="left"/>
              <w:rPr>
                <w:del w:id="10724" w:author="Rodion" w:date="2019-12-08T22:33:00Z"/>
                <w:lang w:val="uk-UA"/>
                <w:rPrChange w:id="10725" w:author="Rodion" w:date="2019-12-09T02:09:00Z">
                  <w:rPr>
                    <w:del w:id="10726" w:author="Rodion" w:date="2019-12-08T22:33:00Z"/>
                    <w:lang w:val="uk-UA"/>
                  </w:rPr>
                </w:rPrChange>
              </w:rPr>
            </w:pPr>
            <w:del w:id="10727" w:author="Rodion" w:date="2019-12-08T22:33:00Z">
              <w:r w:rsidRPr="00312974" w:rsidDel="005A1CEA">
                <w:rPr>
                  <w:lang w:val="uk-UA"/>
                  <w:rPrChange w:id="10728" w:author="Rodion" w:date="2019-12-09T02:09:00Z">
                    <w:rPr>
                      <w:lang w:val="uk-UA"/>
                    </w:rPr>
                  </w:rPrChange>
                </w:rPr>
                <w:delText>Наявність спеціальних апаратних пристроїв</w:delText>
              </w:r>
            </w:del>
          </w:p>
        </w:tc>
        <w:tc>
          <w:tcPr>
            <w:tcW w:w="5676" w:type="dxa"/>
          </w:tcPr>
          <w:p w14:paraId="2A2BEDE3" w14:textId="4AD3F1CC" w:rsidR="006029A2" w:rsidRPr="00312974" w:rsidDel="005A1CEA" w:rsidRDefault="006029A2" w:rsidP="006029A2">
            <w:pPr>
              <w:pStyle w:val="NoSpacing"/>
              <w:jc w:val="left"/>
              <w:rPr>
                <w:del w:id="10729" w:author="Rodion" w:date="2019-12-08T22:33:00Z"/>
                <w:lang w:val="uk-UA"/>
                <w:rPrChange w:id="10730" w:author="Rodion" w:date="2019-12-09T02:09:00Z">
                  <w:rPr>
                    <w:del w:id="10731" w:author="Rodion" w:date="2019-12-08T22:33:00Z"/>
                    <w:lang w:val="uk-UA"/>
                  </w:rPr>
                </w:rPrChange>
              </w:rPr>
            </w:pPr>
            <w:del w:id="10732" w:author="Rodion" w:date="2019-12-08T22:33:00Z">
              <w:r w:rsidRPr="00312974" w:rsidDel="005A1CEA">
                <w:rPr>
                  <w:lang w:val="uk-UA"/>
                  <w:rPrChange w:id="10733" w:author="Rodion" w:date="2019-12-09T02:09:00Z">
                    <w:rPr>
                      <w:lang w:val="uk-UA"/>
                    </w:rPr>
                  </w:rPrChange>
                </w:rPr>
                <w:delText>Система автоматизації настільки гармонічно інтегрується в життя людини, що її окремі дії майже непомітні для спостерігача</w:delText>
              </w:r>
            </w:del>
          </w:p>
        </w:tc>
      </w:tr>
    </w:tbl>
    <w:p w14:paraId="49676C99" w14:textId="76FCF39D" w:rsidR="006029A2" w:rsidRPr="00312974" w:rsidDel="005A1CEA" w:rsidRDefault="006029A2" w:rsidP="005A1CEA">
      <w:pPr>
        <w:ind w:right="-143" w:firstLine="0"/>
        <w:rPr>
          <w:del w:id="10734" w:author="Rodion" w:date="2019-12-08T22:33:00Z"/>
          <w:rPrChange w:id="10735" w:author="Rodion" w:date="2019-12-09T02:09:00Z">
            <w:rPr>
              <w:del w:id="10736" w:author="Rodion" w:date="2019-12-08T22:33:00Z"/>
            </w:rPr>
          </w:rPrChange>
        </w:rPr>
        <w:pPrChange w:id="10737" w:author="Rodion" w:date="2019-12-08T22:33:00Z">
          <w:pPr>
            <w:ind w:right="-143"/>
          </w:pPr>
        </w:pPrChange>
      </w:pPr>
    </w:p>
    <w:p w14:paraId="1FBE1781" w14:textId="611AD355" w:rsidR="006029A2" w:rsidRPr="00312974" w:rsidRDefault="006029A2" w:rsidP="006029A2">
      <w:pPr>
        <w:rPr>
          <w:rPrChange w:id="10738" w:author="Rodion" w:date="2019-12-09T02:09:00Z">
            <w:rPr/>
          </w:rPrChange>
        </w:rPr>
      </w:pPr>
      <w:del w:id="10739" w:author="Rodion" w:date="2019-12-08T22:33:00Z">
        <w:r w:rsidRPr="00312974" w:rsidDel="005A1CEA">
          <w:rPr>
            <w:rPrChange w:id="10740" w:author="Rodion" w:date="2019-12-09T02:09:00Z">
              <w:rPr/>
            </w:rPrChange>
          </w:rPr>
          <w:tab/>
        </w:r>
      </w:del>
      <w:r w:rsidRPr="00312974">
        <w:rPr>
          <w:rPrChange w:id="10741" w:author="Rodion" w:date="2019-12-09T02:09:00Z">
            <w:rPr/>
          </w:rPrChange>
        </w:rPr>
        <w:t xml:space="preserve">У </w:t>
      </w:r>
      <w:del w:id="10742" w:author="Rodion Kharabet" w:date="2019-12-06T03:54:00Z">
        <w:r w:rsidRPr="00312974" w:rsidDel="003969F0">
          <w:rPr>
            <w:rPrChange w:id="10743" w:author="Rodion" w:date="2019-12-09T02:09:00Z">
              <w:rPr/>
            </w:rPrChange>
          </w:rPr>
          <w:delText>таблиці 5.</w:delText>
        </w:r>
      </w:del>
      <w:ins w:id="10744" w:author="Rodion Kharabet" w:date="2019-12-06T03:54:00Z">
        <w:r w:rsidR="003969F0" w:rsidRPr="00312974">
          <w:rPr>
            <w:rPrChange w:id="10745" w:author="Rodion" w:date="2019-12-09T02:09:00Z">
              <w:rPr/>
            </w:rPrChange>
          </w:rPr>
          <w:t>таблиці 4.</w:t>
        </w:r>
      </w:ins>
      <w:r w:rsidRPr="00312974">
        <w:rPr>
          <w:rPrChange w:id="10746" w:author="Rodion" w:date="2019-12-09T02:09:00Z">
            <w:rPr/>
          </w:rPrChange>
        </w:rPr>
        <w:t xml:space="preserve">19 наведено </w:t>
      </w:r>
      <w:proofErr w:type="spellStart"/>
      <w:r w:rsidRPr="00312974">
        <w:rPr>
          <w:rPrChange w:id="10747" w:author="Rodion" w:date="2019-12-09T02:09:00Z">
            <w:rPr/>
          </w:rPrChange>
        </w:rPr>
        <w:t>трирівневу</w:t>
      </w:r>
      <w:proofErr w:type="spellEnd"/>
      <w:r w:rsidRPr="00312974">
        <w:rPr>
          <w:rPrChange w:id="10748" w:author="Rodion" w:date="2019-12-09T02:09:00Z">
            <w:rPr/>
          </w:rPrChange>
        </w:rPr>
        <w:t xml:space="preserve"> маркетингову модель товару, що складається з ідеї </w:t>
      </w:r>
      <w:proofErr w:type="spellStart"/>
      <w:r w:rsidRPr="00312974">
        <w:rPr>
          <w:rPrChange w:id="10749" w:author="Rodion" w:date="2019-12-09T02:09:00Z">
            <w:rPr/>
          </w:rPrChange>
        </w:rPr>
        <w:t>продуктута</w:t>
      </w:r>
      <w:proofErr w:type="spellEnd"/>
      <w:r w:rsidRPr="00312974">
        <w:rPr>
          <w:rPrChange w:id="10750" w:author="Rodion" w:date="2019-12-09T02:09:00Z">
            <w:rPr/>
          </w:rPrChange>
        </w:rPr>
        <w:t xml:space="preserve"> його фізичної складової.</w:t>
      </w:r>
    </w:p>
    <w:p w14:paraId="5A98753F" w14:textId="65869A55" w:rsidR="005A1CEA" w:rsidRPr="00312974" w:rsidRDefault="005A1CEA">
      <w:pPr>
        <w:spacing w:after="160" w:line="259" w:lineRule="auto"/>
        <w:ind w:firstLine="0"/>
        <w:jc w:val="left"/>
        <w:rPr>
          <w:ins w:id="10751" w:author="Rodion" w:date="2019-12-08T22:34:00Z"/>
          <w:rPrChange w:id="10752" w:author="Rodion" w:date="2019-12-09T02:09:00Z">
            <w:rPr>
              <w:ins w:id="10753" w:author="Rodion" w:date="2019-12-08T22:34:00Z"/>
            </w:rPr>
          </w:rPrChange>
        </w:rPr>
      </w:pPr>
      <w:ins w:id="10754" w:author="Rodion" w:date="2019-12-08T22:34:00Z">
        <w:r w:rsidRPr="00312974">
          <w:rPr>
            <w:rPrChange w:id="10755" w:author="Rodion" w:date="2019-12-09T02:09:00Z">
              <w:rPr/>
            </w:rPrChange>
          </w:rPr>
          <w:br w:type="page"/>
        </w:r>
      </w:ins>
    </w:p>
    <w:p w14:paraId="77DBA7F6" w14:textId="40C77696" w:rsidR="006029A2" w:rsidRPr="00312974" w:rsidDel="005A1CEA" w:rsidRDefault="006029A2" w:rsidP="006029A2">
      <w:pPr>
        <w:ind w:right="-143" w:firstLine="0"/>
        <w:rPr>
          <w:del w:id="10756" w:author="Rodion" w:date="2019-12-08T22:34:00Z"/>
          <w:rPrChange w:id="10757" w:author="Rodion" w:date="2019-12-09T02:09:00Z">
            <w:rPr>
              <w:del w:id="10758" w:author="Rodion" w:date="2019-12-08T22:34:00Z"/>
            </w:rPr>
          </w:rPrChange>
        </w:rPr>
      </w:pPr>
    </w:p>
    <w:p w14:paraId="25D6D35F" w14:textId="3F1D39D3" w:rsidR="006029A2" w:rsidRPr="00312974" w:rsidRDefault="006029A2" w:rsidP="006029A2">
      <w:pPr>
        <w:ind w:right="-143"/>
        <w:rPr>
          <w:rPrChange w:id="10759" w:author="Rodion" w:date="2019-12-09T02:09:00Z">
            <w:rPr/>
          </w:rPrChange>
        </w:rPr>
      </w:pPr>
      <w:del w:id="10760" w:author="Rodion" w:date="2019-12-08T22:34:00Z">
        <w:r w:rsidRPr="00312974" w:rsidDel="005A1CEA">
          <w:rPr>
            <w:rPrChange w:id="10761" w:author="Rodion" w:date="2019-12-09T02:09:00Z">
              <w:rPr/>
            </w:rPrChange>
          </w:rPr>
          <w:tab/>
        </w:r>
      </w:del>
      <w:del w:id="10762" w:author="Rodion Kharabet" w:date="2019-12-06T03:54:00Z">
        <w:r w:rsidRPr="00312974" w:rsidDel="003969F0">
          <w:rPr>
            <w:rPrChange w:id="10763" w:author="Rodion" w:date="2019-12-09T02:09:00Z">
              <w:rPr/>
            </w:rPrChange>
          </w:rPr>
          <w:delText>Таблиця 5.</w:delText>
        </w:r>
      </w:del>
      <w:ins w:id="10764" w:author="Rodion Kharabet" w:date="2019-12-06T03:54:00Z">
        <w:r w:rsidR="003969F0" w:rsidRPr="00312974">
          <w:rPr>
            <w:rPrChange w:id="10765" w:author="Rodion" w:date="2019-12-09T02:09:00Z">
              <w:rPr/>
            </w:rPrChange>
          </w:rPr>
          <w:t>Таблиця 4.</w:t>
        </w:r>
      </w:ins>
      <w:r w:rsidRPr="00312974">
        <w:rPr>
          <w:rPrChange w:id="10766" w:author="Rodion" w:date="2019-12-09T02:09:00Z">
            <w:rPr/>
          </w:rPrChange>
        </w:rPr>
        <w:t>19 – Опис трьох рівнів моделі товару</w:t>
      </w:r>
    </w:p>
    <w:tbl>
      <w:tblPr>
        <w:tblW w:w="104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8363"/>
      </w:tblGrid>
      <w:tr w:rsidR="006029A2" w:rsidRPr="00312974" w:rsidDel="0081785F" w14:paraId="553E7AEA" w14:textId="36C06A04" w:rsidTr="006029A2">
        <w:trPr>
          <w:del w:id="10767" w:author="Rodion" w:date="2019-12-08T22:38:00Z"/>
        </w:trPr>
        <w:tc>
          <w:tcPr>
            <w:tcW w:w="2127" w:type="dxa"/>
          </w:tcPr>
          <w:p w14:paraId="3D77A30D" w14:textId="05075C74" w:rsidR="006029A2" w:rsidRPr="00312974" w:rsidDel="0081785F" w:rsidRDefault="006029A2" w:rsidP="006029A2">
            <w:pPr>
              <w:pStyle w:val="NoSpacing"/>
              <w:jc w:val="left"/>
              <w:rPr>
                <w:del w:id="10768" w:author="Rodion" w:date="2019-12-08T22:38:00Z"/>
                <w:lang w:val="uk-UA"/>
                <w:rPrChange w:id="10769" w:author="Rodion" w:date="2019-12-09T02:09:00Z">
                  <w:rPr>
                    <w:del w:id="10770" w:author="Rodion" w:date="2019-12-08T22:38:00Z"/>
                    <w:lang w:val="uk-UA"/>
                  </w:rPr>
                </w:rPrChange>
              </w:rPr>
            </w:pPr>
            <w:del w:id="10771" w:author="Rodion" w:date="2019-12-08T22:38:00Z">
              <w:r w:rsidRPr="00312974" w:rsidDel="0081785F">
                <w:rPr>
                  <w:lang w:val="uk-UA"/>
                  <w:rPrChange w:id="10772" w:author="Rodion" w:date="2019-12-09T02:09:00Z">
                    <w:rPr>
                      <w:lang w:val="uk-UA"/>
                    </w:rPr>
                  </w:rPrChange>
                </w:rPr>
                <w:delText>Рівні товару</w:delText>
              </w:r>
            </w:del>
          </w:p>
        </w:tc>
        <w:tc>
          <w:tcPr>
            <w:tcW w:w="8363" w:type="dxa"/>
          </w:tcPr>
          <w:p w14:paraId="31B704C3" w14:textId="6F9EB631" w:rsidR="006029A2" w:rsidRPr="00312974" w:rsidDel="0081785F" w:rsidRDefault="006029A2" w:rsidP="006029A2">
            <w:pPr>
              <w:pStyle w:val="NoSpacing"/>
              <w:jc w:val="left"/>
              <w:rPr>
                <w:del w:id="10773" w:author="Rodion" w:date="2019-12-08T22:38:00Z"/>
                <w:lang w:val="uk-UA"/>
                <w:rPrChange w:id="10774" w:author="Rodion" w:date="2019-12-09T02:09:00Z">
                  <w:rPr>
                    <w:del w:id="10775" w:author="Rodion" w:date="2019-12-08T22:38:00Z"/>
                    <w:lang w:val="uk-UA"/>
                  </w:rPr>
                </w:rPrChange>
              </w:rPr>
            </w:pPr>
            <w:del w:id="10776" w:author="Rodion" w:date="2019-12-08T22:38:00Z">
              <w:r w:rsidRPr="00312974" w:rsidDel="0081785F">
                <w:rPr>
                  <w:lang w:val="uk-UA"/>
                  <w:rPrChange w:id="10777" w:author="Rodion" w:date="2019-12-09T02:09:00Z">
                    <w:rPr>
                      <w:lang w:val="uk-UA"/>
                    </w:rPr>
                  </w:rPrChange>
                </w:rPr>
                <w:delText>Сутність та складові</w:delText>
              </w:r>
            </w:del>
          </w:p>
        </w:tc>
      </w:tr>
      <w:tr w:rsidR="006029A2" w:rsidRPr="00312974" w:rsidDel="0081785F" w14:paraId="7D3A9D29" w14:textId="76EFB6D0" w:rsidTr="006029A2">
        <w:trPr>
          <w:del w:id="10778" w:author="Rodion" w:date="2019-12-08T22:38:00Z"/>
        </w:trPr>
        <w:tc>
          <w:tcPr>
            <w:tcW w:w="2127" w:type="dxa"/>
          </w:tcPr>
          <w:p w14:paraId="58FE4730" w14:textId="71879B11" w:rsidR="006029A2" w:rsidRPr="00312974" w:rsidDel="0081785F" w:rsidRDefault="006029A2" w:rsidP="006029A2">
            <w:pPr>
              <w:pStyle w:val="NoSpacing"/>
              <w:jc w:val="left"/>
              <w:rPr>
                <w:del w:id="10779" w:author="Rodion" w:date="2019-12-08T22:38:00Z"/>
                <w:lang w:val="uk-UA"/>
                <w:rPrChange w:id="10780" w:author="Rodion" w:date="2019-12-09T02:09:00Z">
                  <w:rPr>
                    <w:del w:id="10781" w:author="Rodion" w:date="2019-12-08T22:38:00Z"/>
                    <w:lang w:val="uk-UA"/>
                  </w:rPr>
                </w:rPrChange>
              </w:rPr>
            </w:pPr>
            <w:del w:id="10782" w:author="Rodion" w:date="2019-12-08T22:38:00Z">
              <w:r w:rsidRPr="00312974" w:rsidDel="0081785F">
                <w:rPr>
                  <w:lang w:val="uk-UA"/>
                  <w:rPrChange w:id="10783" w:author="Rodion" w:date="2019-12-09T02:09:00Z">
                    <w:rPr>
                      <w:lang w:val="uk-UA"/>
                    </w:rPr>
                  </w:rPrChange>
                </w:rPr>
                <w:delText>І. Товар за задумом</w:delText>
              </w:r>
            </w:del>
          </w:p>
        </w:tc>
        <w:tc>
          <w:tcPr>
            <w:tcW w:w="8363" w:type="dxa"/>
          </w:tcPr>
          <w:p w14:paraId="2DFDD0A9" w14:textId="5A72889C" w:rsidR="006029A2" w:rsidRPr="00312974" w:rsidDel="0081785F" w:rsidRDefault="006029A2" w:rsidP="006029A2">
            <w:pPr>
              <w:pStyle w:val="NoSpacing"/>
              <w:jc w:val="left"/>
              <w:rPr>
                <w:del w:id="10784" w:author="Rodion" w:date="2019-12-08T22:38:00Z"/>
                <w:lang w:val="uk-UA"/>
                <w:rPrChange w:id="10785" w:author="Rodion" w:date="2019-12-09T02:09:00Z">
                  <w:rPr>
                    <w:del w:id="10786" w:author="Rodion" w:date="2019-12-08T22:38:00Z"/>
                    <w:lang w:val="uk-UA"/>
                  </w:rPr>
                </w:rPrChange>
              </w:rPr>
            </w:pPr>
            <w:del w:id="10787" w:author="Rodion" w:date="2019-12-08T22:38:00Z">
              <w:r w:rsidRPr="00312974" w:rsidDel="0081785F">
                <w:rPr>
                  <w:lang w:val="uk-UA"/>
                  <w:rPrChange w:id="10788" w:author="Rodion" w:date="2019-12-09T02:09:00Z">
                    <w:rPr>
                      <w:lang w:val="uk-UA"/>
                    </w:rPr>
                  </w:rPrChange>
                </w:rPr>
                <w:delText xml:space="preserve">Програмно-апаратний комплекс автоматизації ведення домашнього господарства з використанням радіочастотної ідентифікації </w:delText>
              </w:r>
            </w:del>
          </w:p>
        </w:tc>
      </w:tr>
    </w:tbl>
    <w:p w14:paraId="4CAC2FD2" w14:textId="5F402B9E" w:rsidR="006029A2" w:rsidRPr="00312974" w:rsidDel="005A1CEA" w:rsidRDefault="006029A2" w:rsidP="006029A2">
      <w:pPr>
        <w:rPr>
          <w:del w:id="10789" w:author="Rodion" w:date="2019-12-08T22:34:00Z"/>
          <w:rPrChange w:id="10790" w:author="Rodion" w:date="2019-12-09T02:09:00Z">
            <w:rPr>
              <w:del w:id="10791" w:author="Rodion" w:date="2019-12-08T22:34:00Z"/>
            </w:rPr>
          </w:rPrChange>
        </w:rPr>
      </w:pPr>
    </w:p>
    <w:p w14:paraId="04B363EF" w14:textId="3BD62FAE" w:rsidR="006029A2" w:rsidRPr="00312974" w:rsidDel="005A1CEA" w:rsidRDefault="006029A2" w:rsidP="006029A2">
      <w:pPr>
        <w:spacing w:after="160" w:line="259" w:lineRule="auto"/>
        <w:ind w:firstLine="0"/>
        <w:jc w:val="left"/>
        <w:rPr>
          <w:del w:id="10792" w:author="Rodion" w:date="2019-12-08T22:34:00Z"/>
          <w:rPrChange w:id="10793" w:author="Rodion" w:date="2019-12-09T02:09:00Z">
            <w:rPr>
              <w:del w:id="10794" w:author="Rodion" w:date="2019-12-08T22:34:00Z"/>
            </w:rPr>
          </w:rPrChange>
        </w:rPr>
      </w:pPr>
      <w:del w:id="10795" w:author="Rodion" w:date="2019-12-08T22:34:00Z">
        <w:r w:rsidRPr="00312974" w:rsidDel="005A1CEA">
          <w:rPr>
            <w:rPrChange w:id="10796" w:author="Rodion" w:date="2019-12-09T02:09:00Z">
              <w:rPr/>
            </w:rPrChange>
          </w:rPr>
          <w:br w:type="page"/>
        </w:r>
      </w:del>
    </w:p>
    <w:p w14:paraId="710D76BA" w14:textId="65454A36" w:rsidR="006029A2" w:rsidRPr="00312974" w:rsidDel="0081785F" w:rsidRDefault="006029A2" w:rsidP="006029A2">
      <w:pPr>
        <w:rPr>
          <w:del w:id="10797" w:author="Rodion" w:date="2019-12-08T22:38:00Z"/>
          <w:rPrChange w:id="10798" w:author="Rodion" w:date="2019-12-09T02:09:00Z">
            <w:rPr>
              <w:del w:id="10799" w:author="Rodion" w:date="2019-12-08T22:38:00Z"/>
            </w:rPr>
          </w:rPrChange>
        </w:rPr>
      </w:pPr>
      <w:del w:id="10800" w:author="Rodion" w:date="2019-12-08T22:34:00Z">
        <w:r w:rsidRPr="00312974" w:rsidDel="005A1CEA">
          <w:rPr>
            <w:rPrChange w:id="10801" w:author="Rodion" w:date="2019-12-09T02:09:00Z">
              <w:rPr/>
            </w:rPrChange>
          </w:rPr>
          <w:delText>Продовження таблиці 5.</w:delText>
        </w:r>
      </w:del>
      <w:ins w:id="10802" w:author="Rodion Kharabet" w:date="2019-12-06T03:54:00Z">
        <w:del w:id="10803" w:author="Rodion" w:date="2019-12-08T22:34:00Z">
          <w:r w:rsidR="003969F0" w:rsidRPr="00312974" w:rsidDel="005A1CEA">
            <w:rPr>
              <w:rPrChange w:id="10804" w:author="Rodion" w:date="2019-12-09T02:09:00Z">
                <w:rPr/>
              </w:rPrChange>
            </w:rPr>
            <w:delText>таблиці 4.</w:delText>
          </w:r>
        </w:del>
      </w:ins>
      <w:del w:id="10805" w:author="Rodion" w:date="2019-12-08T22:34:00Z">
        <w:r w:rsidRPr="00312974" w:rsidDel="005A1CEA">
          <w:rPr>
            <w:rPrChange w:id="10806" w:author="Rodion" w:date="2019-12-09T02:09:00Z">
              <w:rPr/>
            </w:rPrChange>
          </w:rPr>
          <w:delText>19</w:delText>
        </w:r>
      </w:del>
    </w:p>
    <w:tbl>
      <w:tblPr>
        <w:tblW w:w="104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4071"/>
        <w:gridCol w:w="1430"/>
        <w:gridCol w:w="2862"/>
      </w:tblGrid>
      <w:tr w:rsidR="006029A2" w:rsidRPr="00312974" w:rsidDel="0081785F" w14:paraId="070F8F9C" w14:textId="6BD7C2A3" w:rsidTr="006029A2">
        <w:trPr>
          <w:del w:id="10807" w:author="Rodion" w:date="2019-12-08T22:35:00Z"/>
        </w:trPr>
        <w:tc>
          <w:tcPr>
            <w:tcW w:w="2127" w:type="dxa"/>
          </w:tcPr>
          <w:p w14:paraId="2C90B289" w14:textId="49660766" w:rsidR="006029A2" w:rsidRPr="00312974" w:rsidDel="0081785F" w:rsidRDefault="006029A2" w:rsidP="006029A2">
            <w:pPr>
              <w:pStyle w:val="NoSpacing"/>
              <w:jc w:val="left"/>
              <w:rPr>
                <w:del w:id="10808" w:author="Rodion" w:date="2019-12-08T22:35:00Z"/>
                <w:lang w:val="uk-UA"/>
                <w:rPrChange w:id="10809" w:author="Rodion" w:date="2019-12-09T02:09:00Z">
                  <w:rPr>
                    <w:del w:id="10810" w:author="Rodion" w:date="2019-12-08T22:35:00Z"/>
                    <w:lang w:val="uk-UA"/>
                  </w:rPr>
                </w:rPrChange>
              </w:rPr>
            </w:pPr>
            <w:del w:id="10811" w:author="Rodion" w:date="2019-12-08T22:35:00Z">
              <w:r w:rsidRPr="00312974" w:rsidDel="0081785F">
                <w:rPr>
                  <w:lang w:val="uk-UA"/>
                  <w:rPrChange w:id="10812" w:author="Rodion" w:date="2019-12-09T02:09:00Z">
                    <w:rPr>
                      <w:lang w:val="uk-UA"/>
                    </w:rPr>
                  </w:rPrChange>
                </w:rPr>
                <w:delText>Рівні товару</w:delText>
              </w:r>
            </w:del>
          </w:p>
        </w:tc>
        <w:tc>
          <w:tcPr>
            <w:tcW w:w="8363" w:type="dxa"/>
            <w:gridSpan w:val="3"/>
          </w:tcPr>
          <w:p w14:paraId="461DFA13" w14:textId="4D164EBF" w:rsidR="006029A2" w:rsidRPr="00312974" w:rsidDel="0081785F" w:rsidRDefault="006029A2" w:rsidP="006029A2">
            <w:pPr>
              <w:pStyle w:val="NoSpacing"/>
              <w:jc w:val="left"/>
              <w:rPr>
                <w:del w:id="10813" w:author="Rodion" w:date="2019-12-08T22:35:00Z"/>
                <w:lang w:val="uk-UA"/>
                <w:rPrChange w:id="10814" w:author="Rodion" w:date="2019-12-09T02:09:00Z">
                  <w:rPr>
                    <w:del w:id="10815" w:author="Rodion" w:date="2019-12-08T22:35:00Z"/>
                    <w:lang w:val="uk-UA"/>
                  </w:rPr>
                </w:rPrChange>
              </w:rPr>
            </w:pPr>
            <w:del w:id="10816" w:author="Rodion" w:date="2019-12-08T22:35:00Z">
              <w:r w:rsidRPr="00312974" w:rsidDel="0081785F">
                <w:rPr>
                  <w:lang w:val="uk-UA"/>
                  <w:rPrChange w:id="10817" w:author="Rodion" w:date="2019-12-09T02:09:00Z">
                    <w:rPr>
                      <w:lang w:val="uk-UA"/>
                    </w:rPr>
                  </w:rPrChange>
                </w:rPr>
                <w:delText>Сутність та складові</w:delText>
              </w:r>
            </w:del>
          </w:p>
        </w:tc>
      </w:tr>
      <w:tr w:rsidR="0081785F" w:rsidRPr="00312974" w14:paraId="419D9342" w14:textId="77777777" w:rsidTr="00F36CB1">
        <w:trPr>
          <w:ins w:id="10818" w:author="Rodion" w:date="2019-12-08T22:37:00Z"/>
        </w:trPr>
        <w:tc>
          <w:tcPr>
            <w:tcW w:w="2127" w:type="dxa"/>
          </w:tcPr>
          <w:p w14:paraId="53944936" w14:textId="5D6C6475" w:rsidR="0081785F" w:rsidRPr="00312974" w:rsidRDefault="0081785F" w:rsidP="0081785F">
            <w:pPr>
              <w:pStyle w:val="NoSpacing"/>
              <w:jc w:val="left"/>
              <w:rPr>
                <w:ins w:id="10819" w:author="Rodion" w:date="2019-12-08T22:37:00Z"/>
                <w:lang w:val="uk-UA"/>
                <w:rPrChange w:id="10820" w:author="Rodion" w:date="2019-12-09T02:09:00Z">
                  <w:rPr>
                    <w:ins w:id="10821" w:author="Rodion" w:date="2019-12-08T22:37:00Z"/>
                    <w:lang w:val="uk-UA"/>
                  </w:rPr>
                </w:rPrChange>
              </w:rPr>
            </w:pPr>
            <w:ins w:id="10822" w:author="Rodion" w:date="2019-12-08T22:38:00Z">
              <w:r w:rsidRPr="00312974">
                <w:rPr>
                  <w:lang w:val="uk-UA"/>
                  <w:rPrChange w:id="10823" w:author="Rodion" w:date="2019-12-09T02:09:00Z">
                    <w:rPr>
                      <w:lang w:val="uk-UA"/>
                    </w:rPr>
                  </w:rPrChange>
                </w:rPr>
                <w:t>Рівні товару</w:t>
              </w:r>
            </w:ins>
          </w:p>
        </w:tc>
        <w:tc>
          <w:tcPr>
            <w:tcW w:w="8363" w:type="dxa"/>
            <w:gridSpan w:val="3"/>
          </w:tcPr>
          <w:p w14:paraId="57AA76D4" w14:textId="2256C58E" w:rsidR="0081785F" w:rsidRPr="00312974" w:rsidRDefault="0081785F" w:rsidP="0081785F">
            <w:pPr>
              <w:pStyle w:val="NoSpacing"/>
              <w:jc w:val="left"/>
              <w:rPr>
                <w:ins w:id="10824" w:author="Rodion" w:date="2019-12-08T22:37:00Z"/>
                <w:lang w:val="uk-UA"/>
                <w:rPrChange w:id="10825" w:author="Rodion" w:date="2019-12-09T02:09:00Z">
                  <w:rPr>
                    <w:ins w:id="10826" w:author="Rodion" w:date="2019-12-08T22:37:00Z"/>
                    <w:lang w:val="uk-UA"/>
                  </w:rPr>
                </w:rPrChange>
              </w:rPr>
            </w:pPr>
            <w:ins w:id="10827" w:author="Rodion" w:date="2019-12-08T22:38:00Z">
              <w:r w:rsidRPr="00312974">
                <w:rPr>
                  <w:lang w:val="uk-UA"/>
                  <w:rPrChange w:id="10828" w:author="Rodion" w:date="2019-12-09T02:09:00Z">
                    <w:rPr>
                      <w:lang w:val="uk-UA"/>
                    </w:rPr>
                  </w:rPrChange>
                </w:rPr>
                <w:t>Сутність та складові</w:t>
              </w:r>
            </w:ins>
          </w:p>
        </w:tc>
      </w:tr>
      <w:tr w:rsidR="0081785F" w:rsidRPr="00312974" w14:paraId="775AF59E" w14:textId="77777777" w:rsidTr="00F36CB1">
        <w:trPr>
          <w:ins w:id="10829" w:author="Rodion" w:date="2019-12-08T22:37:00Z"/>
        </w:trPr>
        <w:tc>
          <w:tcPr>
            <w:tcW w:w="2127" w:type="dxa"/>
          </w:tcPr>
          <w:p w14:paraId="2F92D746" w14:textId="75E5A562" w:rsidR="0081785F" w:rsidRPr="00312974" w:rsidRDefault="0081785F" w:rsidP="0081785F">
            <w:pPr>
              <w:pStyle w:val="NoSpacing"/>
              <w:jc w:val="left"/>
              <w:rPr>
                <w:ins w:id="10830" w:author="Rodion" w:date="2019-12-08T22:37:00Z"/>
                <w:lang w:val="uk-UA"/>
                <w:rPrChange w:id="10831" w:author="Rodion" w:date="2019-12-09T02:09:00Z">
                  <w:rPr>
                    <w:ins w:id="10832" w:author="Rodion" w:date="2019-12-08T22:37:00Z"/>
                    <w:lang w:val="uk-UA"/>
                  </w:rPr>
                </w:rPrChange>
              </w:rPr>
            </w:pPr>
            <w:ins w:id="10833" w:author="Rodion" w:date="2019-12-08T22:38:00Z">
              <w:r w:rsidRPr="00312974">
                <w:rPr>
                  <w:lang w:val="uk-UA"/>
                  <w:rPrChange w:id="10834" w:author="Rodion" w:date="2019-12-09T02:09:00Z">
                    <w:rPr>
                      <w:lang w:val="uk-UA"/>
                    </w:rPr>
                  </w:rPrChange>
                </w:rPr>
                <w:t>І. Товар за задумом</w:t>
              </w:r>
            </w:ins>
          </w:p>
        </w:tc>
        <w:tc>
          <w:tcPr>
            <w:tcW w:w="8363" w:type="dxa"/>
            <w:gridSpan w:val="3"/>
          </w:tcPr>
          <w:p w14:paraId="56402F14" w14:textId="0606A7C7" w:rsidR="0081785F" w:rsidRPr="00312974" w:rsidRDefault="0081785F" w:rsidP="0081785F">
            <w:pPr>
              <w:pStyle w:val="NoSpacing"/>
              <w:jc w:val="left"/>
              <w:rPr>
                <w:ins w:id="10835" w:author="Rodion" w:date="2019-12-08T22:37:00Z"/>
                <w:lang w:val="uk-UA"/>
                <w:rPrChange w:id="10836" w:author="Rodion" w:date="2019-12-09T02:09:00Z">
                  <w:rPr>
                    <w:ins w:id="10837" w:author="Rodion" w:date="2019-12-08T22:37:00Z"/>
                    <w:lang w:val="uk-UA"/>
                  </w:rPr>
                </w:rPrChange>
              </w:rPr>
            </w:pPr>
            <w:ins w:id="10838" w:author="Rodion" w:date="2019-12-08T22:38:00Z">
              <w:r w:rsidRPr="00312974">
                <w:rPr>
                  <w:lang w:val="uk-UA"/>
                  <w:rPrChange w:id="10839" w:author="Rodion" w:date="2019-12-09T02:09:00Z">
                    <w:rPr>
                      <w:lang w:val="uk-UA"/>
                    </w:rPr>
                  </w:rPrChange>
                </w:rPr>
                <w:t xml:space="preserve">Програмно-апаратний комплекс автоматизації ведення домашнього господарства з використанням радіочастотної ідентифікації </w:t>
              </w:r>
            </w:ins>
          </w:p>
        </w:tc>
      </w:tr>
      <w:tr w:rsidR="0081785F" w:rsidRPr="00312974" w14:paraId="21D21A1F" w14:textId="77777777" w:rsidTr="006029A2">
        <w:tc>
          <w:tcPr>
            <w:tcW w:w="2127" w:type="dxa"/>
            <w:vMerge w:val="restart"/>
          </w:tcPr>
          <w:p w14:paraId="7B050BF1" w14:textId="77777777" w:rsidR="0081785F" w:rsidRPr="00312974" w:rsidRDefault="0081785F" w:rsidP="0081785F">
            <w:pPr>
              <w:pStyle w:val="NoSpacing"/>
              <w:jc w:val="left"/>
              <w:rPr>
                <w:lang w:val="uk-UA"/>
                <w:rPrChange w:id="10840" w:author="Rodion" w:date="2019-12-09T02:09:00Z">
                  <w:rPr>
                    <w:lang w:val="uk-UA"/>
                  </w:rPr>
                </w:rPrChange>
              </w:rPr>
            </w:pPr>
            <w:r w:rsidRPr="00312974">
              <w:rPr>
                <w:lang w:val="uk-UA"/>
                <w:rPrChange w:id="10841" w:author="Rodion" w:date="2019-12-09T02:09:00Z">
                  <w:rPr>
                    <w:lang w:val="uk-UA"/>
                  </w:rPr>
                </w:rPrChange>
              </w:rPr>
              <w:t>ІІ. Товар у реальному виконанні</w:t>
            </w:r>
          </w:p>
        </w:tc>
        <w:tc>
          <w:tcPr>
            <w:tcW w:w="4071" w:type="dxa"/>
          </w:tcPr>
          <w:p w14:paraId="0BA80634" w14:textId="77777777" w:rsidR="0081785F" w:rsidRPr="00312974" w:rsidRDefault="0081785F" w:rsidP="0081785F">
            <w:pPr>
              <w:pStyle w:val="NoSpacing"/>
              <w:jc w:val="left"/>
              <w:rPr>
                <w:lang w:val="uk-UA"/>
                <w:rPrChange w:id="10842" w:author="Rodion" w:date="2019-12-09T02:09:00Z">
                  <w:rPr>
                    <w:lang w:val="uk-UA"/>
                  </w:rPr>
                </w:rPrChange>
              </w:rPr>
            </w:pPr>
            <w:r w:rsidRPr="00312974">
              <w:rPr>
                <w:lang w:val="uk-UA"/>
                <w:rPrChange w:id="10843" w:author="Rodion" w:date="2019-12-09T02:09:00Z">
                  <w:rPr>
                    <w:lang w:val="uk-UA"/>
                  </w:rPr>
                </w:rPrChange>
              </w:rPr>
              <w:t>Властивості/характеристики</w:t>
            </w:r>
          </w:p>
        </w:tc>
        <w:tc>
          <w:tcPr>
            <w:tcW w:w="1430" w:type="dxa"/>
          </w:tcPr>
          <w:p w14:paraId="4802B0DD" w14:textId="77777777" w:rsidR="0081785F" w:rsidRPr="00312974" w:rsidRDefault="0081785F" w:rsidP="0081785F">
            <w:pPr>
              <w:pStyle w:val="NoSpacing"/>
              <w:jc w:val="left"/>
              <w:rPr>
                <w:lang w:val="uk-UA"/>
                <w:rPrChange w:id="10844" w:author="Rodion" w:date="2019-12-09T02:09:00Z">
                  <w:rPr>
                    <w:lang w:val="uk-UA"/>
                  </w:rPr>
                </w:rPrChange>
              </w:rPr>
            </w:pPr>
            <w:r w:rsidRPr="00312974">
              <w:rPr>
                <w:lang w:val="uk-UA"/>
                <w:rPrChange w:id="10845" w:author="Rodion" w:date="2019-12-09T02:09:00Z">
                  <w:rPr>
                    <w:lang w:val="uk-UA"/>
                  </w:rPr>
                </w:rPrChange>
              </w:rPr>
              <w:t>М/Нм</w:t>
            </w:r>
          </w:p>
        </w:tc>
        <w:tc>
          <w:tcPr>
            <w:tcW w:w="2862" w:type="dxa"/>
          </w:tcPr>
          <w:p w14:paraId="2A47DC10" w14:textId="77777777" w:rsidR="0081785F" w:rsidRPr="00312974" w:rsidRDefault="0081785F" w:rsidP="0081785F">
            <w:pPr>
              <w:pStyle w:val="NoSpacing"/>
              <w:jc w:val="left"/>
              <w:rPr>
                <w:lang w:val="uk-UA"/>
                <w:rPrChange w:id="10846" w:author="Rodion" w:date="2019-12-09T02:09:00Z">
                  <w:rPr>
                    <w:lang w:val="uk-UA"/>
                  </w:rPr>
                </w:rPrChange>
              </w:rPr>
            </w:pPr>
            <w:proofErr w:type="spellStart"/>
            <w:r w:rsidRPr="00312974">
              <w:rPr>
                <w:lang w:val="uk-UA"/>
                <w:rPrChange w:id="10847" w:author="Rodion" w:date="2019-12-09T02:09:00Z">
                  <w:rPr>
                    <w:lang w:val="uk-UA"/>
                  </w:rPr>
                </w:rPrChange>
              </w:rPr>
              <w:t>Вр</w:t>
            </w:r>
            <w:proofErr w:type="spellEnd"/>
            <w:r w:rsidRPr="00312974">
              <w:rPr>
                <w:lang w:val="uk-UA"/>
                <w:rPrChange w:id="10848" w:author="Rodion" w:date="2019-12-09T02:09:00Z">
                  <w:rPr>
                    <w:lang w:val="uk-UA"/>
                  </w:rPr>
                </w:rPrChange>
              </w:rPr>
              <w:t>/</w:t>
            </w:r>
            <w:proofErr w:type="spellStart"/>
            <w:r w:rsidRPr="00312974">
              <w:rPr>
                <w:lang w:val="uk-UA"/>
                <w:rPrChange w:id="10849" w:author="Rodion" w:date="2019-12-09T02:09:00Z">
                  <w:rPr>
                    <w:lang w:val="uk-UA"/>
                  </w:rPr>
                </w:rPrChange>
              </w:rPr>
              <w:t>Тх</w:t>
            </w:r>
            <w:proofErr w:type="spellEnd"/>
            <w:r w:rsidRPr="00312974">
              <w:rPr>
                <w:lang w:val="uk-UA"/>
                <w:rPrChange w:id="10850" w:author="Rodion" w:date="2019-12-09T02:09:00Z">
                  <w:rPr>
                    <w:lang w:val="uk-UA"/>
                  </w:rPr>
                </w:rPrChange>
              </w:rPr>
              <w:t xml:space="preserve"> /</w:t>
            </w:r>
            <w:proofErr w:type="spellStart"/>
            <w:r w:rsidRPr="00312974">
              <w:rPr>
                <w:lang w:val="uk-UA"/>
                <w:rPrChange w:id="10851" w:author="Rodion" w:date="2019-12-09T02:09:00Z">
                  <w:rPr>
                    <w:lang w:val="uk-UA"/>
                  </w:rPr>
                </w:rPrChange>
              </w:rPr>
              <w:t>Тл</w:t>
            </w:r>
            <w:proofErr w:type="spellEnd"/>
            <w:r w:rsidRPr="00312974">
              <w:rPr>
                <w:lang w:val="uk-UA"/>
                <w:rPrChange w:id="10852" w:author="Rodion" w:date="2019-12-09T02:09:00Z">
                  <w:rPr>
                    <w:lang w:val="uk-UA"/>
                  </w:rPr>
                </w:rPrChange>
              </w:rPr>
              <w:t>/Е/</w:t>
            </w:r>
            <w:proofErr w:type="spellStart"/>
            <w:r w:rsidRPr="00312974">
              <w:rPr>
                <w:lang w:val="uk-UA"/>
                <w:rPrChange w:id="10853" w:author="Rodion" w:date="2019-12-09T02:09:00Z">
                  <w:rPr>
                    <w:lang w:val="uk-UA"/>
                  </w:rPr>
                </w:rPrChange>
              </w:rPr>
              <w:t>Ор</w:t>
            </w:r>
            <w:proofErr w:type="spellEnd"/>
          </w:p>
        </w:tc>
      </w:tr>
      <w:tr w:rsidR="0081785F" w:rsidRPr="00312974" w14:paraId="6018A4FD" w14:textId="77777777" w:rsidTr="006029A2">
        <w:tc>
          <w:tcPr>
            <w:tcW w:w="2127" w:type="dxa"/>
            <w:vMerge/>
          </w:tcPr>
          <w:p w14:paraId="1440D59B" w14:textId="77777777" w:rsidR="0081785F" w:rsidRPr="00312974" w:rsidRDefault="0081785F" w:rsidP="0081785F">
            <w:pPr>
              <w:pStyle w:val="NoSpacing"/>
              <w:jc w:val="left"/>
              <w:rPr>
                <w:lang w:val="uk-UA"/>
                <w:rPrChange w:id="10854" w:author="Rodion" w:date="2019-12-09T02:09:00Z">
                  <w:rPr>
                    <w:lang w:val="uk-UA"/>
                  </w:rPr>
                </w:rPrChange>
              </w:rPr>
            </w:pPr>
          </w:p>
        </w:tc>
        <w:tc>
          <w:tcPr>
            <w:tcW w:w="4071" w:type="dxa"/>
          </w:tcPr>
          <w:p w14:paraId="164F5395" w14:textId="77777777" w:rsidR="0081785F" w:rsidRPr="00312974" w:rsidRDefault="0081785F" w:rsidP="0081785F">
            <w:pPr>
              <w:pStyle w:val="NoSpacing"/>
              <w:jc w:val="left"/>
              <w:rPr>
                <w:lang w:val="uk-UA"/>
                <w:rPrChange w:id="10855" w:author="Rodion" w:date="2019-12-09T02:09:00Z">
                  <w:rPr>
                    <w:lang w:val="uk-UA"/>
                  </w:rPr>
                </w:rPrChange>
              </w:rPr>
            </w:pPr>
            <w:r w:rsidRPr="00312974">
              <w:rPr>
                <w:lang w:val="uk-UA"/>
                <w:rPrChange w:id="10856" w:author="Rodion" w:date="2019-12-09T02:09:00Z">
                  <w:rPr>
                    <w:lang w:val="uk-UA"/>
                  </w:rPr>
                </w:rPrChange>
              </w:rPr>
              <w:t xml:space="preserve">1. Спосіб підключення – </w:t>
            </w:r>
            <w:proofErr w:type="spellStart"/>
            <w:r w:rsidRPr="00312974">
              <w:rPr>
                <w:lang w:val="uk-UA"/>
                <w:rPrChange w:id="10857" w:author="Rodion" w:date="2019-12-09T02:09:00Z">
                  <w:rPr>
                    <w:lang w:val="uk-UA"/>
                  </w:rPr>
                </w:rPrChange>
              </w:rPr>
              <w:t>Wi-Fi</w:t>
            </w:r>
            <w:proofErr w:type="spellEnd"/>
          </w:p>
          <w:p w14:paraId="7C463E69" w14:textId="77777777" w:rsidR="0081785F" w:rsidRPr="00312974" w:rsidRDefault="0081785F" w:rsidP="0081785F">
            <w:pPr>
              <w:pStyle w:val="NoSpacing"/>
              <w:jc w:val="left"/>
              <w:rPr>
                <w:lang w:val="uk-UA"/>
                <w:rPrChange w:id="10858" w:author="Rodion" w:date="2019-12-09T02:09:00Z">
                  <w:rPr>
                    <w:lang w:val="uk-UA"/>
                  </w:rPr>
                </w:rPrChange>
              </w:rPr>
            </w:pPr>
            <w:r w:rsidRPr="00312974">
              <w:rPr>
                <w:lang w:val="uk-UA"/>
                <w:rPrChange w:id="10859" w:author="Rodion" w:date="2019-12-09T02:09:00Z">
                  <w:rPr>
                    <w:lang w:val="uk-UA"/>
                  </w:rPr>
                </w:rPrChange>
              </w:rPr>
              <w:t>2. Компактний корпус.</w:t>
            </w:r>
          </w:p>
          <w:p w14:paraId="2DD546B2" w14:textId="77777777" w:rsidR="0081785F" w:rsidRPr="00312974" w:rsidRDefault="0081785F" w:rsidP="0081785F">
            <w:pPr>
              <w:pStyle w:val="NoSpacing"/>
              <w:jc w:val="left"/>
              <w:rPr>
                <w:lang w:val="uk-UA"/>
                <w:rPrChange w:id="10860" w:author="Rodion" w:date="2019-12-09T02:09:00Z">
                  <w:rPr>
                    <w:lang w:val="uk-UA"/>
                  </w:rPr>
                </w:rPrChange>
              </w:rPr>
            </w:pPr>
            <w:r w:rsidRPr="00312974">
              <w:rPr>
                <w:lang w:val="uk-UA"/>
                <w:rPrChange w:id="10861" w:author="Rodion" w:date="2019-12-09T02:09:00Z">
                  <w:rPr>
                    <w:lang w:val="uk-UA"/>
                  </w:rPr>
                </w:rPrChange>
              </w:rPr>
              <w:t>3. Зручний веб-застосунок</w:t>
            </w:r>
          </w:p>
        </w:tc>
        <w:tc>
          <w:tcPr>
            <w:tcW w:w="1430" w:type="dxa"/>
          </w:tcPr>
          <w:p w14:paraId="6A05DA93" w14:textId="77777777" w:rsidR="0081785F" w:rsidRPr="00312974" w:rsidRDefault="0081785F" w:rsidP="0081785F">
            <w:pPr>
              <w:pStyle w:val="NoSpacing"/>
              <w:jc w:val="left"/>
              <w:rPr>
                <w:lang w:val="uk-UA"/>
                <w:rPrChange w:id="10862" w:author="Rodion" w:date="2019-12-09T02:09:00Z">
                  <w:rPr>
                    <w:lang w:val="uk-UA"/>
                  </w:rPr>
                </w:rPrChange>
              </w:rPr>
            </w:pPr>
          </w:p>
        </w:tc>
        <w:tc>
          <w:tcPr>
            <w:tcW w:w="2862" w:type="dxa"/>
          </w:tcPr>
          <w:p w14:paraId="7D9F3747" w14:textId="77777777" w:rsidR="0081785F" w:rsidRPr="00312974" w:rsidRDefault="0081785F" w:rsidP="0081785F">
            <w:pPr>
              <w:pStyle w:val="NoSpacing"/>
              <w:jc w:val="left"/>
              <w:rPr>
                <w:lang w:val="uk-UA"/>
                <w:rPrChange w:id="10863" w:author="Rodion" w:date="2019-12-09T02:09:00Z">
                  <w:rPr>
                    <w:lang w:val="uk-UA"/>
                  </w:rPr>
                </w:rPrChange>
              </w:rPr>
            </w:pPr>
          </w:p>
        </w:tc>
      </w:tr>
      <w:tr w:rsidR="0081785F" w:rsidRPr="00312974" w14:paraId="692C08B1" w14:textId="77777777" w:rsidTr="006029A2">
        <w:tc>
          <w:tcPr>
            <w:tcW w:w="2127" w:type="dxa"/>
            <w:vMerge/>
          </w:tcPr>
          <w:p w14:paraId="2C7E640A" w14:textId="77777777" w:rsidR="0081785F" w:rsidRPr="00312974" w:rsidRDefault="0081785F" w:rsidP="0081785F">
            <w:pPr>
              <w:pStyle w:val="NoSpacing"/>
              <w:jc w:val="left"/>
              <w:rPr>
                <w:lang w:val="uk-UA"/>
                <w:rPrChange w:id="10864" w:author="Rodion" w:date="2019-12-09T02:09:00Z">
                  <w:rPr>
                    <w:lang w:val="uk-UA"/>
                  </w:rPr>
                </w:rPrChange>
              </w:rPr>
            </w:pPr>
          </w:p>
        </w:tc>
        <w:tc>
          <w:tcPr>
            <w:tcW w:w="8363" w:type="dxa"/>
            <w:gridSpan w:val="3"/>
          </w:tcPr>
          <w:p w14:paraId="07D09D37" w14:textId="77777777" w:rsidR="0081785F" w:rsidRPr="00312974" w:rsidRDefault="0081785F" w:rsidP="0081785F">
            <w:pPr>
              <w:pStyle w:val="NoSpacing"/>
              <w:jc w:val="left"/>
              <w:rPr>
                <w:lang w:val="uk-UA"/>
                <w:rPrChange w:id="10865" w:author="Rodion" w:date="2019-12-09T02:09:00Z">
                  <w:rPr>
                    <w:lang w:val="uk-UA"/>
                  </w:rPr>
                </w:rPrChange>
              </w:rPr>
            </w:pPr>
            <w:r w:rsidRPr="00312974">
              <w:rPr>
                <w:lang w:val="uk-UA"/>
                <w:rPrChange w:id="10866" w:author="Rodion" w:date="2019-12-09T02:09:00Z">
                  <w:rPr>
                    <w:lang w:val="uk-UA"/>
                  </w:rPr>
                </w:rPrChange>
              </w:rPr>
              <w:t>Якість: автоматизація ведення домашнього господарства, що в часовому еквіваленті дорівнює в середньому 15 хвилин в день.</w:t>
            </w:r>
          </w:p>
        </w:tc>
      </w:tr>
      <w:tr w:rsidR="0081785F" w:rsidRPr="00312974" w14:paraId="1CC70E6A" w14:textId="77777777" w:rsidTr="006029A2">
        <w:tc>
          <w:tcPr>
            <w:tcW w:w="2127" w:type="dxa"/>
            <w:vMerge/>
          </w:tcPr>
          <w:p w14:paraId="5956539A" w14:textId="77777777" w:rsidR="0081785F" w:rsidRPr="00312974" w:rsidRDefault="0081785F" w:rsidP="0081785F">
            <w:pPr>
              <w:pStyle w:val="NoSpacing"/>
              <w:jc w:val="left"/>
              <w:rPr>
                <w:lang w:val="uk-UA"/>
                <w:rPrChange w:id="10867" w:author="Rodion" w:date="2019-12-09T02:09:00Z">
                  <w:rPr>
                    <w:lang w:val="uk-UA"/>
                  </w:rPr>
                </w:rPrChange>
              </w:rPr>
            </w:pPr>
          </w:p>
        </w:tc>
        <w:tc>
          <w:tcPr>
            <w:tcW w:w="8363" w:type="dxa"/>
            <w:gridSpan w:val="3"/>
          </w:tcPr>
          <w:p w14:paraId="5FD22AF6" w14:textId="77777777" w:rsidR="0081785F" w:rsidRPr="00312974" w:rsidRDefault="0081785F" w:rsidP="0081785F">
            <w:pPr>
              <w:pStyle w:val="NoSpacing"/>
              <w:jc w:val="left"/>
              <w:rPr>
                <w:lang w:val="uk-UA"/>
                <w:rPrChange w:id="10868" w:author="Rodion" w:date="2019-12-09T02:09:00Z">
                  <w:rPr>
                    <w:lang w:val="uk-UA"/>
                  </w:rPr>
                </w:rPrChange>
              </w:rPr>
            </w:pPr>
            <w:r w:rsidRPr="00312974">
              <w:rPr>
                <w:lang w:val="uk-UA"/>
                <w:rPrChange w:id="10869" w:author="Rodion" w:date="2019-12-09T02:09:00Z">
                  <w:rPr>
                    <w:lang w:val="uk-UA"/>
                  </w:rPr>
                </w:rPrChange>
              </w:rPr>
              <w:t>Пакування: два пристрої для сканування товарів у чорному кейсі</w:t>
            </w:r>
          </w:p>
        </w:tc>
      </w:tr>
      <w:tr w:rsidR="0081785F" w:rsidRPr="00312974" w14:paraId="60CD2B04" w14:textId="77777777" w:rsidTr="006029A2">
        <w:tc>
          <w:tcPr>
            <w:tcW w:w="2127" w:type="dxa"/>
            <w:vMerge/>
          </w:tcPr>
          <w:p w14:paraId="1B80B354" w14:textId="77777777" w:rsidR="0081785F" w:rsidRPr="00312974" w:rsidRDefault="0081785F" w:rsidP="0081785F">
            <w:pPr>
              <w:pStyle w:val="NoSpacing"/>
              <w:jc w:val="left"/>
              <w:rPr>
                <w:lang w:val="uk-UA"/>
                <w:rPrChange w:id="10870" w:author="Rodion" w:date="2019-12-09T02:09:00Z">
                  <w:rPr>
                    <w:lang w:val="uk-UA"/>
                  </w:rPr>
                </w:rPrChange>
              </w:rPr>
            </w:pPr>
          </w:p>
        </w:tc>
        <w:tc>
          <w:tcPr>
            <w:tcW w:w="8363" w:type="dxa"/>
            <w:gridSpan w:val="3"/>
          </w:tcPr>
          <w:p w14:paraId="336C678C" w14:textId="77777777" w:rsidR="0081785F" w:rsidRPr="00312974" w:rsidRDefault="0081785F" w:rsidP="0081785F">
            <w:pPr>
              <w:pStyle w:val="NoSpacing"/>
              <w:jc w:val="left"/>
              <w:rPr>
                <w:lang w:val="uk-UA"/>
                <w:rPrChange w:id="10871" w:author="Rodion" w:date="2019-12-09T02:09:00Z">
                  <w:rPr>
                    <w:lang w:val="uk-UA"/>
                  </w:rPr>
                </w:rPrChange>
              </w:rPr>
            </w:pPr>
            <w:r w:rsidRPr="00312974">
              <w:rPr>
                <w:lang w:val="uk-UA"/>
                <w:rPrChange w:id="10872" w:author="Rodion" w:date="2019-12-09T02:09:00Z">
                  <w:rPr>
                    <w:lang w:val="uk-UA"/>
                  </w:rPr>
                </w:rPrChange>
              </w:rPr>
              <w:t>Марка: ESP-</w:t>
            </w:r>
            <w:proofErr w:type="spellStart"/>
            <w:r w:rsidRPr="00312974">
              <w:rPr>
                <w:lang w:val="uk-UA"/>
                <w:rPrChange w:id="10873" w:author="Rodion" w:date="2019-12-09T02:09:00Z">
                  <w:rPr>
                    <w:lang w:val="uk-UA"/>
                  </w:rPr>
                </w:rPrChange>
              </w:rPr>
              <w:t>smartlist</w:t>
            </w:r>
            <w:proofErr w:type="spellEnd"/>
          </w:p>
        </w:tc>
      </w:tr>
      <w:tr w:rsidR="0081785F" w:rsidRPr="00312974" w14:paraId="2EFE22FF" w14:textId="77777777" w:rsidTr="006029A2">
        <w:trPr>
          <w:trHeight w:val="976"/>
        </w:trPr>
        <w:tc>
          <w:tcPr>
            <w:tcW w:w="2127" w:type="dxa"/>
          </w:tcPr>
          <w:p w14:paraId="39F82B65" w14:textId="77777777" w:rsidR="0081785F" w:rsidRPr="00312974" w:rsidRDefault="0081785F" w:rsidP="0081785F">
            <w:pPr>
              <w:pStyle w:val="NoSpacing"/>
              <w:jc w:val="left"/>
              <w:rPr>
                <w:lang w:val="uk-UA"/>
                <w:rPrChange w:id="10874" w:author="Rodion" w:date="2019-12-09T02:09:00Z">
                  <w:rPr>
                    <w:lang w:val="uk-UA"/>
                  </w:rPr>
                </w:rPrChange>
              </w:rPr>
            </w:pPr>
            <w:r w:rsidRPr="00312974">
              <w:rPr>
                <w:lang w:val="uk-UA"/>
                <w:rPrChange w:id="10875" w:author="Rodion" w:date="2019-12-09T02:09:00Z">
                  <w:rPr>
                    <w:lang w:val="uk-UA"/>
                  </w:rPr>
                </w:rPrChange>
              </w:rPr>
              <w:t>ІІІ. Товар із підкріпленням</w:t>
            </w:r>
          </w:p>
        </w:tc>
        <w:tc>
          <w:tcPr>
            <w:tcW w:w="8363" w:type="dxa"/>
            <w:gridSpan w:val="3"/>
          </w:tcPr>
          <w:p w14:paraId="00A58D99" w14:textId="436D6E28" w:rsidR="0081785F" w:rsidRPr="00312974" w:rsidRDefault="0081785F" w:rsidP="0081785F">
            <w:pPr>
              <w:pStyle w:val="NoSpacing"/>
              <w:jc w:val="left"/>
              <w:rPr>
                <w:lang w:val="uk-UA"/>
                <w:rPrChange w:id="10876" w:author="Rodion" w:date="2019-12-09T02:09:00Z">
                  <w:rPr>
                    <w:lang w:val="uk-UA"/>
                  </w:rPr>
                </w:rPrChange>
              </w:rPr>
            </w:pPr>
            <w:r w:rsidRPr="00312974">
              <w:rPr>
                <w:lang w:val="uk-UA"/>
                <w:rPrChange w:id="10877" w:author="Rodion" w:date="2019-12-09T02:09:00Z">
                  <w:rPr>
                    <w:lang w:val="uk-UA"/>
                  </w:rPr>
                </w:rPrChange>
              </w:rPr>
              <w:t xml:space="preserve">Набір </w:t>
            </w:r>
            <w:del w:id="10878" w:author="Rodion Kharabet" w:date="2019-12-06T02:37:00Z">
              <w:r w:rsidRPr="00312974" w:rsidDel="005A2358">
                <w:rPr>
                  <w:lang w:val="uk-UA"/>
                  <w:rPrChange w:id="10879" w:author="Rodion" w:date="2019-12-09T02:09:00Z">
                    <w:rPr>
                      <w:lang w:val="uk-UA"/>
                    </w:rPr>
                  </w:rPrChange>
                </w:rPr>
                <w:delText>RFID міток</w:delText>
              </w:r>
            </w:del>
            <w:ins w:id="10880" w:author="Rodion Kharabet" w:date="2019-12-06T02:37:00Z">
              <w:r w:rsidRPr="00312974">
                <w:rPr>
                  <w:lang w:val="uk-UA"/>
                  <w:rPrChange w:id="10881" w:author="Rodion" w:date="2019-12-09T02:09:00Z">
                    <w:rPr>
                      <w:lang w:val="uk-UA"/>
                    </w:rPr>
                  </w:rPrChange>
                </w:rPr>
                <w:t>RFID-міток</w:t>
              </w:r>
            </w:ins>
            <w:r w:rsidRPr="00312974">
              <w:rPr>
                <w:lang w:val="uk-UA"/>
                <w:rPrChange w:id="10882" w:author="Rodion" w:date="2019-12-09T02:09:00Z">
                  <w:rPr>
                    <w:lang w:val="uk-UA"/>
                  </w:rPr>
                </w:rPrChange>
              </w:rPr>
              <w:t xml:space="preserve"> на клейовій основі</w:t>
            </w:r>
          </w:p>
          <w:p w14:paraId="6A35DA21" w14:textId="77777777" w:rsidR="0081785F" w:rsidRPr="00312974" w:rsidRDefault="0081785F" w:rsidP="0081785F">
            <w:pPr>
              <w:pStyle w:val="NoSpacing"/>
              <w:jc w:val="left"/>
              <w:rPr>
                <w:lang w:val="uk-UA"/>
                <w:rPrChange w:id="10883" w:author="Rodion" w:date="2019-12-09T02:09:00Z">
                  <w:rPr>
                    <w:lang w:val="uk-UA"/>
                  </w:rPr>
                </w:rPrChange>
              </w:rPr>
            </w:pPr>
            <w:r w:rsidRPr="00312974">
              <w:rPr>
                <w:lang w:val="uk-UA"/>
                <w:rPrChange w:id="10884" w:author="Rodion" w:date="2019-12-09T02:09:00Z">
                  <w:rPr>
                    <w:lang w:val="uk-UA"/>
                  </w:rPr>
                </w:rPrChange>
              </w:rPr>
              <w:t xml:space="preserve">Кабель живлення </w:t>
            </w:r>
            <w:proofErr w:type="spellStart"/>
            <w:r w:rsidRPr="00312974">
              <w:rPr>
                <w:lang w:val="uk-UA"/>
                <w:rPrChange w:id="10885" w:author="Rodion" w:date="2019-12-09T02:09:00Z">
                  <w:rPr>
                    <w:lang w:val="uk-UA"/>
                  </w:rPr>
                </w:rPrChange>
              </w:rPr>
              <w:t>micro</w:t>
            </w:r>
            <w:proofErr w:type="spellEnd"/>
            <w:r w:rsidRPr="00312974">
              <w:rPr>
                <w:lang w:val="uk-UA"/>
                <w:rPrChange w:id="10886" w:author="Rodion" w:date="2019-12-09T02:09:00Z">
                  <w:rPr>
                    <w:lang w:val="uk-UA"/>
                  </w:rPr>
                </w:rPrChange>
              </w:rPr>
              <w:t>-USB та набір запасних акумуляторів типу 18650</w:t>
            </w:r>
          </w:p>
        </w:tc>
      </w:tr>
      <w:tr w:rsidR="0081785F" w:rsidRPr="00312974" w14:paraId="6EF7524E" w14:textId="77777777" w:rsidTr="006029A2">
        <w:tc>
          <w:tcPr>
            <w:tcW w:w="10490" w:type="dxa"/>
            <w:gridSpan w:val="4"/>
          </w:tcPr>
          <w:p w14:paraId="66914B01" w14:textId="77777777" w:rsidR="0081785F" w:rsidRPr="00312974" w:rsidRDefault="0081785F" w:rsidP="0081785F">
            <w:pPr>
              <w:pStyle w:val="NoSpacing"/>
              <w:jc w:val="left"/>
              <w:rPr>
                <w:lang w:val="uk-UA"/>
                <w:rPrChange w:id="10887" w:author="Rodion" w:date="2019-12-09T02:09:00Z">
                  <w:rPr>
                    <w:lang w:val="uk-UA"/>
                  </w:rPr>
                </w:rPrChange>
              </w:rPr>
            </w:pPr>
            <w:r w:rsidRPr="00312974">
              <w:rPr>
                <w:lang w:val="uk-UA"/>
                <w:rPrChange w:id="10888" w:author="Rodion" w:date="2019-12-09T02:09:00Z">
                  <w:rPr>
                    <w:lang w:val="uk-UA"/>
                  </w:rPr>
                </w:rPrChange>
              </w:rPr>
              <w:t>Потенційний товар буде захищено від копіювання шляхом реєстрації патентів на апаратні складові.</w:t>
            </w:r>
          </w:p>
        </w:tc>
      </w:tr>
    </w:tbl>
    <w:p w14:paraId="211D7E96" w14:textId="77777777" w:rsidR="006029A2" w:rsidRPr="00312974" w:rsidRDefault="006029A2" w:rsidP="006029A2">
      <w:pPr>
        <w:ind w:right="-143"/>
        <w:rPr>
          <w:rPrChange w:id="10889" w:author="Rodion" w:date="2019-12-09T02:09:00Z">
            <w:rPr/>
          </w:rPrChange>
        </w:rPr>
      </w:pPr>
    </w:p>
    <w:p w14:paraId="038E0AE6" w14:textId="5B57E831" w:rsidR="006029A2" w:rsidRPr="00312974" w:rsidRDefault="006029A2" w:rsidP="006029A2">
      <w:pPr>
        <w:rPr>
          <w:rPrChange w:id="10890" w:author="Rodion" w:date="2019-12-09T02:09:00Z">
            <w:rPr/>
          </w:rPrChange>
        </w:rPr>
      </w:pPr>
      <w:r w:rsidRPr="00312974">
        <w:rPr>
          <w:rPrChange w:id="10891" w:author="Rodion" w:date="2019-12-09T02:09:00Z">
            <w:rPr/>
          </w:rPrChange>
        </w:rPr>
        <w:tab/>
        <w:t xml:space="preserve">У </w:t>
      </w:r>
      <w:del w:id="10892" w:author="Rodion Kharabet" w:date="2019-12-06T03:54:00Z">
        <w:r w:rsidRPr="00312974" w:rsidDel="003969F0">
          <w:rPr>
            <w:rPrChange w:id="10893" w:author="Rodion" w:date="2019-12-09T02:09:00Z">
              <w:rPr/>
            </w:rPrChange>
          </w:rPr>
          <w:delText>таблиці 5.</w:delText>
        </w:r>
      </w:del>
      <w:ins w:id="10894" w:author="Rodion Kharabet" w:date="2019-12-06T03:54:00Z">
        <w:r w:rsidR="003969F0" w:rsidRPr="00312974">
          <w:rPr>
            <w:rPrChange w:id="10895" w:author="Rodion" w:date="2019-12-09T02:09:00Z">
              <w:rPr/>
            </w:rPrChange>
          </w:rPr>
          <w:t>таблиці 4.</w:t>
        </w:r>
      </w:ins>
      <w:r w:rsidRPr="00312974">
        <w:rPr>
          <w:rPrChange w:id="10896" w:author="Rodion" w:date="2019-12-09T02:09:00Z">
            <w:rPr/>
          </w:rPrChange>
        </w:rPr>
        <w:t>20 наведено визначені цінові межі, якими необхідно керуватись при встановленні ціни на потенційний товар</w:t>
      </w:r>
    </w:p>
    <w:p w14:paraId="7B44DB30" w14:textId="77777777" w:rsidR="006029A2" w:rsidRPr="00312974" w:rsidRDefault="006029A2" w:rsidP="006029A2">
      <w:pPr>
        <w:ind w:right="-143"/>
        <w:rPr>
          <w:rPrChange w:id="10897" w:author="Rodion" w:date="2019-12-09T02:09:00Z">
            <w:rPr/>
          </w:rPrChange>
        </w:rPr>
      </w:pPr>
    </w:p>
    <w:p w14:paraId="1B99C523" w14:textId="29861B57" w:rsidR="006029A2" w:rsidRPr="00312974" w:rsidRDefault="006029A2" w:rsidP="006029A2">
      <w:pPr>
        <w:ind w:right="-143"/>
        <w:rPr>
          <w:rPrChange w:id="10898" w:author="Rodion" w:date="2019-12-09T02:09:00Z">
            <w:rPr/>
          </w:rPrChange>
        </w:rPr>
      </w:pPr>
      <w:r w:rsidRPr="00312974">
        <w:rPr>
          <w:rPrChange w:id="10899" w:author="Rodion" w:date="2019-12-09T02:09:00Z">
            <w:rPr/>
          </w:rPrChange>
        </w:rPr>
        <w:tab/>
      </w:r>
      <w:del w:id="10900" w:author="Rodion Kharabet" w:date="2019-12-06T03:54:00Z">
        <w:r w:rsidRPr="00312974" w:rsidDel="003969F0">
          <w:rPr>
            <w:rPrChange w:id="10901" w:author="Rodion" w:date="2019-12-09T02:09:00Z">
              <w:rPr/>
            </w:rPrChange>
          </w:rPr>
          <w:delText>Таблиця 5.</w:delText>
        </w:r>
      </w:del>
      <w:ins w:id="10902" w:author="Rodion Kharabet" w:date="2019-12-06T03:54:00Z">
        <w:r w:rsidR="003969F0" w:rsidRPr="00312974">
          <w:rPr>
            <w:rPrChange w:id="10903" w:author="Rodion" w:date="2019-12-09T02:09:00Z">
              <w:rPr/>
            </w:rPrChange>
          </w:rPr>
          <w:t>Таблиця 4.</w:t>
        </w:r>
      </w:ins>
      <w:r w:rsidRPr="00312974">
        <w:rPr>
          <w:rPrChange w:id="10904" w:author="Rodion" w:date="2019-12-09T02:09:00Z">
            <w:rPr/>
          </w:rPrChange>
        </w:rPr>
        <w:t>20 – Визначення меж встановлення ціни</w:t>
      </w:r>
    </w:p>
    <w:tbl>
      <w:tblPr>
        <w:tblStyle w:val="TableGrid"/>
        <w:tblW w:w="10485" w:type="dxa"/>
        <w:jc w:val="center"/>
        <w:tblLook w:val="00A0" w:firstRow="1" w:lastRow="0" w:firstColumn="1" w:lastColumn="0" w:noHBand="0" w:noVBand="0"/>
      </w:tblPr>
      <w:tblGrid>
        <w:gridCol w:w="846"/>
        <w:gridCol w:w="1890"/>
        <w:gridCol w:w="1695"/>
        <w:gridCol w:w="2542"/>
        <w:gridCol w:w="3512"/>
      </w:tblGrid>
      <w:tr w:rsidR="006029A2" w:rsidRPr="00312974" w14:paraId="376C04D7" w14:textId="77777777" w:rsidTr="006029A2">
        <w:trPr>
          <w:jc w:val="center"/>
        </w:trPr>
        <w:tc>
          <w:tcPr>
            <w:tcW w:w="846" w:type="dxa"/>
          </w:tcPr>
          <w:p w14:paraId="752C9D90" w14:textId="77777777" w:rsidR="006029A2" w:rsidRPr="00312974" w:rsidRDefault="006029A2" w:rsidP="006029A2">
            <w:pPr>
              <w:pStyle w:val="NoSpacing"/>
              <w:jc w:val="left"/>
              <w:rPr>
                <w:lang w:val="uk-UA"/>
                <w:rPrChange w:id="10905" w:author="Rodion" w:date="2019-12-09T02:09:00Z">
                  <w:rPr>
                    <w:lang w:val="uk-UA"/>
                  </w:rPr>
                </w:rPrChange>
              </w:rPr>
            </w:pPr>
            <w:r w:rsidRPr="00312974">
              <w:rPr>
                <w:lang w:val="uk-UA"/>
                <w:rPrChange w:id="10906" w:author="Rodion" w:date="2019-12-09T02:09:00Z">
                  <w:rPr>
                    <w:lang w:val="uk-UA"/>
                  </w:rPr>
                </w:rPrChange>
              </w:rPr>
              <w:t>№ п/п</w:t>
            </w:r>
          </w:p>
        </w:tc>
        <w:tc>
          <w:tcPr>
            <w:tcW w:w="1890" w:type="dxa"/>
          </w:tcPr>
          <w:p w14:paraId="4BA592F3" w14:textId="77777777" w:rsidR="006029A2" w:rsidRPr="00312974" w:rsidRDefault="006029A2" w:rsidP="006029A2">
            <w:pPr>
              <w:pStyle w:val="NoSpacing"/>
              <w:jc w:val="left"/>
              <w:rPr>
                <w:lang w:val="uk-UA"/>
                <w:rPrChange w:id="10907" w:author="Rodion" w:date="2019-12-09T02:09:00Z">
                  <w:rPr>
                    <w:lang w:val="uk-UA"/>
                  </w:rPr>
                </w:rPrChange>
              </w:rPr>
            </w:pPr>
            <w:r w:rsidRPr="00312974">
              <w:rPr>
                <w:lang w:val="uk-UA"/>
                <w:rPrChange w:id="10908" w:author="Rodion" w:date="2019-12-09T02:09:00Z">
                  <w:rPr>
                    <w:lang w:val="uk-UA"/>
                  </w:rPr>
                </w:rPrChange>
              </w:rPr>
              <w:t>Рівень цін на товари-замінники</w:t>
            </w:r>
          </w:p>
        </w:tc>
        <w:tc>
          <w:tcPr>
            <w:tcW w:w="1695" w:type="dxa"/>
          </w:tcPr>
          <w:p w14:paraId="2A035503" w14:textId="77777777" w:rsidR="006029A2" w:rsidRPr="00312974" w:rsidRDefault="006029A2" w:rsidP="006029A2">
            <w:pPr>
              <w:pStyle w:val="NoSpacing"/>
              <w:jc w:val="left"/>
              <w:rPr>
                <w:lang w:val="uk-UA"/>
                <w:rPrChange w:id="10909" w:author="Rodion" w:date="2019-12-09T02:09:00Z">
                  <w:rPr>
                    <w:lang w:val="uk-UA"/>
                  </w:rPr>
                </w:rPrChange>
              </w:rPr>
            </w:pPr>
            <w:r w:rsidRPr="00312974">
              <w:rPr>
                <w:lang w:val="uk-UA"/>
                <w:rPrChange w:id="10910" w:author="Rodion" w:date="2019-12-09T02:09:00Z">
                  <w:rPr>
                    <w:lang w:val="uk-UA"/>
                  </w:rPr>
                </w:rPrChange>
              </w:rPr>
              <w:t>Рівень цін на товари-аналоги</w:t>
            </w:r>
          </w:p>
        </w:tc>
        <w:tc>
          <w:tcPr>
            <w:tcW w:w="2542" w:type="dxa"/>
          </w:tcPr>
          <w:p w14:paraId="5CE11AAC" w14:textId="77777777" w:rsidR="006029A2" w:rsidRPr="00312974" w:rsidRDefault="006029A2" w:rsidP="006029A2">
            <w:pPr>
              <w:pStyle w:val="NoSpacing"/>
              <w:jc w:val="left"/>
              <w:rPr>
                <w:lang w:val="uk-UA"/>
                <w:rPrChange w:id="10911" w:author="Rodion" w:date="2019-12-09T02:09:00Z">
                  <w:rPr>
                    <w:lang w:val="uk-UA"/>
                  </w:rPr>
                </w:rPrChange>
              </w:rPr>
            </w:pPr>
            <w:r w:rsidRPr="00312974">
              <w:rPr>
                <w:lang w:val="uk-UA"/>
                <w:rPrChange w:id="10912" w:author="Rodion" w:date="2019-12-09T02:09:00Z">
                  <w:rPr>
                    <w:lang w:val="uk-UA"/>
                  </w:rPr>
                </w:rPrChange>
              </w:rPr>
              <w:t>Рівень доходів цільової групи споживачів</w:t>
            </w:r>
          </w:p>
        </w:tc>
        <w:tc>
          <w:tcPr>
            <w:tcW w:w="3512" w:type="dxa"/>
          </w:tcPr>
          <w:p w14:paraId="42C9165F" w14:textId="77777777" w:rsidR="006029A2" w:rsidRPr="00312974" w:rsidRDefault="006029A2" w:rsidP="006029A2">
            <w:pPr>
              <w:pStyle w:val="NoSpacing"/>
              <w:jc w:val="left"/>
              <w:rPr>
                <w:lang w:val="uk-UA"/>
                <w:rPrChange w:id="10913" w:author="Rodion" w:date="2019-12-09T02:09:00Z">
                  <w:rPr>
                    <w:lang w:val="uk-UA"/>
                  </w:rPr>
                </w:rPrChange>
              </w:rPr>
            </w:pPr>
            <w:r w:rsidRPr="00312974">
              <w:rPr>
                <w:lang w:val="uk-UA"/>
                <w:rPrChange w:id="10914" w:author="Rodion" w:date="2019-12-09T02:09:00Z">
                  <w:rPr>
                    <w:lang w:val="uk-UA"/>
                  </w:rPr>
                </w:rPrChange>
              </w:rPr>
              <w:t>Верхня та нижня межі встановлення ціни на товар/послугу</w:t>
            </w:r>
          </w:p>
        </w:tc>
      </w:tr>
      <w:tr w:rsidR="006029A2" w:rsidRPr="00312974" w14:paraId="192B2EF5" w14:textId="77777777" w:rsidTr="006029A2">
        <w:trPr>
          <w:jc w:val="center"/>
        </w:trPr>
        <w:tc>
          <w:tcPr>
            <w:tcW w:w="846" w:type="dxa"/>
          </w:tcPr>
          <w:p w14:paraId="46028D23" w14:textId="77777777" w:rsidR="006029A2" w:rsidRPr="00312974" w:rsidRDefault="006029A2" w:rsidP="006029A2">
            <w:pPr>
              <w:pStyle w:val="NoSpacing"/>
              <w:jc w:val="left"/>
              <w:rPr>
                <w:lang w:val="uk-UA"/>
                <w:rPrChange w:id="10915" w:author="Rodion" w:date="2019-12-09T02:09:00Z">
                  <w:rPr>
                    <w:lang w:val="uk-UA"/>
                  </w:rPr>
                </w:rPrChange>
              </w:rPr>
            </w:pPr>
            <w:r w:rsidRPr="00312974">
              <w:rPr>
                <w:lang w:val="uk-UA"/>
                <w:rPrChange w:id="10916" w:author="Rodion" w:date="2019-12-09T02:09:00Z">
                  <w:rPr>
                    <w:lang w:val="uk-UA"/>
                  </w:rPr>
                </w:rPrChange>
              </w:rPr>
              <w:t>1.</w:t>
            </w:r>
          </w:p>
        </w:tc>
        <w:tc>
          <w:tcPr>
            <w:tcW w:w="1890" w:type="dxa"/>
          </w:tcPr>
          <w:p w14:paraId="6AED5A2B" w14:textId="77777777" w:rsidR="006029A2" w:rsidRPr="00312974" w:rsidRDefault="006029A2" w:rsidP="006029A2">
            <w:pPr>
              <w:pStyle w:val="NoSpacing"/>
              <w:jc w:val="left"/>
              <w:rPr>
                <w:lang w:val="uk-UA"/>
                <w:rPrChange w:id="10917" w:author="Rodion" w:date="2019-12-09T02:09:00Z">
                  <w:rPr>
                    <w:lang w:val="uk-UA"/>
                  </w:rPr>
                </w:rPrChange>
              </w:rPr>
            </w:pPr>
            <w:r w:rsidRPr="00312974">
              <w:rPr>
                <w:lang w:val="uk-UA"/>
                <w:rPrChange w:id="10918" w:author="Rodion" w:date="2019-12-09T02:09:00Z">
                  <w:rPr>
                    <w:lang w:val="uk-UA"/>
                  </w:rPr>
                </w:rPrChange>
              </w:rPr>
              <w:t>Відсутні</w:t>
            </w:r>
          </w:p>
        </w:tc>
        <w:tc>
          <w:tcPr>
            <w:tcW w:w="1695" w:type="dxa"/>
          </w:tcPr>
          <w:p w14:paraId="2EA91763" w14:textId="77777777" w:rsidR="006029A2" w:rsidRPr="00312974" w:rsidRDefault="006029A2" w:rsidP="006029A2">
            <w:pPr>
              <w:pStyle w:val="NoSpacing"/>
              <w:jc w:val="left"/>
              <w:rPr>
                <w:lang w:val="uk-UA"/>
                <w:rPrChange w:id="10919" w:author="Rodion" w:date="2019-12-09T02:09:00Z">
                  <w:rPr>
                    <w:lang w:val="uk-UA"/>
                  </w:rPr>
                </w:rPrChange>
              </w:rPr>
            </w:pPr>
            <w:r w:rsidRPr="00312974">
              <w:rPr>
                <w:lang w:val="uk-UA"/>
                <w:rPrChange w:id="10920" w:author="Rodion" w:date="2019-12-09T02:09:00Z">
                  <w:rPr>
                    <w:lang w:val="uk-UA"/>
                  </w:rPr>
                </w:rPrChange>
              </w:rPr>
              <w:t>59-149$</w:t>
            </w:r>
          </w:p>
        </w:tc>
        <w:tc>
          <w:tcPr>
            <w:tcW w:w="2542" w:type="dxa"/>
          </w:tcPr>
          <w:p w14:paraId="27F2FCDE" w14:textId="77777777" w:rsidR="006029A2" w:rsidRPr="00312974" w:rsidRDefault="006029A2" w:rsidP="006029A2">
            <w:pPr>
              <w:pStyle w:val="NoSpacing"/>
              <w:jc w:val="left"/>
              <w:rPr>
                <w:lang w:val="uk-UA"/>
                <w:rPrChange w:id="10921" w:author="Rodion" w:date="2019-12-09T02:09:00Z">
                  <w:rPr>
                    <w:lang w:val="uk-UA"/>
                  </w:rPr>
                </w:rPrChange>
              </w:rPr>
            </w:pPr>
            <w:r w:rsidRPr="00312974">
              <w:rPr>
                <w:lang w:val="uk-UA"/>
                <w:rPrChange w:id="10922" w:author="Rodion" w:date="2019-12-09T02:09:00Z">
                  <w:rPr>
                    <w:lang w:val="uk-UA"/>
                  </w:rPr>
                </w:rPrChange>
              </w:rPr>
              <w:t>1 000 $/місяць</w:t>
            </w:r>
          </w:p>
        </w:tc>
        <w:tc>
          <w:tcPr>
            <w:tcW w:w="3512" w:type="dxa"/>
          </w:tcPr>
          <w:p w14:paraId="2FDBAA90" w14:textId="77777777" w:rsidR="006029A2" w:rsidRPr="00312974" w:rsidRDefault="006029A2" w:rsidP="006029A2">
            <w:pPr>
              <w:pStyle w:val="NoSpacing"/>
              <w:jc w:val="left"/>
              <w:rPr>
                <w:lang w:val="uk-UA"/>
                <w:rPrChange w:id="10923" w:author="Rodion" w:date="2019-12-09T02:09:00Z">
                  <w:rPr>
                    <w:lang w:val="uk-UA"/>
                  </w:rPr>
                </w:rPrChange>
              </w:rPr>
            </w:pPr>
            <w:r w:rsidRPr="00312974">
              <w:rPr>
                <w:lang w:val="uk-UA"/>
                <w:rPrChange w:id="10924" w:author="Rodion" w:date="2019-12-09T02:09:00Z">
                  <w:rPr>
                    <w:lang w:val="uk-UA"/>
                  </w:rPr>
                </w:rPrChange>
              </w:rPr>
              <w:t>20 – 50 $</w:t>
            </w:r>
          </w:p>
        </w:tc>
      </w:tr>
    </w:tbl>
    <w:p w14:paraId="28B51BE9" w14:textId="77777777" w:rsidR="006029A2" w:rsidRPr="00312974" w:rsidRDefault="006029A2" w:rsidP="006029A2">
      <w:pPr>
        <w:ind w:right="-143"/>
        <w:jc w:val="center"/>
        <w:rPr>
          <w:rPrChange w:id="10925" w:author="Rodion" w:date="2019-12-09T02:09:00Z">
            <w:rPr/>
          </w:rPrChange>
        </w:rPr>
      </w:pPr>
    </w:p>
    <w:p w14:paraId="38B418D5" w14:textId="28EC2297" w:rsidR="005915F0" w:rsidRPr="00312974" w:rsidRDefault="00174094" w:rsidP="00174094">
      <w:pPr>
        <w:spacing w:after="160" w:line="259" w:lineRule="auto"/>
        <w:ind w:firstLine="0"/>
        <w:jc w:val="left"/>
        <w:rPr>
          <w:ins w:id="10926" w:author="Rodion" w:date="2019-12-08T22:45:00Z"/>
          <w:rPrChange w:id="10927" w:author="Rodion" w:date="2019-12-09T02:09:00Z">
            <w:rPr>
              <w:ins w:id="10928" w:author="Rodion" w:date="2019-12-08T22:45:00Z"/>
            </w:rPr>
          </w:rPrChange>
        </w:rPr>
        <w:pPrChange w:id="10929" w:author="Rodion" w:date="2019-12-08T22:45:00Z">
          <w:pPr/>
        </w:pPrChange>
      </w:pPr>
      <w:ins w:id="10930" w:author="Rodion" w:date="2019-12-08T22:45:00Z">
        <w:r w:rsidRPr="00312974">
          <w:rPr>
            <w:rPrChange w:id="10931" w:author="Rodion" w:date="2019-12-09T02:09:00Z">
              <w:rPr/>
            </w:rPrChange>
          </w:rPr>
          <w:br w:type="page"/>
        </w:r>
      </w:ins>
      <w:del w:id="10932" w:author="Rodion" w:date="2019-12-08T22:39:00Z">
        <w:r w:rsidR="006029A2" w:rsidRPr="00312974" w:rsidDel="0081785F">
          <w:rPr>
            <w:rPrChange w:id="10933" w:author="Rodion" w:date="2019-12-09T02:09:00Z">
              <w:rPr/>
            </w:rPrChange>
          </w:rPr>
          <w:tab/>
        </w:r>
      </w:del>
    </w:p>
    <w:p w14:paraId="46FC883F" w14:textId="79DD452F" w:rsidR="006029A2" w:rsidRPr="00312974" w:rsidRDefault="006029A2" w:rsidP="00AF59C0">
      <w:pPr>
        <w:rPr>
          <w:rPrChange w:id="10934" w:author="Rodion" w:date="2019-12-09T02:09:00Z">
            <w:rPr/>
          </w:rPrChange>
        </w:rPr>
      </w:pPr>
      <w:r w:rsidRPr="00312974">
        <w:rPr>
          <w:rPrChange w:id="10935" w:author="Rodion" w:date="2019-12-09T02:09:00Z">
            <w:rPr/>
          </w:rPrChange>
        </w:rPr>
        <w:lastRenderedPageBreak/>
        <w:t xml:space="preserve">У </w:t>
      </w:r>
      <w:del w:id="10936" w:author="Rodion Kharabet" w:date="2019-12-06T03:54:00Z">
        <w:r w:rsidRPr="00312974" w:rsidDel="003969F0">
          <w:rPr>
            <w:rPrChange w:id="10937" w:author="Rodion" w:date="2019-12-09T02:09:00Z">
              <w:rPr/>
            </w:rPrChange>
          </w:rPr>
          <w:delText>таблиці 5.</w:delText>
        </w:r>
      </w:del>
      <w:ins w:id="10938" w:author="Rodion Kharabet" w:date="2019-12-06T03:54:00Z">
        <w:r w:rsidR="003969F0" w:rsidRPr="00312974">
          <w:rPr>
            <w:rPrChange w:id="10939" w:author="Rodion" w:date="2019-12-09T02:09:00Z">
              <w:rPr/>
            </w:rPrChange>
          </w:rPr>
          <w:t>таблиці 4.</w:t>
        </w:r>
      </w:ins>
      <w:r w:rsidRPr="00312974">
        <w:rPr>
          <w:rPrChange w:id="10940" w:author="Rodion" w:date="2019-12-09T02:09:00Z">
            <w:rPr/>
          </w:rPrChange>
        </w:rPr>
        <w:t>21 наведено визначену оптимальну систему збуту.</w:t>
      </w:r>
    </w:p>
    <w:p w14:paraId="6103A11E" w14:textId="77777777" w:rsidR="006029A2" w:rsidRPr="00312974" w:rsidRDefault="006029A2" w:rsidP="005915F0">
      <w:pPr>
        <w:rPr>
          <w:rPrChange w:id="10941" w:author="Rodion" w:date="2019-12-09T02:09:00Z">
            <w:rPr/>
          </w:rPrChange>
        </w:rPr>
        <w:pPrChange w:id="10942" w:author="Rodion" w:date="2019-12-08T22:45:00Z">
          <w:pPr>
            <w:spacing w:after="160" w:line="259" w:lineRule="auto"/>
            <w:ind w:firstLine="0"/>
            <w:jc w:val="left"/>
          </w:pPr>
        </w:pPrChange>
      </w:pPr>
      <w:del w:id="10943" w:author="Rodion" w:date="2019-12-08T22:39:00Z">
        <w:r w:rsidRPr="00312974" w:rsidDel="0081785F">
          <w:rPr>
            <w:rPrChange w:id="10944" w:author="Rodion" w:date="2019-12-09T02:09:00Z">
              <w:rPr/>
            </w:rPrChange>
          </w:rPr>
          <w:br w:type="page"/>
        </w:r>
      </w:del>
    </w:p>
    <w:p w14:paraId="6348D9A2" w14:textId="18D3A9FB" w:rsidR="006029A2" w:rsidRPr="00312974" w:rsidRDefault="006029A2" w:rsidP="006029A2">
      <w:pPr>
        <w:ind w:right="-143"/>
        <w:rPr>
          <w:rPrChange w:id="10945" w:author="Rodion" w:date="2019-12-09T02:09:00Z">
            <w:rPr/>
          </w:rPrChange>
        </w:rPr>
      </w:pPr>
      <w:del w:id="10946" w:author="Rodion" w:date="2019-12-08T22:45:00Z">
        <w:r w:rsidRPr="00312974" w:rsidDel="00174094">
          <w:rPr>
            <w:rPrChange w:id="10947" w:author="Rodion" w:date="2019-12-09T02:09:00Z">
              <w:rPr/>
            </w:rPrChange>
          </w:rPr>
          <w:tab/>
        </w:r>
      </w:del>
      <w:del w:id="10948" w:author="Rodion Kharabet" w:date="2019-12-06T03:54:00Z">
        <w:r w:rsidRPr="00312974" w:rsidDel="003969F0">
          <w:rPr>
            <w:rPrChange w:id="10949" w:author="Rodion" w:date="2019-12-09T02:09:00Z">
              <w:rPr/>
            </w:rPrChange>
          </w:rPr>
          <w:delText>Таблиця 5.</w:delText>
        </w:r>
      </w:del>
      <w:ins w:id="10950" w:author="Rodion Kharabet" w:date="2019-12-06T03:54:00Z">
        <w:r w:rsidR="003969F0" w:rsidRPr="00312974">
          <w:rPr>
            <w:rPrChange w:id="10951" w:author="Rodion" w:date="2019-12-09T02:09:00Z">
              <w:rPr/>
            </w:rPrChange>
          </w:rPr>
          <w:t>Таблиця 4.</w:t>
        </w:r>
      </w:ins>
      <w:r w:rsidRPr="00312974">
        <w:rPr>
          <w:rPrChange w:id="10952" w:author="Rodion" w:date="2019-12-09T02:09:00Z">
            <w:rPr/>
          </w:rPrChange>
        </w:rPr>
        <w:t>21 – Формування системи збуту</w:t>
      </w:r>
    </w:p>
    <w:tbl>
      <w:tblPr>
        <w:tblStyle w:val="TableGrid"/>
        <w:tblW w:w="10490" w:type="dxa"/>
        <w:tblInd w:w="-5" w:type="dxa"/>
        <w:tblLayout w:type="fixed"/>
        <w:tblLook w:val="00A0" w:firstRow="1" w:lastRow="0" w:firstColumn="1" w:lastColumn="0" w:noHBand="0" w:noVBand="0"/>
        <w:tblPrChange w:id="10953" w:author="Rodion" w:date="2019-12-08T22:39:00Z">
          <w:tblPr>
            <w:tblStyle w:val="TableGrid"/>
            <w:tblW w:w="10490" w:type="dxa"/>
            <w:tblInd w:w="-5" w:type="dxa"/>
            <w:tblLayout w:type="fixed"/>
            <w:tblLook w:val="00A0" w:firstRow="1" w:lastRow="0" w:firstColumn="1" w:lastColumn="0" w:noHBand="0" w:noVBand="0"/>
          </w:tblPr>
        </w:tblPrChange>
      </w:tblPr>
      <w:tblGrid>
        <w:gridCol w:w="707"/>
        <w:gridCol w:w="2664"/>
        <w:gridCol w:w="2441"/>
        <w:gridCol w:w="3402"/>
        <w:gridCol w:w="1276"/>
        <w:tblGridChange w:id="10954">
          <w:tblGrid>
            <w:gridCol w:w="707"/>
            <w:gridCol w:w="2664"/>
            <w:gridCol w:w="2441"/>
            <w:gridCol w:w="3402"/>
            <w:gridCol w:w="1276"/>
          </w:tblGrid>
        </w:tblGridChange>
      </w:tblGrid>
      <w:tr w:rsidR="006029A2" w:rsidRPr="00312974" w14:paraId="364DCFF0" w14:textId="77777777" w:rsidTr="0081785F">
        <w:tc>
          <w:tcPr>
            <w:tcW w:w="707" w:type="dxa"/>
            <w:tcPrChange w:id="10955" w:author="Rodion" w:date="2019-12-08T22:39:00Z">
              <w:tcPr>
                <w:tcW w:w="707" w:type="dxa"/>
              </w:tcPr>
            </w:tcPrChange>
          </w:tcPr>
          <w:p w14:paraId="7CD1FE9B" w14:textId="77777777" w:rsidR="006029A2" w:rsidRPr="00312974" w:rsidRDefault="006029A2" w:rsidP="006029A2">
            <w:pPr>
              <w:pStyle w:val="NoSpacing"/>
              <w:jc w:val="left"/>
              <w:rPr>
                <w:lang w:val="uk-UA"/>
                <w:rPrChange w:id="10956" w:author="Rodion" w:date="2019-12-09T02:09:00Z">
                  <w:rPr>
                    <w:lang w:val="uk-UA"/>
                  </w:rPr>
                </w:rPrChange>
              </w:rPr>
            </w:pPr>
            <w:r w:rsidRPr="00312974">
              <w:rPr>
                <w:lang w:val="uk-UA"/>
                <w:rPrChange w:id="10957" w:author="Rodion" w:date="2019-12-09T02:09:00Z">
                  <w:rPr>
                    <w:lang w:val="uk-UA"/>
                  </w:rPr>
                </w:rPrChange>
              </w:rPr>
              <w:t>№ п/п</w:t>
            </w:r>
          </w:p>
        </w:tc>
        <w:tc>
          <w:tcPr>
            <w:tcW w:w="2664" w:type="dxa"/>
            <w:tcPrChange w:id="10958" w:author="Rodion" w:date="2019-12-08T22:39:00Z">
              <w:tcPr>
                <w:tcW w:w="2664" w:type="dxa"/>
              </w:tcPr>
            </w:tcPrChange>
          </w:tcPr>
          <w:p w14:paraId="1F216996" w14:textId="77777777" w:rsidR="006029A2" w:rsidRPr="00312974" w:rsidRDefault="006029A2" w:rsidP="006029A2">
            <w:pPr>
              <w:pStyle w:val="NoSpacing"/>
              <w:jc w:val="left"/>
              <w:rPr>
                <w:lang w:val="uk-UA"/>
                <w:rPrChange w:id="10959" w:author="Rodion" w:date="2019-12-09T02:09:00Z">
                  <w:rPr>
                    <w:lang w:val="uk-UA"/>
                  </w:rPr>
                </w:rPrChange>
              </w:rPr>
            </w:pPr>
            <w:r w:rsidRPr="00312974">
              <w:rPr>
                <w:lang w:val="uk-UA"/>
                <w:rPrChange w:id="10960" w:author="Rodion" w:date="2019-12-09T02:09:00Z">
                  <w:rPr>
                    <w:lang w:val="uk-UA"/>
                  </w:rPr>
                </w:rPrChange>
              </w:rPr>
              <w:t>Специфіка закупівельної поведінки цільових клієнтів</w:t>
            </w:r>
          </w:p>
        </w:tc>
        <w:tc>
          <w:tcPr>
            <w:tcW w:w="2441" w:type="dxa"/>
            <w:tcPrChange w:id="10961" w:author="Rodion" w:date="2019-12-08T22:39:00Z">
              <w:tcPr>
                <w:tcW w:w="2441" w:type="dxa"/>
              </w:tcPr>
            </w:tcPrChange>
          </w:tcPr>
          <w:p w14:paraId="5FDC5AE9" w14:textId="77777777" w:rsidR="006029A2" w:rsidRPr="00312974" w:rsidRDefault="006029A2" w:rsidP="006029A2">
            <w:pPr>
              <w:pStyle w:val="NoSpacing"/>
              <w:jc w:val="left"/>
              <w:rPr>
                <w:lang w:val="uk-UA"/>
                <w:rPrChange w:id="10962" w:author="Rodion" w:date="2019-12-09T02:09:00Z">
                  <w:rPr>
                    <w:lang w:val="uk-UA"/>
                  </w:rPr>
                </w:rPrChange>
              </w:rPr>
            </w:pPr>
            <w:r w:rsidRPr="00312974">
              <w:rPr>
                <w:lang w:val="uk-UA"/>
                <w:rPrChange w:id="10963" w:author="Rodion" w:date="2019-12-09T02:09:00Z">
                  <w:rPr>
                    <w:lang w:val="uk-UA"/>
                  </w:rPr>
                </w:rPrChange>
              </w:rPr>
              <w:t>Функції збуту, які має виконувати постачальник товару</w:t>
            </w:r>
          </w:p>
        </w:tc>
        <w:tc>
          <w:tcPr>
            <w:tcW w:w="3402" w:type="dxa"/>
            <w:tcPrChange w:id="10964" w:author="Rodion" w:date="2019-12-08T22:39:00Z">
              <w:tcPr>
                <w:tcW w:w="3402" w:type="dxa"/>
              </w:tcPr>
            </w:tcPrChange>
          </w:tcPr>
          <w:p w14:paraId="2398780F" w14:textId="77777777" w:rsidR="006029A2" w:rsidRPr="00312974" w:rsidRDefault="006029A2" w:rsidP="006029A2">
            <w:pPr>
              <w:pStyle w:val="NoSpacing"/>
              <w:jc w:val="left"/>
              <w:rPr>
                <w:lang w:val="uk-UA"/>
                <w:rPrChange w:id="10965" w:author="Rodion" w:date="2019-12-09T02:09:00Z">
                  <w:rPr>
                    <w:lang w:val="uk-UA"/>
                  </w:rPr>
                </w:rPrChange>
              </w:rPr>
            </w:pPr>
            <w:r w:rsidRPr="00312974">
              <w:rPr>
                <w:lang w:val="uk-UA"/>
                <w:rPrChange w:id="10966" w:author="Rodion" w:date="2019-12-09T02:09:00Z">
                  <w:rPr>
                    <w:lang w:val="uk-UA"/>
                  </w:rPr>
                </w:rPrChange>
              </w:rPr>
              <w:t>Глибина каналу збуту</w:t>
            </w:r>
          </w:p>
        </w:tc>
        <w:tc>
          <w:tcPr>
            <w:tcW w:w="1276" w:type="dxa"/>
            <w:tcPrChange w:id="10967" w:author="Rodion" w:date="2019-12-08T22:39:00Z">
              <w:tcPr>
                <w:tcW w:w="1276" w:type="dxa"/>
              </w:tcPr>
            </w:tcPrChange>
          </w:tcPr>
          <w:p w14:paraId="2B42A201" w14:textId="05F7CCD5" w:rsidR="006029A2" w:rsidRPr="00312974" w:rsidRDefault="006029A2" w:rsidP="006029A2">
            <w:pPr>
              <w:pStyle w:val="NoSpacing"/>
              <w:jc w:val="left"/>
              <w:rPr>
                <w:lang w:val="uk-UA"/>
                <w:rPrChange w:id="10968" w:author="Rodion" w:date="2019-12-09T02:09:00Z">
                  <w:rPr>
                    <w:lang w:val="uk-UA"/>
                  </w:rPr>
                </w:rPrChange>
              </w:rPr>
            </w:pPr>
            <w:r w:rsidRPr="00312974">
              <w:rPr>
                <w:lang w:val="uk-UA"/>
                <w:rPrChange w:id="10969" w:author="Rodion" w:date="2019-12-09T02:09:00Z">
                  <w:rPr>
                    <w:lang w:val="uk-UA"/>
                  </w:rPr>
                </w:rPrChange>
              </w:rPr>
              <w:t>Опти</w:t>
            </w:r>
            <w:ins w:id="10970" w:author="Rodion" w:date="2019-12-08T22:46:00Z">
              <w:r w:rsidR="00174094" w:rsidRPr="00312974">
                <w:rPr>
                  <w:lang w:val="uk-UA"/>
                  <w:rPrChange w:id="10971" w:author="Rodion" w:date="2019-12-09T02:09:00Z">
                    <w:rPr>
                      <w:lang w:val="uk-UA"/>
                    </w:rPr>
                  </w:rPrChange>
                </w:rPr>
                <w:t>-</w:t>
              </w:r>
            </w:ins>
            <w:proofErr w:type="spellStart"/>
            <w:r w:rsidRPr="00312974">
              <w:rPr>
                <w:lang w:val="uk-UA"/>
                <w:rPrChange w:id="10972" w:author="Rodion" w:date="2019-12-09T02:09:00Z">
                  <w:rPr>
                    <w:lang w:val="uk-UA"/>
                  </w:rPr>
                </w:rPrChange>
              </w:rPr>
              <w:t>мальна</w:t>
            </w:r>
            <w:proofErr w:type="spellEnd"/>
            <w:r w:rsidRPr="00312974">
              <w:rPr>
                <w:lang w:val="uk-UA"/>
                <w:rPrChange w:id="10973" w:author="Rodion" w:date="2019-12-09T02:09:00Z">
                  <w:rPr>
                    <w:lang w:val="uk-UA"/>
                  </w:rPr>
                </w:rPrChange>
              </w:rPr>
              <w:t xml:space="preserve"> система збуту</w:t>
            </w:r>
          </w:p>
        </w:tc>
      </w:tr>
      <w:tr w:rsidR="006029A2" w:rsidRPr="00312974" w14:paraId="29A0C23D" w14:textId="77777777" w:rsidTr="0081785F">
        <w:tc>
          <w:tcPr>
            <w:tcW w:w="707" w:type="dxa"/>
            <w:tcPrChange w:id="10974" w:author="Rodion" w:date="2019-12-08T22:39:00Z">
              <w:tcPr>
                <w:tcW w:w="707" w:type="dxa"/>
              </w:tcPr>
            </w:tcPrChange>
          </w:tcPr>
          <w:p w14:paraId="622F0047" w14:textId="77777777" w:rsidR="006029A2" w:rsidRPr="00312974" w:rsidRDefault="006029A2" w:rsidP="006029A2">
            <w:pPr>
              <w:pStyle w:val="NoSpacing"/>
              <w:jc w:val="left"/>
              <w:rPr>
                <w:lang w:val="uk-UA"/>
                <w:rPrChange w:id="10975" w:author="Rodion" w:date="2019-12-09T02:09:00Z">
                  <w:rPr>
                    <w:lang w:val="uk-UA"/>
                  </w:rPr>
                </w:rPrChange>
              </w:rPr>
            </w:pPr>
            <w:r w:rsidRPr="00312974">
              <w:rPr>
                <w:lang w:val="uk-UA"/>
                <w:rPrChange w:id="10976" w:author="Rodion" w:date="2019-12-09T02:09:00Z">
                  <w:rPr>
                    <w:lang w:val="uk-UA"/>
                  </w:rPr>
                </w:rPrChange>
              </w:rPr>
              <w:t xml:space="preserve">1. </w:t>
            </w:r>
          </w:p>
        </w:tc>
        <w:tc>
          <w:tcPr>
            <w:tcW w:w="2664" w:type="dxa"/>
            <w:tcPrChange w:id="10977" w:author="Rodion" w:date="2019-12-08T22:39:00Z">
              <w:tcPr>
                <w:tcW w:w="2664" w:type="dxa"/>
              </w:tcPr>
            </w:tcPrChange>
          </w:tcPr>
          <w:p w14:paraId="402A98AE" w14:textId="77777777" w:rsidR="006029A2" w:rsidRPr="00312974" w:rsidRDefault="006029A2" w:rsidP="006029A2">
            <w:pPr>
              <w:pStyle w:val="NoSpacing"/>
              <w:jc w:val="left"/>
              <w:rPr>
                <w:lang w:val="uk-UA"/>
                <w:rPrChange w:id="10978" w:author="Rodion" w:date="2019-12-09T02:09:00Z">
                  <w:rPr>
                    <w:lang w:val="uk-UA"/>
                  </w:rPr>
                </w:rPrChange>
              </w:rPr>
            </w:pPr>
            <w:r w:rsidRPr="00312974">
              <w:rPr>
                <w:lang w:val="uk-UA"/>
                <w:rPrChange w:id="10979" w:author="Rodion" w:date="2019-12-09T02:09:00Z">
                  <w:rPr>
                    <w:lang w:val="uk-UA"/>
                  </w:rPr>
                </w:rPrChange>
              </w:rPr>
              <w:t>Замовлення через інтернет-магазини</w:t>
            </w:r>
          </w:p>
        </w:tc>
        <w:tc>
          <w:tcPr>
            <w:tcW w:w="2441" w:type="dxa"/>
            <w:tcPrChange w:id="10980" w:author="Rodion" w:date="2019-12-08T22:39:00Z">
              <w:tcPr>
                <w:tcW w:w="2441" w:type="dxa"/>
              </w:tcPr>
            </w:tcPrChange>
          </w:tcPr>
          <w:p w14:paraId="3D3032D6" w14:textId="77777777" w:rsidR="006029A2" w:rsidRPr="00312974" w:rsidRDefault="006029A2" w:rsidP="006029A2">
            <w:pPr>
              <w:pStyle w:val="NoSpacing"/>
              <w:jc w:val="left"/>
              <w:rPr>
                <w:lang w:val="uk-UA"/>
                <w:rPrChange w:id="10981" w:author="Rodion" w:date="2019-12-09T02:09:00Z">
                  <w:rPr>
                    <w:lang w:val="uk-UA"/>
                  </w:rPr>
                </w:rPrChange>
              </w:rPr>
            </w:pPr>
            <w:r w:rsidRPr="00312974">
              <w:rPr>
                <w:lang w:val="uk-UA"/>
                <w:rPrChange w:id="10982" w:author="Rodion" w:date="2019-12-09T02:09:00Z">
                  <w:rPr>
                    <w:lang w:val="uk-UA"/>
                  </w:rPr>
                </w:rPrChange>
              </w:rPr>
              <w:t>Надання портрету середньостатистичного покупця</w:t>
            </w:r>
          </w:p>
        </w:tc>
        <w:tc>
          <w:tcPr>
            <w:tcW w:w="3402" w:type="dxa"/>
            <w:tcPrChange w:id="10983" w:author="Rodion" w:date="2019-12-08T22:39:00Z">
              <w:tcPr>
                <w:tcW w:w="3402" w:type="dxa"/>
              </w:tcPr>
            </w:tcPrChange>
          </w:tcPr>
          <w:p w14:paraId="7D1B1D98" w14:textId="77777777" w:rsidR="006029A2" w:rsidRPr="00312974" w:rsidRDefault="006029A2" w:rsidP="006029A2">
            <w:pPr>
              <w:pStyle w:val="NoSpacing"/>
              <w:jc w:val="left"/>
              <w:rPr>
                <w:lang w:val="uk-UA"/>
                <w:rPrChange w:id="10984" w:author="Rodion" w:date="2019-12-09T02:09:00Z">
                  <w:rPr>
                    <w:lang w:val="uk-UA"/>
                  </w:rPr>
                </w:rPrChange>
              </w:rPr>
            </w:pPr>
            <w:r w:rsidRPr="00312974">
              <w:rPr>
                <w:lang w:val="uk-UA"/>
                <w:rPrChange w:id="10985" w:author="Rodion" w:date="2019-12-09T02:09:00Z">
                  <w:rPr>
                    <w:lang w:val="uk-UA"/>
                  </w:rPr>
                </w:rPrChange>
              </w:rPr>
              <w:t xml:space="preserve">Один рівень. Дистрибуція здійснюється самостійно через Інтернет </w:t>
            </w:r>
          </w:p>
        </w:tc>
        <w:tc>
          <w:tcPr>
            <w:tcW w:w="1276" w:type="dxa"/>
            <w:tcPrChange w:id="10986" w:author="Rodion" w:date="2019-12-08T22:39:00Z">
              <w:tcPr>
                <w:tcW w:w="1276" w:type="dxa"/>
              </w:tcPr>
            </w:tcPrChange>
          </w:tcPr>
          <w:p w14:paraId="144B58F7" w14:textId="77777777" w:rsidR="006029A2" w:rsidRPr="00312974" w:rsidRDefault="006029A2" w:rsidP="006029A2">
            <w:pPr>
              <w:pStyle w:val="NoSpacing"/>
              <w:jc w:val="left"/>
              <w:rPr>
                <w:lang w:val="uk-UA"/>
                <w:rPrChange w:id="10987" w:author="Rodion" w:date="2019-12-09T02:09:00Z">
                  <w:rPr>
                    <w:lang w:val="uk-UA"/>
                  </w:rPr>
                </w:rPrChange>
              </w:rPr>
            </w:pPr>
            <w:r w:rsidRPr="00312974">
              <w:rPr>
                <w:lang w:val="uk-UA"/>
                <w:rPrChange w:id="10988" w:author="Rodion" w:date="2019-12-09T02:09:00Z">
                  <w:rPr>
                    <w:lang w:val="uk-UA"/>
                  </w:rPr>
                </w:rPrChange>
              </w:rPr>
              <w:t>Власна</w:t>
            </w:r>
          </w:p>
        </w:tc>
      </w:tr>
    </w:tbl>
    <w:p w14:paraId="17487514" w14:textId="77777777" w:rsidR="006029A2" w:rsidRPr="00312974" w:rsidRDefault="006029A2" w:rsidP="006029A2">
      <w:pPr>
        <w:ind w:right="-143"/>
        <w:rPr>
          <w:rPrChange w:id="10989" w:author="Rodion" w:date="2019-12-09T02:09:00Z">
            <w:rPr/>
          </w:rPrChange>
        </w:rPr>
      </w:pPr>
    </w:p>
    <w:p w14:paraId="51C04EB7" w14:textId="29A65C61" w:rsidR="006029A2" w:rsidRPr="00312974" w:rsidRDefault="006029A2" w:rsidP="006029A2">
      <w:pPr>
        <w:rPr>
          <w:rPrChange w:id="10990" w:author="Rodion" w:date="2019-12-09T02:09:00Z">
            <w:rPr/>
          </w:rPrChange>
        </w:rPr>
      </w:pPr>
      <w:del w:id="10991" w:author="Rodion" w:date="2019-12-08T22:39:00Z">
        <w:r w:rsidRPr="00312974" w:rsidDel="0081785F">
          <w:rPr>
            <w:rPrChange w:id="10992" w:author="Rodion" w:date="2019-12-09T02:09:00Z">
              <w:rPr/>
            </w:rPrChange>
          </w:rPr>
          <w:tab/>
        </w:r>
      </w:del>
      <w:r w:rsidRPr="00312974">
        <w:rPr>
          <w:rPrChange w:id="10993" w:author="Rodion" w:date="2019-12-09T02:09:00Z">
            <w:rPr/>
          </w:rPrChange>
        </w:rPr>
        <w:t xml:space="preserve">Також було розроблено концепцію маркетингової комунікації, спираючись на всі попередні дослідження. Концепцію </w:t>
      </w:r>
      <w:r w:rsidR="00C91726" w:rsidRPr="00312974">
        <w:rPr>
          <w:rPrChange w:id="10994" w:author="Rodion" w:date="2019-12-09T02:09:00Z">
            <w:rPr/>
          </w:rPrChange>
        </w:rPr>
        <w:t>маркетингової</w:t>
      </w:r>
      <w:r w:rsidRPr="00312974">
        <w:rPr>
          <w:rPrChange w:id="10995" w:author="Rodion" w:date="2019-12-09T02:09:00Z">
            <w:rPr/>
          </w:rPrChange>
        </w:rPr>
        <w:t xml:space="preserve"> комунікації наведено у </w:t>
      </w:r>
      <w:del w:id="10996" w:author="Rodion Kharabet" w:date="2019-12-06T03:54:00Z">
        <w:r w:rsidRPr="00312974" w:rsidDel="003969F0">
          <w:rPr>
            <w:rPrChange w:id="10997" w:author="Rodion" w:date="2019-12-09T02:09:00Z">
              <w:rPr/>
            </w:rPrChange>
          </w:rPr>
          <w:delText>таблиці 5.</w:delText>
        </w:r>
      </w:del>
      <w:ins w:id="10998" w:author="Rodion Kharabet" w:date="2019-12-06T03:54:00Z">
        <w:r w:rsidR="003969F0" w:rsidRPr="00312974">
          <w:rPr>
            <w:rPrChange w:id="10999" w:author="Rodion" w:date="2019-12-09T02:09:00Z">
              <w:rPr/>
            </w:rPrChange>
          </w:rPr>
          <w:t>таблиці 4.</w:t>
        </w:r>
      </w:ins>
      <w:r w:rsidRPr="00312974">
        <w:rPr>
          <w:rPrChange w:id="11000" w:author="Rodion" w:date="2019-12-09T02:09:00Z">
            <w:rPr/>
          </w:rPrChange>
        </w:rPr>
        <w:t>22</w:t>
      </w:r>
    </w:p>
    <w:p w14:paraId="5998A323" w14:textId="77777777" w:rsidR="006029A2" w:rsidRPr="00312974" w:rsidRDefault="006029A2" w:rsidP="006029A2">
      <w:pPr>
        <w:ind w:right="-143"/>
        <w:rPr>
          <w:rPrChange w:id="11001" w:author="Rodion" w:date="2019-12-09T02:09:00Z">
            <w:rPr/>
          </w:rPrChange>
        </w:rPr>
      </w:pPr>
    </w:p>
    <w:p w14:paraId="4FB75BB1" w14:textId="0B2CBFB4" w:rsidR="006029A2" w:rsidRPr="00312974" w:rsidRDefault="006029A2" w:rsidP="006029A2">
      <w:pPr>
        <w:ind w:right="-143"/>
        <w:rPr>
          <w:rPrChange w:id="11002" w:author="Rodion" w:date="2019-12-09T02:09:00Z">
            <w:rPr/>
          </w:rPrChange>
        </w:rPr>
      </w:pPr>
      <w:r w:rsidRPr="00312974">
        <w:rPr>
          <w:rPrChange w:id="11003" w:author="Rodion" w:date="2019-12-09T02:09:00Z">
            <w:rPr/>
          </w:rPrChange>
        </w:rPr>
        <w:tab/>
      </w:r>
      <w:del w:id="11004" w:author="Rodion Kharabet" w:date="2019-12-06T03:54:00Z">
        <w:r w:rsidRPr="00312974" w:rsidDel="003969F0">
          <w:rPr>
            <w:rPrChange w:id="11005" w:author="Rodion" w:date="2019-12-09T02:09:00Z">
              <w:rPr/>
            </w:rPrChange>
          </w:rPr>
          <w:delText>Таблиця 5.</w:delText>
        </w:r>
      </w:del>
      <w:ins w:id="11006" w:author="Rodion Kharabet" w:date="2019-12-06T03:54:00Z">
        <w:r w:rsidR="003969F0" w:rsidRPr="00312974">
          <w:rPr>
            <w:rPrChange w:id="11007" w:author="Rodion" w:date="2019-12-09T02:09:00Z">
              <w:rPr/>
            </w:rPrChange>
          </w:rPr>
          <w:t>Таблиця 4.</w:t>
        </w:r>
      </w:ins>
      <w:r w:rsidRPr="00312974">
        <w:rPr>
          <w:rPrChange w:id="11008" w:author="Rodion" w:date="2019-12-09T02:09:00Z">
            <w:rPr/>
          </w:rPrChange>
        </w:rPr>
        <w:t xml:space="preserve">22 – Концепція маркетингових комунікацій </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04"/>
        <w:gridCol w:w="1985"/>
        <w:gridCol w:w="1701"/>
        <w:gridCol w:w="2126"/>
        <w:gridCol w:w="2551"/>
        <w:gridCol w:w="1418"/>
        <w:tblGridChange w:id="11009">
          <w:tblGrid>
            <w:gridCol w:w="704"/>
            <w:gridCol w:w="1985"/>
            <w:gridCol w:w="1701"/>
            <w:gridCol w:w="2126"/>
            <w:gridCol w:w="2551"/>
            <w:gridCol w:w="1418"/>
          </w:tblGrid>
        </w:tblGridChange>
      </w:tblGrid>
      <w:tr w:rsidR="00174094" w:rsidRPr="00312974" w14:paraId="68B85D7C" w14:textId="77777777" w:rsidTr="00174094">
        <w:trPr>
          <w:jc w:val="center"/>
        </w:trPr>
        <w:tc>
          <w:tcPr>
            <w:tcW w:w="704" w:type="dxa"/>
          </w:tcPr>
          <w:p w14:paraId="4845774F" w14:textId="77777777" w:rsidR="006029A2" w:rsidRPr="00312974" w:rsidRDefault="006029A2" w:rsidP="006029A2">
            <w:pPr>
              <w:pStyle w:val="NoSpacing"/>
              <w:jc w:val="left"/>
              <w:rPr>
                <w:lang w:val="uk-UA"/>
                <w:rPrChange w:id="11010" w:author="Rodion" w:date="2019-12-09T02:09:00Z">
                  <w:rPr>
                    <w:lang w:val="uk-UA"/>
                  </w:rPr>
                </w:rPrChange>
              </w:rPr>
            </w:pPr>
            <w:r w:rsidRPr="00312974">
              <w:rPr>
                <w:lang w:val="uk-UA"/>
                <w:rPrChange w:id="11011" w:author="Rodion" w:date="2019-12-09T02:09:00Z">
                  <w:rPr>
                    <w:lang w:val="uk-UA"/>
                  </w:rPr>
                </w:rPrChange>
              </w:rPr>
              <w:t>№ п/п</w:t>
            </w:r>
          </w:p>
        </w:tc>
        <w:tc>
          <w:tcPr>
            <w:tcW w:w="1985" w:type="dxa"/>
          </w:tcPr>
          <w:p w14:paraId="2BFEDBA8" w14:textId="77777777" w:rsidR="006029A2" w:rsidRPr="00312974" w:rsidRDefault="006029A2" w:rsidP="006029A2">
            <w:pPr>
              <w:pStyle w:val="NoSpacing"/>
              <w:jc w:val="left"/>
              <w:rPr>
                <w:lang w:val="uk-UA"/>
                <w:rPrChange w:id="11012" w:author="Rodion" w:date="2019-12-09T02:09:00Z">
                  <w:rPr>
                    <w:lang w:val="uk-UA"/>
                  </w:rPr>
                </w:rPrChange>
              </w:rPr>
            </w:pPr>
            <w:r w:rsidRPr="00312974">
              <w:rPr>
                <w:lang w:val="uk-UA"/>
                <w:rPrChange w:id="11013" w:author="Rodion" w:date="2019-12-09T02:09:00Z">
                  <w:rPr>
                    <w:lang w:val="uk-UA"/>
                  </w:rPr>
                </w:rPrChange>
              </w:rPr>
              <w:t>Специфіка поведінки цільових клієнтів</w:t>
            </w:r>
          </w:p>
        </w:tc>
        <w:tc>
          <w:tcPr>
            <w:tcW w:w="1701" w:type="dxa"/>
          </w:tcPr>
          <w:p w14:paraId="6B3D7A38" w14:textId="4680F772" w:rsidR="006029A2" w:rsidRPr="00312974" w:rsidRDefault="006029A2" w:rsidP="006029A2">
            <w:pPr>
              <w:pStyle w:val="NoSpacing"/>
              <w:jc w:val="left"/>
              <w:rPr>
                <w:lang w:val="uk-UA"/>
                <w:rPrChange w:id="11014" w:author="Rodion" w:date="2019-12-09T02:09:00Z">
                  <w:rPr>
                    <w:lang w:val="uk-UA"/>
                  </w:rPr>
                </w:rPrChange>
              </w:rPr>
            </w:pPr>
            <w:r w:rsidRPr="00312974">
              <w:rPr>
                <w:lang w:val="uk-UA"/>
                <w:rPrChange w:id="11015" w:author="Rodion" w:date="2019-12-09T02:09:00Z">
                  <w:rPr>
                    <w:lang w:val="uk-UA"/>
                  </w:rPr>
                </w:rPrChange>
              </w:rPr>
              <w:t>Канали комунікацій</w:t>
            </w:r>
            <w:del w:id="11016" w:author="Rodion" w:date="2019-12-08T22:47:00Z">
              <w:r w:rsidRPr="00312974" w:rsidDel="00174094">
                <w:rPr>
                  <w:lang w:val="uk-UA"/>
                  <w:rPrChange w:id="11017" w:author="Rodion" w:date="2019-12-09T02:09:00Z">
                    <w:rPr>
                      <w:lang w:val="uk-UA"/>
                    </w:rPr>
                  </w:rPrChange>
                </w:rPr>
                <w:delText>,</w:delText>
              </w:r>
            </w:del>
            <w:r w:rsidRPr="00312974">
              <w:rPr>
                <w:lang w:val="uk-UA"/>
                <w:rPrChange w:id="11018" w:author="Rodion" w:date="2019-12-09T02:09:00Z">
                  <w:rPr>
                    <w:lang w:val="uk-UA"/>
                  </w:rPr>
                </w:rPrChange>
              </w:rPr>
              <w:t xml:space="preserve"> якими кори</w:t>
            </w:r>
            <w:ins w:id="11019" w:author="Rodion" w:date="2019-12-08T22:48:00Z">
              <w:r w:rsidR="00174094" w:rsidRPr="00312974">
                <w:rPr>
                  <w:lang w:val="uk-UA"/>
                  <w:rPrChange w:id="11020" w:author="Rodion" w:date="2019-12-09T02:09:00Z">
                    <w:rPr>
                      <w:lang w:val="uk-UA"/>
                    </w:rPr>
                  </w:rPrChange>
                </w:rPr>
                <w:t>-</w:t>
              </w:r>
            </w:ins>
            <w:proofErr w:type="spellStart"/>
            <w:r w:rsidRPr="00312974">
              <w:rPr>
                <w:lang w:val="uk-UA"/>
                <w:rPrChange w:id="11021" w:author="Rodion" w:date="2019-12-09T02:09:00Z">
                  <w:rPr>
                    <w:lang w:val="uk-UA"/>
                  </w:rPr>
                </w:rPrChange>
              </w:rPr>
              <w:t>стуються</w:t>
            </w:r>
            <w:proofErr w:type="spellEnd"/>
            <w:r w:rsidRPr="00312974">
              <w:rPr>
                <w:lang w:val="uk-UA"/>
                <w:rPrChange w:id="11022" w:author="Rodion" w:date="2019-12-09T02:09:00Z">
                  <w:rPr>
                    <w:lang w:val="uk-UA"/>
                  </w:rPr>
                </w:rPrChange>
              </w:rPr>
              <w:t xml:space="preserve"> цільові клієнти</w:t>
            </w:r>
          </w:p>
        </w:tc>
        <w:tc>
          <w:tcPr>
            <w:tcW w:w="2126" w:type="dxa"/>
          </w:tcPr>
          <w:p w14:paraId="3086AD68" w14:textId="77777777" w:rsidR="006029A2" w:rsidRPr="00312974" w:rsidRDefault="006029A2" w:rsidP="006029A2">
            <w:pPr>
              <w:pStyle w:val="NoSpacing"/>
              <w:jc w:val="left"/>
              <w:rPr>
                <w:lang w:val="uk-UA"/>
                <w:rPrChange w:id="11023" w:author="Rodion" w:date="2019-12-09T02:09:00Z">
                  <w:rPr>
                    <w:lang w:val="uk-UA"/>
                  </w:rPr>
                </w:rPrChange>
              </w:rPr>
            </w:pPr>
            <w:r w:rsidRPr="00312974">
              <w:rPr>
                <w:lang w:val="uk-UA"/>
                <w:rPrChange w:id="11024" w:author="Rodion" w:date="2019-12-09T02:09:00Z">
                  <w:rPr>
                    <w:lang w:val="uk-UA"/>
                  </w:rPr>
                </w:rPrChange>
              </w:rPr>
              <w:t>Ключові позиції, обрані для позиціонування</w:t>
            </w:r>
          </w:p>
        </w:tc>
        <w:tc>
          <w:tcPr>
            <w:tcW w:w="2551" w:type="dxa"/>
          </w:tcPr>
          <w:p w14:paraId="39B73A62" w14:textId="77777777" w:rsidR="006029A2" w:rsidRPr="00312974" w:rsidRDefault="006029A2" w:rsidP="006029A2">
            <w:pPr>
              <w:pStyle w:val="NoSpacing"/>
              <w:jc w:val="left"/>
              <w:rPr>
                <w:lang w:val="uk-UA"/>
                <w:rPrChange w:id="11025" w:author="Rodion" w:date="2019-12-09T02:09:00Z">
                  <w:rPr>
                    <w:lang w:val="uk-UA"/>
                  </w:rPr>
                </w:rPrChange>
              </w:rPr>
            </w:pPr>
            <w:r w:rsidRPr="00312974">
              <w:rPr>
                <w:lang w:val="uk-UA"/>
                <w:rPrChange w:id="11026" w:author="Rodion" w:date="2019-12-09T02:09:00Z">
                  <w:rPr>
                    <w:lang w:val="uk-UA"/>
                  </w:rPr>
                </w:rPrChange>
              </w:rPr>
              <w:t>Завдання рекламного повідомлення</w:t>
            </w:r>
          </w:p>
        </w:tc>
        <w:tc>
          <w:tcPr>
            <w:tcW w:w="1418" w:type="dxa"/>
          </w:tcPr>
          <w:p w14:paraId="4547A601" w14:textId="19E3CB19" w:rsidR="006029A2" w:rsidRPr="00312974" w:rsidRDefault="006029A2" w:rsidP="006029A2">
            <w:pPr>
              <w:pStyle w:val="NoSpacing"/>
              <w:jc w:val="left"/>
              <w:rPr>
                <w:lang w:val="uk-UA"/>
                <w:rPrChange w:id="11027" w:author="Rodion" w:date="2019-12-09T02:09:00Z">
                  <w:rPr>
                    <w:lang w:val="uk-UA"/>
                  </w:rPr>
                </w:rPrChange>
              </w:rPr>
            </w:pPr>
            <w:proofErr w:type="spellStart"/>
            <w:r w:rsidRPr="00312974">
              <w:rPr>
                <w:lang w:val="uk-UA"/>
                <w:rPrChange w:id="11028" w:author="Rodion" w:date="2019-12-09T02:09:00Z">
                  <w:rPr>
                    <w:lang w:val="uk-UA"/>
                  </w:rPr>
                </w:rPrChange>
              </w:rPr>
              <w:t>Концеп</w:t>
            </w:r>
            <w:ins w:id="11029" w:author="Rodion" w:date="2019-12-08T22:42:00Z">
              <w:r w:rsidR="005915F0" w:rsidRPr="00312974">
                <w:rPr>
                  <w:lang w:val="uk-UA"/>
                  <w:rPrChange w:id="11030" w:author="Rodion" w:date="2019-12-09T02:09:00Z">
                    <w:rPr>
                      <w:lang w:val="uk-UA"/>
                    </w:rPr>
                  </w:rPrChange>
                </w:rPr>
                <w:t>-</w:t>
              </w:r>
            </w:ins>
            <w:r w:rsidRPr="00312974">
              <w:rPr>
                <w:lang w:val="uk-UA"/>
                <w:rPrChange w:id="11031" w:author="Rodion" w:date="2019-12-09T02:09:00Z">
                  <w:rPr>
                    <w:lang w:val="uk-UA"/>
                  </w:rPr>
                </w:rPrChange>
              </w:rPr>
              <w:t>ція</w:t>
            </w:r>
            <w:proofErr w:type="spellEnd"/>
            <w:r w:rsidRPr="00312974">
              <w:rPr>
                <w:lang w:val="uk-UA"/>
                <w:rPrChange w:id="11032" w:author="Rodion" w:date="2019-12-09T02:09:00Z">
                  <w:rPr>
                    <w:lang w:val="uk-UA"/>
                  </w:rPr>
                </w:rPrChange>
              </w:rPr>
              <w:t xml:space="preserve"> </w:t>
            </w:r>
            <w:proofErr w:type="spellStart"/>
            <w:r w:rsidRPr="00312974">
              <w:rPr>
                <w:lang w:val="uk-UA"/>
                <w:rPrChange w:id="11033" w:author="Rodion" w:date="2019-12-09T02:09:00Z">
                  <w:rPr>
                    <w:lang w:val="uk-UA"/>
                  </w:rPr>
                </w:rPrChange>
              </w:rPr>
              <w:t>реклам</w:t>
            </w:r>
            <w:proofErr w:type="spellEnd"/>
            <w:ins w:id="11034" w:author="Rodion" w:date="2019-12-08T22:42:00Z">
              <w:r w:rsidR="005915F0" w:rsidRPr="00312974">
                <w:rPr>
                  <w:lang w:val="uk-UA"/>
                  <w:rPrChange w:id="11035" w:author="Rodion" w:date="2019-12-09T02:09:00Z">
                    <w:rPr>
                      <w:lang w:val="uk-UA"/>
                    </w:rPr>
                  </w:rPrChange>
                </w:rPr>
                <w:t>-</w:t>
              </w:r>
            </w:ins>
            <w:r w:rsidRPr="00312974">
              <w:rPr>
                <w:lang w:val="uk-UA"/>
                <w:rPrChange w:id="11036" w:author="Rodion" w:date="2019-12-09T02:09:00Z">
                  <w:rPr>
                    <w:lang w:val="uk-UA"/>
                  </w:rPr>
                </w:rPrChange>
              </w:rPr>
              <w:t xml:space="preserve">ного </w:t>
            </w:r>
            <w:proofErr w:type="spellStart"/>
            <w:r w:rsidRPr="00312974">
              <w:rPr>
                <w:lang w:val="uk-UA"/>
                <w:rPrChange w:id="11037" w:author="Rodion" w:date="2019-12-09T02:09:00Z">
                  <w:rPr>
                    <w:lang w:val="uk-UA"/>
                  </w:rPr>
                </w:rPrChange>
              </w:rPr>
              <w:t>звернен</w:t>
            </w:r>
            <w:proofErr w:type="spellEnd"/>
            <w:ins w:id="11038" w:author="Rodion" w:date="2019-12-08T22:42:00Z">
              <w:r w:rsidR="005915F0" w:rsidRPr="00312974">
                <w:rPr>
                  <w:lang w:val="uk-UA"/>
                  <w:rPrChange w:id="11039" w:author="Rodion" w:date="2019-12-09T02:09:00Z">
                    <w:rPr>
                      <w:lang w:val="uk-UA"/>
                    </w:rPr>
                  </w:rPrChange>
                </w:rPr>
                <w:t>-</w:t>
              </w:r>
            </w:ins>
            <w:r w:rsidRPr="00312974">
              <w:rPr>
                <w:lang w:val="uk-UA"/>
                <w:rPrChange w:id="11040" w:author="Rodion" w:date="2019-12-09T02:09:00Z">
                  <w:rPr>
                    <w:lang w:val="uk-UA"/>
                  </w:rPr>
                </w:rPrChange>
              </w:rPr>
              <w:t>ня</w:t>
            </w:r>
          </w:p>
        </w:tc>
      </w:tr>
      <w:tr w:rsidR="00174094" w:rsidRPr="00312974" w14:paraId="1A41A76C" w14:textId="77777777" w:rsidTr="00174094">
        <w:trPr>
          <w:jc w:val="center"/>
        </w:trPr>
        <w:tc>
          <w:tcPr>
            <w:tcW w:w="704" w:type="dxa"/>
          </w:tcPr>
          <w:p w14:paraId="03E7582F" w14:textId="77777777" w:rsidR="006029A2" w:rsidRPr="00312974" w:rsidRDefault="006029A2" w:rsidP="006029A2">
            <w:pPr>
              <w:pStyle w:val="NoSpacing"/>
              <w:jc w:val="left"/>
              <w:rPr>
                <w:lang w:val="uk-UA"/>
                <w:rPrChange w:id="11041" w:author="Rodion" w:date="2019-12-09T02:09:00Z">
                  <w:rPr>
                    <w:lang w:val="uk-UA"/>
                  </w:rPr>
                </w:rPrChange>
              </w:rPr>
            </w:pPr>
            <w:r w:rsidRPr="00312974">
              <w:rPr>
                <w:lang w:val="uk-UA"/>
                <w:rPrChange w:id="11042" w:author="Rodion" w:date="2019-12-09T02:09:00Z">
                  <w:rPr>
                    <w:lang w:val="uk-UA"/>
                  </w:rPr>
                </w:rPrChange>
              </w:rPr>
              <w:t>1.</w:t>
            </w:r>
          </w:p>
        </w:tc>
        <w:tc>
          <w:tcPr>
            <w:tcW w:w="1985" w:type="dxa"/>
          </w:tcPr>
          <w:p w14:paraId="5D2EB965" w14:textId="59293CF2" w:rsidR="006029A2" w:rsidRPr="00312974" w:rsidRDefault="006029A2" w:rsidP="006029A2">
            <w:pPr>
              <w:pStyle w:val="NoSpacing"/>
              <w:jc w:val="left"/>
              <w:rPr>
                <w:lang w:val="uk-UA"/>
                <w:rPrChange w:id="11043" w:author="Rodion" w:date="2019-12-09T02:09:00Z">
                  <w:rPr>
                    <w:lang w:val="uk-UA"/>
                  </w:rPr>
                </w:rPrChange>
              </w:rPr>
            </w:pPr>
            <w:r w:rsidRPr="00312974">
              <w:rPr>
                <w:lang w:val="uk-UA"/>
                <w:rPrChange w:id="11044" w:author="Rodion" w:date="2019-12-09T02:09:00Z">
                  <w:rPr>
                    <w:lang w:val="uk-UA"/>
                  </w:rPr>
                </w:rPrChange>
              </w:rPr>
              <w:t>Цільові клієнти актив</w:t>
            </w:r>
            <w:ins w:id="11045" w:author="Rodion" w:date="2019-12-08T22:47:00Z">
              <w:r w:rsidR="00174094" w:rsidRPr="00312974">
                <w:rPr>
                  <w:lang w:val="uk-UA"/>
                  <w:rPrChange w:id="11046" w:author="Rodion" w:date="2019-12-09T02:09:00Z">
                    <w:rPr>
                      <w:lang w:val="uk-UA"/>
                    </w:rPr>
                  </w:rPrChange>
                </w:rPr>
                <w:t>-</w:t>
              </w:r>
            </w:ins>
            <w:r w:rsidRPr="00312974">
              <w:rPr>
                <w:lang w:val="uk-UA"/>
                <w:rPrChange w:id="11047" w:author="Rodion" w:date="2019-12-09T02:09:00Z">
                  <w:rPr>
                    <w:lang w:val="uk-UA"/>
                  </w:rPr>
                </w:rPrChange>
              </w:rPr>
              <w:t>но діляться своєю думкою про те, що їх вразило</w:t>
            </w:r>
          </w:p>
        </w:tc>
        <w:tc>
          <w:tcPr>
            <w:tcW w:w="1701" w:type="dxa"/>
          </w:tcPr>
          <w:p w14:paraId="648B4BFA" w14:textId="77777777" w:rsidR="006029A2" w:rsidRPr="00312974" w:rsidRDefault="006029A2" w:rsidP="006029A2">
            <w:pPr>
              <w:pStyle w:val="NoSpacing"/>
              <w:jc w:val="left"/>
              <w:rPr>
                <w:lang w:val="uk-UA"/>
                <w:rPrChange w:id="11048" w:author="Rodion" w:date="2019-12-09T02:09:00Z">
                  <w:rPr>
                    <w:lang w:val="uk-UA"/>
                  </w:rPr>
                </w:rPrChange>
              </w:rPr>
            </w:pPr>
            <w:r w:rsidRPr="00312974">
              <w:rPr>
                <w:lang w:val="uk-UA"/>
                <w:rPrChange w:id="11049" w:author="Rodion" w:date="2019-12-09T02:09:00Z">
                  <w:rPr>
                    <w:lang w:val="uk-UA"/>
                  </w:rPr>
                </w:rPrChange>
              </w:rPr>
              <w:t>Соціальні мережі, месенджери тощо</w:t>
            </w:r>
          </w:p>
          <w:p w14:paraId="4EEEB26D" w14:textId="77777777" w:rsidR="006029A2" w:rsidRPr="00312974" w:rsidRDefault="006029A2" w:rsidP="006029A2">
            <w:pPr>
              <w:pStyle w:val="NoSpacing"/>
              <w:jc w:val="left"/>
              <w:rPr>
                <w:lang w:val="uk-UA" w:eastAsia="ru-RU"/>
                <w:rPrChange w:id="11050" w:author="Rodion" w:date="2019-12-09T02:09:00Z">
                  <w:rPr>
                    <w:lang w:val="uk-UA" w:eastAsia="ru-RU"/>
                  </w:rPr>
                </w:rPrChange>
              </w:rPr>
            </w:pPr>
          </w:p>
        </w:tc>
        <w:tc>
          <w:tcPr>
            <w:tcW w:w="2126" w:type="dxa"/>
          </w:tcPr>
          <w:p w14:paraId="363FDC0F" w14:textId="7E79CE07" w:rsidR="006029A2" w:rsidRPr="00312974" w:rsidDel="005915F0" w:rsidRDefault="006029A2" w:rsidP="006029A2">
            <w:pPr>
              <w:pStyle w:val="NoSpacing"/>
              <w:jc w:val="left"/>
              <w:rPr>
                <w:del w:id="11051" w:author="Rodion" w:date="2019-12-08T22:42:00Z"/>
                <w:lang w:val="uk-UA"/>
                <w:rPrChange w:id="11052" w:author="Rodion" w:date="2019-12-09T02:09:00Z">
                  <w:rPr>
                    <w:del w:id="11053" w:author="Rodion" w:date="2019-12-08T22:42:00Z"/>
                    <w:lang w:val="uk-UA"/>
                  </w:rPr>
                </w:rPrChange>
              </w:rPr>
            </w:pPr>
            <w:r w:rsidRPr="00312974">
              <w:rPr>
                <w:lang w:val="uk-UA"/>
                <w:rPrChange w:id="11054" w:author="Rodion" w:date="2019-12-09T02:09:00Z">
                  <w:rPr>
                    <w:lang w:val="uk-UA"/>
                  </w:rPr>
                </w:rPrChange>
              </w:rPr>
              <w:t>Рішення</w:t>
            </w:r>
            <w:ins w:id="11055" w:author="Rodion" w:date="2019-12-08T22:40:00Z">
              <w:r w:rsidR="005915F0" w:rsidRPr="00312974">
                <w:rPr>
                  <w:lang w:val="uk-UA"/>
                  <w:rPrChange w:id="11056" w:author="Rodion" w:date="2019-12-09T02:09:00Z">
                    <w:rPr>
                      <w:lang w:val="uk-UA"/>
                    </w:rPr>
                  </w:rPrChange>
                </w:rPr>
                <w:t>,</w:t>
              </w:r>
            </w:ins>
            <w:r w:rsidRPr="00312974">
              <w:rPr>
                <w:lang w:val="uk-UA"/>
                <w:rPrChange w:id="11057" w:author="Rodion" w:date="2019-12-09T02:09:00Z">
                  <w:rPr>
                    <w:lang w:val="uk-UA"/>
                  </w:rPr>
                </w:rPrChange>
              </w:rPr>
              <w:t xml:space="preserve"> що не має повних аналогів в світі</w:t>
            </w:r>
            <w:del w:id="11058" w:author="Rodion" w:date="2019-12-08T22:41:00Z">
              <w:r w:rsidRPr="00312974" w:rsidDel="005915F0">
                <w:rPr>
                  <w:lang w:val="uk-UA"/>
                  <w:rPrChange w:id="11059" w:author="Rodion" w:date="2019-12-09T02:09:00Z">
                    <w:rPr>
                      <w:lang w:val="uk-UA"/>
                    </w:rPr>
                  </w:rPrChange>
                </w:rPr>
                <w:delText>,</w:delText>
              </w:r>
            </w:del>
            <w:ins w:id="11060" w:author="Rodion" w:date="2019-12-08T22:41:00Z">
              <w:r w:rsidR="005915F0" w:rsidRPr="00312974">
                <w:rPr>
                  <w:lang w:val="uk-UA"/>
                  <w:rPrChange w:id="11061" w:author="Rodion" w:date="2019-12-09T02:09:00Z">
                    <w:rPr>
                      <w:lang w:val="uk-UA"/>
                    </w:rPr>
                  </w:rPrChange>
                </w:rPr>
                <w:t>;</w:t>
              </w:r>
            </w:ins>
            <w:ins w:id="11062" w:author="Rodion" w:date="2019-12-08T22:42:00Z">
              <w:r w:rsidR="005915F0" w:rsidRPr="00312974">
                <w:rPr>
                  <w:lang w:val="uk-UA"/>
                  <w:rPrChange w:id="11063" w:author="Rodion" w:date="2019-12-09T02:09:00Z">
                    <w:rPr>
                      <w:lang w:val="uk-UA"/>
                    </w:rPr>
                  </w:rPrChange>
                </w:rPr>
                <w:t xml:space="preserve"> </w:t>
              </w:r>
            </w:ins>
          </w:p>
          <w:p w14:paraId="4AEA0AD5" w14:textId="21E1D051" w:rsidR="006029A2" w:rsidRPr="00312974" w:rsidDel="005915F0" w:rsidRDefault="006029A2" w:rsidP="00AF59C0">
            <w:pPr>
              <w:pStyle w:val="NoSpacing"/>
              <w:jc w:val="left"/>
              <w:rPr>
                <w:del w:id="11064" w:author="Rodion" w:date="2019-12-08T22:42:00Z"/>
                <w:lang w:val="uk-UA"/>
                <w:rPrChange w:id="11065" w:author="Rodion" w:date="2019-12-09T02:09:00Z">
                  <w:rPr>
                    <w:del w:id="11066" w:author="Rodion" w:date="2019-12-08T22:42:00Z"/>
                    <w:lang w:val="uk-UA"/>
                  </w:rPr>
                </w:rPrChange>
              </w:rPr>
            </w:pPr>
            <w:del w:id="11067" w:author="Rodion" w:date="2019-12-08T22:41:00Z">
              <w:r w:rsidRPr="00312974" w:rsidDel="005915F0">
                <w:rPr>
                  <w:lang w:val="uk-UA"/>
                  <w:rPrChange w:id="11068" w:author="Rodion" w:date="2019-12-09T02:09:00Z">
                    <w:rPr>
                      <w:lang w:val="uk-UA"/>
                    </w:rPr>
                  </w:rPrChange>
                </w:rPr>
                <w:delText>Н</w:delText>
              </w:r>
            </w:del>
            <w:ins w:id="11069" w:author="Rodion" w:date="2019-12-08T22:41:00Z">
              <w:r w:rsidR="005915F0" w:rsidRPr="00312974">
                <w:rPr>
                  <w:lang w:val="uk-UA"/>
                  <w:rPrChange w:id="11070" w:author="Rodion" w:date="2019-12-09T02:09:00Z">
                    <w:rPr>
                      <w:lang w:val="uk-UA"/>
                    </w:rPr>
                  </w:rPrChange>
                </w:rPr>
                <w:t>н</w:t>
              </w:r>
            </w:ins>
            <w:r w:rsidRPr="00312974">
              <w:rPr>
                <w:lang w:val="uk-UA"/>
                <w:rPrChange w:id="11071" w:author="Rodion" w:date="2019-12-09T02:09:00Z">
                  <w:rPr>
                    <w:lang w:val="uk-UA"/>
                  </w:rPr>
                </w:rPrChange>
              </w:rPr>
              <w:t>евелика ціна</w:t>
            </w:r>
            <w:ins w:id="11072" w:author="Rodion" w:date="2019-12-08T22:41:00Z">
              <w:r w:rsidR="005915F0" w:rsidRPr="00312974">
                <w:rPr>
                  <w:lang w:val="uk-UA"/>
                  <w:rPrChange w:id="11073" w:author="Rodion" w:date="2019-12-09T02:09:00Z">
                    <w:rPr>
                      <w:lang w:val="uk-UA"/>
                    </w:rPr>
                  </w:rPrChange>
                </w:rPr>
                <w:t>;</w:t>
              </w:r>
            </w:ins>
            <w:del w:id="11074" w:author="Rodion" w:date="2019-12-08T22:41:00Z">
              <w:r w:rsidRPr="00312974" w:rsidDel="005915F0">
                <w:rPr>
                  <w:lang w:val="uk-UA"/>
                  <w:rPrChange w:id="11075" w:author="Rodion" w:date="2019-12-09T02:09:00Z">
                    <w:rPr>
                      <w:lang w:val="uk-UA"/>
                    </w:rPr>
                  </w:rPrChange>
                </w:rPr>
                <w:delText>,</w:delText>
              </w:r>
            </w:del>
          </w:p>
          <w:p w14:paraId="0FAE6FFD" w14:textId="6F016AF2" w:rsidR="006029A2" w:rsidRPr="00312974" w:rsidRDefault="005915F0" w:rsidP="00F22988">
            <w:pPr>
              <w:pStyle w:val="NoSpacing"/>
              <w:jc w:val="left"/>
              <w:rPr>
                <w:lang w:val="uk-UA"/>
                <w:rPrChange w:id="11076" w:author="Rodion" w:date="2019-12-09T02:09:00Z">
                  <w:rPr>
                    <w:lang w:val="uk-UA"/>
                  </w:rPr>
                </w:rPrChange>
              </w:rPr>
            </w:pPr>
            <w:ins w:id="11077" w:author="Rodion" w:date="2019-12-08T22:42:00Z">
              <w:r w:rsidRPr="00312974">
                <w:rPr>
                  <w:lang w:val="uk-UA"/>
                  <w:rPrChange w:id="11078" w:author="Rodion" w:date="2019-12-09T02:09:00Z">
                    <w:rPr>
                      <w:lang w:val="uk-UA"/>
                    </w:rPr>
                  </w:rPrChange>
                </w:rPr>
                <w:t xml:space="preserve"> </w:t>
              </w:r>
            </w:ins>
            <w:ins w:id="11079" w:author="Rodion" w:date="2019-12-08T22:41:00Z">
              <w:r w:rsidRPr="00312974">
                <w:rPr>
                  <w:lang w:val="uk-UA"/>
                  <w:rPrChange w:id="11080" w:author="Rodion" w:date="2019-12-09T02:09:00Z">
                    <w:rPr>
                      <w:lang w:val="uk-UA"/>
                    </w:rPr>
                  </w:rPrChange>
                </w:rPr>
                <w:t>з</w:t>
              </w:r>
            </w:ins>
            <w:del w:id="11081" w:author="Rodion" w:date="2019-12-08T22:41:00Z">
              <w:r w:rsidR="006029A2" w:rsidRPr="00312974" w:rsidDel="005915F0">
                <w:rPr>
                  <w:lang w:val="uk-UA"/>
                  <w:rPrChange w:id="11082" w:author="Rodion" w:date="2019-12-09T02:09:00Z">
                    <w:rPr>
                      <w:lang w:val="uk-UA"/>
                    </w:rPr>
                  </w:rPrChange>
                </w:rPr>
                <w:delText>З</w:delText>
              </w:r>
            </w:del>
            <w:r w:rsidR="006029A2" w:rsidRPr="00312974">
              <w:rPr>
                <w:lang w:val="uk-UA"/>
                <w:rPrChange w:id="11083" w:author="Rodion" w:date="2019-12-09T02:09:00Z">
                  <w:rPr>
                    <w:lang w:val="uk-UA"/>
                  </w:rPr>
                </w:rPrChange>
              </w:rPr>
              <w:t xml:space="preserve">ручність у використанні </w:t>
            </w:r>
          </w:p>
        </w:tc>
        <w:tc>
          <w:tcPr>
            <w:tcW w:w="2551" w:type="dxa"/>
          </w:tcPr>
          <w:p w14:paraId="320AF1E3" w14:textId="77777777" w:rsidR="006029A2" w:rsidRPr="00312974" w:rsidRDefault="006029A2" w:rsidP="006029A2">
            <w:pPr>
              <w:pStyle w:val="NoSpacing"/>
              <w:jc w:val="left"/>
              <w:rPr>
                <w:lang w:val="uk-UA"/>
                <w:rPrChange w:id="11084" w:author="Rodion" w:date="2019-12-09T02:09:00Z">
                  <w:rPr>
                    <w:lang w:val="uk-UA"/>
                  </w:rPr>
                </w:rPrChange>
              </w:rPr>
            </w:pPr>
            <w:r w:rsidRPr="00312974">
              <w:rPr>
                <w:lang w:val="uk-UA"/>
                <w:rPrChange w:id="11085" w:author="Rodion" w:date="2019-12-09T02:09:00Z">
                  <w:rPr>
                    <w:lang w:val="uk-UA"/>
                  </w:rPr>
                </w:rPrChange>
              </w:rPr>
              <w:t>Показати систему автоматизації, що дійсно економила час людини, виконуючі рутинні процеси</w:t>
            </w:r>
          </w:p>
        </w:tc>
        <w:tc>
          <w:tcPr>
            <w:tcW w:w="1418" w:type="dxa"/>
          </w:tcPr>
          <w:p w14:paraId="68EE550C" w14:textId="1B0839A1" w:rsidR="006029A2" w:rsidRPr="00312974" w:rsidRDefault="006029A2" w:rsidP="006029A2">
            <w:pPr>
              <w:pStyle w:val="NoSpacing"/>
              <w:jc w:val="left"/>
              <w:rPr>
                <w:lang w:val="uk-UA"/>
                <w:rPrChange w:id="11086" w:author="Rodion" w:date="2019-12-09T02:09:00Z">
                  <w:rPr>
                    <w:lang w:val="uk-UA"/>
                  </w:rPr>
                </w:rPrChange>
              </w:rPr>
            </w:pPr>
            <w:r w:rsidRPr="00312974">
              <w:rPr>
                <w:lang w:val="uk-UA"/>
                <w:rPrChange w:id="11087" w:author="Rodion" w:date="2019-12-09T02:09:00Z">
                  <w:rPr>
                    <w:lang w:val="uk-UA"/>
                  </w:rPr>
                </w:rPrChange>
              </w:rPr>
              <w:t xml:space="preserve">Пости у </w:t>
            </w:r>
            <w:proofErr w:type="spellStart"/>
            <w:r w:rsidRPr="00312974">
              <w:rPr>
                <w:lang w:val="uk-UA"/>
                <w:rPrChange w:id="11088" w:author="Rodion" w:date="2019-12-09T02:09:00Z">
                  <w:rPr>
                    <w:lang w:val="uk-UA"/>
                  </w:rPr>
                </w:rPrChange>
              </w:rPr>
              <w:t>соціаль</w:t>
            </w:r>
            <w:proofErr w:type="spellEnd"/>
            <w:ins w:id="11089" w:author="Rodion" w:date="2019-12-08T22:41:00Z">
              <w:r w:rsidR="005915F0" w:rsidRPr="00312974">
                <w:rPr>
                  <w:lang w:val="uk-UA"/>
                  <w:rPrChange w:id="11090" w:author="Rodion" w:date="2019-12-09T02:09:00Z">
                    <w:rPr>
                      <w:lang w:val="uk-UA"/>
                    </w:rPr>
                  </w:rPrChange>
                </w:rPr>
                <w:t>-</w:t>
              </w:r>
            </w:ins>
            <w:r w:rsidRPr="00312974">
              <w:rPr>
                <w:lang w:val="uk-UA"/>
                <w:rPrChange w:id="11091" w:author="Rodion" w:date="2019-12-09T02:09:00Z">
                  <w:rPr>
                    <w:lang w:val="uk-UA"/>
                  </w:rPr>
                </w:rPrChange>
              </w:rPr>
              <w:t xml:space="preserve">них мережах </w:t>
            </w:r>
            <w:del w:id="11092" w:author="Rodion" w:date="2019-12-08T22:41:00Z">
              <w:r w:rsidRPr="00312974" w:rsidDel="005915F0">
                <w:rPr>
                  <w:lang w:val="uk-UA"/>
                  <w:rPrChange w:id="11093" w:author="Rodion" w:date="2019-12-09T02:09:00Z">
                    <w:rPr>
                      <w:lang w:val="uk-UA"/>
                    </w:rPr>
                  </w:rPrChange>
                </w:rPr>
                <w:delText>типу Instagram, Facebook, Twitter тощо</w:delText>
              </w:r>
            </w:del>
          </w:p>
        </w:tc>
      </w:tr>
    </w:tbl>
    <w:p w14:paraId="1DB00B7F" w14:textId="77777777" w:rsidR="00D43E96" w:rsidRDefault="00D43E96">
      <w:pPr>
        <w:spacing w:after="160" w:line="259" w:lineRule="auto"/>
        <w:ind w:firstLine="0"/>
        <w:jc w:val="left"/>
        <w:rPr>
          <w:ins w:id="11094" w:author="Rodion" w:date="2019-12-09T05:55:00Z"/>
        </w:rPr>
      </w:pPr>
      <w:ins w:id="11095" w:author="Rodion" w:date="2019-12-09T05:55:00Z">
        <w:r>
          <w:br w:type="page"/>
        </w:r>
      </w:ins>
    </w:p>
    <w:p w14:paraId="17677E6F" w14:textId="77777777" w:rsidR="006029A2" w:rsidRPr="00312974" w:rsidDel="00D43E96" w:rsidRDefault="006029A2" w:rsidP="006029A2">
      <w:pPr>
        <w:ind w:right="-143"/>
        <w:rPr>
          <w:del w:id="11096" w:author="Rodion" w:date="2019-12-09T05:55:00Z"/>
          <w:rPrChange w:id="11097" w:author="Rodion" w:date="2019-12-09T02:09:00Z">
            <w:rPr>
              <w:del w:id="11098" w:author="Rodion" w:date="2019-12-09T05:55:00Z"/>
            </w:rPr>
          </w:rPrChange>
        </w:rPr>
      </w:pPr>
    </w:p>
    <w:p w14:paraId="6C6B37E6" w14:textId="137DA6B4" w:rsidR="006029A2" w:rsidRPr="00312974" w:rsidRDefault="006029A2" w:rsidP="006029A2">
      <w:pPr>
        <w:pStyle w:val="Heading2"/>
        <w:rPr>
          <w:rPrChange w:id="11099" w:author="Rodion" w:date="2019-12-09T02:09:00Z">
            <w:rPr/>
          </w:rPrChange>
        </w:rPr>
      </w:pPr>
      <w:del w:id="11100" w:author="Rodion Kharabet" w:date="2019-12-06T03:55:00Z">
        <w:r w:rsidRPr="00312974" w:rsidDel="003969F0">
          <w:rPr>
            <w:rPrChange w:id="11101" w:author="Rodion" w:date="2019-12-09T02:09:00Z">
              <w:rPr/>
            </w:rPrChange>
          </w:rPr>
          <w:tab/>
        </w:r>
      </w:del>
      <w:bookmarkStart w:id="11102" w:name="_Toc26763234"/>
      <w:ins w:id="11103" w:author="Rodion Kharabet" w:date="2019-12-06T03:55:00Z">
        <w:r w:rsidR="003969F0" w:rsidRPr="00312974">
          <w:rPr>
            <w:rPrChange w:id="11104" w:author="Rodion" w:date="2019-12-09T02:09:00Z">
              <w:rPr/>
            </w:rPrChange>
          </w:rPr>
          <w:t>4</w:t>
        </w:r>
      </w:ins>
      <w:del w:id="11105" w:author="Rodion Kharabet" w:date="2019-12-06T03:55:00Z">
        <w:r w:rsidRPr="00312974" w:rsidDel="003969F0">
          <w:rPr>
            <w:rPrChange w:id="11106" w:author="Rodion" w:date="2019-12-09T02:09:00Z">
              <w:rPr/>
            </w:rPrChange>
          </w:rPr>
          <w:delText>5</w:delText>
        </w:r>
      </w:del>
      <w:r w:rsidRPr="00312974">
        <w:rPr>
          <w:rPrChange w:id="11107" w:author="Rodion" w:date="2019-12-09T02:09:00Z">
            <w:rPr/>
          </w:rPrChange>
        </w:rPr>
        <w:t>.6 Висновки</w:t>
      </w:r>
      <w:bookmarkEnd w:id="11102"/>
    </w:p>
    <w:p w14:paraId="684C6EC9" w14:textId="77777777" w:rsidR="006029A2" w:rsidRPr="00312974" w:rsidRDefault="006029A2" w:rsidP="006029A2">
      <w:pPr>
        <w:rPr>
          <w:rPrChange w:id="11108" w:author="Rodion" w:date="2019-12-09T02:09:00Z">
            <w:rPr/>
          </w:rPrChange>
        </w:rPr>
      </w:pPr>
    </w:p>
    <w:p w14:paraId="5742F527" w14:textId="77777777" w:rsidR="006029A2" w:rsidRPr="00312974" w:rsidRDefault="006029A2" w:rsidP="006029A2">
      <w:pPr>
        <w:rPr>
          <w:rPrChange w:id="11109" w:author="Rodion" w:date="2019-12-09T02:09:00Z">
            <w:rPr/>
          </w:rPrChange>
        </w:rPr>
      </w:pPr>
      <w:r w:rsidRPr="00312974">
        <w:rPr>
          <w:rPrChange w:id="11110" w:author="Rodion" w:date="2019-12-09T02:09:00Z">
            <w:rPr/>
          </w:rPrChange>
        </w:rPr>
        <w:t xml:space="preserve">У цьому розділі було зроблено аналіз маркетингової перспективи реалізації запропонованого програмно-апаратного комплексу автоматизації ведення домашнього господарства. </w:t>
      </w:r>
    </w:p>
    <w:p w14:paraId="3EC3B4BB" w14:textId="77777777" w:rsidR="006029A2" w:rsidRPr="00312974" w:rsidRDefault="006029A2" w:rsidP="006029A2">
      <w:pPr>
        <w:rPr>
          <w:rPrChange w:id="11111" w:author="Rodion" w:date="2019-12-09T02:09:00Z">
            <w:rPr/>
          </w:rPrChange>
        </w:rPr>
      </w:pPr>
      <w:r w:rsidRPr="00312974">
        <w:rPr>
          <w:rPrChange w:id="11112" w:author="Rodion" w:date="2019-12-09T02:09:00Z">
            <w:rPr/>
          </w:rPrChange>
        </w:rPr>
        <w:t>В процесі аналізу було порівняно запропонований комплекс з найближчими конкурентами, що наразі існують на ринку. Оскільки ринок доволі молодий, тому що являє собою окрему гілку автоматизації розумного дому. Повнофункціональних аналогів не було знайдено, тобто можна вважати запропонований продукт першим у своєму роді, що має дійсно заощаджувати людський час, що витрачається на здійснення монотонної рутинної роботи по веденню домашнього господарства</w:t>
      </w:r>
    </w:p>
    <w:p w14:paraId="74F9426C" w14:textId="77777777" w:rsidR="006029A2" w:rsidRPr="00312974" w:rsidRDefault="006029A2" w:rsidP="006029A2">
      <w:pPr>
        <w:rPr>
          <w:rPrChange w:id="11113" w:author="Rodion" w:date="2019-12-09T02:09:00Z">
            <w:rPr/>
          </w:rPrChange>
        </w:rPr>
      </w:pPr>
      <w:r w:rsidRPr="00312974">
        <w:rPr>
          <w:rPrChange w:id="11114" w:author="Rodion" w:date="2019-12-09T02:09:00Z">
            <w:rPr/>
          </w:rPrChange>
        </w:rPr>
        <w:t xml:space="preserve">Було виявлено та проаналізовано сильні і слабкі сторони проекту, виявлено спільні риси з існуючими продуктами, та зроблено порівняння. За результатом порівняння можна стверджувати, що запропонований продукт не поступається конкурентам, а є, навіть більш привабливим для потенційної цільової групи клієнтів. </w:t>
      </w:r>
    </w:p>
    <w:p w14:paraId="197616EF" w14:textId="77777777" w:rsidR="006029A2" w:rsidRPr="00312974" w:rsidRDefault="006029A2" w:rsidP="006029A2">
      <w:pPr>
        <w:rPr>
          <w:rPrChange w:id="11115" w:author="Rodion" w:date="2019-12-09T02:09:00Z">
            <w:rPr/>
          </w:rPrChange>
        </w:rPr>
      </w:pPr>
      <w:r w:rsidRPr="00312974">
        <w:rPr>
          <w:rPrChange w:id="11116" w:author="Rodion" w:date="2019-12-09T02:09:00Z">
            <w:rPr/>
          </w:rPrChange>
        </w:rPr>
        <w:t xml:space="preserve">Було визначено сегменти ринку та цільову аудиторію для розробленого комплексу. Ними виявилися власники екосистеми розумного дому та люди з купівельною спроможністю вище середньої, які цікавляться розвитком інформаційних технологій. Вищезазначена група не є чутливою до коливань цінового діапазону, тому що їм важливіше отримати якісний продукт. Тому рентабельність ринку можна вважати непоганою, беручі до уваги всі ризики. У випадку виходу продукту на ринок, було підтверджено його конкурентоспроможність, спираючись на стан поточної конкуренції між аналогічними групами продуктів. </w:t>
      </w:r>
    </w:p>
    <w:p w14:paraId="625A7F4D" w14:textId="191778F7" w:rsidR="006029A2" w:rsidRPr="00312974" w:rsidRDefault="006029A2" w:rsidP="006029A2">
      <w:pPr>
        <w:rPr>
          <w:rPrChange w:id="11117" w:author="Rodion" w:date="2019-12-09T02:09:00Z">
            <w:rPr/>
          </w:rPrChange>
        </w:rPr>
      </w:pPr>
      <w:r w:rsidRPr="00312974">
        <w:rPr>
          <w:rPrChange w:id="11118" w:author="Rodion" w:date="2019-12-09T02:09:00Z">
            <w:rPr/>
          </w:rPrChange>
        </w:rPr>
        <w:t xml:space="preserve">При сценарії виході проекту на ринок, було розглянуто можливості, що </w:t>
      </w:r>
      <w:r w:rsidR="00C91726" w:rsidRPr="00312974">
        <w:rPr>
          <w:rPrChange w:id="11119" w:author="Rodion" w:date="2019-12-09T02:09:00Z">
            <w:rPr/>
          </w:rPrChange>
        </w:rPr>
        <w:t>відкриваються</w:t>
      </w:r>
      <w:r w:rsidRPr="00312974">
        <w:rPr>
          <w:rPrChange w:id="11120" w:author="Rodion" w:date="2019-12-09T02:09:00Z">
            <w:rPr/>
          </w:rPrChange>
        </w:rPr>
        <w:t xml:space="preserve"> та загрози, що можуть з’явитися. Тому було розроблено ринкову та маркетингову стратегії продукту, конкурентної поведінки.</w:t>
      </w:r>
    </w:p>
    <w:p w14:paraId="44D29AD1" w14:textId="77777777" w:rsidR="006029A2" w:rsidRPr="00312974" w:rsidRDefault="006029A2" w:rsidP="006029A2">
      <w:pPr>
        <w:rPr>
          <w:rPrChange w:id="11121" w:author="Rodion" w:date="2019-12-09T02:09:00Z">
            <w:rPr/>
          </w:rPrChange>
        </w:rPr>
      </w:pPr>
      <w:r w:rsidRPr="00312974">
        <w:rPr>
          <w:rPrChange w:id="11122" w:author="Rodion" w:date="2019-12-09T02:09:00Z">
            <w:rPr/>
          </w:rPrChange>
        </w:rPr>
        <w:t xml:space="preserve">Також було обрано альтернативну стратегію розвитку продукту. Вона включає в себе пошук партнера серед великих мереж роздрібної торгівлі та просування на ринок </w:t>
      </w:r>
      <w:r w:rsidRPr="00312974">
        <w:rPr>
          <w:rPrChange w:id="11123" w:author="Rodion" w:date="2019-12-09T02:09:00Z">
            <w:rPr/>
          </w:rPrChange>
        </w:rPr>
        <w:lastRenderedPageBreak/>
        <w:t>продукту під їх брендом. Переваги такого підходу в тому, що в одразу з’являється певна клієнтська база, та буде надано доступ до комерційної бази торгівельної мережі, де містяться всі ідентифікатори та найменування товарів. Всі ці фактори можуть зробити запуск більш успішним та навіть зайняти чітко визначене місце на ринку.</w:t>
      </w:r>
    </w:p>
    <w:p w14:paraId="5E8A28B4" w14:textId="77777777" w:rsidR="006029A2" w:rsidRPr="00312974" w:rsidRDefault="006029A2" w:rsidP="006029A2">
      <w:pPr>
        <w:rPr>
          <w:rPrChange w:id="11124" w:author="Rodion" w:date="2019-12-09T02:09:00Z">
            <w:rPr/>
          </w:rPrChange>
        </w:rPr>
      </w:pPr>
      <w:r w:rsidRPr="00312974">
        <w:rPr>
          <w:rPrChange w:id="11125" w:author="Rodion" w:date="2019-12-09T02:09:00Z">
            <w:rPr/>
          </w:rPrChange>
        </w:rPr>
        <w:t xml:space="preserve">Подальша реалізація запропонованого комплексу є цілком доцільною, оскільки сама ідея виявилася вкрай вдалою та знайшла своє місце на ринку та серед потенційних користувачів. Поточна реалізація прототипу ще не є готовою до запуску на ринок, але вже відповідає всім вимогам, поставленим напочатку розробки комплексу автоматизації. </w:t>
      </w:r>
    </w:p>
    <w:p w14:paraId="754866FE" w14:textId="234E2B89" w:rsidR="006029A2" w:rsidRPr="00312974" w:rsidRDefault="006029A2">
      <w:pPr>
        <w:spacing w:after="160" w:line="259" w:lineRule="auto"/>
        <w:ind w:firstLine="0"/>
        <w:jc w:val="left"/>
        <w:rPr>
          <w:rPrChange w:id="11126" w:author="Rodion" w:date="2019-12-09T02:09:00Z">
            <w:rPr/>
          </w:rPrChange>
        </w:rPr>
      </w:pPr>
      <w:r w:rsidRPr="00312974">
        <w:rPr>
          <w:rPrChange w:id="11127" w:author="Rodion" w:date="2019-12-09T02:09:00Z">
            <w:rPr/>
          </w:rPrChange>
        </w:rPr>
        <w:br w:type="page"/>
      </w:r>
    </w:p>
    <w:p w14:paraId="2F20B586" w14:textId="57758B3F" w:rsidR="00E84730" w:rsidRPr="00312974" w:rsidRDefault="00C5720A" w:rsidP="00B91B49">
      <w:pPr>
        <w:pStyle w:val="Heading1"/>
        <w:rPr>
          <w:rPrChange w:id="11128" w:author="Rodion" w:date="2019-12-09T02:09:00Z">
            <w:rPr/>
          </w:rPrChange>
        </w:rPr>
      </w:pPr>
      <w:bookmarkStart w:id="11129" w:name="_Toc26763235"/>
      <w:r w:rsidRPr="00312974">
        <w:rPr>
          <w:caps w:val="0"/>
          <w:rPrChange w:id="11130" w:author="Rodion" w:date="2019-12-09T02:09:00Z">
            <w:rPr>
              <w:caps w:val="0"/>
            </w:rPr>
          </w:rPrChange>
        </w:rPr>
        <w:lastRenderedPageBreak/>
        <w:t>ВИСНОВКИ</w:t>
      </w:r>
      <w:bookmarkEnd w:id="11129"/>
    </w:p>
    <w:p w14:paraId="1B497FC5" w14:textId="2249E375" w:rsidR="00B91B49" w:rsidRPr="00312974" w:rsidRDefault="00B91B49" w:rsidP="00B91B49">
      <w:pPr>
        <w:rPr>
          <w:rPrChange w:id="11131" w:author="Rodion" w:date="2019-12-09T02:09:00Z">
            <w:rPr/>
          </w:rPrChange>
        </w:rPr>
      </w:pPr>
    </w:p>
    <w:p w14:paraId="17FDB7D4" w14:textId="4D4B97BB" w:rsidR="00D620A0" w:rsidRPr="00312974" w:rsidRDefault="0039060F" w:rsidP="00D620A0">
      <w:pPr>
        <w:rPr>
          <w:rPrChange w:id="11132" w:author="Rodion" w:date="2019-12-09T02:09:00Z">
            <w:rPr/>
          </w:rPrChange>
        </w:rPr>
      </w:pPr>
      <w:r w:rsidRPr="00312974">
        <w:rPr>
          <w:rPrChange w:id="11133" w:author="Rodion" w:date="2019-12-09T02:09:00Z">
            <w:rPr/>
          </w:rPrChange>
        </w:rPr>
        <w:t xml:space="preserve">В </w:t>
      </w:r>
      <w:r w:rsidR="00EC3542" w:rsidRPr="00312974">
        <w:rPr>
          <w:rPrChange w:id="11134" w:author="Rodion" w:date="2019-12-09T02:09:00Z">
            <w:rPr/>
          </w:rPrChange>
        </w:rPr>
        <w:t xml:space="preserve">магістерській </w:t>
      </w:r>
      <w:r w:rsidR="003607E5" w:rsidRPr="00312974">
        <w:rPr>
          <w:rPrChange w:id="11135" w:author="Rodion" w:date="2019-12-09T02:09:00Z">
            <w:rPr/>
          </w:rPrChange>
        </w:rPr>
        <w:t xml:space="preserve">дисертації було розглянуто </w:t>
      </w:r>
      <w:del w:id="11136" w:author="Rodion Kharabet" w:date="2019-12-06T03:50:00Z">
        <w:r w:rsidR="003607E5" w:rsidRPr="00312974" w:rsidDel="00F0256A">
          <w:rPr>
            <w:rPrChange w:id="11137" w:author="Rodion" w:date="2019-12-09T02:09:00Z">
              <w:rPr/>
            </w:rPrChange>
          </w:rPr>
          <w:delText xml:space="preserve">проблему </w:delText>
        </w:r>
      </w:del>
      <w:ins w:id="11138" w:author="Rodion Kharabet" w:date="2019-12-06T03:50:00Z">
        <w:r w:rsidR="00F0256A" w:rsidRPr="00312974">
          <w:rPr>
            <w:rPrChange w:id="11139" w:author="Rodion" w:date="2019-12-09T02:09:00Z">
              <w:rPr/>
            </w:rPrChange>
          </w:rPr>
          <w:t xml:space="preserve">задачу </w:t>
        </w:r>
      </w:ins>
      <w:r w:rsidR="003607E5" w:rsidRPr="00312974">
        <w:rPr>
          <w:rPrChange w:id="11140" w:author="Rodion" w:date="2019-12-09T02:09:00Z">
            <w:rPr/>
          </w:rPrChange>
        </w:rPr>
        <w:t>автоматизації ведення домашнього господарства</w:t>
      </w:r>
      <w:r w:rsidR="003224E3" w:rsidRPr="00312974">
        <w:rPr>
          <w:rPrChange w:id="11141" w:author="Rodion" w:date="2019-12-09T02:09:00Z">
            <w:rPr/>
          </w:rPrChange>
        </w:rPr>
        <w:t xml:space="preserve">. </w:t>
      </w:r>
      <w:r w:rsidR="003B1BA1" w:rsidRPr="00312974">
        <w:rPr>
          <w:rPrChange w:id="11142" w:author="Rodion" w:date="2019-12-09T02:09:00Z">
            <w:rPr/>
          </w:rPrChange>
        </w:rPr>
        <w:t xml:space="preserve">Оскільки автоматизація в повсякденне життя людей інтегрувалась не так давно, то ще не всі потреби людей були </w:t>
      </w:r>
      <w:del w:id="11143" w:author="Rodion Kharabet" w:date="2019-12-06T03:51:00Z">
        <w:r w:rsidR="003B1BA1" w:rsidRPr="00312974" w:rsidDel="00143CAE">
          <w:rPr>
            <w:rPrChange w:id="11144" w:author="Rodion" w:date="2019-12-09T02:09:00Z">
              <w:rPr/>
            </w:rPrChange>
          </w:rPr>
          <w:delText>задовільнені</w:delText>
        </w:r>
      </w:del>
      <w:ins w:id="11145" w:author="Rodion Kharabet" w:date="2019-12-06T03:51:00Z">
        <w:r w:rsidR="00143CAE" w:rsidRPr="00312974">
          <w:rPr>
            <w:rPrChange w:id="11146" w:author="Rodion" w:date="2019-12-09T02:09:00Z">
              <w:rPr/>
            </w:rPrChange>
          </w:rPr>
          <w:t>задоволені</w:t>
        </w:r>
      </w:ins>
      <w:r w:rsidR="003B1BA1" w:rsidRPr="00312974">
        <w:rPr>
          <w:rPrChange w:id="11147" w:author="Rodion" w:date="2019-12-09T02:09:00Z">
            <w:rPr/>
          </w:rPrChange>
        </w:rPr>
        <w:t>. Обговорюючи автоматизаці</w:t>
      </w:r>
      <w:ins w:id="11148" w:author="Rodion Kharabet" w:date="2019-12-06T03:51:00Z">
        <w:r w:rsidR="00143CAE" w:rsidRPr="00312974">
          <w:rPr>
            <w:rPrChange w:id="11149" w:author="Rodion" w:date="2019-12-09T02:09:00Z">
              <w:rPr/>
            </w:rPrChange>
          </w:rPr>
          <w:t>ю</w:t>
        </w:r>
      </w:ins>
      <w:del w:id="11150" w:author="Rodion Kharabet" w:date="2019-12-06T03:51:00Z">
        <w:r w:rsidR="003B1BA1" w:rsidRPr="00312974" w:rsidDel="00143CAE">
          <w:rPr>
            <w:rPrChange w:id="11151" w:author="Rodion" w:date="2019-12-09T02:09:00Z">
              <w:rPr/>
            </w:rPrChange>
          </w:rPr>
          <w:delText>ї</w:delText>
        </w:r>
      </w:del>
      <w:r w:rsidR="003B1BA1" w:rsidRPr="00312974">
        <w:rPr>
          <w:rPrChange w:id="11152" w:author="Rodion" w:date="2019-12-09T02:09:00Z">
            <w:rPr/>
          </w:rPrChange>
        </w:rPr>
        <w:t xml:space="preserve"> таких процесів зазвичай використовують термін розумний дім. На сьогоднішній день це доволі розвинута гілка продуктів інтернету речей. Люди можуть керувати освітленням, температурою та вологою повітря в своїх домівках. Але по більшій частині </w:t>
      </w:r>
      <w:r w:rsidR="00234524" w:rsidRPr="00312974">
        <w:rPr>
          <w:rPrChange w:id="11153" w:author="Rodion" w:date="2019-12-09T02:09:00Z">
            <w:rPr/>
          </w:rPrChange>
        </w:rPr>
        <w:t xml:space="preserve">існуючі рішення надають змогу автоматизувати регулювання електричних пристроїв. Більшість з таких електричних пристроїв існувала у житті людей і до активного розвитку інтернету речей. Відмінність лише в тому, що тепер люди можуть дистанційно здійснити регулювання або виставити програму, що автоматично буде відслідковувати параметри електричних пристроїв та здійснювати самостійне регулювання за необхідності. </w:t>
      </w:r>
      <w:r w:rsidR="002C1BCC" w:rsidRPr="00312974">
        <w:rPr>
          <w:rPrChange w:id="11154" w:author="Rodion" w:date="2019-12-09T02:09:00Z">
            <w:rPr/>
          </w:rPrChange>
        </w:rPr>
        <w:t>При дослідженні сфер життя людини, що не були ще автоматизованими, було виділено сферу ведення домашнього господарства. Ця частина життя кожної людини потребує від неї регулярного виконання однакових дій через приблизно однаковий проміжок часу. Деякі процеси у веден</w:t>
      </w:r>
      <w:r w:rsidR="00D620A0" w:rsidRPr="00312974">
        <w:rPr>
          <w:rPrChange w:id="11155" w:author="Rodion" w:date="2019-12-09T02:09:00Z">
            <w:rPr/>
          </w:rPrChange>
        </w:rPr>
        <w:t>н</w:t>
      </w:r>
      <w:r w:rsidR="002C1BCC" w:rsidRPr="00312974">
        <w:rPr>
          <w:rPrChange w:id="11156" w:author="Rodion" w:date="2019-12-09T02:09:00Z">
            <w:rPr/>
          </w:rPrChange>
        </w:rPr>
        <w:t>і домашнього господарства є досить простими, щоб доручити їх виконання машина</w:t>
      </w:r>
      <w:r w:rsidR="00D620A0" w:rsidRPr="00312974">
        <w:rPr>
          <w:rPrChange w:id="11157" w:author="Rodion" w:date="2019-12-09T02:09:00Z">
            <w:rPr/>
          </w:rPrChange>
        </w:rPr>
        <w:t>м</w:t>
      </w:r>
      <w:r w:rsidR="002C1BCC" w:rsidRPr="00312974">
        <w:rPr>
          <w:rPrChange w:id="11158" w:author="Rodion" w:date="2019-12-09T02:09:00Z">
            <w:rPr/>
          </w:rPrChange>
        </w:rPr>
        <w:t xml:space="preserve">, тим самим звільнивши </w:t>
      </w:r>
      <w:r w:rsidR="00D620A0" w:rsidRPr="00312974">
        <w:rPr>
          <w:rPrChange w:id="11159" w:author="Rodion" w:date="2019-12-09T02:09:00Z">
            <w:rPr/>
          </w:rPrChange>
        </w:rPr>
        <w:t xml:space="preserve">додатковий </w:t>
      </w:r>
      <w:r w:rsidR="002C1BCC" w:rsidRPr="00312974">
        <w:rPr>
          <w:rPrChange w:id="11160" w:author="Rodion" w:date="2019-12-09T02:09:00Z">
            <w:rPr/>
          </w:rPrChange>
        </w:rPr>
        <w:t>вільний час</w:t>
      </w:r>
      <w:r w:rsidR="00D620A0" w:rsidRPr="00312974">
        <w:rPr>
          <w:rPrChange w:id="11161" w:author="Rodion" w:date="2019-12-09T02:09:00Z">
            <w:rPr/>
          </w:rPrChange>
        </w:rPr>
        <w:t xml:space="preserve"> для людини, щоб вона могла займатися іншими задачами, що потребують креативного мислення та не можуть бути виконаними машинами</w:t>
      </w:r>
      <w:r w:rsidR="003741D1" w:rsidRPr="00312974">
        <w:rPr>
          <w:rPrChange w:id="11162" w:author="Rodion" w:date="2019-12-09T02:09:00Z">
            <w:rPr/>
          </w:rPrChange>
        </w:rPr>
        <w:t>.</w:t>
      </w:r>
      <w:r w:rsidR="00D620A0" w:rsidRPr="00312974">
        <w:rPr>
          <w:rPrChange w:id="11163" w:author="Rodion" w:date="2019-12-09T02:09:00Z">
            <w:rPr/>
          </w:rPrChange>
        </w:rPr>
        <w:t xml:space="preserve"> Одним за таких процесів, що доцільно було б </w:t>
      </w:r>
      <w:r w:rsidR="0018574E" w:rsidRPr="00312974">
        <w:rPr>
          <w:rPrChange w:id="11164" w:author="Rodion" w:date="2019-12-09T02:09:00Z">
            <w:rPr/>
          </w:rPrChange>
        </w:rPr>
        <w:t>автоматизувати</w:t>
      </w:r>
      <w:r w:rsidR="00D620A0" w:rsidRPr="00312974">
        <w:rPr>
          <w:rPrChange w:id="11165" w:author="Rodion" w:date="2019-12-09T02:09:00Z">
            <w:rPr/>
          </w:rPrChange>
        </w:rPr>
        <w:t>, було обрано складання списку покупок. Адже</w:t>
      </w:r>
      <w:r w:rsidR="003D6263" w:rsidRPr="00312974">
        <w:rPr>
          <w:rPrChange w:id="11166" w:author="Rodion" w:date="2019-12-09T02:09:00Z">
            <w:rPr/>
          </w:rPrChange>
        </w:rPr>
        <w:t xml:space="preserve"> </w:t>
      </w:r>
      <w:r w:rsidR="00D620A0" w:rsidRPr="00312974">
        <w:rPr>
          <w:rPrChange w:id="11167" w:author="Rodion" w:date="2019-12-09T02:09:00Z">
            <w:rPr/>
          </w:rPrChange>
        </w:rPr>
        <w:t>при складанні списку покупок людині доводиться кожного разу здійснювати моніторинг наявних товарів, і вже виходячи з нього – додавати певний товар до списку.</w:t>
      </w:r>
    </w:p>
    <w:p w14:paraId="2DC292EB" w14:textId="53F157F9" w:rsidR="00F712B1" w:rsidRPr="00312974" w:rsidRDefault="00F712B1" w:rsidP="00D620A0">
      <w:pPr>
        <w:rPr>
          <w:rPrChange w:id="11168" w:author="Rodion" w:date="2019-12-09T02:09:00Z">
            <w:rPr/>
          </w:rPrChange>
        </w:rPr>
      </w:pPr>
      <w:r w:rsidRPr="00312974">
        <w:rPr>
          <w:rPrChange w:id="11169" w:author="Rodion" w:date="2019-12-09T02:09:00Z">
            <w:rPr/>
          </w:rPrChange>
        </w:rPr>
        <w:t>Автоматизувати розглянутий процес було вирішено шляхом розроблення програмно-апаратного комплексу, що постійно має інформацію про наявні товари в домі у користувача. Маючі інформацію про стан наявних речей у домі, користувач буде чітко розуміти, чого йому не вистачає та зможе легко скласти список покупок.</w:t>
      </w:r>
    </w:p>
    <w:p w14:paraId="6CC8CA3D" w14:textId="3D617BDB" w:rsidR="00511F1D" w:rsidRPr="00312974" w:rsidRDefault="00511F1D" w:rsidP="00D620A0">
      <w:pPr>
        <w:rPr>
          <w:rPrChange w:id="11170" w:author="Rodion" w:date="2019-12-09T02:09:00Z">
            <w:rPr/>
          </w:rPrChange>
        </w:rPr>
      </w:pPr>
      <w:r w:rsidRPr="00312974">
        <w:rPr>
          <w:rPrChange w:id="11171" w:author="Rodion" w:date="2019-12-09T02:09:00Z">
            <w:rPr/>
          </w:rPrChange>
        </w:rPr>
        <w:lastRenderedPageBreak/>
        <w:t xml:space="preserve">Для відслідковування потрапляння нових товарів та утилізації використаних було вирішено застосувати широко розповсюджений метод ідентифікації – ідентифікацію за штрих-кодом. Він є доволі прости та відомий у всьому світі, але має певні недоліки. Проаналізувавши предметну область, було вирішено додати ще один метод ідентифікації, що був би більш надійним та потребував меншого ступеню взаємодії з користувачем. Якнайкраще для цього підійшла радіочастотна ідентифікація. Але через відсутність широкого застосування в мережах роздрібної торгівлі, вона має певні недоліки. </w:t>
      </w:r>
      <w:r w:rsidR="0018574E" w:rsidRPr="00312974">
        <w:rPr>
          <w:rPrChange w:id="11172" w:author="Rodion" w:date="2019-12-09T02:09:00Z">
            <w:rPr/>
          </w:rPrChange>
        </w:rPr>
        <w:t>Зокрема</w:t>
      </w:r>
      <w:r w:rsidRPr="00312974">
        <w:rPr>
          <w:rPrChange w:id="11173" w:author="Rodion" w:date="2019-12-09T02:09:00Z">
            <w:rPr/>
          </w:rPrChange>
        </w:rPr>
        <w:t>, щоб використовувати такий метод ідентифікації товарів</w:t>
      </w:r>
      <w:r w:rsidR="00C659B1" w:rsidRPr="00312974">
        <w:rPr>
          <w:rPrChange w:id="11174" w:author="Rodion" w:date="2019-12-09T02:09:00Z">
            <w:rPr/>
          </w:rPrChange>
        </w:rPr>
        <w:t xml:space="preserve"> користувач повинен самостійно маркувати радіочастотними мітками кожен товар, що є в домі. Цей недолік може бути нівельовано у майбутньому завдяки поширенню використання радіочастотних міток як засобу маркування товарів замість штрих-кодів.</w:t>
      </w:r>
    </w:p>
    <w:p w14:paraId="07A7BDD9" w14:textId="373773C1" w:rsidR="0049410D" w:rsidRPr="00312974" w:rsidRDefault="006C7129" w:rsidP="00B91B49">
      <w:pPr>
        <w:rPr>
          <w:rPrChange w:id="11175" w:author="Rodion" w:date="2019-12-09T02:09:00Z">
            <w:rPr/>
          </w:rPrChange>
        </w:rPr>
      </w:pPr>
      <w:r w:rsidRPr="00312974">
        <w:rPr>
          <w:rPrChange w:id="11176" w:author="Rodion" w:date="2019-12-09T02:09:00Z">
            <w:rPr/>
          </w:rPrChange>
        </w:rPr>
        <w:t xml:space="preserve">За результатом досліджень було визначено задачі та вимоги до </w:t>
      </w:r>
      <w:r w:rsidR="00B13238" w:rsidRPr="00312974">
        <w:rPr>
          <w:rPrChange w:id="11177" w:author="Rodion" w:date="2019-12-09T02:09:00Z">
            <w:rPr/>
          </w:rPrChange>
        </w:rPr>
        <w:t>розроблювано</w:t>
      </w:r>
      <w:r w:rsidR="00862504" w:rsidRPr="00312974">
        <w:rPr>
          <w:rPrChange w:id="11178" w:author="Rodion" w:date="2019-12-09T02:09:00Z">
            <w:rPr/>
          </w:rPrChange>
        </w:rPr>
        <w:t>ї</w:t>
      </w:r>
      <w:r w:rsidR="00B13238" w:rsidRPr="00312974">
        <w:rPr>
          <w:rPrChange w:id="11179" w:author="Rodion" w:date="2019-12-09T02:09:00Z">
            <w:rPr/>
          </w:rPrChange>
        </w:rPr>
        <w:t xml:space="preserve"> </w:t>
      </w:r>
      <w:r w:rsidRPr="00312974">
        <w:rPr>
          <w:rPrChange w:id="11180" w:author="Rodion" w:date="2019-12-09T02:09:00Z">
            <w:rPr/>
          </w:rPrChange>
        </w:rPr>
        <w:t xml:space="preserve">системи автоматизації ведення домашнього господарства. Після дослідження ринку було виявлено, що повного аналогу за функціональністю ще не існує, а найближчі потенційні конкуренти </w:t>
      </w:r>
      <w:r w:rsidR="001B4657" w:rsidRPr="00312974">
        <w:rPr>
          <w:rPrChange w:id="11181" w:author="Rodion" w:date="2019-12-09T02:09:00Z">
            <w:rPr/>
          </w:rPrChange>
        </w:rPr>
        <w:t>надають тільки частину можливостей, що будуть реалізовані в запропонованому програмно-апаратному комплексу автоматизації ведення домашнього господарства з використанням радіочастотної ідентифікації</w:t>
      </w:r>
      <w:r w:rsidR="00BA66B4" w:rsidRPr="00312974">
        <w:rPr>
          <w:rPrChange w:id="11182" w:author="Rodion" w:date="2019-12-09T02:09:00Z">
            <w:rPr/>
          </w:rPrChange>
        </w:rPr>
        <w:t>.</w:t>
      </w:r>
    </w:p>
    <w:p w14:paraId="3D623B7F" w14:textId="428765FB" w:rsidR="00BA5EDF" w:rsidRPr="00312974" w:rsidRDefault="00FC54A9" w:rsidP="00BA5EDF">
      <w:pPr>
        <w:rPr>
          <w:rPrChange w:id="11183" w:author="Rodion" w:date="2019-12-09T02:09:00Z">
            <w:rPr/>
          </w:rPrChange>
        </w:rPr>
      </w:pPr>
      <w:r w:rsidRPr="00312974">
        <w:rPr>
          <w:rPrChange w:id="11184" w:author="Rodion" w:date="2019-12-09T02:09:00Z">
            <w:rPr/>
          </w:rPrChange>
        </w:rPr>
        <w:t xml:space="preserve">В результаті розробки було </w:t>
      </w:r>
      <w:del w:id="11185" w:author="Rodion Kharabet" w:date="2019-12-06T03:51:00Z">
        <w:r w:rsidRPr="00312974" w:rsidDel="00143CAE">
          <w:rPr>
            <w:rPrChange w:id="11186" w:author="Rodion" w:date="2019-12-09T02:09:00Z">
              <w:rPr/>
            </w:rPrChange>
          </w:rPr>
          <w:delText xml:space="preserve">отримано </w:delText>
        </w:r>
      </w:del>
      <w:ins w:id="11187" w:author="Rodion Kharabet" w:date="2019-12-06T03:51:00Z">
        <w:r w:rsidR="00143CAE" w:rsidRPr="00312974">
          <w:rPr>
            <w:rPrChange w:id="11188" w:author="Rodion" w:date="2019-12-09T02:09:00Z">
              <w:rPr/>
            </w:rPrChange>
          </w:rPr>
          <w:t xml:space="preserve">розроблено </w:t>
        </w:r>
      </w:ins>
      <w:r w:rsidRPr="00312974">
        <w:rPr>
          <w:rPrChange w:id="11189" w:author="Rodion" w:date="2019-12-09T02:09:00Z">
            <w:rPr/>
          </w:rPrChange>
        </w:rPr>
        <w:t>програмно-апаратний комплекс, що складається з двох автономних пристроїв та клієнтського веб-застосунку. Отримане рішення дозволяє впровадити систем</w:t>
      </w:r>
      <w:r w:rsidR="000C00F5" w:rsidRPr="00312974">
        <w:rPr>
          <w:rPrChange w:id="11190" w:author="Rodion" w:date="2019-12-09T02:09:00Z">
            <w:rPr/>
          </w:rPrChange>
        </w:rPr>
        <w:t>у</w:t>
      </w:r>
      <w:r w:rsidRPr="00312974">
        <w:rPr>
          <w:rPrChange w:id="11191" w:author="Rodion" w:date="2019-12-09T02:09:00Z">
            <w:rPr/>
          </w:rPrChange>
        </w:rPr>
        <w:t xml:space="preserve"> моніторингу наявних в домі товарів</w:t>
      </w:r>
      <w:r w:rsidR="000C00F5" w:rsidRPr="00312974">
        <w:rPr>
          <w:rPrChange w:id="11192" w:author="Rodion" w:date="2019-12-09T02:09:00Z">
            <w:rPr/>
          </w:rPrChange>
        </w:rPr>
        <w:t>, р</w:t>
      </w:r>
      <w:r w:rsidRPr="00312974">
        <w:rPr>
          <w:rPrChange w:id="11193" w:author="Rodion" w:date="2019-12-09T02:09:00Z">
            <w:rPr/>
          </w:rPrChange>
        </w:rPr>
        <w:t>озмістивши пристрої біля кошику для сміття</w:t>
      </w:r>
      <w:r w:rsidR="000C00F5" w:rsidRPr="00312974">
        <w:rPr>
          <w:rPrChange w:id="11194" w:author="Rodion" w:date="2019-12-09T02:09:00Z">
            <w:rPr/>
          </w:rPrChange>
        </w:rPr>
        <w:t xml:space="preserve">. Користувачу потрібно буде лише зчитувати штрих-коди куплених товарів камерою смартфону для додавання товару у систему моніторингу. При викиданні товару до сміттєвого кошика, </w:t>
      </w:r>
      <w:r w:rsidR="00E23B8B" w:rsidRPr="00312974">
        <w:rPr>
          <w:rPrChange w:id="11195" w:author="Rodion" w:date="2019-12-09T02:09:00Z">
            <w:rPr/>
          </w:rPrChange>
        </w:rPr>
        <w:t xml:space="preserve">пристрій, що розміщений поряд, автоматично ідентифікує викинутий товар і відповідні зміни внесуться до системи моніторингу. </w:t>
      </w:r>
      <w:r w:rsidR="007D0D2B" w:rsidRPr="00312974">
        <w:rPr>
          <w:rPrChange w:id="11196" w:author="Rodion" w:date="2019-12-09T02:09:00Z">
            <w:rPr/>
          </w:rPrChange>
        </w:rPr>
        <w:t xml:space="preserve">Розроблений макет системи </w:t>
      </w:r>
      <w:r w:rsidR="00626FAE" w:rsidRPr="00312974">
        <w:rPr>
          <w:rPrChange w:id="11197" w:author="Rodion" w:date="2019-12-09T02:09:00Z">
            <w:rPr/>
          </w:rPrChange>
        </w:rPr>
        <w:t>відповідає визначеним вимогам та вирішує поставлені задачі.</w:t>
      </w:r>
    </w:p>
    <w:p w14:paraId="0E3F6C63" w14:textId="77777777" w:rsidR="00BA5EDF" w:rsidRPr="00312974" w:rsidRDefault="00BA5EDF">
      <w:pPr>
        <w:spacing w:after="160" w:line="259" w:lineRule="auto"/>
        <w:ind w:firstLine="0"/>
        <w:jc w:val="left"/>
        <w:rPr>
          <w:rPrChange w:id="11198" w:author="Rodion" w:date="2019-12-09T02:09:00Z">
            <w:rPr/>
          </w:rPrChange>
        </w:rPr>
      </w:pPr>
      <w:r w:rsidRPr="00312974">
        <w:rPr>
          <w:rPrChange w:id="11199" w:author="Rodion" w:date="2019-12-09T02:09:00Z">
            <w:rPr/>
          </w:rPrChange>
        </w:rPr>
        <w:br w:type="page"/>
      </w:r>
    </w:p>
    <w:p w14:paraId="61D9FBE7" w14:textId="3AF3A538" w:rsidR="005447A5" w:rsidRPr="00312974" w:rsidRDefault="00BA5EDF" w:rsidP="00BA5EDF">
      <w:pPr>
        <w:pStyle w:val="Heading1"/>
        <w:rPr>
          <w:caps w:val="0"/>
          <w:rPrChange w:id="11200" w:author="Rodion" w:date="2019-12-09T02:09:00Z">
            <w:rPr>
              <w:caps w:val="0"/>
            </w:rPr>
          </w:rPrChange>
        </w:rPr>
      </w:pPr>
      <w:bookmarkStart w:id="11201" w:name="_Toc26763236"/>
      <w:r w:rsidRPr="00312974">
        <w:rPr>
          <w:caps w:val="0"/>
          <w:rPrChange w:id="11202" w:author="Rodion" w:date="2019-12-09T02:09:00Z">
            <w:rPr>
              <w:caps w:val="0"/>
            </w:rPr>
          </w:rPrChange>
        </w:rPr>
        <w:lastRenderedPageBreak/>
        <w:t>СПИСОК ВИКОРИСТАНОЇ ЛІТЕРАТУРИ</w:t>
      </w:r>
      <w:bookmarkEnd w:id="11201"/>
    </w:p>
    <w:p w14:paraId="30163B66" w14:textId="5FF17AAA" w:rsidR="00BA5EDF" w:rsidRPr="00312974" w:rsidRDefault="00BA5EDF" w:rsidP="00BA5EDF">
      <w:pPr>
        <w:rPr>
          <w:rPrChange w:id="11203" w:author="Rodion" w:date="2019-12-09T02:09:00Z">
            <w:rPr/>
          </w:rPrChange>
        </w:rPr>
      </w:pPr>
    </w:p>
    <w:p w14:paraId="4DFBB7F4" w14:textId="61190F21" w:rsidR="00BA5EDF" w:rsidRPr="00B36DD3" w:rsidRDefault="00BA5EDF" w:rsidP="00F534C2">
      <w:pPr>
        <w:pStyle w:val="ListParagraph"/>
        <w:numPr>
          <w:ilvl w:val="0"/>
          <w:numId w:val="4"/>
        </w:numPr>
        <w:rPr>
          <w:rPrChange w:id="11204" w:author="Rodion" w:date="2019-12-09T03:58:00Z">
            <w:rPr/>
          </w:rPrChange>
        </w:rPr>
      </w:pPr>
      <w:proofErr w:type="spellStart"/>
      <w:r w:rsidRPr="00B36DD3">
        <w:rPr>
          <w:rPrChange w:id="11205" w:author="Rodion" w:date="2019-12-09T03:58:00Z">
            <w:rPr/>
          </w:rPrChange>
        </w:rPr>
        <w:t>Automated</w:t>
      </w:r>
      <w:proofErr w:type="spellEnd"/>
      <w:r w:rsidRPr="00B36DD3">
        <w:rPr>
          <w:rPrChange w:id="11206" w:author="Rodion" w:date="2019-12-09T03:58:00Z">
            <w:rPr/>
          </w:rPrChange>
        </w:rPr>
        <w:t xml:space="preserve"> </w:t>
      </w:r>
      <w:proofErr w:type="spellStart"/>
      <w:r w:rsidRPr="00B36DD3">
        <w:rPr>
          <w:rPrChange w:id="11207" w:author="Rodion" w:date="2019-12-09T03:58:00Z">
            <w:rPr/>
          </w:rPrChange>
        </w:rPr>
        <w:t>Grocery</w:t>
      </w:r>
      <w:proofErr w:type="spellEnd"/>
      <w:r w:rsidRPr="00B36DD3">
        <w:rPr>
          <w:rPrChange w:id="11208" w:author="Rodion" w:date="2019-12-09T03:58:00Z">
            <w:rPr/>
          </w:rPrChange>
        </w:rPr>
        <w:t xml:space="preserve"> </w:t>
      </w:r>
      <w:proofErr w:type="spellStart"/>
      <w:r w:rsidRPr="00B36DD3">
        <w:rPr>
          <w:rPrChange w:id="11209" w:author="Rodion" w:date="2019-12-09T03:58:00Z">
            <w:rPr/>
          </w:rPrChange>
        </w:rPr>
        <w:t>List</w:t>
      </w:r>
      <w:proofErr w:type="spellEnd"/>
      <w:r w:rsidRPr="00B36DD3">
        <w:rPr>
          <w:rPrChange w:id="11210" w:author="Rodion" w:date="2019-12-09T03:58:00Z">
            <w:rPr/>
          </w:rPrChange>
        </w:rPr>
        <w:t xml:space="preserve"> </w:t>
      </w:r>
      <w:proofErr w:type="spellStart"/>
      <w:r w:rsidRPr="00B36DD3">
        <w:rPr>
          <w:rPrChange w:id="11211" w:author="Rodion" w:date="2019-12-09T03:58:00Z">
            <w:rPr/>
          </w:rPrChange>
        </w:rPr>
        <w:t>Maker</w:t>
      </w:r>
      <w:proofErr w:type="spellEnd"/>
      <w:r w:rsidRPr="00B36DD3">
        <w:rPr>
          <w:rPrChange w:id="11212" w:author="Rodion" w:date="2019-12-09T03:58:00Z">
            <w:rPr/>
          </w:rPrChange>
        </w:rPr>
        <w:t xml:space="preserve"> [Електронний ресурс] – Режим доступу до ресурсу: </w:t>
      </w:r>
      <w:r w:rsidR="00236C42" w:rsidRPr="00030B2B">
        <w:fldChar w:fldCharType="begin"/>
      </w:r>
      <w:r w:rsidR="00236C42" w:rsidRPr="00B36DD3">
        <w:rPr>
          <w:rPrChange w:id="11213" w:author="Rodion" w:date="2019-12-09T03:58:00Z">
            <w:rPr/>
          </w:rPrChange>
        </w:rPr>
        <w:instrText xml:space="preserve"> HYPERLINK "https://www.plantoeat.com/tour/automated-grocery-list-maker/" </w:instrText>
      </w:r>
      <w:r w:rsidR="00236C42" w:rsidRPr="00B36DD3">
        <w:rPr>
          <w:rPrChange w:id="11214" w:author="Rodion" w:date="2019-12-09T03:58:00Z">
            <w:rPr/>
          </w:rPrChange>
        </w:rPr>
        <w:fldChar w:fldCharType="separate"/>
      </w:r>
      <w:r w:rsidRPr="00B36DD3">
        <w:rPr>
          <w:rStyle w:val="Hyperlink"/>
          <w:color w:val="auto"/>
          <w:u w:val="none"/>
          <w:rPrChange w:id="11215" w:author="Rodion" w:date="2019-12-09T03:58:00Z">
            <w:rPr>
              <w:rStyle w:val="Hyperlink"/>
              <w:color w:val="auto"/>
              <w:u w:val="none"/>
            </w:rPr>
          </w:rPrChange>
        </w:rPr>
        <w:t>https://www.plantoeat.com/tour/automated-grocery-list-maker/</w:t>
      </w:r>
      <w:r w:rsidR="00236C42" w:rsidRPr="00B36DD3">
        <w:rPr>
          <w:rStyle w:val="Hyperlink"/>
          <w:color w:val="auto"/>
          <w:u w:val="none"/>
          <w:rPrChange w:id="11216" w:author="Rodion" w:date="2019-12-09T03:58:00Z">
            <w:rPr>
              <w:rStyle w:val="Hyperlink"/>
              <w:color w:val="auto"/>
              <w:u w:val="none"/>
            </w:rPr>
          </w:rPrChange>
        </w:rPr>
        <w:fldChar w:fldCharType="end"/>
      </w:r>
      <w:r w:rsidRPr="00030B2B">
        <w:t>.</w:t>
      </w:r>
      <w:r w:rsidR="00D51F07" w:rsidRPr="00B36DD3">
        <w:rPr>
          <w:rPrChange w:id="11217" w:author="Rodion" w:date="2019-12-09T03:58:00Z">
            <w:rPr/>
          </w:rPrChange>
        </w:rPr>
        <w:t xml:space="preserve"> – 26.11.2019.</w:t>
      </w:r>
    </w:p>
    <w:p w14:paraId="03E0ED87" w14:textId="67118F34" w:rsidR="00BA5EDF" w:rsidRPr="00B36DD3" w:rsidRDefault="00BA5EDF" w:rsidP="00F534C2">
      <w:pPr>
        <w:pStyle w:val="ListParagraph"/>
        <w:numPr>
          <w:ilvl w:val="0"/>
          <w:numId w:val="4"/>
        </w:numPr>
        <w:rPr>
          <w:rPrChange w:id="11218" w:author="Rodion" w:date="2019-12-09T03:58:00Z">
            <w:rPr/>
          </w:rPrChange>
        </w:rPr>
      </w:pPr>
      <w:r w:rsidRPr="00B36DD3">
        <w:rPr>
          <w:rPrChange w:id="11219" w:author="Rodion" w:date="2019-12-09T03:58:00Z">
            <w:rPr/>
          </w:rPrChange>
        </w:rPr>
        <w:t xml:space="preserve">A </w:t>
      </w:r>
      <w:proofErr w:type="spellStart"/>
      <w:r w:rsidRPr="00B36DD3">
        <w:rPr>
          <w:rPrChange w:id="11220" w:author="Rodion" w:date="2019-12-09T03:58:00Z">
            <w:rPr/>
          </w:rPrChange>
        </w:rPr>
        <w:t>Smart</w:t>
      </w:r>
      <w:proofErr w:type="spellEnd"/>
      <w:r w:rsidRPr="00B36DD3">
        <w:rPr>
          <w:rPrChange w:id="11221" w:author="Rodion" w:date="2019-12-09T03:58:00Z">
            <w:rPr/>
          </w:rPrChange>
        </w:rPr>
        <w:t xml:space="preserve"> </w:t>
      </w:r>
      <w:proofErr w:type="spellStart"/>
      <w:r w:rsidRPr="00B36DD3">
        <w:rPr>
          <w:rPrChange w:id="11222" w:author="Rodion" w:date="2019-12-09T03:58:00Z">
            <w:rPr/>
          </w:rPrChange>
        </w:rPr>
        <w:t>Trash</w:t>
      </w:r>
      <w:proofErr w:type="spellEnd"/>
      <w:r w:rsidRPr="00B36DD3">
        <w:rPr>
          <w:rPrChange w:id="11223" w:author="Rodion" w:date="2019-12-09T03:58:00Z">
            <w:rPr/>
          </w:rPrChange>
        </w:rPr>
        <w:t xml:space="preserve"> </w:t>
      </w:r>
      <w:proofErr w:type="spellStart"/>
      <w:r w:rsidRPr="00B36DD3">
        <w:rPr>
          <w:rPrChange w:id="11224" w:author="Rodion" w:date="2019-12-09T03:58:00Z">
            <w:rPr/>
          </w:rPrChange>
        </w:rPr>
        <w:t>Can</w:t>
      </w:r>
      <w:proofErr w:type="spellEnd"/>
      <w:r w:rsidRPr="00B36DD3">
        <w:rPr>
          <w:rPrChange w:id="11225" w:author="Rodion" w:date="2019-12-09T03:58:00Z">
            <w:rPr/>
          </w:rPrChange>
        </w:rPr>
        <w:t xml:space="preserve"> </w:t>
      </w:r>
      <w:proofErr w:type="spellStart"/>
      <w:r w:rsidRPr="00B36DD3">
        <w:rPr>
          <w:rPrChange w:id="11226" w:author="Rodion" w:date="2019-12-09T03:58:00Z">
            <w:rPr/>
          </w:rPrChange>
        </w:rPr>
        <w:t>To</w:t>
      </w:r>
      <w:proofErr w:type="spellEnd"/>
      <w:r w:rsidRPr="00B36DD3">
        <w:rPr>
          <w:rPrChange w:id="11227" w:author="Rodion" w:date="2019-12-09T03:58:00Z">
            <w:rPr/>
          </w:rPrChange>
        </w:rPr>
        <w:t xml:space="preserve"> </w:t>
      </w:r>
      <w:proofErr w:type="spellStart"/>
      <w:r w:rsidRPr="00B36DD3">
        <w:rPr>
          <w:rPrChange w:id="11228" w:author="Rodion" w:date="2019-12-09T03:58:00Z">
            <w:rPr/>
          </w:rPrChange>
        </w:rPr>
        <w:t>Automate</w:t>
      </w:r>
      <w:proofErr w:type="spellEnd"/>
      <w:r w:rsidRPr="00B36DD3">
        <w:rPr>
          <w:rPrChange w:id="11229" w:author="Rodion" w:date="2019-12-09T03:58:00Z">
            <w:rPr/>
          </w:rPrChange>
        </w:rPr>
        <w:t xml:space="preserve"> </w:t>
      </w:r>
      <w:proofErr w:type="spellStart"/>
      <w:r w:rsidRPr="00B36DD3">
        <w:rPr>
          <w:rPrChange w:id="11230" w:author="Rodion" w:date="2019-12-09T03:58:00Z">
            <w:rPr/>
          </w:rPrChange>
        </w:rPr>
        <w:t>Your</w:t>
      </w:r>
      <w:proofErr w:type="spellEnd"/>
      <w:r w:rsidRPr="00B36DD3">
        <w:rPr>
          <w:rPrChange w:id="11231" w:author="Rodion" w:date="2019-12-09T03:58:00Z">
            <w:rPr/>
          </w:rPrChange>
        </w:rPr>
        <w:t xml:space="preserve"> </w:t>
      </w:r>
      <w:proofErr w:type="spellStart"/>
      <w:r w:rsidRPr="00B36DD3">
        <w:rPr>
          <w:rPrChange w:id="11232" w:author="Rodion" w:date="2019-12-09T03:58:00Z">
            <w:rPr/>
          </w:rPrChange>
        </w:rPr>
        <w:t>Grocery</w:t>
      </w:r>
      <w:proofErr w:type="spellEnd"/>
      <w:r w:rsidRPr="00B36DD3">
        <w:rPr>
          <w:rPrChange w:id="11233" w:author="Rodion" w:date="2019-12-09T03:58:00Z">
            <w:rPr/>
          </w:rPrChange>
        </w:rPr>
        <w:t xml:space="preserve"> </w:t>
      </w:r>
      <w:proofErr w:type="spellStart"/>
      <w:r w:rsidRPr="00B36DD3">
        <w:rPr>
          <w:rPrChange w:id="11234" w:author="Rodion" w:date="2019-12-09T03:58:00Z">
            <w:rPr/>
          </w:rPrChange>
        </w:rPr>
        <w:t>Lists</w:t>
      </w:r>
      <w:proofErr w:type="spellEnd"/>
      <w:r w:rsidRPr="00B36DD3">
        <w:rPr>
          <w:rPrChange w:id="11235" w:author="Rodion" w:date="2019-12-09T03:58:00Z">
            <w:rPr/>
          </w:rPrChange>
        </w:rPr>
        <w:t xml:space="preserve"> [Електронний ресурс]. – Режим доступу до ресурсу: </w:t>
      </w:r>
      <w:r w:rsidR="00236C42" w:rsidRPr="00030B2B">
        <w:fldChar w:fldCharType="begin"/>
      </w:r>
      <w:r w:rsidR="00236C42" w:rsidRPr="00B36DD3">
        <w:rPr>
          <w:rPrChange w:id="11236" w:author="Rodion" w:date="2019-12-09T03:58:00Z">
            <w:rPr/>
          </w:rPrChange>
        </w:rPr>
        <w:instrText xml:space="preserve"> HYPERLINK "https://www.entrepreneur.com/article/288561" </w:instrText>
      </w:r>
      <w:r w:rsidR="00236C42" w:rsidRPr="00B36DD3">
        <w:rPr>
          <w:rPrChange w:id="11237" w:author="Rodion" w:date="2019-12-09T03:58:00Z">
            <w:rPr/>
          </w:rPrChange>
        </w:rPr>
        <w:fldChar w:fldCharType="separate"/>
      </w:r>
      <w:r w:rsidR="001B67DC" w:rsidRPr="00B36DD3">
        <w:rPr>
          <w:rStyle w:val="Hyperlink"/>
          <w:color w:val="auto"/>
          <w:u w:val="none"/>
          <w:rPrChange w:id="11238" w:author="Rodion" w:date="2019-12-09T03:58:00Z">
            <w:rPr>
              <w:rStyle w:val="Hyperlink"/>
              <w:color w:val="auto"/>
              <w:u w:val="none"/>
            </w:rPr>
          </w:rPrChange>
        </w:rPr>
        <w:t>https://www.entrepreneur.com/article/288561</w:t>
      </w:r>
      <w:r w:rsidR="00236C42" w:rsidRPr="00B36DD3">
        <w:rPr>
          <w:rStyle w:val="Hyperlink"/>
          <w:color w:val="auto"/>
          <w:u w:val="none"/>
          <w:rPrChange w:id="11239" w:author="Rodion" w:date="2019-12-09T03:58:00Z">
            <w:rPr>
              <w:rStyle w:val="Hyperlink"/>
              <w:color w:val="auto"/>
              <w:u w:val="none"/>
            </w:rPr>
          </w:rPrChange>
        </w:rPr>
        <w:fldChar w:fldCharType="end"/>
      </w:r>
      <w:r w:rsidRPr="00030B2B">
        <w:t>.</w:t>
      </w:r>
      <w:r w:rsidR="00D51F07" w:rsidRPr="00B36DD3">
        <w:rPr>
          <w:rPrChange w:id="11240" w:author="Rodion" w:date="2019-12-09T03:58:00Z">
            <w:rPr/>
          </w:rPrChange>
        </w:rPr>
        <w:t xml:space="preserve"> – 26.11.2019.</w:t>
      </w:r>
    </w:p>
    <w:p w14:paraId="69AEEE04" w14:textId="27AFA11A" w:rsidR="001B67DC" w:rsidRPr="00B36DD3" w:rsidRDefault="001B67DC" w:rsidP="00F534C2">
      <w:pPr>
        <w:pStyle w:val="ListParagraph"/>
        <w:numPr>
          <w:ilvl w:val="0"/>
          <w:numId w:val="4"/>
        </w:numPr>
        <w:rPr>
          <w:rPrChange w:id="11241" w:author="Rodion" w:date="2019-12-09T03:58:00Z">
            <w:rPr/>
          </w:rPrChange>
        </w:rPr>
      </w:pPr>
      <w:proofErr w:type="spellStart"/>
      <w:r w:rsidRPr="00B36DD3">
        <w:rPr>
          <w:rPrChange w:id="11242" w:author="Rodion" w:date="2019-12-09T03:58:00Z">
            <w:rPr/>
          </w:rPrChange>
        </w:rPr>
        <w:t>Groover</w:t>
      </w:r>
      <w:proofErr w:type="spellEnd"/>
      <w:r w:rsidRPr="00B36DD3">
        <w:rPr>
          <w:rPrChange w:id="11243" w:author="Rodion" w:date="2019-12-09T03:58:00Z">
            <w:rPr/>
          </w:rPrChange>
        </w:rPr>
        <w:t xml:space="preserve"> M. </w:t>
      </w:r>
      <w:proofErr w:type="spellStart"/>
      <w:r w:rsidRPr="00B36DD3">
        <w:rPr>
          <w:rPrChange w:id="11244" w:author="Rodion" w:date="2019-12-09T03:58:00Z">
            <w:rPr/>
          </w:rPrChange>
        </w:rPr>
        <w:t>Fundamentals</w:t>
      </w:r>
      <w:proofErr w:type="spellEnd"/>
      <w:r w:rsidRPr="00B36DD3">
        <w:rPr>
          <w:rPrChange w:id="11245" w:author="Rodion" w:date="2019-12-09T03:58:00Z">
            <w:rPr/>
          </w:rPrChange>
        </w:rPr>
        <w:t xml:space="preserve"> </w:t>
      </w:r>
      <w:proofErr w:type="spellStart"/>
      <w:r w:rsidRPr="00B36DD3">
        <w:rPr>
          <w:rPrChange w:id="11246" w:author="Rodion" w:date="2019-12-09T03:58:00Z">
            <w:rPr/>
          </w:rPrChange>
        </w:rPr>
        <w:t>of</w:t>
      </w:r>
      <w:proofErr w:type="spellEnd"/>
      <w:r w:rsidRPr="00B36DD3">
        <w:rPr>
          <w:rPrChange w:id="11247" w:author="Rodion" w:date="2019-12-09T03:58:00Z">
            <w:rPr/>
          </w:rPrChange>
        </w:rPr>
        <w:t xml:space="preserve"> </w:t>
      </w:r>
      <w:proofErr w:type="spellStart"/>
      <w:r w:rsidRPr="00B36DD3">
        <w:rPr>
          <w:rPrChange w:id="11248" w:author="Rodion" w:date="2019-12-09T03:58:00Z">
            <w:rPr/>
          </w:rPrChange>
        </w:rPr>
        <w:t>Modern</w:t>
      </w:r>
      <w:proofErr w:type="spellEnd"/>
      <w:r w:rsidRPr="00B36DD3">
        <w:rPr>
          <w:rPrChange w:id="11249" w:author="Rodion" w:date="2019-12-09T03:58:00Z">
            <w:rPr/>
          </w:rPrChange>
        </w:rPr>
        <w:t xml:space="preserve"> </w:t>
      </w:r>
      <w:proofErr w:type="spellStart"/>
      <w:r w:rsidRPr="00B36DD3">
        <w:rPr>
          <w:rPrChange w:id="11250" w:author="Rodion" w:date="2019-12-09T03:58:00Z">
            <w:rPr/>
          </w:rPrChange>
        </w:rPr>
        <w:t>Manufacturing</w:t>
      </w:r>
      <w:proofErr w:type="spellEnd"/>
      <w:r w:rsidRPr="00B36DD3">
        <w:rPr>
          <w:rPrChange w:id="11251" w:author="Rodion" w:date="2019-12-09T03:58:00Z">
            <w:rPr/>
          </w:rPrChange>
        </w:rPr>
        <w:t xml:space="preserve">: </w:t>
      </w:r>
      <w:proofErr w:type="spellStart"/>
      <w:r w:rsidRPr="00B36DD3">
        <w:rPr>
          <w:rPrChange w:id="11252" w:author="Rodion" w:date="2019-12-09T03:58:00Z">
            <w:rPr/>
          </w:rPrChange>
        </w:rPr>
        <w:t>Materials</w:t>
      </w:r>
      <w:proofErr w:type="spellEnd"/>
      <w:r w:rsidRPr="00B36DD3">
        <w:rPr>
          <w:rPrChange w:id="11253" w:author="Rodion" w:date="2019-12-09T03:58:00Z">
            <w:rPr/>
          </w:rPrChange>
        </w:rPr>
        <w:t xml:space="preserve">, </w:t>
      </w:r>
      <w:proofErr w:type="spellStart"/>
      <w:r w:rsidRPr="00B36DD3">
        <w:rPr>
          <w:rPrChange w:id="11254" w:author="Rodion" w:date="2019-12-09T03:58:00Z">
            <w:rPr/>
          </w:rPrChange>
        </w:rPr>
        <w:t>Processes</w:t>
      </w:r>
      <w:proofErr w:type="spellEnd"/>
      <w:r w:rsidRPr="00B36DD3">
        <w:rPr>
          <w:rPrChange w:id="11255" w:author="Rodion" w:date="2019-12-09T03:58:00Z">
            <w:rPr/>
          </w:rPrChange>
        </w:rPr>
        <w:t xml:space="preserve">, </w:t>
      </w:r>
      <w:proofErr w:type="spellStart"/>
      <w:r w:rsidRPr="00B36DD3">
        <w:rPr>
          <w:rPrChange w:id="11256" w:author="Rodion" w:date="2019-12-09T03:58:00Z">
            <w:rPr/>
          </w:rPrChange>
        </w:rPr>
        <w:t>and</w:t>
      </w:r>
      <w:proofErr w:type="spellEnd"/>
      <w:r w:rsidRPr="00B36DD3">
        <w:rPr>
          <w:rPrChange w:id="11257" w:author="Rodion" w:date="2019-12-09T03:58:00Z">
            <w:rPr/>
          </w:rPrChange>
        </w:rPr>
        <w:t xml:space="preserve"> </w:t>
      </w:r>
      <w:proofErr w:type="spellStart"/>
      <w:r w:rsidRPr="00B36DD3">
        <w:rPr>
          <w:rPrChange w:id="11258" w:author="Rodion" w:date="2019-12-09T03:58:00Z">
            <w:rPr/>
          </w:rPrChange>
        </w:rPr>
        <w:t>Systems</w:t>
      </w:r>
      <w:proofErr w:type="spellEnd"/>
      <w:r w:rsidRPr="00B36DD3">
        <w:rPr>
          <w:rPrChange w:id="11259" w:author="Rodion" w:date="2019-12-09T03:58:00Z">
            <w:rPr/>
          </w:rPrChange>
        </w:rPr>
        <w:t xml:space="preserve">. / </w:t>
      </w:r>
      <w:proofErr w:type="spellStart"/>
      <w:r w:rsidRPr="00B36DD3">
        <w:rPr>
          <w:rPrChange w:id="11260" w:author="Rodion" w:date="2019-12-09T03:58:00Z">
            <w:rPr/>
          </w:rPrChange>
        </w:rPr>
        <w:t>Mikell</w:t>
      </w:r>
      <w:proofErr w:type="spellEnd"/>
      <w:r w:rsidRPr="00B36DD3">
        <w:rPr>
          <w:rPrChange w:id="11261" w:author="Rodion" w:date="2019-12-09T03:58:00Z">
            <w:rPr/>
          </w:rPrChange>
        </w:rPr>
        <w:t xml:space="preserve"> </w:t>
      </w:r>
      <w:proofErr w:type="spellStart"/>
      <w:r w:rsidRPr="00B36DD3">
        <w:rPr>
          <w:rPrChange w:id="11262" w:author="Rodion" w:date="2019-12-09T03:58:00Z">
            <w:rPr/>
          </w:rPrChange>
        </w:rPr>
        <w:t>Groover</w:t>
      </w:r>
      <w:proofErr w:type="spellEnd"/>
      <w:r w:rsidRPr="00B36DD3">
        <w:rPr>
          <w:rPrChange w:id="11263" w:author="Rodion" w:date="2019-12-09T03:58:00Z">
            <w:rPr/>
          </w:rPrChange>
        </w:rPr>
        <w:t>., 2014.</w:t>
      </w:r>
      <w:r w:rsidR="00D51F07" w:rsidRPr="00B36DD3">
        <w:rPr>
          <w:rPrChange w:id="11264" w:author="Rodion" w:date="2019-12-09T03:58:00Z">
            <w:rPr/>
          </w:rPrChange>
        </w:rPr>
        <w:t xml:space="preserve"> – 26.11.2019.</w:t>
      </w:r>
    </w:p>
    <w:p w14:paraId="2B5E825B" w14:textId="17C41972" w:rsidR="001B67DC" w:rsidRPr="00B36DD3" w:rsidRDefault="001B67DC" w:rsidP="00F534C2">
      <w:pPr>
        <w:pStyle w:val="ListParagraph"/>
        <w:numPr>
          <w:ilvl w:val="0"/>
          <w:numId w:val="4"/>
        </w:numPr>
        <w:rPr>
          <w:rPrChange w:id="11265" w:author="Rodion" w:date="2019-12-09T03:58:00Z">
            <w:rPr/>
          </w:rPrChange>
        </w:rPr>
      </w:pPr>
      <w:proofErr w:type="spellStart"/>
      <w:r w:rsidRPr="00B36DD3">
        <w:rPr>
          <w:rPrChange w:id="11266" w:author="Rodion" w:date="2019-12-09T03:58:00Z">
            <w:rPr/>
          </w:rPrChange>
        </w:rPr>
        <w:t>Automatic</w:t>
      </w:r>
      <w:proofErr w:type="spellEnd"/>
      <w:r w:rsidRPr="00B36DD3">
        <w:rPr>
          <w:rPrChange w:id="11267" w:author="Rodion" w:date="2019-12-09T03:58:00Z">
            <w:rPr/>
          </w:rPrChange>
        </w:rPr>
        <w:t xml:space="preserve"> </w:t>
      </w:r>
      <w:proofErr w:type="spellStart"/>
      <w:r w:rsidRPr="00B36DD3">
        <w:rPr>
          <w:rPrChange w:id="11268" w:author="Rodion" w:date="2019-12-09T03:58:00Z">
            <w:rPr/>
          </w:rPrChange>
        </w:rPr>
        <w:t>Identification</w:t>
      </w:r>
      <w:proofErr w:type="spellEnd"/>
      <w:r w:rsidRPr="00B36DD3">
        <w:rPr>
          <w:rPrChange w:id="11269" w:author="Rodion" w:date="2019-12-09T03:58:00Z">
            <w:rPr/>
          </w:rPrChange>
        </w:rPr>
        <w:t xml:space="preserve"> </w:t>
      </w:r>
      <w:proofErr w:type="spellStart"/>
      <w:r w:rsidRPr="00B36DD3">
        <w:rPr>
          <w:rPrChange w:id="11270" w:author="Rodion" w:date="2019-12-09T03:58:00Z">
            <w:rPr/>
          </w:rPrChange>
        </w:rPr>
        <w:t>and</w:t>
      </w:r>
      <w:proofErr w:type="spellEnd"/>
      <w:r w:rsidRPr="00B36DD3">
        <w:rPr>
          <w:rPrChange w:id="11271" w:author="Rodion" w:date="2019-12-09T03:58:00Z">
            <w:rPr/>
          </w:rPrChange>
        </w:rPr>
        <w:t xml:space="preserve"> </w:t>
      </w:r>
      <w:proofErr w:type="spellStart"/>
      <w:r w:rsidRPr="00B36DD3">
        <w:rPr>
          <w:rPrChange w:id="11272" w:author="Rodion" w:date="2019-12-09T03:58:00Z">
            <w:rPr/>
          </w:rPrChange>
        </w:rPr>
        <w:t>Data</w:t>
      </w:r>
      <w:proofErr w:type="spellEnd"/>
      <w:r w:rsidRPr="00B36DD3">
        <w:rPr>
          <w:rPrChange w:id="11273" w:author="Rodion" w:date="2019-12-09T03:58:00Z">
            <w:rPr/>
          </w:rPrChange>
        </w:rPr>
        <w:t xml:space="preserve"> </w:t>
      </w:r>
      <w:proofErr w:type="spellStart"/>
      <w:r w:rsidRPr="00B36DD3">
        <w:rPr>
          <w:rPrChange w:id="11274" w:author="Rodion" w:date="2019-12-09T03:58:00Z">
            <w:rPr/>
          </w:rPrChange>
        </w:rPr>
        <w:t>Capture</w:t>
      </w:r>
      <w:proofErr w:type="spellEnd"/>
      <w:r w:rsidRPr="00B36DD3">
        <w:rPr>
          <w:rPrChange w:id="11275" w:author="Rodion" w:date="2019-12-09T03:58:00Z">
            <w:rPr/>
          </w:rPrChange>
        </w:rPr>
        <w:t xml:space="preserve"> (</w:t>
      </w:r>
      <w:proofErr w:type="spellStart"/>
      <w:r w:rsidRPr="00B36DD3">
        <w:rPr>
          <w:rPrChange w:id="11276" w:author="Rodion" w:date="2019-12-09T03:58:00Z">
            <w:rPr/>
          </w:rPrChange>
        </w:rPr>
        <w:t>Barcodes</w:t>
      </w:r>
      <w:proofErr w:type="spellEnd"/>
      <w:r w:rsidRPr="00B36DD3">
        <w:rPr>
          <w:rPrChange w:id="11277" w:author="Rodion" w:date="2019-12-09T03:58:00Z">
            <w:rPr/>
          </w:rPrChange>
        </w:rPr>
        <w:t xml:space="preserve">, </w:t>
      </w:r>
      <w:proofErr w:type="spellStart"/>
      <w:r w:rsidRPr="00B36DD3">
        <w:rPr>
          <w:rPrChange w:id="11278" w:author="Rodion" w:date="2019-12-09T03:58:00Z">
            <w:rPr/>
          </w:rPrChange>
        </w:rPr>
        <w:t>Magnetic</w:t>
      </w:r>
      <w:proofErr w:type="spellEnd"/>
      <w:r w:rsidRPr="00B36DD3">
        <w:rPr>
          <w:rPrChange w:id="11279" w:author="Rodion" w:date="2019-12-09T03:58:00Z">
            <w:rPr/>
          </w:rPrChange>
        </w:rPr>
        <w:t xml:space="preserve"> </w:t>
      </w:r>
      <w:proofErr w:type="spellStart"/>
      <w:r w:rsidRPr="00B36DD3">
        <w:rPr>
          <w:rPrChange w:id="11280" w:author="Rodion" w:date="2019-12-09T03:58:00Z">
            <w:rPr/>
          </w:rPrChange>
        </w:rPr>
        <w:t>Stripe</w:t>
      </w:r>
      <w:proofErr w:type="spellEnd"/>
      <w:r w:rsidRPr="00B36DD3">
        <w:rPr>
          <w:rPrChange w:id="11281" w:author="Rodion" w:date="2019-12-09T03:58:00Z">
            <w:rPr/>
          </w:rPrChange>
        </w:rPr>
        <w:t xml:space="preserve"> </w:t>
      </w:r>
      <w:proofErr w:type="spellStart"/>
      <w:r w:rsidRPr="00B36DD3">
        <w:rPr>
          <w:rPrChange w:id="11282" w:author="Rodion" w:date="2019-12-09T03:58:00Z">
            <w:rPr/>
          </w:rPrChange>
        </w:rPr>
        <w:t>Cards</w:t>
      </w:r>
      <w:proofErr w:type="spellEnd"/>
      <w:r w:rsidRPr="00B36DD3">
        <w:rPr>
          <w:rPrChange w:id="11283" w:author="Rodion" w:date="2019-12-09T03:58:00Z">
            <w:rPr/>
          </w:rPrChange>
        </w:rPr>
        <w:t xml:space="preserve">, </w:t>
      </w:r>
      <w:proofErr w:type="spellStart"/>
      <w:r w:rsidRPr="00B36DD3">
        <w:rPr>
          <w:rPrChange w:id="11284" w:author="Rodion" w:date="2019-12-09T03:58:00Z">
            <w:rPr/>
          </w:rPrChange>
        </w:rPr>
        <w:t>Smart</w:t>
      </w:r>
      <w:proofErr w:type="spellEnd"/>
      <w:r w:rsidRPr="00B36DD3">
        <w:rPr>
          <w:rPrChange w:id="11285" w:author="Rodion" w:date="2019-12-09T03:58:00Z">
            <w:rPr/>
          </w:rPrChange>
        </w:rPr>
        <w:t xml:space="preserve"> </w:t>
      </w:r>
      <w:proofErr w:type="spellStart"/>
      <w:r w:rsidRPr="00B36DD3">
        <w:rPr>
          <w:rPrChange w:id="11286" w:author="Rodion" w:date="2019-12-09T03:58:00Z">
            <w:rPr/>
          </w:rPrChange>
        </w:rPr>
        <w:t>Cards</w:t>
      </w:r>
      <w:proofErr w:type="spellEnd"/>
      <w:r w:rsidRPr="00B36DD3">
        <w:rPr>
          <w:rPrChange w:id="11287" w:author="Rodion" w:date="2019-12-09T03:58:00Z">
            <w:rPr/>
          </w:rPrChange>
        </w:rPr>
        <w:t xml:space="preserve">, OCR </w:t>
      </w:r>
      <w:proofErr w:type="spellStart"/>
      <w:r w:rsidRPr="00B36DD3">
        <w:rPr>
          <w:rPrChange w:id="11288" w:author="Rodion" w:date="2019-12-09T03:58:00Z">
            <w:rPr/>
          </w:rPrChange>
        </w:rPr>
        <w:t>Systems</w:t>
      </w:r>
      <w:proofErr w:type="spellEnd"/>
      <w:r w:rsidRPr="00B36DD3">
        <w:rPr>
          <w:rPrChange w:id="11289" w:author="Rodion" w:date="2019-12-09T03:58:00Z">
            <w:rPr/>
          </w:rPrChange>
        </w:rPr>
        <w:t xml:space="preserve">, RFID </w:t>
      </w:r>
      <w:proofErr w:type="spellStart"/>
      <w:r w:rsidRPr="00B36DD3">
        <w:rPr>
          <w:rPrChange w:id="11290" w:author="Rodion" w:date="2019-12-09T03:58:00Z">
            <w:rPr/>
          </w:rPrChange>
        </w:rPr>
        <w:t>Products</w:t>
      </w:r>
      <w:proofErr w:type="spellEnd"/>
      <w:r w:rsidRPr="00B36DD3">
        <w:rPr>
          <w:rPrChange w:id="11291" w:author="Rodion" w:date="2019-12-09T03:58:00Z">
            <w:rPr/>
          </w:rPrChange>
        </w:rPr>
        <w:t xml:space="preserve"> &amp; </w:t>
      </w:r>
      <w:proofErr w:type="spellStart"/>
      <w:r w:rsidRPr="00B36DD3">
        <w:rPr>
          <w:rPrChange w:id="11292" w:author="Rodion" w:date="2019-12-09T03:58:00Z">
            <w:rPr/>
          </w:rPrChange>
        </w:rPr>
        <w:t>Biometric</w:t>
      </w:r>
      <w:proofErr w:type="spellEnd"/>
      <w:r w:rsidRPr="00B36DD3">
        <w:rPr>
          <w:rPrChange w:id="11293" w:author="Rodion" w:date="2019-12-09T03:58:00Z">
            <w:rPr/>
          </w:rPrChange>
        </w:rPr>
        <w:t xml:space="preserve"> </w:t>
      </w:r>
      <w:proofErr w:type="spellStart"/>
      <w:r w:rsidRPr="00B36DD3">
        <w:rPr>
          <w:rPrChange w:id="11294" w:author="Rodion" w:date="2019-12-09T03:58:00Z">
            <w:rPr/>
          </w:rPrChange>
        </w:rPr>
        <w:t>Systems</w:t>
      </w:r>
      <w:proofErr w:type="spellEnd"/>
      <w:r w:rsidRPr="00B36DD3">
        <w:rPr>
          <w:rPrChange w:id="11295" w:author="Rodion" w:date="2019-12-09T03:58:00Z">
            <w:rPr/>
          </w:rPrChange>
        </w:rPr>
        <w:t xml:space="preserve">) </w:t>
      </w:r>
      <w:proofErr w:type="spellStart"/>
      <w:r w:rsidRPr="00B36DD3">
        <w:rPr>
          <w:rPrChange w:id="11296" w:author="Rodion" w:date="2019-12-09T03:58:00Z">
            <w:rPr/>
          </w:rPrChange>
        </w:rPr>
        <w:t>Market</w:t>
      </w:r>
      <w:proofErr w:type="spellEnd"/>
      <w:r w:rsidRPr="00B36DD3">
        <w:rPr>
          <w:rPrChange w:id="11297" w:author="Rodion" w:date="2019-12-09T03:58:00Z">
            <w:rPr/>
          </w:rPrChange>
        </w:rPr>
        <w:t xml:space="preserve"> - </w:t>
      </w:r>
      <w:proofErr w:type="spellStart"/>
      <w:r w:rsidRPr="00B36DD3">
        <w:rPr>
          <w:rPrChange w:id="11298" w:author="Rodion" w:date="2019-12-09T03:58:00Z">
            <w:rPr/>
          </w:rPrChange>
        </w:rPr>
        <w:t>Global</w:t>
      </w:r>
      <w:proofErr w:type="spellEnd"/>
      <w:r w:rsidRPr="00B36DD3">
        <w:rPr>
          <w:rPrChange w:id="11299" w:author="Rodion" w:date="2019-12-09T03:58:00Z">
            <w:rPr/>
          </w:rPrChange>
        </w:rPr>
        <w:t xml:space="preserve"> </w:t>
      </w:r>
      <w:proofErr w:type="spellStart"/>
      <w:r w:rsidRPr="00B36DD3">
        <w:rPr>
          <w:rPrChange w:id="11300" w:author="Rodion" w:date="2019-12-09T03:58:00Z">
            <w:rPr/>
          </w:rPrChange>
        </w:rPr>
        <w:t>Forecast</w:t>
      </w:r>
      <w:proofErr w:type="spellEnd"/>
      <w:r w:rsidRPr="00B36DD3">
        <w:rPr>
          <w:rPrChange w:id="11301" w:author="Rodion" w:date="2019-12-09T03:58:00Z">
            <w:rPr/>
          </w:rPrChange>
        </w:rPr>
        <w:t xml:space="preserve"> </w:t>
      </w:r>
      <w:proofErr w:type="spellStart"/>
      <w:r w:rsidRPr="00B36DD3">
        <w:rPr>
          <w:rPrChange w:id="11302" w:author="Rodion" w:date="2019-12-09T03:58:00Z">
            <w:rPr/>
          </w:rPrChange>
        </w:rPr>
        <w:t>to</w:t>
      </w:r>
      <w:proofErr w:type="spellEnd"/>
      <w:r w:rsidRPr="00B36DD3">
        <w:rPr>
          <w:rPrChange w:id="11303" w:author="Rodion" w:date="2019-12-09T03:58:00Z">
            <w:rPr/>
          </w:rPrChange>
        </w:rPr>
        <w:t xml:space="preserve"> 2023 [Електронний ресурс] – Режим доступу до ресурсу: </w:t>
      </w:r>
      <w:r w:rsidR="00236C42" w:rsidRPr="00030B2B">
        <w:fldChar w:fldCharType="begin"/>
      </w:r>
      <w:r w:rsidR="00236C42" w:rsidRPr="00B36DD3">
        <w:rPr>
          <w:rPrChange w:id="11304" w:author="Rodion" w:date="2019-12-09T03:58:00Z">
            <w:rPr/>
          </w:rPrChange>
        </w:rPr>
        <w:instrText xml:space="preserve"> HYPERLINK "https://apnews.com/61904f62798e4065a041dc9f17759ea4" </w:instrText>
      </w:r>
      <w:r w:rsidR="00236C42" w:rsidRPr="00B36DD3">
        <w:rPr>
          <w:rPrChange w:id="11305" w:author="Rodion" w:date="2019-12-09T03:58:00Z">
            <w:rPr/>
          </w:rPrChange>
        </w:rPr>
        <w:fldChar w:fldCharType="separate"/>
      </w:r>
      <w:r w:rsidRPr="00B36DD3">
        <w:rPr>
          <w:rStyle w:val="Hyperlink"/>
          <w:color w:val="auto"/>
          <w:u w:val="none"/>
          <w:rPrChange w:id="11306" w:author="Rodion" w:date="2019-12-09T03:58:00Z">
            <w:rPr>
              <w:rStyle w:val="Hyperlink"/>
              <w:color w:val="auto"/>
              <w:u w:val="none"/>
            </w:rPr>
          </w:rPrChange>
        </w:rPr>
        <w:t>https://apnews.com/61904f62798e4065a041dc9f17759ea4</w:t>
      </w:r>
      <w:r w:rsidR="00236C42" w:rsidRPr="00B36DD3">
        <w:rPr>
          <w:rStyle w:val="Hyperlink"/>
          <w:color w:val="auto"/>
          <w:u w:val="none"/>
          <w:rPrChange w:id="11307" w:author="Rodion" w:date="2019-12-09T03:58:00Z">
            <w:rPr>
              <w:rStyle w:val="Hyperlink"/>
              <w:color w:val="auto"/>
              <w:u w:val="none"/>
            </w:rPr>
          </w:rPrChange>
        </w:rPr>
        <w:fldChar w:fldCharType="end"/>
      </w:r>
      <w:r w:rsidRPr="00030B2B">
        <w:t>.</w:t>
      </w:r>
      <w:r w:rsidR="00D51F07" w:rsidRPr="00B36DD3">
        <w:rPr>
          <w:rPrChange w:id="11308" w:author="Rodion" w:date="2019-12-09T03:58:00Z">
            <w:rPr/>
          </w:rPrChange>
        </w:rPr>
        <w:t xml:space="preserve"> – 26.11.2019.</w:t>
      </w:r>
    </w:p>
    <w:p w14:paraId="638DCA2A" w14:textId="5910EA54" w:rsidR="001B67DC" w:rsidRPr="00B36DD3" w:rsidRDefault="001B67DC" w:rsidP="00F534C2">
      <w:pPr>
        <w:pStyle w:val="ListParagraph"/>
        <w:numPr>
          <w:ilvl w:val="0"/>
          <w:numId w:val="4"/>
        </w:numPr>
        <w:rPr>
          <w:rPrChange w:id="11309" w:author="Rodion" w:date="2019-12-09T03:58:00Z">
            <w:rPr/>
          </w:rPrChange>
        </w:rPr>
      </w:pPr>
      <w:r w:rsidRPr="00B36DD3">
        <w:rPr>
          <w:rPrChange w:id="11310" w:author="Rodion" w:date="2019-12-09T03:58:00Z">
            <w:rPr/>
          </w:rPrChange>
        </w:rPr>
        <w:t xml:space="preserve">A </w:t>
      </w:r>
      <w:proofErr w:type="spellStart"/>
      <w:r w:rsidRPr="00B36DD3">
        <w:rPr>
          <w:rPrChange w:id="11311" w:author="Rodion" w:date="2019-12-09T03:58:00Z">
            <w:rPr/>
          </w:rPrChange>
        </w:rPr>
        <w:t>Short</w:t>
      </w:r>
      <w:proofErr w:type="spellEnd"/>
      <w:r w:rsidRPr="00B36DD3">
        <w:rPr>
          <w:rPrChange w:id="11312" w:author="Rodion" w:date="2019-12-09T03:58:00Z">
            <w:rPr/>
          </w:rPrChange>
        </w:rPr>
        <w:t xml:space="preserve"> </w:t>
      </w:r>
      <w:proofErr w:type="spellStart"/>
      <w:r w:rsidRPr="00B36DD3">
        <w:rPr>
          <w:rPrChange w:id="11313" w:author="Rodion" w:date="2019-12-09T03:58:00Z">
            <w:rPr/>
          </w:rPrChange>
        </w:rPr>
        <w:t>History</w:t>
      </w:r>
      <w:proofErr w:type="spellEnd"/>
      <w:r w:rsidRPr="00B36DD3">
        <w:rPr>
          <w:rPrChange w:id="11314" w:author="Rodion" w:date="2019-12-09T03:58:00Z">
            <w:rPr/>
          </w:rPrChange>
        </w:rPr>
        <w:t xml:space="preserve"> </w:t>
      </w:r>
      <w:proofErr w:type="spellStart"/>
      <w:r w:rsidRPr="00B36DD3">
        <w:rPr>
          <w:rPrChange w:id="11315" w:author="Rodion" w:date="2019-12-09T03:58:00Z">
            <w:rPr/>
          </w:rPrChange>
        </w:rPr>
        <w:t>Of</w:t>
      </w:r>
      <w:proofErr w:type="spellEnd"/>
      <w:r w:rsidRPr="00B36DD3">
        <w:rPr>
          <w:rPrChange w:id="11316" w:author="Rodion" w:date="2019-12-09T03:58:00Z">
            <w:rPr/>
          </w:rPrChange>
        </w:rPr>
        <w:t xml:space="preserve"> </w:t>
      </w:r>
      <w:proofErr w:type="spellStart"/>
      <w:r w:rsidRPr="00B36DD3">
        <w:rPr>
          <w:rPrChange w:id="11317" w:author="Rodion" w:date="2019-12-09T03:58:00Z">
            <w:rPr/>
          </w:rPrChange>
        </w:rPr>
        <w:t>Bar</w:t>
      </w:r>
      <w:proofErr w:type="spellEnd"/>
      <w:r w:rsidRPr="00B36DD3">
        <w:rPr>
          <w:rPrChange w:id="11318" w:author="Rodion" w:date="2019-12-09T03:58:00Z">
            <w:rPr/>
          </w:rPrChange>
        </w:rPr>
        <w:t xml:space="preserve"> </w:t>
      </w:r>
      <w:proofErr w:type="spellStart"/>
      <w:r w:rsidRPr="00B36DD3">
        <w:rPr>
          <w:rPrChange w:id="11319" w:author="Rodion" w:date="2019-12-09T03:58:00Z">
            <w:rPr/>
          </w:rPrChange>
        </w:rPr>
        <w:t>Code</w:t>
      </w:r>
      <w:proofErr w:type="spellEnd"/>
      <w:r w:rsidRPr="00B36DD3">
        <w:rPr>
          <w:rPrChange w:id="11320" w:author="Rodion" w:date="2019-12-09T03:58:00Z">
            <w:rPr/>
          </w:rPrChange>
        </w:rPr>
        <w:t xml:space="preserve"> [Електронний ресурс] // </w:t>
      </w:r>
      <w:proofErr w:type="spellStart"/>
      <w:r w:rsidRPr="00B36DD3">
        <w:rPr>
          <w:rPrChange w:id="11321" w:author="Rodion" w:date="2019-12-09T03:58:00Z">
            <w:rPr/>
          </w:rPrChange>
        </w:rPr>
        <w:t>Adams</w:t>
      </w:r>
      <w:proofErr w:type="spellEnd"/>
      <w:r w:rsidRPr="00B36DD3">
        <w:rPr>
          <w:rPrChange w:id="11322" w:author="Rodion" w:date="2019-12-09T03:58:00Z">
            <w:rPr/>
          </w:rPrChange>
        </w:rPr>
        <w:t xml:space="preserve"> </w:t>
      </w:r>
      <w:proofErr w:type="spellStart"/>
      <w:r w:rsidRPr="00B36DD3">
        <w:rPr>
          <w:rPrChange w:id="11323" w:author="Rodion" w:date="2019-12-09T03:58:00Z">
            <w:rPr/>
          </w:rPrChange>
        </w:rPr>
        <w:t>Communications</w:t>
      </w:r>
      <w:proofErr w:type="spellEnd"/>
      <w:r w:rsidRPr="00B36DD3">
        <w:rPr>
          <w:rPrChange w:id="11324" w:author="Rodion" w:date="2019-12-09T03:58:00Z">
            <w:rPr/>
          </w:rPrChange>
        </w:rPr>
        <w:t xml:space="preserve"> – Режим доступу до ресурсу: </w:t>
      </w:r>
      <w:r w:rsidR="00236C42" w:rsidRPr="00030B2B">
        <w:fldChar w:fldCharType="begin"/>
      </w:r>
      <w:r w:rsidR="00236C42" w:rsidRPr="00B36DD3">
        <w:rPr>
          <w:rPrChange w:id="11325" w:author="Rodion" w:date="2019-12-09T03:58:00Z">
            <w:rPr/>
          </w:rPrChange>
        </w:rPr>
        <w:instrText xml:space="preserve"> HYPERLINK "http://www.adams1.com/history.html" </w:instrText>
      </w:r>
      <w:r w:rsidR="00236C42" w:rsidRPr="00B36DD3">
        <w:rPr>
          <w:rPrChange w:id="11326" w:author="Rodion" w:date="2019-12-09T03:58:00Z">
            <w:rPr/>
          </w:rPrChange>
        </w:rPr>
        <w:fldChar w:fldCharType="separate"/>
      </w:r>
      <w:r w:rsidRPr="00B36DD3">
        <w:rPr>
          <w:rStyle w:val="Hyperlink"/>
          <w:color w:val="auto"/>
          <w:u w:val="none"/>
          <w:rPrChange w:id="11327" w:author="Rodion" w:date="2019-12-09T03:58:00Z">
            <w:rPr>
              <w:rStyle w:val="Hyperlink"/>
              <w:color w:val="auto"/>
              <w:u w:val="none"/>
            </w:rPr>
          </w:rPrChange>
        </w:rPr>
        <w:t>http://www.adams1.com/history.html</w:t>
      </w:r>
      <w:r w:rsidR="00236C42" w:rsidRPr="00B36DD3">
        <w:rPr>
          <w:rStyle w:val="Hyperlink"/>
          <w:color w:val="auto"/>
          <w:u w:val="none"/>
          <w:rPrChange w:id="11328" w:author="Rodion" w:date="2019-12-09T03:58:00Z">
            <w:rPr>
              <w:rStyle w:val="Hyperlink"/>
              <w:color w:val="auto"/>
              <w:u w:val="none"/>
            </w:rPr>
          </w:rPrChange>
        </w:rPr>
        <w:fldChar w:fldCharType="end"/>
      </w:r>
      <w:r w:rsidRPr="00030B2B">
        <w:t>.</w:t>
      </w:r>
      <w:r w:rsidR="00D51F07" w:rsidRPr="00B36DD3">
        <w:rPr>
          <w:rPrChange w:id="11329" w:author="Rodion" w:date="2019-12-09T03:58:00Z">
            <w:rPr/>
          </w:rPrChange>
        </w:rPr>
        <w:t xml:space="preserve"> – 26.11.2019.</w:t>
      </w:r>
    </w:p>
    <w:p w14:paraId="2C030043" w14:textId="78FA7007" w:rsidR="00F534C2" w:rsidRPr="00B36DD3" w:rsidRDefault="00F534C2" w:rsidP="00F534C2">
      <w:pPr>
        <w:pStyle w:val="ListParagraph"/>
        <w:numPr>
          <w:ilvl w:val="0"/>
          <w:numId w:val="4"/>
        </w:numPr>
        <w:rPr>
          <w:rPrChange w:id="11330" w:author="Rodion" w:date="2019-12-09T03:58:00Z">
            <w:rPr/>
          </w:rPrChange>
        </w:rPr>
      </w:pPr>
      <w:r w:rsidRPr="00B36DD3">
        <w:rPr>
          <w:rPrChange w:id="11331" w:author="Rodion" w:date="2019-12-09T03:58:00Z">
            <w:rPr/>
          </w:rPrChange>
        </w:rPr>
        <w:t xml:space="preserve">2D </w:t>
      </w:r>
      <w:proofErr w:type="spellStart"/>
      <w:r w:rsidRPr="00B36DD3">
        <w:rPr>
          <w:rPrChange w:id="11332" w:author="Rodion" w:date="2019-12-09T03:58:00Z">
            <w:rPr/>
          </w:rPrChange>
        </w:rPr>
        <w:t>Barcodes</w:t>
      </w:r>
      <w:proofErr w:type="spellEnd"/>
      <w:r w:rsidRPr="00B36DD3">
        <w:rPr>
          <w:rPrChange w:id="11333" w:author="Rodion" w:date="2019-12-09T03:58:00Z">
            <w:rPr/>
          </w:rPrChange>
        </w:rPr>
        <w:t xml:space="preserve">. </w:t>
      </w:r>
      <w:proofErr w:type="spellStart"/>
      <w:r w:rsidRPr="00B36DD3">
        <w:rPr>
          <w:rPrChange w:id="11334" w:author="Rodion" w:date="2019-12-09T03:58:00Z">
            <w:rPr/>
          </w:rPrChange>
        </w:rPr>
        <w:t>Do</w:t>
      </w:r>
      <w:proofErr w:type="spellEnd"/>
      <w:r w:rsidRPr="00B36DD3">
        <w:rPr>
          <w:rPrChange w:id="11335" w:author="Rodion" w:date="2019-12-09T03:58:00Z">
            <w:rPr/>
          </w:rPrChange>
        </w:rPr>
        <w:t xml:space="preserve"> </w:t>
      </w:r>
      <w:proofErr w:type="spellStart"/>
      <w:r w:rsidRPr="00B36DD3">
        <w:rPr>
          <w:rPrChange w:id="11336" w:author="Rodion" w:date="2019-12-09T03:58:00Z">
            <w:rPr/>
          </w:rPrChange>
        </w:rPr>
        <w:t>You</w:t>
      </w:r>
      <w:proofErr w:type="spellEnd"/>
      <w:r w:rsidRPr="00B36DD3">
        <w:rPr>
          <w:rPrChange w:id="11337" w:author="Rodion" w:date="2019-12-09T03:58:00Z">
            <w:rPr/>
          </w:rPrChange>
        </w:rPr>
        <w:t xml:space="preserve"> </w:t>
      </w:r>
      <w:proofErr w:type="spellStart"/>
      <w:r w:rsidRPr="00B36DD3">
        <w:rPr>
          <w:rPrChange w:id="11338" w:author="Rodion" w:date="2019-12-09T03:58:00Z">
            <w:rPr/>
          </w:rPrChange>
        </w:rPr>
        <w:t>Know</w:t>
      </w:r>
      <w:proofErr w:type="spellEnd"/>
      <w:r w:rsidRPr="00B36DD3">
        <w:rPr>
          <w:rPrChange w:id="11339" w:author="Rodion" w:date="2019-12-09T03:58:00Z">
            <w:rPr/>
          </w:rPrChange>
        </w:rPr>
        <w:t xml:space="preserve"> </w:t>
      </w:r>
      <w:proofErr w:type="spellStart"/>
      <w:r w:rsidRPr="00B36DD3">
        <w:rPr>
          <w:rPrChange w:id="11340" w:author="Rodion" w:date="2019-12-09T03:58:00Z">
            <w:rPr/>
          </w:rPrChange>
        </w:rPr>
        <w:t>What</w:t>
      </w:r>
      <w:proofErr w:type="spellEnd"/>
      <w:r w:rsidRPr="00B36DD3">
        <w:rPr>
          <w:rPrChange w:id="11341" w:author="Rodion" w:date="2019-12-09T03:58:00Z">
            <w:rPr/>
          </w:rPrChange>
        </w:rPr>
        <w:t xml:space="preserve"> </w:t>
      </w:r>
      <w:proofErr w:type="spellStart"/>
      <w:r w:rsidRPr="00B36DD3">
        <w:rPr>
          <w:rPrChange w:id="11342" w:author="Rodion" w:date="2019-12-09T03:58:00Z">
            <w:rPr/>
          </w:rPrChange>
        </w:rPr>
        <w:t>This</w:t>
      </w:r>
      <w:proofErr w:type="spellEnd"/>
      <w:r w:rsidRPr="00B36DD3">
        <w:rPr>
          <w:rPrChange w:id="11343" w:author="Rodion" w:date="2019-12-09T03:58:00Z">
            <w:rPr/>
          </w:rPrChange>
        </w:rPr>
        <w:t xml:space="preserve"> </w:t>
      </w:r>
      <w:proofErr w:type="spellStart"/>
      <w:r w:rsidRPr="00B36DD3">
        <w:rPr>
          <w:rPrChange w:id="11344" w:author="Rodion" w:date="2019-12-09T03:58:00Z">
            <w:rPr/>
          </w:rPrChange>
        </w:rPr>
        <w:t>Is</w:t>
      </w:r>
      <w:proofErr w:type="spellEnd"/>
      <w:r w:rsidRPr="00B36DD3">
        <w:rPr>
          <w:rPrChange w:id="11345" w:author="Rodion" w:date="2019-12-09T03:58:00Z">
            <w:rPr/>
          </w:rPrChange>
        </w:rPr>
        <w:t xml:space="preserve">? [Електронний ресурс] – Режим доступу до ресурсу: </w:t>
      </w:r>
      <w:r w:rsidR="00236C42" w:rsidRPr="00030B2B">
        <w:fldChar w:fldCharType="begin"/>
      </w:r>
      <w:r w:rsidR="00236C42" w:rsidRPr="00B36DD3">
        <w:rPr>
          <w:rPrChange w:id="11346" w:author="Rodion" w:date="2019-12-09T03:58:00Z">
            <w:rPr/>
          </w:rPrChange>
        </w:rPr>
        <w:instrText xml:space="preserve"> HYPERLINK "https://barcode-labels.com/technical-support/barcode-white-papers/2d-barcodes/" </w:instrText>
      </w:r>
      <w:r w:rsidR="00236C42" w:rsidRPr="00B36DD3">
        <w:rPr>
          <w:rPrChange w:id="11347" w:author="Rodion" w:date="2019-12-09T03:58:00Z">
            <w:rPr/>
          </w:rPrChange>
        </w:rPr>
        <w:fldChar w:fldCharType="separate"/>
      </w:r>
      <w:r w:rsidRPr="00B36DD3">
        <w:rPr>
          <w:rStyle w:val="Hyperlink"/>
          <w:rPrChange w:id="11348" w:author="Rodion" w:date="2019-12-09T03:58:00Z">
            <w:rPr>
              <w:rStyle w:val="Hyperlink"/>
            </w:rPr>
          </w:rPrChange>
        </w:rPr>
        <w:t>https://barcode-labels.com/technical-support/barcode-white-papers/2d-barcodes/</w:t>
      </w:r>
      <w:r w:rsidR="00236C42" w:rsidRPr="00B36DD3">
        <w:rPr>
          <w:rStyle w:val="Hyperlink"/>
          <w:rPrChange w:id="11349" w:author="Rodion" w:date="2019-12-09T03:58:00Z">
            <w:rPr>
              <w:rStyle w:val="Hyperlink"/>
            </w:rPr>
          </w:rPrChange>
        </w:rPr>
        <w:fldChar w:fldCharType="end"/>
      </w:r>
      <w:r w:rsidRPr="00030B2B">
        <w:t>.</w:t>
      </w:r>
      <w:r w:rsidR="00D51F07" w:rsidRPr="00B36DD3">
        <w:rPr>
          <w:rPrChange w:id="11350" w:author="Rodion" w:date="2019-12-09T03:58:00Z">
            <w:rPr/>
          </w:rPrChange>
        </w:rPr>
        <w:t xml:space="preserve"> – 26.11.2019.</w:t>
      </w:r>
    </w:p>
    <w:p w14:paraId="25F3B051" w14:textId="3AA8C2BD" w:rsidR="00F534C2" w:rsidRPr="00B36DD3" w:rsidRDefault="00F534C2" w:rsidP="00F534C2">
      <w:pPr>
        <w:pStyle w:val="ListParagraph"/>
        <w:numPr>
          <w:ilvl w:val="0"/>
          <w:numId w:val="4"/>
        </w:numPr>
        <w:rPr>
          <w:rPrChange w:id="11351" w:author="Rodion" w:date="2019-12-09T03:58:00Z">
            <w:rPr/>
          </w:rPrChange>
        </w:rPr>
      </w:pPr>
      <w:r w:rsidRPr="00B36DD3">
        <w:rPr>
          <w:rPrChange w:id="11352" w:author="Rodion" w:date="2019-12-09T03:58:00Z">
            <w:rPr/>
          </w:rPrChange>
        </w:rPr>
        <w:t xml:space="preserve">QR </w:t>
      </w:r>
      <w:proofErr w:type="spellStart"/>
      <w:r w:rsidRPr="00B36DD3">
        <w:rPr>
          <w:rPrChange w:id="11353" w:author="Rodion" w:date="2019-12-09T03:58:00Z">
            <w:rPr/>
          </w:rPrChange>
        </w:rPr>
        <w:t>Code</w:t>
      </w:r>
      <w:proofErr w:type="spellEnd"/>
      <w:r w:rsidRPr="00B36DD3">
        <w:rPr>
          <w:rPrChange w:id="11354" w:author="Rodion" w:date="2019-12-09T03:58:00Z">
            <w:rPr/>
          </w:rPrChange>
        </w:rPr>
        <w:t xml:space="preserve"> </w:t>
      </w:r>
      <w:proofErr w:type="spellStart"/>
      <w:r w:rsidRPr="00B36DD3">
        <w:rPr>
          <w:rPrChange w:id="11355" w:author="Rodion" w:date="2019-12-09T03:58:00Z">
            <w:rPr/>
          </w:rPrChange>
        </w:rPr>
        <w:t>features</w:t>
      </w:r>
      <w:proofErr w:type="spellEnd"/>
      <w:r w:rsidRPr="00B36DD3">
        <w:rPr>
          <w:rPrChange w:id="11356" w:author="Rodion" w:date="2019-12-09T03:58:00Z">
            <w:rPr/>
          </w:rPrChange>
        </w:rPr>
        <w:t xml:space="preserve"> [Електронний ресурс] // </w:t>
      </w:r>
      <w:proofErr w:type="spellStart"/>
      <w:r w:rsidRPr="00B36DD3">
        <w:rPr>
          <w:rPrChange w:id="11357" w:author="Rodion" w:date="2019-12-09T03:58:00Z">
            <w:rPr/>
          </w:rPrChange>
        </w:rPr>
        <w:t>Denso-Wave</w:t>
      </w:r>
      <w:proofErr w:type="spellEnd"/>
      <w:r w:rsidRPr="00B36DD3">
        <w:rPr>
          <w:rPrChange w:id="11358" w:author="Rodion" w:date="2019-12-09T03:58:00Z">
            <w:rPr/>
          </w:rPrChange>
        </w:rPr>
        <w:t xml:space="preserve"> – Режим доступу до ресурсу: </w:t>
      </w:r>
      <w:r w:rsidR="00236C42" w:rsidRPr="00030B2B">
        <w:fldChar w:fldCharType="begin"/>
      </w:r>
      <w:r w:rsidR="00236C42" w:rsidRPr="00B36DD3">
        <w:rPr>
          <w:rPrChange w:id="11359" w:author="Rodion" w:date="2019-12-09T03:58:00Z">
            <w:rPr/>
          </w:rPrChange>
        </w:rPr>
        <w:instrText xml:space="preserve"> HYPERLINK "https://web.archive.org/web/20130129064920/http://www.qrcode.com/en/qrfeature.html" </w:instrText>
      </w:r>
      <w:r w:rsidR="00236C42" w:rsidRPr="00B36DD3">
        <w:rPr>
          <w:rPrChange w:id="11360" w:author="Rodion" w:date="2019-12-09T03:58:00Z">
            <w:rPr/>
          </w:rPrChange>
        </w:rPr>
        <w:fldChar w:fldCharType="separate"/>
      </w:r>
      <w:r w:rsidRPr="00B36DD3">
        <w:rPr>
          <w:rStyle w:val="Hyperlink"/>
          <w:rPrChange w:id="11361" w:author="Rodion" w:date="2019-12-09T03:58:00Z">
            <w:rPr>
              <w:rStyle w:val="Hyperlink"/>
            </w:rPr>
          </w:rPrChange>
        </w:rPr>
        <w:t>https://web.archive.org/web/20130129064920/http://www.qrcode.com/en/qrfeature.html</w:t>
      </w:r>
      <w:r w:rsidR="00236C42" w:rsidRPr="00B36DD3">
        <w:rPr>
          <w:rStyle w:val="Hyperlink"/>
          <w:rPrChange w:id="11362" w:author="Rodion" w:date="2019-12-09T03:58:00Z">
            <w:rPr>
              <w:rStyle w:val="Hyperlink"/>
            </w:rPr>
          </w:rPrChange>
        </w:rPr>
        <w:fldChar w:fldCharType="end"/>
      </w:r>
      <w:r w:rsidR="00D51F07" w:rsidRPr="00030B2B">
        <w:t xml:space="preserve"> – 26.11.2019.</w:t>
      </w:r>
    </w:p>
    <w:p w14:paraId="5C1D6876" w14:textId="7743B2C9" w:rsidR="00F534C2" w:rsidRPr="00B36DD3" w:rsidRDefault="00F534C2" w:rsidP="00F534C2">
      <w:pPr>
        <w:pStyle w:val="ListParagraph"/>
        <w:numPr>
          <w:ilvl w:val="0"/>
          <w:numId w:val="4"/>
        </w:numPr>
        <w:rPr>
          <w:rPrChange w:id="11363" w:author="Rodion" w:date="2019-12-09T03:58:00Z">
            <w:rPr/>
          </w:rPrChange>
        </w:rPr>
      </w:pPr>
      <w:proofErr w:type="spellStart"/>
      <w:r w:rsidRPr="00B36DD3">
        <w:rPr>
          <w:rPrChange w:id="11364" w:author="Rodion" w:date="2019-12-09T03:58:00Z">
            <w:rPr/>
          </w:rPrChange>
        </w:rPr>
        <w:t>Pen-type</w:t>
      </w:r>
      <w:proofErr w:type="spellEnd"/>
      <w:r w:rsidRPr="00B36DD3">
        <w:rPr>
          <w:rPrChange w:id="11365" w:author="Rodion" w:date="2019-12-09T03:58:00Z">
            <w:rPr/>
          </w:rPrChange>
        </w:rPr>
        <w:t xml:space="preserve"> </w:t>
      </w:r>
      <w:proofErr w:type="spellStart"/>
      <w:r w:rsidRPr="00B36DD3">
        <w:rPr>
          <w:rPrChange w:id="11366" w:author="Rodion" w:date="2019-12-09T03:58:00Z">
            <w:rPr/>
          </w:rPrChange>
        </w:rPr>
        <w:t>barcode</w:t>
      </w:r>
      <w:proofErr w:type="spellEnd"/>
      <w:r w:rsidRPr="00B36DD3">
        <w:rPr>
          <w:rPrChange w:id="11367" w:author="Rodion" w:date="2019-12-09T03:58:00Z">
            <w:rPr/>
          </w:rPrChange>
        </w:rPr>
        <w:t xml:space="preserve"> </w:t>
      </w:r>
      <w:proofErr w:type="spellStart"/>
      <w:r w:rsidRPr="00B36DD3">
        <w:rPr>
          <w:rPrChange w:id="11368" w:author="Rodion" w:date="2019-12-09T03:58:00Z">
            <w:rPr/>
          </w:rPrChange>
        </w:rPr>
        <w:t>reader</w:t>
      </w:r>
      <w:proofErr w:type="spellEnd"/>
      <w:r w:rsidRPr="00B36DD3">
        <w:rPr>
          <w:rPrChange w:id="11369" w:author="Rodion" w:date="2019-12-09T03:58:00Z">
            <w:rPr/>
          </w:rPrChange>
        </w:rPr>
        <w:t xml:space="preserve"> [Електронний ресурс] – Режим доступу до ресурсу: </w:t>
      </w:r>
      <w:r w:rsidR="00236C42" w:rsidRPr="00030B2B">
        <w:fldChar w:fldCharType="begin"/>
      </w:r>
      <w:r w:rsidR="00236C42" w:rsidRPr="00B36DD3">
        <w:rPr>
          <w:rPrChange w:id="11370" w:author="Rodion" w:date="2019-12-09T03:58:00Z">
            <w:rPr/>
          </w:rPrChange>
        </w:rPr>
        <w:instrText xml:space="preserve"> HYPERLINK "https://www.bournetocode.com/projects/AQA_AS_Theory/pages/img/pen-type-reader.jpg" </w:instrText>
      </w:r>
      <w:r w:rsidR="00236C42" w:rsidRPr="00B36DD3">
        <w:rPr>
          <w:rPrChange w:id="11371" w:author="Rodion" w:date="2019-12-09T03:58:00Z">
            <w:rPr/>
          </w:rPrChange>
        </w:rPr>
        <w:fldChar w:fldCharType="separate"/>
      </w:r>
      <w:r w:rsidRPr="00B36DD3">
        <w:rPr>
          <w:rStyle w:val="Hyperlink"/>
          <w:rPrChange w:id="11372" w:author="Rodion" w:date="2019-12-09T03:58:00Z">
            <w:rPr>
              <w:rStyle w:val="Hyperlink"/>
            </w:rPr>
          </w:rPrChange>
        </w:rPr>
        <w:t>https://www.bournetocode.com/projects/AQA_AS_Theory/pages/img/pen-type-reader.jpg</w:t>
      </w:r>
      <w:r w:rsidR="00236C42" w:rsidRPr="00B36DD3">
        <w:rPr>
          <w:rStyle w:val="Hyperlink"/>
          <w:rPrChange w:id="11373" w:author="Rodion" w:date="2019-12-09T03:58:00Z">
            <w:rPr>
              <w:rStyle w:val="Hyperlink"/>
            </w:rPr>
          </w:rPrChange>
        </w:rPr>
        <w:fldChar w:fldCharType="end"/>
      </w:r>
      <w:r w:rsidRPr="00030B2B">
        <w:t>.</w:t>
      </w:r>
      <w:r w:rsidR="00D51F07" w:rsidRPr="00B36DD3">
        <w:rPr>
          <w:rPrChange w:id="11374" w:author="Rodion" w:date="2019-12-09T03:58:00Z">
            <w:rPr/>
          </w:rPrChange>
        </w:rPr>
        <w:t xml:space="preserve"> – 26.11.2019.</w:t>
      </w:r>
    </w:p>
    <w:p w14:paraId="7DC09B76" w14:textId="3E6D5175" w:rsidR="00F534C2" w:rsidRPr="00B36DD3" w:rsidRDefault="007233D1" w:rsidP="00F534C2">
      <w:pPr>
        <w:pStyle w:val="ListParagraph"/>
        <w:numPr>
          <w:ilvl w:val="0"/>
          <w:numId w:val="4"/>
        </w:numPr>
        <w:rPr>
          <w:rPrChange w:id="11375" w:author="Rodion" w:date="2019-12-09T03:58:00Z">
            <w:rPr/>
          </w:rPrChange>
        </w:rPr>
      </w:pPr>
      <w:ins w:id="11376" w:author="Rodion" w:date="2019-12-09T02:25:00Z">
        <w:r w:rsidRPr="00B36DD3">
          <w:rPr>
            <w:rPrChange w:id="11377" w:author="Rodion" w:date="2019-12-09T03:58:00Z">
              <w:rPr/>
            </w:rPrChange>
          </w:rPr>
          <w:t>Сканер-ручка штрих-коду</w:t>
        </w:r>
      </w:ins>
      <w:del w:id="11378" w:author="Rodion" w:date="2019-12-09T02:25:00Z">
        <w:r w:rsidR="00F534C2" w:rsidRPr="00B36DD3" w:rsidDel="007233D1">
          <w:rPr>
            <w:rPrChange w:id="11379" w:author="Rodion" w:date="2019-12-09T03:58:00Z">
              <w:rPr/>
            </w:rPrChange>
          </w:rPr>
          <w:delText>CCD barcode</w:delText>
        </w:r>
      </w:del>
      <w:r w:rsidR="00F534C2" w:rsidRPr="00B36DD3">
        <w:rPr>
          <w:rPrChange w:id="11380" w:author="Rodion" w:date="2019-12-09T03:58:00Z">
            <w:rPr/>
          </w:rPrChange>
        </w:rPr>
        <w:t xml:space="preserve"> [Електронний ресурс] // </w:t>
      </w:r>
      <w:proofErr w:type="spellStart"/>
      <w:r w:rsidR="00F534C2" w:rsidRPr="00B36DD3">
        <w:rPr>
          <w:rPrChange w:id="11381" w:author="Rodion" w:date="2019-12-09T03:58:00Z">
            <w:rPr/>
          </w:rPrChange>
        </w:rPr>
        <w:t>Denso</w:t>
      </w:r>
      <w:proofErr w:type="spellEnd"/>
      <w:r w:rsidR="00F534C2" w:rsidRPr="00B36DD3">
        <w:rPr>
          <w:rPrChange w:id="11382" w:author="Rodion" w:date="2019-12-09T03:58:00Z">
            <w:rPr/>
          </w:rPrChange>
        </w:rPr>
        <w:t xml:space="preserve"> </w:t>
      </w:r>
      <w:proofErr w:type="spellStart"/>
      <w:r w:rsidR="00F534C2" w:rsidRPr="00B36DD3">
        <w:rPr>
          <w:rPrChange w:id="11383" w:author="Rodion" w:date="2019-12-09T03:58:00Z">
            <w:rPr/>
          </w:rPrChange>
        </w:rPr>
        <w:t>Wave</w:t>
      </w:r>
      <w:proofErr w:type="spellEnd"/>
      <w:r w:rsidR="00F534C2" w:rsidRPr="00B36DD3">
        <w:rPr>
          <w:rPrChange w:id="11384" w:author="Rodion" w:date="2019-12-09T03:58:00Z">
            <w:rPr/>
          </w:rPrChange>
        </w:rPr>
        <w:t xml:space="preserve"> – Режим доступу до ресурсу: https://www.denso-wave.com/fsys/en/adcd/fundamental/barcode/scan/img_03__271x207.gif.</w:t>
      </w:r>
      <w:r w:rsidR="00D51F07" w:rsidRPr="00B36DD3">
        <w:rPr>
          <w:rPrChange w:id="11385" w:author="Rodion" w:date="2019-12-09T03:58:00Z">
            <w:rPr/>
          </w:rPrChange>
        </w:rPr>
        <w:t xml:space="preserve"> – 26.11.2019.</w:t>
      </w:r>
    </w:p>
    <w:p w14:paraId="2CE65A89" w14:textId="63FA895B" w:rsidR="001B67DC" w:rsidRPr="00B36DD3" w:rsidRDefault="007233D1" w:rsidP="00030B2B">
      <w:pPr>
        <w:pStyle w:val="ListParagraph"/>
        <w:numPr>
          <w:ilvl w:val="0"/>
          <w:numId w:val="4"/>
        </w:numPr>
        <w:rPr>
          <w:ins w:id="11386" w:author="Rodion" w:date="2019-12-09T02:27:00Z"/>
          <w:rPrChange w:id="11387" w:author="Rodion" w:date="2019-12-09T03:58:00Z">
            <w:rPr>
              <w:ins w:id="11388" w:author="Rodion" w:date="2019-12-09T02:27:00Z"/>
              <w:color w:val="000000"/>
              <w:sz w:val="21"/>
              <w:szCs w:val="21"/>
              <w:shd w:val="clear" w:color="auto" w:fill="FFFFFF"/>
            </w:rPr>
          </w:rPrChange>
        </w:rPr>
      </w:pPr>
      <w:ins w:id="11389" w:author="Rodion" w:date="2019-12-09T02:27:00Z">
        <w:r w:rsidRPr="00B36DD3">
          <w:rPr>
            <w:shd w:val="clear" w:color="auto" w:fill="FFFFFF"/>
            <w:rPrChange w:id="11390" w:author="Rodion" w:date="2019-12-09T03:58:00Z">
              <w:rPr>
                <w:shd w:val="clear" w:color="auto" w:fill="FFFFFF"/>
              </w:rPr>
            </w:rPrChange>
          </w:rPr>
          <w:lastRenderedPageBreak/>
          <w:t xml:space="preserve">Зовнішній вигляд світлодіодного сканеру [Електронний ресурс] // </w:t>
        </w:r>
        <w:proofErr w:type="spellStart"/>
        <w:r w:rsidRPr="00B36DD3">
          <w:rPr>
            <w:shd w:val="clear" w:color="auto" w:fill="FFFFFF"/>
            <w:rPrChange w:id="11391" w:author="Rodion" w:date="2019-12-09T03:58:00Z">
              <w:rPr>
                <w:shd w:val="clear" w:color="auto" w:fill="FFFFFF"/>
              </w:rPr>
            </w:rPrChange>
          </w:rPr>
          <w:t>Denso-Wave</w:t>
        </w:r>
        <w:proofErr w:type="spellEnd"/>
        <w:r w:rsidRPr="00B36DD3">
          <w:rPr>
            <w:shd w:val="clear" w:color="auto" w:fill="FFFFFF"/>
            <w:rPrChange w:id="11392" w:author="Rodion" w:date="2019-12-09T03:58:00Z">
              <w:rPr>
                <w:shd w:val="clear" w:color="auto" w:fill="FFFFFF"/>
              </w:rPr>
            </w:rPrChange>
          </w:rPr>
          <w:t xml:space="preserve"> – Режим доступу до ресурсу: </w:t>
        </w:r>
        <w:r w:rsidRPr="00030B2B">
          <w:rPr>
            <w:shd w:val="clear" w:color="auto" w:fill="FFFFFF"/>
          </w:rPr>
          <w:fldChar w:fldCharType="begin"/>
        </w:r>
        <w:r w:rsidRPr="00B36DD3">
          <w:rPr>
            <w:shd w:val="clear" w:color="auto" w:fill="FFFFFF"/>
            <w:rPrChange w:id="11393" w:author="Rodion" w:date="2019-12-09T03:58:00Z">
              <w:rPr>
                <w:shd w:val="clear" w:color="auto" w:fill="FFFFFF"/>
              </w:rPr>
            </w:rPrChange>
          </w:rPr>
          <w:instrText xml:space="preserve"> HYPERLINK "https://www.denso-wave.com/fsys/en/adcd/fundamental/barcode/scan/img_03__271x207.gif" </w:instrText>
        </w:r>
        <w:r w:rsidRPr="00B36DD3">
          <w:rPr>
            <w:shd w:val="clear" w:color="auto" w:fill="FFFFFF"/>
            <w:rPrChange w:id="11394" w:author="Rodion" w:date="2019-12-09T03:58:00Z">
              <w:rPr>
                <w:shd w:val="clear" w:color="auto" w:fill="FFFFFF"/>
              </w:rPr>
            </w:rPrChange>
          </w:rPr>
          <w:fldChar w:fldCharType="separate"/>
        </w:r>
        <w:r w:rsidRPr="00B36DD3">
          <w:rPr>
            <w:rStyle w:val="Hyperlink"/>
            <w:shd w:val="clear" w:color="auto" w:fill="FFFFFF"/>
            <w:rPrChange w:id="11395" w:author="Rodion" w:date="2019-12-09T03:58:00Z">
              <w:rPr>
                <w:rStyle w:val="Hyperlink"/>
                <w:sz w:val="21"/>
                <w:szCs w:val="21"/>
                <w:shd w:val="clear" w:color="auto" w:fill="FFFFFF"/>
              </w:rPr>
            </w:rPrChange>
          </w:rPr>
          <w:t>https://www.denso-wave.com/fsys/en/adcd/fundamental/barcode/scan/img_03__271x207.gif</w:t>
        </w:r>
        <w:r w:rsidRPr="00B36DD3">
          <w:rPr>
            <w:shd w:val="clear" w:color="auto" w:fill="FFFFFF"/>
            <w:rPrChange w:id="11396" w:author="Rodion" w:date="2019-12-09T03:58:00Z">
              <w:rPr>
                <w:shd w:val="clear" w:color="auto" w:fill="FFFFFF"/>
              </w:rPr>
            </w:rPrChange>
          </w:rPr>
          <w:fldChar w:fldCharType="end"/>
        </w:r>
        <w:r w:rsidRPr="00030B2B">
          <w:rPr>
            <w:shd w:val="clear" w:color="auto" w:fill="FFFFFF"/>
          </w:rPr>
          <w:t>.</w:t>
        </w:r>
      </w:ins>
      <w:ins w:id="11397" w:author="Rodion" w:date="2019-12-09T03:58:00Z">
        <w:r w:rsidR="00B36DD3" w:rsidRPr="00D14CEF">
          <w:t xml:space="preserve"> – 26.11.2019.</w:t>
        </w:r>
      </w:ins>
    </w:p>
    <w:p w14:paraId="4FF20C3E" w14:textId="1D746245" w:rsidR="007233D1" w:rsidRPr="00B36DD3" w:rsidRDefault="007233D1" w:rsidP="00A33D82">
      <w:pPr>
        <w:pStyle w:val="ListParagraph"/>
        <w:numPr>
          <w:ilvl w:val="0"/>
          <w:numId w:val="4"/>
        </w:numPr>
        <w:rPr>
          <w:ins w:id="11398" w:author="Rodion" w:date="2019-12-09T02:28:00Z"/>
          <w:rPrChange w:id="11399" w:author="Rodion" w:date="2019-12-09T03:58:00Z">
            <w:rPr>
              <w:ins w:id="11400" w:author="Rodion" w:date="2019-12-09T02:28:00Z"/>
              <w:color w:val="000000"/>
              <w:sz w:val="21"/>
              <w:szCs w:val="21"/>
              <w:shd w:val="clear" w:color="auto" w:fill="FFFFFF"/>
            </w:rPr>
          </w:rPrChange>
        </w:rPr>
        <w:pPrChange w:id="11401" w:author="Rodion" w:date="2019-12-09T03:56:00Z">
          <w:pPr>
            <w:pStyle w:val="ListParagraph"/>
            <w:numPr>
              <w:numId w:val="4"/>
            </w:numPr>
          </w:pPr>
        </w:pPrChange>
      </w:pPr>
      <w:ins w:id="11402" w:author="Rodion" w:date="2019-12-09T02:28:00Z">
        <w:r w:rsidRPr="00030B2B">
          <w:rPr>
            <w:shd w:val="clear" w:color="auto" w:fill="FFFFFF"/>
          </w:rPr>
          <w:t xml:space="preserve">Розсіювання променів </w:t>
        </w:r>
        <w:proofErr w:type="spellStart"/>
        <w:r w:rsidRPr="00030B2B">
          <w:rPr>
            <w:shd w:val="clear" w:color="auto" w:fill="FFFFFF"/>
          </w:rPr>
          <w:t>багатонаправленого</w:t>
        </w:r>
        <w:proofErr w:type="spellEnd"/>
        <w:r w:rsidRPr="00030B2B">
          <w:rPr>
            <w:shd w:val="clear" w:color="auto" w:fill="FFFFFF"/>
          </w:rPr>
          <w:t xml:space="preserve"> сканеру </w:t>
        </w:r>
        <w:proofErr w:type="spellStart"/>
        <w:r w:rsidRPr="00030B2B">
          <w:rPr>
            <w:shd w:val="clear" w:color="auto" w:fill="FFFFFF"/>
          </w:rPr>
          <w:t>Motorola</w:t>
        </w:r>
        <w:proofErr w:type="spellEnd"/>
        <w:r w:rsidRPr="00030B2B">
          <w:rPr>
            <w:shd w:val="clear" w:color="auto" w:fill="FFFFFF"/>
          </w:rPr>
          <w:t xml:space="preserve"> LS9208 [Електронний ресурс] – Режим доступу до ресурсу: </w:t>
        </w:r>
        <w:r w:rsidRPr="00030B2B">
          <w:rPr>
            <w:shd w:val="clear" w:color="auto" w:fill="FFFFFF"/>
          </w:rPr>
          <w:fldChar w:fldCharType="begin"/>
        </w:r>
        <w:r w:rsidRPr="00B36DD3">
          <w:rPr>
            <w:shd w:val="clear" w:color="auto" w:fill="FFFFFF"/>
            <w:rPrChange w:id="11403" w:author="Rodion" w:date="2019-12-09T03:58:00Z">
              <w:rPr>
                <w:shd w:val="clear" w:color="auto" w:fill="FFFFFF"/>
              </w:rPr>
            </w:rPrChange>
          </w:rPr>
          <w:instrText xml:space="preserve"> HYPERLINK "http://www.barcodedatalink.com/media/bakery/images/scan%20omnidirectional%20good%20scan.jpg" </w:instrText>
        </w:r>
        <w:r w:rsidRPr="00B36DD3">
          <w:rPr>
            <w:shd w:val="clear" w:color="auto" w:fill="FFFFFF"/>
            <w:rPrChange w:id="11404" w:author="Rodion" w:date="2019-12-09T03:58:00Z">
              <w:rPr>
                <w:shd w:val="clear" w:color="auto" w:fill="FFFFFF"/>
              </w:rPr>
            </w:rPrChange>
          </w:rPr>
          <w:fldChar w:fldCharType="separate"/>
        </w:r>
        <w:r w:rsidRPr="00B36DD3">
          <w:rPr>
            <w:rStyle w:val="Hyperlink"/>
            <w:shd w:val="clear" w:color="auto" w:fill="FFFFFF"/>
            <w:rPrChange w:id="11405" w:author="Rodion" w:date="2019-12-09T03:58:00Z">
              <w:rPr>
                <w:rStyle w:val="Hyperlink"/>
                <w:sz w:val="21"/>
                <w:szCs w:val="21"/>
                <w:shd w:val="clear" w:color="auto" w:fill="FFFFFF"/>
              </w:rPr>
            </w:rPrChange>
          </w:rPr>
          <w:t>http://www.barcodedatalink.com/media/bakery/images/scan%20omnidirectional%20good%20scan.jpg</w:t>
        </w:r>
        <w:r w:rsidRPr="00B36DD3">
          <w:rPr>
            <w:shd w:val="clear" w:color="auto" w:fill="FFFFFF"/>
            <w:rPrChange w:id="11406" w:author="Rodion" w:date="2019-12-09T03:58:00Z">
              <w:rPr>
                <w:shd w:val="clear" w:color="auto" w:fill="FFFFFF"/>
              </w:rPr>
            </w:rPrChange>
          </w:rPr>
          <w:fldChar w:fldCharType="end"/>
        </w:r>
        <w:r w:rsidRPr="00030B2B">
          <w:rPr>
            <w:shd w:val="clear" w:color="auto" w:fill="FFFFFF"/>
          </w:rPr>
          <w:t>.</w:t>
        </w:r>
      </w:ins>
      <w:ins w:id="11407" w:author="Rodion" w:date="2019-12-09T03:59:00Z">
        <w:r w:rsidR="00B36DD3" w:rsidRPr="00D14CEF">
          <w:t xml:space="preserve"> – 26.11.2019.</w:t>
        </w:r>
      </w:ins>
    </w:p>
    <w:p w14:paraId="7D8E4185" w14:textId="14EAAE5C" w:rsidR="007233D1" w:rsidRPr="00B36DD3" w:rsidRDefault="007233D1" w:rsidP="00A33D82">
      <w:pPr>
        <w:pStyle w:val="ListParagraph"/>
        <w:numPr>
          <w:ilvl w:val="0"/>
          <w:numId w:val="4"/>
        </w:numPr>
        <w:rPr>
          <w:ins w:id="11408" w:author="Rodion" w:date="2019-12-09T02:31:00Z"/>
          <w:rPrChange w:id="11409" w:author="Rodion" w:date="2019-12-09T03:58:00Z">
            <w:rPr>
              <w:ins w:id="11410" w:author="Rodion" w:date="2019-12-09T02:31:00Z"/>
              <w:color w:val="000000"/>
              <w:sz w:val="21"/>
              <w:szCs w:val="21"/>
              <w:shd w:val="clear" w:color="auto" w:fill="FFFFFF"/>
            </w:rPr>
          </w:rPrChange>
        </w:rPr>
        <w:pPrChange w:id="11411" w:author="Rodion" w:date="2019-12-09T03:56:00Z">
          <w:pPr>
            <w:pStyle w:val="ListParagraph"/>
            <w:numPr>
              <w:numId w:val="4"/>
            </w:numPr>
          </w:pPr>
        </w:pPrChange>
      </w:pPr>
      <w:proofErr w:type="spellStart"/>
      <w:ins w:id="11412" w:author="Rodion" w:date="2019-12-09T02:31:00Z">
        <w:r w:rsidRPr="00030B2B">
          <w:rPr>
            <w:shd w:val="clear" w:color="auto" w:fill="FFFFFF"/>
          </w:rPr>
          <w:t>Automatic</w:t>
        </w:r>
        <w:proofErr w:type="spellEnd"/>
        <w:r w:rsidRPr="00030B2B">
          <w:rPr>
            <w:shd w:val="clear" w:color="auto" w:fill="FFFFFF"/>
          </w:rPr>
          <w:t xml:space="preserve"> </w:t>
        </w:r>
        <w:proofErr w:type="spellStart"/>
        <w:r w:rsidRPr="00030B2B">
          <w:rPr>
            <w:shd w:val="clear" w:color="auto" w:fill="FFFFFF"/>
          </w:rPr>
          <w:t>Identification</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Data</w:t>
        </w:r>
        <w:proofErr w:type="spellEnd"/>
        <w:r w:rsidRPr="00030B2B">
          <w:rPr>
            <w:shd w:val="clear" w:color="auto" w:fill="FFFFFF"/>
          </w:rPr>
          <w:t xml:space="preserve"> </w:t>
        </w:r>
        <w:proofErr w:type="spellStart"/>
        <w:r w:rsidRPr="00030B2B">
          <w:rPr>
            <w:shd w:val="clear" w:color="auto" w:fill="FFFFFF"/>
          </w:rPr>
          <w:t>Collection</w:t>
        </w:r>
        <w:proofErr w:type="spellEnd"/>
        <w:r w:rsidRPr="00030B2B">
          <w:rPr>
            <w:shd w:val="clear" w:color="auto" w:fill="FFFFFF"/>
          </w:rPr>
          <w:t xml:space="preserve"> (AI</w:t>
        </w:r>
        <w:r w:rsidRPr="00B36DD3">
          <w:rPr>
            <w:shd w:val="clear" w:color="auto" w:fill="FFFFFF"/>
            <w:rPrChange w:id="11413" w:author="Rodion" w:date="2019-12-09T03:58:00Z">
              <w:rPr>
                <w:shd w:val="clear" w:color="auto" w:fill="FFFFFF"/>
              </w:rPr>
            </w:rPrChange>
          </w:rPr>
          <w:t xml:space="preserve">DC) [Електронний ресурс] // </w:t>
        </w:r>
        <w:proofErr w:type="spellStart"/>
        <w:r w:rsidRPr="00B36DD3">
          <w:rPr>
            <w:shd w:val="clear" w:color="auto" w:fill="FFFFFF"/>
            <w:rPrChange w:id="11414" w:author="Rodion" w:date="2019-12-09T03:58:00Z">
              <w:rPr>
                <w:shd w:val="clear" w:color="auto" w:fill="FFFFFF"/>
              </w:rPr>
            </w:rPrChange>
          </w:rPr>
          <w:t>Wayback</w:t>
        </w:r>
        <w:proofErr w:type="spellEnd"/>
        <w:r w:rsidRPr="00B36DD3">
          <w:rPr>
            <w:shd w:val="clear" w:color="auto" w:fill="FFFFFF"/>
            <w:rPrChange w:id="11415" w:author="Rodion" w:date="2019-12-09T03:58:00Z">
              <w:rPr>
                <w:shd w:val="clear" w:color="auto" w:fill="FFFFFF"/>
              </w:rPr>
            </w:rPrChange>
          </w:rPr>
          <w:t xml:space="preserve"> </w:t>
        </w:r>
        <w:proofErr w:type="spellStart"/>
        <w:r w:rsidRPr="00B36DD3">
          <w:rPr>
            <w:shd w:val="clear" w:color="auto" w:fill="FFFFFF"/>
            <w:rPrChange w:id="11416" w:author="Rodion" w:date="2019-12-09T03:58:00Z">
              <w:rPr>
                <w:shd w:val="clear" w:color="auto" w:fill="FFFFFF"/>
              </w:rPr>
            </w:rPrChange>
          </w:rPr>
          <w:t>Machine</w:t>
        </w:r>
        <w:proofErr w:type="spellEnd"/>
        <w:r w:rsidRPr="00B36DD3">
          <w:rPr>
            <w:shd w:val="clear" w:color="auto" w:fill="FFFFFF"/>
            <w:rPrChange w:id="11417" w:author="Rodion" w:date="2019-12-09T03:58:00Z">
              <w:rPr>
                <w:shd w:val="clear" w:color="auto" w:fill="FFFFFF"/>
              </w:rPr>
            </w:rPrChange>
          </w:rPr>
          <w:t xml:space="preserve">. – 2016. – Режим доступу до ресурсу: </w:t>
        </w:r>
        <w:r w:rsidRPr="00030B2B">
          <w:rPr>
            <w:shd w:val="clear" w:color="auto" w:fill="FFFFFF"/>
          </w:rPr>
          <w:fldChar w:fldCharType="begin"/>
        </w:r>
        <w:r w:rsidRPr="00B36DD3">
          <w:rPr>
            <w:shd w:val="clear" w:color="auto" w:fill="FFFFFF"/>
            <w:rPrChange w:id="11418" w:author="Rodion" w:date="2019-12-09T03:58:00Z">
              <w:rPr>
                <w:shd w:val="clear" w:color="auto" w:fill="FFFFFF"/>
              </w:rPr>
            </w:rPrChange>
          </w:rPr>
          <w:instrText xml:space="preserve"> HYPERLINK "http://www.mhi.org/fundamentals/automatic-identification" </w:instrText>
        </w:r>
        <w:r w:rsidRPr="00B36DD3">
          <w:rPr>
            <w:shd w:val="clear" w:color="auto" w:fill="FFFFFF"/>
            <w:rPrChange w:id="11419" w:author="Rodion" w:date="2019-12-09T03:58:00Z">
              <w:rPr>
                <w:shd w:val="clear" w:color="auto" w:fill="FFFFFF"/>
              </w:rPr>
            </w:rPrChange>
          </w:rPr>
          <w:fldChar w:fldCharType="separate"/>
        </w:r>
        <w:r w:rsidRPr="00B36DD3">
          <w:rPr>
            <w:rStyle w:val="Hyperlink"/>
            <w:shd w:val="clear" w:color="auto" w:fill="FFFFFF"/>
            <w:rPrChange w:id="11420" w:author="Rodion" w:date="2019-12-09T03:58:00Z">
              <w:rPr>
                <w:rStyle w:val="Hyperlink"/>
                <w:sz w:val="21"/>
                <w:szCs w:val="21"/>
                <w:shd w:val="clear" w:color="auto" w:fill="FFFFFF"/>
              </w:rPr>
            </w:rPrChange>
          </w:rPr>
          <w:t>http://www.mhi.org/fundamentals/automatic-identification</w:t>
        </w:r>
        <w:r w:rsidRPr="00B36DD3">
          <w:rPr>
            <w:shd w:val="clear" w:color="auto" w:fill="FFFFFF"/>
            <w:rPrChange w:id="11421" w:author="Rodion" w:date="2019-12-09T03:58:00Z">
              <w:rPr>
                <w:shd w:val="clear" w:color="auto" w:fill="FFFFFF"/>
              </w:rPr>
            </w:rPrChange>
          </w:rPr>
          <w:fldChar w:fldCharType="end"/>
        </w:r>
        <w:r w:rsidRPr="00030B2B">
          <w:rPr>
            <w:shd w:val="clear" w:color="auto" w:fill="FFFFFF"/>
          </w:rPr>
          <w:t>.</w:t>
        </w:r>
      </w:ins>
      <w:ins w:id="11422" w:author="Rodion" w:date="2019-12-09T03:59:00Z">
        <w:r w:rsidR="00B36DD3" w:rsidRPr="00D14CEF">
          <w:t xml:space="preserve"> – 26.11.2019.</w:t>
        </w:r>
      </w:ins>
    </w:p>
    <w:p w14:paraId="6E6CCD46" w14:textId="0A2FC93B" w:rsidR="007233D1" w:rsidRPr="00B36DD3" w:rsidRDefault="007233D1" w:rsidP="00A33D82">
      <w:pPr>
        <w:pStyle w:val="ListParagraph"/>
        <w:numPr>
          <w:ilvl w:val="0"/>
          <w:numId w:val="4"/>
        </w:numPr>
        <w:rPr>
          <w:ins w:id="11423" w:author="Rodion" w:date="2019-12-09T02:31:00Z"/>
          <w:rPrChange w:id="11424" w:author="Rodion" w:date="2019-12-09T03:58:00Z">
            <w:rPr>
              <w:ins w:id="11425" w:author="Rodion" w:date="2019-12-09T02:31:00Z"/>
              <w:color w:val="000000"/>
              <w:sz w:val="21"/>
              <w:szCs w:val="21"/>
              <w:shd w:val="clear" w:color="auto" w:fill="FFFFFF"/>
            </w:rPr>
          </w:rPrChange>
        </w:rPr>
        <w:pPrChange w:id="11426" w:author="Rodion" w:date="2019-12-09T03:56:00Z">
          <w:pPr>
            <w:pStyle w:val="ListParagraph"/>
            <w:numPr>
              <w:numId w:val="4"/>
            </w:numPr>
          </w:pPr>
        </w:pPrChange>
      </w:pPr>
      <w:proofErr w:type="spellStart"/>
      <w:ins w:id="11427" w:author="Rodion" w:date="2019-12-09T02:31:00Z">
        <w:r w:rsidRPr="00030B2B">
          <w:rPr>
            <w:shd w:val="clear" w:color="auto" w:fill="FFFFFF"/>
          </w:rPr>
          <w:t>Various</w:t>
        </w:r>
        <w:proofErr w:type="spellEnd"/>
        <w:r w:rsidRPr="00030B2B">
          <w:rPr>
            <w:shd w:val="clear" w:color="auto" w:fill="FFFFFF"/>
          </w:rPr>
          <w:t xml:space="preserve"> </w:t>
        </w:r>
        <w:proofErr w:type="spellStart"/>
        <w:r w:rsidRPr="00030B2B">
          <w:rPr>
            <w:shd w:val="clear" w:color="auto" w:fill="FFFFFF"/>
          </w:rPr>
          <w:t>Systems</w:t>
        </w:r>
        <w:proofErr w:type="spellEnd"/>
        <w:r w:rsidRPr="00030B2B">
          <w:rPr>
            <w:shd w:val="clear" w:color="auto" w:fill="FFFFFF"/>
          </w:rPr>
          <w:t xml:space="preserve"> </w:t>
        </w:r>
        <w:proofErr w:type="spellStart"/>
        <w:r w:rsidRPr="00030B2B">
          <w:rPr>
            <w:shd w:val="clear" w:color="auto" w:fill="FFFFFF"/>
          </w:rPr>
          <w:t>Using</w:t>
        </w:r>
        <w:proofErr w:type="spellEnd"/>
        <w:r w:rsidRPr="00030B2B">
          <w:rPr>
            <w:shd w:val="clear" w:color="auto" w:fill="FFFFFF"/>
          </w:rPr>
          <w:t xml:space="preserve"> RAIN RFID </w:t>
        </w:r>
        <w:proofErr w:type="spellStart"/>
        <w:r w:rsidRPr="00030B2B">
          <w:rPr>
            <w:shd w:val="clear" w:color="auto" w:fill="FFFFFF"/>
          </w:rPr>
          <w:t>Technology</w:t>
        </w:r>
        <w:proofErr w:type="spellEnd"/>
        <w:r w:rsidRPr="00030B2B">
          <w:rPr>
            <w:shd w:val="clear" w:color="auto" w:fill="FFFFFF"/>
          </w:rPr>
          <w:t xml:space="preserve"> [Електронний ресурс] – Режим доступу до ресурсу: </w:t>
        </w:r>
        <w:r w:rsidRPr="00030B2B">
          <w:rPr>
            <w:shd w:val="clear" w:color="auto" w:fill="FFFFFF"/>
          </w:rPr>
          <w:fldChar w:fldCharType="begin"/>
        </w:r>
        <w:r w:rsidRPr="00B36DD3">
          <w:rPr>
            <w:shd w:val="clear" w:color="auto" w:fill="FFFFFF"/>
            <w:rPrChange w:id="11428" w:author="Rodion" w:date="2019-12-09T03:58:00Z">
              <w:rPr>
                <w:shd w:val="clear" w:color="auto" w:fill="FFFFFF"/>
              </w:rPr>
            </w:rPrChange>
          </w:rPr>
          <w:instrText xml:space="preserve"> HYPERLINK "https://www.impinj.com/about-rfid/types-of-rfid-systems/" </w:instrText>
        </w:r>
        <w:r w:rsidRPr="00B36DD3">
          <w:rPr>
            <w:shd w:val="clear" w:color="auto" w:fill="FFFFFF"/>
            <w:rPrChange w:id="11429" w:author="Rodion" w:date="2019-12-09T03:58:00Z">
              <w:rPr>
                <w:shd w:val="clear" w:color="auto" w:fill="FFFFFF"/>
              </w:rPr>
            </w:rPrChange>
          </w:rPr>
          <w:fldChar w:fldCharType="separate"/>
        </w:r>
        <w:r w:rsidRPr="00B36DD3">
          <w:rPr>
            <w:rStyle w:val="Hyperlink"/>
            <w:shd w:val="clear" w:color="auto" w:fill="FFFFFF"/>
            <w:rPrChange w:id="11430" w:author="Rodion" w:date="2019-12-09T03:58:00Z">
              <w:rPr>
                <w:rStyle w:val="Hyperlink"/>
                <w:sz w:val="21"/>
                <w:szCs w:val="21"/>
                <w:shd w:val="clear" w:color="auto" w:fill="FFFFFF"/>
              </w:rPr>
            </w:rPrChange>
          </w:rPr>
          <w:t>https://www.impinj.com/about-rfid/types-of-rfid-systems/</w:t>
        </w:r>
        <w:r w:rsidRPr="00B36DD3">
          <w:rPr>
            <w:shd w:val="clear" w:color="auto" w:fill="FFFFFF"/>
            <w:rPrChange w:id="11431" w:author="Rodion" w:date="2019-12-09T03:58:00Z">
              <w:rPr>
                <w:shd w:val="clear" w:color="auto" w:fill="FFFFFF"/>
              </w:rPr>
            </w:rPrChange>
          </w:rPr>
          <w:fldChar w:fldCharType="end"/>
        </w:r>
        <w:r w:rsidRPr="00030B2B">
          <w:rPr>
            <w:shd w:val="clear" w:color="auto" w:fill="FFFFFF"/>
          </w:rPr>
          <w:t>.</w:t>
        </w:r>
      </w:ins>
      <w:ins w:id="11432" w:author="Rodion" w:date="2019-12-09T03:59:00Z">
        <w:r w:rsidR="00B36DD3" w:rsidRPr="00D14CEF">
          <w:t xml:space="preserve"> – 26.11.2019.</w:t>
        </w:r>
      </w:ins>
    </w:p>
    <w:p w14:paraId="1DDCFD88" w14:textId="66478CAF" w:rsidR="007233D1" w:rsidRPr="00B36DD3" w:rsidRDefault="007233D1" w:rsidP="00A33D82">
      <w:pPr>
        <w:pStyle w:val="ListParagraph"/>
        <w:numPr>
          <w:ilvl w:val="0"/>
          <w:numId w:val="4"/>
        </w:numPr>
        <w:rPr>
          <w:ins w:id="11433" w:author="Rodion" w:date="2019-12-09T02:32:00Z"/>
          <w:rPrChange w:id="11434" w:author="Rodion" w:date="2019-12-09T03:58:00Z">
            <w:rPr>
              <w:ins w:id="11435" w:author="Rodion" w:date="2019-12-09T02:32:00Z"/>
              <w:color w:val="000000"/>
              <w:sz w:val="21"/>
              <w:szCs w:val="21"/>
              <w:shd w:val="clear" w:color="auto" w:fill="FFFFFF"/>
            </w:rPr>
          </w:rPrChange>
        </w:rPr>
        <w:pPrChange w:id="11436" w:author="Rodion" w:date="2019-12-09T03:56:00Z">
          <w:pPr>
            <w:pStyle w:val="ListParagraph"/>
            <w:numPr>
              <w:numId w:val="4"/>
            </w:numPr>
          </w:pPr>
        </w:pPrChange>
      </w:pPr>
      <w:proofErr w:type="spellStart"/>
      <w:ins w:id="11437" w:author="Rodion" w:date="2019-12-09T02:32:00Z">
        <w:r w:rsidRPr="00030B2B">
          <w:rPr>
            <w:shd w:val="clear" w:color="auto" w:fill="FFFFFF"/>
          </w:rPr>
          <w:t>Hesseldahl</w:t>
        </w:r>
        <w:proofErr w:type="spellEnd"/>
        <w:r w:rsidRPr="00030B2B">
          <w:rPr>
            <w:shd w:val="clear" w:color="auto" w:fill="FFFFFF"/>
          </w:rPr>
          <w:t xml:space="preserve"> A. A </w:t>
        </w:r>
        <w:proofErr w:type="spellStart"/>
        <w:r w:rsidRPr="00030B2B">
          <w:rPr>
            <w:shd w:val="clear" w:color="auto" w:fill="FFFFFF"/>
          </w:rPr>
          <w:t>Hacker's</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RFID. [Електронний ресурс] / </w:t>
        </w:r>
        <w:proofErr w:type="spellStart"/>
        <w:r w:rsidRPr="00030B2B">
          <w:rPr>
            <w:shd w:val="clear" w:color="auto" w:fill="FFFFFF"/>
          </w:rPr>
          <w:t>Arik</w:t>
        </w:r>
        <w:proofErr w:type="spellEnd"/>
        <w:r w:rsidRPr="00030B2B">
          <w:rPr>
            <w:shd w:val="clear" w:color="auto" w:fill="FFFFFF"/>
          </w:rPr>
          <w:t xml:space="preserve"> </w:t>
        </w:r>
        <w:proofErr w:type="spellStart"/>
        <w:r w:rsidRPr="00030B2B">
          <w:rPr>
            <w:shd w:val="clear" w:color="auto" w:fill="FFFFFF"/>
          </w:rPr>
          <w:t>Hesseldahl</w:t>
        </w:r>
        <w:proofErr w:type="spellEnd"/>
        <w:r w:rsidRPr="00030B2B">
          <w:rPr>
            <w:shd w:val="clear" w:color="auto" w:fill="FFFFFF"/>
          </w:rPr>
          <w:t xml:space="preserve">. – 2004. – Режим доступу до ресурсу: </w:t>
        </w:r>
        <w:r w:rsidRPr="00030B2B">
          <w:rPr>
            <w:shd w:val="clear" w:color="auto" w:fill="FFFFFF"/>
          </w:rPr>
          <w:fldChar w:fldCharType="begin"/>
        </w:r>
        <w:r w:rsidRPr="00B36DD3">
          <w:rPr>
            <w:shd w:val="clear" w:color="auto" w:fill="FFFFFF"/>
            <w:rPrChange w:id="11438" w:author="Rodion" w:date="2019-12-09T03:58:00Z">
              <w:rPr>
                <w:shd w:val="clear" w:color="auto" w:fill="FFFFFF"/>
              </w:rPr>
            </w:rPrChange>
          </w:rPr>
          <w:instrText xml:space="preserve"> HYPERLINK "http://www.forbes.com/commerce/2004/07/29/cx_ah_0729rfid.html" </w:instrText>
        </w:r>
        <w:r w:rsidRPr="00B36DD3">
          <w:rPr>
            <w:shd w:val="clear" w:color="auto" w:fill="FFFFFF"/>
            <w:rPrChange w:id="11439" w:author="Rodion" w:date="2019-12-09T03:58:00Z">
              <w:rPr>
                <w:shd w:val="clear" w:color="auto" w:fill="FFFFFF"/>
              </w:rPr>
            </w:rPrChange>
          </w:rPr>
          <w:fldChar w:fldCharType="separate"/>
        </w:r>
        <w:r w:rsidRPr="00B36DD3">
          <w:rPr>
            <w:rStyle w:val="Hyperlink"/>
            <w:shd w:val="clear" w:color="auto" w:fill="FFFFFF"/>
            <w:rPrChange w:id="11440" w:author="Rodion" w:date="2019-12-09T03:58:00Z">
              <w:rPr>
                <w:rStyle w:val="Hyperlink"/>
                <w:sz w:val="21"/>
                <w:szCs w:val="21"/>
                <w:shd w:val="clear" w:color="auto" w:fill="FFFFFF"/>
              </w:rPr>
            </w:rPrChange>
          </w:rPr>
          <w:t>http://www.forbes.com/commerce/2004/07/29/cx_ah_0729rfid.html</w:t>
        </w:r>
        <w:r w:rsidRPr="00B36DD3">
          <w:rPr>
            <w:shd w:val="clear" w:color="auto" w:fill="FFFFFF"/>
            <w:rPrChange w:id="11441" w:author="Rodion" w:date="2019-12-09T03:58:00Z">
              <w:rPr>
                <w:shd w:val="clear" w:color="auto" w:fill="FFFFFF"/>
              </w:rPr>
            </w:rPrChange>
          </w:rPr>
          <w:fldChar w:fldCharType="end"/>
        </w:r>
        <w:r w:rsidRPr="00030B2B">
          <w:rPr>
            <w:shd w:val="clear" w:color="auto" w:fill="FFFFFF"/>
          </w:rPr>
          <w:t>.</w:t>
        </w:r>
      </w:ins>
      <w:ins w:id="11442" w:author="Rodion" w:date="2019-12-09T03:59:00Z">
        <w:r w:rsidR="00B36DD3" w:rsidRPr="00D14CEF">
          <w:t xml:space="preserve"> – 26.11.2019.</w:t>
        </w:r>
      </w:ins>
    </w:p>
    <w:p w14:paraId="4EA96AEF" w14:textId="61ED14E0" w:rsidR="007233D1" w:rsidRPr="00B36DD3" w:rsidRDefault="007233D1" w:rsidP="00A33D82">
      <w:pPr>
        <w:pStyle w:val="ListParagraph"/>
        <w:numPr>
          <w:ilvl w:val="0"/>
          <w:numId w:val="4"/>
        </w:numPr>
        <w:rPr>
          <w:ins w:id="11443" w:author="Rodion" w:date="2019-12-09T02:33:00Z"/>
          <w:rPrChange w:id="11444" w:author="Rodion" w:date="2019-12-09T03:58:00Z">
            <w:rPr>
              <w:ins w:id="11445" w:author="Rodion" w:date="2019-12-09T02:33:00Z"/>
              <w:color w:val="000000"/>
              <w:sz w:val="21"/>
              <w:szCs w:val="21"/>
              <w:shd w:val="clear" w:color="auto" w:fill="FFFFFF"/>
            </w:rPr>
          </w:rPrChange>
        </w:rPr>
        <w:pPrChange w:id="11446" w:author="Rodion" w:date="2019-12-09T03:56:00Z">
          <w:pPr>
            <w:pStyle w:val="ListParagraph"/>
            <w:numPr>
              <w:numId w:val="4"/>
            </w:numPr>
          </w:pPr>
        </w:pPrChange>
      </w:pPr>
      <w:ins w:id="11447" w:author="Rodion" w:date="2019-12-09T02:33:00Z">
        <w:r w:rsidRPr="00030B2B">
          <w:rPr>
            <w:shd w:val="clear" w:color="auto" w:fill="FFFFFF"/>
          </w:rPr>
          <w:t xml:space="preserve">Формат </w:t>
        </w:r>
        <w:proofErr w:type="spellStart"/>
        <w:r w:rsidRPr="00030B2B">
          <w:rPr>
            <w:shd w:val="clear" w:color="auto" w:fill="FFFFFF"/>
          </w:rPr>
          <w:t>Electronic</w:t>
        </w:r>
        <w:proofErr w:type="spellEnd"/>
        <w:r w:rsidRPr="00030B2B">
          <w:rPr>
            <w:shd w:val="clear" w:color="auto" w:fill="FFFFFF"/>
          </w:rPr>
          <w:t xml:space="preserve"> </w:t>
        </w:r>
        <w:proofErr w:type="spellStart"/>
        <w:r w:rsidRPr="00030B2B">
          <w:rPr>
            <w:shd w:val="clear" w:color="auto" w:fill="FFFFFF"/>
          </w:rPr>
          <w:t>Product</w:t>
        </w:r>
        <w:proofErr w:type="spellEnd"/>
        <w:r w:rsidRPr="00030B2B">
          <w:rPr>
            <w:shd w:val="clear" w:color="auto" w:fill="FFFFFF"/>
          </w:rPr>
          <w:t xml:space="preserve"> </w:t>
        </w:r>
        <w:proofErr w:type="spellStart"/>
        <w:r w:rsidRPr="00030B2B">
          <w:rPr>
            <w:shd w:val="clear" w:color="auto" w:fill="FFFFFF"/>
          </w:rPr>
          <w:t>Code</w:t>
        </w:r>
        <w:proofErr w:type="spellEnd"/>
        <w:r w:rsidRPr="00030B2B">
          <w:rPr>
            <w:shd w:val="clear" w:color="auto" w:fill="FFFFFF"/>
          </w:rPr>
          <w:t xml:space="preserve"> (EPC) [</w:t>
        </w:r>
        <w:r w:rsidRPr="00B36DD3">
          <w:rPr>
            <w:shd w:val="clear" w:color="auto" w:fill="FFFFFF"/>
            <w:rPrChange w:id="11448" w:author="Rodion" w:date="2019-12-09T03:58:00Z">
              <w:rPr>
                <w:shd w:val="clear" w:color="auto" w:fill="FFFFFF"/>
              </w:rPr>
            </w:rPrChange>
          </w:rPr>
          <w:t xml:space="preserve">Електронний ресурс] – Режим доступу до ресурсу: </w:t>
        </w:r>
        <w:r w:rsidRPr="00030B2B">
          <w:rPr>
            <w:shd w:val="clear" w:color="auto" w:fill="FFFFFF"/>
          </w:rPr>
          <w:fldChar w:fldCharType="begin"/>
        </w:r>
        <w:r w:rsidRPr="00B36DD3">
          <w:rPr>
            <w:shd w:val="clear" w:color="auto" w:fill="FFFFFF"/>
            <w:rPrChange w:id="11449" w:author="Rodion" w:date="2019-12-09T03:58:00Z">
              <w:rPr>
                <w:shd w:val="clear" w:color="auto" w:fill="FFFFFF"/>
              </w:rPr>
            </w:rPrChange>
          </w:rPr>
          <w:instrText xml:space="preserve"> HYPERLINK "https://www.impinj.com/media/2544/sgtin-96-epc-data-fields.png" </w:instrText>
        </w:r>
        <w:r w:rsidRPr="00B36DD3">
          <w:rPr>
            <w:shd w:val="clear" w:color="auto" w:fill="FFFFFF"/>
            <w:rPrChange w:id="11450" w:author="Rodion" w:date="2019-12-09T03:58:00Z">
              <w:rPr>
                <w:shd w:val="clear" w:color="auto" w:fill="FFFFFF"/>
              </w:rPr>
            </w:rPrChange>
          </w:rPr>
          <w:fldChar w:fldCharType="separate"/>
        </w:r>
        <w:r w:rsidRPr="00B36DD3">
          <w:rPr>
            <w:rStyle w:val="Hyperlink"/>
            <w:shd w:val="clear" w:color="auto" w:fill="FFFFFF"/>
            <w:rPrChange w:id="11451" w:author="Rodion" w:date="2019-12-09T03:58:00Z">
              <w:rPr>
                <w:rStyle w:val="Hyperlink"/>
                <w:sz w:val="21"/>
                <w:szCs w:val="21"/>
                <w:shd w:val="clear" w:color="auto" w:fill="FFFFFF"/>
              </w:rPr>
            </w:rPrChange>
          </w:rPr>
          <w:t>https://www.impinj.com/media/2544/sgtin-96-epc-data-fields.png</w:t>
        </w:r>
        <w:r w:rsidRPr="00B36DD3">
          <w:rPr>
            <w:shd w:val="clear" w:color="auto" w:fill="FFFFFF"/>
            <w:rPrChange w:id="11452" w:author="Rodion" w:date="2019-12-09T03:58:00Z">
              <w:rPr>
                <w:shd w:val="clear" w:color="auto" w:fill="FFFFFF"/>
              </w:rPr>
            </w:rPrChange>
          </w:rPr>
          <w:fldChar w:fldCharType="end"/>
        </w:r>
        <w:r w:rsidRPr="00030B2B">
          <w:rPr>
            <w:shd w:val="clear" w:color="auto" w:fill="FFFFFF"/>
          </w:rPr>
          <w:t>.</w:t>
        </w:r>
      </w:ins>
      <w:ins w:id="11453" w:author="Rodion" w:date="2019-12-09T03:59:00Z">
        <w:r w:rsidR="00B36DD3" w:rsidRPr="00D14CEF">
          <w:t xml:space="preserve"> – 26.11.2019.</w:t>
        </w:r>
      </w:ins>
    </w:p>
    <w:p w14:paraId="2CD73549" w14:textId="5F46C684" w:rsidR="007233D1" w:rsidRPr="00B36DD3" w:rsidRDefault="007233D1" w:rsidP="00A33D82">
      <w:pPr>
        <w:pStyle w:val="ListParagraph"/>
        <w:numPr>
          <w:ilvl w:val="0"/>
          <w:numId w:val="4"/>
        </w:numPr>
        <w:rPr>
          <w:ins w:id="11454" w:author="Rodion" w:date="2019-12-09T02:34:00Z"/>
          <w:rPrChange w:id="11455" w:author="Rodion" w:date="2019-12-09T03:58:00Z">
            <w:rPr>
              <w:ins w:id="11456" w:author="Rodion" w:date="2019-12-09T02:34:00Z"/>
              <w:color w:val="000000"/>
              <w:sz w:val="21"/>
              <w:szCs w:val="21"/>
              <w:shd w:val="clear" w:color="auto" w:fill="FFFFFF"/>
            </w:rPr>
          </w:rPrChange>
        </w:rPr>
        <w:pPrChange w:id="11457" w:author="Rodion" w:date="2019-12-09T03:56:00Z">
          <w:pPr>
            <w:pStyle w:val="ListParagraph"/>
            <w:numPr>
              <w:numId w:val="4"/>
            </w:numPr>
          </w:pPr>
        </w:pPrChange>
      </w:pPr>
      <w:proofErr w:type="spellStart"/>
      <w:ins w:id="11458" w:author="Rodion" w:date="2019-12-09T02:34:00Z">
        <w:r w:rsidRPr="00030B2B">
          <w:rPr>
            <w:shd w:val="clear" w:color="auto" w:fill="FFFFFF"/>
          </w:rPr>
          <w:t>Hulme</w:t>
        </w:r>
        <w:proofErr w:type="spellEnd"/>
        <w:r w:rsidRPr="00030B2B">
          <w:rPr>
            <w:shd w:val="clear" w:color="auto" w:fill="FFFFFF"/>
          </w:rPr>
          <w:t xml:space="preserve"> G. </w:t>
        </w:r>
        <w:proofErr w:type="spellStart"/>
        <w:r w:rsidRPr="00030B2B">
          <w:rPr>
            <w:shd w:val="clear" w:color="auto" w:fill="FFFFFF"/>
          </w:rPr>
          <w:t>RFID's</w:t>
        </w:r>
        <w:proofErr w:type="spellEnd"/>
        <w:r w:rsidRPr="00030B2B">
          <w:rPr>
            <w:shd w:val="clear" w:color="auto" w:fill="FFFFFF"/>
          </w:rPr>
          <w:t xml:space="preserve"> </w:t>
        </w:r>
        <w:proofErr w:type="spellStart"/>
        <w:r w:rsidRPr="00030B2B">
          <w:rPr>
            <w:shd w:val="clear" w:color="auto" w:fill="FFFFFF"/>
          </w:rPr>
          <w:t>Security</w:t>
        </w:r>
        <w:proofErr w:type="spellEnd"/>
        <w:r w:rsidRPr="00030B2B">
          <w:rPr>
            <w:shd w:val="clear" w:color="auto" w:fill="FFFFFF"/>
          </w:rPr>
          <w:t xml:space="preserve"> </w:t>
        </w:r>
        <w:proofErr w:type="spellStart"/>
        <w:r w:rsidRPr="00030B2B">
          <w:rPr>
            <w:shd w:val="clear" w:color="auto" w:fill="FFFFFF"/>
          </w:rPr>
          <w:t>Challenge</w:t>
        </w:r>
        <w:proofErr w:type="spellEnd"/>
        <w:r w:rsidRPr="00030B2B">
          <w:rPr>
            <w:shd w:val="clear" w:color="auto" w:fill="FFFFFF"/>
          </w:rPr>
          <w:t xml:space="preserve"> [Електронний ресурс] / G. </w:t>
        </w:r>
        <w:proofErr w:type="spellStart"/>
        <w:r w:rsidRPr="00030B2B">
          <w:rPr>
            <w:shd w:val="clear" w:color="auto" w:fill="FFFFFF"/>
          </w:rPr>
          <w:t>Hulme</w:t>
        </w:r>
        <w:proofErr w:type="spellEnd"/>
        <w:r w:rsidRPr="00030B2B">
          <w:rPr>
            <w:shd w:val="clear" w:color="auto" w:fill="FFFFFF"/>
          </w:rPr>
          <w:t xml:space="preserve">, T. </w:t>
        </w:r>
        <w:proofErr w:type="spellStart"/>
        <w:r w:rsidRPr="00030B2B">
          <w:rPr>
            <w:shd w:val="clear" w:color="auto" w:fill="FFFFFF"/>
          </w:rPr>
          <w:t>Claburn</w:t>
        </w:r>
        <w:proofErr w:type="spellEnd"/>
        <w:r w:rsidRPr="00030B2B">
          <w:rPr>
            <w:shd w:val="clear" w:color="auto" w:fill="FFFFFF"/>
          </w:rPr>
          <w:t>. – 2004. – Режим доступу до ресурсу: http://www.informationweek</w:t>
        </w:r>
        <w:r w:rsidRPr="00B36DD3">
          <w:rPr>
            <w:shd w:val="clear" w:color="auto" w:fill="FFFFFF"/>
            <w:rPrChange w:id="11459" w:author="Rodion" w:date="2019-12-09T03:58:00Z">
              <w:rPr>
                <w:shd w:val="clear" w:color="auto" w:fill="FFFFFF"/>
              </w:rPr>
            </w:rPrChange>
          </w:rPr>
          <w:t>.com/story/showArticle.jhtml?articleID=52601030&amp;tid=1 3690.</w:t>
        </w:r>
      </w:ins>
      <w:ins w:id="11460" w:author="Rodion" w:date="2019-12-09T03:59:00Z">
        <w:r w:rsidR="00B36DD3" w:rsidRPr="00D14CEF">
          <w:t xml:space="preserve"> – 26.11.2019.</w:t>
        </w:r>
      </w:ins>
    </w:p>
    <w:p w14:paraId="7EA6D570" w14:textId="393A9A6F" w:rsidR="007233D1" w:rsidRPr="00B36DD3" w:rsidRDefault="007233D1" w:rsidP="00A33D82">
      <w:pPr>
        <w:pStyle w:val="ListParagraph"/>
        <w:numPr>
          <w:ilvl w:val="0"/>
          <w:numId w:val="4"/>
        </w:numPr>
        <w:rPr>
          <w:ins w:id="11461" w:author="Rodion" w:date="2019-12-09T02:35:00Z"/>
          <w:rPrChange w:id="11462" w:author="Rodion" w:date="2019-12-09T03:58:00Z">
            <w:rPr>
              <w:ins w:id="11463" w:author="Rodion" w:date="2019-12-09T02:35:00Z"/>
              <w:color w:val="000000"/>
              <w:sz w:val="21"/>
              <w:szCs w:val="21"/>
              <w:shd w:val="clear" w:color="auto" w:fill="FFFFFF"/>
            </w:rPr>
          </w:rPrChange>
        </w:rPr>
        <w:pPrChange w:id="11464" w:author="Rodion" w:date="2019-12-09T03:56:00Z">
          <w:pPr>
            <w:pStyle w:val="ListParagraph"/>
            <w:numPr>
              <w:numId w:val="4"/>
            </w:numPr>
          </w:pPr>
        </w:pPrChange>
      </w:pPr>
      <w:ins w:id="11465" w:author="Rodion" w:date="2019-12-09T02:35:00Z">
        <w:r w:rsidRPr="00030B2B">
          <w:rPr>
            <w:shd w:val="clear" w:color="auto" w:fill="FFFFFF"/>
          </w:rPr>
          <w:t>Сигнали різних типів антен [Електро</w:t>
        </w:r>
        <w:r w:rsidRPr="00B36DD3">
          <w:rPr>
            <w:shd w:val="clear" w:color="auto" w:fill="FFFFFF"/>
            <w:rPrChange w:id="11466" w:author="Rodion" w:date="2019-12-09T03:58:00Z">
              <w:rPr>
                <w:shd w:val="clear" w:color="auto" w:fill="FFFFFF"/>
              </w:rPr>
            </w:rPrChange>
          </w:rPr>
          <w:t xml:space="preserve">нний ресурс] – Режим доступу до ресурсу: </w:t>
        </w:r>
        <w:r w:rsidRPr="00030B2B">
          <w:rPr>
            <w:shd w:val="clear" w:color="auto" w:fill="FFFFFF"/>
          </w:rPr>
          <w:fldChar w:fldCharType="begin"/>
        </w:r>
        <w:r w:rsidRPr="00B36DD3">
          <w:rPr>
            <w:shd w:val="clear" w:color="auto" w:fill="FFFFFF"/>
            <w:rPrChange w:id="11467" w:author="Rodion" w:date="2019-12-09T03:58:00Z">
              <w:rPr>
                <w:shd w:val="clear" w:color="auto" w:fill="FFFFFF"/>
              </w:rPr>
            </w:rPrChange>
          </w:rPr>
          <w:instrText xml:space="preserve"> HYPERLINK "https://www.impinj.com/media/2209/polarization-graphics_ch2.png" </w:instrText>
        </w:r>
        <w:r w:rsidRPr="00B36DD3">
          <w:rPr>
            <w:shd w:val="clear" w:color="auto" w:fill="FFFFFF"/>
            <w:rPrChange w:id="11468" w:author="Rodion" w:date="2019-12-09T03:58:00Z">
              <w:rPr>
                <w:shd w:val="clear" w:color="auto" w:fill="FFFFFF"/>
              </w:rPr>
            </w:rPrChange>
          </w:rPr>
          <w:fldChar w:fldCharType="separate"/>
        </w:r>
        <w:r w:rsidRPr="00B36DD3">
          <w:rPr>
            <w:rStyle w:val="Hyperlink"/>
            <w:shd w:val="clear" w:color="auto" w:fill="FFFFFF"/>
            <w:rPrChange w:id="11469" w:author="Rodion" w:date="2019-12-09T03:58:00Z">
              <w:rPr>
                <w:rStyle w:val="Hyperlink"/>
                <w:sz w:val="21"/>
                <w:szCs w:val="21"/>
                <w:shd w:val="clear" w:color="auto" w:fill="FFFFFF"/>
              </w:rPr>
            </w:rPrChange>
          </w:rPr>
          <w:t>https://www.impinj.com/media/2209/polarization-graphics_ch2.png</w:t>
        </w:r>
        <w:r w:rsidRPr="00B36DD3">
          <w:rPr>
            <w:shd w:val="clear" w:color="auto" w:fill="FFFFFF"/>
            <w:rPrChange w:id="11470" w:author="Rodion" w:date="2019-12-09T03:58:00Z">
              <w:rPr>
                <w:shd w:val="clear" w:color="auto" w:fill="FFFFFF"/>
              </w:rPr>
            </w:rPrChange>
          </w:rPr>
          <w:fldChar w:fldCharType="end"/>
        </w:r>
        <w:r w:rsidRPr="00030B2B">
          <w:rPr>
            <w:shd w:val="clear" w:color="auto" w:fill="FFFFFF"/>
          </w:rPr>
          <w:t>.</w:t>
        </w:r>
      </w:ins>
      <w:ins w:id="11471" w:author="Rodion" w:date="2019-12-09T03:59:00Z">
        <w:r w:rsidR="00B36DD3" w:rsidRPr="00D14CEF">
          <w:t xml:space="preserve"> – 26.11.2019.</w:t>
        </w:r>
      </w:ins>
    </w:p>
    <w:p w14:paraId="1EFEF8F6" w14:textId="18435E0E" w:rsidR="007233D1" w:rsidRPr="00B36DD3" w:rsidRDefault="00465150" w:rsidP="00A33D82">
      <w:pPr>
        <w:pStyle w:val="ListParagraph"/>
        <w:numPr>
          <w:ilvl w:val="0"/>
          <w:numId w:val="4"/>
        </w:numPr>
        <w:rPr>
          <w:ins w:id="11472" w:author="Rodion" w:date="2019-12-09T02:35:00Z"/>
          <w:rPrChange w:id="11473" w:author="Rodion" w:date="2019-12-09T03:58:00Z">
            <w:rPr>
              <w:ins w:id="11474" w:author="Rodion" w:date="2019-12-09T02:35:00Z"/>
              <w:color w:val="000000"/>
              <w:sz w:val="21"/>
              <w:szCs w:val="21"/>
              <w:shd w:val="clear" w:color="auto" w:fill="FFFFFF"/>
            </w:rPr>
          </w:rPrChange>
        </w:rPr>
        <w:pPrChange w:id="11475" w:author="Rodion" w:date="2019-12-09T03:56:00Z">
          <w:pPr>
            <w:pStyle w:val="ListParagraph"/>
            <w:numPr>
              <w:numId w:val="4"/>
            </w:numPr>
          </w:pPr>
        </w:pPrChange>
      </w:pPr>
      <w:ins w:id="11476" w:author="Rodion" w:date="2019-12-09T02:35:00Z">
        <w:r w:rsidRPr="00030B2B">
          <w:rPr>
            <w:shd w:val="clear" w:color="auto" w:fill="FFFFFF"/>
          </w:rPr>
          <w:t xml:space="preserve">RFID </w:t>
        </w:r>
        <w:proofErr w:type="spellStart"/>
        <w:r w:rsidRPr="00030B2B">
          <w:rPr>
            <w:shd w:val="clear" w:color="auto" w:fill="FFFFFF"/>
          </w:rPr>
          <w:t>Card</w:t>
        </w:r>
        <w:proofErr w:type="spellEnd"/>
        <w:r w:rsidRPr="00030B2B">
          <w:rPr>
            <w:shd w:val="clear" w:color="auto" w:fill="FFFFFF"/>
          </w:rPr>
          <w:t xml:space="preserve"> </w:t>
        </w:r>
        <w:proofErr w:type="spellStart"/>
        <w:r w:rsidRPr="00030B2B">
          <w:rPr>
            <w:shd w:val="clear" w:color="auto" w:fill="FFFFFF"/>
          </w:rPr>
          <w:t>Maximum</w:t>
        </w:r>
        <w:proofErr w:type="spellEnd"/>
        <w:r w:rsidRPr="00030B2B">
          <w:rPr>
            <w:shd w:val="clear" w:color="auto" w:fill="FFFFFF"/>
          </w:rPr>
          <w:t xml:space="preserve"> </w:t>
        </w:r>
        <w:proofErr w:type="spellStart"/>
        <w:r w:rsidRPr="00030B2B">
          <w:rPr>
            <w:shd w:val="clear" w:color="auto" w:fill="FFFFFF"/>
          </w:rPr>
          <w:t>Read</w:t>
        </w:r>
        <w:proofErr w:type="spellEnd"/>
        <w:r w:rsidRPr="00030B2B">
          <w:rPr>
            <w:shd w:val="clear" w:color="auto" w:fill="FFFFFF"/>
          </w:rPr>
          <w:t xml:space="preserve"> </w:t>
        </w:r>
        <w:proofErr w:type="spellStart"/>
        <w:r w:rsidRPr="00030B2B">
          <w:rPr>
            <w:shd w:val="clear" w:color="auto" w:fill="FFFFFF"/>
          </w:rPr>
          <w:t>Distance</w:t>
        </w:r>
        <w:proofErr w:type="spellEnd"/>
        <w:r w:rsidRPr="00030B2B">
          <w:rPr>
            <w:shd w:val="clear" w:color="auto" w:fill="FFFFFF"/>
          </w:rPr>
          <w:t xml:space="preserve"> [Електронний ресурс</w:t>
        </w:r>
        <w:r w:rsidRPr="00B36DD3">
          <w:rPr>
            <w:shd w:val="clear" w:color="auto" w:fill="FFFFFF"/>
            <w:rPrChange w:id="11477" w:author="Rodion" w:date="2019-12-09T03:58:00Z">
              <w:rPr>
                <w:shd w:val="clear" w:color="auto" w:fill="FFFFFF"/>
              </w:rPr>
            </w:rPrChange>
          </w:rPr>
          <w:t xml:space="preserve">] – Режим доступу до ресурсу: </w:t>
        </w:r>
        <w:r w:rsidRPr="00030B2B">
          <w:rPr>
            <w:shd w:val="clear" w:color="auto" w:fill="FFFFFF"/>
          </w:rPr>
          <w:lastRenderedPageBreak/>
          <w:fldChar w:fldCharType="begin"/>
        </w:r>
        <w:r w:rsidRPr="00B36DD3">
          <w:rPr>
            <w:shd w:val="clear" w:color="auto" w:fill="FFFFFF"/>
            <w:rPrChange w:id="11478" w:author="Rodion" w:date="2019-12-09T03:58:00Z">
              <w:rPr>
                <w:shd w:val="clear" w:color="auto" w:fill="FFFFFF"/>
              </w:rPr>
            </w:rPrChange>
          </w:rPr>
          <w:instrText xml:space="preserve"> HYPERLINK "https://www.uinta6.k12.wy.us/site/handlers/filedownload.ashx?moduleinstanceid=610&amp;dataid=2363&amp;FileName=Card%20Info.pdf" </w:instrText>
        </w:r>
        <w:r w:rsidRPr="00B36DD3">
          <w:rPr>
            <w:shd w:val="clear" w:color="auto" w:fill="FFFFFF"/>
            <w:rPrChange w:id="11479" w:author="Rodion" w:date="2019-12-09T03:58:00Z">
              <w:rPr>
                <w:shd w:val="clear" w:color="auto" w:fill="FFFFFF"/>
              </w:rPr>
            </w:rPrChange>
          </w:rPr>
          <w:fldChar w:fldCharType="separate"/>
        </w:r>
        <w:r w:rsidRPr="00B36DD3">
          <w:rPr>
            <w:rStyle w:val="Hyperlink"/>
            <w:shd w:val="clear" w:color="auto" w:fill="FFFFFF"/>
            <w:rPrChange w:id="11480" w:author="Rodion" w:date="2019-12-09T03:58:00Z">
              <w:rPr>
                <w:rStyle w:val="Hyperlink"/>
                <w:sz w:val="21"/>
                <w:szCs w:val="21"/>
                <w:shd w:val="clear" w:color="auto" w:fill="FFFFFF"/>
              </w:rPr>
            </w:rPrChange>
          </w:rPr>
          <w:t>https://www.uinta6.k12.wy.us/site/handlers/filedownload.ashx?moduleinstanceid=610&amp;dataid=2363&amp;FileName=Card%20Info.pdf</w:t>
        </w:r>
        <w:r w:rsidRPr="00B36DD3">
          <w:rPr>
            <w:shd w:val="clear" w:color="auto" w:fill="FFFFFF"/>
            <w:rPrChange w:id="11481" w:author="Rodion" w:date="2019-12-09T03:58:00Z">
              <w:rPr>
                <w:shd w:val="clear" w:color="auto" w:fill="FFFFFF"/>
              </w:rPr>
            </w:rPrChange>
          </w:rPr>
          <w:fldChar w:fldCharType="end"/>
        </w:r>
        <w:r w:rsidRPr="00030B2B">
          <w:rPr>
            <w:shd w:val="clear" w:color="auto" w:fill="FFFFFF"/>
          </w:rPr>
          <w:t>.</w:t>
        </w:r>
      </w:ins>
      <w:ins w:id="11482" w:author="Rodion" w:date="2019-12-09T03:59:00Z">
        <w:r w:rsidR="00B36DD3" w:rsidRPr="00D14CEF">
          <w:t xml:space="preserve"> – 26.11.2019.</w:t>
        </w:r>
      </w:ins>
    </w:p>
    <w:p w14:paraId="676CB45A" w14:textId="6B7C0EBB" w:rsidR="00465150" w:rsidRPr="00B36DD3" w:rsidRDefault="00465150" w:rsidP="00A33D82">
      <w:pPr>
        <w:pStyle w:val="ListParagraph"/>
        <w:numPr>
          <w:ilvl w:val="0"/>
          <w:numId w:val="4"/>
        </w:numPr>
        <w:rPr>
          <w:ins w:id="11483" w:author="Rodion" w:date="2019-12-09T02:36:00Z"/>
          <w:rPrChange w:id="11484" w:author="Rodion" w:date="2019-12-09T03:58:00Z">
            <w:rPr>
              <w:ins w:id="11485" w:author="Rodion" w:date="2019-12-09T02:36:00Z"/>
              <w:color w:val="000000"/>
              <w:sz w:val="21"/>
              <w:szCs w:val="21"/>
              <w:shd w:val="clear" w:color="auto" w:fill="FFFFFF"/>
            </w:rPr>
          </w:rPrChange>
        </w:rPr>
        <w:pPrChange w:id="11486" w:author="Rodion" w:date="2019-12-09T03:56:00Z">
          <w:pPr>
            <w:pStyle w:val="ListParagraph"/>
            <w:numPr>
              <w:numId w:val="4"/>
            </w:numPr>
          </w:pPr>
        </w:pPrChange>
      </w:pPr>
      <w:proofErr w:type="spellStart"/>
      <w:ins w:id="11487" w:author="Rodion" w:date="2019-12-09T02:36:00Z">
        <w:r w:rsidRPr="00030B2B">
          <w:rPr>
            <w:shd w:val="clear" w:color="auto" w:fill="FFFFFF"/>
          </w:rPr>
          <w:t>Gerber</w:t>
        </w:r>
        <w:proofErr w:type="spellEnd"/>
        <w:r w:rsidRPr="00030B2B">
          <w:rPr>
            <w:shd w:val="clear" w:color="auto" w:fill="FFFFFF"/>
          </w:rPr>
          <w:t xml:space="preserve"> A. </w:t>
        </w:r>
        <w:proofErr w:type="spellStart"/>
        <w:r w:rsidRPr="00030B2B">
          <w:rPr>
            <w:shd w:val="clear" w:color="auto" w:fill="FFFFFF"/>
          </w:rPr>
          <w:t>Connecting</w:t>
        </w:r>
        <w:proofErr w:type="spellEnd"/>
        <w:r w:rsidRPr="00030B2B">
          <w:rPr>
            <w:shd w:val="clear" w:color="auto" w:fill="FFFFFF"/>
          </w:rPr>
          <w:t xml:space="preserve"> </w:t>
        </w:r>
        <w:proofErr w:type="spellStart"/>
        <w:r w:rsidRPr="00030B2B">
          <w:rPr>
            <w:shd w:val="clear" w:color="auto" w:fill="FFFFFF"/>
          </w:rPr>
          <w:t>all</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[Електронний ресурс] / </w:t>
        </w:r>
        <w:proofErr w:type="spellStart"/>
        <w:r w:rsidRPr="00030B2B">
          <w:rPr>
            <w:shd w:val="clear" w:color="auto" w:fill="FFFFFF"/>
          </w:rPr>
          <w:t>Anna</w:t>
        </w:r>
        <w:proofErr w:type="spellEnd"/>
        <w:r w:rsidRPr="00030B2B">
          <w:rPr>
            <w:shd w:val="clear" w:color="auto" w:fill="FFFFFF"/>
          </w:rPr>
          <w:t xml:space="preserve"> </w:t>
        </w:r>
        <w:proofErr w:type="spellStart"/>
        <w:r w:rsidRPr="00030B2B">
          <w:rPr>
            <w:shd w:val="clear" w:color="auto" w:fill="FFFFFF"/>
          </w:rPr>
          <w:t>Gerber</w:t>
        </w:r>
        <w:proofErr w:type="spellEnd"/>
        <w:r w:rsidRPr="00030B2B">
          <w:rPr>
            <w:shd w:val="clear" w:color="auto" w:fill="FFFFFF"/>
          </w:rPr>
          <w:t xml:space="preserve"> // IBM.</w:t>
        </w:r>
        <w:r w:rsidRPr="00B36DD3">
          <w:rPr>
            <w:shd w:val="clear" w:color="auto" w:fill="FFFFFF"/>
            <w:rPrChange w:id="11488" w:author="Rodion" w:date="2019-12-09T03:58:00Z">
              <w:rPr>
                <w:shd w:val="clear" w:color="auto" w:fill="FFFFFF"/>
              </w:rPr>
            </w:rPrChange>
          </w:rPr>
          <w:t xml:space="preserve"> – 2018. – Режим доступу до ресурсу: </w:t>
        </w:r>
        <w:r w:rsidRPr="00030B2B">
          <w:rPr>
            <w:shd w:val="clear" w:color="auto" w:fill="FFFFFF"/>
          </w:rPr>
          <w:fldChar w:fldCharType="begin"/>
        </w:r>
        <w:r w:rsidRPr="00B36DD3">
          <w:rPr>
            <w:shd w:val="clear" w:color="auto" w:fill="FFFFFF"/>
            <w:rPrChange w:id="11489" w:author="Rodion" w:date="2019-12-09T03:58:00Z">
              <w:rPr>
                <w:shd w:val="clear" w:color="auto" w:fill="FFFFFF"/>
              </w:rPr>
            </w:rPrChange>
          </w:rPr>
          <w:instrText xml:space="preserve"> HYPERLINK "https://developer.ibm.com/articles/iot-lp101-connectivity-network-protocols/" </w:instrText>
        </w:r>
        <w:r w:rsidRPr="00B36DD3">
          <w:rPr>
            <w:shd w:val="clear" w:color="auto" w:fill="FFFFFF"/>
            <w:rPrChange w:id="11490" w:author="Rodion" w:date="2019-12-09T03:58:00Z">
              <w:rPr>
                <w:shd w:val="clear" w:color="auto" w:fill="FFFFFF"/>
              </w:rPr>
            </w:rPrChange>
          </w:rPr>
          <w:fldChar w:fldCharType="separate"/>
        </w:r>
        <w:r w:rsidRPr="00B36DD3">
          <w:rPr>
            <w:rStyle w:val="Hyperlink"/>
            <w:shd w:val="clear" w:color="auto" w:fill="FFFFFF"/>
            <w:rPrChange w:id="11491" w:author="Rodion" w:date="2019-12-09T03:58:00Z">
              <w:rPr>
                <w:rStyle w:val="Hyperlink"/>
                <w:sz w:val="21"/>
                <w:szCs w:val="21"/>
                <w:shd w:val="clear" w:color="auto" w:fill="FFFFFF"/>
              </w:rPr>
            </w:rPrChange>
          </w:rPr>
          <w:t>https://developer.ibm.com/articles/iot-lp101-connectivity-network-protocols/</w:t>
        </w:r>
        <w:r w:rsidRPr="00B36DD3">
          <w:rPr>
            <w:shd w:val="clear" w:color="auto" w:fill="FFFFFF"/>
            <w:rPrChange w:id="11492" w:author="Rodion" w:date="2019-12-09T03:58:00Z">
              <w:rPr>
                <w:shd w:val="clear" w:color="auto" w:fill="FFFFFF"/>
              </w:rPr>
            </w:rPrChange>
          </w:rPr>
          <w:fldChar w:fldCharType="end"/>
        </w:r>
        <w:r w:rsidRPr="00030B2B">
          <w:rPr>
            <w:shd w:val="clear" w:color="auto" w:fill="FFFFFF"/>
          </w:rPr>
          <w:t>.</w:t>
        </w:r>
      </w:ins>
      <w:ins w:id="11493" w:author="Rodion" w:date="2019-12-09T03:59:00Z">
        <w:r w:rsidR="00B36DD3" w:rsidRPr="00D14CEF">
          <w:t xml:space="preserve"> – 26.11.2019.</w:t>
        </w:r>
      </w:ins>
    </w:p>
    <w:p w14:paraId="1BC6AFC4" w14:textId="114E1F5C" w:rsidR="00465150" w:rsidRPr="00B36DD3" w:rsidRDefault="00465150" w:rsidP="00A33D82">
      <w:pPr>
        <w:pStyle w:val="ListParagraph"/>
        <w:numPr>
          <w:ilvl w:val="0"/>
          <w:numId w:val="4"/>
        </w:numPr>
        <w:rPr>
          <w:ins w:id="11494" w:author="Rodion" w:date="2019-12-09T02:37:00Z"/>
          <w:rPrChange w:id="11495" w:author="Rodion" w:date="2019-12-09T03:58:00Z">
            <w:rPr>
              <w:ins w:id="11496" w:author="Rodion" w:date="2019-12-09T02:37:00Z"/>
              <w:color w:val="000000"/>
              <w:sz w:val="21"/>
              <w:szCs w:val="21"/>
              <w:shd w:val="clear" w:color="auto" w:fill="FFFFFF"/>
            </w:rPr>
          </w:rPrChange>
        </w:rPr>
        <w:pPrChange w:id="11497" w:author="Rodion" w:date="2019-12-09T03:56:00Z">
          <w:pPr>
            <w:pStyle w:val="ListParagraph"/>
            <w:numPr>
              <w:numId w:val="4"/>
            </w:numPr>
          </w:pPr>
        </w:pPrChange>
      </w:pPr>
      <w:proofErr w:type="spellStart"/>
      <w:ins w:id="11498" w:author="Rodion" w:date="2019-12-09T02:37:00Z">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Standards</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[Електронний ресурс]. – 2019. – Режим доступу до ресурсу: </w:t>
        </w:r>
        <w:r w:rsidRPr="00030B2B">
          <w:rPr>
            <w:shd w:val="clear" w:color="auto" w:fill="FFFFFF"/>
          </w:rPr>
          <w:fldChar w:fldCharType="begin"/>
        </w:r>
        <w:r w:rsidRPr="00B36DD3">
          <w:rPr>
            <w:shd w:val="clear" w:color="auto" w:fill="FFFFFF"/>
            <w:rPrChange w:id="11499" w:author="Rodion" w:date="2019-12-09T03:58:00Z">
              <w:rPr>
                <w:shd w:val="clear" w:color="auto" w:fill="FFFFFF"/>
              </w:rPr>
            </w:rPrChange>
          </w:rPr>
          <w:instrText xml:space="preserve"> HYPERLINK "https://www.avsystem.com/blog/iot-protocols-and-standards/" </w:instrText>
        </w:r>
        <w:r w:rsidRPr="00B36DD3">
          <w:rPr>
            <w:shd w:val="clear" w:color="auto" w:fill="FFFFFF"/>
            <w:rPrChange w:id="11500" w:author="Rodion" w:date="2019-12-09T03:58:00Z">
              <w:rPr>
                <w:shd w:val="clear" w:color="auto" w:fill="FFFFFF"/>
              </w:rPr>
            </w:rPrChange>
          </w:rPr>
          <w:fldChar w:fldCharType="separate"/>
        </w:r>
        <w:r w:rsidRPr="00B36DD3">
          <w:rPr>
            <w:rStyle w:val="Hyperlink"/>
            <w:shd w:val="clear" w:color="auto" w:fill="FFFFFF"/>
            <w:rPrChange w:id="11501" w:author="Rodion" w:date="2019-12-09T03:58:00Z">
              <w:rPr>
                <w:rStyle w:val="Hyperlink"/>
                <w:sz w:val="21"/>
                <w:szCs w:val="21"/>
                <w:shd w:val="clear" w:color="auto" w:fill="FFFFFF"/>
              </w:rPr>
            </w:rPrChange>
          </w:rPr>
          <w:t>https://www.avsystem.com/blog/iot-protocols-and-standards/</w:t>
        </w:r>
        <w:r w:rsidRPr="00B36DD3">
          <w:rPr>
            <w:shd w:val="clear" w:color="auto" w:fill="FFFFFF"/>
            <w:rPrChange w:id="11502" w:author="Rodion" w:date="2019-12-09T03:58:00Z">
              <w:rPr>
                <w:shd w:val="clear" w:color="auto" w:fill="FFFFFF"/>
              </w:rPr>
            </w:rPrChange>
          </w:rPr>
          <w:fldChar w:fldCharType="end"/>
        </w:r>
        <w:r w:rsidRPr="00030B2B">
          <w:rPr>
            <w:shd w:val="clear" w:color="auto" w:fill="FFFFFF"/>
          </w:rPr>
          <w:t>.</w:t>
        </w:r>
      </w:ins>
      <w:ins w:id="11503" w:author="Rodion" w:date="2019-12-09T03:59:00Z">
        <w:r w:rsidR="00B36DD3" w:rsidRPr="00D14CEF">
          <w:t xml:space="preserve"> – 26.11.2019.</w:t>
        </w:r>
      </w:ins>
    </w:p>
    <w:p w14:paraId="0EF7F052" w14:textId="7D15D6F9" w:rsidR="00465150" w:rsidRPr="00B36DD3" w:rsidRDefault="00465150" w:rsidP="00A33D82">
      <w:pPr>
        <w:pStyle w:val="ListParagraph"/>
        <w:numPr>
          <w:ilvl w:val="0"/>
          <w:numId w:val="4"/>
        </w:numPr>
        <w:rPr>
          <w:ins w:id="11504" w:author="Rodion" w:date="2019-12-09T02:38:00Z"/>
          <w:rPrChange w:id="11505" w:author="Rodion" w:date="2019-12-09T03:58:00Z">
            <w:rPr>
              <w:ins w:id="11506" w:author="Rodion" w:date="2019-12-09T02:38:00Z"/>
              <w:color w:val="000000"/>
              <w:sz w:val="21"/>
              <w:szCs w:val="21"/>
              <w:shd w:val="clear" w:color="auto" w:fill="FFFFFF"/>
            </w:rPr>
          </w:rPrChange>
        </w:rPr>
        <w:pPrChange w:id="11507" w:author="Rodion" w:date="2019-12-09T03:56:00Z">
          <w:pPr>
            <w:pStyle w:val="ListParagraph"/>
            <w:numPr>
              <w:numId w:val="4"/>
            </w:numPr>
          </w:pPr>
        </w:pPrChange>
      </w:pPr>
      <w:ins w:id="11508" w:author="Rodion" w:date="2019-12-09T02:38:00Z">
        <w:r w:rsidRPr="00030B2B">
          <w:rPr>
            <w:shd w:val="clear" w:color="auto" w:fill="FFFFFF"/>
          </w:rPr>
          <w:t xml:space="preserve">11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w:t>
        </w: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You</w:t>
        </w:r>
        <w:proofErr w:type="spellEnd"/>
        <w:r w:rsidRPr="00030B2B">
          <w:rPr>
            <w:shd w:val="clear" w:color="auto" w:fill="FFFFFF"/>
          </w:rPr>
          <w:t xml:space="preserve"> </w:t>
        </w:r>
        <w:proofErr w:type="spellStart"/>
        <w:r w:rsidRPr="00030B2B">
          <w:rPr>
            <w:shd w:val="clear" w:color="auto" w:fill="FFFFFF"/>
          </w:rPr>
          <w:t>Need</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Know</w:t>
        </w:r>
        <w:proofErr w:type="spellEnd"/>
        <w:r w:rsidRPr="00030B2B">
          <w:rPr>
            <w:shd w:val="clear" w:color="auto" w:fill="FFFFFF"/>
          </w:rPr>
          <w:t xml:space="preserve"> </w:t>
        </w:r>
        <w:proofErr w:type="spellStart"/>
        <w:r w:rsidRPr="00030B2B">
          <w:rPr>
            <w:shd w:val="clear" w:color="auto" w:fill="FFFFFF"/>
          </w:rPr>
          <w:t>About</w:t>
        </w:r>
        <w:proofErr w:type="spellEnd"/>
        <w:r w:rsidRPr="00030B2B">
          <w:rPr>
            <w:shd w:val="clear" w:color="auto" w:fill="FFFFFF"/>
          </w:rPr>
          <w:t xml:space="preserve"> [Елек</w:t>
        </w:r>
        <w:r w:rsidRPr="00B36DD3">
          <w:rPr>
            <w:shd w:val="clear" w:color="auto" w:fill="FFFFFF"/>
            <w:rPrChange w:id="11509" w:author="Rodion" w:date="2019-12-09T03:58:00Z">
              <w:rPr>
                <w:shd w:val="clear" w:color="auto" w:fill="FFFFFF"/>
              </w:rPr>
            </w:rPrChange>
          </w:rPr>
          <w:t xml:space="preserve">тронний ресурс]. – 2015. – Режим доступу до ресурсу: </w:t>
        </w:r>
        <w:r w:rsidRPr="00030B2B">
          <w:rPr>
            <w:shd w:val="clear" w:color="auto" w:fill="FFFFFF"/>
          </w:rPr>
          <w:fldChar w:fldCharType="begin"/>
        </w:r>
        <w:r w:rsidRPr="00B36DD3">
          <w:rPr>
            <w:shd w:val="clear" w:color="auto" w:fill="FFFFFF"/>
            <w:rPrChange w:id="11510" w:author="Rodion" w:date="2019-12-09T03:58:00Z">
              <w:rPr>
                <w:shd w:val="clear" w:color="auto" w:fill="FFFFFF"/>
              </w:rPr>
            </w:rPrChange>
          </w:rPr>
          <w:instrText xml:space="preserve"> HYPERLINK "https://www.rs-online.com/designspark/eleven-internet-of-things-iot-protocols-you-need-to-know-about" </w:instrText>
        </w:r>
        <w:r w:rsidRPr="00B36DD3">
          <w:rPr>
            <w:shd w:val="clear" w:color="auto" w:fill="FFFFFF"/>
            <w:rPrChange w:id="11511" w:author="Rodion" w:date="2019-12-09T03:58:00Z">
              <w:rPr>
                <w:shd w:val="clear" w:color="auto" w:fill="FFFFFF"/>
              </w:rPr>
            </w:rPrChange>
          </w:rPr>
          <w:fldChar w:fldCharType="separate"/>
        </w:r>
        <w:r w:rsidRPr="00B36DD3">
          <w:rPr>
            <w:rStyle w:val="Hyperlink"/>
            <w:shd w:val="clear" w:color="auto" w:fill="FFFFFF"/>
            <w:rPrChange w:id="11512" w:author="Rodion" w:date="2019-12-09T03:58:00Z">
              <w:rPr>
                <w:rStyle w:val="Hyperlink"/>
                <w:sz w:val="21"/>
                <w:szCs w:val="21"/>
                <w:shd w:val="clear" w:color="auto" w:fill="FFFFFF"/>
              </w:rPr>
            </w:rPrChange>
          </w:rPr>
          <w:t>https://www.rs-online.com/designspark/eleven-internet-of-things-iot-protocols-you-need-to-know-about</w:t>
        </w:r>
        <w:r w:rsidRPr="00B36DD3">
          <w:rPr>
            <w:shd w:val="clear" w:color="auto" w:fill="FFFFFF"/>
            <w:rPrChange w:id="11513" w:author="Rodion" w:date="2019-12-09T03:58:00Z">
              <w:rPr>
                <w:shd w:val="clear" w:color="auto" w:fill="FFFFFF"/>
              </w:rPr>
            </w:rPrChange>
          </w:rPr>
          <w:fldChar w:fldCharType="end"/>
        </w:r>
        <w:r w:rsidRPr="00030B2B">
          <w:rPr>
            <w:shd w:val="clear" w:color="auto" w:fill="FFFFFF"/>
          </w:rPr>
          <w:t>.</w:t>
        </w:r>
      </w:ins>
      <w:ins w:id="11514" w:author="Rodion" w:date="2019-12-09T03:59:00Z">
        <w:r w:rsidR="00B36DD3" w:rsidRPr="00D14CEF">
          <w:t xml:space="preserve"> – 26.11.2019.</w:t>
        </w:r>
      </w:ins>
    </w:p>
    <w:p w14:paraId="0B84CC72" w14:textId="49E50465" w:rsidR="00465150" w:rsidRPr="00B36DD3" w:rsidRDefault="00465150" w:rsidP="00A33D82">
      <w:pPr>
        <w:pStyle w:val="ListParagraph"/>
        <w:numPr>
          <w:ilvl w:val="0"/>
          <w:numId w:val="4"/>
        </w:numPr>
        <w:rPr>
          <w:ins w:id="11515" w:author="Rodion" w:date="2019-12-09T02:39:00Z"/>
          <w:rPrChange w:id="11516" w:author="Rodion" w:date="2019-12-09T03:58:00Z">
            <w:rPr>
              <w:ins w:id="11517" w:author="Rodion" w:date="2019-12-09T02:39:00Z"/>
              <w:color w:val="000000"/>
              <w:sz w:val="21"/>
              <w:szCs w:val="21"/>
              <w:shd w:val="clear" w:color="auto" w:fill="FFFFFF"/>
            </w:rPr>
          </w:rPrChange>
        </w:rPr>
        <w:pPrChange w:id="11518" w:author="Rodion" w:date="2019-12-09T03:56:00Z">
          <w:pPr>
            <w:pStyle w:val="ListParagraph"/>
            <w:numPr>
              <w:numId w:val="4"/>
            </w:numPr>
          </w:pPr>
        </w:pPrChange>
      </w:pPr>
      <w:proofErr w:type="spellStart"/>
      <w:ins w:id="11519" w:author="Rodion" w:date="2019-12-09T02:39:00Z">
        <w:r w:rsidRPr="00030B2B">
          <w:rPr>
            <w:shd w:val="clear" w:color="auto" w:fill="FFFFFF"/>
          </w:rPr>
          <w:t>Heetae</w:t>
        </w:r>
        <w:proofErr w:type="spellEnd"/>
        <w:r w:rsidRPr="00030B2B">
          <w:rPr>
            <w:shd w:val="clear" w:color="auto" w:fill="FFFFFF"/>
          </w:rPr>
          <w:t xml:space="preserve"> Y. </w:t>
        </w: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Home</w:t>
        </w:r>
        <w:proofErr w:type="spellEnd"/>
        <w:r w:rsidRPr="00030B2B">
          <w:rPr>
            <w:shd w:val="clear" w:color="auto" w:fill="FFFFFF"/>
          </w:rPr>
          <w:t xml:space="preserve"> </w:t>
        </w:r>
        <w:proofErr w:type="spellStart"/>
        <w:r w:rsidRPr="00030B2B">
          <w:rPr>
            <w:shd w:val="clear" w:color="auto" w:fill="FFFFFF"/>
          </w:rPr>
          <w:t>Adoption</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Importance</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Proper</w:t>
        </w:r>
        <w:proofErr w:type="spellEnd"/>
        <w:r w:rsidRPr="00030B2B">
          <w:rPr>
            <w:shd w:val="clear" w:color="auto" w:fill="FFFFFF"/>
          </w:rPr>
          <w:t xml:space="preserve"> </w:t>
        </w:r>
        <w:proofErr w:type="spellStart"/>
        <w:r w:rsidRPr="00030B2B">
          <w:rPr>
            <w:shd w:val="clear" w:color="auto" w:fill="FFFFFF"/>
          </w:rPr>
          <w:t>Level</w:t>
        </w:r>
        <w:proofErr w:type="spellEnd"/>
        <w:r w:rsidRPr="00030B2B">
          <w:rPr>
            <w:shd w:val="clear" w:color="auto" w:fill="FFFFFF"/>
          </w:rPr>
          <w:t xml:space="preserve"> </w:t>
        </w:r>
        <w:proofErr w:type="spellStart"/>
        <w:r w:rsidRPr="00030B2B">
          <w:rPr>
            <w:shd w:val="clear" w:color="auto" w:fill="FFFFFF"/>
          </w:rPr>
          <w:t>Automation</w:t>
        </w:r>
        <w:proofErr w:type="spellEnd"/>
        <w:r w:rsidRPr="00030B2B">
          <w:rPr>
            <w:shd w:val="clear" w:color="auto" w:fill="FFFFFF"/>
          </w:rPr>
          <w:t xml:space="preserve"> [Електронний ресурс] /</w:t>
        </w:r>
        <w:r w:rsidRPr="00B36DD3">
          <w:rPr>
            <w:shd w:val="clear" w:color="auto" w:fill="FFFFFF"/>
            <w:rPrChange w:id="11520" w:author="Rodion" w:date="2019-12-09T03:58:00Z">
              <w:rPr>
                <w:shd w:val="clear" w:color="auto" w:fill="FFFFFF"/>
              </w:rPr>
            </w:rPrChange>
          </w:rPr>
          <w:t xml:space="preserve"> Y. </w:t>
        </w:r>
        <w:proofErr w:type="spellStart"/>
        <w:r w:rsidRPr="00B36DD3">
          <w:rPr>
            <w:shd w:val="clear" w:color="auto" w:fill="FFFFFF"/>
            <w:rPrChange w:id="11521" w:author="Rodion" w:date="2019-12-09T03:58:00Z">
              <w:rPr>
                <w:shd w:val="clear" w:color="auto" w:fill="FFFFFF"/>
              </w:rPr>
            </w:rPrChange>
          </w:rPr>
          <w:t>Heetae</w:t>
        </w:r>
        <w:proofErr w:type="spellEnd"/>
        <w:r w:rsidRPr="00B36DD3">
          <w:rPr>
            <w:shd w:val="clear" w:color="auto" w:fill="FFFFFF"/>
            <w:rPrChange w:id="11522" w:author="Rodion" w:date="2019-12-09T03:58:00Z">
              <w:rPr>
                <w:shd w:val="clear" w:color="auto" w:fill="FFFFFF"/>
              </w:rPr>
            </w:rPrChange>
          </w:rPr>
          <w:t xml:space="preserve">, L. </w:t>
        </w:r>
        <w:proofErr w:type="spellStart"/>
        <w:r w:rsidRPr="00B36DD3">
          <w:rPr>
            <w:shd w:val="clear" w:color="auto" w:fill="FFFFFF"/>
            <w:rPrChange w:id="11523" w:author="Rodion" w:date="2019-12-09T03:58:00Z">
              <w:rPr>
                <w:shd w:val="clear" w:color="auto" w:fill="FFFFFF"/>
              </w:rPr>
            </w:rPrChange>
          </w:rPr>
          <w:t>Wonji</w:t>
        </w:r>
        <w:proofErr w:type="spellEnd"/>
        <w:r w:rsidRPr="00B36DD3">
          <w:rPr>
            <w:shd w:val="clear" w:color="auto" w:fill="FFFFFF"/>
            <w:rPrChange w:id="11524" w:author="Rodion" w:date="2019-12-09T03:58:00Z">
              <w:rPr>
                <w:shd w:val="clear" w:color="auto" w:fill="FFFFFF"/>
              </w:rPr>
            </w:rPrChange>
          </w:rPr>
          <w:t xml:space="preserve">, L. </w:t>
        </w:r>
        <w:proofErr w:type="spellStart"/>
        <w:r w:rsidRPr="00B36DD3">
          <w:rPr>
            <w:shd w:val="clear" w:color="auto" w:fill="FFFFFF"/>
            <w:rPrChange w:id="11525" w:author="Rodion" w:date="2019-12-09T03:58:00Z">
              <w:rPr>
                <w:shd w:val="clear" w:color="auto" w:fill="FFFFFF"/>
              </w:rPr>
            </w:rPrChange>
          </w:rPr>
          <w:t>Hwansoo</w:t>
        </w:r>
        <w:proofErr w:type="spellEnd"/>
        <w:r w:rsidRPr="00B36DD3">
          <w:rPr>
            <w:shd w:val="clear" w:color="auto" w:fill="FFFFFF"/>
            <w:rPrChange w:id="11526" w:author="Rodion" w:date="2019-12-09T03:58:00Z">
              <w:rPr>
                <w:shd w:val="clear" w:color="auto" w:fill="FFFFFF"/>
              </w:rPr>
            </w:rPrChange>
          </w:rPr>
          <w:t xml:space="preserve"> // </w:t>
        </w:r>
        <w:proofErr w:type="spellStart"/>
        <w:r w:rsidRPr="00B36DD3">
          <w:rPr>
            <w:shd w:val="clear" w:color="auto" w:fill="FFFFFF"/>
            <w:rPrChange w:id="11527" w:author="Rodion" w:date="2019-12-09T03:58:00Z">
              <w:rPr>
                <w:shd w:val="clear" w:color="auto" w:fill="FFFFFF"/>
              </w:rPr>
            </w:rPrChange>
          </w:rPr>
          <w:t>Journal</w:t>
        </w:r>
        <w:proofErr w:type="spellEnd"/>
        <w:r w:rsidRPr="00B36DD3">
          <w:rPr>
            <w:shd w:val="clear" w:color="auto" w:fill="FFFFFF"/>
            <w:rPrChange w:id="11528" w:author="Rodion" w:date="2019-12-09T03:58:00Z">
              <w:rPr>
                <w:shd w:val="clear" w:color="auto" w:fill="FFFFFF"/>
              </w:rPr>
            </w:rPrChange>
          </w:rPr>
          <w:t xml:space="preserve"> </w:t>
        </w:r>
        <w:proofErr w:type="spellStart"/>
        <w:r w:rsidRPr="00B36DD3">
          <w:rPr>
            <w:shd w:val="clear" w:color="auto" w:fill="FFFFFF"/>
            <w:rPrChange w:id="11529" w:author="Rodion" w:date="2019-12-09T03:58:00Z">
              <w:rPr>
                <w:shd w:val="clear" w:color="auto" w:fill="FFFFFF"/>
              </w:rPr>
            </w:rPrChange>
          </w:rPr>
          <w:t>of</w:t>
        </w:r>
        <w:proofErr w:type="spellEnd"/>
        <w:r w:rsidRPr="00B36DD3">
          <w:rPr>
            <w:shd w:val="clear" w:color="auto" w:fill="FFFFFF"/>
            <w:rPrChange w:id="11530" w:author="Rodion" w:date="2019-12-09T03:58:00Z">
              <w:rPr>
                <w:shd w:val="clear" w:color="auto" w:fill="FFFFFF"/>
              </w:rPr>
            </w:rPrChange>
          </w:rPr>
          <w:t xml:space="preserve"> </w:t>
        </w:r>
        <w:proofErr w:type="spellStart"/>
        <w:r w:rsidRPr="00B36DD3">
          <w:rPr>
            <w:shd w:val="clear" w:color="auto" w:fill="FFFFFF"/>
            <w:rPrChange w:id="11531" w:author="Rodion" w:date="2019-12-09T03:58:00Z">
              <w:rPr>
                <w:shd w:val="clear" w:color="auto" w:fill="FFFFFF"/>
              </w:rPr>
            </w:rPrChange>
          </w:rPr>
          <w:t>Sensors</w:t>
        </w:r>
        <w:proofErr w:type="spellEnd"/>
        <w:r w:rsidRPr="00B36DD3">
          <w:rPr>
            <w:shd w:val="clear" w:color="auto" w:fill="FFFFFF"/>
            <w:rPrChange w:id="11532" w:author="Rodion" w:date="2019-12-09T03:58:00Z">
              <w:rPr>
                <w:shd w:val="clear" w:color="auto" w:fill="FFFFFF"/>
              </w:rPr>
            </w:rPrChange>
          </w:rPr>
          <w:t xml:space="preserve">. – 2018. – Режим доступу до ресурсу: </w:t>
        </w:r>
        <w:r w:rsidRPr="00030B2B">
          <w:rPr>
            <w:shd w:val="clear" w:color="auto" w:fill="FFFFFF"/>
          </w:rPr>
          <w:fldChar w:fldCharType="begin"/>
        </w:r>
        <w:r w:rsidRPr="00B36DD3">
          <w:rPr>
            <w:shd w:val="clear" w:color="auto" w:fill="FFFFFF"/>
            <w:rPrChange w:id="11533" w:author="Rodion" w:date="2019-12-09T03:58:00Z">
              <w:rPr>
                <w:shd w:val="clear" w:color="auto" w:fill="FFFFFF"/>
              </w:rPr>
            </w:rPrChange>
          </w:rPr>
          <w:instrText xml:space="preserve"> HYPERLINK "https://www.hindawi.com/journals/js/2018/6464036/" </w:instrText>
        </w:r>
        <w:r w:rsidRPr="00B36DD3">
          <w:rPr>
            <w:shd w:val="clear" w:color="auto" w:fill="FFFFFF"/>
            <w:rPrChange w:id="11534" w:author="Rodion" w:date="2019-12-09T03:58:00Z">
              <w:rPr>
                <w:shd w:val="clear" w:color="auto" w:fill="FFFFFF"/>
              </w:rPr>
            </w:rPrChange>
          </w:rPr>
          <w:fldChar w:fldCharType="separate"/>
        </w:r>
        <w:r w:rsidRPr="00B36DD3">
          <w:rPr>
            <w:rStyle w:val="Hyperlink"/>
            <w:shd w:val="clear" w:color="auto" w:fill="FFFFFF"/>
            <w:rPrChange w:id="11535" w:author="Rodion" w:date="2019-12-09T03:58:00Z">
              <w:rPr>
                <w:rStyle w:val="Hyperlink"/>
                <w:sz w:val="21"/>
                <w:szCs w:val="21"/>
                <w:shd w:val="clear" w:color="auto" w:fill="FFFFFF"/>
              </w:rPr>
            </w:rPrChange>
          </w:rPr>
          <w:t>https://www.hindawi.com/journals/js/2018/6464036/</w:t>
        </w:r>
        <w:r w:rsidRPr="00B36DD3">
          <w:rPr>
            <w:shd w:val="clear" w:color="auto" w:fill="FFFFFF"/>
            <w:rPrChange w:id="11536" w:author="Rodion" w:date="2019-12-09T03:58:00Z">
              <w:rPr>
                <w:shd w:val="clear" w:color="auto" w:fill="FFFFFF"/>
              </w:rPr>
            </w:rPrChange>
          </w:rPr>
          <w:fldChar w:fldCharType="end"/>
        </w:r>
        <w:r w:rsidRPr="00030B2B">
          <w:rPr>
            <w:shd w:val="clear" w:color="auto" w:fill="FFFFFF"/>
          </w:rPr>
          <w:t>.</w:t>
        </w:r>
      </w:ins>
      <w:ins w:id="11537" w:author="Rodion" w:date="2019-12-09T03:59:00Z">
        <w:r w:rsidR="00B36DD3" w:rsidRPr="00D14CEF">
          <w:t xml:space="preserve"> – 26.11.2019.</w:t>
        </w:r>
      </w:ins>
    </w:p>
    <w:p w14:paraId="24FA8206" w14:textId="71E66CEE" w:rsidR="00465150" w:rsidRPr="00B36DD3" w:rsidRDefault="00465150" w:rsidP="00A33D82">
      <w:pPr>
        <w:pStyle w:val="ListParagraph"/>
        <w:numPr>
          <w:ilvl w:val="0"/>
          <w:numId w:val="4"/>
        </w:numPr>
        <w:rPr>
          <w:ins w:id="11538" w:author="Rodion" w:date="2019-12-09T02:40:00Z"/>
          <w:rPrChange w:id="11539" w:author="Rodion" w:date="2019-12-09T03:58:00Z">
            <w:rPr>
              <w:ins w:id="11540" w:author="Rodion" w:date="2019-12-09T02:40:00Z"/>
              <w:color w:val="000000"/>
              <w:sz w:val="21"/>
              <w:szCs w:val="21"/>
              <w:shd w:val="clear" w:color="auto" w:fill="FFFFFF"/>
              <w:lang w:val="en-US"/>
            </w:rPr>
          </w:rPrChange>
        </w:rPr>
        <w:pPrChange w:id="11541" w:author="Rodion" w:date="2019-12-09T03:56:00Z">
          <w:pPr>
            <w:pStyle w:val="ListParagraph"/>
            <w:numPr>
              <w:numId w:val="4"/>
            </w:numPr>
          </w:pPr>
        </w:pPrChange>
      </w:pPr>
      <w:proofErr w:type="spellStart"/>
      <w:ins w:id="11542" w:author="Rodion" w:date="2019-12-09T02:40:00Z">
        <w:r w:rsidRPr="00B36DD3">
          <w:rPr>
            <w:shd w:val="clear" w:color="auto" w:fill="FFFFFF"/>
            <w:rPrChange w:id="11543" w:author="Rodion" w:date="2019-12-09T03:58:00Z">
              <w:rPr>
                <w:color w:val="000000"/>
                <w:sz w:val="21"/>
                <w:szCs w:val="21"/>
                <w:shd w:val="clear" w:color="auto" w:fill="FFFFFF"/>
              </w:rPr>
            </w:rPrChange>
          </w:rPr>
          <w:t>Bluetooth</w:t>
        </w:r>
        <w:proofErr w:type="spellEnd"/>
        <w:r w:rsidRPr="00B36DD3">
          <w:rPr>
            <w:shd w:val="clear" w:color="auto" w:fill="FFFFFF"/>
            <w:rPrChange w:id="11544" w:author="Rodion" w:date="2019-12-09T03:58:00Z">
              <w:rPr>
                <w:color w:val="000000"/>
                <w:sz w:val="21"/>
                <w:szCs w:val="21"/>
                <w:shd w:val="clear" w:color="auto" w:fill="FFFFFF"/>
              </w:rPr>
            </w:rPrChange>
          </w:rPr>
          <w:t xml:space="preserve"> 5: </w:t>
        </w:r>
        <w:proofErr w:type="spellStart"/>
        <w:r w:rsidRPr="00B36DD3">
          <w:rPr>
            <w:shd w:val="clear" w:color="auto" w:fill="FFFFFF"/>
            <w:rPrChange w:id="11545" w:author="Rodion" w:date="2019-12-09T03:58:00Z">
              <w:rPr>
                <w:color w:val="000000"/>
                <w:sz w:val="21"/>
                <w:szCs w:val="21"/>
                <w:shd w:val="clear" w:color="auto" w:fill="FFFFFF"/>
              </w:rPr>
            </w:rPrChange>
          </w:rPr>
          <w:t>Go</w:t>
        </w:r>
        <w:proofErr w:type="spellEnd"/>
        <w:r w:rsidRPr="00B36DD3">
          <w:rPr>
            <w:shd w:val="clear" w:color="auto" w:fill="FFFFFF"/>
            <w:rPrChange w:id="11546" w:author="Rodion" w:date="2019-12-09T03:58:00Z">
              <w:rPr>
                <w:color w:val="000000"/>
                <w:sz w:val="21"/>
                <w:szCs w:val="21"/>
                <w:shd w:val="clear" w:color="auto" w:fill="FFFFFF"/>
              </w:rPr>
            </w:rPrChange>
          </w:rPr>
          <w:t xml:space="preserve"> </w:t>
        </w:r>
        <w:proofErr w:type="spellStart"/>
        <w:r w:rsidRPr="00B36DD3">
          <w:rPr>
            <w:shd w:val="clear" w:color="auto" w:fill="FFFFFF"/>
            <w:rPrChange w:id="11547" w:author="Rodion" w:date="2019-12-09T03:58:00Z">
              <w:rPr>
                <w:color w:val="000000"/>
                <w:sz w:val="21"/>
                <w:szCs w:val="21"/>
                <w:shd w:val="clear" w:color="auto" w:fill="FFFFFF"/>
              </w:rPr>
            </w:rPrChange>
          </w:rPr>
          <w:t>Faster</w:t>
        </w:r>
        <w:proofErr w:type="spellEnd"/>
        <w:r w:rsidRPr="00B36DD3">
          <w:rPr>
            <w:shd w:val="clear" w:color="auto" w:fill="FFFFFF"/>
            <w:rPrChange w:id="11548" w:author="Rodion" w:date="2019-12-09T03:58:00Z">
              <w:rPr>
                <w:color w:val="000000"/>
                <w:sz w:val="21"/>
                <w:szCs w:val="21"/>
                <w:shd w:val="clear" w:color="auto" w:fill="FFFFFF"/>
              </w:rPr>
            </w:rPrChange>
          </w:rPr>
          <w:t xml:space="preserve">, </w:t>
        </w:r>
        <w:proofErr w:type="spellStart"/>
        <w:r w:rsidRPr="00B36DD3">
          <w:rPr>
            <w:shd w:val="clear" w:color="auto" w:fill="FFFFFF"/>
            <w:rPrChange w:id="11549" w:author="Rodion" w:date="2019-12-09T03:58:00Z">
              <w:rPr>
                <w:color w:val="000000"/>
                <w:sz w:val="21"/>
                <w:szCs w:val="21"/>
                <w:shd w:val="clear" w:color="auto" w:fill="FFFFFF"/>
              </w:rPr>
            </w:rPrChange>
          </w:rPr>
          <w:t>Go</w:t>
        </w:r>
        <w:proofErr w:type="spellEnd"/>
        <w:r w:rsidRPr="00B36DD3">
          <w:rPr>
            <w:shd w:val="clear" w:color="auto" w:fill="FFFFFF"/>
            <w:rPrChange w:id="11550" w:author="Rodion" w:date="2019-12-09T03:58:00Z">
              <w:rPr>
                <w:color w:val="000000"/>
                <w:sz w:val="21"/>
                <w:szCs w:val="21"/>
                <w:shd w:val="clear" w:color="auto" w:fill="FFFFFF"/>
              </w:rPr>
            </w:rPrChange>
          </w:rPr>
          <w:t xml:space="preserve"> </w:t>
        </w:r>
        <w:proofErr w:type="spellStart"/>
        <w:r w:rsidRPr="00B36DD3">
          <w:rPr>
            <w:shd w:val="clear" w:color="auto" w:fill="FFFFFF"/>
            <w:rPrChange w:id="11551" w:author="Rodion" w:date="2019-12-09T03:58:00Z">
              <w:rPr>
                <w:color w:val="000000"/>
                <w:sz w:val="21"/>
                <w:szCs w:val="21"/>
                <w:shd w:val="clear" w:color="auto" w:fill="FFFFFF"/>
              </w:rPr>
            </w:rPrChange>
          </w:rPr>
          <w:t>Further</w:t>
        </w:r>
        <w:proofErr w:type="spellEnd"/>
        <w:r w:rsidRPr="00B36DD3">
          <w:rPr>
            <w:shd w:val="clear" w:color="auto" w:fill="FFFFFF"/>
            <w:rPrChange w:id="11552" w:author="Rodion" w:date="2019-12-09T03:58:00Z">
              <w:rPr>
                <w:color w:val="000000"/>
                <w:sz w:val="21"/>
                <w:szCs w:val="21"/>
                <w:shd w:val="clear" w:color="auto" w:fill="FFFFFF"/>
              </w:rPr>
            </w:rPrChange>
          </w:rPr>
          <w:t xml:space="preserve"> [Електронний ресурс] – Режим доступу до ресурсу: </w:t>
        </w:r>
        <w:r w:rsidRPr="00B36DD3">
          <w:rPr>
            <w:shd w:val="clear" w:color="auto" w:fill="FFFFFF"/>
            <w:rPrChange w:id="11553" w:author="Rodion" w:date="2019-12-09T03:58:00Z">
              <w:rPr>
                <w:color w:val="000000"/>
                <w:sz w:val="21"/>
                <w:szCs w:val="21"/>
                <w:shd w:val="clear" w:color="auto" w:fill="FFFFFF"/>
              </w:rPr>
            </w:rPrChange>
          </w:rPr>
          <w:fldChar w:fldCharType="begin"/>
        </w:r>
        <w:r w:rsidRPr="00B36DD3">
          <w:rPr>
            <w:shd w:val="clear" w:color="auto" w:fill="FFFFFF"/>
            <w:rPrChange w:id="11554" w:author="Rodion" w:date="2019-12-09T03:58:00Z">
              <w:rPr>
                <w:color w:val="000000"/>
                <w:sz w:val="21"/>
                <w:szCs w:val="21"/>
                <w:shd w:val="clear" w:color="auto" w:fill="FFFFFF"/>
              </w:rPr>
            </w:rPrChange>
          </w:rPr>
          <w:instrText xml:space="preserve"> HYPERLINK "https://www.bluetooth.com/specifications/bluetooth-core-specification/bluetooth5" </w:instrText>
        </w:r>
        <w:r w:rsidRPr="00B36DD3">
          <w:rPr>
            <w:shd w:val="clear" w:color="auto" w:fill="FFFFFF"/>
            <w:rPrChange w:id="11555" w:author="Rodion" w:date="2019-12-09T03:58:00Z">
              <w:rPr>
                <w:color w:val="000000"/>
                <w:sz w:val="21"/>
                <w:szCs w:val="21"/>
                <w:shd w:val="clear" w:color="auto" w:fill="FFFFFF"/>
              </w:rPr>
            </w:rPrChange>
          </w:rPr>
          <w:fldChar w:fldCharType="separate"/>
        </w:r>
        <w:r w:rsidRPr="00B36DD3">
          <w:rPr>
            <w:rStyle w:val="Hyperlink"/>
            <w:shd w:val="clear" w:color="auto" w:fill="FFFFFF"/>
            <w:rPrChange w:id="11556" w:author="Rodion" w:date="2019-12-09T03:58:00Z">
              <w:rPr>
                <w:rStyle w:val="Hyperlink"/>
                <w:sz w:val="21"/>
                <w:szCs w:val="21"/>
                <w:shd w:val="clear" w:color="auto" w:fill="FFFFFF"/>
              </w:rPr>
            </w:rPrChange>
          </w:rPr>
          <w:t>https://www.bluetooth.com/specifications/bluetooth-core-specification/bluetooth5</w:t>
        </w:r>
        <w:r w:rsidRPr="00B36DD3">
          <w:rPr>
            <w:shd w:val="clear" w:color="auto" w:fill="FFFFFF"/>
            <w:rPrChange w:id="11557" w:author="Rodion" w:date="2019-12-09T03:58:00Z">
              <w:rPr>
                <w:color w:val="000000"/>
                <w:sz w:val="21"/>
                <w:szCs w:val="21"/>
                <w:shd w:val="clear" w:color="auto" w:fill="FFFFFF"/>
              </w:rPr>
            </w:rPrChange>
          </w:rPr>
          <w:fldChar w:fldCharType="end"/>
        </w:r>
        <w:r w:rsidRPr="00B36DD3">
          <w:rPr>
            <w:shd w:val="clear" w:color="auto" w:fill="FFFFFF"/>
            <w:rPrChange w:id="11558" w:author="Rodion" w:date="2019-12-09T03:58:00Z">
              <w:rPr>
                <w:color w:val="000000"/>
                <w:sz w:val="21"/>
                <w:szCs w:val="21"/>
                <w:shd w:val="clear" w:color="auto" w:fill="FFFFFF"/>
              </w:rPr>
            </w:rPrChange>
          </w:rPr>
          <w:t>.</w:t>
        </w:r>
      </w:ins>
      <w:ins w:id="11559" w:author="Rodion" w:date="2019-12-09T03:59:00Z">
        <w:r w:rsidR="00B36DD3" w:rsidRPr="00D14CEF">
          <w:t xml:space="preserve"> – 26.11.2019.</w:t>
        </w:r>
      </w:ins>
    </w:p>
    <w:p w14:paraId="5FC7702C" w14:textId="6F42A26D" w:rsidR="00465150" w:rsidRPr="00B36DD3" w:rsidRDefault="00465150" w:rsidP="00A33D82">
      <w:pPr>
        <w:pStyle w:val="ListParagraph"/>
        <w:numPr>
          <w:ilvl w:val="0"/>
          <w:numId w:val="4"/>
        </w:numPr>
        <w:rPr>
          <w:ins w:id="11560" w:author="Rodion" w:date="2019-12-09T02:42:00Z"/>
          <w:rPrChange w:id="11561" w:author="Rodion" w:date="2019-12-09T03:58:00Z">
            <w:rPr>
              <w:ins w:id="11562" w:author="Rodion" w:date="2019-12-09T02:42:00Z"/>
              <w:color w:val="000000"/>
              <w:sz w:val="21"/>
              <w:szCs w:val="21"/>
              <w:shd w:val="clear" w:color="auto" w:fill="FFFFFF"/>
            </w:rPr>
          </w:rPrChange>
        </w:rPr>
        <w:pPrChange w:id="11563" w:author="Rodion" w:date="2019-12-09T03:56:00Z">
          <w:pPr>
            <w:pStyle w:val="ListParagraph"/>
            <w:numPr>
              <w:numId w:val="4"/>
            </w:numPr>
          </w:pPr>
        </w:pPrChange>
      </w:pPr>
      <w:proofErr w:type="spellStart"/>
      <w:ins w:id="11564" w:author="Rodion" w:date="2019-12-09T02:42:00Z">
        <w:r w:rsidRPr="00030B2B">
          <w:rPr>
            <w:shd w:val="clear" w:color="auto" w:fill="FFFFFF"/>
          </w:rPr>
          <w:t>Lahart</w:t>
        </w:r>
        <w:proofErr w:type="spellEnd"/>
        <w:r w:rsidRPr="00030B2B">
          <w:rPr>
            <w:shd w:val="clear" w:color="auto" w:fill="FFFFFF"/>
          </w:rPr>
          <w:t xml:space="preserve"> J. </w:t>
        </w:r>
        <w:proofErr w:type="spellStart"/>
        <w:r w:rsidRPr="00030B2B">
          <w:rPr>
            <w:shd w:val="clear" w:color="auto" w:fill="FFFFFF"/>
          </w:rPr>
          <w:t>Taking</w:t>
        </w:r>
        <w:proofErr w:type="spellEnd"/>
        <w:r w:rsidRPr="00030B2B">
          <w:rPr>
            <w:shd w:val="clear" w:color="auto" w:fill="FFFFFF"/>
          </w:rPr>
          <w:t xml:space="preserve"> </w:t>
        </w:r>
        <w:proofErr w:type="spellStart"/>
        <w:r w:rsidRPr="00030B2B">
          <w:rPr>
            <w:shd w:val="clear" w:color="auto" w:fill="FFFFFF"/>
          </w:rPr>
          <w:t>an</w:t>
        </w:r>
        <w:proofErr w:type="spellEnd"/>
        <w:r w:rsidRPr="00030B2B">
          <w:rPr>
            <w:shd w:val="clear" w:color="auto" w:fill="FFFFFF"/>
          </w:rPr>
          <w:t xml:space="preserve"> </w:t>
        </w:r>
        <w:proofErr w:type="spellStart"/>
        <w:r w:rsidRPr="00030B2B">
          <w:rPr>
            <w:shd w:val="clear" w:color="auto" w:fill="FFFFFF"/>
          </w:rPr>
          <w:t>Open-Source</w:t>
        </w:r>
        <w:proofErr w:type="spellEnd"/>
        <w:r w:rsidRPr="00030B2B">
          <w:rPr>
            <w:shd w:val="clear" w:color="auto" w:fill="FFFFFF"/>
          </w:rPr>
          <w:t xml:space="preserve"> </w:t>
        </w:r>
        <w:proofErr w:type="spellStart"/>
        <w:r w:rsidRPr="00030B2B">
          <w:rPr>
            <w:shd w:val="clear" w:color="auto" w:fill="FFFFFF"/>
          </w:rPr>
          <w:t>Approach</w:t>
        </w:r>
        <w:proofErr w:type="spellEnd"/>
        <w:r w:rsidRPr="00030B2B">
          <w:rPr>
            <w:shd w:val="clear" w:color="auto" w:fill="FFFFFF"/>
          </w:rPr>
          <w:t xml:space="preserve"> </w:t>
        </w:r>
        <w:proofErr w:type="spellStart"/>
        <w:r w:rsidRPr="00030B2B">
          <w:rPr>
            <w:shd w:val="clear" w:color="auto" w:fill="FFFFFF"/>
          </w:rPr>
          <w:t>t</w:t>
        </w:r>
        <w:r w:rsidRPr="00B36DD3">
          <w:rPr>
            <w:shd w:val="clear" w:color="auto" w:fill="FFFFFF"/>
            <w:rPrChange w:id="11565" w:author="Rodion" w:date="2019-12-09T03:58:00Z">
              <w:rPr>
                <w:shd w:val="clear" w:color="auto" w:fill="FFFFFF"/>
              </w:rPr>
            </w:rPrChange>
          </w:rPr>
          <w:t>o</w:t>
        </w:r>
        <w:proofErr w:type="spellEnd"/>
        <w:r w:rsidRPr="00B36DD3">
          <w:rPr>
            <w:shd w:val="clear" w:color="auto" w:fill="FFFFFF"/>
            <w:rPrChange w:id="11566" w:author="Rodion" w:date="2019-12-09T03:58:00Z">
              <w:rPr>
                <w:shd w:val="clear" w:color="auto" w:fill="FFFFFF"/>
              </w:rPr>
            </w:rPrChange>
          </w:rPr>
          <w:t xml:space="preserve"> </w:t>
        </w:r>
        <w:proofErr w:type="spellStart"/>
        <w:r w:rsidRPr="00B36DD3">
          <w:rPr>
            <w:shd w:val="clear" w:color="auto" w:fill="FFFFFF"/>
            <w:rPrChange w:id="11567" w:author="Rodion" w:date="2019-12-09T03:58:00Z">
              <w:rPr>
                <w:shd w:val="clear" w:color="auto" w:fill="FFFFFF"/>
              </w:rPr>
            </w:rPrChange>
          </w:rPr>
          <w:t>Hardware</w:t>
        </w:r>
        <w:proofErr w:type="spellEnd"/>
        <w:r w:rsidRPr="00B36DD3">
          <w:rPr>
            <w:shd w:val="clear" w:color="auto" w:fill="FFFFFF"/>
            <w:rPrChange w:id="11568" w:author="Rodion" w:date="2019-12-09T03:58:00Z">
              <w:rPr>
                <w:shd w:val="clear" w:color="auto" w:fill="FFFFFF"/>
              </w:rPr>
            </w:rPrChange>
          </w:rPr>
          <w:t xml:space="preserve"> / </w:t>
        </w:r>
        <w:proofErr w:type="spellStart"/>
        <w:r w:rsidRPr="00B36DD3">
          <w:rPr>
            <w:shd w:val="clear" w:color="auto" w:fill="FFFFFF"/>
            <w:rPrChange w:id="11569" w:author="Rodion" w:date="2019-12-09T03:58:00Z">
              <w:rPr>
                <w:shd w:val="clear" w:color="auto" w:fill="FFFFFF"/>
              </w:rPr>
            </w:rPrChange>
          </w:rPr>
          <w:t>Justin</w:t>
        </w:r>
        <w:proofErr w:type="spellEnd"/>
        <w:r w:rsidRPr="00B36DD3">
          <w:rPr>
            <w:shd w:val="clear" w:color="auto" w:fill="FFFFFF"/>
            <w:rPrChange w:id="11570" w:author="Rodion" w:date="2019-12-09T03:58:00Z">
              <w:rPr>
                <w:shd w:val="clear" w:color="auto" w:fill="FFFFFF"/>
              </w:rPr>
            </w:rPrChange>
          </w:rPr>
          <w:t xml:space="preserve"> </w:t>
        </w:r>
        <w:proofErr w:type="spellStart"/>
        <w:r w:rsidRPr="00B36DD3">
          <w:rPr>
            <w:shd w:val="clear" w:color="auto" w:fill="FFFFFF"/>
            <w:rPrChange w:id="11571" w:author="Rodion" w:date="2019-12-09T03:58:00Z">
              <w:rPr>
                <w:shd w:val="clear" w:color="auto" w:fill="FFFFFF"/>
              </w:rPr>
            </w:rPrChange>
          </w:rPr>
          <w:t>Lahart</w:t>
        </w:r>
        <w:proofErr w:type="spellEnd"/>
        <w:r w:rsidRPr="00B36DD3">
          <w:rPr>
            <w:shd w:val="clear" w:color="auto" w:fill="FFFFFF"/>
            <w:rPrChange w:id="11572" w:author="Rodion" w:date="2019-12-09T03:58:00Z">
              <w:rPr>
                <w:shd w:val="clear" w:color="auto" w:fill="FFFFFF"/>
              </w:rPr>
            </w:rPrChange>
          </w:rPr>
          <w:t>., 2009</w:t>
        </w:r>
      </w:ins>
      <w:ins w:id="11573" w:author="Rodion" w:date="2019-12-09T04:00:00Z">
        <w:r w:rsidR="00B36DD3">
          <w:rPr>
            <w:shd w:val="clear" w:color="auto" w:fill="FFFFFF"/>
            <w:lang w:val="en-US"/>
          </w:rPr>
          <w:t>.</w:t>
        </w:r>
      </w:ins>
    </w:p>
    <w:p w14:paraId="7FC0CB53" w14:textId="19666445" w:rsidR="00465150" w:rsidRPr="00B36DD3" w:rsidRDefault="00D412EC" w:rsidP="00A33D82">
      <w:pPr>
        <w:pStyle w:val="ListParagraph"/>
        <w:numPr>
          <w:ilvl w:val="0"/>
          <w:numId w:val="4"/>
        </w:numPr>
        <w:rPr>
          <w:ins w:id="11574" w:author="Rodion" w:date="2019-12-09T02:46:00Z"/>
          <w:rPrChange w:id="11575" w:author="Rodion" w:date="2019-12-09T03:58:00Z">
            <w:rPr>
              <w:ins w:id="11576" w:author="Rodion" w:date="2019-12-09T02:46:00Z"/>
              <w:color w:val="000000"/>
              <w:sz w:val="21"/>
              <w:szCs w:val="21"/>
              <w:shd w:val="clear" w:color="auto" w:fill="FFFFFF"/>
            </w:rPr>
          </w:rPrChange>
        </w:rPr>
        <w:pPrChange w:id="11577" w:author="Rodion" w:date="2019-12-09T03:56:00Z">
          <w:pPr>
            <w:pStyle w:val="ListParagraph"/>
            <w:numPr>
              <w:numId w:val="4"/>
            </w:numPr>
          </w:pPr>
        </w:pPrChange>
      </w:pPr>
      <w:proofErr w:type="spellStart"/>
      <w:ins w:id="11578" w:author="Rodion" w:date="2019-12-09T02:46:00Z">
        <w:r w:rsidRPr="00030B2B">
          <w:rPr>
            <w:shd w:val="clear" w:color="auto" w:fill="FFFFFF"/>
          </w:rPr>
          <w:t>Martinsen</w:t>
        </w:r>
        <w:proofErr w:type="spellEnd"/>
        <w:r w:rsidRPr="00030B2B">
          <w:rPr>
            <w:shd w:val="clear" w:color="auto" w:fill="FFFFFF"/>
          </w:rPr>
          <w:t xml:space="preserve"> P. </w:t>
        </w:r>
        <w:proofErr w:type="spellStart"/>
        <w:r w:rsidRPr="00B36DD3">
          <w:rPr>
            <w:shd w:val="clear" w:color="auto" w:fill="FFFFFF"/>
            <w:rPrChange w:id="11579" w:author="Rodion" w:date="2019-12-09T03:58:00Z">
              <w:rPr>
                <w:shd w:val="clear" w:color="auto" w:fill="FFFFFF"/>
              </w:rPr>
            </w:rPrChange>
          </w:rPr>
          <w:t>Visual</w:t>
        </w:r>
        <w:proofErr w:type="spellEnd"/>
        <w:r w:rsidRPr="00B36DD3">
          <w:rPr>
            <w:shd w:val="clear" w:color="auto" w:fill="FFFFFF"/>
            <w:rPrChange w:id="11580" w:author="Rodion" w:date="2019-12-09T03:58:00Z">
              <w:rPr>
                <w:shd w:val="clear" w:color="auto" w:fill="FFFFFF"/>
              </w:rPr>
            </w:rPrChange>
          </w:rPr>
          <w:t xml:space="preserve"> </w:t>
        </w:r>
        <w:proofErr w:type="spellStart"/>
        <w:r w:rsidRPr="00B36DD3">
          <w:rPr>
            <w:shd w:val="clear" w:color="auto" w:fill="FFFFFF"/>
            <w:rPrChange w:id="11581" w:author="Rodion" w:date="2019-12-09T03:58:00Z">
              <w:rPr>
                <w:shd w:val="clear" w:color="auto" w:fill="FFFFFF"/>
              </w:rPr>
            </w:rPrChange>
          </w:rPr>
          <w:t>Micro</w:t>
        </w:r>
        <w:proofErr w:type="spellEnd"/>
        <w:r w:rsidRPr="00B36DD3">
          <w:rPr>
            <w:shd w:val="clear" w:color="auto" w:fill="FFFFFF"/>
            <w:rPrChange w:id="11582" w:author="Rodion" w:date="2019-12-09T03:58:00Z">
              <w:rPr>
                <w:shd w:val="clear" w:color="auto" w:fill="FFFFFF"/>
              </w:rPr>
            </w:rPrChange>
          </w:rPr>
          <w:t xml:space="preserve">: </w:t>
        </w:r>
        <w:proofErr w:type="spellStart"/>
        <w:r w:rsidRPr="00B36DD3">
          <w:rPr>
            <w:shd w:val="clear" w:color="auto" w:fill="FFFFFF"/>
            <w:rPrChange w:id="11583" w:author="Rodion" w:date="2019-12-09T03:58:00Z">
              <w:rPr>
                <w:shd w:val="clear" w:color="auto" w:fill="FFFFFF"/>
              </w:rPr>
            </w:rPrChange>
          </w:rPr>
          <w:t>Arduino</w:t>
        </w:r>
        <w:proofErr w:type="spellEnd"/>
        <w:r w:rsidRPr="00B36DD3">
          <w:rPr>
            <w:shd w:val="clear" w:color="auto" w:fill="FFFFFF"/>
            <w:rPrChange w:id="11584" w:author="Rodion" w:date="2019-12-09T03:58:00Z">
              <w:rPr>
                <w:shd w:val="clear" w:color="auto" w:fill="FFFFFF"/>
              </w:rPr>
            </w:rPrChange>
          </w:rPr>
          <w:t xml:space="preserve"> </w:t>
        </w:r>
        <w:r w:rsidRPr="00B36DD3">
          <w:rPr>
            <w:shd w:val="clear" w:color="auto" w:fill="FFFFFF"/>
            <w:lang w:val="en-US"/>
            <w:rPrChange w:id="11585" w:author="Rodion" w:date="2019-12-09T03:58:00Z">
              <w:rPr>
                <w:shd w:val="clear" w:color="auto" w:fill="FFFFFF"/>
                <w:lang w:val="en-US"/>
              </w:rPr>
            </w:rPrChange>
          </w:rPr>
          <w:t>p</w:t>
        </w:r>
        <w:proofErr w:type="spellStart"/>
        <w:r w:rsidRPr="00B36DD3">
          <w:rPr>
            <w:shd w:val="clear" w:color="auto" w:fill="FFFFFF"/>
            <w:rPrChange w:id="11586" w:author="Rodion" w:date="2019-12-09T03:58:00Z">
              <w:rPr>
                <w:shd w:val="clear" w:color="auto" w:fill="FFFFFF"/>
              </w:rPr>
            </w:rPrChange>
          </w:rPr>
          <w:t>rogramming</w:t>
        </w:r>
        <w:proofErr w:type="spellEnd"/>
        <w:r w:rsidRPr="00B36DD3">
          <w:rPr>
            <w:shd w:val="clear" w:color="auto" w:fill="FFFFFF"/>
            <w:rPrChange w:id="11587" w:author="Rodion" w:date="2019-12-09T03:58:00Z">
              <w:rPr>
                <w:shd w:val="clear" w:color="auto" w:fill="FFFFFF"/>
              </w:rPr>
            </w:rPrChange>
          </w:rPr>
          <w:t xml:space="preserve"> </w:t>
        </w:r>
        <w:r w:rsidRPr="00B36DD3">
          <w:rPr>
            <w:shd w:val="clear" w:color="auto" w:fill="FFFFFF"/>
            <w:lang w:val="en-US"/>
            <w:rPrChange w:id="11588" w:author="Rodion" w:date="2019-12-09T03:58:00Z">
              <w:rPr>
                <w:shd w:val="clear" w:color="auto" w:fill="FFFFFF"/>
                <w:lang w:val="en-US"/>
              </w:rPr>
            </w:rPrChange>
          </w:rPr>
          <w:t>w</w:t>
        </w:r>
        <w:proofErr w:type="spellStart"/>
        <w:r w:rsidRPr="00B36DD3">
          <w:rPr>
            <w:shd w:val="clear" w:color="auto" w:fill="FFFFFF"/>
            <w:rPrChange w:id="11589" w:author="Rodion" w:date="2019-12-09T03:58:00Z">
              <w:rPr>
                <w:shd w:val="clear" w:color="auto" w:fill="FFFFFF"/>
              </w:rPr>
            </w:rPrChange>
          </w:rPr>
          <w:t>ith</w:t>
        </w:r>
        <w:proofErr w:type="spellEnd"/>
        <w:r w:rsidRPr="00B36DD3">
          <w:rPr>
            <w:shd w:val="clear" w:color="auto" w:fill="FFFFFF"/>
            <w:rPrChange w:id="11590" w:author="Rodion" w:date="2019-12-09T03:58:00Z">
              <w:rPr>
                <w:shd w:val="clear" w:color="auto" w:fill="FFFFFF"/>
              </w:rPr>
            </w:rPrChange>
          </w:rPr>
          <w:t xml:space="preserve"> </w:t>
        </w:r>
        <w:proofErr w:type="spellStart"/>
        <w:r w:rsidRPr="00B36DD3">
          <w:rPr>
            <w:shd w:val="clear" w:color="auto" w:fill="FFFFFF"/>
            <w:rPrChange w:id="11591" w:author="Rodion" w:date="2019-12-09T03:58:00Z">
              <w:rPr>
                <w:shd w:val="clear" w:color="auto" w:fill="FFFFFF"/>
              </w:rPr>
            </w:rPrChange>
          </w:rPr>
          <w:t>Visual</w:t>
        </w:r>
        <w:proofErr w:type="spellEnd"/>
        <w:r w:rsidRPr="00B36DD3">
          <w:rPr>
            <w:shd w:val="clear" w:color="auto" w:fill="FFFFFF"/>
            <w:rPrChange w:id="11592" w:author="Rodion" w:date="2019-12-09T03:58:00Z">
              <w:rPr>
                <w:shd w:val="clear" w:color="auto" w:fill="FFFFFF"/>
              </w:rPr>
            </w:rPrChange>
          </w:rPr>
          <w:t xml:space="preserve"> </w:t>
        </w:r>
        <w:proofErr w:type="spellStart"/>
        <w:r w:rsidRPr="00B36DD3">
          <w:rPr>
            <w:shd w:val="clear" w:color="auto" w:fill="FFFFFF"/>
            <w:rPrChange w:id="11593" w:author="Rodion" w:date="2019-12-09T03:58:00Z">
              <w:rPr>
                <w:shd w:val="clear" w:color="auto" w:fill="FFFFFF"/>
              </w:rPr>
            </w:rPrChange>
          </w:rPr>
          <w:t>Studio</w:t>
        </w:r>
        <w:proofErr w:type="spellEnd"/>
        <w:r w:rsidRPr="00B36DD3">
          <w:rPr>
            <w:shd w:val="clear" w:color="auto" w:fill="FFFFFF"/>
            <w:rPrChange w:id="11594" w:author="Rodion" w:date="2019-12-09T03:58:00Z">
              <w:rPr>
                <w:shd w:val="clear" w:color="auto" w:fill="FFFFFF"/>
              </w:rPr>
            </w:rPrChange>
          </w:rPr>
          <w:t xml:space="preserve"> [Електронний ресурс] / </w:t>
        </w:r>
        <w:proofErr w:type="spellStart"/>
        <w:r w:rsidRPr="00B36DD3">
          <w:rPr>
            <w:shd w:val="clear" w:color="auto" w:fill="FFFFFF"/>
            <w:rPrChange w:id="11595" w:author="Rodion" w:date="2019-12-09T03:58:00Z">
              <w:rPr>
                <w:shd w:val="clear" w:color="auto" w:fill="FFFFFF"/>
              </w:rPr>
            </w:rPrChange>
          </w:rPr>
          <w:t>Paul</w:t>
        </w:r>
        <w:proofErr w:type="spellEnd"/>
        <w:r w:rsidRPr="00B36DD3">
          <w:rPr>
            <w:shd w:val="clear" w:color="auto" w:fill="FFFFFF"/>
            <w:rPrChange w:id="11596" w:author="Rodion" w:date="2019-12-09T03:58:00Z">
              <w:rPr>
                <w:shd w:val="clear" w:color="auto" w:fill="FFFFFF"/>
              </w:rPr>
            </w:rPrChange>
          </w:rPr>
          <w:t xml:space="preserve"> </w:t>
        </w:r>
        <w:proofErr w:type="spellStart"/>
        <w:r w:rsidRPr="00B36DD3">
          <w:rPr>
            <w:shd w:val="clear" w:color="auto" w:fill="FFFFFF"/>
            <w:rPrChange w:id="11597" w:author="Rodion" w:date="2019-12-09T03:58:00Z">
              <w:rPr>
                <w:shd w:val="clear" w:color="auto" w:fill="FFFFFF"/>
              </w:rPr>
            </w:rPrChange>
          </w:rPr>
          <w:t>Martinsen</w:t>
        </w:r>
        <w:proofErr w:type="spellEnd"/>
        <w:r w:rsidRPr="00B36DD3">
          <w:rPr>
            <w:shd w:val="clear" w:color="auto" w:fill="FFFFFF"/>
            <w:rPrChange w:id="11598" w:author="Rodion" w:date="2019-12-09T03:58:00Z">
              <w:rPr>
                <w:shd w:val="clear" w:color="auto" w:fill="FFFFFF"/>
              </w:rPr>
            </w:rPrChange>
          </w:rPr>
          <w:t xml:space="preserve">. – 2018. – Режим доступу до ресурсу: </w:t>
        </w:r>
        <w:r w:rsidRPr="00030B2B">
          <w:rPr>
            <w:shd w:val="clear" w:color="auto" w:fill="FFFFFF"/>
          </w:rPr>
          <w:fldChar w:fldCharType="begin"/>
        </w:r>
        <w:r w:rsidRPr="00B36DD3">
          <w:rPr>
            <w:shd w:val="clear" w:color="auto" w:fill="FFFFFF"/>
            <w:rPrChange w:id="11599" w:author="Rodion" w:date="2019-12-09T03:58:00Z">
              <w:rPr>
                <w:shd w:val="clear" w:color="auto" w:fill="FFFFFF"/>
              </w:rPr>
            </w:rPrChange>
          </w:rPr>
          <w:instrText xml:space="preserve"> HYPERLINK "https://www.megunolink.com/articles/coding/visual-micro-arduino-visual-studio/" </w:instrText>
        </w:r>
        <w:r w:rsidRPr="00B36DD3">
          <w:rPr>
            <w:shd w:val="clear" w:color="auto" w:fill="FFFFFF"/>
            <w:rPrChange w:id="11600" w:author="Rodion" w:date="2019-12-09T03:58:00Z">
              <w:rPr>
                <w:shd w:val="clear" w:color="auto" w:fill="FFFFFF"/>
              </w:rPr>
            </w:rPrChange>
          </w:rPr>
          <w:fldChar w:fldCharType="separate"/>
        </w:r>
        <w:r w:rsidRPr="00B36DD3">
          <w:rPr>
            <w:rStyle w:val="Hyperlink"/>
            <w:shd w:val="clear" w:color="auto" w:fill="FFFFFF"/>
            <w:rPrChange w:id="11601" w:author="Rodion" w:date="2019-12-09T03:58:00Z">
              <w:rPr>
                <w:rStyle w:val="Hyperlink"/>
                <w:sz w:val="21"/>
                <w:szCs w:val="21"/>
                <w:shd w:val="clear" w:color="auto" w:fill="FFFFFF"/>
              </w:rPr>
            </w:rPrChange>
          </w:rPr>
          <w:t>https://www.megunolink.com/articles/coding/visual-micro-arduino-visual-studio/</w:t>
        </w:r>
        <w:r w:rsidRPr="00B36DD3">
          <w:rPr>
            <w:shd w:val="clear" w:color="auto" w:fill="FFFFFF"/>
            <w:rPrChange w:id="11602" w:author="Rodion" w:date="2019-12-09T03:58:00Z">
              <w:rPr>
                <w:shd w:val="clear" w:color="auto" w:fill="FFFFFF"/>
              </w:rPr>
            </w:rPrChange>
          </w:rPr>
          <w:fldChar w:fldCharType="end"/>
        </w:r>
      </w:ins>
      <w:ins w:id="11603" w:author="Rodion" w:date="2019-12-09T03:59:00Z">
        <w:r w:rsidR="00B36DD3">
          <w:rPr>
            <w:shd w:val="clear" w:color="auto" w:fill="FFFFFF"/>
            <w:lang w:val="en-US"/>
          </w:rPr>
          <w:t>.</w:t>
        </w:r>
        <w:r w:rsidR="00B36DD3" w:rsidRPr="00D14CEF">
          <w:t xml:space="preserve"> – 26.11.2019.</w:t>
        </w:r>
      </w:ins>
    </w:p>
    <w:p w14:paraId="7C2FADBA" w14:textId="082157CD" w:rsidR="00D412EC" w:rsidRPr="00B36DD3" w:rsidRDefault="00D412EC" w:rsidP="00A33D82">
      <w:pPr>
        <w:pStyle w:val="ListParagraph"/>
        <w:numPr>
          <w:ilvl w:val="0"/>
          <w:numId w:val="4"/>
        </w:numPr>
        <w:rPr>
          <w:ins w:id="11604" w:author="Rodion" w:date="2019-12-09T02:47:00Z"/>
          <w:rPrChange w:id="11605" w:author="Rodion" w:date="2019-12-09T03:58:00Z">
            <w:rPr>
              <w:ins w:id="11606" w:author="Rodion" w:date="2019-12-09T02:47:00Z"/>
              <w:color w:val="000000"/>
              <w:sz w:val="21"/>
              <w:szCs w:val="21"/>
              <w:shd w:val="clear" w:color="auto" w:fill="FFFFFF"/>
            </w:rPr>
          </w:rPrChange>
        </w:rPr>
        <w:pPrChange w:id="11607" w:author="Rodion" w:date="2019-12-09T03:56:00Z">
          <w:pPr>
            <w:pStyle w:val="ListParagraph"/>
            <w:numPr>
              <w:numId w:val="4"/>
            </w:numPr>
          </w:pPr>
        </w:pPrChange>
      </w:pPr>
      <w:ins w:id="11608" w:author="Rodion" w:date="2019-12-09T02:47:00Z">
        <w:r w:rsidRPr="00030B2B">
          <w:rPr>
            <w:shd w:val="clear" w:color="auto" w:fill="FFFFFF"/>
          </w:rPr>
          <w:t xml:space="preserve">Зовнішній вигляд </w:t>
        </w:r>
        <w:proofErr w:type="spellStart"/>
        <w:r w:rsidRPr="00030B2B">
          <w:rPr>
            <w:shd w:val="clear" w:color="auto" w:fill="FFFFFF"/>
          </w:rPr>
          <w:t>Hiku</w:t>
        </w:r>
        <w:proofErr w:type="spellEnd"/>
        <w:r w:rsidRPr="00030B2B">
          <w:rPr>
            <w:shd w:val="clear" w:color="auto" w:fill="FFFFFF"/>
          </w:rPr>
          <w:t xml:space="preserve"> [Електронний ресурс] – Режим доступу до ресурсу: </w:t>
        </w:r>
        <w:r w:rsidRPr="00030B2B">
          <w:rPr>
            <w:shd w:val="clear" w:color="auto" w:fill="FFFFFF"/>
          </w:rPr>
          <w:fldChar w:fldCharType="begin"/>
        </w:r>
        <w:r w:rsidRPr="00B36DD3">
          <w:rPr>
            <w:shd w:val="clear" w:color="auto" w:fill="FFFFFF"/>
            <w:rPrChange w:id="11609" w:author="Rodion" w:date="2019-12-09T03:58:00Z">
              <w:rPr>
                <w:shd w:val="clear" w:color="auto" w:fill="FFFFFF"/>
              </w:rPr>
            </w:rPrChange>
          </w:rPr>
          <w:instrText xml:space="preserve"> HYPERLINK "https://cnet2.cbsistatic.com/img/oZ_T1w-udySmCPnHU7SkmPBW3r0=/756x425/2013/10/14/5af5ae66-6788-11e3-846b-14feb5ca9861/2Z9A5312_copy.jpg" </w:instrText>
        </w:r>
        <w:r w:rsidRPr="00B36DD3">
          <w:rPr>
            <w:shd w:val="clear" w:color="auto" w:fill="FFFFFF"/>
            <w:rPrChange w:id="11610" w:author="Rodion" w:date="2019-12-09T03:58:00Z">
              <w:rPr>
                <w:shd w:val="clear" w:color="auto" w:fill="FFFFFF"/>
              </w:rPr>
            </w:rPrChange>
          </w:rPr>
          <w:fldChar w:fldCharType="separate"/>
        </w:r>
        <w:r w:rsidRPr="00B36DD3">
          <w:rPr>
            <w:rStyle w:val="Hyperlink"/>
            <w:shd w:val="clear" w:color="auto" w:fill="FFFFFF"/>
            <w:rPrChange w:id="11611" w:author="Rodion" w:date="2019-12-09T03:58:00Z">
              <w:rPr>
                <w:rStyle w:val="Hyperlink"/>
                <w:sz w:val="21"/>
                <w:szCs w:val="21"/>
                <w:shd w:val="clear" w:color="auto" w:fill="FFFFFF"/>
              </w:rPr>
            </w:rPrChange>
          </w:rPr>
          <w:t>https://cnet2.cbsistatic.com/img/oZ_T1w-udySmCPnHU7SkmPBW3r0=/756x425/2013/10/14/5af5ae66-6788-11e3-846b-14feb5ca9861/2Z9A5312_copy.jpg</w:t>
        </w:r>
        <w:r w:rsidRPr="00B36DD3">
          <w:rPr>
            <w:shd w:val="clear" w:color="auto" w:fill="FFFFFF"/>
            <w:rPrChange w:id="11612" w:author="Rodion" w:date="2019-12-09T03:58:00Z">
              <w:rPr>
                <w:shd w:val="clear" w:color="auto" w:fill="FFFFFF"/>
              </w:rPr>
            </w:rPrChange>
          </w:rPr>
          <w:fldChar w:fldCharType="end"/>
        </w:r>
        <w:r w:rsidRPr="00030B2B">
          <w:rPr>
            <w:shd w:val="clear" w:color="auto" w:fill="FFFFFF"/>
          </w:rPr>
          <w:t>.</w:t>
        </w:r>
      </w:ins>
      <w:ins w:id="11613" w:author="Rodion" w:date="2019-12-09T03:59:00Z">
        <w:r w:rsidR="00B36DD3" w:rsidRPr="00D14CEF">
          <w:t xml:space="preserve"> – 26.11.2019.</w:t>
        </w:r>
      </w:ins>
    </w:p>
    <w:p w14:paraId="1DB415C4" w14:textId="023217D0" w:rsidR="00D412EC" w:rsidRPr="00B36DD3" w:rsidRDefault="00D412EC" w:rsidP="00A33D82">
      <w:pPr>
        <w:pStyle w:val="ListParagraph"/>
        <w:numPr>
          <w:ilvl w:val="0"/>
          <w:numId w:val="4"/>
        </w:numPr>
        <w:rPr>
          <w:ins w:id="11614" w:author="Rodion" w:date="2019-12-09T02:48:00Z"/>
          <w:rPrChange w:id="11615" w:author="Rodion" w:date="2019-12-09T03:58:00Z">
            <w:rPr>
              <w:ins w:id="11616" w:author="Rodion" w:date="2019-12-09T02:48:00Z"/>
              <w:color w:val="000000"/>
              <w:sz w:val="21"/>
              <w:szCs w:val="21"/>
              <w:shd w:val="clear" w:color="auto" w:fill="FFFFFF"/>
            </w:rPr>
          </w:rPrChange>
        </w:rPr>
        <w:pPrChange w:id="11617" w:author="Rodion" w:date="2019-12-09T03:56:00Z">
          <w:pPr>
            <w:pStyle w:val="ListParagraph"/>
            <w:numPr>
              <w:numId w:val="4"/>
            </w:numPr>
          </w:pPr>
        </w:pPrChange>
      </w:pPr>
      <w:ins w:id="11618" w:author="Rodion" w:date="2019-12-09T02:48:00Z">
        <w:r w:rsidRPr="00030B2B">
          <w:rPr>
            <w:shd w:val="clear" w:color="auto" w:fill="FFFFFF"/>
          </w:rPr>
          <w:lastRenderedPageBreak/>
          <w:t xml:space="preserve">Зовнішній вигляд </w:t>
        </w:r>
        <w:proofErr w:type="spellStart"/>
        <w:r w:rsidRPr="00030B2B">
          <w:rPr>
            <w:shd w:val="clear" w:color="auto" w:fill="FFFFFF"/>
          </w:rPr>
          <w:t>GeniCan</w:t>
        </w:r>
        <w:proofErr w:type="spellEnd"/>
        <w:r w:rsidRPr="00030B2B">
          <w:rPr>
            <w:shd w:val="clear" w:color="auto" w:fill="FFFFFF"/>
          </w:rPr>
          <w:t xml:space="preserve"> [Електронний ресурс] – Режим дост</w:t>
        </w:r>
        <w:r w:rsidRPr="00B36DD3">
          <w:rPr>
            <w:shd w:val="clear" w:color="auto" w:fill="FFFFFF"/>
            <w:rPrChange w:id="11619" w:author="Rodion" w:date="2019-12-09T03:58:00Z">
              <w:rPr>
                <w:shd w:val="clear" w:color="auto" w:fill="FFFFFF"/>
              </w:rPr>
            </w:rPrChange>
          </w:rPr>
          <w:t xml:space="preserve">упу до ресурсу: </w:t>
        </w:r>
        <w:r w:rsidRPr="00030B2B">
          <w:rPr>
            <w:shd w:val="clear" w:color="auto" w:fill="FFFFFF"/>
          </w:rPr>
          <w:fldChar w:fldCharType="begin"/>
        </w:r>
        <w:r w:rsidRPr="00B36DD3">
          <w:rPr>
            <w:shd w:val="clear" w:color="auto" w:fill="FFFFFF"/>
            <w:rPrChange w:id="11620" w:author="Rodion" w:date="2019-12-09T03:58:00Z">
              <w:rPr>
                <w:shd w:val="clear" w:color="auto" w:fill="FFFFFF"/>
              </w:rPr>
            </w:rPrChange>
          </w:rPr>
          <w:instrText xml:space="preserve"> HYPERLINK "https://cdn.vox-cdn.com/thumbor/KhgbkJPF9GOZWHUsWEUHjvHhzmA=/0x0:1000x615/1400x1050/filters:focal(420x228:580x388):format(jpeg)/cdn.vox-cdn.com/uploads/chorus_image/image/52577167/red_w_alum_1024x1024.0.jpeg" </w:instrText>
        </w:r>
        <w:r w:rsidRPr="00B36DD3">
          <w:rPr>
            <w:shd w:val="clear" w:color="auto" w:fill="FFFFFF"/>
            <w:rPrChange w:id="11621" w:author="Rodion" w:date="2019-12-09T03:58:00Z">
              <w:rPr>
                <w:shd w:val="clear" w:color="auto" w:fill="FFFFFF"/>
              </w:rPr>
            </w:rPrChange>
          </w:rPr>
          <w:fldChar w:fldCharType="separate"/>
        </w:r>
        <w:r w:rsidRPr="00B36DD3">
          <w:rPr>
            <w:rStyle w:val="Hyperlink"/>
            <w:shd w:val="clear" w:color="auto" w:fill="FFFFFF"/>
            <w:rPrChange w:id="11622" w:author="Rodion" w:date="2019-12-09T03:58:00Z">
              <w:rPr>
                <w:rStyle w:val="Hyperlink"/>
                <w:sz w:val="21"/>
                <w:szCs w:val="21"/>
                <w:shd w:val="clear" w:color="auto" w:fill="FFFFFF"/>
              </w:rPr>
            </w:rPrChange>
          </w:rPr>
          <w:t>https://cdn.vox-cdn.com/thumbor/KhgbkJPF9GOZWHUsWEUHjvHhzmA=/0x0:1000x615/1400x1050/filters:focal(420x228:580x388):format(jpeg)/cdn.vox-cdn.com/uploads/chorus_image/image/52577167/red_w_alum_1024x1024.0.jpeg</w:t>
        </w:r>
        <w:r w:rsidRPr="00B36DD3">
          <w:rPr>
            <w:shd w:val="clear" w:color="auto" w:fill="FFFFFF"/>
            <w:rPrChange w:id="11623" w:author="Rodion" w:date="2019-12-09T03:58:00Z">
              <w:rPr>
                <w:shd w:val="clear" w:color="auto" w:fill="FFFFFF"/>
              </w:rPr>
            </w:rPrChange>
          </w:rPr>
          <w:fldChar w:fldCharType="end"/>
        </w:r>
        <w:r w:rsidRPr="00030B2B">
          <w:rPr>
            <w:shd w:val="clear" w:color="auto" w:fill="FFFFFF"/>
          </w:rPr>
          <w:t>.</w:t>
        </w:r>
      </w:ins>
      <w:ins w:id="11624" w:author="Rodion" w:date="2019-12-09T03:59:00Z">
        <w:r w:rsidR="00B36DD3" w:rsidRPr="00D14CEF">
          <w:t xml:space="preserve"> – 26.11.2019.</w:t>
        </w:r>
      </w:ins>
    </w:p>
    <w:p w14:paraId="7F75AECE" w14:textId="0031EF24" w:rsidR="00D412EC" w:rsidRPr="00B36DD3" w:rsidRDefault="00D412EC" w:rsidP="00A33D82">
      <w:pPr>
        <w:pStyle w:val="ListParagraph"/>
        <w:numPr>
          <w:ilvl w:val="0"/>
          <w:numId w:val="4"/>
        </w:numPr>
        <w:rPr>
          <w:ins w:id="11625" w:author="Rodion" w:date="2019-12-09T02:49:00Z"/>
          <w:rPrChange w:id="11626" w:author="Rodion" w:date="2019-12-09T03:58:00Z">
            <w:rPr>
              <w:ins w:id="11627" w:author="Rodion" w:date="2019-12-09T02:49:00Z"/>
              <w:color w:val="000000"/>
              <w:sz w:val="21"/>
              <w:szCs w:val="21"/>
              <w:shd w:val="clear" w:color="auto" w:fill="FFFFFF"/>
            </w:rPr>
          </w:rPrChange>
        </w:rPr>
        <w:pPrChange w:id="11628" w:author="Rodion" w:date="2019-12-09T03:56:00Z">
          <w:pPr>
            <w:pStyle w:val="ListParagraph"/>
            <w:numPr>
              <w:numId w:val="4"/>
            </w:numPr>
          </w:pPr>
        </w:pPrChange>
      </w:pPr>
      <w:proofErr w:type="spellStart"/>
      <w:ins w:id="11629" w:author="Rodion" w:date="2019-12-09T02:49:00Z">
        <w:r w:rsidRPr="00030B2B">
          <w:rPr>
            <w:shd w:val="clear" w:color="auto" w:fill="FFFFFF"/>
          </w:rPr>
          <w:t>Oxer</w:t>
        </w:r>
        <w:proofErr w:type="spellEnd"/>
        <w:r w:rsidRPr="00030B2B">
          <w:rPr>
            <w:shd w:val="clear" w:color="auto" w:fill="FFFFFF"/>
          </w:rPr>
          <w:t xml:space="preserve"> J. </w:t>
        </w:r>
        <w:proofErr w:type="spellStart"/>
        <w:r w:rsidRPr="00030B2B">
          <w:rPr>
            <w:shd w:val="clear" w:color="auto" w:fill="FFFFFF"/>
          </w:rPr>
          <w:t>Arduino</w:t>
        </w:r>
        <w:proofErr w:type="spellEnd"/>
        <w:r w:rsidRPr="00030B2B">
          <w:rPr>
            <w:shd w:val="clear" w:color="auto" w:fill="FFFFFF"/>
          </w:rPr>
          <w:t xml:space="preserve"> </w:t>
        </w:r>
        <w:proofErr w:type="spellStart"/>
        <w:r w:rsidRPr="00030B2B">
          <w:rPr>
            <w:shd w:val="clear" w:color="auto" w:fill="FFFFFF"/>
          </w:rPr>
          <w:t>Shield</w:t>
        </w:r>
        <w:proofErr w:type="spellEnd"/>
        <w:r w:rsidRPr="00030B2B">
          <w:rPr>
            <w:shd w:val="clear" w:color="auto" w:fill="FFFFFF"/>
          </w:rPr>
          <w:t xml:space="preserve"> </w:t>
        </w:r>
        <w:proofErr w:type="spellStart"/>
        <w:r w:rsidRPr="00030B2B">
          <w:rPr>
            <w:shd w:val="clear" w:color="auto" w:fill="FFFFFF"/>
          </w:rPr>
          <w:t>list</w:t>
        </w:r>
        <w:proofErr w:type="spellEnd"/>
        <w:r w:rsidRPr="00030B2B">
          <w:rPr>
            <w:shd w:val="clear" w:color="auto" w:fill="FFFFFF"/>
          </w:rPr>
          <w:t xml:space="preserve"> / </w:t>
        </w:r>
        <w:proofErr w:type="spellStart"/>
        <w:r w:rsidRPr="00030B2B">
          <w:rPr>
            <w:shd w:val="clear" w:color="auto" w:fill="FFFFFF"/>
          </w:rPr>
          <w:t>Jonathan</w:t>
        </w:r>
        <w:proofErr w:type="spellEnd"/>
        <w:r w:rsidRPr="00030B2B">
          <w:rPr>
            <w:shd w:val="clear" w:color="auto" w:fill="FFFFFF"/>
          </w:rPr>
          <w:t xml:space="preserve"> </w:t>
        </w:r>
        <w:proofErr w:type="spellStart"/>
        <w:r w:rsidRPr="00030B2B">
          <w:rPr>
            <w:shd w:val="clear" w:color="auto" w:fill="FFFFFF"/>
          </w:rPr>
          <w:t>Oxer</w:t>
        </w:r>
        <w:proofErr w:type="spellEnd"/>
        <w:r w:rsidRPr="00030B2B">
          <w:rPr>
            <w:shd w:val="clear" w:color="auto" w:fill="FFFFFF"/>
          </w:rPr>
          <w:t>., 2013</w:t>
        </w:r>
        <w:r w:rsidRPr="00B36DD3">
          <w:rPr>
            <w:shd w:val="clear" w:color="auto" w:fill="FFFFFF"/>
            <w:rPrChange w:id="11630" w:author="Rodion" w:date="2019-12-09T03:58:00Z">
              <w:rPr>
                <w:shd w:val="clear" w:color="auto" w:fill="FFFFFF"/>
              </w:rPr>
            </w:rPrChange>
          </w:rPr>
          <w:t>.</w:t>
        </w:r>
      </w:ins>
    </w:p>
    <w:p w14:paraId="16AFEBDB" w14:textId="56C82CDA" w:rsidR="00D412EC" w:rsidRPr="00B36DD3" w:rsidRDefault="00453820" w:rsidP="00A33D82">
      <w:pPr>
        <w:pStyle w:val="ListParagraph"/>
        <w:numPr>
          <w:ilvl w:val="0"/>
          <w:numId w:val="4"/>
        </w:numPr>
        <w:rPr>
          <w:ins w:id="11631" w:author="Rodion" w:date="2019-12-09T02:50:00Z"/>
          <w:rPrChange w:id="11632" w:author="Rodion" w:date="2019-12-09T03:58:00Z">
            <w:rPr>
              <w:ins w:id="11633" w:author="Rodion" w:date="2019-12-09T02:50:00Z"/>
              <w:color w:val="000000"/>
              <w:sz w:val="21"/>
              <w:szCs w:val="21"/>
              <w:shd w:val="clear" w:color="auto" w:fill="FFFFFF"/>
            </w:rPr>
          </w:rPrChange>
        </w:rPr>
        <w:pPrChange w:id="11634" w:author="Rodion" w:date="2019-12-09T03:56:00Z">
          <w:pPr>
            <w:pStyle w:val="ListParagraph"/>
            <w:numPr>
              <w:numId w:val="4"/>
            </w:numPr>
          </w:pPr>
        </w:pPrChange>
      </w:pPr>
      <w:proofErr w:type="spellStart"/>
      <w:ins w:id="11635" w:author="Rodion" w:date="2019-12-09T02:50:00Z">
        <w:r w:rsidRPr="00030B2B">
          <w:rPr>
            <w:shd w:val="clear" w:color="auto" w:fill="FFFFFF"/>
          </w:rPr>
          <w:t>Faris</w:t>
        </w:r>
        <w:proofErr w:type="spellEnd"/>
        <w:r w:rsidRPr="00030B2B">
          <w:rPr>
            <w:shd w:val="clear" w:color="auto" w:fill="FFFFFF"/>
          </w:rPr>
          <w:t xml:space="preserve"> S. </w:t>
        </w:r>
        <w:proofErr w:type="spellStart"/>
        <w:r w:rsidRPr="00030B2B">
          <w:rPr>
            <w:shd w:val="clear" w:color="auto" w:fill="FFFFFF"/>
          </w:rPr>
          <w:t>In</w:t>
        </w:r>
        <w:r w:rsidRPr="00B36DD3">
          <w:rPr>
            <w:shd w:val="clear" w:color="auto" w:fill="FFFFFF"/>
            <w:rPrChange w:id="11636" w:author="Rodion" w:date="2019-12-09T03:58:00Z">
              <w:rPr>
                <w:shd w:val="clear" w:color="auto" w:fill="FFFFFF"/>
              </w:rPr>
            </w:rPrChange>
          </w:rPr>
          <w:t>troducing</w:t>
        </w:r>
        <w:proofErr w:type="spellEnd"/>
        <w:r w:rsidRPr="00B36DD3">
          <w:rPr>
            <w:shd w:val="clear" w:color="auto" w:fill="FFFFFF"/>
            <w:rPrChange w:id="11637" w:author="Rodion" w:date="2019-12-09T03:58:00Z">
              <w:rPr>
                <w:shd w:val="clear" w:color="auto" w:fill="FFFFFF"/>
              </w:rPr>
            </w:rPrChange>
          </w:rPr>
          <w:t xml:space="preserve"> </w:t>
        </w:r>
        <w:proofErr w:type="spellStart"/>
        <w:r w:rsidRPr="00B36DD3">
          <w:rPr>
            <w:shd w:val="clear" w:color="auto" w:fill="FFFFFF"/>
            <w:rPrChange w:id="11638" w:author="Rodion" w:date="2019-12-09T03:58:00Z">
              <w:rPr>
                <w:shd w:val="clear" w:color="auto" w:fill="FFFFFF"/>
              </w:rPr>
            </w:rPrChange>
          </w:rPr>
          <w:t>New</w:t>
        </w:r>
        <w:proofErr w:type="spellEnd"/>
        <w:r w:rsidRPr="00B36DD3">
          <w:rPr>
            <w:shd w:val="clear" w:color="auto" w:fill="FFFFFF"/>
            <w:rPrChange w:id="11639" w:author="Rodion" w:date="2019-12-09T03:58:00Z">
              <w:rPr>
                <w:shd w:val="clear" w:color="auto" w:fill="FFFFFF"/>
              </w:rPr>
            </w:rPrChange>
          </w:rPr>
          <w:t xml:space="preserve"> </w:t>
        </w:r>
        <w:proofErr w:type="spellStart"/>
        <w:r w:rsidRPr="00B36DD3">
          <w:rPr>
            <w:shd w:val="clear" w:color="auto" w:fill="FFFFFF"/>
            <w:rPrChange w:id="11640" w:author="Rodion" w:date="2019-12-09T03:58:00Z">
              <w:rPr>
                <w:shd w:val="clear" w:color="auto" w:fill="FFFFFF"/>
              </w:rPr>
            </w:rPrChange>
          </w:rPr>
          <w:t>Arduino</w:t>
        </w:r>
        <w:proofErr w:type="spellEnd"/>
        <w:r w:rsidRPr="00B36DD3">
          <w:rPr>
            <w:shd w:val="clear" w:color="auto" w:fill="FFFFFF"/>
            <w:rPrChange w:id="11641" w:author="Rodion" w:date="2019-12-09T03:58:00Z">
              <w:rPr>
                <w:shd w:val="clear" w:color="auto" w:fill="FFFFFF"/>
              </w:rPr>
            </w:rPrChange>
          </w:rPr>
          <w:t xml:space="preserve"> </w:t>
        </w:r>
        <w:proofErr w:type="spellStart"/>
        <w:r w:rsidRPr="00B36DD3">
          <w:rPr>
            <w:shd w:val="clear" w:color="auto" w:fill="FFFFFF"/>
            <w:rPrChange w:id="11642" w:author="Rodion" w:date="2019-12-09T03:58:00Z">
              <w:rPr>
                <w:shd w:val="clear" w:color="auto" w:fill="FFFFFF"/>
              </w:rPr>
            </w:rPrChange>
          </w:rPr>
          <w:t>Pro</w:t>
        </w:r>
        <w:proofErr w:type="spellEnd"/>
        <w:r w:rsidRPr="00B36DD3">
          <w:rPr>
            <w:shd w:val="clear" w:color="auto" w:fill="FFFFFF"/>
            <w:rPrChange w:id="11643" w:author="Rodion" w:date="2019-12-09T03:58:00Z">
              <w:rPr>
                <w:shd w:val="clear" w:color="auto" w:fill="FFFFFF"/>
              </w:rPr>
            </w:rPrChange>
          </w:rPr>
          <w:t xml:space="preserve"> </w:t>
        </w:r>
        <w:proofErr w:type="spellStart"/>
        <w:r w:rsidRPr="00B36DD3">
          <w:rPr>
            <w:shd w:val="clear" w:color="auto" w:fill="FFFFFF"/>
            <w:rPrChange w:id="11644" w:author="Rodion" w:date="2019-12-09T03:58:00Z">
              <w:rPr>
                <w:shd w:val="clear" w:color="auto" w:fill="FFFFFF"/>
              </w:rPr>
            </w:rPrChange>
          </w:rPr>
          <w:t>Ide</w:t>
        </w:r>
        <w:proofErr w:type="spellEnd"/>
        <w:r w:rsidRPr="00B36DD3">
          <w:rPr>
            <w:shd w:val="clear" w:color="auto" w:fill="FFFFFF"/>
            <w:rPrChange w:id="11645" w:author="Rodion" w:date="2019-12-09T03:58:00Z">
              <w:rPr>
                <w:shd w:val="clear" w:color="auto" w:fill="FFFFFF"/>
              </w:rPr>
            </w:rPrChange>
          </w:rPr>
          <w:t xml:space="preserve"> </w:t>
        </w:r>
        <w:proofErr w:type="spellStart"/>
        <w:r w:rsidRPr="00B36DD3">
          <w:rPr>
            <w:shd w:val="clear" w:color="auto" w:fill="FFFFFF"/>
            <w:rPrChange w:id="11646" w:author="Rodion" w:date="2019-12-09T03:58:00Z">
              <w:rPr>
                <w:shd w:val="clear" w:color="auto" w:fill="FFFFFF"/>
              </w:rPr>
            </w:rPrChange>
          </w:rPr>
          <w:t>With</w:t>
        </w:r>
        <w:proofErr w:type="spellEnd"/>
        <w:r w:rsidRPr="00B36DD3">
          <w:rPr>
            <w:shd w:val="clear" w:color="auto" w:fill="FFFFFF"/>
            <w:rPrChange w:id="11647" w:author="Rodion" w:date="2019-12-09T03:58:00Z">
              <w:rPr>
                <w:shd w:val="clear" w:color="auto" w:fill="FFFFFF"/>
              </w:rPr>
            </w:rPrChange>
          </w:rPr>
          <w:t xml:space="preserve"> </w:t>
        </w:r>
        <w:proofErr w:type="spellStart"/>
        <w:r w:rsidRPr="00B36DD3">
          <w:rPr>
            <w:shd w:val="clear" w:color="auto" w:fill="FFFFFF"/>
            <w:rPrChange w:id="11648" w:author="Rodion" w:date="2019-12-09T03:58:00Z">
              <w:rPr>
                <w:shd w:val="clear" w:color="auto" w:fill="FFFFFF"/>
              </w:rPr>
            </w:rPrChange>
          </w:rPr>
          <w:t>Advanced</w:t>
        </w:r>
        <w:proofErr w:type="spellEnd"/>
        <w:r w:rsidRPr="00B36DD3">
          <w:rPr>
            <w:shd w:val="clear" w:color="auto" w:fill="FFFFFF"/>
            <w:rPrChange w:id="11649" w:author="Rodion" w:date="2019-12-09T03:58:00Z">
              <w:rPr>
                <w:shd w:val="clear" w:color="auto" w:fill="FFFFFF"/>
              </w:rPr>
            </w:rPrChange>
          </w:rPr>
          <w:t xml:space="preserve"> </w:t>
        </w:r>
        <w:proofErr w:type="spellStart"/>
        <w:r w:rsidRPr="00B36DD3">
          <w:rPr>
            <w:shd w:val="clear" w:color="auto" w:fill="FFFFFF"/>
            <w:rPrChange w:id="11650" w:author="Rodion" w:date="2019-12-09T03:58:00Z">
              <w:rPr>
                <w:shd w:val="clear" w:color="auto" w:fill="FFFFFF"/>
              </w:rPr>
            </w:rPrChange>
          </w:rPr>
          <w:t>Features</w:t>
        </w:r>
        <w:proofErr w:type="spellEnd"/>
        <w:r w:rsidR="00D412EC" w:rsidRPr="00B36DD3">
          <w:rPr>
            <w:shd w:val="clear" w:color="auto" w:fill="FFFFFF"/>
            <w:rPrChange w:id="11651" w:author="Rodion" w:date="2019-12-09T03:58:00Z">
              <w:rPr>
                <w:shd w:val="clear" w:color="auto" w:fill="FFFFFF"/>
              </w:rPr>
            </w:rPrChange>
          </w:rPr>
          <w:t xml:space="preserve"> [Електронний </w:t>
        </w:r>
      </w:ins>
      <w:ins w:id="11652" w:author="Rodion" w:date="2019-12-09T02:51:00Z">
        <w:r w:rsidR="00D412EC" w:rsidRPr="00B36DD3">
          <w:rPr>
            <w:shd w:val="clear" w:color="auto" w:fill="FFFFFF"/>
            <w:rPrChange w:id="11653" w:author="Rodion" w:date="2019-12-09T03:58:00Z">
              <w:rPr>
                <w:shd w:val="clear" w:color="auto" w:fill="FFFFFF"/>
              </w:rPr>
            </w:rPrChange>
          </w:rPr>
          <w:t>р</w:t>
        </w:r>
      </w:ins>
      <w:ins w:id="11654" w:author="Rodion" w:date="2019-12-09T02:50:00Z">
        <w:r w:rsidR="00D412EC" w:rsidRPr="00B36DD3">
          <w:rPr>
            <w:shd w:val="clear" w:color="auto" w:fill="FFFFFF"/>
            <w:rPrChange w:id="11655" w:author="Rodion" w:date="2019-12-09T03:58:00Z">
              <w:rPr>
                <w:shd w:val="clear" w:color="auto" w:fill="FFFFFF"/>
              </w:rPr>
            </w:rPrChange>
          </w:rPr>
          <w:t xml:space="preserve">есурс] / </w:t>
        </w:r>
        <w:proofErr w:type="spellStart"/>
        <w:r w:rsidRPr="00B36DD3">
          <w:rPr>
            <w:shd w:val="clear" w:color="auto" w:fill="FFFFFF"/>
            <w:rPrChange w:id="11656" w:author="Rodion" w:date="2019-12-09T03:58:00Z">
              <w:rPr>
                <w:shd w:val="clear" w:color="auto" w:fill="FFFFFF"/>
              </w:rPr>
            </w:rPrChange>
          </w:rPr>
          <w:t>Salman</w:t>
        </w:r>
        <w:proofErr w:type="spellEnd"/>
        <w:r w:rsidRPr="00B36DD3">
          <w:rPr>
            <w:shd w:val="clear" w:color="auto" w:fill="FFFFFF"/>
            <w:rPrChange w:id="11657" w:author="Rodion" w:date="2019-12-09T03:58:00Z">
              <w:rPr>
                <w:shd w:val="clear" w:color="auto" w:fill="FFFFFF"/>
              </w:rPr>
            </w:rPrChange>
          </w:rPr>
          <w:t xml:space="preserve"> </w:t>
        </w:r>
        <w:proofErr w:type="spellStart"/>
        <w:r w:rsidRPr="00B36DD3">
          <w:rPr>
            <w:shd w:val="clear" w:color="auto" w:fill="FFFFFF"/>
            <w:rPrChange w:id="11658" w:author="Rodion" w:date="2019-12-09T03:58:00Z">
              <w:rPr>
                <w:shd w:val="clear" w:color="auto" w:fill="FFFFFF"/>
              </w:rPr>
            </w:rPrChange>
          </w:rPr>
          <w:t>Faris</w:t>
        </w:r>
        <w:proofErr w:type="spellEnd"/>
        <w:r w:rsidR="00D412EC" w:rsidRPr="00B36DD3">
          <w:rPr>
            <w:shd w:val="clear" w:color="auto" w:fill="FFFFFF"/>
            <w:rPrChange w:id="11659" w:author="Rodion" w:date="2019-12-09T03:58:00Z">
              <w:rPr>
                <w:shd w:val="clear" w:color="auto" w:fill="FFFFFF"/>
              </w:rPr>
            </w:rPrChange>
          </w:rPr>
          <w:t xml:space="preserve">. – 2019. – Режим доступу до ресурсу: </w:t>
        </w:r>
        <w:r w:rsidR="00D412EC" w:rsidRPr="00030B2B">
          <w:rPr>
            <w:shd w:val="clear" w:color="auto" w:fill="FFFFFF"/>
          </w:rPr>
          <w:fldChar w:fldCharType="begin"/>
        </w:r>
        <w:r w:rsidR="00D412EC" w:rsidRPr="00B36DD3">
          <w:rPr>
            <w:shd w:val="clear" w:color="auto" w:fill="FFFFFF"/>
            <w:rPrChange w:id="11660" w:author="Rodion" w:date="2019-12-09T03:58:00Z">
              <w:rPr>
                <w:shd w:val="clear" w:color="auto" w:fill="FFFFFF"/>
              </w:rPr>
            </w:rPrChange>
          </w:rPr>
          <w:instrText xml:space="preserve"> HYPERLINK "https://en.wikipedia.org/wiki/Arduino_IDE" </w:instrText>
        </w:r>
        <w:r w:rsidR="00D412EC" w:rsidRPr="00B36DD3">
          <w:rPr>
            <w:shd w:val="clear" w:color="auto" w:fill="FFFFFF"/>
            <w:rPrChange w:id="11661" w:author="Rodion" w:date="2019-12-09T03:58:00Z">
              <w:rPr>
                <w:shd w:val="clear" w:color="auto" w:fill="FFFFFF"/>
              </w:rPr>
            </w:rPrChange>
          </w:rPr>
          <w:fldChar w:fldCharType="separate"/>
        </w:r>
        <w:r w:rsidR="00D412EC" w:rsidRPr="00B36DD3">
          <w:rPr>
            <w:rStyle w:val="Hyperlink"/>
            <w:shd w:val="clear" w:color="auto" w:fill="FFFFFF"/>
            <w:rPrChange w:id="11662" w:author="Rodion" w:date="2019-12-09T03:58:00Z">
              <w:rPr>
                <w:rStyle w:val="Hyperlink"/>
                <w:sz w:val="21"/>
                <w:szCs w:val="21"/>
                <w:shd w:val="clear" w:color="auto" w:fill="FFFFFF"/>
              </w:rPr>
            </w:rPrChange>
          </w:rPr>
          <w:t>https://en.wikipedia.org/wiki/Arduino_IDE</w:t>
        </w:r>
        <w:r w:rsidR="00D412EC" w:rsidRPr="00B36DD3">
          <w:rPr>
            <w:shd w:val="clear" w:color="auto" w:fill="FFFFFF"/>
            <w:rPrChange w:id="11663" w:author="Rodion" w:date="2019-12-09T03:58:00Z">
              <w:rPr>
                <w:shd w:val="clear" w:color="auto" w:fill="FFFFFF"/>
              </w:rPr>
            </w:rPrChange>
          </w:rPr>
          <w:fldChar w:fldCharType="end"/>
        </w:r>
        <w:r w:rsidR="00D412EC" w:rsidRPr="00030B2B">
          <w:rPr>
            <w:shd w:val="clear" w:color="auto" w:fill="FFFFFF"/>
          </w:rPr>
          <w:t>.</w:t>
        </w:r>
      </w:ins>
      <w:ins w:id="11664" w:author="Rodion" w:date="2019-12-09T04:00:00Z">
        <w:r w:rsidR="00B36DD3" w:rsidRPr="00D14CEF">
          <w:t xml:space="preserve"> – 26.11.2019.</w:t>
        </w:r>
      </w:ins>
    </w:p>
    <w:p w14:paraId="68D66FC0" w14:textId="6A5E16D9" w:rsidR="00D412EC" w:rsidRPr="00B36DD3" w:rsidRDefault="00453820" w:rsidP="00A33D82">
      <w:pPr>
        <w:pStyle w:val="ListParagraph"/>
        <w:numPr>
          <w:ilvl w:val="0"/>
          <w:numId w:val="4"/>
        </w:numPr>
        <w:rPr>
          <w:ins w:id="11665" w:author="Rodion" w:date="2019-12-09T02:52:00Z"/>
          <w:rPrChange w:id="11666" w:author="Rodion" w:date="2019-12-09T03:58:00Z">
            <w:rPr>
              <w:ins w:id="11667" w:author="Rodion" w:date="2019-12-09T02:52:00Z"/>
              <w:color w:val="000000"/>
              <w:sz w:val="21"/>
              <w:szCs w:val="21"/>
              <w:shd w:val="clear" w:color="auto" w:fill="FFFFFF"/>
            </w:rPr>
          </w:rPrChange>
        </w:rPr>
        <w:pPrChange w:id="11668" w:author="Rodion" w:date="2019-12-09T03:56:00Z">
          <w:pPr>
            <w:pStyle w:val="ListParagraph"/>
            <w:numPr>
              <w:numId w:val="4"/>
            </w:numPr>
          </w:pPr>
        </w:pPrChange>
      </w:pPr>
      <w:proofErr w:type="spellStart"/>
      <w:ins w:id="11669" w:author="Rodion" w:date="2019-12-09T02:52:00Z">
        <w:r w:rsidRPr="00030B2B">
          <w:rPr>
            <w:shd w:val="clear" w:color="auto" w:fill="FFFFFF"/>
          </w:rPr>
          <w:t>Arduino</w:t>
        </w:r>
        <w:proofErr w:type="spellEnd"/>
        <w:r w:rsidRPr="00030B2B">
          <w:rPr>
            <w:shd w:val="clear" w:color="auto" w:fill="FFFFFF"/>
          </w:rPr>
          <w:t xml:space="preserve"> </w:t>
        </w:r>
        <w:proofErr w:type="spellStart"/>
        <w:r w:rsidRPr="00030B2B">
          <w:rPr>
            <w:shd w:val="clear" w:color="auto" w:fill="FFFFFF"/>
          </w:rPr>
          <w:t>Mega</w:t>
        </w:r>
        <w:proofErr w:type="spellEnd"/>
        <w:r w:rsidRPr="00030B2B">
          <w:rPr>
            <w:shd w:val="clear" w:color="auto" w:fill="FFFFFF"/>
          </w:rPr>
          <w:t xml:space="preserve"> - </w:t>
        </w:r>
        <w:proofErr w:type="spellStart"/>
        <w:r w:rsidRPr="00030B2B">
          <w:rPr>
            <w:shd w:val="clear" w:color="auto" w:fill="FFFFFF"/>
          </w:rPr>
          <w:t>overview</w:t>
        </w:r>
        <w:proofErr w:type="spellEnd"/>
        <w:r w:rsidRPr="00030B2B">
          <w:rPr>
            <w:shd w:val="clear" w:color="auto" w:fill="FFFFFF"/>
          </w:rPr>
          <w:t xml:space="preserve"> [Елек</w:t>
        </w:r>
        <w:r w:rsidRPr="00B36DD3">
          <w:rPr>
            <w:shd w:val="clear" w:color="auto" w:fill="FFFFFF"/>
            <w:rPrChange w:id="11670" w:author="Rodion" w:date="2019-12-09T03:58:00Z">
              <w:rPr>
                <w:shd w:val="clear" w:color="auto" w:fill="FFFFFF"/>
              </w:rPr>
            </w:rPrChange>
          </w:rPr>
          <w:t xml:space="preserve">тронний ресурс] – Режим доступу до ресурсу: </w:t>
        </w:r>
        <w:r w:rsidRPr="00030B2B">
          <w:rPr>
            <w:shd w:val="clear" w:color="auto" w:fill="FFFFFF"/>
          </w:rPr>
          <w:fldChar w:fldCharType="begin"/>
        </w:r>
        <w:r w:rsidRPr="00B36DD3">
          <w:rPr>
            <w:shd w:val="clear" w:color="auto" w:fill="FFFFFF"/>
            <w:rPrChange w:id="11671" w:author="Rodion" w:date="2019-12-09T03:58:00Z">
              <w:rPr>
                <w:shd w:val="clear" w:color="auto" w:fill="FFFFFF"/>
              </w:rPr>
            </w:rPrChange>
          </w:rPr>
          <w:instrText xml:space="preserve"> HYPERLINK "https://www.arduino.cc/en/Main/arduinoBoardMega/" </w:instrText>
        </w:r>
        <w:r w:rsidRPr="00B36DD3">
          <w:rPr>
            <w:shd w:val="clear" w:color="auto" w:fill="FFFFFF"/>
            <w:rPrChange w:id="11672" w:author="Rodion" w:date="2019-12-09T03:58:00Z">
              <w:rPr>
                <w:shd w:val="clear" w:color="auto" w:fill="FFFFFF"/>
              </w:rPr>
            </w:rPrChange>
          </w:rPr>
          <w:fldChar w:fldCharType="separate"/>
        </w:r>
        <w:r w:rsidRPr="00B36DD3">
          <w:rPr>
            <w:rStyle w:val="Hyperlink"/>
            <w:shd w:val="clear" w:color="auto" w:fill="FFFFFF"/>
            <w:rPrChange w:id="11673" w:author="Rodion" w:date="2019-12-09T03:58:00Z">
              <w:rPr>
                <w:rStyle w:val="Hyperlink"/>
                <w:sz w:val="21"/>
                <w:szCs w:val="21"/>
                <w:shd w:val="clear" w:color="auto" w:fill="FFFFFF"/>
              </w:rPr>
            </w:rPrChange>
          </w:rPr>
          <w:t>https://www.arduino.cc/en/Main/arduinoBoardMega/</w:t>
        </w:r>
        <w:r w:rsidRPr="00B36DD3">
          <w:rPr>
            <w:shd w:val="clear" w:color="auto" w:fill="FFFFFF"/>
            <w:rPrChange w:id="11674" w:author="Rodion" w:date="2019-12-09T03:58:00Z">
              <w:rPr>
                <w:shd w:val="clear" w:color="auto" w:fill="FFFFFF"/>
              </w:rPr>
            </w:rPrChange>
          </w:rPr>
          <w:fldChar w:fldCharType="end"/>
        </w:r>
        <w:r w:rsidRPr="00030B2B">
          <w:rPr>
            <w:shd w:val="clear" w:color="auto" w:fill="FFFFFF"/>
          </w:rPr>
          <w:t>.</w:t>
        </w:r>
      </w:ins>
      <w:ins w:id="11675" w:author="Rodion" w:date="2019-12-09T04:00:00Z">
        <w:r w:rsidR="00B36DD3" w:rsidRPr="00D14CEF">
          <w:t xml:space="preserve"> – 26.11.2019.</w:t>
        </w:r>
      </w:ins>
    </w:p>
    <w:p w14:paraId="62A606A1" w14:textId="369F7F4A" w:rsidR="00453820" w:rsidRPr="00B36DD3" w:rsidRDefault="00453820" w:rsidP="00A33D82">
      <w:pPr>
        <w:pStyle w:val="ListParagraph"/>
        <w:numPr>
          <w:ilvl w:val="0"/>
          <w:numId w:val="4"/>
        </w:numPr>
        <w:rPr>
          <w:ins w:id="11676" w:author="Rodion" w:date="2019-12-09T02:53:00Z"/>
          <w:rPrChange w:id="11677" w:author="Rodion" w:date="2019-12-09T03:58:00Z">
            <w:rPr>
              <w:ins w:id="11678" w:author="Rodion" w:date="2019-12-09T02:53:00Z"/>
              <w:color w:val="000000"/>
              <w:sz w:val="21"/>
              <w:szCs w:val="21"/>
              <w:shd w:val="clear" w:color="auto" w:fill="FFFFFF"/>
            </w:rPr>
          </w:rPrChange>
        </w:rPr>
        <w:pPrChange w:id="11679" w:author="Rodion" w:date="2019-12-09T03:56:00Z">
          <w:pPr>
            <w:pStyle w:val="ListParagraph"/>
            <w:numPr>
              <w:numId w:val="4"/>
            </w:numPr>
          </w:pPr>
        </w:pPrChange>
      </w:pPr>
      <w:proofErr w:type="spellStart"/>
      <w:ins w:id="11680" w:author="Rodion" w:date="2019-12-09T02:53:00Z">
        <w:r w:rsidRPr="00030B2B">
          <w:rPr>
            <w:shd w:val="clear" w:color="auto" w:fill="FFFFFF"/>
          </w:rPr>
          <w:t>About</w:t>
        </w:r>
        <w:proofErr w:type="spellEnd"/>
        <w:r w:rsidRPr="00030B2B">
          <w:rPr>
            <w:shd w:val="clear" w:color="auto" w:fill="FFFFFF"/>
          </w:rPr>
          <w:t xml:space="preserve"> </w:t>
        </w:r>
        <w:proofErr w:type="spellStart"/>
        <w:r w:rsidRPr="00030B2B">
          <w:rPr>
            <w:shd w:val="clear" w:color="auto" w:fill="FFFFFF"/>
          </w:rPr>
          <w:t>Hiku</w:t>
        </w:r>
        <w:proofErr w:type="spellEnd"/>
        <w:r w:rsidRPr="00030B2B">
          <w:rPr>
            <w:shd w:val="clear" w:color="auto" w:fill="FFFFFF"/>
          </w:rPr>
          <w:t xml:space="preserve"> [Електронний ресурс] – Режим доступу до ресурсу: </w:t>
        </w:r>
        <w:r w:rsidRPr="00030B2B">
          <w:rPr>
            <w:shd w:val="clear" w:color="auto" w:fill="FFFFFF"/>
          </w:rPr>
          <w:fldChar w:fldCharType="begin"/>
        </w:r>
        <w:r w:rsidRPr="00B36DD3">
          <w:rPr>
            <w:shd w:val="clear" w:color="auto" w:fill="FFFFFF"/>
            <w:rPrChange w:id="11681" w:author="Rodion" w:date="2019-12-09T03:58:00Z">
              <w:rPr>
                <w:shd w:val="clear" w:color="auto" w:fill="FFFFFF"/>
              </w:rPr>
            </w:rPrChange>
          </w:rPr>
          <w:instrText xml:space="preserve"> HYPERLINK "http://hiku.us/aboutus" </w:instrText>
        </w:r>
        <w:r w:rsidRPr="00B36DD3">
          <w:rPr>
            <w:shd w:val="clear" w:color="auto" w:fill="FFFFFF"/>
            <w:rPrChange w:id="11682" w:author="Rodion" w:date="2019-12-09T03:58:00Z">
              <w:rPr>
                <w:shd w:val="clear" w:color="auto" w:fill="FFFFFF"/>
              </w:rPr>
            </w:rPrChange>
          </w:rPr>
          <w:fldChar w:fldCharType="separate"/>
        </w:r>
        <w:r w:rsidRPr="00B36DD3">
          <w:rPr>
            <w:rStyle w:val="Hyperlink"/>
            <w:shd w:val="clear" w:color="auto" w:fill="FFFFFF"/>
            <w:rPrChange w:id="11683" w:author="Rodion" w:date="2019-12-09T03:58:00Z">
              <w:rPr>
                <w:rStyle w:val="Hyperlink"/>
                <w:sz w:val="21"/>
                <w:szCs w:val="21"/>
                <w:shd w:val="clear" w:color="auto" w:fill="FFFFFF"/>
              </w:rPr>
            </w:rPrChange>
          </w:rPr>
          <w:t>http://hiku.us/aboutus</w:t>
        </w:r>
        <w:r w:rsidRPr="00B36DD3">
          <w:rPr>
            <w:shd w:val="clear" w:color="auto" w:fill="FFFFFF"/>
            <w:rPrChange w:id="11684" w:author="Rodion" w:date="2019-12-09T03:58:00Z">
              <w:rPr>
                <w:shd w:val="clear" w:color="auto" w:fill="FFFFFF"/>
              </w:rPr>
            </w:rPrChange>
          </w:rPr>
          <w:fldChar w:fldCharType="end"/>
        </w:r>
        <w:r w:rsidRPr="00030B2B">
          <w:rPr>
            <w:shd w:val="clear" w:color="auto" w:fill="FFFFFF"/>
          </w:rPr>
          <w:t>.</w:t>
        </w:r>
      </w:ins>
      <w:ins w:id="11685" w:author="Rodion" w:date="2019-12-09T04:00:00Z">
        <w:r w:rsidR="00B36DD3" w:rsidRPr="00D14CEF">
          <w:t xml:space="preserve"> – 26.11.2019.</w:t>
        </w:r>
      </w:ins>
    </w:p>
    <w:p w14:paraId="5FE42B20" w14:textId="1FE30869" w:rsidR="00453820" w:rsidRPr="00B36DD3" w:rsidRDefault="00453820" w:rsidP="00A33D82">
      <w:pPr>
        <w:pStyle w:val="ListParagraph"/>
        <w:numPr>
          <w:ilvl w:val="0"/>
          <w:numId w:val="4"/>
        </w:numPr>
        <w:rPr>
          <w:ins w:id="11686" w:author="Rodion" w:date="2019-12-09T02:54:00Z"/>
          <w:rPrChange w:id="11687" w:author="Rodion" w:date="2019-12-09T03:58:00Z">
            <w:rPr>
              <w:ins w:id="11688" w:author="Rodion" w:date="2019-12-09T02:54:00Z"/>
              <w:color w:val="000000"/>
              <w:sz w:val="21"/>
              <w:szCs w:val="21"/>
              <w:shd w:val="clear" w:color="auto" w:fill="FFFFFF"/>
            </w:rPr>
          </w:rPrChange>
        </w:rPr>
        <w:pPrChange w:id="11689" w:author="Rodion" w:date="2019-12-09T03:56:00Z">
          <w:pPr>
            <w:pStyle w:val="ListParagraph"/>
            <w:numPr>
              <w:numId w:val="4"/>
            </w:numPr>
          </w:pPr>
        </w:pPrChange>
      </w:pPr>
      <w:proofErr w:type="spellStart"/>
      <w:ins w:id="11690" w:author="Rodion" w:date="2019-12-09T02:54:00Z">
        <w:r w:rsidRPr="00030B2B">
          <w:rPr>
            <w:shd w:val="clear" w:color="auto" w:fill="FFFFFF"/>
          </w:rPr>
          <w:t>Review</w:t>
        </w:r>
        <w:proofErr w:type="spellEnd"/>
        <w:r w:rsidRPr="00030B2B">
          <w:rPr>
            <w:shd w:val="clear" w:color="auto" w:fill="FFFFFF"/>
          </w:rPr>
          <w:t xml:space="preserve">: </w:t>
        </w:r>
        <w:proofErr w:type="spellStart"/>
        <w:r w:rsidRPr="00030B2B">
          <w:rPr>
            <w:shd w:val="clear" w:color="auto" w:fill="FFFFFF"/>
          </w:rPr>
          <w:t>Hiku</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tool</w:t>
        </w:r>
        <w:proofErr w:type="spellEnd"/>
        <w:r w:rsidRPr="00030B2B">
          <w:rPr>
            <w:shd w:val="clear" w:color="auto" w:fill="FFFFFF"/>
          </w:rPr>
          <w:t xml:space="preserve"> </w:t>
        </w:r>
        <w:proofErr w:type="spellStart"/>
        <w:r w:rsidRPr="00030B2B">
          <w:rPr>
            <w:shd w:val="clear" w:color="auto" w:fill="FFFFFF"/>
          </w:rPr>
          <w:t>for</w:t>
        </w:r>
        <w:proofErr w:type="spellEnd"/>
        <w:r w:rsidRPr="00030B2B">
          <w:rPr>
            <w:shd w:val="clear" w:color="auto" w:fill="FFFFFF"/>
          </w:rPr>
          <w:t xml:space="preserve"> </w:t>
        </w:r>
        <w:proofErr w:type="spellStart"/>
        <w:r w:rsidRPr="00030B2B">
          <w:rPr>
            <w:shd w:val="clear" w:color="auto" w:fill="FFFFFF"/>
          </w:rPr>
          <w:t>today’s</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kitchen</w:t>
        </w:r>
        <w:proofErr w:type="spellEnd"/>
        <w:r w:rsidRPr="00030B2B">
          <w:rPr>
            <w:shd w:val="clear" w:color="auto" w:fill="FFFFFF"/>
          </w:rPr>
          <w:t xml:space="preserve"> [Електронний ресурс]. – 2018. – Режим доступу до ресурсу: </w:t>
        </w:r>
        <w:r w:rsidRPr="00030B2B">
          <w:rPr>
            <w:shd w:val="clear" w:color="auto" w:fill="FFFFFF"/>
          </w:rPr>
          <w:fldChar w:fldCharType="begin"/>
        </w:r>
        <w:r w:rsidRPr="00B36DD3">
          <w:rPr>
            <w:shd w:val="clear" w:color="auto" w:fill="FFFFFF"/>
            <w:rPrChange w:id="11691" w:author="Rodion" w:date="2019-12-09T03:58:00Z">
              <w:rPr>
                <w:shd w:val="clear" w:color="auto" w:fill="FFFFFF"/>
              </w:rPr>
            </w:rPrChange>
          </w:rPr>
          <w:instrText xml:space="preserve"> HYPERLINK "https://mediafeed.org/review-hiku-the-smart-tool-for-todays-smart-kitchen/" </w:instrText>
        </w:r>
        <w:r w:rsidRPr="00B36DD3">
          <w:rPr>
            <w:shd w:val="clear" w:color="auto" w:fill="FFFFFF"/>
            <w:rPrChange w:id="11692" w:author="Rodion" w:date="2019-12-09T03:58:00Z">
              <w:rPr>
                <w:shd w:val="clear" w:color="auto" w:fill="FFFFFF"/>
              </w:rPr>
            </w:rPrChange>
          </w:rPr>
          <w:fldChar w:fldCharType="separate"/>
        </w:r>
        <w:r w:rsidRPr="00B36DD3">
          <w:rPr>
            <w:rStyle w:val="Hyperlink"/>
            <w:shd w:val="clear" w:color="auto" w:fill="FFFFFF"/>
            <w:rPrChange w:id="11693" w:author="Rodion" w:date="2019-12-09T03:58:00Z">
              <w:rPr>
                <w:rStyle w:val="Hyperlink"/>
                <w:sz w:val="21"/>
                <w:szCs w:val="21"/>
                <w:shd w:val="clear" w:color="auto" w:fill="FFFFFF"/>
              </w:rPr>
            </w:rPrChange>
          </w:rPr>
          <w:t>https://mediafeed.org/review-hiku-the-smart-tool-for-todays-smart-kitchen/</w:t>
        </w:r>
        <w:r w:rsidRPr="00B36DD3">
          <w:rPr>
            <w:shd w:val="clear" w:color="auto" w:fill="FFFFFF"/>
            <w:rPrChange w:id="11694" w:author="Rodion" w:date="2019-12-09T03:58:00Z">
              <w:rPr>
                <w:shd w:val="clear" w:color="auto" w:fill="FFFFFF"/>
              </w:rPr>
            </w:rPrChange>
          </w:rPr>
          <w:fldChar w:fldCharType="end"/>
        </w:r>
        <w:r w:rsidRPr="00030B2B">
          <w:rPr>
            <w:shd w:val="clear" w:color="auto" w:fill="FFFFFF"/>
          </w:rPr>
          <w:t>.</w:t>
        </w:r>
      </w:ins>
      <w:ins w:id="11695" w:author="Rodion" w:date="2019-12-09T04:00:00Z">
        <w:r w:rsidR="00B36DD3" w:rsidRPr="00D14CEF">
          <w:t xml:space="preserve"> – 26.11.2019.</w:t>
        </w:r>
      </w:ins>
    </w:p>
    <w:p w14:paraId="5873A809" w14:textId="63C66568" w:rsidR="00453820" w:rsidRPr="00B36DD3" w:rsidRDefault="00453820" w:rsidP="00A33D82">
      <w:pPr>
        <w:pStyle w:val="ListParagraph"/>
        <w:numPr>
          <w:ilvl w:val="0"/>
          <w:numId w:val="4"/>
        </w:numPr>
        <w:rPr>
          <w:ins w:id="11696" w:author="Rodion" w:date="2019-12-09T02:55:00Z"/>
          <w:rPrChange w:id="11697" w:author="Rodion" w:date="2019-12-09T03:58:00Z">
            <w:rPr>
              <w:ins w:id="11698" w:author="Rodion" w:date="2019-12-09T02:55:00Z"/>
              <w:color w:val="000000"/>
              <w:sz w:val="21"/>
              <w:szCs w:val="21"/>
              <w:shd w:val="clear" w:color="auto" w:fill="FFFFFF"/>
            </w:rPr>
          </w:rPrChange>
        </w:rPr>
        <w:pPrChange w:id="11699" w:author="Rodion" w:date="2019-12-09T03:56:00Z">
          <w:pPr>
            <w:pStyle w:val="ListParagraph"/>
            <w:numPr>
              <w:numId w:val="4"/>
            </w:numPr>
          </w:pPr>
        </w:pPrChange>
      </w:pPr>
      <w:proofErr w:type="spellStart"/>
      <w:ins w:id="11700" w:author="Rodion" w:date="2019-12-09T02:55:00Z">
        <w:r w:rsidRPr="00030B2B">
          <w:rPr>
            <w:shd w:val="clear" w:color="auto" w:fill="FFFFFF"/>
          </w:rPr>
          <w:t>Piltch</w:t>
        </w:r>
        <w:proofErr w:type="spellEnd"/>
        <w:r w:rsidRPr="00030B2B">
          <w:rPr>
            <w:shd w:val="clear" w:color="auto" w:fill="FFFFFF"/>
          </w:rPr>
          <w:t xml:space="preserve"> A. </w:t>
        </w:r>
        <w:proofErr w:type="spellStart"/>
        <w:r w:rsidRPr="00030B2B">
          <w:rPr>
            <w:shd w:val="clear" w:color="auto" w:fill="FFFFFF"/>
          </w:rPr>
          <w:t>GeniCan</w:t>
        </w:r>
        <w:proofErr w:type="spellEnd"/>
        <w:r w:rsidRPr="00030B2B">
          <w:rPr>
            <w:shd w:val="clear" w:color="auto" w:fill="FFFFFF"/>
          </w:rPr>
          <w:t xml:space="preserve"> </w:t>
        </w:r>
        <w:proofErr w:type="spellStart"/>
        <w:r w:rsidRPr="00030B2B">
          <w:rPr>
            <w:shd w:val="clear" w:color="auto" w:fill="FFFFFF"/>
          </w:rPr>
          <w:t>is</w:t>
        </w:r>
        <w:proofErr w:type="spellEnd"/>
        <w:r w:rsidRPr="00030B2B">
          <w:rPr>
            <w:shd w:val="clear" w:color="auto" w:fill="FFFFFF"/>
          </w:rPr>
          <w:t xml:space="preserve"> </w:t>
        </w:r>
        <w:proofErr w:type="spellStart"/>
        <w:r w:rsidRPr="00030B2B">
          <w:rPr>
            <w:shd w:val="clear" w:color="auto" w:fill="FFFFFF"/>
          </w:rPr>
          <w:t>an</w:t>
        </w:r>
        <w:proofErr w:type="spellEnd"/>
        <w:r w:rsidRPr="00030B2B">
          <w:rPr>
            <w:shd w:val="clear" w:color="auto" w:fill="FFFFFF"/>
          </w:rPr>
          <w:t xml:space="preserve"> </w:t>
        </w:r>
        <w:proofErr w:type="spellStart"/>
        <w:r w:rsidRPr="00030B2B">
          <w:rPr>
            <w:shd w:val="clear" w:color="auto" w:fill="FFFFFF"/>
          </w:rPr>
          <w:t>Amazon</w:t>
        </w:r>
        <w:proofErr w:type="spellEnd"/>
        <w:r w:rsidRPr="00030B2B">
          <w:rPr>
            <w:shd w:val="clear" w:color="auto" w:fill="FFFFFF"/>
          </w:rPr>
          <w:t xml:space="preserve"> </w:t>
        </w:r>
        <w:proofErr w:type="spellStart"/>
        <w:r w:rsidRPr="00030B2B">
          <w:rPr>
            <w:shd w:val="clear" w:color="auto" w:fill="FFFFFF"/>
          </w:rPr>
          <w:t>Dash</w:t>
        </w:r>
        <w:proofErr w:type="spellEnd"/>
        <w:r w:rsidRPr="00030B2B">
          <w:rPr>
            <w:shd w:val="clear" w:color="auto" w:fill="FFFFFF"/>
          </w:rPr>
          <w:t xml:space="preserve"> </w:t>
        </w:r>
        <w:proofErr w:type="spellStart"/>
        <w:r w:rsidRPr="00030B2B">
          <w:rPr>
            <w:shd w:val="clear" w:color="auto" w:fill="FFFFFF"/>
          </w:rPr>
          <w:t>for</w:t>
        </w:r>
        <w:proofErr w:type="spellEnd"/>
        <w:r w:rsidRPr="00030B2B">
          <w:rPr>
            <w:shd w:val="clear" w:color="auto" w:fill="FFFFFF"/>
          </w:rPr>
          <w:t xml:space="preserve"> </w:t>
        </w:r>
        <w:proofErr w:type="spellStart"/>
        <w:r w:rsidRPr="00030B2B">
          <w:rPr>
            <w:shd w:val="clear" w:color="auto" w:fill="FFFFFF"/>
          </w:rPr>
          <w:t>Your</w:t>
        </w:r>
        <w:proofErr w:type="spellEnd"/>
        <w:r w:rsidRPr="00030B2B">
          <w:rPr>
            <w:shd w:val="clear" w:color="auto" w:fill="FFFFFF"/>
          </w:rPr>
          <w:t xml:space="preserve"> </w:t>
        </w:r>
        <w:proofErr w:type="spellStart"/>
        <w:r w:rsidRPr="00B36DD3">
          <w:rPr>
            <w:shd w:val="clear" w:color="auto" w:fill="FFFFFF"/>
            <w:rPrChange w:id="11701" w:author="Rodion" w:date="2019-12-09T03:58:00Z">
              <w:rPr>
                <w:shd w:val="clear" w:color="auto" w:fill="FFFFFF"/>
              </w:rPr>
            </w:rPrChange>
          </w:rPr>
          <w:t>Trash</w:t>
        </w:r>
        <w:proofErr w:type="spellEnd"/>
        <w:r w:rsidRPr="00B36DD3">
          <w:rPr>
            <w:shd w:val="clear" w:color="auto" w:fill="FFFFFF"/>
            <w:rPrChange w:id="11702" w:author="Rodion" w:date="2019-12-09T03:58:00Z">
              <w:rPr>
                <w:shd w:val="clear" w:color="auto" w:fill="FFFFFF"/>
              </w:rPr>
            </w:rPrChange>
          </w:rPr>
          <w:t xml:space="preserve"> [Електронний ресурс] / </w:t>
        </w:r>
        <w:proofErr w:type="spellStart"/>
        <w:r w:rsidRPr="00B36DD3">
          <w:rPr>
            <w:shd w:val="clear" w:color="auto" w:fill="FFFFFF"/>
            <w:rPrChange w:id="11703" w:author="Rodion" w:date="2019-12-09T03:58:00Z">
              <w:rPr>
                <w:shd w:val="clear" w:color="auto" w:fill="FFFFFF"/>
              </w:rPr>
            </w:rPrChange>
          </w:rPr>
          <w:t>Avram</w:t>
        </w:r>
        <w:proofErr w:type="spellEnd"/>
        <w:r w:rsidRPr="00B36DD3">
          <w:rPr>
            <w:shd w:val="clear" w:color="auto" w:fill="FFFFFF"/>
            <w:rPrChange w:id="11704" w:author="Rodion" w:date="2019-12-09T03:58:00Z">
              <w:rPr>
                <w:shd w:val="clear" w:color="auto" w:fill="FFFFFF"/>
              </w:rPr>
            </w:rPrChange>
          </w:rPr>
          <w:t xml:space="preserve"> </w:t>
        </w:r>
        <w:proofErr w:type="spellStart"/>
        <w:r w:rsidRPr="00B36DD3">
          <w:rPr>
            <w:shd w:val="clear" w:color="auto" w:fill="FFFFFF"/>
            <w:rPrChange w:id="11705" w:author="Rodion" w:date="2019-12-09T03:58:00Z">
              <w:rPr>
                <w:shd w:val="clear" w:color="auto" w:fill="FFFFFF"/>
              </w:rPr>
            </w:rPrChange>
          </w:rPr>
          <w:t>Piltch</w:t>
        </w:r>
        <w:proofErr w:type="spellEnd"/>
        <w:r w:rsidRPr="00B36DD3">
          <w:rPr>
            <w:shd w:val="clear" w:color="auto" w:fill="FFFFFF"/>
            <w:rPrChange w:id="11706" w:author="Rodion" w:date="2019-12-09T03:58:00Z">
              <w:rPr>
                <w:shd w:val="clear" w:color="auto" w:fill="FFFFFF"/>
              </w:rPr>
            </w:rPrChange>
          </w:rPr>
          <w:t xml:space="preserve">. – 2017. – Режим доступу до ресурсу: </w:t>
        </w:r>
        <w:r w:rsidRPr="00030B2B">
          <w:rPr>
            <w:shd w:val="clear" w:color="auto" w:fill="FFFFFF"/>
          </w:rPr>
          <w:fldChar w:fldCharType="begin"/>
        </w:r>
        <w:r w:rsidRPr="00B36DD3">
          <w:rPr>
            <w:shd w:val="clear" w:color="auto" w:fill="FFFFFF"/>
            <w:rPrChange w:id="11707" w:author="Rodion" w:date="2019-12-09T03:58:00Z">
              <w:rPr>
                <w:shd w:val="clear" w:color="auto" w:fill="FFFFFF"/>
              </w:rPr>
            </w:rPrChange>
          </w:rPr>
          <w:instrText xml:space="preserve"> HYPERLINK "https://www.tomsguide.com/us/genican-trash-scanner,news-24214.html" </w:instrText>
        </w:r>
        <w:r w:rsidRPr="00B36DD3">
          <w:rPr>
            <w:shd w:val="clear" w:color="auto" w:fill="FFFFFF"/>
            <w:rPrChange w:id="11708" w:author="Rodion" w:date="2019-12-09T03:58:00Z">
              <w:rPr>
                <w:shd w:val="clear" w:color="auto" w:fill="FFFFFF"/>
              </w:rPr>
            </w:rPrChange>
          </w:rPr>
          <w:fldChar w:fldCharType="separate"/>
        </w:r>
        <w:r w:rsidRPr="00B36DD3">
          <w:rPr>
            <w:rStyle w:val="Hyperlink"/>
            <w:shd w:val="clear" w:color="auto" w:fill="FFFFFF"/>
            <w:rPrChange w:id="11709" w:author="Rodion" w:date="2019-12-09T03:58:00Z">
              <w:rPr>
                <w:rStyle w:val="Hyperlink"/>
                <w:sz w:val="21"/>
                <w:szCs w:val="21"/>
                <w:shd w:val="clear" w:color="auto" w:fill="FFFFFF"/>
              </w:rPr>
            </w:rPrChange>
          </w:rPr>
          <w:t>https://www.tomsguide.com/us/genican-trash-scanner,news-24214.html</w:t>
        </w:r>
        <w:r w:rsidRPr="00B36DD3">
          <w:rPr>
            <w:shd w:val="clear" w:color="auto" w:fill="FFFFFF"/>
            <w:rPrChange w:id="11710" w:author="Rodion" w:date="2019-12-09T03:58:00Z">
              <w:rPr>
                <w:shd w:val="clear" w:color="auto" w:fill="FFFFFF"/>
              </w:rPr>
            </w:rPrChange>
          </w:rPr>
          <w:fldChar w:fldCharType="end"/>
        </w:r>
        <w:r w:rsidRPr="00030B2B">
          <w:rPr>
            <w:shd w:val="clear" w:color="auto" w:fill="FFFFFF"/>
          </w:rPr>
          <w:t>.</w:t>
        </w:r>
      </w:ins>
      <w:ins w:id="11711" w:author="Rodion" w:date="2019-12-09T04:00:00Z">
        <w:r w:rsidR="00B36DD3" w:rsidRPr="00D14CEF">
          <w:t xml:space="preserve"> – 26.11.2019.</w:t>
        </w:r>
      </w:ins>
    </w:p>
    <w:p w14:paraId="782872DD" w14:textId="4D2D28A3" w:rsidR="00453820" w:rsidRPr="00B36DD3" w:rsidRDefault="00453820" w:rsidP="00A33D82">
      <w:pPr>
        <w:pStyle w:val="ListParagraph"/>
        <w:numPr>
          <w:ilvl w:val="0"/>
          <w:numId w:val="4"/>
        </w:numPr>
        <w:rPr>
          <w:ins w:id="11712" w:author="Rodion" w:date="2019-12-09T02:56:00Z"/>
          <w:rPrChange w:id="11713" w:author="Rodion" w:date="2019-12-09T03:58:00Z">
            <w:rPr>
              <w:ins w:id="11714" w:author="Rodion" w:date="2019-12-09T02:56:00Z"/>
              <w:color w:val="000000"/>
              <w:sz w:val="21"/>
              <w:szCs w:val="21"/>
              <w:shd w:val="clear" w:color="auto" w:fill="FFFFFF"/>
            </w:rPr>
          </w:rPrChange>
        </w:rPr>
        <w:pPrChange w:id="11715" w:author="Rodion" w:date="2019-12-09T03:56:00Z">
          <w:pPr>
            <w:pStyle w:val="ListParagraph"/>
            <w:numPr>
              <w:numId w:val="4"/>
            </w:numPr>
          </w:pPr>
        </w:pPrChange>
      </w:pPr>
      <w:proofErr w:type="spellStart"/>
      <w:ins w:id="11716" w:author="Rodion" w:date="2019-12-09T02:56:00Z">
        <w:r w:rsidRPr="00030B2B">
          <w:rPr>
            <w:shd w:val="clear" w:color="auto" w:fill="FFFFFF"/>
          </w:rPr>
          <w:t>Brown</w:t>
        </w:r>
        <w:proofErr w:type="spellEnd"/>
        <w:r w:rsidRPr="00030B2B">
          <w:rPr>
            <w:shd w:val="clear" w:color="auto" w:fill="FFFFFF"/>
          </w:rPr>
          <w:t xml:space="preserve"> B. </w:t>
        </w:r>
        <w:proofErr w:type="spellStart"/>
        <w:r w:rsidRPr="00030B2B">
          <w:rPr>
            <w:shd w:val="clear" w:color="auto" w:fill="FFFFFF"/>
          </w:rPr>
          <w:t>GeniCan</w:t>
        </w:r>
        <w:proofErr w:type="spellEnd"/>
        <w:r w:rsidRPr="00030B2B">
          <w:rPr>
            <w:shd w:val="clear" w:color="auto" w:fill="FFFFFF"/>
          </w:rPr>
          <w:t xml:space="preserve"> </w:t>
        </w:r>
        <w:proofErr w:type="spellStart"/>
        <w:r w:rsidRPr="00030B2B">
          <w:rPr>
            <w:shd w:val="clear" w:color="auto" w:fill="FFFFFF"/>
          </w:rPr>
          <w:t>makes</w:t>
        </w:r>
        <w:proofErr w:type="spellEnd"/>
        <w:r w:rsidRPr="00030B2B">
          <w:rPr>
            <w:shd w:val="clear" w:color="auto" w:fill="FFFFFF"/>
          </w:rPr>
          <w:t xml:space="preserve"> </w:t>
        </w:r>
        <w:proofErr w:type="spellStart"/>
        <w:r w:rsidRPr="00030B2B">
          <w:rPr>
            <w:shd w:val="clear" w:color="auto" w:fill="FFFFFF"/>
          </w:rPr>
          <w:t>any</w:t>
        </w:r>
        <w:proofErr w:type="spellEnd"/>
        <w:r w:rsidRPr="00030B2B">
          <w:rPr>
            <w:shd w:val="clear" w:color="auto" w:fill="FFFFFF"/>
          </w:rPr>
          <w:t xml:space="preserve"> </w:t>
        </w:r>
        <w:proofErr w:type="spellStart"/>
        <w:r w:rsidRPr="00030B2B">
          <w:rPr>
            <w:shd w:val="clear" w:color="auto" w:fill="FFFFFF"/>
          </w:rPr>
          <w:t>trash</w:t>
        </w:r>
        <w:proofErr w:type="spellEnd"/>
        <w:r w:rsidRPr="00030B2B">
          <w:rPr>
            <w:shd w:val="clear" w:color="auto" w:fill="FFFFFF"/>
          </w:rPr>
          <w:t xml:space="preserve"> </w:t>
        </w:r>
        <w:proofErr w:type="spellStart"/>
        <w:r w:rsidRPr="00030B2B">
          <w:rPr>
            <w:shd w:val="clear" w:color="auto" w:fill="FFFFFF"/>
          </w:rPr>
          <w:t>can</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enough</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create</w:t>
        </w:r>
        <w:proofErr w:type="spellEnd"/>
        <w:r w:rsidRPr="00030B2B">
          <w:rPr>
            <w:shd w:val="clear" w:color="auto" w:fill="FFFFFF"/>
          </w:rPr>
          <w:t xml:space="preserve"> </w:t>
        </w:r>
        <w:proofErr w:type="spellStart"/>
        <w:r w:rsidRPr="00030B2B">
          <w:rPr>
            <w:shd w:val="clear" w:color="auto" w:fill="FFFFFF"/>
          </w:rPr>
          <w:t>updated</w:t>
        </w:r>
        <w:proofErr w:type="spellEnd"/>
        <w:r w:rsidRPr="00030B2B">
          <w:rPr>
            <w:shd w:val="clear" w:color="auto" w:fill="FFFFFF"/>
          </w:rPr>
          <w:t xml:space="preserve"> </w:t>
        </w:r>
        <w:proofErr w:type="spellStart"/>
        <w:r w:rsidRPr="00030B2B">
          <w:rPr>
            <w:shd w:val="clear" w:color="auto" w:fill="FFFFFF"/>
          </w:rPr>
          <w:t>grocery</w:t>
        </w:r>
        <w:proofErr w:type="spellEnd"/>
        <w:r w:rsidRPr="00030B2B">
          <w:rPr>
            <w:shd w:val="clear" w:color="auto" w:fill="FFFFFF"/>
          </w:rPr>
          <w:t xml:space="preserve"> </w:t>
        </w:r>
        <w:proofErr w:type="spellStart"/>
        <w:r w:rsidRPr="00030B2B">
          <w:rPr>
            <w:shd w:val="clear" w:color="auto" w:fill="FFFFFF"/>
          </w:rPr>
          <w:t>lists</w:t>
        </w:r>
        <w:proofErr w:type="spellEnd"/>
        <w:r w:rsidRPr="00030B2B">
          <w:rPr>
            <w:shd w:val="clear" w:color="auto" w:fill="FFFFFF"/>
          </w:rPr>
          <w:t xml:space="preserve"> [Електронний ресурс] / </w:t>
        </w:r>
        <w:proofErr w:type="spellStart"/>
        <w:r w:rsidRPr="00030B2B">
          <w:rPr>
            <w:shd w:val="clear" w:color="auto" w:fill="FFFFFF"/>
          </w:rPr>
          <w:t>Bruce</w:t>
        </w:r>
        <w:proofErr w:type="spellEnd"/>
        <w:r w:rsidRPr="00030B2B">
          <w:rPr>
            <w:shd w:val="clear" w:color="auto" w:fill="FFFFFF"/>
          </w:rPr>
          <w:t xml:space="preserve"> </w:t>
        </w:r>
        <w:proofErr w:type="spellStart"/>
        <w:r w:rsidRPr="00030B2B">
          <w:rPr>
            <w:shd w:val="clear" w:color="auto" w:fill="FFFFFF"/>
          </w:rPr>
          <w:t>Brown</w:t>
        </w:r>
        <w:proofErr w:type="spellEnd"/>
        <w:r w:rsidRPr="00030B2B">
          <w:rPr>
            <w:shd w:val="clear" w:color="auto" w:fill="FFFFFF"/>
          </w:rPr>
          <w:t xml:space="preserve">. – 2017. – Режим доступу до ресурсу: </w:t>
        </w:r>
        <w:r w:rsidRPr="00030B2B">
          <w:rPr>
            <w:shd w:val="clear" w:color="auto" w:fill="FFFFFF"/>
          </w:rPr>
          <w:fldChar w:fldCharType="begin"/>
        </w:r>
        <w:r w:rsidRPr="00B36DD3">
          <w:rPr>
            <w:shd w:val="clear" w:color="auto" w:fill="FFFFFF"/>
            <w:rPrChange w:id="11717" w:author="Rodion" w:date="2019-12-09T03:58:00Z">
              <w:rPr>
                <w:shd w:val="clear" w:color="auto" w:fill="FFFFFF"/>
              </w:rPr>
            </w:rPrChange>
          </w:rPr>
          <w:instrText xml:space="preserve"> HYPERLINK "https://www.digitaltrends.com/home/genican-grocery-list-smart-home-amazon-dash-replenishment-ces-2017/" </w:instrText>
        </w:r>
        <w:r w:rsidRPr="00B36DD3">
          <w:rPr>
            <w:shd w:val="clear" w:color="auto" w:fill="FFFFFF"/>
            <w:rPrChange w:id="11718" w:author="Rodion" w:date="2019-12-09T03:58:00Z">
              <w:rPr>
                <w:shd w:val="clear" w:color="auto" w:fill="FFFFFF"/>
              </w:rPr>
            </w:rPrChange>
          </w:rPr>
          <w:fldChar w:fldCharType="separate"/>
        </w:r>
        <w:r w:rsidRPr="00B36DD3">
          <w:rPr>
            <w:rStyle w:val="Hyperlink"/>
            <w:shd w:val="clear" w:color="auto" w:fill="FFFFFF"/>
            <w:rPrChange w:id="11719" w:author="Rodion" w:date="2019-12-09T03:58:00Z">
              <w:rPr>
                <w:rStyle w:val="Hyperlink"/>
                <w:sz w:val="21"/>
                <w:szCs w:val="21"/>
                <w:shd w:val="clear" w:color="auto" w:fill="FFFFFF"/>
              </w:rPr>
            </w:rPrChange>
          </w:rPr>
          <w:t>https://www.digitaltrends.com/home/genican-grocery-list-smart-home-amazon-dash-replenishment-ces-2017/</w:t>
        </w:r>
        <w:r w:rsidRPr="00B36DD3">
          <w:rPr>
            <w:shd w:val="clear" w:color="auto" w:fill="FFFFFF"/>
            <w:rPrChange w:id="11720" w:author="Rodion" w:date="2019-12-09T03:58:00Z">
              <w:rPr>
                <w:shd w:val="clear" w:color="auto" w:fill="FFFFFF"/>
              </w:rPr>
            </w:rPrChange>
          </w:rPr>
          <w:fldChar w:fldCharType="end"/>
        </w:r>
        <w:r w:rsidRPr="00030B2B">
          <w:rPr>
            <w:shd w:val="clear" w:color="auto" w:fill="FFFFFF"/>
          </w:rPr>
          <w:t>.</w:t>
        </w:r>
      </w:ins>
      <w:ins w:id="11721" w:author="Rodion" w:date="2019-12-09T04:00:00Z">
        <w:r w:rsidR="00B36DD3" w:rsidRPr="00D14CEF">
          <w:t xml:space="preserve"> – 26.11.2019.</w:t>
        </w:r>
      </w:ins>
    </w:p>
    <w:p w14:paraId="1B307AF9" w14:textId="587CD798" w:rsidR="00453820" w:rsidRPr="00B36DD3" w:rsidRDefault="00453820" w:rsidP="00A33D82">
      <w:pPr>
        <w:pStyle w:val="ListParagraph"/>
        <w:numPr>
          <w:ilvl w:val="0"/>
          <w:numId w:val="4"/>
        </w:numPr>
        <w:rPr>
          <w:ins w:id="11722" w:author="Rodion" w:date="2019-12-09T02:58:00Z"/>
          <w:rPrChange w:id="11723" w:author="Rodion" w:date="2019-12-09T03:58:00Z">
            <w:rPr>
              <w:ins w:id="11724" w:author="Rodion" w:date="2019-12-09T02:58:00Z"/>
              <w:color w:val="000000"/>
              <w:sz w:val="21"/>
              <w:szCs w:val="21"/>
              <w:shd w:val="clear" w:color="auto" w:fill="FFFFFF"/>
            </w:rPr>
          </w:rPrChange>
        </w:rPr>
        <w:pPrChange w:id="11725" w:author="Rodion" w:date="2019-12-09T03:56:00Z">
          <w:pPr>
            <w:pStyle w:val="ListParagraph"/>
            <w:numPr>
              <w:numId w:val="4"/>
            </w:numPr>
          </w:pPr>
        </w:pPrChange>
      </w:pPr>
      <w:proofErr w:type="spellStart"/>
      <w:ins w:id="11726" w:author="Rodion" w:date="2019-12-09T02:57:00Z">
        <w:r w:rsidRPr="00030B2B">
          <w:rPr>
            <w:shd w:val="clear" w:color="auto" w:fill="FFFFFF"/>
          </w:rPr>
          <w:t>GeniCan</w:t>
        </w:r>
        <w:proofErr w:type="spellEnd"/>
        <w:r w:rsidRPr="00030B2B">
          <w:rPr>
            <w:shd w:val="clear" w:color="auto" w:fill="FFFFFF"/>
          </w:rPr>
          <w:t xml:space="preserve"> </w:t>
        </w:r>
        <w:r w:rsidRPr="00B36DD3">
          <w:rPr>
            <w:shd w:val="clear" w:color="auto" w:fill="FFFFFF"/>
            <w:rPrChange w:id="11727" w:author="Rodion" w:date="2019-12-09T03:58:00Z">
              <w:rPr>
                <w:shd w:val="clear" w:color="auto" w:fill="FFFFFF"/>
              </w:rPr>
            </w:rPrChange>
          </w:rPr>
          <w:t xml:space="preserve">– FAQ [Електронний ресурс] – Режим доступу до ресурсу: </w:t>
        </w:r>
      </w:ins>
      <w:ins w:id="11728" w:author="Rodion" w:date="2019-12-09T02:58:00Z">
        <w:r w:rsidR="004A7D93" w:rsidRPr="00030B2B">
          <w:rPr>
            <w:shd w:val="clear" w:color="auto" w:fill="FFFFFF"/>
          </w:rPr>
          <w:fldChar w:fldCharType="begin"/>
        </w:r>
        <w:r w:rsidR="004A7D93" w:rsidRPr="00B36DD3">
          <w:rPr>
            <w:shd w:val="clear" w:color="auto" w:fill="FFFFFF"/>
            <w:rPrChange w:id="11729" w:author="Rodion" w:date="2019-12-09T03:58:00Z">
              <w:rPr>
                <w:shd w:val="clear" w:color="auto" w:fill="FFFFFF"/>
              </w:rPr>
            </w:rPrChange>
          </w:rPr>
          <w:instrText xml:space="preserve"> HYPERLINK "</w:instrText>
        </w:r>
      </w:ins>
      <w:ins w:id="11730" w:author="Rodion" w:date="2019-12-09T02:57:00Z">
        <w:r w:rsidR="004A7D93" w:rsidRPr="00B36DD3">
          <w:rPr>
            <w:shd w:val="clear" w:color="auto" w:fill="FFFFFF"/>
            <w:rPrChange w:id="11731" w:author="Rodion" w:date="2019-12-09T03:58:00Z">
              <w:rPr>
                <w:shd w:val="clear" w:color="auto" w:fill="FFFFFF"/>
              </w:rPr>
            </w:rPrChange>
          </w:rPr>
          <w:instrText>https://www.genican.com/pages/faq</w:instrText>
        </w:r>
      </w:ins>
      <w:ins w:id="11732" w:author="Rodion" w:date="2019-12-09T02:58:00Z">
        <w:r w:rsidR="004A7D93" w:rsidRPr="00B36DD3">
          <w:rPr>
            <w:shd w:val="clear" w:color="auto" w:fill="FFFFFF"/>
            <w:rPrChange w:id="11733" w:author="Rodion" w:date="2019-12-09T03:58:00Z">
              <w:rPr>
                <w:shd w:val="clear" w:color="auto" w:fill="FFFFFF"/>
              </w:rPr>
            </w:rPrChange>
          </w:rPr>
          <w:instrText xml:space="preserve">" </w:instrText>
        </w:r>
        <w:r w:rsidR="004A7D93" w:rsidRPr="00B36DD3">
          <w:rPr>
            <w:shd w:val="clear" w:color="auto" w:fill="FFFFFF"/>
            <w:rPrChange w:id="11734" w:author="Rodion" w:date="2019-12-09T03:58:00Z">
              <w:rPr>
                <w:shd w:val="clear" w:color="auto" w:fill="FFFFFF"/>
              </w:rPr>
            </w:rPrChange>
          </w:rPr>
          <w:fldChar w:fldCharType="separate"/>
        </w:r>
      </w:ins>
      <w:ins w:id="11735" w:author="Rodion" w:date="2019-12-09T02:57:00Z">
        <w:r w:rsidR="004A7D93" w:rsidRPr="00B36DD3">
          <w:rPr>
            <w:rStyle w:val="Hyperlink"/>
            <w:shd w:val="clear" w:color="auto" w:fill="FFFFFF"/>
            <w:rPrChange w:id="11736" w:author="Rodion" w:date="2019-12-09T03:58:00Z">
              <w:rPr>
                <w:rStyle w:val="Hyperlink"/>
                <w:sz w:val="21"/>
                <w:szCs w:val="21"/>
                <w:shd w:val="clear" w:color="auto" w:fill="FFFFFF"/>
              </w:rPr>
            </w:rPrChange>
          </w:rPr>
          <w:t>https://www.genican.com/pages/faq</w:t>
        </w:r>
      </w:ins>
      <w:ins w:id="11737" w:author="Rodion" w:date="2019-12-09T02:58:00Z">
        <w:r w:rsidR="004A7D93" w:rsidRPr="00B36DD3">
          <w:rPr>
            <w:shd w:val="clear" w:color="auto" w:fill="FFFFFF"/>
            <w:rPrChange w:id="11738" w:author="Rodion" w:date="2019-12-09T03:58:00Z">
              <w:rPr>
                <w:shd w:val="clear" w:color="auto" w:fill="FFFFFF"/>
              </w:rPr>
            </w:rPrChange>
          </w:rPr>
          <w:fldChar w:fldCharType="end"/>
        </w:r>
      </w:ins>
      <w:ins w:id="11739" w:author="Rodion" w:date="2019-12-09T02:57:00Z">
        <w:r w:rsidRPr="00030B2B">
          <w:rPr>
            <w:shd w:val="clear" w:color="auto" w:fill="FFFFFF"/>
          </w:rPr>
          <w:t>.</w:t>
        </w:r>
      </w:ins>
      <w:ins w:id="11740" w:author="Rodion" w:date="2019-12-09T04:01:00Z">
        <w:r w:rsidR="00B36DD3" w:rsidRPr="00D14CEF">
          <w:t xml:space="preserve"> – 26.11.2019.</w:t>
        </w:r>
      </w:ins>
    </w:p>
    <w:p w14:paraId="66AD3584" w14:textId="4867CF04" w:rsidR="004A7D93" w:rsidRPr="00B36DD3" w:rsidRDefault="004A7D93" w:rsidP="00A33D82">
      <w:pPr>
        <w:pStyle w:val="ListParagraph"/>
        <w:numPr>
          <w:ilvl w:val="0"/>
          <w:numId w:val="4"/>
        </w:numPr>
        <w:rPr>
          <w:ins w:id="11741" w:author="Rodion" w:date="2019-12-09T02:58:00Z"/>
          <w:rPrChange w:id="11742" w:author="Rodion" w:date="2019-12-09T03:58:00Z">
            <w:rPr>
              <w:ins w:id="11743" w:author="Rodion" w:date="2019-12-09T02:58:00Z"/>
              <w:color w:val="000000"/>
              <w:sz w:val="21"/>
              <w:szCs w:val="21"/>
              <w:shd w:val="clear" w:color="auto" w:fill="FFFFFF"/>
            </w:rPr>
          </w:rPrChange>
        </w:rPr>
        <w:pPrChange w:id="11744" w:author="Rodion" w:date="2019-12-09T03:56:00Z">
          <w:pPr>
            <w:pStyle w:val="ListParagraph"/>
            <w:numPr>
              <w:numId w:val="4"/>
            </w:numPr>
          </w:pPr>
        </w:pPrChange>
      </w:pPr>
      <w:proofErr w:type="spellStart"/>
      <w:ins w:id="11745" w:author="Rodion" w:date="2019-12-09T02:58:00Z">
        <w:r w:rsidRPr="00030B2B">
          <w:rPr>
            <w:shd w:val="clear" w:color="auto" w:fill="FFFFFF"/>
          </w:rPr>
          <w:t>New</w:t>
        </w:r>
        <w:proofErr w:type="spellEnd"/>
        <w:r w:rsidRPr="00030B2B">
          <w:rPr>
            <w:shd w:val="clear" w:color="auto" w:fill="FFFFFF"/>
          </w:rPr>
          <w:t xml:space="preserve"> </w:t>
        </w:r>
        <w:proofErr w:type="spellStart"/>
        <w:r w:rsidRPr="00030B2B">
          <w:rPr>
            <w:shd w:val="clear" w:color="auto" w:fill="FFFFFF"/>
          </w:rPr>
          <w:t>Grocery</w:t>
        </w:r>
        <w:proofErr w:type="spellEnd"/>
        <w:r w:rsidRPr="00030B2B">
          <w:rPr>
            <w:shd w:val="clear" w:color="auto" w:fill="FFFFFF"/>
          </w:rPr>
          <w:t xml:space="preserve"> </w:t>
        </w:r>
        <w:proofErr w:type="spellStart"/>
        <w:r w:rsidRPr="00030B2B">
          <w:rPr>
            <w:shd w:val="clear" w:color="auto" w:fill="FFFFFF"/>
          </w:rPr>
          <w:t>Technology</w:t>
        </w:r>
        <w:proofErr w:type="spellEnd"/>
        <w:r w:rsidRPr="00030B2B">
          <w:rPr>
            <w:shd w:val="clear" w:color="auto" w:fill="FFFFFF"/>
          </w:rPr>
          <w:t xml:space="preserve"> </w:t>
        </w:r>
        <w:proofErr w:type="spellStart"/>
        <w:r w:rsidRPr="00030B2B">
          <w:rPr>
            <w:shd w:val="clear" w:color="auto" w:fill="FFFFFF"/>
          </w:rPr>
          <w:t>Piloted</w:t>
        </w:r>
        <w:proofErr w:type="spellEnd"/>
        <w:r w:rsidRPr="00030B2B">
          <w:rPr>
            <w:shd w:val="clear" w:color="auto" w:fill="FFFFFF"/>
          </w:rPr>
          <w:t xml:space="preserve"> </w:t>
        </w:r>
        <w:proofErr w:type="spellStart"/>
        <w:r w:rsidRPr="00030B2B">
          <w:rPr>
            <w:shd w:val="clear" w:color="auto" w:fill="FFFFFF"/>
          </w:rPr>
          <w:t>by</w:t>
        </w:r>
        <w:proofErr w:type="spellEnd"/>
        <w:r w:rsidRPr="00030B2B">
          <w:rPr>
            <w:shd w:val="clear" w:color="auto" w:fill="FFFFFF"/>
          </w:rPr>
          <w:t xml:space="preserve"> </w:t>
        </w:r>
        <w:proofErr w:type="spellStart"/>
        <w:r w:rsidRPr="00030B2B">
          <w:rPr>
            <w:shd w:val="clear" w:color="auto" w:fill="FFFFFF"/>
          </w:rPr>
          <w:t>Kroger</w:t>
        </w:r>
        <w:proofErr w:type="spellEnd"/>
        <w:r w:rsidRPr="00030B2B">
          <w:rPr>
            <w:shd w:val="clear" w:color="auto" w:fill="FFFFFF"/>
          </w:rPr>
          <w:t xml:space="preserve">, Microsoft </w:t>
        </w:r>
        <w:proofErr w:type="spellStart"/>
        <w:r w:rsidRPr="00030B2B">
          <w:rPr>
            <w:shd w:val="clear" w:color="auto" w:fill="FFFFFF"/>
          </w:rPr>
          <w:t>Shows</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Store</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Future</w:t>
        </w:r>
        <w:proofErr w:type="spellEnd"/>
        <w:r w:rsidRPr="00030B2B">
          <w:rPr>
            <w:shd w:val="clear" w:color="auto" w:fill="FFFFFF"/>
          </w:rPr>
          <w:t xml:space="preserve"> [Електронний ресурс]. – 2019. – Режим доступу до ресурсу: </w:t>
        </w:r>
        <w:r w:rsidRPr="00030B2B">
          <w:rPr>
            <w:shd w:val="clear" w:color="auto" w:fill="FFFFFF"/>
          </w:rPr>
          <w:lastRenderedPageBreak/>
          <w:fldChar w:fldCharType="begin"/>
        </w:r>
        <w:r w:rsidRPr="00B36DD3">
          <w:rPr>
            <w:shd w:val="clear" w:color="auto" w:fill="FFFFFF"/>
            <w:rPrChange w:id="11746" w:author="Rodion" w:date="2019-12-09T03:58:00Z">
              <w:rPr>
                <w:shd w:val="clear" w:color="auto" w:fill="FFFFFF"/>
              </w:rPr>
            </w:rPrChange>
          </w:rPr>
          <w:instrText xml:space="preserve"> HYPERLINK "https://progressivegrocer.com/new-grocery-technology-piloted-kroger-microsoft-shows-store-future" </w:instrText>
        </w:r>
        <w:r w:rsidRPr="00B36DD3">
          <w:rPr>
            <w:shd w:val="clear" w:color="auto" w:fill="FFFFFF"/>
            <w:rPrChange w:id="11747" w:author="Rodion" w:date="2019-12-09T03:58:00Z">
              <w:rPr>
                <w:shd w:val="clear" w:color="auto" w:fill="FFFFFF"/>
              </w:rPr>
            </w:rPrChange>
          </w:rPr>
          <w:fldChar w:fldCharType="separate"/>
        </w:r>
        <w:r w:rsidRPr="00B36DD3">
          <w:rPr>
            <w:rStyle w:val="Hyperlink"/>
            <w:shd w:val="clear" w:color="auto" w:fill="FFFFFF"/>
            <w:rPrChange w:id="11748" w:author="Rodion" w:date="2019-12-09T03:58:00Z">
              <w:rPr>
                <w:rStyle w:val="Hyperlink"/>
                <w:sz w:val="21"/>
                <w:szCs w:val="21"/>
                <w:shd w:val="clear" w:color="auto" w:fill="FFFFFF"/>
              </w:rPr>
            </w:rPrChange>
          </w:rPr>
          <w:t>https://progressivegrocer.com/new-grocery-technology-piloted-kroger-microsoft-shows-store-future</w:t>
        </w:r>
        <w:r w:rsidRPr="00B36DD3">
          <w:rPr>
            <w:shd w:val="clear" w:color="auto" w:fill="FFFFFF"/>
            <w:rPrChange w:id="11749" w:author="Rodion" w:date="2019-12-09T03:58:00Z">
              <w:rPr>
                <w:shd w:val="clear" w:color="auto" w:fill="FFFFFF"/>
              </w:rPr>
            </w:rPrChange>
          </w:rPr>
          <w:fldChar w:fldCharType="end"/>
        </w:r>
        <w:r w:rsidRPr="00030B2B">
          <w:rPr>
            <w:shd w:val="clear" w:color="auto" w:fill="FFFFFF"/>
          </w:rPr>
          <w:t>.</w:t>
        </w:r>
      </w:ins>
      <w:ins w:id="11750" w:author="Rodion" w:date="2019-12-09T04:01:00Z">
        <w:r w:rsidR="00B36DD3" w:rsidRPr="00D14CEF">
          <w:t xml:space="preserve"> – 26.11.2019.</w:t>
        </w:r>
      </w:ins>
    </w:p>
    <w:p w14:paraId="2616D985" w14:textId="517D9C67" w:rsidR="004A7D93" w:rsidRPr="00B36DD3" w:rsidRDefault="004A7D93" w:rsidP="00A33D82">
      <w:pPr>
        <w:pStyle w:val="ListParagraph"/>
        <w:numPr>
          <w:ilvl w:val="0"/>
          <w:numId w:val="4"/>
        </w:numPr>
        <w:rPr>
          <w:ins w:id="11751" w:author="Rodion" w:date="2019-12-09T02:59:00Z"/>
          <w:rPrChange w:id="11752" w:author="Rodion" w:date="2019-12-09T03:58:00Z">
            <w:rPr>
              <w:ins w:id="11753" w:author="Rodion" w:date="2019-12-09T02:59:00Z"/>
              <w:color w:val="000000"/>
              <w:sz w:val="21"/>
              <w:szCs w:val="21"/>
              <w:shd w:val="clear" w:color="auto" w:fill="FFFFFF"/>
            </w:rPr>
          </w:rPrChange>
        </w:rPr>
        <w:pPrChange w:id="11754" w:author="Rodion" w:date="2019-12-09T03:56:00Z">
          <w:pPr>
            <w:pStyle w:val="ListParagraph"/>
            <w:numPr>
              <w:numId w:val="4"/>
            </w:numPr>
          </w:pPr>
        </w:pPrChange>
      </w:pPr>
      <w:proofErr w:type="spellStart"/>
      <w:ins w:id="11755" w:author="Rodion" w:date="2019-12-09T02:59:00Z">
        <w:r w:rsidRPr="00030B2B">
          <w:rPr>
            <w:shd w:val="clear" w:color="auto" w:fill="FFFFFF"/>
          </w:rPr>
          <w:t>Carter</w:t>
        </w:r>
        <w:proofErr w:type="spellEnd"/>
        <w:r w:rsidRPr="00030B2B">
          <w:rPr>
            <w:shd w:val="clear" w:color="auto" w:fill="FFFFFF"/>
          </w:rPr>
          <w:t xml:space="preserve"> P. .NET </w:t>
        </w:r>
        <w:proofErr w:type="spellStart"/>
        <w:r w:rsidRPr="00030B2B">
          <w:rPr>
            <w:shd w:val="clear" w:color="auto" w:fill="FFFFFF"/>
          </w:rPr>
          <w:t>Goes</w:t>
        </w:r>
        <w:proofErr w:type="spellEnd"/>
        <w:r w:rsidRPr="00030B2B">
          <w:rPr>
            <w:shd w:val="clear" w:color="auto" w:fill="FFFFFF"/>
          </w:rPr>
          <w:t xml:space="preserve"> </w:t>
        </w:r>
        <w:proofErr w:type="spellStart"/>
        <w:r w:rsidRPr="00030B2B">
          <w:rPr>
            <w:shd w:val="clear" w:color="auto" w:fill="FFFFFF"/>
          </w:rPr>
          <w:t>Cross-Platform</w:t>
        </w:r>
        <w:proofErr w:type="spellEnd"/>
        <w:r w:rsidRPr="00030B2B">
          <w:rPr>
            <w:shd w:val="clear" w:color="auto" w:fill="FFFFFF"/>
          </w:rPr>
          <w:t xml:space="preserve"> </w:t>
        </w:r>
        <w:proofErr w:type="spellStart"/>
        <w:r w:rsidRPr="00030B2B">
          <w:rPr>
            <w:shd w:val="clear" w:color="auto" w:fill="FFFFFF"/>
          </w:rPr>
          <w:t>with</w:t>
        </w:r>
        <w:proofErr w:type="spellEnd"/>
        <w:r w:rsidRPr="00030B2B">
          <w:rPr>
            <w:shd w:val="clear" w:color="auto" w:fill="FFFFFF"/>
          </w:rPr>
          <w:t xml:space="preserve"> .NET </w:t>
        </w:r>
        <w:proofErr w:type="spellStart"/>
        <w:r w:rsidRPr="00030B2B">
          <w:rPr>
            <w:shd w:val="clear" w:color="auto" w:fill="FFFFFF"/>
          </w:rPr>
          <w:t>Core</w:t>
        </w:r>
        <w:proofErr w:type="spellEnd"/>
        <w:r w:rsidRPr="00030B2B">
          <w:rPr>
            <w:shd w:val="clear" w:color="auto" w:fill="FFFFFF"/>
          </w:rPr>
          <w:t xml:space="preserve"> [Електронний ресурс] / </w:t>
        </w:r>
        <w:proofErr w:type="spellStart"/>
        <w:r w:rsidRPr="00030B2B">
          <w:rPr>
            <w:shd w:val="clear" w:color="auto" w:fill="FFFFFF"/>
          </w:rPr>
          <w:t>Phill</w:t>
        </w:r>
        <w:proofErr w:type="spellEnd"/>
        <w:r w:rsidRPr="00030B2B">
          <w:rPr>
            <w:shd w:val="clear" w:color="auto" w:fill="FFFFFF"/>
          </w:rPr>
          <w:t xml:space="preserve"> </w:t>
        </w:r>
        <w:proofErr w:type="spellStart"/>
        <w:r w:rsidRPr="00B36DD3">
          <w:rPr>
            <w:shd w:val="clear" w:color="auto" w:fill="FFFFFF"/>
            <w:rPrChange w:id="11756" w:author="Rodion" w:date="2019-12-09T03:58:00Z">
              <w:rPr>
                <w:shd w:val="clear" w:color="auto" w:fill="FFFFFF"/>
              </w:rPr>
            </w:rPrChange>
          </w:rPr>
          <w:t>Carter</w:t>
        </w:r>
        <w:proofErr w:type="spellEnd"/>
        <w:r w:rsidRPr="00B36DD3">
          <w:rPr>
            <w:shd w:val="clear" w:color="auto" w:fill="FFFFFF"/>
            <w:rPrChange w:id="11757" w:author="Rodion" w:date="2019-12-09T03:58:00Z">
              <w:rPr>
                <w:shd w:val="clear" w:color="auto" w:fill="FFFFFF"/>
              </w:rPr>
            </w:rPrChange>
          </w:rPr>
          <w:t xml:space="preserve"> // Microsoft. – 2016. – Режим доступу до ресурсу: </w:t>
        </w:r>
        <w:r w:rsidRPr="00030B2B">
          <w:rPr>
            <w:shd w:val="clear" w:color="auto" w:fill="FFFFFF"/>
          </w:rPr>
          <w:fldChar w:fldCharType="begin"/>
        </w:r>
        <w:r w:rsidRPr="00B36DD3">
          <w:rPr>
            <w:shd w:val="clear" w:color="auto" w:fill="FFFFFF"/>
            <w:rPrChange w:id="11758" w:author="Rodion" w:date="2019-12-09T03:58:00Z">
              <w:rPr>
                <w:shd w:val="clear" w:color="auto" w:fill="FFFFFF"/>
              </w:rPr>
            </w:rPrChange>
          </w:rPr>
          <w:instrText xml:space="preserve"> HYPERLINK "https://docs.microsoft.com/en-us/archive/msdn-magazine/2016/april/net-core-net-goes-cross-platform-with-net-core" </w:instrText>
        </w:r>
        <w:r w:rsidRPr="00B36DD3">
          <w:rPr>
            <w:shd w:val="clear" w:color="auto" w:fill="FFFFFF"/>
            <w:rPrChange w:id="11759" w:author="Rodion" w:date="2019-12-09T03:58:00Z">
              <w:rPr>
                <w:shd w:val="clear" w:color="auto" w:fill="FFFFFF"/>
              </w:rPr>
            </w:rPrChange>
          </w:rPr>
          <w:fldChar w:fldCharType="separate"/>
        </w:r>
        <w:r w:rsidRPr="00B36DD3">
          <w:rPr>
            <w:rStyle w:val="Hyperlink"/>
            <w:shd w:val="clear" w:color="auto" w:fill="FFFFFF"/>
            <w:rPrChange w:id="11760" w:author="Rodion" w:date="2019-12-09T03:58:00Z">
              <w:rPr>
                <w:rStyle w:val="Hyperlink"/>
                <w:sz w:val="21"/>
                <w:szCs w:val="21"/>
                <w:shd w:val="clear" w:color="auto" w:fill="FFFFFF"/>
              </w:rPr>
            </w:rPrChange>
          </w:rPr>
          <w:t>https://docs.microsoft.com/en-us/archive/msdn-magazine/2016/april/net-core-net-goes-cross-platform-with-net-core</w:t>
        </w:r>
        <w:r w:rsidRPr="00B36DD3">
          <w:rPr>
            <w:shd w:val="clear" w:color="auto" w:fill="FFFFFF"/>
            <w:rPrChange w:id="11761" w:author="Rodion" w:date="2019-12-09T03:58:00Z">
              <w:rPr>
                <w:shd w:val="clear" w:color="auto" w:fill="FFFFFF"/>
              </w:rPr>
            </w:rPrChange>
          </w:rPr>
          <w:fldChar w:fldCharType="end"/>
        </w:r>
        <w:r w:rsidRPr="00030B2B">
          <w:rPr>
            <w:shd w:val="clear" w:color="auto" w:fill="FFFFFF"/>
          </w:rPr>
          <w:t>.</w:t>
        </w:r>
      </w:ins>
      <w:ins w:id="11762" w:author="Rodion" w:date="2019-12-09T04:01:00Z">
        <w:r w:rsidR="00B36DD3" w:rsidRPr="00D14CEF">
          <w:t xml:space="preserve"> – 26.11.2019.</w:t>
        </w:r>
      </w:ins>
    </w:p>
    <w:p w14:paraId="3041F43C" w14:textId="5AE5EDFD" w:rsidR="004A7D93" w:rsidRPr="00B36DD3" w:rsidRDefault="004A7D93" w:rsidP="00A33D82">
      <w:pPr>
        <w:pStyle w:val="ListParagraph"/>
        <w:numPr>
          <w:ilvl w:val="0"/>
          <w:numId w:val="4"/>
        </w:numPr>
        <w:rPr>
          <w:ins w:id="11763" w:author="Rodion" w:date="2019-12-09T03:01:00Z"/>
          <w:rPrChange w:id="11764" w:author="Rodion" w:date="2019-12-09T03:58:00Z">
            <w:rPr>
              <w:ins w:id="11765" w:author="Rodion" w:date="2019-12-09T03:01:00Z"/>
              <w:color w:val="000000"/>
              <w:sz w:val="21"/>
              <w:szCs w:val="21"/>
              <w:shd w:val="clear" w:color="auto" w:fill="FFFFFF"/>
            </w:rPr>
          </w:rPrChange>
        </w:rPr>
        <w:pPrChange w:id="11766" w:author="Rodion" w:date="2019-12-09T03:56:00Z">
          <w:pPr>
            <w:pStyle w:val="ListParagraph"/>
            <w:numPr>
              <w:numId w:val="4"/>
            </w:numPr>
          </w:pPr>
        </w:pPrChange>
      </w:pPr>
      <w:proofErr w:type="spellStart"/>
      <w:ins w:id="11767" w:author="Rodion" w:date="2019-12-09T03:01:00Z">
        <w:r w:rsidRPr="00030B2B">
          <w:rPr>
            <w:shd w:val="clear" w:color="auto" w:fill="FFFFFF"/>
          </w:rPr>
          <w:t>Schmelzer</w:t>
        </w:r>
        <w:proofErr w:type="spellEnd"/>
        <w:r w:rsidRPr="00030B2B">
          <w:rPr>
            <w:shd w:val="clear" w:color="auto" w:fill="FFFFFF"/>
          </w:rPr>
          <w:t xml:space="preserve"> J. .NET 2015 </w:t>
        </w:r>
        <w:proofErr w:type="spellStart"/>
        <w:r w:rsidRPr="00030B2B">
          <w:rPr>
            <w:shd w:val="clear" w:color="auto" w:fill="FFFFFF"/>
          </w:rPr>
          <w:t>Overview</w:t>
        </w:r>
        <w:proofErr w:type="spellEnd"/>
        <w:r w:rsidRPr="00030B2B">
          <w:rPr>
            <w:shd w:val="clear" w:color="auto" w:fill="FFFFFF"/>
          </w:rPr>
          <w:t xml:space="preserve"> [Електронний ресурс] / </w:t>
        </w:r>
        <w:proofErr w:type="spellStart"/>
        <w:r w:rsidRPr="00030B2B">
          <w:rPr>
            <w:shd w:val="clear" w:color="auto" w:fill="FFFFFF"/>
          </w:rPr>
          <w:t>Jay</w:t>
        </w:r>
        <w:proofErr w:type="spellEnd"/>
        <w:r w:rsidRPr="00030B2B">
          <w:rPr>
            <w:shd w:val="clear" w:color="auto" w:fill="FFFFFF"/>
          </w:rPr>
          <w:t xml:space="preserve"> </w:t>
        </w:r>
        <w:proofErr w:type="spellStart"/>
        <w:r w:rsidRPr="00030B2B">
          <w:rPr>
            <w:shd w:val="clear" w:color="auto" w:fill="FFFFFF"/>
          </w:rPr>
          <w:t>Schmelzer</w:t>
        </w:r>
        <w:proofErr w:type="spellEnd"/>
        <w:r w:rsidRPr="00030B2B">
          <w:rPr>
            <w:shd w:val="clear" w:color="auto" w:fill="FFFFFF"/>
          </w:rPr>
          <w:t xml:space="preserve">. – 2015. – Режим доступу до ресурсу: </w:t>
        </w:r>
        <w:r w:rsidRPr="00030B2B">
          <w:rPr>
            <w:shd w:val="clear" w:color="auto" w:fill="FFFFFF"/>
          </w:rPr>
          <w:fldChar w:fldCharType="begin"/>
        </w:r>
        <w:r w:rsidRPr="00B36DD3">
          <w:rPr>
            <w:shd w:val="clear" w:color="auto" w:fill="FFFFFF"/>
            <w:rPrChange w:id="11768" w:author="Rodion" w:date="2019-12-09T03:58:00Z">
              <w:rPr>
                <w:shd w:val="clear" w:color="auto" w:fill="FFFFFF"/>
              </w:rPr>
            </w:rPrChange>
          </w:rPr>
          <w:instrText xml:space="preserve"> HYPERLINK "https://channel9.msdn.com/Events/Visual-Studio/Connect-event-2015/NET-2015-Overview" </w:instrText>
        </w:r>
        <w:r w:rsidRPr="00B36DD3">
          <w:rPr>
            <w:shd w:val="clear" w:color="auto" w:fill="FFFFFF"/>
            <w:rPrChange w:id="11769" w:author="Rodion" w:date="2019-12-09T03:58:00Z">
              <w:rPr>
                <w:shd w:val="clear" w:color="auto" w:fill="FFFFFF"/>
              </w:rPr>
            </w:rPrChange>
          </w:rPr>
          <w:fldChar w:fldCharType="separate"/>
        </w:r>
        <w:r w:rsidRPr="00B36DD3">
          <w:rPr>
            <w:rStyle w:val="Hyperlink"/>
            <w:shd w:val="clear" w:color="auto" w:fill="FFFFFF"/>
            <w:rPrChange w:id="11770" w:author="Rodion" w:date="2019-12-09T03:58:00Z">
              <w:rPr>
                <w:rStyle w:val="Hyperlink"/>
                <w:sz w:val="21"/>
                <w:szCs w:val="21"/>
                <w:shd w:val="clear" w:color="auto" w:fill="FFFFFF"/>
              </w:rPr>
            </w:rPrChange>
          </w:rPr>
          <w:t>https://channel9.msdn.com/Events/Visual-Studio/Connect-event-2015/NET-2015-Overview</w:t>
        </w:r>
        <w:r w:rsidRPr="00B36DD3">
          <w:rPr>
            <w:shd w:val="clear" w:color="auto" w:fill="FFFFFF"/>
            <w:rPrChange w:id="11771" w:author="Rodion" w:date="2019-12-09T03:58:00Z">
              <w:rPr>
                <w:shd w:val="clear" w:color="auto" w:fill="FFFFFF"/>
              </w:rPr>
            </w:rPrChange>
          </w:rPr>
          <w:fldChar w:fldCharType="end"/>
        </w:r>
        <w:r w:rsidRPr="00030B2B">
          <w:rPr>
            <w:shd w:val="clear" w:color="auto" w:fill="FFFFFF"/>
          </w:rPr>
          <w:t>.</w:t>
        </w:r>
      </w:ins>
      <w:ins w:id="11772" w:author="Rodion" w:date="2019-12-09T04:01:00Z">
        <w:r w:rsidR="00B36DD3" w:rsidRPr="00D14CEF">
          <w:t xml:space="preserve"> – 26.11.2019.</w:t>
        </w:r>
      </w:ins>
    </w:p>
    <w:p w14:paraId="3DAB9185" w14:textId="41E7E331" w:rsidR="004A7D93" w:rsidRPr="00B36DD3" w:rsidRDefault="004A7D93" w:rsidP="00A33D82">
      <w:pPr>
        <w:pStyle w:val="ListParagraph"/>
        <w:numPr>
          <w:ilvl w:val="0"/>
          <w:numId w:val="4"/>
        </w:numPr>
        <w:rPr>
          <w:ins w:id="11773" w:author="Rodion" w:date="2019-12-09T03:03:00Z"/>
          <w:rPrChange w:id="11774" w:author="Rodion" w:date="2019-12-09T03:58:00Z">
            <w:rPr>
              <w:ins w:id="11775" w:author="Rodion" w:date="2019-12-09T03:03:00Z"/>
              <w:color w:val="000000"/>
              <w:sz w:val="21"/>
              <w:szCs w:val="21"/>
              <w:shd w:val="clear" w:color="auto" w:fill="FFFFFF"/>
            </w:rPr>
          </w:rPrChange>
        </w:rPr>
        <w:pPrChange w:id="11776" w:author="Rodion" w:date="2019-12-09T03:56:00Z">
          <w:pPr>
            <w:pStyle w:val="ListParagraph"/>
            <w:numPr>
              <w:numId w:val="4"/>
            </w:numPr>
          </w:pPr>
        </w:pPrChange>
      </w:pPr>
      <w:ins w:id="11777" w:author="Rodion" w:date="2019-12-09T03:03:00Z">
        <w:r w:rsidRPr="00030B2B">
          <w:rPr>
            <w:shd w:val="clear" w:color="auto" w:fill="FFFFFF"/>
          </w:rPr>
          <w:t xml:space="preserve">ASP.NET </w:t>
        </w:r>
        <w:proofErr w:type="spellStart"/>
        <w:r w:rsidRPr="00030B2B">
          <w:rPr>
            <w:shd w:val="clear" w:color="auto" w:fill="FFFFFF"/>
          </w:rPr>
          <w:t>Core</w:t>
        </w:r>
        <w:proofErr w:type="spellEnd"/>
        <w:r w:rsidRPr="00030B2B">
          <w:rPr>
            <w:shd w:val="clear" w:color="auto" w:fill="FFFFFF"/>
          </w:rPr>
          <w:t xml:space="preserve"> </w:t>
        </w:r>
        <w:proofErr w:type="spellStart"/>
        <w:r w:rsidRPr="00030B2B">
          <w:rPr>
            <w:shd w:val="clear" w:color="auto" w:fill="FFFFFF"/>
          </w:rPr>
          <w:t>Application</w:t>
        </w:r>
        <w:proofErr w:type="spellEnd"/>
        <w:r w:rsidRPr="00030B2B">
          <w:rPr>
            <w:shd w:val="clear" w:color="auto" w:fill="FFFFFF"/>
          </w:rPr>
          <w:t xml:space="preserve"> </w:t>
        </w:r>
        <w:proofErr w:type="spellStart"/>
        <w:r w:rsidRPr="00030B2B">
          <w:rPr>
            <w:shd w:val="clear" w:color="auto" w:fill="FFFFFF"/>
          </w:rPr>
          <w:t>Architecture</w:t>
        </w:r>
        <w:proofErr w:type="spellEnd"/>
        <w:r w:rsidRPr="00030B2B">
          <w:rPr>
            <w:shd w:val="clear" w:color="auto" w:fill="FFFFFF"/>
          </w:rPr>
          <w:t xml:space="preserve"> [Електронний ресурс] – Режим доступу до ресурсу: </w:t>
        </w:r>
        <w:r w:rsidRPr="00030B2B">
          <w:rPr>
            <w:shd w:val="clear" w:color="auto" w:fill="FFFFFF"/>
          </w:rPr>
          <w:fldChar w:fldCharType="begin"/>
        </w:r>
        <w:r w:rsidRPr="00B36DD3">
          <w:rPr>
            <w:shd w:val="clear" w:color="auto" w:fill="FFFFFF"/>
            <w:rPrChange w:id="11778" w:author="Rodion" w:date="2019-12-09T03:58:00Z">
              <w:rPr>
                <w:shd w:val="clear" w:color="auto" w:fill="FFFFFF"/>
              </w:rPr>
            </w:rPrChange>
          </w:rPr>
          <w:instrText xml:space="preserve"> HYPERLINK "https://dotnet.microsoft.com/learn/aspnet/architecture" </w:instrText>
        </w:r>
        <w:r w:rsidRPr="00B36DD3">
          <w:rPr>
            <w:shd w:val="clear" w:color="auto" w:fill="FFFFFF"/>
            <w:rPrChange w:id="11779" w:author="Rodion" w:date="2019-12-09T03:58:00Z">
              <w:rPr>
                <w:shd w:val="clear" w:color="auto" w:fill="FFFFFF"/>
              </w:rPr>
            </w:rPrChange>
          </w:rPr>
          <w:fldChar w:fldCharType="separate"/>
        </w:r>
        <w:r w:rsidRPr="00B36DD3">
          <w:rPr>
            <w:rStyle w:val="Hyperlink"/>
            <w:shd w:val="clear" w:color="auto" w:fill="FFFFFF"/>
            <w:rPrChange w:id="11780" w:author="Rodion" w:date="2019-12-09T03:58:00Z">
              <w:rPr>
                <w:rStyle w:val="Hyperlink"/>
                <w:sz w:val="21"/>
                <w:szCs w:val="21"/>
                <w:shd w:val="clear" w:color="auto" w:fill="FFFFFF"/>
              </w:rPr>
            </w:rPrChange>
          </w:rPr>
          <w:t>https://dotnet.microsoft.com/learn/aspnet/architecture</w:t>
        </w:r>
        <w:r w:rsidRPr="00B36DD3">
          <w:rPr>
            <w:shd w:val="clear" w:color="auto" w:fill="FFFFFF"/>
            <w:rPrChange w:id="11781" w:author="Rodion" w:date="2019-12-09T03:58:00Z">
              <w:rPr>
                <w:shd w:val="clear" w:color="auto" w:fill="FFFFFF"/>
              </w:rPr>
            </w:rPrChange>
          </w:rPr>
          <w:fldChar w:fldCharType="end"/>
        </w:r>
        <w:r w:rsidRPr="00030B2B">
          <w:rPr>
            <w:shd w:val="clear" w:color="auto" w:fill="FFFFFF"/>
          </w:rPr>
          <w:t>.</w:t>
        </w:r>
      </w:ins>
      <w:ins w:id="11782" w:author="Rodion" w:date="2019-12-09T04:01:00Z">
        <w:r w:rsidR="00B36DD3" w:rsidRPr="00D14CEF">
          <w:t xml:space="preserve"> – 26.11.2019.</w:t>
        </w:r>
      </w:ins>
    </w:p>
    <w:p w14:paraId="04EEB911" w14:textId="7803B84C" w:rsidR="004A7D93" w:rsidRPr="00B36DD3" w:rsidRDefault="004A7D93" w:rsidP="00A33D82">
      <w:pPr>
        <w:pStyle w:val="ListParagraph"/>
        <w:numPr>
          <w:ilvl w:val="0"/>
          <w:numId w:val="4"/>
        </w:numPr>
        <w:rPr>
          <w:ins w:id="11783" w:author="Rodion" w:date="2019-12-09T03:05:00Z"/>
          <w:rPrChange w:id="11784" w:author="Rodion" w:date="2019-12-09T03:58:00Z">
            <w:rPr>
              <w:ins w:id="11785" w:author="Rodion" w:date="2019-12-09T03:05:00Z"/>
              <w:color w:val="000000"/>
              <w:sz w:val="21"/>
              <w:szCs w:val="21"/>
              <w:shd w:val="clear" w:color="auto" w:fill="FFFFFF"/>
            </w:rPr>
          </w:rPrChange>
        </w:rPr>
        <w:pPrChange w:id="11786" w:author="Rodion" w:date="2019-12-09T03:56:00Z">
          <w:pPr>
            <w:pStyle w:val="ListParagraph"/>
            <w:numPr>
              <w:numId w:val="4"/>
            </w:numPr>
          </w:pPr>
        </w:pPrChange>
      </w:pPr>
      <w:proofErr w:type="spellStart"/>
      <w:ins w:id="11787" w:author="Rodion" w:date="2019-12-09T03:05:00Z">
        <w:r w:rsidRPr="00030B2B">
          <w:rPr>
            <w:shd w:val="clear" w:color="auto" w:fill="FFFFFF"/>
          </w:rPr>
          <w:t>Entity</w:t>
        </w:r>
        <w:proofErr w:type="spellEnd"/>
        <w:r w:rsidRPr="00030B2B">
          <w:rPr>
            <w:shd w:val="clear" w:color="auto" w:fill="FFFFFF"/>
          </w:rPr>
          <w:t xml:space="preserve"> </w:t>
        </w:r>
        <w:proofErr w:type="spellStart"/>
        <w:r w:rsidRPr="00030B2B">
          <w:rPr>
            <w:shd w:val="clear" w:color="auto" w:fill="FFFFFF"/>
          </w:rPr>
          <w:t>Framework</w:t>
        </w:r>
        <w:proofErr w:type="spellEnd"/>
        <w:r w:rsidRPr="00030B2B">
          <w:rPr>
            <w:shd w:val="clear" w:color="auto" w:fill="FFFFFF"/>
          </w:rPr>
          <w:t xml:space="preserve"> </w:t>
        </w:r>
        <w:proofErr w:type="spellStart"/>
        <w:r w:rsidRPr="00030B2B">
          <w:rPr>
            <w:shd w:val="clear" w:color="auto" w:fill="FFFFFF"/>
          </w:rPr>
          <w:t>Core</w:t>
        </w:r>
        <w:proofErr w:type="spellEnd"/>
        <w:r w:rsidRPr="00030B2B">
          <w:rPr>
            <w:shd w:val="clear" w:color="auto" w:fill="FFFFFF"/>
          </w:rPr>
          <w:t xml:space="preserve"> [Електронний ресурс] // MSDN </w:t>
        </w:r>
        <w:proofErr w:type="spellStart"/>
        <w:r w:rsidRPr="00030B2B">
          <w:rPr>
            <w:shd w:val="clear" w:color="auto" w:fill="FFFFFF"/>
          </w:rPr>
          <w:t>Magazine</w:t>
        </w:r>
        <w:proofErr w:type="spellEnd"/>
        <w:r w:rsidRPr="00030B2B">
          <w:rPr>
            <w:shd w:val="clear" w:color="auto" w:fill="FFFFFF"/>
          </w:rPr>
          <w:t>. – 2016. – Режим доступу до ре</w:t>
        </w:r>
        <w:r w:rsidRPr="00B36DD3">
          <w:rPr>
            <w:shd w:val="clear" w:color="auto" w:fill="FFFFFF"/>
            <w:rPrChange w:id="11788" w:author="Rodion" w:date="2019-12-09T03:58:00Z">
              <w:rPr>
                <w:shd w:val="clear" w:color="auto" w:fill="FFFFFF"/>
              </w:rPr>
            </w:rPrChange>
          </w:rPr>
          <w:t xml:space="preserve">сурсу: </w:t>
        </w:r>
        <w:r w:rsidRPr="00030B2B">
          <w:rPr>
            <w:shd w:val="clear" w:color="auto" w:fill="FFFFFF"/>
          </w:rPr>
          <w:fldChar w:fldCharType="begin"/>
        </w:r>
        <w:r w:rsidRPr="00B36DD3">
          <w:rPr>
            <w:shd w:val="clear" w:color="auto" w:fill="FFFFFF"/>
            <w:rPrChange w:id="11789" w:author="Rodion" w:date="2019-12-09T03:58:00Z">
              <w:rPr>
                <w:shd w:val="clear" w:color="auto" w:fill="FFFFFF"/>
              </w:rPr>
            </w:rPrChange>
          </w:rPr>
          <w:instrText xml:space="preserve"> HYPERLINK "https://docs.microsoft.com/en-us/ef/core/" </w:instrText>
        </w:r>
        <w:r w:rsidRPr="00B36DD3">
          <w:rPr>
            <w:shd w:val="clear" w:color="auto" w:fill="FFFFFF"/>
            <w:rPrChange w:id="11790" w:author="Rodion" w:date="2019-12-09T03:58:00Z">
              <w:rPr>
                <w:shd w:val="clear" w:color="auto" w:fill="FFFFFF"/>
              </w:rPr>
            </w:rPrChange>
          </w:rPr>
          <w:fldChar w:fldCharType="separate"/>
        </w:r>
        <w:r w:rsidRPr="00B36DD3">
          <w:rPr>
            <w:rStyle w:val="Hyperlink"/>
            <w:shd w:val="clear" w:color="auto" w:fill="FFFFFF"/>
            <w:rPrChange w:id="11791" w:author="Rodion" w:date="2019-12-09T03:58:00Z">
              <w:rPr>
                <w:rStyle w:val="Hyperlink"/>
                <w:sz w:val="21"/>
                <w:szCs w:val="21"/>
                <w:shd w:val="clear" w:color="auto" w:fill="FFFFFF"/>
              </w:rPr>
            </w:rPrChange>
          </w:rPr>
          <w:t>https://docs.microsoft.com/en-us/ef/core/</w:t>
        </w:r>
        <w:r w:rsidRPr="00B36DD3">
          <w:rPr>
            <w:shd w:val="clear" w:color="auto" w:fill="FFFFFF"/>
            <w:rPrChange w:id="11792" w:author="Rodion" w:date="2019-12-09T03:58:00Z">
              <w:rPr>
                <w:shd w:val="clear" w:color="auto" w:fill="FFFFFF"/>
              </w:rPr>
            </w:rPrChange>
          </w:rPr>
          <w:fldChar w:fldCharType="end"/>
        </w:r>
        <w:r w:rsidRPr="00030B2B">
          <w:rPr>
            <w:shd w:val="clear" w:color="auto" w:fill="FFFFFF"/>
          </w:rPr>
          <w:t>.</w:t>
        </w:r>
      </w:ins>
      <w:ins w:id="11793" w:author="Rodion" w:date="2019-12-09T04:01:00Z">
        <w:r w:rsidR="00B36DD3" w:rsidRPr="00D14CEF">
          <w:t xml:space="preserve"> – 26.11.2019.</w:t>
        </w:r>
      </w:ins>
    </w:p>
    <w:p w14:paraId="12833745" w14:textId="41C23239" w:rsidR="004A7D93" w:rsidRPr="00B36DD3" w:rsidRDefault="004A7D93" w:rsidP="00A33D82">
      <w:pPr>
        <w:pStyle w:val="ListParagraph"/>
        <w:numPr>
          <w:ilvl w:val="0"/>
          <w:numId w:val="4"/>
        </w:numPr>
        <w:rPr>
          <w:ins w:id="11794" w:author="Rodion" w:date="2019-12-09T03:06:00Z"/>
          <w:rPrChange w:id="11795" w:author="Rodion" w:date="2019-12-09T03:58:00Z">
            <w:rPr>
              <w:ins w:id="11796" w:author="Rodion" w:date="2019-12-09T03:06:00Z"/>
              <w:color w:val="000000"/>
              <w:sz w:val="21"/>
              <w:szCs w:val="21"/>
              <w:shd w:val="clear" w:color="auto" w:fill="FFFFFF"/>
            </w:rPr>
          </w:rPrChange>
        </w:rPr>
        <w:pPrChange w:id="11797" w:author="Rodion" w:date="2019-12-09T03:56:00Z">
          <w:pPr>
            <w:pStyle w:val="ListParagraph"/>
            <w:numPr>
              <w:numId w:val="4"/>
            </w:numPr>
          </w:pPr>
        </w:pPrChange>
      </w:pPr>
      <w:ins w:id="11798" w:author="Rodion" w:date="2019-12-09T03:06:00Z">
        <w:r w:rsidRPr="00030B2B">
          <w:rPr>
            <w:shd w:val="clear" w:color="auto" w:fill="FFFFFF"/>
          </w:rPr>
          <w:t xml:space="preserve">.NET </w:t>
        </w:r>
        <w:proofErr w:type="spellStart"/>
        <w:r w:rsidRPr="00030B2B">
          <w:rPr>
            <w:shd w:val="clear" w:color="auto" w:fill="FFFFFF"/>
          </w:rPr>
          <w:t>implementations</w:t>
        </w:r>
        <w:proofErr w:type="spellEnd"/>
        <w:r w:rsidRPr="00030B2B">
          <w:rPr>
            <w:shd w:val="clear" w:color="auto" w:fill="FFFFFF"/>
          </w:rPr>
          <w:t xml:space="preserve"> </w:t>
        </w:r>
        <w:proofErr w:type="spellStart"/>
        <w:r w:rsidRPr="00B36DD3">
          <w:rPr>
            <w:shd w:val="clear" w:color="auto" w:fill="FFFFFF"/>
            <w:rPrChange w:id="11799" w:author="Rodion" w:date="2019-12-09T03:58:00Z">
              <w:rPr>
                <w:shd w:val="clear" w:color="auto" w:fill="FFFFFF"/>
              </w:rPr>
            </w:rPrChange>
          </w:rPr>
          <w:t>supported</w:t>
        </w:r>
        <w:proofErr w:type="spellEnd"/>
        <w:r w:rsidRPr="00B36DD3">
          <w:rPr>
            <w:shd w:val="clear" w:color="auto" w:fill="FFFFFF"/>
            <w:rPrChange w:id="11800" w:author="Rodion" w:date="2019-12-09T03:58:00Z">
              <w:rPr>
                <w:shd w:val="clear" w:color="auto" w:fill="FFFFFF"/>
              </w:rPr>
            </w:rPrChange>
          </w:rPr>
          <w:t xml:space="preserve"> </w:t>
        </w:r>
        <w:proofErr w:type="spellStart"/>
        <w:r w:rsidRPr="00B36DD3">
          <w:rPr>
            <w:shd w:val="clear" w:color="auto" w:fill="FFFFFF"/>
            <w:rPrChange w:id="11801" w:author="Rodion" w:date="2019-12-09T03:58:00Z">
              <w:rPr>
                <w:shd w:val="clear" w:color="auto" w:fill="FFFFFF"/>
              </w:rPr>
            </w:rPrChange>
          </w:rPr>
          <w:t>by</w:t>
        </w:r>
        <w:proofErr w:type="spellEnd"/>
        <w:r w:rsidRPr="00B36DD3">
          <w:rPr>
            <w:shd w:val="clear" w:color="auto" w:fill="FFFFFF"/>
            <w:rPrChange w:id="11802" w:author="Rodion" w:date="2019-12-09T03:58:00Z">
              <w:rPr>
                <w:shd w:val="clear" w:color="auto" w:fill="FFFFFF"/>
              </w:rPr>
            </w:rPrChange>
          </w:rPr>
          <w:t xml:space="preserve"> EF </w:t>
        </w:r>
        <w:proofErr w:type="spellStart"/>
        <w:r w:rsidRPr="00B36DD3">
          <w:rPr>
            <w:shd w:val="clear" w:color="auto" w:fill="FFFFFF"/>
            <w:rPrChange w:id="11803" w:author="Rodion" w:date="2019-12-09T03:58:00Z">
              <w:rPr>
                <w:shd w:val="clear" w:color="auto" w:fill="FFFFFF"/>
              </w:rPr>
            </w:rPrChange>
          </w:rPr>
          <w:t>Core</w:t>
        </w:r>
        <w:proofErr w:type="spellEnd"/>
        <w:r w:rsidRPr="00B36DD3">
          <w:rPr>
            <w:shd w:val="clear" w:color="auto" w:fill="FFFFFF"/>
            <w:rPrChange w:id="11804" w:author="Rodion" w:date="2019-12-09T03:58:00Z">
              <w:rPr>
                <w:shd w:val="clear" w:color="auto" w:fill="FFFFFF"/>
              </w:rPr>
            </w:rPrChange>
          </w:rPr>
          <w:t xml:space="preserve"> [Електронний ресурс] // MSDN </w:t>
        </w:r>
        <w:proofErr w:type="spellStart"/>
        <w:r w:rsidRPr="00B36DD3">
          <w:rPr>
            <w:shd w:val="clear" w:color="auto" w:fill="FFFFFF"/>
            <w:rPrChange w:id="11805" w:author="Rodion" w:date="2019-12-09T03:58:00Z">
              <w:rPr>
                <w:shd w:val="clear" w:color="auto" w:fill="FFFFFF"/>
              </w:rPr>
            </w:rPrChange>
          </w:rPr>
          <w:t>Magazine</w:t>
        </w:r>
        <w:proofErr w:type="spellEnd"/>
        <w:r w:rsidRPr="00B36DD3">
          <w:rPr>
            <w:shd w:val="clear" w:color="auto" w:fill="FFFFFF"/>
            <w:rPrChange w:id="11806" w:author="Rodion" w:date="2019-12-09T03:58:00Z">
              <w:rPr>
                <w:shd w:val="clear" w:color="auto" w:fill="FFFFFF"/>
              </w:rPr>
            </w:rPrChange>
          </w:rPr>
          <w:t xml:space="preserve">. – 2017. – Режим доступу до ресурсу: </w:t>
        </w:r>
        <w:r w:rsidRPr="00030B2B">
          <w:rPr>
            <w:shd w:val="clear" w:color="auto" w:fill="FFFFFF"/>
          </w:rPr>
          <w:fldChar w:fldCharType="begin"/>
        </w:r>
        <w:r w:rsidRPr="00B36DD3">
          <w:rPr>
            <w:shd w:val="clear" w:color="auto" w:fill="FFFFFF"/>
            <w:rPrChange w:id="11807" w:author="Rodion" w:date="2019-12-09T03:58:00Z">
              <w:rPr>
                <w:shd w:val="clear" w:color="auto" w:fill="FFFFFF"/>
              </w:rPr>
            </w:rPrChange>
          </w:rPr>
          <w:instrText xml:space="preserve"> HYPERLINK "https://docs.microsoft.com/en-us/ef/core/platforms/" </w:instrText>
        </w:r>
        <w:r w:rsidRPr="00B36DD3">
          <w:rPr>
            <w:shd w:val="clear" w:color="auto" w:fill="FFFFFF"/>
            <w:rPrChange w:id="11808" w:author="Rodion" w:date="2019-12-09T03:58:00Z">
              <w:rPr>
                <w:shd w:val="clear" w:color="auto" w:fill="FFFFFF"/>
              </w:rPr>
            </w:rPrChange>
          </w:rPr>
          <w:fldChar w:fldCharType="separate"/>
        </w:r>
        <w:r w:rsidRPr="00B36DD3">
          <w:rPr>
            <w:rStyle w:val="Hyperlink"/>
            <w:shd w:val="clear" w:color="auto" w:fill="FFFFFF"/>
            <w:rPrChange w:id="11809" w:author="Rodion" w:date="2019-12-09T03:58:00Z">
              <w:rPr>
                <w:rStyle w:val="Hyperlink"/>
                <w:sz w:val="21"/>
                <w:szCs w:val="21"/>
                <w:shd w:val="clear" w:color="auto" w:fill="FFFFFF"/>
              </w:rPr>
            </w:rPrChange>
          </w:rPr>
          <w:t>https://docs.microsoft.com/en-us/ef/core/platforms/</w:t>
        </w:r>
        <w:r w:rsidRPr="00B36DD3">
          <w:rPr>
            <w:shd w:val="clear" w:color="auto" w:fill="FFFFFF"/>
            <w:rPrChange w:id="11810" w:author="Rodion" w:date="2019-12-09T03:58:00Z">
              <w:rPr>
                <w:shd w:val="clear" w:color="auto" w:fill="FFFFFF"/>
              </w:rPr>
            </w:rPrChange>
          </w:rPr>
          <w:fldChar w:fldCharType="end"/>
        </w:r>
        <w:r w:rsidRPr="00030B2B">
          <w:rPr>
            <w:shd w:val="clear" w:color="auto" w:fill="FFFFFF"/>
          </w:rPr>
          <w:t>.</w:t>
        </w:r>
      </w:ins>
      <w:ins w:id="11811" w:author="Rodion" w:date="2019-12-09T04:01:00Z">
        <w:r w:rsidR="00B36DD3" w:rsidRPr="00D14CEF">
          <w:t xml:space="preserve"> – 26.11.2019.</w:t>
        </w:r>
      </w:ins>
    </w:p>
    <w:p w14:paraId="3305BB50" w14:textId="520D7CDD" w:rsidR="004A7D93" w:rsidRPr="00B36DD3" w:rsidRDefault="00F6522F" w:rsidP="00A33D82">
      <w:pPr>
        <w:pStyle w:val="ListParagraph"/>
        <w:numPr>
          <w:ilvl w:val="0"/>
          <w:numId w:val="4"/>
        </w:numPr>
        <w:rPr>
          <w:ins w:id="11812" w:author="Rodion" w:date="2019-12-09T03:07:00Z"/>
          <w:rPrChange w:id="11813" w:author="Rodion" w:date="2019-12-09T03:58:00Z">
            <w:rPr>
              <w:ins w:id="11814" w:author="Rodion" w:date="2019-12-09T03:07:00Z"/>
              <w:color w:val="000000"/>
              <w:sz w:val="21"/>
              <w:szCs w:val="21"/>
              <w:shd w:val="clear" w:color="auto" w:fill="FFFFFF"/>
            </w:rPr>
          </w:rPrChange>
        </w:rPr>
        <w:pPrChange w:id="11815" w:author="Rodion" w:date="2019-12-09T03:56:00Z">
          <w:pPr>
            <w:pStyle w:val="ListParagraph"/>
            <w:numPr>
              <w:numId w:val="4"/>
            </w:numPr>
          </w:pPr>
        </w:pPrChange>
      </w:pPr>
      <w:proofErr w:type="spellStart"/>
      <w:ins w:id="11816" w:author="Rodion" w:date="2019-12-09T03:07:00Z">
        <w:r w:rsidRPr="00030B2B">
          <w:rPr>
            <w:shd w:val="clear" w:color="auto" w:fill="FFFFFF"/>
          </w:rPr>
          <w:t>Andreson</w:t>
        </w:r>
        <w:proofErr w:type="spellEnd"/>
        <w:r w:rsidRPr="00030B2B">
          <w:rPr>
            <w:shd w:val="clear" w:color="auto" w:fill="FFFFFF"/>
          </w:rPr>
          <w:t xml:space="preserve"> R. </w:t>
        </w:r>
        <w:proofErr w:type="spellStart"/>
        <w:r w:rsidRPr="00030B2B">
          <w:rPr>
            <w:shd w:val="clear" w:color="auto" w:fill="FFFFFF"/>
          </w:rPr>
          <w:t>Introduction</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Identity</w:t>
        </w:r>
        <w:proofErr w:type="spellEnd"/>
        <w:r w:rsidRPr="00030B2B">
          <w:rPr>
            <w:shd w:val="clear" w:color="auto" w:fill="FFFFFF"/>
          </w:rPr>
          <w:t xml:space="preserve"> </w:t>
        </w:r>
        <w:proofErr w:type="spellStart"/>
        <w:r w:rsidRPr="00030B2B">
          <w:rPr>
            <w:shd w:val="clear" w:color="auto" w:fill="FFFFFF"/>
          </w:rPr>
          <w:t>on</w:t>
        </w:r>
        <w:proofErr w:type="spellEnd"/>
        <w:r w:rsidRPr="00B36DD3">
          <w:rPr>
            <w:shd w:val="clear" w:color="auto" w:fill="FFFFFF"/>
            <w:rPrChange w:id="11817" w:author="Rodion" w:date="2019-12-09T03:58:00Z">
              <w:rPr>
                <w:shd w:val="clear" w:color="auto" w:fill="FFFFFF"/>
              </w:rPr>
            </w:rPrChange>
          </w:rPr>
          <w:t xml:space="preserve"> ASP.NET </w:t>
        </w:r>
        <w:proofErr w:type="spellStart"/>
        <w:r w:rsidRPr="00B36DD3">
          <w:rPr>
            <w:shd w:val="clear" w:color="auto" w:fill="FFFFFF"/>
            <w:rPrChange w:id="11818" w:author="Rodion" w:date="2019-12-09T03:58:00Z">
              <w:rPr>
                <w:shd w:val="clear" w:color="auto" w:fill="FFFFFF"/>
              </w:rPr>
            </w:rPrChange>
          </w:rPr>
          <w:t>Core</w:t>
        </w:r>
        <w:proofErr w:type="spellEnd"/>
        <w:r w:rsidRPr="00B36DD3">
          <w:rPr>
            <w:shd w:val="clear" w:color="auto" w:fill="FFFFFF"/>
            <w:rPrChange w:id="11819" w:author="Rodion" w:date="2019-12-09T03:58:00Z">
              <w:rPr>
                <w:shd w:val="clear" w:color="auto" w:fill="FFFFFF"/>
              </w:rPr>
            </w:rPrChange>
          </w:rPr>
          <w:t xml:space="preserve"> [Електронний ресурс] / </w:t>
        </w:r>
        <w:proofErr w:type="spellStart"/>
        <w:r w:rsidRPr="00B36DD3">
          <w:rPr>
            <w:shd w:val="clear" w:color="auto" w:fill="FFFFFF"/>
            <w:rPrChange w:id="11820" w:author="Rodion" w:date="2019-12-09T03:58:00Z">
              <w:rPr>
                <w:shd w:val="clear" w:color="auto" w:fill="FFFFFF"/>
              </w:rPr>
            </w:rPrChange>
          </w:rPr>
          <w:t>Rick</w:t>
        </w:r>
        <w:proofErr w:type="spellEnd"/>
        <w:r w:rsidRPr="00B36DD3">
          <w:rPr>
            <w:shd w:val="clear" w:color="auto" w:fill="FFFFFF"/>
            <w:rPrChange w:id="11821" w:author="Rodion" w:date="2019-12-09T03:58:00Z">
              <w:rPr>
                <w:shd w:val="clear" w:color="auto" w:fill="FFFFFF"/>
              </w:rPr>
            </w:rPrChange>
          </w:rPr>
          <w:t xml:space="preserve"> </w:t>
        </w:r>
        <w:proofErr w:type="spellStart"/>
        <w:r w:rsidRPr="00B36DD3">
          <w:rPr>
            <w:shd w:val="clear" w:color="auto" w:fill="FFFFFF"/>
            <w:rPrChange w:id="11822" w:author="Rodion" w:date="2019-12-09T03:58:00Z">
              <w:rPr>
                <w:shd w:val="clear" w:color="auto" w:fill="FFFFFF"/>
              </w:rPr>
            </w:rPrChange>
          </w:rPr>
          <w:t>Andreson</w:t>
        </w:r>
        <w:proofErr w:type="spellEnd"/>
        <w:r w:rsidRPr="00B36DD3">
          <w:rPr>
            <w:shd w:val="clear" w:color="auto" w:fill="FFFFFF"/>
            <w:rPrChange w:id="11823" w:author="Rodion" w:date="2019-12-09T03:58:00Z">
              <w:rPr>
                <w:shd w:val="clear" w:color="auto" w:fill="FFFFFF"/>
              </w:rPr>
            </w:rPrChange>
          </w:rPr>
          <w:t xml:space="preserve"> // MSDN </w:t>
        </w:r>
        <w:proofErr w:type="spellStart"/>
        <w:r w:rsidRPr="00B36DD3">
          <w:rPr>
            <w:shd w:val="clear" w:color="auto" w:fill="FFFFFF"/>
            <w:rPrChange w:id="11824" w:author="Rodion" w:date="2019-12-09T03:58:00Z">
              <w:rPr>
                <w:shd w:val="clear" w:color="auto" w:fill="FFFFFF"/>
              </w:rPr>
            </w:rPrChange>
          </w:rPr>
          <w:t>Magazine</w:t>
        </w:r>
        <w:proofErr w:type="spellEnd"/>
        <w:r w:rsidRPr="00B36DD3">
          <w:rPr>
            <w:shd w:val="clear" w:color="auto" w:fill="FFFFFF"/>
            <w:rPrChange w:id="11825" w:author="Rodion" w:date="2019-12-09T03:58:00Z">
              <w:rPr>
                <w:shd w:val="clear" w:color="auto" w:fill="FFFFFF"/>
              </w:rPr>
            </w:rPrChange>
          </w:rPr>
          <w:t xml:space="preserve">. – 2019. – Режим доступу до ресурсу: </w:t>
        </w:r>
        <w:r w:rsidRPr="00030B2B">
          <w:rPr>
            <w:shd w:val="clear" w:color="auto" w:fill="FFFFFF"/>
          </w:rPr>
          <w:fldChar w:fldCharType="begin"/>
        </w:r>
        <w:r w:rsidRPr="00B36DD3">
          <w:rPr>
            <w:shd w:val="clear" w:color="auto" w:fill="FFFFFF"/>
            <w:rPrChange w:id="11826" w:author="Rodion" w:date="2019-12-09T03:58:00Z">
              <w:rPr>
                <w:shd w:val="clear" w:color="auto" w:fill="FFFFFF"/>
              </w:rPr>
            </w:rPrChange>
          </w:rPr>
          <w:instrText xml:space="preserve"> HYPERLINK "https://docs.microsoft.com/en-us/aspnet/core/security/authentication/identity?view=aspnetcore-3.0&amp;tabs=visual-studio" </w:instrText>
        </w:r>
        <w:r w:rsidRPr="00B36DD3">
          <w:rPr>
            <w:shd w:val="clear" w:color="auto" w:fill="FFFFFF"/>
            <w:rPrChange w:id="11827" w:author="Rodion" w:date="2019-12-09T03:58:00Z">
              <w:rPr>
                <w:shd w:val="clear" w:color="auto" w:fill="FFFFFF"/>
              </w:rPr>
            </w:rPrChange>
          </w:rPr>
          <w:fldChar w:fldCharType="separate"/>
        </w:r>
        <w:r w:rsidRPr="00B36DD3">
          <w:rPr>
            <w:rStyle w:val="Hyperlink"/>
            <w:shd w:val="clear" w:color="auto" w:fill="FFFFFF"/>
            <w:rPrChange w:id="11828" w:author="Rodion" w:date="2019-12-09T03:58:00Z">
              <w:rPr>
                <w:rStyle w:val="Hyperlink"/>
                <w:sz w:val="21"/>
                <w:szCs w:val="21"/>
                <w:shd w:val="clear" w:color="auto" w:fill="FFFFFF"/>
              </w:rPr>
            </w:rPrChange>
          </w:rPr>
          <w:t>https://docs.microsoft.com/en-us/aspnet/core/security/authentication/identity?view=aspnetcore-3.0&amp;tabs=visual-studio</w:t>
        </w:r>
        <w:r w:rsidRPr="00B36DD3">
          <w:rPr>
            <w:shd w:val="clear" w:color="auto" w:fill="FFFFFF"/>
            <w:rPrChange w:id="11829" w:author="Rodion" w:date="2019-12-09T03:58:00Z">
              <w:rPr>
                <w:shd w:val="clear" w:color="auto" w:fill="FFFFFF"/>
              </w:rPr>
            </w:rPrChange>
          </w:rPr>
          <w:fldChar w:fldCharType="end"/>
        </w:r>
        <w:r w:rsidRPr="00030B2B">
          <w:rPr>
            <w:shd w:val="clear" w:color="auto" w:fill="FFFFFF"/>
          </w:rPr>
          <w:t>.</w:t>
        </w:r>
      </w:ins>
      <w:ins w:id="11830" w:author="Rodion" w:date="2019-12-09T04:01:00Z">
        <w:r w:rsidR="00B36DD3" w:rsidRPr="00D14CEF">
          <w:t xml:space="preserve"> – 26.11.2019.</w:t>
        </w:r>
      </w:ins>
    </w:p>
    <w:p w14:paraId="683904B6" w14:textId="6A7C010D" w:rsidR="00F6522F" w:rsidRPr="00B36DD3" w:rsidRDefault="00F6522F" w:rsidP="00A33D82">
      <w:pPr>
        <w:pStyle w:val="ListParagraph"/>
        <w:numPr>
          <w:ilvl w:val="0"/>
          <w:numId w:val="4"/>
        </w:numPr>
        <w:rPr>
          <w:ins w:id="11831" w:author="Rodion" w:date="2019-12-09T03:14:00Z"/>
          <w:rPrChange w:id="11832" w:author="Rodion" w:date="2019-12-09T03:58:00Z">
            <w:rPr>
              <w:ins w:id="11833" w:author="Rodion" w:date="2019-12-09T03:14:00Z"/>
              <w:color w:val="000000"/>
              <w:sz w:val="21"/>
              <w:szCs w:val="21"/>
              <w:shd w:val="clear" w:color="auto" w:fill="FFFFFF"/>
            </w:rPr>
          </w:rPrChange>
        </w:rPr>
        <w:pPrChange w:id="11834" w:author="Rodion" w:date="2019-12-09T03:56:00Z">
          <w:pPr>
            <w:pStyle w:val="ListParagraph"/>
            <w:numPr>
              <w:numId w:val="4"/>
            </w:numPr>
          </w:pPr>
        </w:pPrChange>
      </w:pPr>
      <w:proofErr w:type="spellStart"/>
      <w:ins w:id="11835" w:author="Rodion" w:date="2019-12-09T03:08:00Z">
        <w:r w:rsidRPr="00030B2B">
          <w:rPr>
            <w:shd w:val="clear" w:color="auto" w:fill="FFFFFF"/>
          </w:rPr>
          <w:t>Vickers</w:t>
        </w:r>
        <w:proofErr w:type="spellEnd"/>
        <w:r w:rsidRPr="00030B2B">
          <w:rPr>
            <w:shd w:val="clear" w:color="auto" w:fill="FFFFFF"/>
          </w:rPr>
          <w:t xml:space="preserve"> A. </w:t>
        </w:r>
        <w:proofErr w:type="spellStart"/>
        <w:r w:rsidRPr="00030B2B">
          <w:rPr>
            <w:shd w:val="clear" w:color="auto" w:fill="FFFFFF"/>
          </w:rPr>
          <w:t>Identity</w:t>
        </w:r>
        <w:proofErr w:type="spellEnd"/>
        <w:r w:rsidRPr="00030B2B">
          <w:rPr>
            <w:shd w:val="clear" w:color="auto" w:fill="FFFFFF"/>
          </w:rPr>
          <w:t xml:space="preserve"> </w:t>
        </w:r>
        <w:proofErr w:type="spellStart"/>
        <w:r w:rsidRPr="00030B2B">
          <w:rPr>
            <w:shd w:val="clear" w:color="auto" w:fill="FFFFFF"/>
          </w:rPr>
          <w:t>model</w:t>
        </w:r>
        <w:proofErr w:type="spellEnd"/>
        <w:r w:rsidRPr="00030B2B">
          <w:rPr>
            <w:shd w:val="clear" w:color="auto" w:fill="FFFFFF"/>
          </w:rPr>
          <w:t xml:space="preserve"> </w:t>
        </w:r>
        <w:proofErr w:type="spellStart"/>
        <w:r w:rsidRPr="00030B2B">
          <w:rPr>
            <w:shd w:val="clear" w:color="auto" w:fill="FFFFFF"/>
          </w:rPr>
          <w:t>customization</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ASP.NET </w:t>
        </w:r>
        <w:proofErr w:type="spellStart"/>
        <w:r w:rsidRPr="00030B2B">
          <w:rPr>
            <w:shd w:val="clear" w:color="auto" w:fill="FFFFFF"/>
          </w:rPr>
          <w:t>Core</w:t>
        </w:r>
        <w:proofErr w:type="spellEnd"/>
        <w:r w:rsidRPr="00030B2B">
          <w:rPr>
            <w:shd w:val="clear" w:color="auto" w:fill="FFFFFF"/>
          </w:rPr>
          <w:t xml:space="preserve"> [Електронний ресурс]</w:t>
        </w:r>
        <w:r w:rsidRPr="00B36DD3">
          <w:rPr>
            <w:shd w:val="clear" w:color="auto" w:fill="FFFFFF"/>
            <w:rPrChange w:id="11836" w:author="Rodion" w:date="2019-12-09T03:58:00Z">
              <w:rPr>
                <w:shd w:val="clear" w:color="auto" w:fill="FFFFFF"/>
              </w:rPr>
            </w:rPrChange>
          </w:rPr>
          <w:t xml:space="preserve"> / </w:t>
        </w:r>
        <w:proofErr w:type="spellStart"/>
        <w:r w:rsidRPr="00B36DD3">
          <w:rPr>
            <w:shd w:val="clear" w:color="auto" w:fill="FFFFFF"/>
            <w:rPrChange w:id="11837" w:author="Rodion" w:date="2019-12-09T03:58:00Z">
              <w:rPr>
                <w:shd w:val="clear" w:color="auto" w:fill="FFFFFF"/>
              </w:rPr>
            </w:rPrChange>
          </w:rPr>
          <w:t>Arthur</w:t>
        </w:r>
        <w:proofErr w:type="spellEnd"/>
        <w:r w:rsidRPr="00B36DD3">
          <w:rPr>
            <w:shd w:val="clear" w:color="auto" w:fill="FFFFFF"/>
            <w:rPrChange w:id="11838" w:author="Rodion" w:date="2019-12-09T03:58:00Z">
              <w:rPr>
                <w:shd w:val="clear" w:color="auto" w:fill="FFFFFF"/>
              </w:rPr>
            </w:rPrChange>
          </w:rPr>
          <w:t xml:space="preserve"> </w:t>
        </w:r>
        <w:proofErr w:type="spellStart"/>
        <w:r w:rsidRPr="00B36DD3">
          <w:rPr>
            <w:shd w:val="clear" w:color="auto" w:fill="FFFFFF"/>
            <w:rPrChange w:id="11839" w:author="Rodion" w:date="2019-12-09T03:58:00Z">
              <w:rPr>
                <w:shd w:val="clear" w:color="auto" w:fill="FFFFFF"/>
              </w:rPr>
            </w:rPrChange>
          </w:rPr>
          <w:t>Vickers</w:t>
        </w:r>
        <w:proofErr w:type="spellEnd"/>
        <w:r w:rsidRPr="00B36DD3">
          <w:rPr>
            <w:shd w:val="clear" w:color="auto" w:fill="FFFFFF"/>
            <w:rPrChange w:id="11840" w:author="Rodion" w:date="2019-12-09T03:58:00Z">
              <w:rPr>
                <w:shd w:val="clear" w:color="auto" w:fill="FFFFFF"/>
              </w:rPr>
            </w:rPrChange>
          </w:rPr>
          <w:t xml:space="preserve"> // MSDN </w:t>
        </w:r>
        <w:proofErr w:type="spellStart"/>
        <w:r w:rsidRPr="00B36DD3">
          <w:rPr>
            <w:shd w:val="clear" w:color="auto" w:fill="FFFFFF"/>
            <w:rPrChange w:id="11841" w:author="Rodion" w:date="2019-12-09T03:58:00Z">
              <w:rPr>
                <w:shd w:val="clear" w:color="auto" w:fill="FFFFFF"/>
              </w:rPr>
            </w:rPrChange>
          </w:rPr>
          <w:t>Magazine</w:t>
        </w:r>
        <w:proofErr w:type="spellEnd"/>
        <w:r w:rsidRPr="00B36DD3">
          <w:rPr>
            <w:shd w:val="clear" w:color="auto" w:fill="FFFFFF"/>
            <w:rPrChange w:id="11842" w:author="Rodion" w:date="2019-12-09T03:58:00Z">
              <w:rPr>
                <w:shd w:val="clear" w:color="auto" w:fill="FFFFFF"/>
              </w:rPr>
            </w:rPrChange>
          </w:rPr>
          <w:t xml:space="preserve">. – 2019. – Режим доступу до ресурсу: </w:t>
        </w:r>
        <w:r w:rsidRPr="00030B2B">
          <w:rPr>
            <w:shd w:val="clear" w:color="auto" w:fill="FFFFFF"/>
          </w:rPr>
          <w:fldChar w:fldCharType="begin"/>
        </w:r>
        <w:r w:rsidRPr="00B36DD3">
          <w:rPr>
            <w:shd w:val="clear" w:color="auto" w:fill="FFFFFF"/>
            <w:rPrChange w:id="11843" w:author="Rodion" w:date="2019-12-09T03:58:00Z">
              <w:rPr>
                <w:shd w:val="clear" w:color="auto" w:fill="FFFFFF"/>
              </w:rPr>
            </w:rPrChange>
          </w:rPr>
          <w:instrText xml:space="preserve"> HYPERLINK "https://docs.microsoft.com/en-us/aspnet/core/security/authentication/customize-identity-model?view=aspnetcore-3.0" </w:instrText>
        </w:r>
        <w:r w:rsidRPr="00B36DD3">
          <w:rPr>
            <w:shd w:val="clear" w:color="auto" w:fill="FFFFFF"/>
            <w:rPrChange w:id="11844" w:author="Rodion" w:date="2019-12-09T03:58:00Z">
              <w:rPr>
                <w:shd w:val="clear" w:color="auto" w:fill="FFFFFF"/>
              </w:rPr>
            </w:rPrChange>
          </w:rPr>
          <w:fldChar w:fldCharType="separate"/>
        </w:r>
        <w:r w:rsidRPr="00B36DD3">
          <w:rPr>
            <w:rStyle w:val="Hyperlink"/>
            <w:shd w:val="clear" w:color="auto" w:fill="FFFFFF"/>
            <w:rPrChange w:id="11845" w:author="Rodion" w:date="2019-12-09T03:58:00Z">
              <w:rPr>
                <w:rStyle w:val="Hyperlink"/>
                <w:sz w:val="21"/>
                <w:szCs w:val="21"/>
                <w:shd w:val="clear" w:color="auto" w:fill="FFFFFF"/>
              </w:rPr>
            </w:rPrChange>
          </w:rPr>
          <w:t>https://docs.microsoft.com/en-us/aspnet/core/security/authentication/customize-identity-model?view=aspnetcore-3.0</w:t>
        </w:r>
        <w:r w:rsidRPr="00B36DD3">
          <w:rPr>
            <w:shd w:val="clear" w:color="auto" w:fill="FFFFFF"/>
            <w:rPrChange w:id="11846" w:author="Rodion" w:date="2019-12-09T03:58:00Z">
              <w:rPr>
                <w:shd w:val="clear" w:color="auto" w:fill="FFFFFF"/>
              </w:rPr>
            </w:rPrChange>
          </w:rPr>
          <w:fldChar w:fldCharType="end"/>
        </w:r>
        <w:r w:rsidRPr="00030B2B">
          <w:rPr>
            <w:shd w:val="clear" w:color="auto" w:fill="FFFFFF"/>
          </w:rPr>
          <w:t>.</w:t>
        </w:r>
      </w:ins>
      <w:ins w:id="11847" w:author="Rodion" w:date="2019-12-09T04:01:00Z">
        <w:r w:rsidR="00B36DD3" w:rsidRPr="00D14CEF">
          <w:t xml:space="preserve"> – 26.11.2019.</w:t>
        </w:r>
      </w:ins>
    </w:p>
    <w:p w14:paraId="000BA4A2" w14:textId="3241369A" w:rsidR="005B6DED" w:rsidRPr="00B36DD3" w:rsidRDefault="005B6DED" w:rsidP="00A33D82">
      <w:pPr>
        <w:pStyle w:val="ListParagraph"/>
        <w:numPr>
          <w:ilvl w:val="0"/>
          <w:numId w:val="4"/>
        </w:numPr>
        <w:rPr>
          <w:ins w:id="11848" w:author="Rodion" w:date="2019-12-09T03:08:00Z"/>
          <w:rPrChange w:id="11849" w:author="Rodion" w:date="2019-12-09T03:58:00Z">
            <w:rPr>
              <w:ins w:id="11850" w:author="Rodion" w:date="2019-12-09T03:08:00Z"/>
              <w:color w:val="000000"/>
              <w:sz w:val="21"/>
              <w:szCs w:val="21"/>
              <w:shd w:val="clear" w:color="auto" w:fill="FFFFFF"/>
            </w:rPr>
          </w:rPrChange>
        </w:rPr>
        <w:pPrChange w:id="11851" w:author="Rodion" w:date="2019-12-09T03:56:00Z">
          <w:pPr>
            <w:pStyle w:val="ListParagraph"/>
            <w:numPr>
              <w:numId w:val="4"/>
            </w:numPr>
          </w:pPr>
        </w:pPrChange>
      </w:pPr>
      <w:proofErr w:type="spellStart"/>
      <w:ins w:id="11852" w:author="Rodion" w:date="2019-12-09T03:14:00Z">
        <w:r w:rsidRPr="00030B2B">
          <w:rPr>
            <w:shd w:val="clear" w:color="auto" w:fill="FFFFFF"/>
          </w:rPr>
          <w:t>Davis</w:t>
        </w:r>
        <w:proofErr w:type="spellEnd"/>
        <w:r w:rsidRPr="00030B2B">
          <w:rPr>
            <w:shd w:val="clear" w:color="auto" w:fill="FFFFFF"/>
          </w:rPr>
          <w:t xml:space="preserve"> I. </w:t>
        </w:r>
        <w:proofErr w:type="spellStart"/>
        <w:r w:rsidRPr="00030B2B">
          <w:rPr>
            <w:shd w:val="clear" w:color="auto" w:fill="FFFFFF"/>
          </w:rPr>
          <w:t>What</w:t>
        </w:r>
        <w:proofErr w:type="spellEnd"/>
        <w:r w:rsidRPr="00030B2B">
          <w:rPr>
            <w:shd w:val="clear" w:color="auto" w:fill="FFFFFF"/>
          </w:rPr>
          <w:t xml:space="preserve"> </w:t>
        </w:r>
        <w:proofErr w:type="spellStart"/>
        <w:r w:rsidRPr="00030B2B">
          <w:rPr>
            <w:shd w:val="clear" w:color="auto" w:fill="FFFFFF"/>
          </w:rPr>
          <w:t>Are</w:t>
        </w:r>
        <w:proofErr w:type="spellEnd"/>
        <w:r w:rsidRPr="00030B2B">
          <w:rPr>
            <w:shd w:val="clear" w:color="auto" w:fill="FFFFFF"/>
          </w:rPr>
          <w:t xml:space="preserve"> </w:t>
        </w:r>
        <w:proofErr w:type="spellStart"/>
        <w:r w:rsidRPr="00030B2B">
          <w:rPr>
            <w:shd w:val="clear" w:color="auto" w:fill="FFFFFF"/>
          </w:rPr>
          <w:t>T</w:t>
        </w:r>
        <w:r w:rsidRPr="00B36DD3">
          <w:rPr>
            <w:shd w:val="clear" w:color="auto" w:fill="FFFFFF"/>
            <w:rPrChange w:id="11853" w:author="Rodion" w:date="2019-12-09T03:58:00Z">
              <w:rPr>
                <w:shd w:val="clear" w:color="auto" w:fill="FFFFFF"/>
              </w:rPr>
            </w:rPrChange>
          </w:rPr>
          <w:t>he</w:t>
        </w:r>
        <w:proofErr w:type="spellEnd"/>
        <w:r w:rsidRPr="00B36DD3">
          <w:rPr>
            <w:shd w:val="clear" w:color="auto" w:fill="FFFFFF"/>
            <w:rPrChange w:id="11854" w:author="Rodion" w:date="2019-12-09T03:58:00Z">
              <w:rPr>
                <w:shd w:val="clear" w:color="auto" w:fill="FFFFFF"/>
              </w:rPr>
            </w:rPrChange>
          </w:rPr>
          <w:t xml:space="preserve"> </w:t>
        </w:r>
        <w:proofErr w:type="spellStart"/>
        <w:r w:rsidRPr="00B36DD3">
          <w:rPr>
            <w:shd w:val="clear" w:color="auto" w:fill="FFFFFF"/>
            <w:rPrChange w:id="11855" w:author="Rodion" w:date="2019-12-09T03:58:00Z">
              <w:rPr>
                <w:shd w:val="clear" w:color="auto" w:fill="FFFFFF"/>
              </w:rPr>
            </w:rPrChange>
          </w:rPr>
          <w:t>Benefits</w:t>
        </w:r>
        <w:proofErr w:type="spellEnd"/>
        <w:r w:rsidRPr="00B36DD3">
          <w:rPr>
            <w:shd w:val="clear" w:color="auto" w:fill="FFFFFF"/>
            <w:rPrChange w:id="11856" w:author="Rodion" w:date="2019-12-09T03:58:00Z">
              <w:rPr>
                <w:shd w:val="clear" w:color="auto" w:fill="FFFFFF"/>
              </w:rPr>
            </w:rPrChange>
          </w:rPr>
          <w:t xml:space="preserve"> </w:t>
        </w:r>
        <w:proofErr w:type="spellStart"/>
        <w:r w:rsidRPr="00B36DD3">
          <w:rPr>
            <w:shd w:val="clear" w:color="auto" w:fill="FFFFFF"/>
            <w:rPrChange w:id="11857" w:author="Rodion" w:date="2019-12-09T03:58:00Z">
              <w:rPr>
                <w:shd w:val="clear" w:color="auto" w:fill="FFFFFF"/>
              </w:rPr>
            </w:rPrChange>
          </w:rPr>
          <w:t>of</w:t>
        </w:r>
        <w:proofErr w:type="spellEnd"/>
        <w:r w:rsidRPr="00B36DD3">
          <w:rPr>
            <w:shd w:val="clear" w:color="auto" w:fill="FFFFFF"/>
            <w:rPrChange w:id="11858" w:author="Rodion" w:date="2019-12-09T03:58:00Z">
              <w:rPr>
                <w:shd w:val="clear" w:color="auto" w:fill="FFFFFF"/>
              </w:rPr>
            </w:rPrChange>
          </w:rPr>
          <w:t xml:space="preserve"> MVC? [Електронний ресурс] / </w:t>
        </w:r>
        <w:proofErr w:type="spellStart"/>
        <w:r w:rsidRPr="00B36DD3">
          <w:rPr>
            <w:shd w:val="clear" w:color="auto" w:fill="FFFFFF"/>
            <w:rPrChange w:id="11859" w:author="Rodion" w:date="2019-12-09T03:58:00Z">
              <w:rPr>
                <w:shd w:val="clear" w:color="auto" w:fill="FFFFFF"/>
              </w:rPr>
            </w:rPrChange>
          </w:rPr>
          <w:t>Ian</w:t>
        </w:r>
        <w:proofErr w:type="spellEnd"/>
        <w:r w:rsidRPr="00B36DD3">
          <w:rPr>
            <w:shd w:val="clear" w:color="auto" w:fill="FFFFFF"/>
            <w:rPrChange w:id="11860" w:author="Rodion" w:date="2019-12-09T03:58:00Z">
              <w:rPr>
                <w:shd w:val="clear" w:color="auto" w:fill="FFFFFF"/>
              </w:rPr>
            </w:rPrChange>
          </w:rPr>
          <w:t xml:space="preserve"> </w:t>
        </w:r>
        <w:proofErr w:type="spellStart"/>
        <w:r w:rsidRPr="00B36DD3">
          <w:rPr>
            <w:shd w:val="clear" w:color="auto" w:fill="FFFFFF"/>
            <w:rPrChange w:id="11861" w:author="Rodion" w:date="2019-12-09T03:58:00Z">
              <w:rPr>
                <w:shd w:val="clear" w:color="auto" w:fill="FFFFFF"/>
              </w:rPr>
            </w:rPrChange>
          </w:rPr>
          <w:t>Davis</w:t>
        </w:r>
        <w:proofErr w:type="spellEnd"/>
        <w:r w:rsidRPr="00B36DD3">
          <w:rPr>
            <w:shd w:val="clear" w:color="auto" w:fill="FFFFFF"/>
            <w:rPrChange w:id="11862" w:author="Rodion" w:date="2019-12-09T03:58:00Z">
              <w:rPr>
                <w:shd w:val="clear" w:color="auto" w:fill="FFFFFF"/>
              </w:rPr>
            </w:rPrChange>
          </w:rPr>
          <w:t>. – 2008. – Режим доступу до ресурсу: https://blog.iandavis.com/2008/12/what-are-the-benefits-of-mvc/.</w:t>
        </w:r>
      </w:ins>
      <w:ins w:id="11863" w:author="Rodion" w:date="2019-12-09T04:01:00Z">
        <w:r w:rsidR="00B36DD3" w:rsidRPr="00D14CEF">
          <w:t xml:space="preserve"> – 26.11.2019.</w:t>
        </w:r>
      </w:ins>
    </w:p>
    <w:p w14:paraId="58D649C6" w14:textId="0AD8747C" w:rsidR="00F6522F" w:rsidRPr="00B36DD3" w:rsidRDefault="00F6522F" w:rsidP="00A33D82">
      <w:pPr>
        <w:pStyle w:val="ListParagraph"/>
        <w:numPr>
          <w:ilvl w:val="0"/>
          <w:numId w:val="4"/>
        </w:numPr>
        <w:rPr>
          <w:ins w:id="11864" w:author="Rodion" w:date="2019-12-09T03:09:00Z"/>
          <w:rPrChange w:id="11865" w:author="Rodion" w:date="2019-12-09T03:58:00Z">
            <w:rPr>
              <w:ins w:id="11866" w:author="Rodion" w:date="2019-12-09T03:09:00Z"/>
              <w:color w:val="000000"/>
              <w:sz w:val="21"/>
              <w:szCs w:val="21"/>
              <w:shd w:val="clear" w:color="auto" w:fill="FFFFFF"/>
            </w:rPr>
          </w:rPrChange>
        </w:rPr>
        <w:pPrChange w:id="11867" w:author="Rodion" w:date="2019-12-09T03:56:00Z">
          <w:pPr>
            <w:pStyle w:val="ListParagraph"/>
            <w:numPr>
              <w:numId w:val="4"/>
            </w:numPr>
          </w:pPr>
        </w:pPrChange>
      </w:pPr>
      <w:proofErr w:type="spellStart"/>
      <w:ins w:id="11868" w:author="Rodion" w:date="2019-12-09T03:09:00Z">
        <w:r w:rsidRPr="00030B2B">
          <w:rPr>
            <w:shd w:val="clear" w:color="auto" w:fill="FFFFFF"/>
          </w:rPr>
          <w:lastRenderedPageBreak/>
          <w:t>Anderson</w:t>
        </w:r>
        <w:proofErr w:type="spellEnd"/>
        <w:r w:rsidRPr="00030B2B">
          <w:rPr>
            <w:shd w:val="clear" w:color="auto" w:fill="FFFFFF"/>
          </w:rPr>
          <w:t xml:space="preserve"> R. </w:t>
        </w:r>
        <w:proofErr w:type="spellStart"/>
        <w:r w:rsidRPr="00030B2B">
          <w:rPr>
            <w:shd w:val="clear" w:color="auto" w:fill="FFFFFF"/>
          </w:rPr>
          <w:t>Introduction</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Razor</w:t>
        </w:r>
        <w:proofErr w:type="spellEnd"/>
        <w:r w:rsidRPr="00030B2B">
          <w:rPr>
            <w:shd w:val="clear" w:color="auto" w:fill="FFFFFF"/>
          </w:rPr>
          <w:t xml:space="preserve"> </w:t>
        </w:r>
        <w:proofErr w:type="spellStart"/>
        <w:r w:rsidRPr="00030B2B">
          <w:rPr>
            <w:shd w:val="clear" w:color="auto" w:fill="FFFFFF"/>
          </w:rPr>
          <w:t>Pages</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ASP.NET </w:t>
        </w:r>
        <w:proofErr w:type="spellStart"/>
        <w:r w:rsidRPr="00030B2B">
          <w:rPr>
            <w:shd w:val="clear" w:color="auto" w:fill="FFFFFF"/>
          </w:rPr>
          <w:t>Core</w:t>
        </w:r>
        <w:proofErr w:type="spellEnd"/>
        <w:r w:rsidRPr="00030B2B">
          <w:rPr>
            <w:shd w:val="clear" w:color="auto" w:fill="FFFFFF"/>
          </w:rPr>
          <w:t xml:space="preserve"> [Електронни</w:t>
        </w:r>
        <w:r w:rsidRPr="00B36DD3">
          <w:rPr>
            <w:shd w:val="clear" w:color="auto" w:fill="FFFFFF"/>
            <w:rPrChange w:id="11869" w:author="Rodion" w:date="2019-12-09T03:58:00Z">
              <w:rPr>
                <w:shd w:val="clear" w:color="auto" w:fill="FFFFFF"/>
              </w:rPr>
            </w:rPrChange>
          </w:rPr>
          <w:t xml:space="preserve">й ресурс] / R. </w:t>
        </w:r>
        <w:proofErr w:type="spellStart"/>
        <w:r w:rsidRPr="00B36DD3">
          <w:rPr>
            <w:shd w:val="clear" w:color="auto" w:fill="FFFFFF"/>
            <w:rPrChange w:id="11870" w:author="Rodion" w:date="2019-12-09T03:58:00Z">
              <w:rPr>
                <w:shd w:val="clear" w:color="auto" w:fill="FFFFFF"/>
              </w:rPr>
            </w:rPrChange>
          </w:rPr>
          <w:t>Anderson</w:t>
        </w:r>
        <w:proofErr w:type="spellEnd"/>
        <w:r w:rsidRPr="00B36DD3">
          <w:rPr>
            <w:shd w:val="clear" w:color="auto" w:fill="FFFFFF"/>
            <w:rPrChange w:id="11871" w:author="Rodion" w:date="2019-12-09T03:58:00Z">
              <w:rPr>
                <w:shd w:val="clear" w:color="auto" w:fill="FFFFFF"/>
              </w:rPr>
            </w:rPrChange>
          </w:rPr>
          <w:t xml:space="preserve">, R. </w:t>
        </w:r>
        <w:proofErr w:type="spellStart"/>
        <w:r w:rsidRPr="00B36DD3">
          <w:rPr>
            <w:shd w:val="clear" w:color="auto" w:fill="FFFFFF"/>
            <w:rPrChange w:id="11872" w:author="Rodion" w:date="2019-12-09T03:58:00Z">
              <w:rPr>
                <w:shd w:val="clear" w:color="auto" w:fill="FFFFFF"/>
              </w:rPr>
            </w:rPrChange>
          </w:rPr>
          <w:t>Nowak</w:t>
        </w:r>
        <w:proofErr w:type="spellEnd"/>
        <w:r w:rsidRPr="00B36DD3">
          <w:rPr>
            <w:shd w:val="clear" w:color="auto" w:fill="FFFFFF"/>
            <w:rPrChange w:id="11873" w:author="Rodion" w:date="2019-12-09T03:58:00Z">
              <w:rPr>
                <w:shd w:val="clear" w:color="auto" w:fill="FFFFFF"/>
              </w:rPr>
            </w:rPrChange>
          </w:rPr>
          <w:t xml:space="preserve"> // MSDN </w:t>
        </w:r>
        <w:proofErr w:type="spellStart"/>
        <w:r w:rsidRPr="00B36DD3">
          <w:rPr>
            <w:shd w:val="clear" w:color="auto" w:fill="FFFFFF"/>
            <w:rPrChange w:id="11874" w:author="Rodion" w:date="2019-12-09T03:58:00Z">
              <w:rPr>
                <w:shd w:val="clear" w:color="auto" w:fill="FFFFFF"/>
              </w:rPr>
            </w:rPrChange>
          </w:rPr>
          <w:t>Magazine</w:t>
        </w:r>
        <w:proofErr w:type="spellEnd"/>
        <w:r w:rsidRPr="00B36DD3">
          <w:rPr>
            <w:shd w:val="clear" w:color="auto" w:fill="FFFFFF"/>
            <w:rPrChange w:id="11875" w:author="Rodion" w:date="2019-12-09T03:58:00Z">
              <w:rPr>
                <w:shd w:val="clear" w:color="auto" w:fill="FFFFFF"/>
              </w:rPr>
            </w:rPrChange>
          </w:rPr>
          <w:t xml:space="preserve">. – 2019. – Режим доступу до ресурсу: </w:t>
        </w:r>
        <w:r w:rsidRPr="00030B2B">
          <w:rPr>
            <w:shd w:val="clear" w:color="auto" w:fill="FFFFFF"/>
          </w:rPr>
          <w:fldChar w:fldCharType="begin"/>
        </w:r>
        <w:r w:rsidRPr="00B36DD3">
          <w:rPr>
            <w:shd w:val="clear" w:color="auto" w:fill="FFFFFF"/>
            <w:rPrChange w:id="11876" w:author="Rodion" w:date="2019-12-09T03:58:00Z">
              <w:rPr>
                <w:shd w:val="clear" w:color="auto" w:fill="FFFFFF"/>
              </w:rPr>
            </w:rPrChange>
          </w:rPr>
          <w:instrText xml:space="preserve"> HYPERLINK "https://docs.microsoft.com/en-us/aspnet/core/razor-pages/?view=aspnetcore-3.0&amp;tabs=visual-studio-mac" </w:instrText>
        </w:r>
        <w:r w:rsidRPr="00B36DD3">
          <w:rPr>
            <w:shd w:val="clear" w:color="auto" w:fill="FFFFFF"/>
            <w:rPrChange w:id="11877" w:author="Rodion" w:date="2019-12-09T03:58:00Z">
              <w:rPr>
                <w:shd w:val="clear" w:color="auto" w:fill="FFFFFF"/>
              </w:rPr>
            </w:rPrChange>
          </w:rPr>
          <w:fldChar w:fldCharType="separate"/>
        </w:r>
        <w:r w:rsidRPr="00B36DD3">
          <w:rPr>
            <w:rStyle w:val="Hyperlink"/>
            <w:shd w:val="clear" w:color="auto" w:fill="FFFFFF"/>
            <w:rPrChange w:id="11878" w:author="Rodion" w:date="2019-12-09T03:58:00Z">
              <w:rPr>
                <w:rStyle w:val="Hyperlink"/>
                <w:sz w:val="21"/>
                <w:szCs w:val="21"/>
                <w:shd w:val="clear" w:color="auto" w:fill="FFFFFF"/>
              </w:rPr>
            </w:rPrChange>
          </w:rPr>
          <w:t>https://docs.microsoft.com/en-us/aspnet/core/razor-pages/?view=aspnetcore-3.0&amp;tabs=visual-studio-mac</w:t>
        </w:r>
        <w:r w:rsidRPr="00B36DD3">
          <w:rPr>
            <w:shd w:val="clear" w:color="auto" w:fill="FFFFFF"/>
            <w:rPrChange w:id="11879" w:author="Rodion" w:date="2019-12-09T03:58:00Z">
              <w:rPr>
                <w:shd w:val="clear" w:color="auto" w:fill="FFFFFF"/>
              </w:rPr>
            </w:rPrChange>
          </w:rPr>
          <w:fldChar w:fldCharType="end"/>
        </w:r>
        <w:r w:rsidRPr="00030B2B">
          <w:rPr>
            <w:shd w:val="clear" w:color="auto" w:fill="FFFFFF"/>
          </w:rPr>
          <w:t>.</w:t>
        </w:r>
      </w:ins>
      <w:ins w:id="11880" w:author="Rodion" w:date="2019-12-09T04:01:00Z">
        <w:r w:rsidR="00B36DD3" w:rsidRPr="00D14CEF">
          <w:t xml:space="preserve"> – 26.11.2019.</w:t>
        </w:r>
      </w:ins>
    </w:p>
    <w:p w14:paraId="0F67223B" w14:textId="2CF977EA" w:rsidR="00F6522F" w:rsidRPr="00B36DD3" w:rsidRDefault="00F6522F" w:rsidP="00A33D82">
      <w:pPr>
        <w:pStyle w:val="ListParagraph"/>
        <w:numPr>
          <w:ilvl w:val="0"/>
          <w:numId w:val="4"/>
        </w:numPr>
        <w:rPr>
          <w:ins w:id="11881" w:author="Rodion" w:date="2019-12-09T03:10:00Z"/>
          <w:rPrChange w:id="11882" w:author="Rodion" w:date="2019-12-09T03:58:00Z">
            <w:rPr>
              <w:ins w:id="11883" w:author="Rodion" w:date="2019-12-09T03:10:00Z"/>
              <w:color w:val="000000"/>
              <w:sz w:val="21"/>
              <w:szCs w:val="21"/>
              <w:shd w:val="clear" w:color="auto" w:fill="FFFFFF"/>
            </w:rPr>
          </w:rPrChange>
        </w:rPr>
        <w:pPrChange w:id="11884" w:author="Rodion" w:date="2019-12-09T03:56:00Z">
          <w:pPr>
            <w:pStyle w:val="ListParagraph"/>
            <w:numPr>
              <w:numId w:val="4"/>
            </w:numPr>
          </w:pPr>
        </w:pPrChange>
      </w:pPr>
      <w:proofErr w:type="spellStart"/>
      <w:ins w:id="11885" w:author="Rodion" w:date="2019-12-09T03:10:00Z">
        <w:r w:rsidRPr="00030B2B">
          <w:rPr>
            <w:shd w:val="clear" w:color="auto" w:fill="FFFFFF"/>
          </w:rPr>
          <w:t>SpeechSynthesis</w:t>
        </w:r>
        <w:proofErr w:type="spellEnd"/>
        <w:r w:rsidRPr="00030B2B">
          <w:rPr>
            <w:shd w:val="clear" w:color="auto" w:fill="FFFFFF"/>
          </w:rPr>
          <w:t xml:space="preserve"> [Електронний ресурс] // MDN </w:t>
        </w:r>
        <w:proofErr w:type="spellStart"/>
        <w:r w:rsidRPr="00030B2B">
          <w:rPr>
            <w:shd w:val="clear" w:color="auto" w:fill="FFFFFF"/>
          </w:rPr>
          <w:t>Web</w:t>
        </w:r>
        <w:proofErr w:type="spellEnd"/>
        <w:r w:rsidRPr="00030B2B">
          <w:rPr>
            <w:shd w:val="clear" w:color="auto" w:fill="FFFFFF"/>
          </w:rPr>
          <w:t xml:space="preserve"> </w:t>
        </w:r>
        <w:proofErr w:type="spellStart"/>
        <w:r w:rsidRPr="00030B2B">
          <w:rPr>
            <w:shd w:val="clear" w:color="auto" w:fill="FFFFFF"/>
          </w:rPr>
          <w:t>Docs</w:t>
        </w:r>
        <w:proofErr w:type="spellEnd"/>
        <w:r w:rsidRPr="00030B2B">
          <w:rPr>
            <w:shd w:val="clear" w:color="auto" w:fill="FFFFFF"/>
          </w:rPr>
          <w:t xml:space="preserve"> – Режим дос</w:t>
        </w:r>
        <w:r w:rsidRPr="00B36DD3">
          <w:rPr>
            <w:shd w:val="clear" w:color="auto" w:fill="FFFFFF"/>
            <w:rPrChange w:id="11886" w:author="Rodion" w:date="2019-12-09T03:58:00Z">
              <w:rPr>
                <w:shd w:val="clear" w:color="auto" w:fill="FFFFFF"/>
              </w:rPr>
            </w:rPrChange>
          </w:rPr>
          <w:t xml:space="preserve">тупу до ресурсу: </w:t>
        </w:r>
        <w:r w:rsidRPr="00030B2B">
          <w:rPr>
            <w:shd w:val="clear" w:color="auto" w:fill="FFFFFF"/>
          </w:rPr>
          <w:fldChar w:fldCharType="begin"/>
        </w:r>
        <w:r w:rsidRPr="00B36DD3">
          <w:rPr>
            <w:shd w:val="clear" w:color="auto" w:fill="FFFFFF"/>
            <w:rPrChange w:id="11887" w:author="Rodion" w:date="2019-12-09T03:58:00Z">
              <w:rPr>
                <w:shd w:val="clear" w:color="auto" w:fill="FFFFFF"/>
              </w:rPr>
            </w:rPrChange>
          </w:rPr>
          <w:instrText xml:space="preserve"> HYPERLINK "https://developer.mozilla.org/en-US/docs/Web/API/SpeechSynthesis" </w:instrText>
        </w:r>
        <w:r w:rsidRPr="00B36DD3">
          <w:rPr>
            <w:shd w:val="clear" w:color="auto" w:fill="FFFFFF"/>
            <w:rPrChange w:id="11888" w:author="Rodion" w:date="2019-12-09T03:58:00Z">
              <w:rPr>
                <w:shd w:val="clear" w:color="auto" w:fill="FFFFFF"/>
              </w:rPr>
            </w:rPrChange>
          </w:rPr>
          <w:fldChar w:fldCharType="separate"/>
        </w:r>
        <w:r w:rsidRPr="00B36DD3">
          <w:rPr>
            <w:rStyle w:val="Hyperlink"/>
            <w:shd w:val="clear" w:color="auto" w:fill="FFFFFF"/>
            <w:rPrChange w:id="11889" w:author="Rodion" w:date="2019-12-09T03:58:00Z">
              <w:rPr>
                <w:rStyle w:val="Hyperlink"/>
                <w:sz w:val="21"/>
                <w:szCs w:val="21"/>
                <w:shd w:val="clear" w:color="auto" w:fill="FFFFFF"/>
              </w:rPr>
            </w:rPrChange>
          </w:rPr>
          <w:t>https://developer.mozilla.org/en-US/docs/Web/API/SpeechSynthesis</w:t>
        </w:r>
        <w:r w:rsidRPr="00B36DD3">
          <w:rPr>
            <w:shd w:val="clear" w:color="auto" w:fill="FFFFFF"/>
            <w:rPrChange w:id="11890" w:author="Rodion" w:date="2019-12-09T03:58:00Z">
              <w:rPr>
                <w:shd w:val="clear" w:color="auto" w:fill="FFFFFF"/>
              </w:rPr>
            </w:rPrChange>
          </w:rPr>
          <w:fldChar w:fldCharType="end"/>
        </w:r>
        <w:r w:rsidRPr="00030B2B">
          <w:rPr>
            <w:shd w:val="clear" w:color="auto" w:fill="FFFFFF"/>
          </w:rPr>
          <w:t>.</w:t>
        </w:r>
      </w:ins>
      <w:ins w:id="11891" w:author="Rodion" w:date="2019-12-09T04:01:00Z">
        <w:r w:rsidR="00B36DD3" w:rsidRPr="00D14CEF">
          <w:t xml:space="preserve"> – 26.11.2019.</w:t>
        </w:r>
      </w:ins>
    </w:p>
    <w:p w14:paraId="458A2DEA" w14:textId="797A0EB1" w:rsidR="00F6522F" w:rsidRPr="00B36DD3" w:rsidRDefault="00F6522F" w:rsidP="00A33D82">
      <w:pPr>
        <w:pStyle w:val="ListParagraph"/>
        <w:numPr>
          <w:ilvl w:val="0"/>
          <w:numId w:val="4"/>
        </w:numPr>
        <w:rPr>
          <w:ins w:id="11892" w:author="Rodion" w:date="2019-12-09T03:11:00Z"/>
          <w:rPrChange w:id="11893" w:author="Rodion" w:date="2019-12-09T03:58:00Z">
            <w:rPr>
              <w:ins w:id="11894" w:author="Rodion" w:date="2019-12-09T03:11:00Z"/>
              <w:color w:val="000000"/>
              <w:sz w:val="21"/>
              <w:szCs w:val="21"/>
              <w:shd w:val="clear" w:color="auto" w:fill="FFFFFF"/>
            </w:rPr>
          </w:rPrChange>
        </w:rPr>
        <w:pPrChange w:id="11895" w:author="Rodion" w:date="2019-12-09T03:56:00Z">
          <w:pPr>
            <w:pStyle w:val="ListParagraph"/>
            <w:numPr>
              <w:numId w:val="4"/>
            </w:numPr>
          </w:pPr>
        </w:pPrChange>
      </w:pPr>
      <w:proofErr w:type="spellStart"/>
      <w:ins w:id="11896" w:author="Rodion" w:date="2019-12-09T03:10:00Z">
        <w:r w:rsidRPr="00030B2B">
          <w:rPr>
            <w:shd w:val="clear" w:color="auto" w:fill="FFFFFF"/>
          </w:rPr>
          <w:t>SpeechRecog</w:t>
        </w:r>
        <w:r w:rsidRPr="00B36DD3">
          <w:rPr>
            <w:shd w:val="clear" w:color="auto" w:fill="FFFFFF"/>
            <w:rPrChange w:id="11897" w:author="Rodion" w:date="2019-12-09T03:58:00Z">
              <w:rPr>
                <w:shd w:val="clear" w:color="auto" w:fill="FFFFFF"/>
              </w:rPr>
            </w:rPrChange>
          </w:rPr>
          <w:t>nition</w:t>
        </w:r>
        <w:proofErr w:type="spellEnd"/>
        <w:r w:rsidRPr="00B36DD3">
          <w:rPr>
            <w:shd w:val="clear" w:color="auto" w:fill="FFFFFF"/>
            <w:rPrChange w:id="11898" w:author="Rodion" w:date="2019-12-09T03:58:00Z">
              <w:rPr>
                <w:shd w:val="clear" w:color="auto" w:fill="FFFFFF"/>
              </w:rPr>
            </w:rPrChange>
          </w:rPr>
          <w:t xml:space="preserve"> [Електронний ресурс] // MDN </w:t>
        </w:r>
        <w:proofErr w:type="spellStart"/>
        <w:r w:rsidRPr="00B36DD3">
          <w:rPr>
            <w:shd w:val="clear" w:color="auto" w:fill="FFFFFF"/>
            <w:rPrChange w:id="11899" w:author="Rodion" w:date="2019-12-09T03:58:00Z">
              <w:rPr>
                <w:shd w:val="clear" w:color="auto" w:fill="FFFFFF"/>
              </w:rPr>
            </w:rPrChange>
          </w:rPr>
          <w:t>Web</w:t>
        </w:r>
        <w:proofErr w:type="spellEnd"/>
        <w:r w:rsidRPr="00B36DD3">
          <w:rPr>
            <w:shd w:val="clear" w:color="auto" w:fill="FFFFFF"/>
            <w:rPrChange w:id="11900" w:author="Rodion" w:date="2019-12-09T03:58:00Z">
              <w:rPr>
                <w:shd w:val="clear" w:color="auto" w:fill="FFFFFF"/>
              </w:rPr>
            </w:rPrChange>
          </w:rPr>
          <w:t xml:space="preserve"> </w:t>
        </w:r>
        <w:proofErr w:type="spellStart"/>
        <w:r w:rsidRPr="00B36DD3">
          <w:rPr>
            <w:shd w:val="clear" w:color="auto" w:fill="FFFFFF"/>
            <w:rPrChange w:id="11901" w:author="Rodion" w:date="2019-12-09T03:58:00Z">
              <w:rPr>
                <w:shd w:val="clear" w:color="auto" w:fill="FFFFFF"/>
              </w:rPr>
            </w:rPrChange>
          </w:rPr>
          <w:t>Docs</w:t>
        </w:r>
        <w:proofErr w:type="spellEnd"/>
        <w:r w:rsidRPr="00B36DD3">
          <w:rPr>
            <w:shd w:val="clear" w:color="auto" w:fill="FFFFFF"/>
            <w:rPrChange w:id="11902" w:author="Rodion" w:date="2019-12-09T03:58:00Z">
              <w:rPr>
                <w:shd w:val="clear" w:color="auto" w:fill="FFFFFF"/>
              </w:rPr>
            </w:rPrChange>
          </w:rPr>
          <w:t xml:space="preserve"> – Режим доступу до ресурсу: </w:t>
        </w:r>
      </w:ins>
      <w:ins w:id="11903" w:author="Rodion" w:date="2019-12-09T03:11:00Z">
        <w:r w:rsidRPr="00030B2B">
          <w:rPr>
            <w:shd w:val="clear" w:color="auto" w:fill="FFFFFF"/>
          </w:rPr>
          <w:fldChar w:fldCharType="begin"/>
        </w:r>
        <w:r w:rsidRPr="00B36DD3">
          <w:rPr>
            <w:shd w:val="clear" w:color="auto" w:fill="FFFFFF"/>
            <w:rPrChange w:id="11904" w:author="Rodion" w:date="2019-12-09T03:58:00Z">
              <w:rPr>
                <w:shd w:val="clear" w:color="auto" w:fill="FFFFFF"/>
              </w:rPr>
            </w:rPrChange>
          </w:rPr>
          <w:instrText xml:space="preserve"> HYPERLINK "</w:instrText>
        </w:r>
      </w:ins>
      <w:ins w:id="11905" w:author="Rodion" w:date="2019-12-09T03:10:00Z">
        <w:r w:rsidRPr="00B36DD3">
          <w:rPr>
            <w:shd w:val="clear" w:color="auto" w:fill="FFFFFF"/>
            <w:rPrChange w:id="11906" w:author="Rodion" w:date="2019-12-09T03:58:00Z">
              <w:rPr>
                <w:shd w:val="clear" w:color="auto" w:fill="FFFFFF"/>
              </w:rPr>
            </w:rPrChange>
          </w:rPr>
          <w:instrText>https://developer.mozilla.org/en-US/docs/Web/API/</w:instrText>
        </w:r>
      </w:ins>
      <w:ins w:id="11907" w:author="Rodion" w:date="2019-12-09T03:11:00Z">
        <w:r w:rsidRPr="00B36DD3">
          <w:rPr>
            <w:shd w:val="clear" w:color="auto" w:fill="FFFFFF"/>
            <w:rPrChange w:id="11908" w:author="Rodion" w:date="2019-12-09T03:58:00Z">
              <w:rPr>
                <w:shd w:val="clear" w:color="auto" w:fill="FFFFFF"/>
              </w:rPr>
            </w:rPrChange>
          </w:rPr>
          <w:instrText xml:space="preserve">SpeechRecognition" </w:instrText>
        </w:r>
        <w:r w:rsidRPr="00B36DD3">
          <w:rPr>
            <w:shd w:val="clear" w:color="auto" w:fill="FFFFFF"/>
            <w:rPrChange w:id="11909" w:author="Rodion" w:date="2019-12-09T03:58:00Z">
              <w:rPr>
                <w:shd w:val="clear" w:color="auto" w:fill="FFFFFF"/>
              </w:rPr>
            </w:rPrChange>
          </w:rPr>
          <w:fldChar w:fldCharType="separate"/>
        </w:r>
      </w:ins>
      <w:ins w:id="11910" w:author="Rodion" w:date="2019-12-09T03:10:00Z">
        <w:r w:rsidRPr="00B36DD3">
          <w:rPr>
            <w:rStyle w:val="Hyperlink"/>
            <w:shd w:val="clear" w:color="auto" w:fill="FFFFFF"/>
            <w:rPrChange w:id="11911" w:author="Rodion" w:date="2019-12-09T03:58:00Z">
              <w:rPr>
                <w:rStyle w:val="Hyperlink"/>
                <w:sz w:val="21"/>
                <w:szCs w:val="21"/>
                <w:shd w:val="clear" w:color="auto" w:fill="FFFFFF"/>
              </w:rPr>
            </w:rPrChange>
          </w:rPr>
          <w:t>https://developer.mozilla.org/en-US/docs/Web/API/</w:t>
        </w:r>
      </w:ins>
      <w:ins w:id="11912" w:author="Rodion" w:date="2019-12-09T03:11:00Z">
        <w:r w:rsidRPr="00B36DD3">
          <w:rPr>
            <w:rStyle w:val="Hyperlink"/>
            <w:shd w:val="clear" w:color="auto" w:fill="FFFFFF"/>
            <w:rPrChange w:id="11913" w:author="Rodion" w:date="2019-12-09T03:58:00Z">
              <w:rPr>
                <w:rStyle w:val="Hyperlink"/>
                <w:sz w:val="21"/>
                <w:szCs w:val="21"/>
                <w:shd w:val="clear" w:color="auto" w:fill="FFFFFF"/>
              </w:rPr>
            </w:rPrChange>
          </w:rPr>
          <w:t>SpeechRecognition</w:t>
        </w:r>
        <w:r w:rsidRPr="00B36DD3">
          <w:rPr>
            <w:shd w:val="clear" w:color="auto" w:fill="FFFFFF"/>
            <w:rPrChange w:id="11914" w:author="Rodion" w:date="2019-12-09T03:58:00Z">
              <w:rPr>
                <w:shd w:val="clear" w:color="auto" w:fill="FFFFFF"/>
              </w:rPr>
            </w:rPrChange>
          </w:rPr>
          <w:fldChar w:fldCharType="end"/>
        </w:r>
      </w:ins>
      <w:ins w:id="11915" w:author="Rodion" w:date="2019-12-09T03:10:00Z">
        <w:r w:rsidRPr="00030B2B">
          <w:rPr>
            <w:shd w:val="clear" w:color="auto" w:fill="FFFFFF"/>
          </w:rPr>
          <w:t>.</w:t>
        </w:r>
      </w:ins>
      <w:ins w:id="11916" w:author="Rodion" w:date="2019-12-09T04:01:00Z">
        <w:r w:rsidR="00B36DD3" w:rsidRPr="00D14CEF">
          <w:t xml:space="preserve"> – 26.11.2019.</w:t>
        </w:r>
      </w:ins>
    </w:p>
    <w:p w14:paraId="0E1B25BD" w14:textId="4A56EF8B" w:rsidR="00F6522F" w:rsidRPr="00B36DD3" w:rsidRDefault="005B6DED" w:rsidP="00A33D82">
      <w:pPr>
        <w:pStyle w:val="ListParagraph"/>
        <w:numPr>
          <w:ilvl w:val="0"/>
          <w:numId w:val="4"/>
        </w:numPr>
        <w:rPr>
          <w:ins w:id="11917" w:author="Rodion" w:date="2019-12-09T03:15:00Z"/>
          <w:rPrChange w:id="11918" w:author="Rodion" w:date="2019-12-09T03:58:00Z">
            <w:rPr>
              <w:ins w:id="11919" w:author="Rodion" w:date="2019-12-09T03:15:00Z"/>
              <w:color w:val="000000"/>
              <w:sz w:val="21"/>
              <w:szCs w:val="21"/>
              <w:shd w:val="clear" w:color="auto" w:fill="FFFFFF"/>
            </w:rPr>
          </w:rPrChange>
        </w:rPr>
        <w:pPrChange w:id="11920" w:author="Rodion" w:date="2019-12-09T03:56:00Z">
          <w:pPr>
            <w:pStyle w:val="ListParagraph"/>
            <w:numPr>
              <w:numId w:val="4"/>
            </w:numPr>
          </w:pPr>
        </w:pPrChange>
      </w:pPr>
      <w:proofErr w:type="spellStart"/>
      <w:ins w:id="11921" w:author="Rodion" w:date="2019-12-09T03:15:00Z">
        <w:r w:rsidRPr="00030B2B">
          <w:rPr>
            <w:shd w:val="clear" w:color="auto" w:fill="FFFFFF"/>
          </w:rPr>
          <w:t>Puneet</w:t>
        </w:r>
        <w:proofErr w:type="spellEnd"/>
        <w:r w:rsidRPr="00030B2B">
          <w:rPr>
            <w:shd w:val="clear" w:color="auto" w:fill="FFFFFF"/>
          </w:rPr>
          <w:t xml:space="preserve"> K. </w:t>
        </w:r>
        <w:proofErr w:type="spellStart"/>
        <w:r w:rsidRPr="00030B2B">
          <w:rPr>
            <w:shd w:val="clear" w:color="auto" w:fill="FFFFFF"/>
          </w:rPr>
          <w:t>Basics</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Java</w:t>
        </w:r>
        <w:proofErr w:type="spellEnd"/>
        <w:r w:rsidRPr="00030B2B">
          <w:rPr>
            <w:shd w:val="clear" w:color="auto" w:fill="FFFFFF"/>
          </w:rPr>
          <w:t xml:space="preserve"> </w:t>
        </w:r>
        <w:proofErr w:type="spellStart"/>
        <w:r w:rsidRPr="00030B2B">
          <w:rPr>
            <w:shd w:val="clear" w:color="auto" w:fill="FFFFFF"/>
          </w:rPr>
          <w:t>Speech</w:t>
        </w:r>
        <w:proofErr w:type="spellEnd"/>
        <w:r w:rsidRPr="00030B2B">
          <w:rPr>
            <w:shd w:val="clear" w:color="auto" w:fill="FFFFFF"/>
          </w:rPr>
          <w:t xml:space="preserve"> </w:t>
        </w:r>
        <w:proofErr w:type="spellStart"/>
        <w:r w:rsidRPr="00030B2B">
          <w:rPr>
            <w:shd w:val="clear" w:color="auto" w:fill="FFFFFF"/>
          </w:rPr>
          <w:t>G</w:t>
        </w:r>
        <w:r w:rsidRPr="00B36DD3">
          <w:rPr>
            <w:shd w:val="clear" w:color="auto" w:fill="FFFFFF"/>
            <w:rPrChange w:id="11922" w:author="Rodion" w:date="2019-12-09T03:58:00Z">
              <w:rPr>
                <w:shd w:val="clear" w:color="auto" w:fill="FFFFFF"/>
              </w:rPr>
            </w:rPrChange>
          </w:rPr>
          <w:t>rammar</w:t>
        </w:r>
        <w:proofErr w:type="spellEnd"/>
        <w:r w:rsidRPr="00B36DD3">
          <w:rPr>
            <w:shd w:val="clear" w:color="auto" w:fill="FFFFFF"/>
            <w:rPrChange w:id="11923" w:author="Rodion" w:date="2019-12-09T03:58:00Z">
              <w:rPr>
                <w:shd w:val="clear" w:color="auto" w:fill="FFFFFF"/>
              </w:rPr>
            </w:rPrChange>
          </w:rPr>
          <w:t xml:space="preserve"> </w:t>
        </w:r>
        <w:proofErr w:type="spellStart"/>
        <w:r w:rsidRPr="00B36DD3">
          <w:rPr>
            <w:shd w:val="clear" w:color="auto" w:fill="FFFFFF"/>
            <w:rPrChange w:id="11924" w:author="Rodion" w:date="2019-12-09T03:58:00Z">
              <w:rPr>
                <w:shd w:val="clear" w:color="auto" w:fill="FFFFFF"/>
              </w:rPr>
            </w:rPrChange>
          </w:rPr>
          <w:t>Format</w:t>
        </w:r>
        <w:proofErr w:type="spellEnd"/>
        <w:r w:rsidRPr="00B36DD3">
          <w:rPr>
            <w:shd w:val="clear" w:color="auto" w:fill="FFFFFF"/>
            <w:rPrChange w:id="11925" w:author="Rodion" w:date="2019-12-09T03:58:00Z">
              <w:rPr>
                <w:shd w:val="clear" w:color="auto" w:fill="FFFFFF"/>
              </w:rPr>
            </w:rPrChange>
          </w:rPr>
          <w:t xml:space="preserve"> ( JSGF ) [Електронний ресурс] / </w:t>
        </w:r>
        <w:proofErr w:type="spellStart"/>
        <w:r w:rsidRPr="00B36DD3">
          <w:rPr>
            <w:shd w:val="clear" w:color="auto" w:fill="FFFFFF"/>
            <w:rPrChange w:id="11926" w:author="Rodion" w:date="2019-12-09T03:58:00Z">
              <w:rPr>
                <w:shd w:val="clear" w:color="auto" w:fill="FFFFFF"/>
              </w:rPr>
            </w:rPrChange>
          </w:rPr>
          <w:t>Kalra</w:t>
        </w:r>
        <w:proofErr w:type="spellEnd"/>
        <w:r w:rsidRPr="00B36DD3">
          <w:rPr>
            <w:shd w:val="clear" w:color="auto" w:fill="FFFFFF"/>
            <w:rPrChange w:id="11927" w:author="Rodion" w:date="2019-12-09T03:58:00Z">
              <w:rPr>
                <w:shd w:val="clear" w:color="auto" w:fill="FFFFFF"/>
              </w:rPr>
            </w:rPrChange>
          </w:rPr>
          <w:t xml:space="preserve"> </w:t>
        </w:r>
        <w:proofErr w:type="spellStart"/>
        <w:r w:rsidRPr="00B36DD3">
          <w:rPr>
            <w:shd w:val="clear" w:color="auto" w:fill="FFFFFF"/>
            <w:rPrChange w:id="11928" w:author="Rodion" w:date="2019-12-09T03:58:00Z">
              <w:rPr>
                <w:shd w:val="clear" w:color="auto" w:fill="FFFFFF"/>
              </w:rPr>
            </w:rPrChange>
          </w:rPr>
          <w:t>Puneet</w:t>
        </w:r>
        <w:proofErr w:type="spellEnd"/>
        <w:r w:rsidRPr="00B36DD3">
          <w:rPr>
            <w:shd w:val="clear" w:color="auto" w:fill="FFFFFF"/>
            <w:rPrChange w:id="11929" w:author="Rodion" w:date="2019-12-09T03:58:00Z">
              <w:rPr>
                <w:shd w:val="clear" w:color="auto" w:fill="FFFFFF"/>
              </w:rPr>
            </w:rPrChange>
          </w:rPr>
          <w:t xml:space="preserve">. – 2010. – Режим доступу до ресурсу: </w:t>
        </w:r>
        <w:r w:rsidRPr="00030B2B">
          <w:rPr>
            <w:shd w:val="clear" w:color="auto" w:fill="FFFFFF"/>
          </w:rPr>
          <w:fldChar w:fldCharType="begin"/>
        </w:r>
        <w:r w:rsidRPr="00B36DD3">
          <w:rPr>
            <w:shd w:val="clear" w:color="auto" w:fill="FFFFFF"/>
            <w:rPrChange w:id="11930" w:author="Rodion" w:date="2019-12-09T03:58:00Z">
              <w:rPr>
                <w:shd w:val="clear" w:color="auto" w:fill="FFFFFF"/>
              </w:rPr>
            </w:rPrChange>
          </w:rPr>
          <w:instrText xml:space="preserve"> HYPERLINK "https://puneetk.com/basics-of-java-speech-grammar-format-jsgf" </w:instrText>
        </w:r>
        <w:r w:rsidRPr="00B36DD3">
          <w:rPr>
            <w:shd w:val="clear" w:color="auto" w:fill="FFFFFF"/>
            <w:rPrChange w:id="11931" w:author="Rodion" w:date="2019-12-09T03:58:00Z">
              <w:rPr>
                <w:shd w:val="clear" w:color="auto" w:fill="FFFFFF"/>
              </w:rPr>
            </w:rPrChange>
          </w:rPr>
          <w:fldChar w:fldCharType="separate"/>
        </w:r>
        <w:r w:rsidRPr="00B36DD3">
          <w:rPr>
            <w:rStyle w:val="Hyperlink"/>
            <w:shd w:val="clear" w:color="auto" w:fill="FFFFFF"/>
            <w:rPrChange w:id="11932" w:author="Rodion" w:date="2019-12-09T03:58:00Z">
              <w:rPr>
                <w:rStyle w:val="Hyperlink"/>
                <w:sz w:val="21"/>
                <w:szCs w:val="21"/>
                <w:shd w:val="clear" w:color="auto" w:fill="FFFFFF"/>
              </w:rPr>
            </w:rPrChange>
          </w:rPr>
          <w:t>https://puneetk.com/basics-of-java-speech-grammar-format-jsgf</w:t>
        </w:r>
        <w:r w:rsidRPr="00B36DD3">
          <w:rPr>
            <w:shd w:val="clear" w:color="auto" w:fill="FFFFFF"/>
            <w:rPrChange w:id="11933" w:author="Rodion" w:date="2019-12-09T03:58:00Z">
              <w:rPr>
                <w:shd w:val="clear" w:color="auto" w:fill="FFFFFF"/>
              </w:rPr>
            </w:rPrChange>
          </w:rPr>
          <w:fldChar w:fldCharType="end"/>
        </w:r>
        <w:r w:rsidRPr="00030B2B">
          <w:rPr>
            <w:shd w:val="clear" w:color="auto" w:fill="FFFFFF"/>
          </w:rPr>
          <w:t>.</w:t>
        </w:r>
      </w:ins>
      <w:ins w:id="11934" w:author="Rodion" w:date="2019-12-09T04:01:00Z">
        <w:r w:rsidR="00B36DD3" w:rsidRPr="00D14CEF">
          <w:t xml:space="preserve"> – 26.11.2019.</w:t>
        </w:r>
      </w:ins>
    </w:p>
    <w:p w14:paraId="7EF213DC" w14:textId="043092F2" w:rsidR="005B6DED" w:rsidRPr="00B36DD3" w:rsidRDefault="005B6DED" w:rsidP="00A33D82">
      <w:pPr>
        <w:pStyle w:val="ListParagraph"/>
        <w:numPr>
          <w:ilvl w:val="0"/>
          <w:numId w:val="4"/>
        </w:numPr>
        <w:rPr>
          <w:ins w:id="11935" w:author="Rodion" w:date="2019-12-09T03:17:00Z"/>
          <w:rPrChange w:id="11936" w:author="Rodion" w:date="2019-12-09T03:58:00Z">
            <w:rPr>
              <w:ins w:id="11937" w:author="Rodion" w:date="2019-12-09T03:17:00Z"/>
              <w:color w:val="000000"/>
              <w:sz w:val="21"/>
              <w:szCs w:val="21"/>
              <w:shd w:val="clear" w:color="auto" w:fill="FFFFFF"/>
            </w:rPr>
          </w:rPrChange>
        </w:rPr>
        <w:pPrChange w:id="11938" w:author="Rodion" w:date="2019-12-09T03:56:00Z">
          <w:pPr>
            <w:pStyle w:val="ListParagraph"/>
            <w:numPr>
              <w:numId w:val="4"/>
            </w:numPr>
          </w:pPr>
        </w:pPrChange>
      </w:pPr>
      <w:proofErr w:type="spellStart"/>
      <w:ins w:id="11939" w:author="Rodion" w:date="2019-12-09T03:17:00Z">
        <w:r w:rsidRPr="00030B2B">
          <w:rPr>
            <w:shd w:val="clear" w:color="auto" w:fill="FFFFFF"/>
          </w:rPr>
          <w:t>Oberhofer</w:t>
        </w:r>
        <w:proofErr w:type="spellEnd"/>
        <w:r w:rsidRPr="00030B2B">
          <w:rPr>
            <w:shd w:val="clear" w:color="auto" w:fill="FFFFFF"/>
          </w:rPr>
          <w:t xml:space="preserve"> C. </w:t>
        </w:r>
        <w:proofErr w:type="spellStart"/>
        <w:r w:rsidRPr="00030B2B">
          <w:rPr>
            <w:shd w:val="clear" w:color="auto" w:fill="FFFFFF"/>
          </w:rPr>
          <w:t>Quagga</w:t>
        </w:r>
        <w:r w:rsidRPr="00B36DD3">
          <w:rPr>
            <w:shd w:val="clear" w:color="auto" w:fill="FFFFFF"/>
            <w:rPrChange w:id="11940" w:author="Rodion" w:date="2019-12-09T03:58:00Z">
              <w:rPr>
                <w:shd w:val="clear" w:color="auto" w:fill="FFFFFF"/>
              </w:rPr>
            </w:rPrChange>
          </w:rPr>
          <w:t>JS</w:t>
        </w:r>
        <w:proofErr w:type="spellEnd"/>
        <w:r w:rsidRPr="00B36DD3">
          <w:rPr>
            <w:shd w:val="clear" w:color="auto" w:fill="FFFFFF"/>
            <w:rPrChange w:id="11941" w:author="Rodion" w:date="2019-12-09T03:58:00Z">
              <w:rPr>
                <w:shd w:val="clear" w:color="auto" w:fill="FFFFFF"/>
              </w:rPr>
            </w:rPrChange>
          </w:rPr>
          <w:t xml:space="preserve"> – </w:t>
        </w:r>
        <w:proofErr w:type="spellStart"/>
        <w:r w:rsidRPr="00B36DD3">
          <w:rPr>
            <w:shd w:val="clear" w:color="auto" w:fill="FFFFFF"/>
            <w:rPrChange w:id="11942" w:author="Rodion" w:date="2019-12-09T03:58:00Z">
              <w:rPr>
                <w:shd w:val="clear" w:color="auto" w:fill="FFFFFF"/>
              </w:rPr>
            </w:rPrChange>
          </w:rPr>
          <w:t>An</w:t>
        </w:r>
        <w:proofErr w:type="spellEnd"/>
        <w:r w:rsidRPr="00B36DD3">
          <w:rPr>
            <w:shd w:val="clear" w:color="auto" w:fill="FFFFFF"/>
            <w:rPrChange w:id="11943" w:author="Rodion" w:date="2019-12-09T03:58:00Z">
              <w:rPr>
                <w:shd w:val="clear" w:color="auto" w:fill="FFFFFF"/>
              </w:rPr>
            </w:rPrChange>
          </w:rPr>
          <w:t xml:space="preserve"> </w:t>
        </w:r>
        <w:proofErr w:type="spellStart"/>
        <w:r w:rsidRPr="00B36DD3">
          <w:rPr>
            <w:shd w:val="clear" w:color="auto" w:fill="FFFFFF"/>
            <w:rPrChange w:id="11944" w:author="Rodion" w:date="2019-12-09T03:58:00Z">
              <w:rPr>
                <w:shd w:val="clear" w:color="auto" w:fill="FFFFFF"/>
              </w:rPr>
            </w:rPrChange>
          </w:rPr>
          <w:t>advanced</w:t>
        </w:r>
        <w:proofErr w:type="spellEnd"/>
        <w:r w:rsidRPr="00B36DD3">
          <w:rPr>
            <w:shd w:val="clear" w:color="auto" w:fill="FFFFFF"/>
            <w:rPrChange w:id="11945" w:author="Rodion" w:date="2019-12-09T03:58:00Z">
              <w:rPr>
                <w:shd w:val="clear" w:color="auto" w:fill="FFFFFF"/>
              </w:rPr>
            </w:rPrChange>
          </w:rPr>
          <w:t xml:space="preserve"> </w:t>
        </w:r>
        <w:proofErr w:type="spellStart"/>
        <w:r w:rsidRPr="00B36DD3">
          <w:rPr>
            <w:shd w:val="clear" w:color="auto" w:fill="FFFFFF"/>
            <w:rPrChange w:id="11946" w:author="Rodion" w:date="2019-12-09T03:58:00Z">
              <w:rPr>
                <w:shd w:val="clear" w:color="auto" w:fill="FFFFFF"/>
              </w:rPr>
            </w:rPrChange>
          </w:rPr>
          <w:t>barcode-reader</w:t>
        </w:r>
        <w:proofErr w:type="spellEnd"/>
        <w:r w:rsidRPr="00B36DD3">
          <w:rPr>
            <w:shd w:val="clear" w:color="auto" w:fill="FFFFFF"/>
            <w:rPrChange w:id="11947" w:author="Rodion" w:date="2019-12-09T03:58:00Z">
              <w:rPr>
                <w:shd w:val="clear" w:color="auto" w:fill="FFFFFF"/>
              </w:rPr>
            </w:rPrChange>
          </w:rPr>
          <w:t xml:space="preserve"> </w:t>
        </w:r>
        <w:proofErr w:type="spellStart"/>
        <w:r w:rsidRPr="00B36DD3">
          <w:rPr>
            <w:shd w:val="clear" w:color="auto" w:fill="FFFFFF"/>
            <w:rPrChange w:id="11948" w:author="Rodion" w:date="2019-12-09T03:58:00Z">
              <w:rPr>
                <w:shd w:val="clear" w:color="auto" w:fill="FFFFFF"/>
              </w:rPr>
            </w:rPrChange>
          </w:rPr>
          <w:t>written</w:t>
        </w:r>
        <w:proofErr w:type="spellEnd"/>
        <w:r w:rsidRPr="00B36DD3">
          <w:rPr>
            <w:shd w:val="clear" w:color="auto" w:fill="FFFFFF"/>
            <w:rPrChange w:id="11949" w:author="Rodion" w:date="2019-12-09T03:58:00Z">
              <w:rPr>
                <w:shd w:val="clear" w:color="auto" w:fill="FFFFFF"/>
              </w:rPr>
            </w:rPrChange>
          </w:rPr>
          <w:t xml:space="preserve"> </w:t>
        </w:r>
        <w:proofErr w:type="spellStart"/>
        <w:r w:rsidRPr="00B36DD3">
          <w:rPr>
            <w:shd w:val="clear" w:color="auto" w:fill="FFFFFF"/>
            <w:rPrChange w:id="11950" w:author="Rodion" w:date="2019-12-09T03:58:00Z">
              <w:rPr>
                <w:shd w:val="clear" w:color="auto" w:fill="FFFFFF"/>
              </w:rPr>
            </w:rPrChange>
          </w:rPr>
          <w:t>in</w:t>
        </w:r>
        <w:proofErr w:type="spellEnd"/>
        <w:r w:rsidRPr="00B36DD3">
          <w:rPr>
            <w:shd w:val="clear" w:color="auto" w:fill="FFFFFF"/>
            <w:rPrChange w:id="11951" w:author="Rodion" w:date="2019-12-09T03:58:00Z">
              <w:rPr>
                <w:shd w:val="clear" w:color="auto" w:fill="FFFFFF"/>
              </w:rPr>
            </w:rPrChange>
          </w:rPr>
          <w:t xml:space="preserve"> </w:t>
        </w:r>
        <w:proofErr w:type="spellStart"/>
        <w:r w:rsidRPr="00B36DD3">
          <w:rPr>
            <w:shd w:val="clear" w:color="auto" w:fill="FFFFFF"/>
            <w:rPrChange w:id="11952" w:author="Rodion" w:date="2019-12-09T03:58:00Z">
              <w:rPr>
                <w:shd w:val="clear" w:color="auto" w:fill="FFFFFF"/>
              </w:rPr>
            </w:rPrChange>
          </w:rPr>
          <w:t>JavaScript</w:t>
        </w:r>
        <w:proofErr w:type="spellEnd"/>
        <w:r w:rsidRPr="00B36DD3">
          <w:rPr>
            <w:shd w:val="clear" w:color="auto" w:fill="FFFFFF"/>
            <w:rPrChange w:id="11953" w:author="Rodion" w:date="2019-12-09T03:58:00Z">
              <w:rPr>
                <w:shd w:val="clear" w:color="auto" w:fill="FFFFFF"/>
              </w:rPr>
            </w:rPrChange>
          </w:rPr>
          <w:t xml:space="preserve"> [Електронний ресурс] / </w:t>
        </w:r>
        <w:proofErr w:type="spellStart"/>
        <w:r w:rsidRPr="00B36DD3">
          <w:rPr>
            <w:shd w:val="clear" w:color="auto" w:fill="FFFFFF"/>
            <w:rPrChange w:id="11954" w:author="Rodion" w:date="2019-12-09T03:58:00Z">
              <w:rPr>
                <w:shd w:val="clear" w:color="auto" w:fill="FFFFFF"/>
              </w:rPr>
            </w:rPrChange>
          </w:rPr>
          <w:t>Christoph</w:t>
        </w:r>
        <w:proofErr w:type="spellEnd"/>
        <w:r w:rsidRPr="00B36DD3">
          <w:rPr>
            <w:shd w:val="clear" w:color="auto" w:fill="FFFFFF"/>
            <w:rPrChange w:id="11955" w:author="Rodion" w:date="2019-12-09T03:58:00Z">
              <w:rPr>
                <w:shd w:val="clear" w:color="auto" w:fill="FFFFFF"/>
              </w:rPr>
            </w:rPrChange>
          </w:rPr>
          <w:t xml:space="preserve"> </w:t>
        </w:r>
        <w:proofErr w:type="spellStart"/>
        <w:r w:rsidRPr="00B36DD3">
          <w:rPr>
            <w:shd w:val="clear" w:color="auto" w:fill="FFFFFF"/>
            <w:rPrChange w:id="11956" w:author="Rodion" w:date="2019-12-09T03:58:00Z">
              <w:rPr>
                <w:shd w:val="clear" w:color="auto" w:fill="FFFFFF"/>
              </w:rPr>
            </w:rPrChange>
          </w:rPr>
          <w:t>Oberhofer</w:t>
        </w:r>
        <w:proofErr w:type="spellEnd"/>
        <w:r w:rsidRPr="00B36DD3">
          <w:rPr>
            <w:shd w:val="clear" w:color="auto" w:fill="FFFFFF"/>
            <w:rPrChange w:id="11957" w:author="Rodion" w:date="2019-12-09T03:58:00Z">
              <w:rPr>
                <w:shd w:val="clear" w:color="auto" w:fill="FFFFFF"/>
              </w:rPr>
            </w:rPrChange>
          </w:rPr>
          <w:t xml:space="preserve"> – Режим доступу до ресурсу: </w:t>
        </w:r>
        <w:r w:rsidRPr="00030B2B">
          <w:rPr>
            <w:shd w:val="clear" w:color="auto" w:fill="FFFFFF"/>
          </w:rPr>
          <w:fldChar w:fldCharType="begin"/>
        </w:r>
        <w:r w:rsidRPr="00B36DD3">
          <w:rPr>
            <w:shd w:val="clear" w:color="auto" w:fill="FFFFFF"/>
            <w:rPrChange w:id="11958" w:author="Rodion" w:date="2019-12-09T03:58:00Z">
              <w:rPr>
                <w:shd w:val="clear" w:color="auto" w:fill="FFFFFF"/>
              </w:rPr>
            </w:rPrChange>
          </w:rPr>
          <w:instrText xml:space="preserve"> HYPERLINK "https://serratus.github.io/quaggaJS/" </w:instrText>
        </w:r>
        <w:r w:rsidRPr="00B36DD3">
          <w:rPr>
            <w:shd w:val="clear" w:color="auto" w:fill="FFFFFF"/>
            <w:rPrChange w:id="11959" w:author="Rodion" w:date="2019-12-09T03:58:00Z">
              <w:rPr>
                <w:shd w:val="clear" w:color="auto" w:fill="FFFFFF"/>
              </w:rPr>
            </w:rPrChange>
          </w:rPr>
          <w:fldChar w:fldCharType="separate"/>
        </w:r>
        <w:r w:rsidRPr="00B36DD3">
          <w:rPr>
            <w:rStyle w:val="Hyperlink"/>
            <w:shd w:val="clear" w:color="auto" w:fill="FFFFFF"/>
            <w:rPrChange w:id="11960" w:author="Rodion" w:date="2019-12-09T03:58:00Z">
              <w:rPr>
                <w:rStyle w:val="Hyperlink"/>
                <w:sz w:val="21"/>
                <w:szCs w:val="21"/>
                <w:shd w:val="clear" w:color="auto" w:fill="FFFFFF"/>
              </w:rPr>
            </w:rPrChange>
          </w:rPr>
          <w:t>https://serratus.github.io/quaggaJS/</w:t>
        </w:r>
        <w:r w:rsidRPr="00B36DD3">
          <w:rPr>
            <w:shd w:val="clear" w:color="auto" w:fill="FFFFFF"/>
            <w:rPrChange w:id="11961" w:author="Rodion" w:date="2019-12-09T03:58:00Z">
              <w:rPr>
                <w:shd w:val="clear" w:color="auto" w:fill="FFFFFF"/>
              </w:rPr>
            </w:rPrChange>
          </w:rPr>
          <w:fldChar w:fldCharType="end"/>
        </w:r>
        <w:r w:rsidRPr="00030B2B">
          <w:rPr>
            <w:shd w:val="clear" w:color="auto" w:fill="FFFFFF"/>
          </w:rPr>
          <w:t>.</w:t>
        </w:r>
      </w:ins>
      <w:ins w:id="11962" w:author="Rodion" w:date="2019-12-09T04:01:00Z">
        <w:r w:rsidR="00B36DD3" w:rsidRPr="00D14CEF">
          <w:t xml:space="preserve"> – 26.11.2019.</w:t>
        </w:r>
      </w:ins>
    </w:p>
    <w:p w14:paraId="689A8A77" w14:textId="56821385" w:rsidR="005B6DED" w:rsidRPr="00B36DD3" w:rsidRDefault="00A95007" w:rsidP="00A33D82">
      <w:pPr>
        <w:pStyle w:val="ListParagraph"/>
        <w:numPr>
          <w:ilvl w:val="0"/>
          <w:numId w:val="4"/>
        </w:numPr>
        <w:rPr>
          <w:ins w:id="11963" w:author="Rodion" w:date="2019-12-09T03:20:00Z"/>
          <w:rPrChange w:id="11964" w:author="Rodion" w:date="2019-12-09T03:58:00Z">
            <w:rPr>
              <w:ins w:id="11965" w:author="Rodion" w:date="2019-12-09T03:20:00Z"/>
              <w:color w:val="000000"/>
              <w:sz w:val="21"/>
              <w:szCs w:val="21"/>
              <w:shd w:val="clear" w:color="auto" w:fill="FFFFFF"/>
            </w:rPr>
          </w:rPrChange>
        </w:rPr>
        <w:pPrChange w:id="11966" w:author="Rodion" w:date="2019-12-09T03:56:00Z">
          <w:pPr>
            <w:pStyle w:val="ListParagraph"/>
            <w:numPr>
              <w:numId w:val="4"/>
            </w:numPr>
          </w:pPr>
        </w:pPrChange>
      </w:pPr>
      <w:ins w:id="11967" w:author="Rodion" w:date="2019-12-09T03:20:00Z">
        <w:r w:rsidRPr="00030B2B">
          <w:rPr>
            <w:shd w:val="clear" w:color="auto" w:fill="FFFFFF"/>
          </w:rPr>
          <w:t xml:space="preserve">PSA: </w:t>
        </w:r>
        <w:proofErr w:type="spellStart"/>
        <w:r w:rsidRPr="00030B2B">
          <w:rPr>
            <w:shd w:val="clear" w:color="auto" w:fill="FFFFFF"/>
          </w:rPr>
          <w:t>Chrome</w:t>
        </w:r>
        <w:proofErr w:type="spellEnd"/>
        <w:r w:rsidRPr="00030B2B">
          <w:rPr>
            <w:shd w:val="clear" w:color="auto" w:fill="FFFFFF"/>
          </w:rPr>
          <w:t xml:space="preserve"> M47 </w:t>
        </w:r>
        <w:proofErr w:type="spellStart"/>
        <w:r w:rsidRPr="00030B2B">
          <w:rPr>
            <w:shd w:val="clear" w:color="auto" w:fill="FFFFFF"/>
          </w:rPr>
          <w:t>WebRTC</w:t>
        </w:r>
        <w:proofErr w:type="spellEnd"/>
        <w:r w:rsidRPr="00030B2B">
          <w:rPr>
            <w:shd w:val="clear" w:color="auto" w:fill="FFFFFF"/>
          </w:rPr>
          <w:t xml:space="preserve"> </w:t>
        </w:r>
        <w:proofErr w:type="spellStart"/>
        <w:r w:rsidRPr="00030B2B">
          <w:rPr>
            <w:shd w:val="clear" w:color="auto" w:fill="FFFFFF"/>
          </w:rPr>
          <w:t>Release</w:t>
        </w:r>
        <w:proofErr w:type="spellEnd"/>
        <w:r w:rsidRPr="00030B2B">
          <w:rPr>
            <w:shd w:val="clear" w:color="auto" w:fill="FFFFFF"/>
          </w:rPr>
          <w:t xml:space="preserve"> </w:t>
        </w:r>
        <w:proofErr w:type="spellStart"/>
        <w:r w:rsidRPr="00030B2B">
          <w:rPr>
            <w:shd w:val="clear" w:color="auto" w:fill="FFFFFF"/>
          </w:rPr>
          <w:t>Notes</w:t>
        </w:r>
        <w:proofErr w:type="spellEnd"/>
        <w:r w:rsidRPr="00030B2B">
          <w:rPr>
            <w:shd w:val="clear" w:color="auto" w:fill="FFFFFF"/>
          </w:rPr>
          <w:t xml:space="preserve"> [Ел</w:t>
        </w:r>
        <w:r w:rsidRPr="00B36DD3">
          <w:rPr>
            <w:shd w:val="clear" w:color="auto" w:fill="FFFFFF"/>
            <w:rPrChange w:id="11968" w:author="Rodion" w:date="2019-12-09T03:58:00Z">
              <w:rPr>
                <w:shd w:val="clear" w:color="auto" w:fill="FFFFFF"/>
              </w:rPr>
            </w:rPrChange>
          </w:rPr>
          <w:t xml:space="preserve">ектронний ресурс] // </w:t>
        </w:r>
        <w:proofErr w:type="spellStart"/>
        <w:r w:rsidRPr="00B36DD3">
          <w:rPr>
            <w:shd w:val="clear" w:color="auto" w:fill="FFFFFF"/>
            <w:rPrChange w:id="11969" w:author="Rodion" w:date="2019-12-09T03:58:00Z">
              <w:rPr>
                <w:shd w:val="clear" w:color="auto" w:fill="FFFFFF"/>
              </w:rPr>
            </w:rPrChange>
          </w:rPr>
          <w:t>Groups</w:t>
        </w:r>
        <w:proofErr w:type="spellEnd"/>
        <w:r w:rsidRPr="00B36DD3">
          <w:rPr>
            <w:shd w:val="clear" w:color="auto" w:fill="FFFFFF"/>
            <w:rPrChange w:id="11970" w:author="Rodion" w:date="2019-12-09T03:58:00Z">
              <w:rPr>
                <w:shd w:val="clear" w:color="auto" w:fill="FFFFFF"/>
              </w:rPr>
            </w:rPrChange>
          </w:rPr>
          <w:t xml:space="preserve"> </w:t>
        </w:r>
        <w:proofErr w:type="spellStart"/>
        <w:r w:rsidRPr="00B36DD3">
          <w:rPr>
            <w:shd w:val="clear" w:color="auto" w:fill="FFFFFF"/>
            <w:rPrChange w:id="11971" w:author="Rodion" w:date="2019-12-09T03:58:00Z">
              <w:rPr>
                <w:shd w:val="clear" w:color="auto" w:fill="FFFFFF"/>
              </w:rPr>
            </w:rPrChange>
          </w:rPr>
          <w:t>Google</w:t>
        </w:r>
        <w:proofErr w:type="spellEnd"/>
        <w:r w:rsidRPr="00B36DD3">
          <w:rPr>
            <w:shd w:val="clear" w:color="auto" w:fill="FFFFFF"/>
            <w:rPrChange w:id="11972" w:author="Rodion" w:date="2019-12-09T03:58:00Z">
              <w:rPr>
                <w:shd w:val="clear" w:color="auto" w:fill="FFFFFF"/>
              </w:rPr>
            </w:rPrChange>
          </w:rPr>
          <w:t xml:space="preserve"> – Режим доступу до ресурсу: </w:t>
        </w:r>
        <w:r w:rsidRPr="00030B2B">
          <w:rPr>
            <w:shd w:val="clear" w:color="auto" w:fill="FFFFFF"/>
          </w:rPr>
          <w:fldChar w:fldCharType="begin"/>
        </w:r>
        <w:r w:rsidRPr="00B36DD3">
          <w:rPr>
            <w:shd w:val="clear" w:color="auto" w:fill="FFFFFF"/>
            <w:rPrChange w:id="11973" w:author="Rodion" w:date="2019-12-09T03:58:00Z">
              <w:rPr>
                <w:shd w:val="clear" w:color="auto" w:fill="FFFFFF"/>
              </w:rPr>
            </w:rPrChange>
          </w:rPr>
          <w:instrText xml:space="preserve"> HYPERLINK "https://groups.google.com/forum/#!topic/discuss-webrtc/sq5CVmY69sc" </w:instrText>
        </w:r>
        <w:r w:rsidRPr="00B36DD3">
          <w:rPr>
            <w:shd w:val="clear" w:color="auto" w:fill="FFFFFF"/>
            <w:rPrChange w:id="11974" w:author="Rodion" w:date="2019-12-09T03:58:00Z">
              <w:rPr>
                <w:shd w:val="clear" w:color="auto" w:fill="FFFFFF"/>
              </w:rPr>
            </w:rPrChange>
          </w:rPr>
          <w:fldChar w:fldCharType="separate"/>
        </w:r>
        <w:r w:rsidRPr="00B36DD3">
          <w:rPr>
            <w:rStyle w:val="Hyperlink"/>
            <w:shd w:val="clear" w:color="auto" w:fill="FFFFFF"/>
            <w:rPrChange w:id="11975" w:author="Rodion" w:date="2019-12-09T03:58:00Z">
              <w:rPr>
                <w:rStyle w:val="Hyperlink"/>
                <w:sz w:val="21"/>
                <w:szCs w:val="21"/>
                <w:shd w:val="clear" w:color="auto" w:fill="FFFFFF"/>
              </w:rPr>
            </w:rPrChange>
          </w:rPr>
          <w:t>https://groups.google.com/forum/#!topic/discuss-webrtc/sq5CVmY69sc</w:t>
        </w:r>
        <w:r w:rsidRPr="00B36DD3">
          <w:rPr>
            <w:shd w:val="clear" w:color="auto" w:fill="FFFFFF"/>
            <w:rPrChange w:id="11976" w:author="Rodion" w:date="2019-12-09T03:58:00Z">
              <w:rPr>
                <w:shd w:val="clear" w:color="auto" w:fill="FFFFFF"/>
              </w:rPr>
            </w:rPrChange>
          </w:rPr>
          <w:fldChar w:fldCharType="end"/>
        </w:r>
        <w:r w:rsidRPr="00030B2B">
          <w:rPr>
            <w:shd w:val="clear" w:color="auto" w:fill="FFFFFF"/>
          </w:rPr>
          <w:t>.</w:t>
        </w:r>
      </w:ins>
      <w:ins w:id="11977" w:author="Rodion" w:date="2019-12-09T04:01:00Z">
        <w:r w:rsidR="00B36DD3" w:rsidRPr="00D14CEF">
          <w:t xml:space="preserve"> – 26.11.2019.</w:t>
        </w:r>
      </w:ins>
    </w:p>
    <w:p w14:paraId="6AF3141A" w14:textId="5733CBB4" w:rsidR="00A95007" w:rsidRPr="00030B2B" w:rsidRDefault="00A95007" w:rsidP="00A33D82">
      <w:pPr>
        <w:pStyle w:val="ListParagraph"/>
        <w:numPr>
          <w:ilvl w:val="0"/>
          <w:numId w:val="4"/>
        </w:numPr>
        <w:rPr>
          <w:ins w:id="11978" w:author="Rodion" w:date="2019-12-09T03:20:00Z"/>
        </w:rPr>
        <w:pPrChange w:id="11979" w:author="Rodion" w:date="2019-12-09T03:56:00Z">
          <w:pPr>
            <w:pStyle w:val="ListParagraph"/>
            <w:numPr>
              <w:numId w:val="4"/>
            </w:numPr>
          </w:pPr>
        </w:pPrChange>
      </w:pPr>
      <w:proofErr w:type="spellStart"/>
      <w:ins w:id="11980" w:author="Rodion" w:date="2019-12-09T03:20:00Z">
        <w:r w:rsidRPr="00030B2B">
          <w:rPr>
            <w:shd w:val="clear" w:color="auto" w:fill="FFFFFF"/>
          </w:rPr>
          <w:t>getUserMedia</w:t>
        </w:r>
        <w:proofErr w:type="spellEnd"/>
        <w:r w:rsidRPr="00B36DD3">
          <w:rPr>
            <w:shd w:val="clear" w:color="auto" w:fill="FFFFFF"/>
            <w:rPrChange w:id="11981" w:author="Rodion" w:date="2019-12-09T03:58:00Z">
              <w:rPr>
                <w:shd w:val="clear" w:color="auto" w:fill="FFFFFF"/>
              </w:rPr>
            </w:rPrChange>
          </w:rPr>
          <w:t xml:space="preserve"> [Електронний ресурс] // MDN </w:t>
        </w:r>
        <w:proofErr w:type="spellStart"/>
        <w:r w:rsidRPr="00B36DD3">
          <w:rPr>
            <w:shd w:val="clear" w:color="auto" w:fill="FFFFFF"/>
            <w:rPrChange w:id="11982" w:author="Rodion" w:date="2019-12-09T03:58:00Z">
              <w:rPr>
                <w:shd w:val="clear" w:color="auto" w:fill="FFFFFF"/>
              </w:rPr>
            </w:rPrChange>
          </w:rPr>
          <w:t>Web</w:t>
        </w:r>
        <w:proofErr w:type="spellEnd"/>
        <w:r w:rsidRPr="00B36DD3">
          <w:rPr>
            <w:shd w:val="clear" w:color="auto" w:fill="FFFFFF"/>
            <w:rPrChange w:id="11983" w:author="Rodion" w:date="2019-12-09T03:58:00Z">
              <w:rPr>
                <w:shd w:val="clear" w:color="auto" w:fill="FFFFFF"/>
              </w:rPr>
            </w:rPrChange>
          </w:rPr>
          <w:t xml:space="preserve"> </w:t>
        </w:r>
        <w:proofErr w:type="spellStart"/>
        <w:r w:rsidRPr="00B36DD3">
          <w:rPr>
            <w:shd w:val="clear" w:color="auto" w:fill="FFFFFF"/>
            <w:rPrChange w:id="11984" w:author="Rodion" w:date="2019-12-09T03:58:00Z">
              <w:rPr>
                <w:shd w:val="clear" w:color="auto" w:fill="FFFFFF"/>
              </w:rPr>
            </w:rPrChange>
          </w:rPr>
          <w:t>Docs</w:t>
        </w:r>
        <w:proofErr w:type="spellEnd"/>
        <w:r w:rsidRPr="00B36DD3">
          <w:rPr>
            <w:shd w:val="clear" w:color="auto" w:fill="FFFFFF"/>
            <w:rPrChange w:id="11985" w:author="Rodion" w:date="2019-12-09T03:58:00Z">
              <w:rPr>
                <w:shd w:val="clear" w:color="auto" w:fill="FFFFFF"/>
              </w:rPr>
            </w:rPrChange>
          </w:rPr>
          <w:t xml:space="preserve"> – Режим доступу до ресурсу: </w:t>
        </w:r>
      </w:ins>
      <w:ins w:id="11986" w:author="Rodion" w:date="2019-12-09T03:21:00Z">
        <w:r w:rsidRPr="00B36DD3">
          <w:rPr>
            <w:shd w:val="clear" w:color="auto" w:fill="FFFFFF"/>
            <w:rPrChange w:id="11987" w:author="Rodion" w:date="2019-12-09T03:58:00Z">
              <w:rPr>
                <w:shd w:val="clear" w:color="auto" w:fill="FFFFFF"/>
              </w:rPr>
            </w:rPrChange>
          </w:rPr>
          <w:t>https://developer.mozilla.org/en-US/docs/Web/API/MediaDevices/getUserMedia</w:t>
        </w:r>
        <w:r w:rsidRPr="00B36DD3">
          <w:rPr>
            <w:shd w:val="clear" w:color="auto" w:fill="FFFFFF"/>
            <w:lang w:val="en-US"/>
            <w:rPrChange w:id="11988" w:author="Rodion" w:date="2019-12-09T03:58:00Z">
              <w:rPr>
                <w:shd w:val="clear" w:color="auto" w:fill="FFFFFF"/>
                <w:lang w:val="en-US"/>
              </w:rPr>
            </w:rPrChange>
          </w:rPr>
          <w:t>.</w:t>
        </w:r>
      </w:ins>
      <w:ins w:id="11989" w:author="Rodion" w:date="2019-12-09T04:01:00Z">
        <w:r w:rsidR="00B36DD3" w:rsidRPr="00D14CEF">
          <w:t xml:space="preserve"> – 26.11.2019.</w:t>
        </w:r>
      </w:ins>
    </w:p>
    <w:p w14:paraId="600D037D" w14:textId="791A91ED" w:rsidR="00A95007" w:rsidRPr="00B36DD3" w:rsidRDefault="00A95007" w:rsidP="00A33D82">
      <w:pPr>
        <w:pStyle w:val="ListParagraph"/>
        <w:numPr>
          <w:ilvl w:val="0"/>
          <w:numId w:val="4"/>
        </w:numPr>
        <w:rPr>
          <w:ins w:id="11990" w:author="Rodion" w:date="2019-12-09T03:22:00Z"/>
          <w:rPrChange w:id="11991" w:author="Rodion" w:date="2019-12-09T03:58:00Z">
            <w:rPr>
              <w:ins w:id="11992" w:author="Rodion" w:date="2019-12-09T03:22:00Z"/>
              <w:color w:val="000000"/>
              <w:sz w:val="21"/>
              <w:szCs w:val="21"/>
              <w:shd w:val="clear" w:color="auto" w:fill="FFFFFF"/>
            </w:rPr>
          </w:rPrChange>
        </w:rPr>
        <w:pPrChange w:id="11993" w:author="Rodion" w:date="2019-12-09T03:56:00Z">
          <w:pPr>
            <w:pStyle w:val="ListParagraph"/>
            <w:numPr>
              <w:numId w:val="4"/>
            </w:numPr>
          </w:pPr>
        </w:pPrChange>
      </w:pPr>
      <w:proofErr w:type="spellStart"/>
      <w:ins w:id="11994" w:author="Rodion" w:date="2019-12-09T03:22:00Z">
        <w:r w:rsidRPr="00B36DD3">
          <w:rPr>
            <w:shd w:val="clear" w:color="auto" w:fill="FFFFFF"/>
            <w:rPrChange w:id="11995" w:author="Rodion" w:date="2019-12-09T03:58:00Z">
              <w:rPr>
                <w:shd w:val="clear" w:color="auto" w:fill="FFFFFF"/>
              </w:rPr>
            </w:rPrChange>
          </w:rPr>
          <w:t>Products</w:t>
        </w:r>
        <w:proofErr w:type="spellEnd"/>
        <w:r w:rsidRPr="00B36DD3">
          <w:rPr>
            <w:shd w:val="clear" w:color="auto" w:fill="FFFFFF"/>
            <w:rPrChange w:id="11996" w:author="Rodion" w:date="2019-12-09T03:58:00Z">
              <w:rPr>
                <w:shd w:val="clear" w:color="auto" w:fill="FFFFFF"/>
              </w:rPr>
            </w:rPrChange>
          </w:rPr>
          <w:t xml:space="preserve"> </w:t>
        </w:r>
        <w:proofErr w:type="spellStart"/>
        <w:r w:rsidRPr="00B36DD3">
          <w:rPr>
            <w:shd w:val="clear" w:color="auto" w:fill="FFFFFF"/>
            <w:rPrChange w:id="11997" w:author="Rodion" w:date="2019-12-09T03:58:00Z">
              <w:rPr>
                <w:shd w:val="clear" w:color="auto" w:fill="FFFFFF"/>
              </w:rPr>
            </w:rPrChange>
          </w:rPr>
          <w:t>from</w:t>
        </w:r>
        <w:proofErr w:type="spellEnd"/>
        <w:r w:rsidRPr="00B36DD3">
          <w:rPr>
            <w:shd w:val="clear" w:color="auto" w:fill="FFFFFF"/>
            <w:rPrChange w:id="11998" w:author="Rodion" w:date="2019-12-09T03:58:00Z">
              <w:rPr>
                <w:shd w:val="clear" w:color="auto" w:fill="FFFFFF"/>
              </w:rPr>
            </w:rPrChange>
          </w:rPr>
          <w:t xml:space="preserve"> </w:t>
        </w:r>
        <w:proofErr w:type="spellStart"/>
        <w:r w:rsidRPr="00B36DD3">
          <w:rPr>
            <w:shd w:val="clear" w:color="auto" w:fill="FFFFFF"/>
            <w:rPrChange w:id="11999" w:author="Rodion" w:date="2019-12-09T03:58:00Z">
              <w:rPr>
                <w:shd w:val="clear" w:color="auto" w:fill="FFFFFF"/>
              </w:rPr>
            </w:rPrChange>
          </w:rPr>
          <w:t>Ukraine</w:t>
        </w:r>
        <w:proofErr w:type="spellEnd"/>
        <w:r w:rsidRPr="00B36DD3">
          <w:rPr>
            <w:shd w:val="clear" w:color="auto" w:fill="FFFFFF"/>
            <w:rPrChange w:id="12000" w:author="Rodion" w:date="2019-12-09T03:58:00Z">
              <w:rPr>
                <w:shd w:val="clear" w:color="auto" w:fill="FFFFFF"/>
              </w:rPr>
            </w:rPrChange>
          </w:rPr>
          <w:t xml:space="preserve"> [Електронний ресурс] // </w:t>
        </w:r>
        <w:proofErr w:type="spellStart"/>
        <w:r w:rsidRPr="00B36DD3">
          <w:rPr>
            <w:shd w:val="clear" w:color="auto" w:fill="FFFFFF"/>
            <w:rPrChange w:id="12001" w:author="Rodion" w:date="2019-12-09T03:58:00Z">
              <w:rPr>
                <w:shd w:val="clear" w:color="auto" w:fill="FFFFFF"/>
              </w:rPr>
            </w:rPrChange>
          </w:rPr>
          <w:t>International</w:t>
        </w:r>
        <w:proofErr w:type="spellEnd"/>
        <w:r w:rsidRPr="00B36DD3">
          <w:rPr>
            <w:shd w:val="clear" w:color="auto" w:fill="FFFFFF"/>
            <w:rPrChange w:id="12002" w:author="Rodion" w:date="2019-12-09T03:58:00Z">
              <w:rPr>
                <w:shd w:val="clear" w:color="auto" w:fill="FFFFFF"/>
              </w:rPr>
            </w:rPrChange>
          </w:rPr>
          <w:t xml:space="preserve"> </w:t>
        </w:r>
        <w:proofErr w:type="spellStart"/>
        <w:r w:rsidRPr="00B36DD3">
          <w:rPr>
            <w:shd w:val="clear" w:color="auto" w:fill="FFFFFF"/>
            <w:rPrChange w:id="12003" w:author="Rodion" w:date="2019-12-09T03:58:00Z">
              <w:rPr>
                <w:shd w:val="clear" w:color="auto" w:fill="FFFFFF"/>
              </w:rPr>
            </w:rPrChange>
          </w:rPr>
          <w:t>Barcodes</w:t>
        </w:r>
        <w:proofErr w:type="spellEnd"/>
        <w:r w:rsidRPr="00B36DD3">
          <w:rPr>
            <w:shd w:val="clear" w:color="auto" w:fill="FFFFFF"/>
            <w:rPrChange w:id="12004" w:author="Rodion" w:date="2019-12-09T03:58:00Z">
              <w:rPr>
                <w:shd w:val="clear" w:color="auto" w:fill="FFFFFF"/>
              </w:rPr>
            </w:rPrChange>
          </w:rPr>
          <w:t xml:space="preserve"> </w:t>
        </w:r>
        <w:proofErr w:type="spellStart"/>
        <w:r w:rsidRPr="00B36DD3">
          <w:rPr>
            <w:shd w:val="clear" w:color="auto" w:fill="FFFFFF"/>
            <w:rPrChange w:id="12005" w:author="Rodion" w:date="2019-12-09T03:58:00Z">
              <w:rPr>
                <w:shd w:val="clear" w:color="auto" w:fill="FFFFFF"/>
              </w:rPr>
            </w:rPrChange>
          </w:rPr>
          <w:t>Database</w:t>
        </w:r>
        <w:proofErr w:type="spellEnd"/>
        <w:r w:rsidRPr="00B36DD3">
          <w:rPr>
            <w:shd w:val="clear" w:color="auto" w:fill="FFFFFF"/>
            <w:rPrChange w:id="12006" w:author="Rodion" w:date="2019-12-09T03:58:00Z">
              <w:rPr>
                <w:shd w:val="clear" w:color="auto" w:fill="FFFFFF"/>
              </w:rPr>
            </w:rPrChange>
          </w:rPr>
          <w:t xml:space="preserve"> – Режим доступу до ресурсу: </w:t>
        </w:r>
        <w:r w:rsidRPr="00030B2B">
          <w:rPr>
            <w:shd w:val="clear" w:color="auto" w:fill="FFFFFF"/>
          </w:rPr>
          <w:fldChar w:fldCharType="begin"/>
        </w:r>
        <w:r w:rsidRPr="00B36DD3">
          <w:rPr>
            <w:shd w:val="clear" w:color="auto" w:fill="FFFFFF"/>
            <w:rPrChange w:id="12007" w:author="Rodion" w:date="2019-12-09T03:58:00Z">
              <w:rPr>
                <w:shd w:val="clear" w:color="auto" w:fill="FFFFFF"/>
              </w:rPr>
            </w:rPrChange>
          </w:rPr>
          <w:instrText xml:space="preserve"> HYPERLINK "https://barcodesdatabase.org/selected-products/?country_list_select=UA&amp;sort_options=0" </w:instrText>
        </w:r>
        <w:r w:rsidRPr="00B36DD3">
          <w:rPr>
            <w:shd w:val="clear" w:color="auto" w:fill="FFFFFF"/>
            <w:rPrChange w:id="12008" w:author="Rodion" w:date="2019-12-09T03:58:00Z">
              <w:rPr>
                <w:shd w:val="clear" w:color="auto" w:fill="FFFFFF"/>
              </w:rPr>
            </w:rPrChange>
          </w:rPr>
          <w:fldChar w:fldCharType="separate"/>
        </w:r>
        <w:r w:rsidRPr="00B36DD3">
          <w:rPr>
            <w:rStyle w:val="Hyperlink"/>
            <w:shd w:val="clear" w:color="auto" w:fill="FFFFFF"/>
            <w:rPrChange w:id="12009" w:author="Rodion" w:date="2019-12-09T03:58:00Z">
              <w:rPr>
                <w:rStyle w:val="Hyperlink"/>
                <w:sz w:val="21"/>
                <w:szCs w:val="21"/>
                <w:shd w:val="clear" w:color="auto" w:fill="FFFFFF"/>
              </w:rPr>
            </w:rPrChange>
          </w:rPr>
          <w:t>https://barcodesdatabase.org/selected-products/?country_list_select=UA&amp;sort_options=0</w:t>
        </w:r>
        <w:r w:rsidRPr="00B36DD3">
          <w:rPr>
            <w:shd w:val="clear" w:color="auto" w:fill="FFFFFF"/>
            <w:rPrChange w:id="12010" w:author="Rodion" w:date="2019-12-09T03:58:00Z">
              <w:rPr>
                <w:shd w:val="clear" w:color="auto" w:fill="FFFFFF"/>
              </w:rPr>
            </w:rPrChange>
          </w:rPr>
          <w:fldChar w:fldCharType="end"/>
        </w:r>
        <w:r w:rsidRPr="00030B2B">
          <w:rPr>
            <w:shd w:val="clear" w:color="auto" w:fill="FFFFFF"/>
          </w:rPr>
          <w:t>.</w:t>
        </w:r>
      </w:ins>
      <w:ins w:id="12011" w:author="Rodion" w:date="2019-12-09T04:01:00Z">
        <w:r w:rsidR="00B36DD3" w:rsidRPr="00D14CEF">
          <w:t xml:space="preserve"> – 26.11.2019.</w:t>
        </w:r>
      </w:ins>
    </w:p>
    <w:p w14:paraId="05396E9F" w14:textId="0B5D33A0" w:rsidR="00A95007" w:rsidRPr="00B36DD3" w:rsidRDefault="00A95007" w:rsidP="00A33D82">
      <w:pPr>
        <w:pStyle w:val="ListParagraph"/>
        <w:numPr>
          <w:ilvl w:val="0"/>
          <w:numId w:val="4"/>
        </w:numPr>
        <w:rPr>
          <w:ins w:id="12012" w:author="Rodion" w:date="2019-12-09T03:24:00Z"/>
          <w:rPrChange w:id="12013" w:author="Rodion" w:date="2019-12-09T03:58:00Z">
            <w:rPr>
              <w:ins w:id="12014" w:author="Rodion" w:date="2019-12-09T03:24:00Z"/>
              <w:color w:val="000000"/>
              <w:sz w:val="21"/>
              <w:szCs w:val="21"/>
              <w:shd w:val="clear" w:color="auto" w:fill="FFFFFF"/>
            </w:rPr>
          </w:rPrChange>
        </w:rPr>
        <w:pPrChange w:id="12015" w:author="Rodion" w:date="2019-12-09T03:56:00Z">
          <w:pPr>
            <w:pStyle w:val="ListParagraph"/>
            <w:numPr>
              <w:numId w:val="4"/>
            </w:numPr>
          </w:pPr>
        </w:pPrChange>
      </w:pPr>
      <w:proofErr w:type="spellStart"/>
      <w:ins w:id="12016" w:author="Rodion" w:date="2019-12-09T03:23:00Z">
        <w:r w:rsidRPr="00030B2B">
          <w:rPr>
            <w:shd w:val="clear" w:color="auto" w:fill="FFFFFF"/>
          </w:rPr>
          <w:t>Barcode</w:t>
        </w:r>
        <w:proofErr w:type="spellEnd"/>
        <w:r w:rsidRPr="00030B2B">
          <w:rPr>
            <w:shd w:val="clear" w:color="auto" w:fill="FFFFFF"/>
          </w:rPr>
          <w:t xml:space="preserve"> </w:t>
        </w:r>
        <w:proofErr w:type="spellStart"/>
        <w:r w:rsidRPr="00030B2B">
          <w:rPr>
            <w:shd w:val="clear" w:color="auto" w:fill="FFFFFF"/>
          </w:rPr>
          <w:t>Registration</w:t>
        </w:r>
        <w:proofErr w:type="spellEnd"/>
        <w:r w:rsidRPr="00030B2B">
          <w:rPr>
            <w:shd w:val="clear" w:color="auto" w:fill="FFFFFF"/>
          </w:rPr>
          <w:t xml:space="preserve"> [Електронний ресурс] // </w:t>
        </w:r>
        <w:proofErr w:type="spellStart"/>
        <w:r w:rsidRPr="00030B2B">
          <w:rPr>
            <w:shd w:val="clear" w:color="auto" w:fill="FFFFFF"/>
          </w:rPr>
          <w:t>International</w:t>
        </w:r>
        <w:proofErr w:type="spellEnd"/>
        <w:r w:rsidRPr="00030B2B">
          <w:rPr>
            <w:shd w:val="clear" w:color="auto" w:fill="FFFFFF"/>
          </w:rPr>
          <w:t xml:space="preserve"> </w:t>
        </w:r>
        <w:proofErr w:type="spellStart"/>
        <w:r w:rsidRPr="00030B2B">
          <w:rPr>
            <w:shd w:val="clear" w:color="auto" w:fill="FFFFFF"/>
          </w:rPr>
          <w:t>Barcodes</w:t>
        </w:r>
        <w:proofErr w:type="spellEnd"/>
        <w:r w:rsidRPr="00030B2B">
          <w:rPr>
            <w:shd w:val="clear" w:color="auto" w:fill="FFFFFF"/>
          </w:rPr>
          <w:t xml:space="preserve"> – Режим доступу до ресурсу: </w:t>
        </w:r>
      </w:ins>
      <w:ins w:id="12017" w:author="Rodion" w:date="2019-12-09T03:24:00Z">
        <w:r w:rsidR="006A3F8F" w:rsidRPr="00030B2B">
          <w:rPr>
            <w:shd w:val="clear" w:color="auto" w:fill="FFFFFF"/>
          </w:rPr>
          <w:fldChar w:fldCharType="begin"/>
        </w:r>
        <w:r w:rsidR="006A3F8F" w:rsidRPr="00B36DD3">
          <w:rPr>
            <w:shd w:val="clear" w:color="auto" w:fill="FFFFFF"/>
            <w:rPrChange w:id="12018" w:author="Rodion" w:date="2019-12-09T03:58:00Z">
              <w:rPr>
                <w:shd w:val="clear" w:color="auto" w:fill="FFFFFF"/>
              </w:rPr>
            </w:rPrChange>
          </w:rPr>
          <w:instrText xml:space="preserve"> HYPERLINK "</w:instrText>
        </w:r>
      </w:ins>
      <w:ins w:id="12019" w:author="Rodion" w:date="2019-12-09T03:23:00Z">
        <w:r w:rsidR="006A3F8F" w:rsidRPr="00B36DD3">
          <w:rPr>
            <w:shd w:val="clear" w:color="auto" w:fill="FFFFFF"/>
            <w:rPrChange w:id="12020" w:author="Rodion" w:date="2019-12-09T03:58:00Z">
              <w:rPr>
                <w:shd w:val="clear" w:color="auto" w:fill="FFFFFF"/>
              </w:rPr>
            </w:rPrChange>
          </w:rPr>
          <w:instrText>https://internationalbarcodes.com/barcode-registration/</w:instrText>
        </w:r>
      </w:ins>
      <w:ins w:id="12021" w:author="Rodion" w:date="2019-12-09T03:24:00Z">
        <w:r w:rsidR="006A3F8F" w:rsidRPr="00B36DD3">
          <w:rPr>
            <w:shd w:val="clear" w:color="auto" w:fill="FFFFFF"/>
            <w:rPrChange w:id="12022" w:author="Rodion" w:date="2019-12-09T03:58:00Z">
              <w:rPr>
                <w:shd w:val="clear" w:color="auto" w:fill="FFFFFF"/>
              </w:rPr>
            </w:rPrChange>
          </w:rPr>
          <w:instrText xml:space="preserve">" </w:instrText>
        </w:r>
        <w:r w:rsidR="006A3F8F" w:rsidRPr="00B36DD3">
          <w:rPr>
            <w:shd w:val="clear" w:color="auto" w:fill="FFFFFF"/>
            <w:rPrChange w:id="12023" w:author="Rodion" w:date="2019-12-09T03:58:00Z">
              <w:rPr>
                <w:shd w:val="clear" w:color="auto" w:fill="FFFFFF"/>
              </w:rPr>
            </w:rPrChange>
          </w:rPr>
          <w:fldChar w:fldCharType="separate"/>
        </w:r>
      </w:ins>
      <w:ins w:id="12024" w:author="Rodion" w:date="2019-12-09T03:23:00Z">
        <w:r w:rsidR="006A3F8F" w:rsidRPr="00B36DD3">
          <w:rPr>
            <w:rStyle w:val="Hyperlink"/>
            <w:shd w:val="clear" w:color="auto" w:fill="FFFFFF"/>
            <w:rPrChange w:id="12025" w:author="Rodion" w:date="2019-12-09T03:58:00Z">
              <w:rPr>
                <w:rStyle w:val="Hyperlink"/>
                <w:sz w:val="21"/>
                <w:szCs w:val="21"/>
                <w:shd w:val="clear" w:color="auto" w:fill="FFFFFF"/>
              </w:rPr>
            </w:rPrChange>
          </w:rPr>
          <w:t>https://internationalbarcodes.com/barcode-registration/</w:t>
        </w:r>
      </w:ins>
      <w:ins w:id="12026" w:author="Rodion" w:date="2019-12-09T03:24:00Z">
        <w:r w:rsidR="006A3F8F" w:rsidRPr="00B36DD3">
          <w:rPr>
            <w:shd w:val="clear" w:color="auto" w:fill="FFFFFF"/>
            <w:rPrChange w:id="12027" w:author="Rodion" w:date="2019-12-09T03:58:00Z">
              <w:rPr>
                <w:shd w:val="clear" w:color="auto" w:fill="FFFFFF"/>
              </w:rPr>
            </w:rPrChange>
          </w:rPr>
          <w:fldChar w:fldCharType="end"/>
        </w:r>
      </w:ins>
      <w:ins w:id="12028" w:author="Rodion" w:date="2019-12-09T03:23:00Z">
        <w:r w:rsidRPr="00030B2B">
          <w:rPr>
            <w:shd w:val="clear" w:color="auto" w:fill="FFFFFF"/>
          </w:rPr>
          <w:t>.</w:t>
        </w:r>
      </w:ins>
      <w:ins w:id="12029" w:author="Rodion" w:date="2019-12-09T04:01:00Z">
        <w:r w:rsidR="00B36DD3" w:rsidRPr="00D14CEF">
          <w:t xml:space="preserve"> – 26.11.2019.</w:t>
        </w:r>
      </w:ins>
    </w:p>
    <w:p w14:paraId="572A1A70" w14:textId="3365ADAF" w:rsidR="006A3F8F" w:rsidRPr="00B36DD3" w:rsidRDefault="006A3F8F" w:rsidP="00A33D82">
      <w:pPr>
        <w:pStyle w:val="ListParagraph"/>
        <w:numPr>
          <w:ilvl w:val="0"/>
          <w:numId w:val="4"/>
        </w:numPr>
        <w:rPr>
          <w:ins w:id="12030" w:author="Rodion" w:date="2019-12-09T03:24:00Z"/>
          <w:rPrChange w:id="12031" w:author="Rodion" w:date="2019-12-09T03:58:00Z">
            <w:rPr>
              <w:ins w:id="12032" w:author="Rodion" w:date="2019-12-09T03:24:00Z"/>
              <w:color w:val="000000"/>
              <w:sz w:val="21"/>
              <w:szCs w:val="21"/>
              <w:shd w:val="clear" w:color="auto" w:fill="FFFFFF"/>
            </w:rPr>
          </w:rPrChange>
        </w:rPr>
        <w:pPrChange w:id="12033" w:author="Rodion" w:date="2019-12-09T03:56:00Z">
          <w:pPr>
            <w:pStyle w:val="ListParagraph"/>
            <w:numPr>
              <w:numId w:val="4"/>
            </w:numPr>
          </w:pPr>
        </w:pPrChange>
      </w:pPr>
      <w:proofErr w:type="spellStart"/>
      <w:ins w:id="12034" w:author="Rodion" w:date="2019-12-09T03:24:00Z">
        <w:r w:rsidRPr="00030B2B">
          <w:rPr>
            <w:shd w:val="clear" w:color="auto" w:fill="FFFFFF"/>
          </w:rPr>
          <w:lastRenderedPageBreak/>
          <w:t>Barcode</w:t>
        </w:r>
        <w:proofErr w:type="spellEnd"/>
        <w:r w:rsidRPr="00030B2B">
          <w:rPr>
            <w:shd w:val="clear" w:color="auto" w:fill="FFFFFF"/>
          </w:rPr>
          <w:t xml:space="preserve"> </w:t>
        </w:r>
        <w:proofErr w:type="spellStart"/>
        <w:r w:rsidRPr="00030B2B">
          <w:rPr>
            <w:shd w:val="clear" w:color="auto" w:fill="FFFFFF"/>
          </w:rPr>
          <w:t>Registration</w:t>
        </w:r>
        <w:proofErr w:type="spellEnd"/>
        <w:r w:rsidRPr="00030B2B">
          <w:rPr>
            <w:shd w:val="clear" w:color="auto" w:fill="FFFFFF"/>
          </w:rPr>
          <w:t xml:space="preserve"> [Електронний ресурс] // </w:t>
        </w:r>
        <w:proofErr w:type="spellStart"/>
        <w:r w:rsidRPr="00030B2B">
          <w:rPr>
            <w:shd w:val="clear" w:color="auto" w:fill="FFFFFF"/>
          </w:rPr>
          <w:t>International</w:t>
        </w:r>
        <w:proofErr w:type="spellEnd"/>
        <w:r w:rsidRPr="00030B2B">
          <w:rPr>
            <w:shd w:val="clear" w:color="auto" w:fill="FFFFFF"/>
          </w:rPr>
          <w:t xml:space="preserve"> </w:t>
        </w:r>
        <w:proofErr w:type="spellStart"/>
        <w:r w:rsidRPr="00030B2B">
          <w:rPr>
            <w:shd w:val="clear" w:color="auto" w:fill="FFFFFF"/>
          </w:rPr>
          <w:t>Barcodes</w:t>
        </w:r>
        <w:proofErr w:type="spellEnd"/>
        <w:r w:rsidRPr="00030B2B">
          <w:rPr>
            <w:shd w:val="clear" w:color="auto" w:fill="FFFFFF"/>
          </w:rPr>
          <w:t xml:space="preserve"> </w:t>
        </w:r>
        <w:proofErr w:type="spellStart"/>
        <w:r w:rsidRPr="00030B2B">
          <w:rPr>
            <w:shd w:val="clear" w:color="auto" w:fill="FFFFFF"/>
          </w:rPr>
          <w:t>Database</w:t>
        </w:r>
        <w:proofErr w:type="spellEnd"/>
        <w:r w:rsidRPr="00030B2B">
          <w:rPr>
            <w:shd w:val="clear" w:color="auto" w:fill="FFFFFF"/>
          </w:rPr>
          <w:t xml:space="preserve"> – Режим доступу до рес</w:t>
        </w:r>
        <w:r w:rsidRPr="00B36DD3">
          <w:rPr>
            <w:shd w:val="clear" w:color="auto" w:fill="FFFFFF"/>
            <w:rPrChange w:id="12035" w:author="Rodion" w:date="2019-12-09T03:58:00Z">
              <w:rPr>
                <w:shd w:val="clear" w:color="auto" w:fill="FFFFFF"/>
              </w:rPr>
            </w:rPrChange>
          </w:rPr>
          <w:t xml:space="preserve">урсу: </w:t>
        </w:r>
      </w:ins>
      <w:ins w:id="12036" w:author="Rodion" w:date="2019-12-09T04:01:00Z">
        <w:r w:rsidR="00B36DD3">
          <w:rPr>
            <w:shd w:val="clear" w:color="auto" w:fill="FFFFFF"/>
            <w:lang w:val="en-US"/>
          </w:rPr>
          <w:t>h</w:t>
        </w:r>
      </w:ins>
      <w:ins w:id="12037" w:author="Rodion" w:date="2019-12-09T03:24:00Z">
        <w:r w:rsidRPr="00030B2B">
          <w:rPr>
            <w:shd w:val="clear" w:color="auto" w:fill="FFFFFF"/>
          </w:rPr>
          <w:t>ttps://barcodesdatabase.org/bar</w:t>
        </w:r>
        <w:r w:rsidRPr="00B36DD3">
          <w:rPr>
            <w:shd w:val="clear" w:color="auto" w:fill="FFFFFF"/>
            <w:rPrChange w:id="12038" w:author="Rodion" w:date="2019-12-09T03:58:00Z">
              <w:rPr>
                <w:shd w:val="clear" w:color="auto" w:fill="FFFFFF"/>
              </w:rPr>
            </w:rPrChange>
          </w:rPr>
          <w:t>code-registration/.</w:t>
        </w:r>
      </w:ins>
      <w:ins w:id="12039" w:author="Rodion" w:date="2019-12-09T04:01:00Z">
        <w:r w:rsidR="00B36DD3" w:rsidRPr="00D14CEF">
          <w:t xml:space="preserve"> – 26.11.2019.</w:t>
        </w:r>
      </w:ins>
    </w:p>
    <w:p w14:paraId="61CF66C6" w14:textId="5EC4E42B" w:rsidR="006A3F8F" w:rsidRPr="00B36DD3" w:rsidRDefault="006A3F8F" w:rsidP="00A33D82">
      <w:pPr>
        <w:pStyle w:val="ListParagraph"/>
        <w:numPr>
          <w:ilvl w:val="0"/>
          <w:numId w:val="4"/>
        </w:numPr>
        <w:rPr>
          <w:ins w:id="12040" w:author="Rodion" w:date="2019-12-09T03:24:00Z"/>
          <w:rPrChange w:id="12041" w:author="Rodion" w:date="2019-12-09T03:58:00Z">
            <w:rPr>
              <w:ins w:id="12042" w:author="Rodion" w:date="2019-12-09T03:24:00Z"/>
              <w:color w:val="000000"/>
              <w:sz w:val="21"/>
              <w:szCs w:val="21"/>
              <w:shd w:val="clear" w:color="auto" w:fill="FFFFFF"/>
            </w:rPr>
          </w:rPrChange>
        </w:rPr>
        <w:pPrChange w:id="12043" w:author="Rodion" w:date="2019-12-09T03:56:00Z">
          <w:pPr>
            <w:pStyle w:val="ListParagraph"/>
            <w:numPr>
              <w:numId w:val="4"/>
            </w:numPr>
          </w:pPr>
        </w:pPrChange>
      </w:pPr>
      <w:ins w:id="12044" w:author="Rodion" w:date="2019-12-09T03:24:00Z">
        <w:r w:rsidRPr="00030B2B">
          <w:rPr>
            <w:shd w:val="clear" w:color="auto" w:fill="FFFFFF"/>
          </w:rPr>
          <w:t xml:space="preserve">Світлодіодний сканер штрих-коду [Електронний ресурс] – Режим доступу до ресурсу: </w:t>
        </w:r>
        <w:r w:rsidRPr="00030B2B">
          <w:rPr>
            <w:shd w:val="clear" w:color="auto" w:fill="FFFFFF"/>
          </w:rPr>
          <w:fldChar w:fldCharType="begin"/>
        </w:r>
        <w:r w:rsidRPr="00B36DD3">
          <w:rPr>
            <w:shd w:val="clear" w:color="auto" w:fill="FFFFFF"/>
            <w:rPrChange w:id="12045" w:author="Rodion" w:date="2019-12-09T03:58:00Z">
              <w:rPr>
                <w:shd w:val="clear" w:color="auto" w:fill="FFFFFF"/>
              </w:rPr>
            </w:rPrChange>
          </w:rPr>
          <w:instrText xml:space="preserve"> HYPERLINK "https://www.carltontechnologies.com/wp-content/uploads/2016/09/Scanner-Parts.1.jpg" </w:instrText>
        </w:r>
        <w:r w:rsidRPr="00B36DD3">
          <w:rPr>
            <w:shd w:val="clear" w:color="auto" w:fill="FFFFFF"/>
            <w:rPrChange w:id="12046" w:author="Rodion" w:date="2019-12-09T03:58:00Z">
              <w:rPr>
                <w:shd w:val="clear" w:color="auto" w:fill="FFFFFF"/>
              </w:rPr>
            </w:rPrChange>
          </w:rPr>
          <w:fldChar w:fldCharType="separate"/>
        </w:r>
        <w:r w:rsidRPr="00B36DD3">
          <w:rPr>
            <w:rStyle w:val="Hyperlink"/>
            <w:shd w:val="clear" w:color="auto" w:fill="FFFFFF"/>
            <w:rPrChange w:id="12047" w:author="Rodion" w:date="2019-12-09T03:58:00Z">
              <w:rPr>
                <w:rStyle w:val="Hyperlink"/>
                <w:sz w:val="21"/>
                <w:szCs w:val="21"/>
                <w:shd w:val="clear" w:color="auto" w:fill="FFFFFF"/>
              </w:rPr>
            </w:rPrChange>
          </w:rPr>
          <w:t>https://www.carltontechnologies.com/wp-content/uploads/2016/09/Scanner-Parts.1.jpg</w:t>
        </w:r>
        <w:r w:rsidRPr="00B36DD3">
          <w:rPr>
            <w:shd w:val="clear" w:color="auto" w:fill="FFFFFF"/>
            <w:rPrChange w:id="12048" w:author="Rodion" w:date="2019-12-09T03:58:00Z">
              <w:rPr>
                <w:shd w:val="clear" w:color="auto" w:fill="FFFFFF"/>
              </w:rPr>
            </w:rPrChange>
          </w:rPr>
          <w:fldChar w:fldCharType="end"/>
        </w:r>
        <w:r w:rsidRPr="00030B2B">
          <w:rPr>
            <w:shd w:val="clear" w:color="auto" w:fill="FFFFFF"/>
          </w:rPr>
          <w:t>.</w:t>
        </w:r>
      </w:ins>
      <w:ins w:id="12049" w:author="Rodion" w:date="2019-12-09T04:01:00Z">
        <w:r w:rsidR="00B36DD3" w:rsidRPr="00D14CEF">
          <w:t xml:space="preserve"> – 26.11.2019.</w:t>
        </w:r>
      </w:ins>
    </w:p>
    <w:p w14:paraId="6B2E45DD" w14:textId="2D6337E8" w:rsidR="006A3F8F" w:rsidRPr="00B36DD3" w:rsidRDefault="006A3F8F" w:rsidP="00A33D82">
      <w:pPr>
        <w:pStyle w:val="ListParagraph"/>
        <w:numPr>
          <w:ilvl w:val="0"/>
          <w:numId w:val="4"/>
        </w:numPr>
        <w:rPr>
          <w:ins w:id="12050" w:author="Rodion" w:date="2019-12-09T03:27:00Z"/>
          <w:rPrChange w:id="12051" w:author="Rodion" w:date="2019-12-09T03:58:00Z">
            <w:rPr>
              <w:ins w:id="12052" w:author="Rodion" w:date="2019-12-09T03:27:00Z"/>
              <w:color w:val="000000"/>
              <w:sz w:val="21"/>
              <w:szCs w:val="21"/>
              <w:shd w:val="clear" w:color="auto" w:fill="FFFFFF"/>
            </w:rPr>
          </w:rPrChange>
        </w:rPr>
        <w:pPrChange w:id="12053" w:author="Rodion" w:date="2019-12-09T03:56:00Z">
          <w:pPr>
            <w:pStyle w:val="ListParagraph"/>
            <w:numPr>
              <w:numId w:val="4"/>
            </w:numPr>
          </w:pPr>
        </w:pPrChange>
      </w:pPr>
      <w:ins w:id="12054" w:author="Rodion" w:date="2019-12-09T03:27:00Z">
        <w:r w:rsidRPr="00030B2B">
          <w:rPr>
            <w:shd w:val="clear" w:color="auto" w:fill="FFFFFF"/>
          </w:rPr>
          <w:t xml:space="preserve">E1007 </w:t>
        </w:r>
        <w:proofErr w:type="spellStart"/>
        <w:r w:rsidRPr="00030B2B">
          <w:rPr>
            <w:shd w:val="clear" w:color="auto" w:fill="FFFFFF"/>
          </w:rPr>
          <w:t>Scanner</w:t>
        </w:r>
        <w:proofErr w:type="spellEnd"/>
        <w:r w:rsidRPr="00030B2B">
          <w:rPr>
            <w:shd w:val="clear" w:color="auto" w:fill="FFFFFF"/>
          </w:rPr>
          <w:t xml:space="preserve"> </w:t>
        </w:r>
        <w:proofErr w:type="spellStart"/>
        <w:r w:rsidRPr="00030B2B">
          <w:rPr>
            <w:shd w:val="clear" w:color="auto" w:fill="FFFFFF"/>
          </w:rPr>
          <w:t>User</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 – 45</w:t>
        </w:r>
        <w:r w:rsidRPr="00B36DD3">
          <w:rPr>
            <w:shd w:val="clear" w:color="auto" w:fill="FFFFFF"/>
            <w:rPrChange w:id="12055" w:author="Rodion" w:date="2019-12-09T03:58:00Z">
              <w:rPr>
                <w:shd w:val="clear" w:color="auto" w:fill="FFFFFF"/>
              </w:rPr>
            </w:rPrChange>
          </w:rPr>
          <w:t xml:space="preserve"> с.</w:t>
        </w:r>
      </w:ins>
    </w:p>
    <w:p w14:paraId="52649419" w14:textId="0C5593FD" w:rsidR="006A3F8F" w:rsidRPr="00B36DD3" w:rsidRDefault="006A3F8F" w:rsidP="00A33D82">
      <w:pPr>
        <w:pStyle w:val="ListParagraph"/>
        <w:numPr>
          <w:ilvl w:val="0"/>
          <w:numId w:val="4"/>
        </w:numPr>
        <w:rPr>
          <w:ins w:id="12056" w:author="Rodion" w:date="2019-12-09T03:29:00Z"/>
          <w:rPrChange w:id="12057" w:author="Rodion" w:date="2019-12-09T03:58:00Z">
            <w:rPr>
              <w:ins w:id="12058" w:author="Rodion" w:date="2019-12-09T03:29:00Z"/>
              <w:color w:val="000000"/>
              <w:sz w:val="21"/>
              <w:szCs w:val="21"/>
              <w:shd w:val="clear" w:color="auto" w:fill="FFFFFF"/>
            </w:rPr>
          </w:rPrChange>
        </w:rPr>
        <w:pPrChange w:id="12059" w:author="Rodion" w:date="2019-12-09T03:56:00Z">
          <w:pPr>
            <w:pStyle w:val="ListParagraph"/>
            <w:numPr>
              <w:numId w:val="4"/>
            </w:numPr>
          </w:pPr>
        </w:pPrChange>
      </w:pPr>
      <w:ins w:id="12060" w:author="Rodion" w:date="2019-12-09T03:29:00Z">
        <w:r w:rsidRPr="00030B2B">
          <w:rPr>
            <w:shd w:val="clear" w:color="auto" w:fill="FFFFFF"/>
          </w:rPr>
          <w:t xml:space="preserve">E1005 </w:t>
        </w:r>
        <w:proofErr w:type="spellStart"/>
        <w:r w:rsidRPr="00030B2B">
          <w:rPr>
            <w:shd w:val="clear" w:color="auto" w:fill="FFFFFF"/>
          </w:rPr>
          <w:t>Assembly</w:t>
        </w:r>
        <w:proofErr w:type="spellEnd"/>
        <w:r w:rsidRPr="00030B2B">
          <w:rPr>
            <w:shd w:val="clear" w:color="auto" w:fill="FFFFFF"/>
          </w:rPr>
          <w:t xml:space="preserve"> </w:t>
        </w:r>
        <w:proofErr w:type="spellStart"/>
        <w:r w:rsidRPr="00030B2B">
          <w:rPr>
            <w:shd w:val="clear" w:color="auto" w:fill="FFFFFF"/>
          </w:rPr>
          <w:t>documentation</w:t>
        </w:r>
        <w:proofErr w:type="spellEnd"/>
        <w:r w:rsidRPr="00030B2B">
          <w:rPr>
            <w:shd w:val="clear" w:color="auto" w:fill="FFFFFF"/>
          </w:rPr>
          <w:t>. – 14 с</w:t>
        </w:r>
        <w:r w:rsidRPr="00B36DD3">
          <w:rPr>
            <w:shd w:val="clear" w:color="auto" w:fill="FFFFFF"/>
            <w:rPrChange w:id="12061" w:author="Rodion" w:date="2019-12-09T03:58:00Z">
              <w:rPr>
                <w:shd w:val="clear" w:color="auto" w:fill="FFFFFF"/>
              </w:rPr>
            </w:rPrChange>
          </w:rPr>
          <w:t>.</w:t>
        </w:r>
      </w:ins>
    </w:p>
    <w:p w14:paraId="4A1B152B" w14:textId="42723E68" w:rsidR="006A3F8F" w:rsidRPr="00B36DD3" w:rsidRDefault="006A3F8F" w:rsidP="00A33D82">
      <w:pPr>
        <w:pStyle w:val="ListParagraph"/>
        <w:numPr>
          <w:ilvl w:val="0"/>
          <w:numId w:val="4"/>
        </w:numPr>
        <w:rPr>
          <w:ins w:id="12062" w:author="Rodion" w:date="2019-12-09T03:30:00Z"/>
          <w:rPrChange w:id="12063" w:author="Rodion" w:date="2019-12-09T03:58:00Z">
            <w:rPr>
              <w:ins w:id="12064" w:author="Rodion" w:date="2019-12-09T03:30:00Z"/>
              <w:color w:val="000000"/>
              <w:sz w:val="21"/>
              <w:szCs w:val="21"/>
              <w:shd w:val="clear" w:color="auto" w:fill="FFFFFF"/>
            </w:rPr>
          </w:rPrChange>
        </w:rPr>
        <w:pPrChange w:id="12065" w:author="Rodion" w:date="2019-12-09T03:56:00Z">
          <w:pPr>
            <w:pStyle w:val="ListParagraph"/>
            <w:numPr>
              <w:numId w:val="4"/>
            </w:numPr>
          </w:pPr>
        </w:pPrChange>
      </w:pPr>
      <w:ins w:id="12066" w:author="Rodion" w:date="2019-12-09T03:30:00Z">
        <w:r w:rsidRPr="00030B2B">
          <w:rPr>
            <w:shd w:val="clear" w:color="auto" w:fill="FFFFFF"/>
          </w:rPr>
          <w:t xml:space="preserve">Датчик виявлення перешкод YL-63 [Електронний ресурс] – Режим доступу до ресурсу: </w:t>
        </w:r>
        <w:r w:rsidRPr="00030B2B">
          <w:rPr>
            <w:shd w:val="clear" w:color="auto" w:fill="FFFFFF"/>
          </w:rPr>
          <w:fldChar w:fldCharType="begin"/>
        </w:r>
        <w:r w:rsidRPr="00B36DD3">
          <w:rPr>
            <w:shd w:val="clear" w:color="auto" w:fill="FFFFFF"/>
            <w:rPrChange w:id="12067" w:author="Rodion" w:date="2019-12-09T03:58:00Z">
              <w:rPr>
                <w:shd w:val="clear" w:color="auto" w:fill="FFFFFF"/>
              </w:rPr>
            </w:rPrChange>
          </w:rPr>
          <w:instrText xml:space="preserve"> HYPERLINK "https://usamodelkina.ru/uploads/posts/2016-07/1469754633_8199930e-d4e8-45dc-a925-2583d90021cc.jpg" </w:instrText>
        </w:r>
        <w:r w:rsidRPr="00B36DD3">
          <w:rPr>
            <w:shd w:val="clear" w:color="auto" w:fill="FFFFFF"/>
            <w:rPrChange w:id="12068" w:author="Rodion" w:date="2019-12-09T03:58:00Z">
              <w:rPr>
                <w:shd w:val="clear" w:color="auto" w:fill="FFFFFF"/>
              </w:rPr>
            </w:rPrChange>
          </w:rPr>
          <w:fldChar w:fldCharType="separate"/>
        </w:r>
        <w:r w:rsidRPr="00B36DD3">
          <w:rPr>
            <w:rStyle w:val="Hyperlink"/>
            <w:shd w:val="clear" w:color="auto" w:fill="FFFFFF"/>
            <w:rPrChange w:id="12069" w:author="Rodion" w:date="2019-12-09T03:58:00Z">
              <w:rPr>
                <w:rStyle w:val="Hyperlink"/>
                <w:sz w:val="21"/>
                <w:szCs w:val="21"/>
                <w:shd w:val="clear" w:color="auto" w:fill="FFFFFF"/>
              </w:rPr>
            </w:rPrChange>
          </w:rPr>
          <w:t>https://usamodelkina.ru/uploads/posts/2016-07/1469754633_8199930e-d4e8-45dc-a925-2583d90021cc.jpg</w:t>
        </w:r>
        <w:r w:rsidRPr="00B36DD3">
          <w:rPr>
            <w:shd w:val="clear" w:color="auto" w:fill="FFFFFF"/>
            <w:rPrChange w:id="12070" w:author="Rodion" w:date="2019-12-09T03:58:00Z">
              <w:rPr>
                <w:shd w:val="clear" w:color="auto" w:fill="FFFFFF"/>
              </w:rPr>
            </w:rPrChange>
          </w:rPr>
          <w:fldChar w:fldCharType="end"/>
        </w:r>
        <w:r w:rsidRPr="00030B2B">
          <w:rPr>
            <w:shd w:val="clear" w:color="auto" w:fill="FFFFFF"/>
          </w:rPr>
          <w:t>.</w:t>
        </w:r>
      </w:ins>
      <w:ins w:id="12071" w:author="Rodion" w:date="2019-12-09T04:02:00Z">
        <w:r w:rsidR="00B36DD3" w:rsidRPr="00D14CEF">
          <w:t xml:space="preserve"> – 26.11.2019.</w:t>
        </w:r>
      </w:ins>
    </w:p>
    <w:p w14:paraId="356B2F9E" w14:textId="33D0EE21" w:rsidR="006A3F8F" w:rsidRPr="00B36DD3" w:rsidRDefault="006A3F8F" w:rsidP="00A33D82">
      <w:pPr>
        <w:pStyle w:val="ListParagraph"/>
        <w:numPr>
          <w:ilvl w:val="0"/>
          <w:numId w:val="4"/>
        </w:numPr>
        <w:rPr>
          <w:ins w:id="12072" w:author="Rodion" w:date="2019-12-09T03:31:00Z"/>
          <w:rPrChange w:id="12073" w:author="Rodion" w:date="2019-12-09T03:58:00Z">
            <w:rPr>
              <w:ins w:id="12074" w:author="Rodion" w:date="2019-12-09T03:31:00Z"/>
              <w:color w:val="000000"/>
              <w:sz w:val="21"/>
              <w:szCs w:val="21"/>
              <w:shd w:val="clear" w:color="auto" w:fill="FFFFFF"/>
            </w:rPr>
          </w:rPrChange>
        </w:rPr>
        <w:pPrChange w:id="12075" w:author="Rodion" w:date="2019-12-09T03:56:00Z">
          <w:pPr>
            <w:pStyle w:val="ListParagraph"/>
            <w:numPr>
              <w:numId w:val="4"/>
            </w:numPr>
          </w:pPr>
        </w:pPrChange>
      </w:pPr>
      <w:ins w:id="12076" w:author="Rodion" w:date="2019-12-09T03:31:00Z">
        <w:r w:rsidRPr="00030B2B">
          <w:rPr>
            <w:shd w:val="clear" w:color="auto" w:fill="FFFFFF"/>
          </w:rPr>
          <w:t>Інфрачервоний датчик перешко</w:t>
        </w:r>
        <w:r w:rsidRPr="00B36DD3">
          <w:rPr>
            <w:shd w:val="clear" w:color="auto" w:fill="FFFFFF"/>
            <w:rPrChange w:id="12077" w:author="Rodion" w:date="2019-12-09T03:58:00Z">
              <w:rPr>
                <w:shd w:val="clear" w:color="auto" w:fill="FFFFFF"/>
              </w:rPr>
            </w:rPrChange>
          </w:rPr>
          <w:t xml:space="preserve">д YL-63 [Електронний ресурс] – Режим доступу до ресурсу: </w:t>
        </w:r>
        <w:r w:rsidRPr="00030B2B">
          <w:rPr>
            <w:shd w:val="clear" w:color="auto" w:fill="FFFFFF"/>
          </w:rPr>
          <w:fldChar w:fldCharType="begin"/>
        </w:r>
        <w:r w:rsidRPr="00B36DD3">
          <w:rPr>
            <w:shd w:val="clear" w:color="auto" w:fill="FFFFFF"/>
            <w:rPrChange w:id="12078" w:author="Rodion" w:date="2019-12-09T03:58:00Z">
              <w:rPr>
                <w:shd w:val="clear" w:color="auto" w:fill="FFFFFF"/>
              </w:rPr>
            </w:rPrChange>
          </w:rPr>
          <w:instrText xml:space="preserve"> HYPERLINK "https://3d-diy.ru/wiki/arduino-datchiki/infrakrasnyj-datchik-prepyatstvij-yl-63/" </w:instrText>
        </w:r>
        <w:r w:rsidRPr="00B36DD3">
          <w:rPr>
            <w:shd w:val="clear" w:color="auto" w:fill="FFFFFF"/>
            <w:rPrChange w:id="12079" w:author="Rodion" w:date="2019-12-09T03:58:00Z">
              <w:rPr>
                <w:shd w:val="clear" w:color="auto" w:fill="FFFFFF"/>
              </w:rPr>
            </w:rPrChange>
          </w:rPr>
          <w:fldChar w:fldCharType="separate"/>
        </w:r>
        <w:r w:rsidRPr="00B36DD3">
          <w:rPr>
            <w:rStyle w:val="Hyperlink"/>
            <w:shd w:val="clear" w:color="auto" w:fill="FFFFFF"/>
            <w:rPrChange w:id="12080" w:author="Rodion" w:date="2019-12-09T03:58:00Z">
              <w:rPr>
                <w:rStyle w:val="Hyperlink"/>
                <w:sz w:val="21"/>
                <w:szCs w:val="21"/>
                <w:shd w:val="clear" w:color="auto" w:fill="FFFFFF"/>
              </w:rPr>
            </w:rPrChange>
          </w:rPr>
          <w:t>https://3d-diy.ru/wiki/arduino-datchiki/infrakrasnyj-datchik-prepyatstvij-yl-63/</w:t>
        </w:r>
        <w:r w:rsidRPr="00B36DD3">
          <w:rPr>
            <w:shd w:val="clear" w:color="auto" w:fill="FFFFFF"/>
            <w:rPrChange w:id="12081" w:author="Rodion" w:date="2019-12-09T03:58:00Z">
              <w:rPr>
                <w:shd w:val="clear" w:color="auto" w:fill="FFFFFF"/>
              </w:rPr>
            </w:rPrChange>
          </w:rPr>
          <w:fldChar w:fldCharType="end"/>
        </w:r>
        <w:r w:rsidRPr="00030B2B">
          <w:rPr>
            <w:shd w:val="clear" w:color="auto" w:fill="FFFFFF"/>
          </w:rPr>
          <w:t>.</w:t>
        </w:r>
      </w:ins>
      <w:ins w:id="12082" w:author="Rodion" w:date="2019-12-09T04:02:00Z">
        <w:r w:rsidR="00B36DD3" w:rsidRPr="00D14CEF">
          <w:t xml:space="preserve"> – 26.11.2019.</w:t>
        </w:r>
      </w:ins>
    </w:p>
    <w:p w14:paraId="412D6C35" w14:textId="714C335D" w:rsidR="006A3F8F" w:rsidRPr="00B36DD3" w:rsidRDefault="00B71361" w:rsidP="00A33D82">
      <w:pPr>
        <w:pStyle w:val="ListParagraph"/>
        <w:numPr>
          <w:ilvl w:val="0"/>
          <w:numId w:val="4"/>
        </w:numPr>
        <w:rPr>
          <w:ins w:id="12083" w:author="Rodion" w:date="2019-12-09T03:32:00Z"/>
          <w:rPrChange w:id="12084" w:author="Rodion" w:date="2019-12-09T03:58:00Z">
            <w:rPr>
              <w:ins w:id="12085" w:author="Rodion" w:date="2019-12-09T03:32:00Z"/>
              <w:color w:val="000000"/>
              <w:sz w:val="21"/>
              <w:szCs w:val="21"/>
              <w:shd w:val="clear" w:color="auto" w:fill="FFFFFF"/>
            </w:rPr>
          </w:rPrChange>
        </w:rPr>
        <w:pPrChange w:id="12086" w:author="Rodion" w:date="2019-12-09T03:56:00Z">
          <w:pPr>
            <w:pStyle w:val="ListParagraph"/>
            <w:numPr>
              <w:numId w:val="4"/>
            </w:numPr>
          </w:pPr>
        </w:pPrChange>
      </w:pPr>
      <w:proofErr w:type="spellStart"/>
      <w:ins w:id="12087" w:author="Rodion" w:date="2019-12-09T03:32:00Z">
        <w:r w:rsidRPr="00030B2B">
          <w:rPr>
            <w:shd w:val="clear" w:color="auto" w:fill="FFFFFF"/>
          </w:rPr>
          <w:t>Інфракрасний</w:t>
        </w:r>
        <w:proofErr w:type="spellEnd"/>
        <w:r w:rsidRPr="00030B2B">
          <w:rPr>
            <w:shd w:val="clear" w:color="auto" w:fill="FFFFFF"/>
          </w:rPr>
          <w:t xml:space="preserve"> датчик перешкод для роботів-машин [Електронний ресурс] – Режим доступу до ресурсу: </w:t>
        </w:r>
        <w:r w:rsidRPr="00030B2B">
          <w:rPr>
            <w:shd w:val="clear" w:color="auto" w:fill="FFFFFF"/>
          </w:rPr>
          <w:fldChar w:fldCharType="begin"/>
        </w:r>
        <w:r w:rsidRPr="00B36DD3">
          <w:rPr>
            <w:shd w:val="clear" w:color="auto" w:fill="FFFFFF"/>
            <w:rPrChange w:id="12088" w:author="Rodion" w:date="2019-12-09T03:58:00Z">
              <w:rPr>
                <w:shd w:val="clear" w:color="auto" w:fill="FFFFFF"/>
              </w:rPr>
            </w:rPrChange>
          </w:rPr>
          <w:instrText xml:space="preserve"> HYPERLINK "http://zi-zi.ru/docs/modules/info_FC-51.pdf" </w:instrText>
        </w:r>
        <w:r w:rsidRPr="00B36DD3">
          <w:rPr>
            <w:shd w:val="clear" w:color="auto" w:fill="FFFFFF"/>
            <w:rPrChange w:id="12089" w:author="Rodion" w:date="2019-12-09T03:58:00Z">
              <w:rPr>
                <w:shd w:val="clear" w:color="auto" w:fill="FFFFFF"/>
              </w:rPr>
            </w:rPrChange>
          </w:rPr>
          <w:fldChar w:fldCharType="separate"/>
        </w:r>
        <w:r w:rsidRPr="00B36DD3">
          <w:rPr>
            <w:rStyle w:val="Hyperlink"/>
            <w:shd w:val="clear" w:color="auto" w:fill="FFFFFF"/>
            <w:rPrChange w:id="12090" w:author="Rodion" w:date="2019-12-09T03:58:00Z">
              <w:rPr>
                <w:rStyle w:val="Hyperlink"/>
                <w:sz w:val="21"/>
                <w:szCs w:val="21"/>
                <w:shd w:val="clear" w:color="auto" w:fill="FFFFFF"/>
              </w:rPr>
            </w:rPrChange>
          </w:rPr>
          <w:t>http://zi-zi.ru/docs/modules/info_FC-51.pdf</w:t>
        </w:r>
        <w:r w:rsidRPr="00B36DD3">
          <w:rPr>
            <w:shd w:val="clear" w:color="auto" w:fill="FFFFFF"/>
            <w:rPrChange w:id="12091" w:author="Rodion" w:date="2019-12-09T03:58:00Z">
              <w:rPr>
                <w:shd w:val="clear" w:color="auto" w:fill="FFFFFF"/>
              </w:rPr>
            </w:rPrChange>
          </w:rPr>
          <w:fldChar w:fldCharType="end"/>
        </w:r>
        <w:r w:rsidRPr="00030B2B">
          <w:rPr>
            <w:shd w:val="clear" w:color="auto" w:fill="FFFFFF"/>
          </w:rPr>
          <w:t>.</w:t>
        </w:r>
      </w:ins>
      <w:ins w:id="12092" w:author="Rodion" w:date="2019-12-09T04:02:00Z">
        <w:r w:rsidR="00B36DD3" w:rsidRPr="00D14CEF">
          <w:t xml:space="preserve"> – 26.11.2019.</w:t>
        </w:r>
      </w:ins>
    </w:p>
    <w:p w14:paraId="3563CCB2" w14:textId="135B6CA7" w:rsidR="00B71361" w:rsidRPr="00B36DD3" w:rsidRDefault="00B71361" w:rsidP="00A33D82">
      <w:pPr>
        <w:pStyle w:val="ListParagraph"/>
        <w:numPr>
          <w:ilvl w:val="0"/>
          <w:numId w:val="4"/>
        </w:numPr>
        <w:rPr>
          <w:ins w:id="12093" w:author="Rodion" w:date="2019-12-09T03:34:00Z"/>
          <w:rPrChange w:id="12094" w:author="Rodion" w:date="2019-12-09T03:58:00Z">
            <w:rPr>
              <w:ins w:id="12095" w:author="Rodion" w:date="2019-12-09T03:34:00Z"/>
              <w:color w:val="000000"/>
              <w:sz w:val="21"/>
              <w:szCs w:val="21"/>
              <w:shd w:val="clear" w:color="auto" w:fill="FFFFFF"/>
            </w:rPr>
          </w:rPrChange>
        </w:rPr>
        <w:pPrChange w:id="12096" w:author="Rodion" w:date="2019-12-09T03:56:00Z">
          <w:pPr>
            <w:pStyle w:val="ListParagraph"/>
            <w:numPr>
              <w:numId w:val="4"/>
            </w:numPr>
          </w:pPr>
        </w:pPrChange>
      </w:pPr>
      <w:proofErr w:type="spellStart"/>
      <w:ins w:id="12097" w:author="Rodion" w:date="2019-12-09T03:34:00Z">
        <w:r w:rsidRPr="00030B2B">
          <w:rPr>
            <w:shd w:val="clear" w:color="auto" w:fill="FFFFFF"/>
          </w:rPr>
          <w:t>Espressif’s</w:t>
        </w:r>
        <w:proofErr w:type="spellEnd"/>
        <w:r w:rsidRPr="00030B2B">
          <w:rPr>
            <w:shd w:val="clear" w:color="auto" w:fill="FFFFFF"/>
          </w:rPr>
          <w:t xml:space="preserve"> ESP8266EX </w:t>
        </w:r>
        <w:proofErr w:type="spellStart"/>
        <w:r w:rsidRPr="00030B2B">
          <w:rPr>
            <w:shd w:val="clear" w:color="auto" w:fill="FFFFFF"/>
          </w:rPr>
          <w:t>Datasheet</w:t>
        </w:r>
        <w:proofErr w:type="spellEnd"/>
        <w:r w:rsidRPr="00030B2B">
          <w:rPr>
            <w:shd w:val="clear" w:color="auto" w:fill="FFFFFF"/>
          </w:rPr>
          <w:t xml:space="preserve"> [Електронний ресурс] // </w:t>
        </w:r>
        <w:proofErr w:type="spellStart"/>
        <w:r w:rsidRPr="00030B2B">
          <w:rPr>
            <w:shd w:val="clear" w:color="auto" w:fill="FFFFFF"/>
          </w:rPr>
          <w:t>Espressif</w:t>
        </w:r>
        <w:proofErr w:type="spellEnd"/>
        <w:r w:rsidRPr="00030B2B">
          <w:rPr>
            <w:shd w:val="clear" w:color="auto" w:fill="FFFFFF"/>
          </w:rPr>
          <w:t xml:space="preserve"> </w:t>
        </w:r>
        <w:proofErr w:type="spellStart"/>
        <w:r w:rsidRPr="00030B2B">
          <w:rPr>
            <w:shd w:val="clear" w:color="auto" w:fill="FFFFFF"/>
          </w:rPr>
          <w:t>Systems</w:t>
        </w:r>
        <w:proofErr w:type="spellEnd"/>
        <w:r w:rsidRPr="00030B2B">
          <w:rPr>
            <w:shd w:val="clear" w:color="auto" w:fill="FFFFFF"/>
          </w:rPr>
          <w:t xml:space="preserve">. – 2019. – Режим доступу до ресурсу: </w:t>
        </w:r>
        <w:r w:rsidRPr="00030B2B">
          <w:rPr>
            <w:shd w:val="clear" w:color="auto" w:fill="FFFFFF"/>
          </w:rPr>
          <w:fldChar w:fldCharType="begin"/>
        </w:r>
        <w:r w:rsidRPr="00B36DD3">
          <w:rPr>
            <w:shd w:val="clear" w:color="auto" w:fill="FFFFFF"/>
            <w:rPrChange w:id="12098" w:author="Rodion" w:date="2019-12-09T03:58:00Z">
              <w:rPr>
                <w:shd w:val="clear" w:color="auto" w:fill="FFFFFF"/>
              </w:rPr>
            </w:rPrChange>
          </w:rPr>
          <w:instrText xml:space="preserve"> HYPERLINK "https://www.espressif.com/sites/default/files/documentation/0a-esp8266ex_datasheet_en.pdf#page=6&amp;zoom=100,0,113" </w:instrText>
        </w:r>
        <w:r w:rsidRPr="00B36DD3">
          <w:rPr>
            <w:shd w:val="clear" w:color="auto" w:fill="FFFFFF"/>
            <w:rPrChange w:id="12099" w:author="Rodion" w:date="2019-12-09T03:58:00Z">
              <w:rPr>
                <w:shd w:val="clear" w:color="auto" w:fill="FFFFFF"/>
              </w:rPr>
            </w:rPrChange>
          </w:rPr>
          <w:fldChar w:fldCharType="separate"/>
        </w:r>
        <w:r w:rsidRPr="00B36DD3">
          <w:rPr>
            <w:rStyle w:val="Hyperlink"/>
            <w:shd w:val="clear" w:color="auto" w:fill="FFFFFF"/>
            <w:rPrChange w:id="12100" w:author="Rodion" w:date="2019-12-09T03:58:00Z">
              <w:rPr>
                <w:rStyle w:val="Hyperlink"/>
                <w:sz w:val="21"/>
                <w:szCs w:val="21"/>
                <w:shd w:val="clear" w:color="auto" w:fill="FFFFFF"/>
              </w:rPr>
            </w:rPrChange>
          </w:rPr>
          <w:t>https://www.espressif.com/sites/default/files/documentation/0a-esp8266ex_datasheet_en.pdf#page=6&amp;zoom=100,0,113</w:t>
        </w:r>
        <w:r w:rsidRPr="00B36DD3">
          <w:rPr>
            <w:shd w:val="clear" w:color="auto" w:fill="FFFFFF"/>
            <w:rPrChange w:id="12101" w:author="Rodion" w:date="2019-12-09T03:58:00Z">
              <w:rPr>
                <w:shd w:val="clear" w:color="auto" w:fill="FFFFFF"/>
              </w:rPr>
            </w:rPrChange>
          </w:rPr>
          <w:fldChar w:fldCharType="end"/>
        </w:r>
        <w:r w:rsidRPr="00030B2B">
          <w:rPr>
            <w:shd w:val="clear" w:color="auto" w:fill="FFFFFF"/>
          </w:rPr>
          <w:t>.</w:t>
        </w:r>
      </w:ins>
      <w:ins w:id="12102" w:author="Rodion" w:date="2019-12-09T04:02:00Z">
        <w:r w:rsidR="00B36DD3" w:rsidRPr="00D14CEF">
          <w:t xml:space="preserve"> – 26.11.2019.</w:t>
        </w:r>
      </w:ins>
    </w:p>
    <w:p w14:paraId="4E16727C" w14:textId="3563EB81" w:rsidR="00B71361" w:rsidRPr="00B36DD3" w:rsidRDefault="00B71361" w:rsidP="00A33D82">
      <w:pPr>
        <w:pStyle w:val="ListParagraph"/>
        <w:numPr>
          <w:ilvl w:val="0"/>
          <w:numId w:val="4"/>
        </w:numPr>
        <w:rPr>
          <w:ins w:id="12103" w:author="Rodion" w:date="2019-12-09T03:36:00Z"/>
          <w:rPrChange w:id="12104" w:author="Rodion" w:date="2019-12-09T03:58:00Z">
            <w:rPr>
              <w:ins w:id="12105" w:author="Rodion" w:date="2019-12-09T03:36:00Z"/>
              <w:color w:val="000000"/>
              <w:sz w:val="21"/>
              <w:szCs w:val="21"/>
              <w:shd w:val="clear" w:color="auto" w:fill="FFFFFF"/>
            </w:rPr>
          </w:rPrChange>
        </w:rPr>
        <w:pPrChange w:id="12106" w:author="Rodion" w:date="2019-12-09T03:56:00Z">
          <w:pPr>
            <w:pStyle w:val="ListParagraph"/>
            <w:numPr>
              <w:numId w:val="4"/>
            </w:numPr>
          </w:pPr>
        </w:pPrChange>
      </w:pPr>
      <w:ins w:id="12107" w:author="Rodion" w:date="2019-12-09T03:36:00Z">
        <w:r w:rsidRPr="00030B2B">
          <w:rPr>
            <w:shd w:val="clear" w:color="auto" w:fill="FFFFFF"/>
          </w:rPr>
          <w:t>Зовнішній вигляд та піни модулю ESP-01 [Електронний ресурс] – Режим д</w:t>
        </w:r>
        <w:r w:rsidRPr="00B36DD3">
          <w:rPr>
            <w:shd w:val="clear" w:color="auto" w:fill="FFFFFF"/>
            <w:rPrChange w:id="12108" w:author="Rodion" w:date="2019-12-09T03:58:00Z">
              <w:rPr>
                <w:shd w:val="clear" w:color="auto" w:fill="FFFFFF"/>
              </w:rPr>
            </w:rPrChange>
          </w:rPr>
          <w:t xml:space="preserve">оступу до ресурсу: </w:t>
        </w:r>
        <w:r w:rsidRPr="00030B2B">
          <w:rPr>
            <w:shd w:val="clear" w:color="auto" w:fill="FFFFFF"/>
          </w:rPr>
          <w:fldChar w:fldCharType="begin"/>
        </w:r>
        <w:r w:rsidRPr="00B36DD3">
          <w:rPr>
            <w:shd w:val="clear" w:color="auto" w:fill="FFFFFF"/>
            <w:rPrChange w:id="12109" w:author="Rodion" w:date="2019-12-09T03:58:00Z">
              <w:rPr>
                <w:shd w:val="clear" w:color="auto" w:fill="FFFFFF"/>
              </w:rPr>
            </w:rPrChange>
          </w:rPr>
          <w:instrText xml:space="preserve"> HYPERLINK "https://en.wikipedia.org/wiki/ESP8266#/media/File:ESP8266_01_PinOut.png" </w:instrText>
        </w:r>
        <w:r w:rsidRPr="00B36DD3">
          <w:rPr>
            <w:shd w:val="clear" w:color="auto" w:fill="FFFFFF"/>
            <w:rPrChange w:id="12110" w:author="Rodion" w:date="2019-12-09T03:58:00Z">
              <w:rPr>
                <w:shd w:val="clear" w:color="auto" w:fill="FFFFFF"/>
              </w:rPr>
            </w:rPrChange>
          </w:rPr>
          <w:fldChar w:fldCharType="separate"/>
        </w:r>
        <w:r w:rsidRPr="00B36DD3">
          <w:rPr>
            <w:rStyle w:val="Hyperlink"/>
            <w:shd w:val="clear" w:color="auto" w:fill="FFFFFF"/>
            <w:rPrChange w:id="12111" w:author="Rodion" w:date="2019-12-09T03:58:00Z">
              <w:rPr>
                <w:rStyle w:val="Hyperlink"/>
                <w:sz w:val="21"/>
                <w:szCs w:val="21"/>
                <w:shd w:val="clear" w:color="auto" w:fill="FFFFFF"/>
              </w:rPr>
            </w:rPrChange>
          </w:rPr>
          <w:t>https://en.wikipedia.org/wiki/ESP8266#/media/File:ESP8266_01_PinOut.png</w:t>
        </w:r>
        <w:r w:rsidRPr="00B36DD3">
          <w:rPr>
            <w:shd w:val="clear" w:color="auto" w:fill="FFFFFF"/>
            <w:rPrChange w:id="12112" w:author="Rodion" w:date="2019-12-09T03:58:00Z">
              <w:rPr>
                <w:shd w:val="clear" w:color="auto" w:fill="FFFFFF"/>
              </w:rPr>
            </w:rPrChange>
          </w:rPr>
          <w:fldChar w:fldCharType="end"/>
        </w:r>
        <w:r w:rsidRPr="00030B2B">
          <w:rPr>
            <w:shd w:val="clear" w:color="auto" w:fill="FFFFFF"/>
          </w:rPr>
          <w:t>.</w:t>
        </w:r>
      </w:ins>
      <w:ins w:id="12113" w:author="Rodion" w:date="2019-12-09T04:02:00Z">
        <w:r w:rsidR="00B36DD3" w:rsidRPr="00D14CEF">
          <w:t xml:space="preserve"> – 26.11.2019.</w:t>
        </w:r>
      </w:ins>
    </w:p>
    <w:p w14:paraId="7022ECC9" w14:textId="554E8D7A" w:rsidR="00B71361" w:rsidRPr="00B36DD3" w:rsidRDefault="00CF1B96" w:rsidP="00A33D82">
      <w:pPr>
        <w:pStyle w:val="ListParagraph"/>
        <w:numPr>
          <w:ilvl w:val="0"/>
          <w:numId w:val="4"/>
        </w:numPr>
        <w:rPr>
          <w:ins w:id="12114" w:author="Rodion" w:date="2019-12-09T03:46:00Z"/>
          <w:rPrChange w:id="12115" w:author="Rodion" w:date="2019-12-09T03:58:00Z">
            <w:rPr>
              <w:ins w:id="12116" w:author="Rodion" w:date="2019-12-09T03:46:00Z"/>
              <w:color w:val="000000"/>
              <w:sz w:val="21"/>
              <w:szCs w:val="21"/>
              <w:shd w:val="clear" w:color="auto" w:fill="FFFFFF"/>
            </w:rPr>
          </w:rPrChange>
        </w:rPr>
        <w:pPrChange w:id="12117" w:author="Rodion" w:date="2019-12-09T03:56:00Z">
          <w:pPr>
            <w:pStyle w:val="ListParagraph"/>
            <w:numPr>
              <w:numId w:val="4"/>
            </w:numPr>
          </w:pPr>
        </w:pPrChange>
      </w:pPr>
      <w:ins w:id="12118" w:author="Rodion" w:date="2019-12-09T03:46:00Z">
        <w:r w:rsidRPr="00030B2B">
          <w:rPr>
            <w:shd w:val="clear" w:color="auto" w:fill="FFFFFF"/>
          </w:rPr>
          <w:t xml:space="preserve">ESP-01 </w:t>
        </w:r>
        <w:proofErr w:type="spellStart"/>
        <w:r w:rsidRPr="00030B2B">
          <w:rPr>
            <w:shd w:val="clear" w:color="auto" w:fill="FFFFFF"/>
          </w:rPr>
          <w:t>WiFi</w:t>
        </w:r>
        <w:proofErr w:type="spellEnd"/>
        <w:r w:rsidRPr="00030B2B">
          <w:rPr>
            <w:shd w:val="clear" w:color="auto" w:fill="FFFFFF"/>
          </w:rPr>
          <w:t xml:space="preserve"> </w:t>
        </w:r>
        <w:proofErr w:type="spellStart"/>
        <w:r w:rsidRPr="00030B2B">
          <w:rPr>
            <w:shd w:val="clear" w:color="auto" w:fill="FFFFFF"/>
          </w:rPr>
          <w:t>Module</w:t>
        </w:r>
        <w:proofErr w:type="spellEnd"/>
        <w:r w:rsidRPr="00030B2B">
          <w:rPr>
            <w:shd w:val="clear" w:color="auto" w:fill="FFFFFF"/>
          </w:rPr>
          <w:t xml:space="preserve"> </w:t>
        </w:r>
        <w:proofErr w:type="spellStart"/>
        <w:r w:rsidRPr="00030B2B">
          <w:rPr>
            <w:shd w:val="clear" w:color="auto" w:fill="FFFFFF"/>
          </w:rPr>
          <w:t>Datasheet</w:t>
        </w:r>
        <w:proofErr w:type="spellEnd"/>
        <w:r w:rsidRPr="00030B2B">
          <w:rPr>
            <w:shd w:val="clear" w:color="auto" w:fill="FFFFFF"/>
          </w:rPr>
          <w:t xml:space="preserve"> [Електронний ресурс] // </w:t>
        </w:r>
        <w:proofErr w:type="spellStart"/>
        <w:r w:rsidRPr="00030B2B">
          <w:rPr>
            <w:shd w:val="clear" w:color="auto" w:fill="FFFFFF"/>
          </w:rPr>
          <w:t>Shenzhen</w:t>
        </w:r>
        <w:proofErr w:type="spellEnd"/>
        <w:r w:rsidRPr="00030B2B">
          <w:rPr>
            <w:shd w:val="clear" w:color="auto" w:fill="FFFFFF"/>
          </w:rPr>
          <w:t xml:space="preserve"> </w:t>
        </w:r>
        <w:proofErr w:type="spellStart"/>
        <w:r w:rsidRPr="00030B2B">
          <w:rPr>
            <w:shd w:val="clear" w:color="auto" w:fill="FFFFFF"/>
          </w:rPr>
          <w:t>Anxinke</w:t>
        </w:r>
        <w:proofErr w:type="spellEnd"/>
        <w:r w:rsidRPr="00030B2B">
          <w:rPr>
            <w:shd w:val="clear" w:color="auto" w:fill="FFFFFF"/>
          </w:rPr>
          <w:t xml:space="preserve"> </w:t>
        </w:r>
        <w:proofErr w:type="spellStart"/>
        <w:r w:rsidRPr="00030B2B">
          <w:rPr>
            <w:shd w:val="clear" w:color="auto" w:fill="FFFFFF"/>
          </w:rPr>
          <w:t>Techno</w:t>
        </w:r>
        <w:r w:rsidRPr="00B36DD3">
          <w:rPr>
            <w:shd w:val="clear" w:color="auto" w:fill="FFFFFF"/>
            <w:rPrChange w:id="12119" w:author="Rodion" w:date="2019-12-09T03:58:00Z">
              <w:rPr>
                <w:shd w:val="clear" w:color="auto" w:fill="FFFFFF"/>
              </w:rPr>
            </w:rPrChange>
          </w:rPr>
          <w:t>logy</w:t>
        </w:r>
        <w:proofErr w:type="spellEnd"/>
        <w:r w:rsidRPr="00B36DD3">
          <w:rPr>
            <w:shd w:val="clear" w:color="auto" w:fill="FFFFFF"/>
            <w:rPrChange w:id="12120" w:author="Rodion" w:date="2019-12-09T03:58:00Z">
              <w:rPr>
                <w:shd w:val="clear" w:color="auto" w:fill="FFFFFF"/>
              </w:rPr>
            </w:rPrChange>
          </w:rPr>
          <w:t xml:space="preserve"> CO LTD – Режим доступу до ресурсу: </w:t>
        </w:r>
        <w:r w:rsidRPr="00030B2B">
          <w:rPr>
            <w:shd w:val="clear" w:color="auto" w:fill="FFFFFF"/>
          </w:rPr>
          <w:fldChar w:fldCharType="begin"/>
        </w:r>
        <w:r w:rsidRPr="00B36DD3">
          <w:rPr>
            <w:shd w:val="clear" w:color="auto" w:fill="FFFFFF"/>
            <w:rPrChange w:id="12121" w:author="Rodion" w:date="2019-12-09T03:58:00Z">
              <w:rPr>
                <w:shd w:val="clear" w:color="auto" w:fill="FFFFFF"/>
              </w:rPr>
            </w:rPrChange>
          </w:rPr>
          <w:instrText xml:space="preserve"> HYPERLINK "http://www.microchip.ua/wireless/esp01.pdf" </w:instrText>
        </w:r>
        <w:r w:rsidRPr="00B36DD3">
          <w:rPr>
            <w:shd w:val="clear" w:color="auto" w:fill="FFFFFF"/>
            <w:rPrChange w:id="12122" w:author="Rodion" w:date="2019-12-09T03:58:00Z">
              <w:rPr>
                <w:shd w:val="clear" w:color="auto" w:fill="FFFFFF"/>
              </w:rPr>
            </w:rPrChange>
          </w:rPr>
          <w:fldChar w:fldCharType="separate"/>
        </w:r>
        <w:r w:rsidRPr="00B36DD3">
          <w:rPr>
            <w:rStyle w:val="Hyperlink"/>
            <w:shd w:val="clear" w:color="auto" w:fill="FFFFFF"/>
            <w:rPrChange w:id="12123" w:author="Rodion" w:date="2019-12-09T03:58:00Z">
              <w:rPr>
                <w:rStyle w:val="Hyperlink"/>
                <w:sz w:val="21"/>
                <w:szCs w:val="21"/>
                <w:shd w:val="clear" w:color="auto" w:fill="FFFFFF"/>
              </w:rPr>
            </w:rPrChange>
          </w:rPr>
          <w:t>http://www.microchip.ua/wireless/esp01.pdf</w:t>
        </w:r>
        <w:r w:rsidRPr="00B36DD3">
          <w:rPr>
            <w:shd w:val="clear" w:color="auto" w:fill="FFFFFF"/>
            <w:rPrChange w:id="12124" w:author="Rodion" w:date="2019-12-09T03:58:00Z">
              <w:rPr>
                <w:shd w:val="clear" w:color="auto" w:fill="FFFFFF"/>
              </w:rPr>
            </w:rPrChange>
          </w:rPr>
          <w:fldChar w:fldCharType="end"/>
        </w:r>
        <w:r w:rsidRPr="00030B2B">
          <w:rPr>
            <w:shd w:val="clear" w:color="auto" w:fill="FFFFFF"/>
          </w:rPr>
          <w:t>.</w:t>
        </w:r>
      </w:ins>
      <w:ins w:id="12125" w:author="Rodion" w:date="2019-12-09T04:02:00Z">
        <w:r w:rsidR="00B36DD3" w:rsidRPr="00D14CEF">
          <w:t xml:space="preserve"> – 26.11.2019.</w:t>
        </w:r>
      </w:ins>
    </w:p>
    <w:p w14:paraId="1B3F0F93" w14:textId="3273C422" w:rsidR="00CF1B96" w:rsidRPr="00B36DD3" w:rsidRDefault="00CF1B96" w:rsidP="00A33D82">
      <w:pPr>
        <w:pStyle w:val="ListParagraph"/>
        <w:numPr>
          <w:ilvl w:val="0"/>
          <w:numId w:val="4"/>
        </w:numPr>
        <w:rPr>
          <w:ins w:id="12126" w:author="Rodion" w:date="2019-12-09T03:50:00Z"/>
          <w:rPrChange w:id="12127" w:author="Rodion" w:date="2019-12-09T03:58:00Z">
            <w:rPr>
              <w:ins w:id="12128" w:author="Rodion" w:date="2019-12-09T03:50:00Z"/>
              <w:color w:val="000000"/>
              <w:sz w:val="21"/>
              <w:szCs w:val="21"/>
              <w:shd w:val="clear" w:color="auto" w:fill="FFFFFF"/>
            </w:rPr>
          </w:rPrChange>
        </w:rPr>
        <w:pPrChange w:id="12129" w:author="Rodion" w:date="2019-12-09T03:56:00Z">
          <w:pPr>
            <w:pStyle w:val="ListParagraph"/>
            <w:numPr>
              <w:numId w:val="4"/>
            </w:numPr>
          </w:pPr>
        </w:pPrChange>
      </w:pPr>
      <w:proofErr w:type="spellStart"/>
      <w:ins w:id="12130" w:author="Rodion" w:date="2019-12-09T03:49:00Z">
        <w:r w:rsidRPr="00030B2B">
          <w:rPr>
            <w:shd w:val="clear" w:color="auto" w:fill="FFFFFF"/>
          </w:rPr>
          <w:lastRenderedPageBreak/>
          <w:t>Berthon</w:t>
        </w:r>
        <w:proofErr w:type="spellEnd"/>
        <w:r w:rsidRPr="00030B2B">
          <w:rPr>
            <w:shd w:val="clear" w:color="auto" w:fill="FFFFFF"/>
          </w:rPr>
          <w:t xml:space="preserve"> A. </w:t>
        </w:r>
        <w:proofErr w:type="spellStart"/>
        <w:r w:rsidRPr="00030B2B">
          <w:rPr>
            <w:shd w:val="clear" w:color="auto" w:fill="FFFFFF"/>
          </w:rPr>
          <w:t>Security</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RFID. </w:t>
        </w:r>
        <w:proofErr w:type="spellStart"/>
        <w:r w:rsidRPr="00030B2B">
          <w:rPr>
            <w:shd w:val="clear" w:color="auto" w:fill="FFFFFF"/>
          </w:rPr>
          <w:t>Texas</w:t>
        </w:r>
        <w:proofErr w:type="spellEnd"/>
        <w:r w:rsidRPr="00030B2B">
          <w:rPr>
            <w:shd w:val="clear" w:color="auto" w:fill="FFFFFF"/>
          </w:rPr>
          <w:t xml:space="preserve"> </w:t>
        </w:r>
        <w:proofErr w:type="spellStart"/>
        <w:r w:rsidRPr="00030B2B">
          <w:rPr>
            <w:shd w:val="clear" w:color="auto" w:fill="FFFFFF"/>
          </w:rPr>
          <w:t>Instruments</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Intermec</w:t>
        </w:r>
        <w:proofErr w:type="spellEnd"/>
        <w:r w:rsidRPr="00030B2B">
          <w:rPr>
            <w:shd w:val="clear" w:color="auto" w:fill="FFFFFF"/>
          </w:rPr>
          <w:t xml:space="preserve"> Technologies / A. </w:t>
        </w:r>
        <w:proofErr w:type="spellStart"/>
        <w:r w:rsidRPr="00030B2B">
          <w:rPr>
            <w:shd w:val="clear" w:color="auto" w:fill="FFFFFF"/>
          </w:rPr>
          <w:t>Berthon</w:t>
        </w:r>
        <w:proofErr w:type="spellEnd"/>
        <w:r w:rsidRPr="00030B2B">
          <w:rPr>
            <w:shd w:val="clear" w:color="auto" w:fill="FFFFFF"/>
          </w:rPr>
          <w:t xml:space="preserve">, M. </w:t>
        </w:r>
        <w:proofErr w:type="spellStart"/>
        <w:r w:rsidRPr="00030B2B">
          <w:rPr>
            <w:shd w:val="clear" w:color="auto" w:fill="FFFFFF"/>
          </w:rPr>
          <w:t>Guillory</w:t>
        </w:r>
        <w:proofErr w:type="spellEnd"/>
        <w:r w:rsidRPr="00B36DD3">
          <w:rPr>
            <w:shd w:val="clear" w:color="auto" w:fill="FFFFFF"/>
            <w:rPrChange w:id="12131" w:author="Rodion" w:date="2019-12-09T03:58:00Z">
              <w:rPr>
                <w:shd w:val="clear" w:color="auto" w:fill="FFFFFF"/>
              </w:rPr>
            </w:rPrChange>
          </w:rPr>
          <w:t>., 2000.</w:t>
        </w:r>
      </w:ins>
    </w:p>
    <w:p w14:paraId="1E380DB1" w14:textId="41966473" w:rsidR="00CF1B96" w:rsidRPr="00B36DD3" w:rsidRDefault="00CF1B96" w:rsidP="00A33D82">
      <w:pPr>
        <w:pStyle w:val="ListParagraph"/>
        <w:numPr>
          <w:ilvl w:val="0"/>
          <w:numId w:val="4"/>
        </w:numPr>
        <w:rPr>
          <w:ins w:id="12132" w:author="Rodion" w:date="2019-12-09T03:51:00Z"/>
          <w:rPrChange w:id="12133" w:author="Rodion" w:date="2019-12-09T03:58:00Z">
            <w:rPr>
              <w:ins w:id="12134" w:author="Rodion" w:date="2019-12-09T03:51:00Z"/>
              <w:color w:val="000000"/>
              <w:sz w:val="21"/>
              <w:szCs w:val="21"/>
              <w:shd w:val="clear" w:color="auto" w:fill="FFFFFF"/>
            </w:rPr>
          </w:rPrChange>
        </w:rPr>
        <w:pPrChange w:id="12135" w:author="Rodion" w:date="2019-12-09T03:56:00Z">
          <w:pPr>
            <w:pStyle w:val="ListParagraph"/>
            <w:numPr>
              <w:numId w:val="4"/>
            </w:numPr>
          </w:pPr>
        </w:pPrChange>
      </w:pPr>
      <w:ins w:id="12136" w:author="Rodion" w:date="2019-12-09T03:51:00Z">
        <w:r w:rsidRPr="00030B2B">
          <w:rPr>
            <w:shd w:val="clear" w:color="auto" w:fill="FFFFFF"/>
          </w:rPr>
          <w:t>MFRC52</w:t>
        </w:r>
        <w:r w:rsidRPr="00B36DD3">
          <w:rPr>
            <w:shd w:val="clear" w:color="auto" w:fill="FFFFFF"/>
            <w:rPrChange w:id="12137" w:author="Rodion" w:date="2019-12-09T03:58:00Z">
              <w:rPr>
                <w:shd w:val="clear" w:color="auto" w:fill="FFFFFF"/>
              </w:rPr>
            </w:rPrChange>
          </w:rPr>
          <w:t xml:space="preserve">2. Standard </w:t>
        </w:r>
        <w:proofErr w:type="spellStart"/>
        <w:r w:rsidRPr="00B36DD3">
          <w:rPr>
            <w:shd w:val="clear" w:color="auto" w:fill="FFFFFF"/>
            <w:rPrChange w:id="12138" w:author="Rodion" w:date="2019-12-09T03:58:00Z">
              <w:rPr>
                <w:shd w:val="clear" w:color="auto" w:fill="FFFFFF"/>
              </w:rPr>
            </w:rPrChange>
          </w:rPr>
          <w:t>performance</w:t>
        </w:r>
        <w:proofErr w:type="spellEnd"/>
        <w:r w:rsidRPr="00B36DD3">
          <w:rPr>
            <w:shd w:val="clear" w:color="auto" w:fill="FFFFFF"/>
            <w:rPrChange w:id="12139" w:author="Rodion" w:date="2019-12-09T03:58:00Z">
              <w:rPr>
                <w:shd w:val="clear" w:color="auto" w:fill="FFFFFF"/>
              </w:rPr>
            </w:rPrChange>
          </w:rPr>
          <w:t xml:space="preserve"> MIFARE </w:t>
        </w:r>
        <w:proofErr w:type="spellStart"/>
        <w:r w:rsidRPr="00B36DD3">
          <w:rPr>
            <w:shd w:val="clear" w:color="auto" w:fill="FFFFFF"/>
            <w:rPrChange w:id="12140" w:author="Rodion" w:date="2019-12-09T03:58:00Z">
              <w:rPr>
                <w:shd w:val="clear" w:color="auto" w:fill="FFFFFF"/>
              </w:rPr>
            </w:rPrChange>
          </w:rPr>
          <w:t>and</w:t>
        </w:r>
        <w:proofErr w:type="spellEnd"/>
        <w:r w:rsidRPr="00B36DD3">
          <w:rPr>
            <w:shd w:val="clear" w:color="auto" w:fill="FFFFFF"/>
            <w:rPrChange w:id="12141" w:author="Rodion" w:date="2019-12-09T03:58:00Z">
              <w:rPr>
                <w:shd w:val="clear" w:color="auto" w:fill="FFFFFF"/>
              </w:rPr>
            </w:rPrChange>
          </w:rPr>
          <w:t xml:space="preserve"> NTAG [Електронний ресурс] // NXP </w:t>
        </w:r>
        <w:proofErr w:type="spellStart"/>
        <w:r w:rsidRPr="00B36DD3">
          <w:rPr>
            <w:shd w:val="clear" w:color="auto" w:fill="FFFFFF"/>
            <w:rPrChange w:id="12142" w:author="Rodion" w:date="2019-12-09T03:58:00Z">
              <w:rPr>
                <w:shd w:val="clear" w:color="auto" w:fill="FFFFFF"/>
              </w:rPr>
            </w:rPrChange>
          </w:rPr>
          <w:t>Semiconductors</w:t>
        </w:r>
        <w:proofErr w:type="spellEnd"/>
        <w:r w:rsidRPr="00B36DD3">
          <w:rPr>
            <w:shd w:val="clear" w:color="auto" w:fill="FFFFFF"/>
            <w:rPrChange w:id="12143" w:author="Rodion" w:date="2019-12-09T03:58:00Z">
              <w:rPr>
                <w:shd w:val="clear" w:color="auto" w:fill="FFFFFF"/>
              </w:rPr>
            </w:rPrChange>
          </w:rPr>
          <w:t xml:space="preserve">. – 2016. – Режим доступу до ресурсу: </w:t>
        </w:r>
        <w:r w:rsidRPr="00030B2B">
          <w:rPr>
            <w:shd w:val="clear" w:color="auto" w:fill="FFFFFF"/>
          </w:rPr>
          <w:fldChar w:fldCharType="begin"/>
        </w:r>
        <w:r w:rsidRPr="00B36DD3">
          <w:rPr>
            <w:shd w:val="clear" w:color="auto" w:fill="FFFFFF"/>
            <w:rPrChange w:id="12144" w:author="Rodion" w:date="2019-12-09T03:58:00Z">
              <w:rPr>
                <w:shd w:val="clear" w:color="auto" w:fill="FFFFFF"/>
              </w:rPr>
            </w:rPrChange>
          </w:rPr>
          <w:instrText xml:space="preserve"> HYPERLINK "https://www.nxp.com/docs/en/data-sheet/MFRC522.pdf" </w:instrText>
        </w:r>
        <w:r w:rsidRPr="00B36DD3">
          <w:rPr>
            <w:shd w:val="clear" w:color="auto" w:fill="FFFFFF"/>
            <w:rPrChange w:id="12145" w:author="Rodion" w:date="2019-12-09T03:58:00Z">
              <w:rPr>
                <w:shd w:val="clear" w:color="auto" w:fill="FFFFFF"/>
              </w:rPr>
            </w:rPrChange>
          </w:rPr>
          <w:fldChar w:fldCharType="separate"/>
        </w:r>
        <w:r w:rsidRPr="00B36DD3">
          <w:rPr>
            <w:rStyle w:val="Hyperlink"/>
            <w:shd w:val="clear" w:color="auto" w:fill="FFFFFF"/>
            <w:rPrChange w:id="12146" w:author="Rodion" w:date="2019-12-09T03:58:00Z">
              <w:rPr>
                <w:rStyle w:val="Hyperlink"/>
                <w:sz w:val="21"/>
                <w:szCs w:val="21"/>
                <w:shd w:val="clear" w:color="auto" w:fill="FFFFFF"/>
              </w:rPr>
            </w:rPrChange>
          </w:rPr>
          <w:t>https://www.nxp.com/docs/en/data-sheet/MFRC522.pdf</w:t>
        </w:r>
        <w:r w:rsidRPr="00B36DD3">
          <w:rPr>
            <w:shd w:val="clear" w:color="auto" w:fill="FFFFFF"/>
            <w:rPrChange w:id="12147" w:author="Rodion" w:date="2019-12-09T03:58:00Z">
              <w:rPr>
                <w:shd w:val="clear" w:color="auto" w:fill="FFFFFF"/>
              </w:rPr>
            </w:rPrChange>
          </w:rPr>
          <w:fldChar w:fldCharType="end"/>
        </w:r>
        <w:r w:rsidRPr="00030B2B">
          <w:rPr>
            <w:shd w:val="clear" w:color="auto" w:fill="FFFFFF"/>
          </w:rPr>
          <w:t>.</w:t>
        </w:r>
      </w:ins>
      <w:ins w:id="12148" w:author="Rodion" w:date="2019-12-09T04:02:00Z">
        <w:r w:rsidR="00B36DD3" w:rsidRPr="00D14CEF">
          <w:t xml:space="preserve"> – 26.11.2019.</w:t>
        </w:r>
      </w:ins>
    </w:p>
    <w:p w14:paraId="0859FB6D" w14:textId="41987588" w:rsidR="00CF1B96" w:rsidRPr="00B36DD3" w:rsidRDefault="0098768E" w:rsidP="00A33D82">
      <w:pPr>
        <w:pStyle w:val="ListParagraph"/>
        <w:numPr>
          <w:ilvl w:val="0"/>
          <w:numId w:val="4"/>
        </w:numPr>
        <w:rPr>
          <w:ins w:id="12149" w:author="Rodion" w:date="2019-12-09T03:52:00Z"/>
          <w:rPrChange w:id="12150" w:author="Rodion" w:date="2019-12-09T03:58:00Z">
            <w:rPr>
              <w:ins w:id="12151" w:author="Rodion" w:date="2019-12-09T03:52:00Z"/>
              <w:color w:val="000000"/>
              <w:sz w:val="21"/>
              <w:szCs w:val="21"/>
              <w:shd w:val="clear" w:color="auto" w:fill="FFFFFF"/>
            </w:rPr>
          </w:rPrChange>
        </w:rPr>
        <w:pPrChange w:id="12152" w:author="Rodion" w:date="2019-12-09T03:56:00Z">
          <w:pPr>
            <w:pStyle w:val="ListParagraph"/>
            <w:numPr>
              <w:numId w:val="4"/>
            </w:numPr>
          </w:pPr>
        </w:pPrChange>
      </w:pPr>
      <w:proofErr w:type="spellStart"/>
      <w:ins w:id="12153" w:author="Rodion" w:date="2019-12-09T03:52:00Z">
        <w:r w:rsidRPr="00030B2B">
          <w:rPr>
            <w:shd w:val="clear" w:color="auto" w:fill="FFFFFF"/>
          </w:rPr>
          <w:t>What</w:t>
        </w:r>
        <w:proofErr w:type="spellEnd"/>
        <w:r w:rsidRPr="00030B2B">
          <w:rPr>
            <w:shd w:val="clear" w:color="auto" w:fill="FFFFFF"/>
          </w:rPr>
          <w:t xml:space="preserve"> </w:t>
        </w:r>
        <w:proofErr w:type="spellStart"/>
        <w:r w:rsidRPr="00030B2B">
          <w:rPr>
            <w:shd w:val="clear" w:color="auto" w:fill="FFFFFF"/>
          </w:rPr>
          <w:t>is</w:t>
        </w:r>
        <w:proofErr w:type="spellEnd"/>
        <w:r w:rsidRPr="00030B2B">
          <w:rPr>
            <w:shd w:val="clear" w:color="auto" w:fill="FFFFFF"/>
          </w:rPr>
          <w:t xml:space="preserve"> RFID? </w:t>
        </w:r>
        <w:proofErr w:type="spellStart"/>
        <w:r w:rsidRPr="00030B2B">
          <w:rPr>
            <w:shd w:val="clear" w:color="auto" w:fill="FFFFFF"/>
          </w:rPr>
          <w:t>How</w:t>
        </w:r>
        <w:proofErr w:type="spellEnd"/>
        <w:r w:rsidRPr="00030B2B">
          <w:rPr>
            <w:shd w:val="clear" w:color="auto" w:fill="FFFFFF"/>
          </w:rPr>
          <w:t xml:space="preserve"> </w:t>
        </w:r>
        <w:proofErr w:type="spellStart"/>
        <w:r w:rsidRPr="00030B2B">
          <w:rPr>
            <w:shd w:val="clear" w:color="auto" w:fill="FFFFFF"/>
          </w:rPr>
          <w:t>It</w:t>
        </w:r>
        <w:proofErr w:type="spellEnd"/>
        <w:r w:rsidRPr="00030B2B">
          <w:rPr>
            <w:shd w:val="clear" w:color="auto" w:fill="FFFFFF"/>
          </w:rPr>
          <w:t xml:space="preserve"> Works? </w:t>
        </w:r>
        <w:proofErr w:type="spellStart"/>
        <w:r w:rsidRPr="00030B2B">
          <w:rPr>
            <w:shd w:val="clear" w:color="auto" w:fill="FFFFFF"/>
          </w:rPr>
          <w:t>Interface</w:t>
        </w:r>
        <w:proofErr w:type="spellEnd"/>
        <w:r w:rsidRPr="00030B2B">
          <w:rPr>
            <w:shd w:val="clear" w:color="auto" w:fill="FFFFFF"/>
          </w:rPr>
          <w:t xml:space="preserve"> RC522 RFID </w:t>
        </w:r>
        <w:proofErr w:type="spellStart"/>
        <w:r w:rsidRPr="00030B2B">
          <w:rPr>
            <w:shd w:val="clear" w:color="auto" w:fill="FFFFFF"/>
          </w:rPr>
          <w:t>Module</w:t>
        </w:r>
        <w:proofErr w:type="spellEnd"/>
        <w:r w:rsidRPr="00030B2B">
          <w:rPr>
            <w:shd w:val="clear" w:color="auto" w:fill="FFFFFF"/>
          </w:rPr>
          <w:t xml:space="preserve"> </w:t>
        </w:r>
        <w:proofErr w:type="spellStart"/>
        <w:r w:rsidRPr="00030B2B">
          <w:rPr>
            <w:shd w:val="clear" w:color="auto" w:fill="FFFFFF"/>
          </w:rPr>
          <w:t>with</w:t>
        </w:r>
        <w:proofErr w:type="spellEnd"/>
        <w:r w:rsidRPr="00030B2B">
          <w:rPr>
            <w:shd w:val="clear" w:color="auto" w:fill="FFFFFF"/>
          </w:rPr>
          <w:t xml:space="preserve"> </w:t>
        </w:r>
        <w:proofErr w:type="spellStart"/>
        <w:r w:rsidRPr="00030B2B">
          <w:rPr>
            <w:shd w:val="clear" w:color="auto" w:fill="FFFFFF"/>
          </w:rPr>
          <w:t>Arduino</w:t>
        </w:r>
        <w:proofErr w:type="spellEnd"/>
        <w:r w:rsidRPr="00030B2B">
          <w:rPr>
            <w:shd w:val="clear" w:color="auto" w:fill="FFFFFF"/>
          </w:rPr>
          <w:t xml:space="preserve"> [Електронний ресурс] – Режим доступу до ресурсу: </w:t>
        </w:r>
        <w:r w:rsidRPr="00030B2B">
          <w:rPr>
            <w:shd w:val="clear" w:color="auto" w:fill="FFFFFF"/>
          </w:rPr>
          <w:fldChar w:fldCharType="begin"/>
        </w:r>
        <w:r w:rsidRPr="00B36DD3">
          <w:rPr>
            <w:shd w:val="clear" w:color="auto" w:fill="FFFFFF"/>
            <w:rPrChange w:id="12154" w:author="Rodion" w:date="2019-12-09T03:58:00Z">
              <w:rPr>
                <w:shd w:val="clear" w:color="auto" w:fill="FFFFFF"/>
              </w:rPr>
            </w:rPrChange>
          </w:rPr>
          <w:instrText xml:space="preserve"> HYPERLINK "https://lastminuteengineers.com/how-rfid-works-rc522-arduino-tutorial/" </w:instrText>
        </w:r>
        <w:r w:rsidRPr="00B36DD3">
          <w:rPr>
            <w:shd w:val="clear" w:color="auto" w:fill="FFFFFF"/>
            <w:rPrChange w:id="12155" w:author="Rodion" w:date="2019-12-09T03:58:00Z">
              <w:rPr>
                <w:shd w:val="clear" w:color="auto" w:fill="FFFFFF"/>
              </w:rPr>
            </w:rPrChange>
          </w:rPr>
          <w:fldChar w:fldCharType="separate"/>
        </w:r>
        <w:r w:rsidRPr="00B36DD3">
          <w:rPr>
            <w:rStyle w:val="Hyperlink"/>
            <w:shd w:val="clear" w:color="auto" w:fill="FFFFFF"/>
            <w:rPrChange w:id="12156" w:author="Rodion" w:date="2019-12-09T03:58:00Z">
              <w:rPr>
                <w:rStyle w:val="Hyperlink"/>
                <w:sz w:val="21"/>
                <w:szCs w:val="21"/>
                <w:shd w:val="clear" w:color="auto" w:fill="FFFFFF"/>
              </w:rPr>
            </w:rPrChange>
          </w:rPr>
          <w:t>https://lastminuteengineers.com/how-rfid-works-rc522-arduino-tutorial/</w:t>
        </w:r>
        <w:r w:rsidRPr="00B36DD3">
          <w:rPr>
            <w:shd w:val="clear" w:color="auto" w:fill="FFFFFF"/>
            <w:rPrChange w:id="12157" w:author="Rodion" w:date="2019-12-09T03:58:00Z">
              <w:rPr>
                <w:shd w:val="clear" w:color="auto" w:fill="FFFFFF"/>
              </w:rPr>
            </w:rPrChange>
          </w:rPr>
          <w:fldChar w:fldCharType="end"/>
        </w:r>
        <w:r w:rsidRPr="00030B2B">
          <w:rPr>
            <w:shd w:val="clear" w:color="auto" w:fill="FFFFFF"/>
          </w:rPr>
          <w:t>.</w:t>
        </w:r>
      </w:ins>
      <w:ins w:id="12158" w:author="Rodion" w:date="2019-12-09T04:02:00Z">
        <w:r w:rsidR="00B36DD3" w:rsidRPr="00D14CEF">
          <w:t xml:space="preserve"> – 26.11.2019.</w:t>
        </w:r>
      </w:ins>
    </w:p>
    <w:p w14:paraId="6B627AF5" w14:textId="10E1AF83" w:rsidR="0098768E" w:rsidRPr="00B36DD3" w:rsidRDefault="0098768E" w:rsidP="00A33D82">
      <w:pPr>
        <w:pStyle w:val="ListParagraph"/>
        <w:numPr>
          <w:ilvl w:val="0"/>
          <w:numId w:val="4"/>
        </w:numPr>
        <w:rPr>
          <w:ins w:id="12159" w:author="Rodion" w:date="2019-12-09T03:53:00Z"/>
          <w:rPrChange w:id="12160" w:author="Rodion" w:date="2019-12-09T03:58:00Z">
            <w:rPr>
              <w:ins w:id="12161" w:author="Rodion" w:date="2019-12-09T03:53:00Z"/>
              <w:color w:val="000000"/>
              <w:sz w:val="21"/>
              <w:szCs w:val="21"/>
              <w:shd w:val="clear" w:color="auto" w:fill="FFFFFF"/>
            </w:rPr>
          </w:rPrChange>
        </w:rPr>
        <w:pPrChange w:id="12162" w:author="Rodion" w:date="2019-12-09T03:56:00Z">
          <w:pPr>
            <w:pStyle w:val="ListParagraph"/>
            <w:numPr>
              <w:numId w:val="4"/>
            </w:numPr>
          </w:pPr>
        </w:pPrChange>
      </w:pPr>
      <w:ins w:id="12163" w:author="Rodion" w:date="2019-12-09T03:53:00Z">
        <w:r w:rsidRPr="00030B2B">
          <w:rPr>
            <w:shd w:val="clear" w:color="auto" w:fill="FFFFFF"/>
          </w:rPr>
          <w:t xml:space="preserve">Зображення модулю RFID зчитувача RC522 [Електронний ресурс] – Режим доступу до ресурсу: </w:t>
        </w:r>
        <w:r w:rsidRPr="00030B2B">
          <w:rPr>
            <w:shd w:val="clear" w:color="auto" w:fill="FFFFFF"/>
          </w:rPr>
          <w:fldChar w:fldCharType="begin"/>
        </w:r>
        <w:r w:rsidRPr="00B36DD3">
          <w:rPr>
            <w:shd w:val="clear" w:color="auto" w:fill="FFFFFF"/>
            <w:rPrChange w:id="12164" w:author="Rodion" w:date="2019-12-09T03:58:00Z">
              <w:rPr>
                <w:shd w:val="clear" w:color="auto" w:fill="FFFFFF"/>
              </w:rPr>
            </w:rPrChange>
          </w:rPr>
          <w:instrText xml:space="preserve"> HYPERLINK "https://www.sunrom.com/media/content/342/RC522-dimensions.gif" </w:instrText>
        </w:r>
        <w:r w:rsidRPr="00B36DD3">
          <w:rPr>
            <w:shd w:val="clear" w:color="auto" w:fill="FFFFFF"/>
            <w:rPrChange w:id="12165" w:author="Rodion" w:date="2019-12-09T03:58:00Z">
              <w:rPr>
                <w:shd w:val="clear" w:color="auto" w:fill="FFFFFF"/>
              </w:rPr>
            </w:rPrChange>
          </w:rPr>
          <w:fldChar w:fldCharType="separate"/>
        </w:r>
        <w:r w:rsidRPr="00B36DD3">
          <w:rPr>
            <w:rStyle w:val="Hyperlink"/>
            <w:shd w:val="clear" w:color="auto" w:fill="FFFFFF"/>
            <w:rPrChange w:id="12166" w:author="Rodion" w:date="2019-12-09T03:58:00Z">
              <w:rPr>
                <w:rStyle w:val="Hyperlink"/>
                <w:sz w:val="21"/>
                <w:szCs w:val="21"/>
                <w:shd w:val="clear" w:color="auto" w:fill="FFFFFF"/>
              </w:rPr>
            </w:rPrChange>
          </w:rPr>
          <w:t>https://www.sunrom.com/media/content/342/RC522-dimensions.gif</w:t>
        </w:r>
        <w:r w:rsidRPr="00B36DD3">
          <w:rPr>
            <w:shd w:val="clear" w:color="auto" w:fill="FFFFFF"/>
            <w:rPrChange w:id="12167" w:author="Rodion" w:date="2019-12-09T03:58:00Z">
              <w:rPr>
                <w:shd w:val="clear" w:color="auto" w:fill="FFFFFF"/>
              </w:rPr>
            </w:rPrChange>
          </w:rPr>
          <w:fldChar w:fldCharType="end"/>
        </w:r>
        <w:r w:rsidRPr="00030B2B">
          <w:rPr>
            <w:shd w:val="clear" w:color="auto" w:fill="FFFFFF"/>
          </w:rPr>
          <w:t>.</w:t>
        </w:r>
      </w:ins>
      <w:ins w:id="12168" w:author="Rodion" w:date="2019-12-09T04:02:00Z">
        <w:r w:rsidR="00B36DD3" w:rsidRPr="00D14CEF">
          <w:t xml:space="preserve"> – 26.11.2019.</w:t>
        </w:r>
      </w:ins>
    </w:p>
    <w:p w14:paraId="6A00CA8D" w14:textId="3D16E48B" w:rsidR="0098768E" w:rsidRPr="00B36DD3" w:rsidRDefault="0098768E" w:rsidP="00A33D82">
      <w:pPr>
        <w:pStyle w:val="ListParagraph"/>
        <w:numPr>
          <w:ilvl w:val="0"/>
          <w:numId w:val="4"/>
        </w:numPr>
        <w:rPr>
          <w:ins w:id="12169" w:author="Rodion" w:date="2019-12-09T03:54:00Z"/>
          <w:rPrChange w:id="12170" w:author="Rodion" w:date="2019-12-09T03:58:00Z">
            <w:rPr>
              <w:ins w:id="12171" w:author="Rodion" w:date="2019-12-09T03:54:00Z"/>
              <w:color w:val="000000"/>
              <w:sz w:val="21"/>
              <w:szCs w:val="21"/>
              <w:shd w:val="clear" w:color="auto" w:fill="FFFFFF"/>
            </w:rPr>
          </w:rPrChange>
        </w:rPr>
        <w:pPrChange w:id="12172" w:author="Rodion" w:date="2019-12-09T03:56:00Z">
          <w:pPr>
            <w:pStyle w:val="ListParagraph"/>
            <w:numPr>
              <w:numId w:val="4"/>
            </w:numPr>
          </w:pPr>
        </w:pPrChange>
      </w:pPr>
      <w:ins w:id="12173" w:author="Rodion" w:date="2019-12-09T03:54:00Z">
        <w:r w:rsidRPr="00030B2B">
          <w:rPr>
            <w:shd w:val="clear" w:color="auto" w:fill="FFFFFF"/>
          </w:rPr>
          <w:t xml:space="preserve">ESP-12E - </w:t>
        </w:r>
        <w:proofErr w:type="spellStart"/>
        <w:r w:rsidRPr="00030B2B">
          <w:rPr>
            <w:shd w:val="clear" w:color="auto" w:fill="FFFFFF"/>
          </w:rPr>
          <w:t>WiFi</w:t>
        </w:r>
        <w:proofErr w:type="spellEnd"/>
        <w:r w:rsidRPr="00030B2B">
          <w:rPr>
            <w:shd w:val="clear" w:color="auto" w:fill="FFFFFF"/>
          </w:rPr>
          <w:t xml:space="preserve"> </w:t>
        </w:r>
        <w:proofErr w:type="spellStart"/>
        <w:r w:rsidRPr="00030B2B">
          <w:rPr>
            <w:shd w:val="clear" w:color="auto" w:fill="FFFFFF"/>
          </w:rPr>
          <w:t>Module</w:t>
        </w:r>
        <w:proofErr w:type="spellEnd"/>
        <w:r w:rsidRPr="00030B2B">
          <w:rPr>
            <w:shd w:val="clear" w:color="auto" w:fill="FFFFFF"/>
          </w:rPr>
          <w:t xml:space="preserve"> [Електронний ресурс]. – 2018. – Режим дост</w:t>
        </w:r>
        <w:r w:rsidRPr="00B36DD3">
          <w:rPr>
            <w:shd w:val="clear" w:color="auto" w:fill="FFFFFF"/>
            <w:rPrChange w:id="12174" w:author="Rodion" w:date="2019-12-09T03:58:00Z">
              <w:rPr>
                <w:shd w:val="clear" w:color="auto" w:fill="FFFFFF"/>
              </w:rPr>
            </w:rPrChange>
          </w:rPr>
          <w:t xml:space="preserve">упу до ресурсу: </w:t>
        </w:r>
        <w:r w:rsidRPr="00030B2B">
          <w:rPr>
            <w:shd w:val="clear" w:color="auto" w:fill="FFFFFF"/>
          </w:rPr>
          <w:fldChar w:fldCharType="begin"/>
        </w:r>
        <w:r w:rsidRPr="00B36DD3">
          <w:rPr>
            <w:shd w:val="clear" w:color="auto" w:fill="FFFFFF"/>
            <w:rPrChange w:id="12175" w:author="Rodion" w:date="2019-12-09T03:58:00Z">
              <w:rPr>
                <w:shd w:val="clear" w:color="auto" w:fill="FFFFFF"/>
              </w:rPr>
            </w:rPrChange>
          </w:rPr>
          <w:instrText xml:space="preserve"> HYPERLINK "https://components101.com/wireless/esp12e-pinout-datasheet" </w:instrText>
        </w:r>
        <w:r w:rsidRPr="00B36DD3">
          <w:rPr>
            <w:shd w:val="clear" w:color="auto" w:fill="FFFFFF"/>
            <w:rPrChange w:id="12176" w:author="Rodion" w:date="2019-12-09T03:58:00Z">
              <w:rPr>
                <w:shd w:val="clear" w:color="auto" w:fill="FFFFFF"/>
              </w:rPr>
            </w:rPrChange>
          </w:rPr>
          <w:fldChar w:fldCharType="separate"/>
        </w:r>
        <w:r w:rsidRPr="00B36DD3">
          <w:rPr>
            <w:rStyle w:val="Hyperlink"/>
            <w:shd w:val="clear" w:color="auto" w:fill="FFFFFF"/>
            <w:rPrChange w:id="12177" w:author="Rodion" w:date="2019-12-09T03:58:00Z">
              <w:rPr>
                <w:rStyle w:val="Hyperlink"/>
                <w:sz w:val="21"/>
                <w:szCs w:val="21"/>
                <w:shd w:val="clear" w:color="auto" w:fill="FFFFFF"/>
              </w:rPr>
            </w:rPrChange>
          </w:rPr>
          <w:t>https://components101.com/wireless/esp12e-pinout-datasheet</w:t>
        </w:r>
        <w:r w:rsidRPr="00B36DD3">
          <w:rPr>
            <w:shd w:val="clear" w:color="auto" w:fill="FFFFFF"/>
            <w:rPrChange w:id="12178" w:author="Rodion" w:date="2019-12-09T03:58:00Z">
              <w:rPr>
                <w:shd w:val="clear" w:color="auto" w:fill="FFFFFF"/>
              </w:rPr>
            </w:rPrChange>
          </w:rPr>
          <w:fldChar w:fldCharType="end"/>
        </w:r>
        <w:r w:rsidRPr="00030B2B">
          <w:rPr>
            <w:shd w:val="clear" w:color="auto" w:fill="FFFFFF"/>
          </w:rPr>
          <w:t>.</w:t>
        </w:r>
      </w:ins>
      <w:ins w:id="12179" w:author="Rodion" w:date="2019-12-09T04:02:00Z">
        <w:r w:rsidR="00B36DD3" w:rsidRPr="00D14CEF">
          <w:t xml:space="preserve"> – 26.11.2019.</w:t>
        </w:r>
      </w:ins>
    </w:p>
    <w:p w14:paraId="426D1880" w14:textId="45213DA6" w:rsidR="00152F87" w:rsidRDefault="0098768E" w:rsidP="00A33D82">
      <w:pPr>
        <w:pStyle w:val="ListParagraph"/>
        <w:numPr>
          <w:ilvl w:val="0"/>
          <w:numId w:val="4"/>
        </w:numPr>
        <w:rPr>
          <w:ins w:id="12180" w:author="Rodion" w:date="2019-12-09T04:41:00Z"/>
        </w:rPr>
      </w:pPr>
      <w:ins w:id="12181" w:author="Rodion" w:date="2019-12-09T03:54:00Z">
        <w:r w:rsidRPr="00030B2B">
          <w:rPr>
            <w:shd w:val="clear" w:color="auto" w:fill="FFFFFF"/>
          </w:rPr>
          <w:t xml:space="preserve">Зовнішній вигляд та розташування </w:t>
        </w:r>
        <w:proofErr w:type="spellStart"/>
        <w:r w:rsidRPr="00030B2B">
          <w:rPr>
            <w:shd w:val="clear" w:color="auto" w:fill="FFFFFF"/>
          </w:rPr>
          <w:t>пінів</w:t>
        </w:r>
        <w:proofErr w:type="spellEnd"/>
        <w:r w:rsidRPr="00030B2B">
          <w:rPr>
            <w:shd w:val="clear" w:color="auto" w:fill="FFFFFF"/>
          </w:rPr>
          <w:t xml:space="preserve"> у ESP-12E [Електронний ресурс] – Режим доступу до ресурсу: https://components101.com/sites/default/files/component_pin/ESP12E-Pinout.png</w:t>
        </w:r>
        <w:r w:rsidRPr="00B36DD3">
          <w:rPr>
            <w:shd w:val="clear" w:color="auto" w:fill="FFFFFF"/>
            <w:rPrChange w:id="12182" w:author="Rodion" w:date="2019-12-09T03:58:00Z">
              <w:rPr>
                <w:shd w:val="clear" w:color="auto" w:fill="FFFFFF"/>
              </w:rPr>
            </w:rPrChange>
          </w:rPr>
          <w:t>.</w:t>
        </w:r>
      </w:ins>
      <w:ins w:id="12183" w:author="Rodion" w:date="2019-12-09T04:02:00Z">
        <w:r w:rsidR="00B36DD3" w:rsidRPr="00D14CEF">
          <w:t xml:space="preserve"> – 26.11.2019.</w:t>
        </w:r>
      </w:ins>
    </w:p>
    <w:p w14:paraId="2746DF8D" w14:textId="77777777" w:rsidR="00152F87" w:rsidRDefault="00152F87">
      <w:pPr>
        <w:spacing w:after="160" w:line="259" w:lineRule="auto"/>
        <w:ind w:firstLine="0"/>
        <w:jc w:val="left"/>
        <w:rPr>
          <w:ins w:id="12184" w:author="Rodion" w:date="2019-12-09T04:41:00Z"/>
        </w:rPr>
      </w:pPr>
      <w:ins w:id="12185" w:author="Rodion" w:date="2019-12-09T04:41:00Z">
        <w:r>
          <w:br w:type="page"/>
        </w:r>
      </w:ins>
    </w:p>
    <w:p w14:paraId="3FEB7C3D" w14:textId="3DE72A4F" w:rsidR="00693CBA" w:rsidRDefault="001B783B" w:rsidP="00693CBA">
      <w:pPr>
        <w:pStyle w:val="Heading1"/>
        <w:rPr>
          <w:ins w:id="12186" w:author="Rodion" w:date="2019-12-09T04:44:00Z"/>
        </w:rPr>
        <w:pPrChange w:id="12187" w:author="Rodion" w:date="2019-12-09T04:45:00Z">
          <w:pPr>
            <w:pStyle w:val="Heading1"/>
            <w:ind w:firstLine="0"/>
          </w:pPr>
        </w:pPrChange>
      </w:pPr>
      <w:bookmarkStart w:id="12188" w:name="_Toc26139606"/>
      <w:bookmarkStart w:id="12189" w:name="_Toc26763237"/>
      <w:ins w:id="12190" w:author="Rodion" w:date="2019-12-09T04:41:00Z">
        <w:r w:rsidRPr="00693CBA">
          <w:rPr>
            <w:caps w:val="0"/>
            <w:rPrChange w:id="12191" w:author="Rodion" w:date="2019-12-09T04:45:00Z">
              <w:rPr>
                <w:caps w:val="0"/>
              </w:rPr>
            </w:rPrChange>
          </w:rPr>
          <w:lastRenderedPageBreak/>
          <w:t>ДОДАТОК</w:t>
        </w:r>
        <w:r>
          <w:rPr>
            <w:caps w:val="0"/>
          </w:rPr>
          <w:t xml:space="preserve"> А</w:t>
        </w:r>
      </w:ins>
      <w:bookmarkEnd w:id="12189"/>
    </w:p>
    <w:bookmarkEnd w:id="12188"/>
    <w:p w14:paraId="0554035E" w14:textId="078E9E94" w:rsidR="00954CE0" w:rsidRDefault="00693CBA" w:rsidP="00954CE0">
      <w:pPr>
        <w:jc w:val="center"/>
        <w:rPr>
          <w:ins w:id="12192" w:author="Rodion" w:date="2019-12-09T05:14:00Z"/>
        </w:rPr>
      </w:pPr>
      <w:ins w:id="12193" w:author="Rodion" w:date="2019-12-09T04:45:00Z">
        <w:r>
          <w:t>Публікації</w:t>
        </w:r>
      </w:ins>
    </w:p>
    <w:p w14:paraId="056657CE" w14:textId="77777777" w:rsidR="00954CE0" w:rsidRDefault="00954CE0" w:rsidP="00954CE0">
      <w:pPr>
        <w:jc w:val="center"/>
        <w:rPr>
          <w:ins w:id="12194" w:author="Rodion" w:date="2019-12-09T05:07:00Z"/>
        </w:rPr>
      </w:pPr>
    </w:p>
    <w:p w14:paraId="0C5A049B" w14:textId="411CB4E1" w:rsidR="00954CE0" w:rsidRDefault="00954CE0" w:rsidP="00954CE0">
      <w:pPr>
        <w:jc w:val="center"/>
        <w:rPr>
          <w:ins w:id="12195" w:author="Rodion" w:date="2019-12-09T05:06:00Z"/>
        </w:rPr>
        <w:pPrChange w:id="12196" w:author="Rodion" w:date="2019-12-09T05:07:00Z">
          <w:pPr>
            <w:jc w:val="center"/>
          </w:pPr>
        </w:pPrChange>
      </w:pPr>
      <w:ins w:id="12197" w:author="Rodion" w:date="2019-12-09T05:07:00Z">
        <w:r>
          <w:rPr>
            <w:noProof/>
          </w:rPr>
          <w:drawing>
            <wp:inline distT="0" distB="0" distL="0" distR="0" wp14:anchorId="7E32B8B6" wp14:editId="105427FC">
              <wp:extent cx="5177972" cy="7400925"/>
              <wp:effectExtent l="0" t="0" r="381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zbirnik-winter-infocom-2018-2.jpg"/>
                      <pic:cNvPicPr/>
                    </pic:nvPicPr>
                    <pic:blipFill rotWithShape="1">
                      <a:blip r:embed="rId60" cstate="print">
                        <a:extLst>
                          <a:ext uri="{28A0092B-C50C-407E-A947-70E740481C1C}">
                            <a14:useLocalDpi xmlns:a14="http://schemas.microsoft.com/office/drawing/2010/main" val="0"/>
                          </a:ext>
                        </a:extLst>
                      </a:blip>
                      <a:srcRect l="7975" t="4643" r="1335" b="3679"/>
                      <a:stretch/>
                    </pic:blipFill>
                    <pic:spPr bwMode="auto">
                      <a:xfrm>
                        <a:off x="0" y="0"/>
                        <a:ext cx="5194769" cy="7424933"/>
                      </a:xfrm>
                      <a:prstGeom prst="rect">
                        <a:avLst/>
                      </a:prstGeom>
                      <a:ln>
                        <a:noFill/>
                      </a:ln>
                      <a:extLst>
                        <a:ext uri="{53640926-AAD7-44D8-BBD7-CCE9431645EC}">
                          <a14:shadowObscured xmlns:a14="http://schemas.microsoft.com/office/drawing/2010/main"/>
                        </a:ext>
                      </a:extLst>
                    </pic:spPr>
                  </pic:pic>
                </a:graphicData>
              </a:graphic>
            </wp:inline>
          </w:drawing>
        </w:r>
      </w:ins>
    </w:p>
    <w:p w14:paraId="7370B01D" w14:textId="0B65B4BD" w:rsidR="0098768E" w:rsidRDefault="00954CE0" w:rsidP="00954CE0">
      <w:pPr>
        <w:jc w:val="center"/>
        <w:rPr>
          <w:ins w:id="12198" w:author="Rodion" w:date="2019-12-09T05:08:00Z"/>
        </w:rPr>
      </w:pPr>
      <w:ins w:id="12199" w:author="Rodion" w:date="2019-12-09T05:13:00Z">
        <w:r>
          <w:rPr>
            <w:noProof/>
          </w:rPr>
          <w:lastRenderedPageBreak/>
          <w:drawing>
            <wp:inline distT="0" distB="0" distL="0" distR="0" wp14:anchorId="57D35D2C" wp14:editId="60DDFAF1">
              <wp:extent cx="6091555" cy="8613140"/>
              <wp:effectExtent l="0" t="0" r="4445" b="0"/>
              <wp:docPr id="94" name="Picture 9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zbirnik-winter-infocom-2018-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91555" cy="8613140"/>
                      </a:xfrm>
                      <a:prstGeom prst="rect">
                        <a:avLst/>
                      </a:prstGeom>
                    </pic:spPr>
                  </pic:pic>
                </a:graphicData>
              </a:graphic>
            </wp:inline>
          </w:drawing>
        </w:r>
      </w:ins>
      <w:ins w:id="12200" w:author="Rodion" w:date="2019-12-09T05:05:00Z">
        <w:r>
          <w:rPr>
            <w:noProof/>
          </w:rPr>
          <w:lastRenderedPageBreak/>
          <w:drawing>
            <wp:inline distT="0" distB="0" distL="0" distR="0" wp14:anchorId="7B08000F" wp14:editId="7BB2B4AB">
              <wp:extent cx="6092825" cy="8613140"/>
              <wp:effectExtent l="0" t="0" r="3175" b="0"/>
              <wp:docPr id="87" name="Picture 8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zbirnik-winter-infocom-2018-3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92825" cy="8613140"/>
                      </a:xfrm>
                      <a:prstGeom prst="rect">
                        <a:avLst/>
                      </a:prstGeom>
                    </pic:spPr>
                  </pic:pic>
                </a:graphicData>
              </a:graphic>
            </wp:inline>
          </w:drawing>
        </w:r>
        <w:r>
          <w:rPr>
            <w:noProof/>
          </w:rPr>
          <w:lastRenderedPageBreak/>
          <w:drawing>
            <wp:inline distT="0" distB="0" distL="0" distR="0" wp14:anchorId="32E81F58" wp14:editId="11E11E5A">
              <wp:extent cx="6092825" cy="8613140"/>
              <wp:effectExtent l="0" t="0" r="3175" b="0"/>
              <wp:docPr id="88" name="Picture 8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birnik-winter-infocom-2018-3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92825" cy="8613140"/>
                      </a:xfrm>
                      <a:prstGeom prst="rect">
                        <a:avLst/>
                      </a:prstGeom>
                    </pic:spPr>
                  </pic:pic>
                </a:graphicData>
              </a:graphic>
            </wp:inline>
          </w:drawing>
        </w:r>
      </w:ins>
    </w:p>
    <w:p w14:paraId="075312CA" w14:textId="39DA8331" w:rsidR="00954CE0" w:rsidRPr="00030B2B" w:rsidRDefault="00954CE0" w:rsidP="00954CE0">
      <w:pPr>
        <w:jc w:val="center"/>
        <w:pPrChange w:id="12201" w:author="Rodion" w:date="2019-12-09T05:06:00Z">
          <w:pPr>
            <w:ind w:left="142" w:firstLine="0"/>
          </w:pPr>
        </w:pPrChange>
      </w:pPr>
      <w:ins w:id="12202" w:author="Rodion" w:date="2019-12-09T05:13:00Z">
        <w:r>
          <w:rPr>
            <w:noProof/>
          </w:rPr>
          <w:lastRenderedPageBreak/>
          <w:drawing>
            <wp:inline distT="0" distB="0" distL="0" distR="0" wp14:anchorId="7A15442A" wp14:editId="6FCEECB7">
              <wp:extent cx="6086475" cy="8613140"/>
              <wp:effectExtent l="0" t="0" r="952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interinfocom2019-page-00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0EE7B370" wp14:editId="50BE74A0">
              <wp:extent cx="6086475" cy="8613140"/>
              <wp:effectExtent l="0" t="0" r="9525" b="0"/>
              <wp:docPr id="93" name="Picture 9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winterinfocom2019-page-006.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5FC3A300" wp14:editId="6C2D6C3B">
              <wp:extent cx="6086475" cy="8613140"/>
              <wp:effectExtent l="0" t="0" r="9525" b="0"/>
              <wp:docPr id="91" name="Picture 9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winterinfocom2019-page-01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6C768680" wp14:editId="253DF73D">
              <wp:extent cx="6086475" cy="8613140"/>
              <wp:effectExtent l="0" t="0" r="9525" b="0"/>
              <wp:docPr id="92" name="Picture 9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interinfocom2019-page-017.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ins>
    </w:p>
    <w:sectPr w:rsidR="00954CE0" w:rsidRPr="00030B2B" w:rsidSect="002A4E7C">
      <w:headerReference w:type="default" r:id="rId68"/>
      <w:pgSz w:w="12240" w:h="15840" w:code="1"/>
      <w:pgMar w:top="1138" w:right="616" w:bottom="1138" w:left="1138" w:header="454" w:footer="454"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00" w:author="Rodion" w:date="2019-12-05T23:49:00Z" w:initials="R">
    <w:p w14:paraId="2BD79929" w14:textId="091B7877" w:rsidR="00152F87" w:rsidRDefault="00152F87">
      <w:pPr>
        <w:pStyle w:val="CommentText"/>
      </w:pPr>
      <w:r>
        <w:rPr>
          <w:rStyle w:val="CommentReference"/>
        </w:rPr>
        <w:annotationRef/>
      </w:r>
    </w:p>
  </w:comment>
  <w:comment w:id="2449" w:author="Rodion" w:date="2019-12-05T23:52:00Z" w:initials="R">
    <w:p w14:paraId="0F7504FC" w14:textId="12852847" w:rsidR="00152F87" w:rsidRDefault="00152F87">
      <w:pPr>
        <w:pStyle w:val="CommentText"/>
      </w:pPr>
      <w:r>
        <w:rPr>
          <w:rStyle w:val="CommentReference"/>
        </w:rPr>
        <w:annotationRef/>
      </w:r>
      <w:r>
        <w:t>Прогуглил. В перечислении перед «тощо» запятую ставить не надо</w:t>
      </w:r>
    </w:p>
  </w:comment>
  <w:comment w:id="3175" w:author="Rodion Kharabet" w:date="2019-12-06T01:24:00Z" w:initials="RK">
    <w:p w14:paraId="2BEF3E14" w14:textId="09DD5F11" w:rsidR="00152F87" w:rsidRDefault="00152F87" w:rsidP="00B5085E">
      <w:pPr>
        <w:pStyle w:val="CommentText"/>
        <w:spacing w:before="240"/>
      </w:pPr>
      <w:r>
        <w:rPr>
          <w:rStyle w:val="CommentReference"/>
        </w:rPr>
        <w:annotationRef/>
      </w:r>
      <w:r>
        <w:t>Техонолгії та протоколи – мережеві, не мережні (</w:t>
      </w:r>
      <w:hyperlink r:id="rId1" w:history="1">
        <w:r>
          <w:rPr>
            <w:rStyle w:val="Hyperlink"/>
          </w:rPr>
          <w:t>https://uk.wikipedia.org/wiki/%D0%9C%D0%B5%D1%80%D0%B5%D0%B6%D0%B5%D0%B2%D0%B8%D0%B9_%D0%BF%D1%80%D0%BE%D1%82%D0%BE%D0%BA%D0%BE%D0%BB</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D79929" w15:done="0"/>
  <w15:commentEx w15:paraId="0F7504FC" w15:done="0"/>
  <w15:commentEx w15:paraId="2BEF3E1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D79929" w16cid:durableId="219415FE"/>
  <w16cid:commentId w16cid:paraId="0F7504FC" w16cid:durableId="219416D4"/>
  <w16cid:commentId w16cid:paraId="2BEF3E14" w16cid:durableId="21942C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3B2918" w14:textId="77777777" w:rsidR="002B373C" w:rsidRDefault="002B373C" w:rsidP="00403015">
      <w:pPr>
        <w:spacing w:line="240" w:lineRule="auto"/>
      </w:pPr>
      <w:r>
        <w:separator/>
      </w:r>
    </w:p>
  </w:endnote>
  <w:endnote w:type="continuationSeparator" w:id="0">
    <w:p w14:paraId="1257DCC0" w14:textId="77777777" w:rsidR="002B373C" w:rsidRDefault="002B373C" w:rsidP="004030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Journal">
    <w:altName w:val="Times New Roman"/>
    <w:charset w:val="00"/>
    <w:family w:val="auto"/>
    <w:pitch w:val="variable"/>
    <w:sig w:usb0="00000001" w:usb1="00000000" w:usb2="00000000" w:usb3="00000000" w:csb0="00000005" w:csb1="00000000"/>
  </w:font>
  <w:font w:name="GOST Type BU">
    <w:altName w:val="Times New Roman"/>
    <w:charset w:val="CC"/>
    <w:family w:val="auto"/>
    <w:pitch w:val="variable"/>
    <w:sig w:usb0="800002AF" w:usb1="1000004A" w:usb2="00000000" w:usb3="00000000" w:csb0="8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03695" w14:textId="77777777" w:rsidR="00152F87" w:rsidRDefault="00152F87" w:rsidP="000C088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C3301" w14:textId="77777777" w:rsidR="00152F87" w:rsidRDefault="00152F87" w:rsidP="000C088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25C9A" w14:textId="77777777" w:rsidR="00152F87" w:rsidRDefault="00152F87" w:rsidP="000C0886">
    <w:pPr>
      <w:pStyle w:val="Footer"/>
      <w:jc w:val="right"/>
    </w:pPr>
    <w:sdt>
      <w:sdtPr>
        <w:id w:val="23446022"/>
        <w:docPartObj>
          <w:docPartGallery w:val="Page Numbers (Bottom of Page)"/>
          <w:docPartUnique/>
        </w:docPartObj>
      </w:sdtPr>
      <w:sdtContent>
        <w:r w:rsidRPr="00946E3D">
          <w:rPr>
            <w:noProof/>
            <w:lang w:val="ru-RU" w:eastAsia="ru-RU"/>
          </w:rPr>
          <mc:AlternateContent>
            <mc:Choice Requires="wpg">
              <w:drawing>
                <wp:anchor distT="0" distB="0" distL="114300" distR="114300" simplePos="0" relativeHeight="251659264" behindDoc="0" locked="0" layoutInCell="0" allowOverlap="1" wp14:anchorId="35BD5597" wp14:editId="3B89472A">
                  <wp:simplePos x="0" y="0"/>
                  <wp:positionH relativeFrom="page">
                    <wp:posOffset>574040</wp:posOffset>
                  </wp:positionH>
                  <wp:positionV relativeFrom="margin">
                    <wp:posOffset>10097770</wp:posOffset>
                  </wp:positionV>
                  <wp:extent cx="6478270" cy="558165"/>
                  <wp:effectExtent l="0" t="0" r="36830" b="32385"/>
                  <wp:wrapNone/>
                  <wp:docPr id="36"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8270" cy="558165"/>
                            <a:chOff x="10" y="18941"/>
                            <a:chExt cx="19980" cy="1048"/>
                          </a:xfrm>
                        </wpg:grpSpPr>
                        <wps:wsp>
                          <wps:cNvPr id="37" name="Line 136"/>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37"/>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38"/>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139"/>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140"/>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14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142"/>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143"/>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Line 144"/>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145"/>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14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68B403" w14:textId="77777777" w:rsidR="00152F87" w:rsidRDefault="00152F87" w:rsidP="000C0886">
                                <w:pPr>
                                  <w:jc w:val="center"/>
                                  <w:rPr>
                                    <w:rFonts w:ascii="Journal" w:hAnsi="Journal"/>
                                  </w:rPr>
                                </w:pPr>
                                <w:r>
                                  <w:rPr>
                                    <w:rFonts w:ascii="Journal" w:hAnsi="Journal"/>
                                    <w:sz w:val="18"/>
                                  </w:rPr>
                                  <w:t>Зм.</w:t>
                                </w:r>
                              </w:p>
                            </w:txbxContent>
                          </wps:txbx>
                          <wps:bodyPr rot="0" vert="horz" wrap="square" lIns="12700" tIns="12700" rIns="12700" bIns="12700" anchor="t" anchorCtr="0" upright="1">
                            <a:noAutofit/>
                          </wps:bodyPr>
                        </wps:wsp>
                        <wps:wsp>
                          <wps:cNvPr id="48" name="Rectangle 14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73B48" w14:textId="77777777" w:rsidR="00152F87" w:rsidRDefault="00152F87" w:rsidP="000C0886">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9" name="Rectangle 14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AE428" w14:textId="77777777" w:rsidR="00152F87" w:rsidRDefault="00152F87" w:rsidP="000C0886">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50" name="Rectangle 14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F0969A" w14:textId="77777777" w:rsidR="00152F87" w:rsidRDefault="00152F87" w:rsidP="000C0886">
                                <w:pPr>
                                  <w:jc w:val="center"/>
                                  <w:rPr>
                                    <w:rFonts w:ascii="Journal" w:hAnsi="Journal"/>
                                  </w:rPr>
                                </w:pPr>
                                <w:r>
                                  <w:rPr>
                                    <w:rFonts w:ascii="Journal" w:hAnsi="Journal"/>
                                    <w:sz w:val="18"/>
                                  </w:rPr>
                                  <w:t>Підпис</w:t>
                                </w:r>
                              </w:p>
                            </w:txbxContent>
                          </wps:txbx>
                          <wps:bodyPr rot="0" vert="horz" wrap="square" lIns="12700" tIns="12700" rIns="12700" bIns="12700" anchor="t" anchorCtr="0" upright="1">
                            <a:noAutofit/>
                          </wps:bodyPr>
                        </wps:wsp>
                        <wps:wsp>
                          <wps:cNvPr id="51" name="Rectangle 15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04BDFE" w14:textId="77777777" w:rsidR="00152F87" w:rsidRDefault="00152F87" w:rsidP="000C0886">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52" name="Rectangle 15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D35EF" w14:textId="77777777" w:rsidR="00152F87" w:rsidRDefault="00152F87" w:rsidP="000C0886">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54" name="Rectangle 15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3F8954" w14:textId="77777777" w:rsidR="00152F87" w:rsidRPr="001D0A56" w:rsidRDefault="00152F87" w:rsidP="000C0886">
                                <w:pPr>
                                  <w:jc w:val="center"/>
                                  <w:rPr>
                                    <w:rFonts w:ascii="Calibri" w:hAnsi="Calibri"/>
                                  </w:rPr>
                                </w:pPr>
                                <w:r>
                                  <w:rPr>
                                    <w:rFonts w:ascii="Journal" w:hAnsi="Journal"/>
                                    <w:sz w:val="24"/>
                                  </w:rPr>
                                  <w:fldChar w:fldCharType="begin"/>
                                </w:r>
                                <w:r>
                                  <w:rPr>
                                    <w:rFonts w:ascii="Journal" w:hAnsi="Journal"/>
                                    <w:sz w:val="24"/>
                                  </w:rPr>
                                  <w:instrText xml:space="preserve"> PAGE  \* LOWER </w:instrText>
                                </w:r>
                                <w:r>
                                  <w:rPr>
                                    <w:rFonts w:ascii="Journal" w:hAnsi="Journal"/>
                                    <w:sz w:val="24"/>
                                  </w:rPr>
                                  <w:fldChar w:fldCharType="separate"/>
                                </w:r>
                                <w:r>
                                  <w:rPr>
                                    <w:rFonts w:ascii="Journal" w:hAnsi="Journal"/>
                                    <w:noProof/>
                                    <w:sz w:val="24"/>
                                  </w:rPr>
                                  <w:t>0</w:t>
                                </w:r>
                                <w:r>
                                  <w:rPr>
                                    <w:rFonts w:ascii="Journal" w:hAnsi="Journal"/>
                                    <w:sz w:val="24"/>
                                  </w:rPr>
                                  <w:fldChar w:fldCharType="end"/>
                                </w:r>
                              </w:p>
                            </w:txbxContent>
                          </wps:txbx>
                          <wps:bodyPr rot="0" vert="horz" wrap="square" lIns="12700" tIns="12700" rIns="12700" bIns="12700" anchor="t" anchorCtr="0" upright="1">
                            <a:noAutofit/>
                          </wps:bodyPr>
                        </wps:wsp>
                        <wps:wsp>
                          <wps:cNvPr id="55" name="Rectangle 15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4ED9D5" w14:textId="77777777" w:rsidR="00152F87" w:rsidRPr="00FA108F" w:rsidRDefault="00152F87" w:rsidP="000C0886">
                                <w:pPr>
                                  <w:jc w:val="center"/>
                                  <w:rPr>
                                    <w:sz w:val="36"/>
                                    <w:szCs w:val="36"/>
                                  </w:rPr>
                                </w:pPr>
                                <w:r w:rsidRPr="00FA108F">
                                  <w:rPr>
                                    <w:sz w:val="36"/>
                                    <w:szCs w:val="36"/>
                                  </w:rPr>
                                  <w:t>І</w:t>
                                </w:r>
                                <w:r>
                                  <w:rPr>
                                    <w:sz w:val="36"/>
                                    <w:szCs w:val="36"/>
                                  </w:rPr>
                                  <w:t>А42.090604.004</w:t>
                                </w:r>
                                <w:r w:rsidRPr="00FA108F">
                                  <w:rPr>
                                    <w:sz w:val="36"/>
                                    <w:szCs w:val="36"/>
                                  </w:rPr>
                                  <w:t xml:space="preserve"> 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D5597" id="Group 134" o:spid="_x0000_s1026" style="position:absolute;left:0;text-align:left;margin-left:45.2pt;margin-top:795.1pt;width:510.1pt;height:43.95pt;z-index:251659264;mso-position-horizontal-relative:page;mso-position-vertical-relative:margin" coordorigin="10,18941" coordsize="19980,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" o:allowincell="f">
                  <v:line id="Line 136" o:spid="_x0000_s1027"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37" o:spid="_x0000_s1028"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138" o:spid="_x0000_s1029"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139" o:spid="_x0000_s1030"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Line 140" o:spid="_x0000_s1031"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Line 141" o:spid="_x0000_s1032"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142" o:spid="_x0000_s1033"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143"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line id="Line 144"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145" o:spid="_x0000_s1036"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xAAAANsAAAAPAAAAZHJzL2Rvd25yZXYueG1sRI/RagIx&#10;FETfBf8hXKFvNWsp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D5I9LrEAAAA2wAAAA8A&#10;AAAAAAAAAAAAAAAABwIAAGRycy9kb3ducmV2LnhtbFBLBQYAAAAAAwADALcAAAD4AgAAAAA=&#10;" strokeweight="1pt"/>
                  <v:rect id="Rectangle 146" o:spid="_x0000_s1037"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C68B403" w14:textId="77777777" w:rsidR="00152F87" w:rsidRDefault="00152F87" w:rsidP="000C0886">
                          <w:pPr>
                            <w:jc w:val="center"/>
                            <w:rPr>
                              <w:rFonts w:ascii="Journal" w:hAnsi="Journal"/>
                            </w:rPr>
                          </w:pPr>
                          <w:r>
                            <w:rPr>
                              <w:rFonts w:ascii="Journal" w:hAnsi="Journal"/>
                              <w:sz w:val="18"/>
                            </w:rPr>
                            <w:t>Зм.</w:t>
                          </w:r>
                        </w:p>
                      </w:txbxContent>
                    </v:textbox>
                  </v:rect>
                  <v:rect id="Rectangle 147" o:spid="_x0000_s1038"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38873B48" w14:textId="77777777" w:rsidR="00152F87" w:rsidRDefault="00152F87" w:rsidP="000C0886">
                          <w:pPr>
                            <w:jc w:val="center"/>
                            <w:rPr>
                              <w:rFonts w:ascii="Journal" w:hAnsi="Journal"/>
                            </w:rPr>
                          </w:pPr>
                          <w:r>
                            <w:rPr>
                              <w:rFonts w:ascii="Journal" w:hAnsi="Journal"/>
                              <w:sz w:val="18"/>
                            </w:rPr>
                            <w:t>Лист</w:t>
                          </w:r>
                        </w:p>
                      </w:txbxContent>
                    </v:textbox>
                  </v:rect>
                  <v:rect id="Rectangle 148" o:spid="_x0000_s1039"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312AE428" w14:textId="77777777" w:rsidR="00152F87" w:rsidRDefault="00152F87" w:rsidP="000C0886">
                          <w:pPr>
                            <w:jc w:val="center"/>
                            <w:rPr>
                              <w:rFonts w:ascii="Journal" w:hAnsi="Journal"/>
                            </w:rPr>
                          </w:pPr>
                          <w:r>
                            <w:rPr>
                              <w:rFonts w:ascii="Journal" w:hAnsi="Journal"/>
                              <w:sz w:val="18"/>
                            </w:rPr>
                            <w:t>№ докум.</w:t>
                          </w:r>
                        </w:p>
                      </w:txbxContent>
                    </v:textbox>
                  </v:rect>
                  <v:rect id="Rectangle 149" o:spid="_x0000_s1040"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1CF0969A" w14:textId="77777777" w:rsidR="00152F87" w:rsidRDefault="00152F87" w:rsidP="000C0886">
                          <w:pPr>
                            <w:jc w:val="center"/>
                            <w:rPr>
                              <w:rFonts w:ascii="Journal" w:hAnsi="Journal"/>
                            </w:rPr>
                          </w:pPr>
                          <w:r>
                            <w:rPr>
                              <w:rFonts w:ascii="Journal" w:hAnsi="Journal"/>
                              <w:sz w:val="18"/>
                            </w:rPr>
                            <w:t>Підпис</w:t>
                          </w:r>
                        </w:p>
                      </w:txbxContent>
                    </v:textbox>
                  </v:rect>
                  <v:rect id="Rectangle 150" o:spid="_x0000_s1041"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A04BDFE" w14:textId="77777777" w:rsidR="00152F87" w:rsidRDefault="00152F87" w:rsidP="000C0886">
                          <w:pPr>
                            <w:jc w:val="center"/>
                            <w:rPr>
                              <w:rFonts w:ascii="Journal" w:hAnsi="Journal"/>
                            </w:rPr>
                          </w:pPr>
                          <w:r>
                            <w:rPr>
                              <w:rFonts w:ascii="Journal" w:hAnsi="Journal"/>
                              <w:sz w:val="18"/>
                            </w:rPr>
                            <w:t>Дата</w:t>
                          </w:r>
                        </w:p>
                      </w:txbxContent>
                    </v:textbox>
                  </v:rect>
                  <v:rect id="Rectangle 151" o:spid="_x0000_s1042"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685D35EF" w14:textId="77777777" w:rsidR="00152F87" w:rsidRDefault="00152F87" w:rsidP="000C0886">
                          <w:pPr>
                            <w:jc w:val="center"/>
                            <w:rPr>
                              <w:rFonts w:ascii="Journal" w:hAnsi="Journal"/>
                            </w:rPr>
                          </w:pPr>
                          <w:r>
                            <w:rPr>
                              <w:rFonts w:ascii="Journal" w:hAnsi="Journal"/>
                              <w:sz w:val="18"/>
                            </w:rPr>
                            <w:t>Лист</w:t>
                          </w:r>
                        </w:p>
                      </w:txbxContent>
                    </v:textbox>
                  </v:rect>
                  <v:rect id="Rectangle 152" o:spid="_x0000_s1043"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14:paraId="043F8954" w14:textId="77777777" w:rsidR="00152F87" w:rsidRPr="001D0A56" w:rsidRDefault="00152F87" w:rsidP="000C0886">
                          <w:pPr>
                            <w:jc w:val="center"/>
                            <w:rPr>
                              <w:rFonts w:ascii="Calibri" w:hAnsi="Calibri"/>
                            </w:rPr>
                          </w:pPr>
                          <w:r>
                            <w:rPr>
                              <w:rFonts w:ascii="Journal" w:hAnsi="Journal"/>
                              <w:sz w:val="24"/>
                            </w:rPr>
                            <w:fldChar w:fldCharType="begin"/>
                          </w:r>
                          <w:r>
                            <w:rPr>
                              <w:rFonts w:ascii="Journal" w:hAnsi="Journal"/>
                              <w:sz w:val="24"/>
                            </w:rPr>
                            <w:instrText xml:space="preserve"> PAGE  \* LOWER </w:instrText>
                          </w:r>
                          <w:r>
                            <w:rPr>
                              <w:rFonts w:ascii="Journal" w:hAnsi="Journal"/>
                              <w:sz w:val="24"/>
                            </w:rPr>
                            <w:fldChar w:fldCharType="separate"/>
                          </w:r>
                          <w:r>
                            <w:rPr>
                              <w:rFonts w:ascii="Journal" w:hAnsi="Journal"/>
                              <w:noProof/>
                              <w:sz w:val="24"/>
                            </w:rPr>
                            <w:t>0</w:t>
                          </w:r>
                          <w:r>
                            <w:rPr>
                              <w:rFonts w:ascii="Journal" w:hAnsi="Journal"/>
                              <w:sz w:val="24"/>
                            </w:rPr>
                            <w:fldChar w:fldCharType="end"/>
                          </w:r>
                        </w:p>
                      </w:txbxContent>
                    </v:textbox>
                  </v:rect>
                  <v:rect id="Rectangle 153" o:spid="_x0000_s1044"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14:paraId="264ED9D5" w14:textId="77777777" w:rsidR="00152F87" w:rsidRPr="00FA108F" w:rsidRDefault="00152F87" w:rsidP="000C0886">
                          <w:pPr>
                            <w:jc w:val="center"/>
                            <w:rPr>
                              <w:sz w:val="36"/>
                              <w:szCs w:val="36"/>
                            </w:rPr>
                          </w:pPr>
                          <w:r w:rsidRPr="00FA108F">
                            <w:rPr>
                              <w:sz w:val="36"/>
                              <w:szCs w:val="36"/>
                            </w:rPr>
                            <w:t>І</w:t>
                          </w:r>
                          <w:r>
                            <w:rPr>
                              <w:sz w:val="36"/>
                              <w:szCs w:val="36"/>
                            </w:rPr>
                            <w:t>А42.090604.004</w:t>
                          </w:r>
                          <w:r w:rsidRPr="00FA108F">
                            <w:rPr>
                              <w:sz w:val="36"/>
                              <w:szCs w:val="36"/>
                            </w:rPr>
                            <w:t xml:space="preserve"> ПЗ</w:t>
                          </w:r>
                        </w:p>
                      </w:txbxContent>
                    </v:textbox>
                  </v:rect>
                  <w10:wrap anchorx="page" anchory="margin"/>
                </v:group>
              </w:pict>
            </mc:Fallback>
          </mc:AlternateConten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849E9" w14:textId="77777777" w:rsidR="00152F87" w:rsidRPr="00D65549" w:rsidRDefault="00152F87">
    <w:pPr>
      <w:pStyle w:val="Footer"/>
      <w:jc w:val="right"/>
      <w:rPr>
        <w:rFonts w:ascii="GOST Type BU" w:hAnsi="GOST Type BU"/>
        <w:i/>
      </w:rPr>
    </w:pPr>
  </w:p>
  <w:p w14:paraId="1F283541" w14:textId="77777777" w:rsidR="00152F87" w:rsidRPr="001A3DDE" w:rsidRDefault="00152F87" w:rsidP="000C0886">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613F66" w14:textId="77777777" w:rsidR="00152F87" w:rsidRPr="00D65549" w:rsidRDefault="00152F87">
    <w:pPr>
      <w:pStyle w:val="Footer"/>
      <w:jc w:val="right"/>
      <w:rPr>
        <w:rFonts w:ascii="GOST Type BU" w:hAnsi="GOST Type BU"/>
        <w:i/>
      </w:rPr>
    </w:pPr>
  </w:p>
  <w:p w14:paraId="04C9FABC" w14:textId="77777777" w:rsidR="00152F87" w:rsidRPr="001A3DDE" w:rsidRDefault="00152F87" w:rsidP="000C0886">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88778B" w14:textId="77777777" w:rsidR="00152F87" w:rsidRPr="00D65549" w:rsidRDefault="00152F87">
    <w:pPr>
      <w:pStyle w:val="Footer"/>
      <w:jc w:val="right"/>
      <w:rPr>
        <w:rFonts w:ascii="GOST Type BU" w:hAnsi="GOST Type BU"/>
        <w:i/>
      </w:rPr>
    </w:pPr>
  </w:p>
  <w:p w14:paraId="3B5ED089" w14:textId="77777777" w:rsidR="00152F87" w:rsidRPr="001A3DDE" w:rsidRDefault="00152F87" w:rsidP="000C088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4B744D" w14:textId="77777777" w:rsidR="002B373C" w:rsidRDefault="002B373C" w:rsidP="00403015">
      <w:pPr>
        <w:spacing w:line="240" w:lineRule="auto"/>
      </w:pPr>
      <w:r>
        <w:separator/>
      </w:r>
    </w:p>
  </w:footnote>
  <w:footnote w:type="continuationSeparator" w:id="0">
    <w:p w14:paraId="4A4EC2BF" w14:textId="77777777" w:rsidR="002B373C" w:rsidRDefault="002B373C" w:rsidP="004030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5637103"/>
      <w:docPartObj>
        <w:docPartGallery w:val="Page Numbers (Top of Page)"/>
        <w:docPartUnique/>
      </w:docPartObj>
    </w:sdtPr>
    <w:sdtContent>
      <w:p w14:paraId="4BB7E170" w14:textId="77777777" w:rsidR="00152F87" w:rsidRDefault="00152F87">
        <w:pPr>
          <w:pStyle w:val="Header"/>
          <w:jc w:val="right"/>
        </w:pPr>
        <w:r>
          <w:fldChar w:fldCharType="begin"/>
        </w:r>
        <w:r>
          <w:instrText>PAGE   \* MERGEFORMAT</w:instrText>
        </w:r>
        <w:r>
          <w:fldChar w:fldCharType="separate"/>
        </w:r>
        <w:r w:rsidRPr="00AB0F41">
          <w:rPr>
            <w:noProof/>
            <w:lang w:val="ru-RU"/>
          </w:rPr>
          <w:t>1</w:t>
        </w:r>
        <w:r>
          <w:fldChar w:fldCharType="end"/>
        </w:r>
      </w:p>
    </w:sdtContent>
  </w:sdt>
  <w:p w14:paraId="68505363" w14:textId="77777777" w:rsidR="00152F87" w:rsidRDefault="00152F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0241489"/>
      <w:docPartObj>
        <w:docPartGallery w:val="Page Numbers (Top of Page)"/>
        <w:docPartUnique/>
      </w:docPartObj>
    </w:sdtPr>
    <w:sdtContent>
      <w:p w14:paraId="7E97C39B" w14:textId="77777777" w:rsidR="00152F87" w:rsidRDefault="00152F87">
        <w:pPr>
          <w:pStyle w:val="Header"/>
          <w:jc w:val="right"/>
        </w:pPr>
        <w:r>
          <w:fldChar w:fldCharType="begin"/>
        </w:r>
        <w:r>
          <w:instrText>PAGE   \* MERGEFORMAT</w:instrText>
        </w:r>
        <w:r>
          <w:fldChar w:fldCharType="separate"/>
        </w:r>
        <w:r w:rsidRPr="00D33632">
          <w:rPr>
            <w:noProof/>
            <w:lang w:val="ru-RU"/>
          </w:rPr>
          <w:t>7</w:t>
        </w:r>
        <w:r>
          <w:fldChar w:fldCharType="end"/>
        </w:r>
      </w:p>
    </w:sdtContent>
  </w:sdt>
  <w:p w14:paraId="1F38164F" w14:textId="77777777" w:rsidR="00152F87" w:rsidRDefault="00152F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7401124"/>
      <w:docPartObj>
        <w:docPartGallery w:val="Page Numbers (Top of Page)"/>
        <w:docPartUnique/>
      </w:docPartObj>
    </w:sdtPr>
    <w:sdtEndPr>
      <w:rPr>
        <w:noProof/>
      </w:rPr>
    </w:sdtEndPr>
    <w:sdtContent>
      <w:p w14:paraId="4630563A" w14:textId="1B6333A3" w:rsidR="00152F87" w:rsidRDefault="00152F8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0641F0" w14:textId="77777777" w:rsidR="00152F87" w:rsidRDefault="00152F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075B9"/>
    <w:multiLevelType w:val="hybridMultilevel"/>
    <w:tmpl w:val="95242F7E"/>
    <w:lvl w:ilvl="0" w:tplc="0409000F">
      <w:start w:val="1"/>
      <w:numFmt w:val="decimal"/>
      <w:lvlText w:val="%1."/>
      <w:lvlJc w:val="left"/>
      <w:pPr>
        <w:ind w:left="142" w:firstLine="567"/>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44E1F7C"/>
    <w:multiLevelType w:val="hybridMultilevel"/>
    <w:tmpl w:val="12F0F318"/>
    <w:lvl w:ilvl="0" w:tplc="0409000F">
      <w:start w:val="1"/>
      <w:numFmt w:val="decimal"/>
      <w:lvlText w:val="%1."/>
      <w:lvlJc w:val="left"/>
      <w:pPr>
        <w:ind w:left="142" w:firstLine="567"/>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2D0E3E99"/>
    <w:multiLevelType w:val="hybridMultilevel"/>
    <w:tmpl w:val="5C0CD01A"/>
    <w:lvl w:ilvl="0" w:tplc="FD5E9D5C">
      <w:numFmt w:val="bullet"/>
      <w:pStyle w:val="ListParagraph"/>
      <w:suff w:val="space"/>
      <w:lvlText w:val="-"/>
      <w:lvlJc w:val="left"/>
      <w:pPr>
        <w:ind w:left="142" w:firstLine="567"/>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7C0357ED"/>
    <w:multiLevelType w:val="hybridMultilevel"/>
    <w:tmpl w:val="B9323B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odion">
    <w15:presenceInfo w15:providerId="None" w15:userId="Rodion"/>
  </w15:person>
  <w15:person w15:author="Rodion Kharabet">
    <w15:presenceInfo w15:providerId="Windows Live" w15:userId="45fc5dc7a0d633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revisionView w:formatting="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F55"/>
    <w:rsid w:val="00001C90"/>
    <w:rsid w:val="00006960"/>
    <w:rsid w:val="00012FD5"/>
    <w:rsid w:val="0001447A"/>
    <w:rsid w:val="00020A1E"/>
    <w:rsid w:val="000215DE"/>
    <w:rsid w:val="00030B2B"/>
    <w:rsid w:val="000316AD"/>
    <w:rsid w:val="0003354C"/>
    <w:rsid w:val="00036393"/>
    <w:rsid w:val="000378D5"/>
    <w:rsid w:val="0004029C"/>
    <w:rsid w:val="00040CAB"/>
    <w:rsid w:val="00042996"/>
    <w:rsid w:val="0004501B"/>
    <w:rsid w:val="00052803"/>
    <w:rsid w:val="0005290F"/>
    <w:rsid w:val="00057291"/>
    <w:rsid w:val="000608E4"/>
    <w:rsid w:val="0006769A"/>
    <w:rsid w:val="00070222"/>
    <w:rsid w:val="000738FA"/>
    <w:rsid w:val="0007516F"/>
    <w:rsid w:val="0007558E"/>
    <w:rsid w:val="00075877"/>
    <w:rsid w:val="00076B3A"/>
    <w:rsid w:val="000824E8"/>
    <w:rsid w:val="00082CAB"/>
    <w:rsid w:val="00083F0B"/>
    <w:rsid w:val="00086A7A"/>
    <w:rsid w:val="00091A11"/>
    <w:rsid w:val="00092045"/>
    <w:rsid w:val="000929B1"/>
    <w:rsid w:val="00094B3D"/>
    <w:rsid w:val="00095BCC"/>
    <w:rsid w:val="00096C10"/>
    <w:rsid w:val="000972C0"/>
    <w:rsid w:val="000A0002"/>
    <w:rsid w:val="000A1523"/>
    <w:rsid w:val="000A214E"/>
    <w:rsid w:val="000A2B29"/>
    <w:rsid w:val="000A5C79"/>
    <w:rsid w:val="000A6269"/>
    <w:rsid w:val="000A67BB"/>
    <w:rsid w:val="000B0F7D"/>
    <w:rsid w:val="000B1A3F"/>
    <w:rsid w:val="000B2C1D"/>
    <w:rsid w:val="000B42AD"/>
    <w:rsid w:val="000B6168"/>
    <w:rsid w:val="000B78BB"/>
    <w:rsid w:val="000C00F5"/>
    <w:rsid w:val="000C0886"/>
    <w:rsid w:val="000C2A1D"/>
    <w:rsid w:val="000C6AC1"/>
    <w:rsid w:val="000C7EE9"/>
    <w:rsid w:val="000D2C5A"/>
    <w:rsid w:val="000D40CC"/>
    <w:rsid w:val="000D498E"/>
    <w:rsid w:val="000E0A3E"/>
    <w:rsid w:val="000E0DB3"/>
    <w:rsid w:val="000E21B7"/>
    <w:rsid w:val="000E2607"/>
    <w:rsid w:val="000E502D"/>
    <w:rsid w:val="000E664D"/>
    <w:rsid w:val="000E6ED0"/>
    <w:rsid w:val="000E7DEC"/>
    <w:rsid w:val="000F0C56"/>
    <w:rsid w:val="000F1156"/>
    <w:rsid w:val="000F1BFB"/>
    <w:rsid w:val="000F2633"/>
    <w:rsid w:val="000F29DE"/>
    <w:rsid w:val="000F3867"/>
    <w:rsid w:val="000F576E"/>
    <w:rsid w:val="00101FCC"/>
    <w:rsid w:val="0010404C"/>
    <w:rsid w:val="0010483A"/>
    <w:rsid w:val="0010591A"/>
    <w:rsid w:val="00106A09"/>
    <w:rsid w:val="00107FE5"/>
    <w:rsid w:val="001106B0"/>
    <w:rsid w:val="00112474"/>
    <w:rsid w:val="001128C1"/>
    <w:rsid w:val="001129F3"/>
    <w:rsid w:val="0011469E"/>
    <w:rsid w:val="001159CF"/>
    <w:rsid w:val="00117B08"/>
    <w:rsid w:val="0012177D"/>
    <w:rsid w:val="00126341"/>
    <w:rsid w:val="00130B1E"/>
    <w:rsid w:val="001334CE"/>
    <w:rsid w:val="00135877"/>
    <w:rsid w:val="00136498"/>
    <w:rsid w:val="00136971"/>
    <w:rsid w:val="00136F93"/>
    <w:rsid w:val="001404F7"/>
    <w:rsid w:val="00142BE9"/>
    <w:rsid w:val="00143217"/>
    <w:rsid w:val="00143CAE"/>
    <w:rsid w:val="00143F07"/>
    <w:rsid w:val="00144D28"/>
    <w:rsid w:val="00147229"/>
    <w:rsid w:val="00152697"/>
    <w:rsid w:val="00152F87"/>
    <w:rsid w:val="001565D0"/>
    <w:rsid w:val="00157056"/>
    <w:rsid w:val="001632A1"/>
    <w:rsid w:val="00166B45"/>
    <w:rsid w:val="00166FB9"/>
    <w:rsid w:val="0016783F"/>
    <w:rsid w:val="00167C7F"/>
    <w:rsid w:val="001724F2"/>
    <w:rsid w:val="00174094"/>
    <w:rsid w:val="00174915"/>
    <w:rsid w:val="0018169C"/>
    <w:rsid w:val="00182D51"/>
    <w:rsid w:val="0018574E"/>
    <w:rsid w:val="00186DBD"/>
    <w:rsid w:val="001908A6"/>
    <w:rsid w:val="00190C14"/>
    <w:rsid w:val="001951DD"/>
    <w:rsid w:val="001963A4"/>
    <w:rsid w:val="001A01BA"/>
    <w:rsid w:val="001A4792"/>
    <w:rsid w:val="001A6572"/>
    <w:rsid w:val="001A77A9"/>
    <w:rsid w:val="001B0CFB"/>
    <w:rsid w:val="001B1331"/>
    <w:rsid w:val="001B23CA"/>
    <w:rsid w:val="001B2579"/>
    <w:rsid w:val="001B2A55"/>
    <w:rsid w:val="001B4657"/>
    <w:rsid w:val="001B5367"/>
    <w:rsid w:val="001B67DC"/>
    <w:rsid w:val="001B783B"/>
    <w:rsid w:val="001C030E"/>
    <w:rsid w:val="001C0457"/>
    <w:rsid w:val="001C0748"/>
    <w:rsid w:val="001C4064"/>
    <w:rsid w:val="001C5C06"/>
    <w:rsid w:val="001D1B50"/>
    <w:rsid w:val="001D5DC8"/>
    <w:rsid w:val="001D5FF5"/>
    <w:rsid w:val="001E1FC2"/>
    <w:rsid w:val="001E736F"/>
    <w:rsid w:val="001E7777"/>
    <w:rsid w:val="001E78AC"/>
    <w:rsid w:val="001F04E0"/>
    <w:rsid w:val="001F1428"/>
    <w:rsid w:val="001F69FD"/>
    <w:rsid w:val="00201AB0"/>
    <w:rsid w:val="002032FE"/>
    <w:rsid w:val="00204B15"/>
    <w:rsid w:val="002060DD"/>
    <w:rsid w:val="0020634B"/>
    <w:rsid w:val="002063B7"/>
    <w:rsid w:val="002070A2"/>
    <w:rsid w:val="00207E34"/>
    <w:rsid w:val="00212754"/>
    <w:rsid w:val="002209AB"/>
    <w:rsid w:val="002209D3"/>
    <w:rsid w:val="00221E57"/>
    <w:rsid w:val="00222BC9"/>
    <w:rsid w:val="00222DBE"/>
    <w:rsid w:val="002233F2"/>
    <w:rsid w:val="00223DED"/>
    <w:rsid w:val="0022454B"/>
    <w:rsid w:val="00226227"/>
    <w:rsid w:val="00231200"/>
    <w:rsid w:val="0023166D"/>
    <w:rsid w:val="002341E6"/>
    <w:rsid w:val="00234524"/>
    <w:rsid w:val="00236C42"/>
    <w:rsid w:val="00240850"/>
    <w:rsid w:val="00241570"/>
    <w:rsid w:val="00245F42"/>
    <w:rsid w:val="0024631C"/>
    <w:rsid w:val="00247106"/>
    <w:rsid w:val="0025078C"/>
    <w:rsid w:val="002510E3"/>
    <w:rsid w:val="0025277F"/>
    <w:rsid w:val="00253067"/>
    <w:rsid w:val="00254358"/>
    <w:rsid w:val="00263A84"/>
    <w:rsid w:val="002642EA"/>
    <w:rsid w:val="00264D35"/>
    <w:rsid w:val="00266407"/>
    <w:rsid w:val="0027624D"/>
    <w:rsid w:val="002801A6"/>
    <w:rsid w:val="00280C8E"/>
    <w:rsid w:val="00281239"/>
    <w:rsid w:val="002818BE"/>
    <w:rsid w:val="00283071"/>
    <w:rsid w:val="002832E1"/>
    <w:rsid w:val="00283698"/>
    <w:rsid w:val="00286084"/>
    <w:rsid w:val="0028612C"/>
    <w:rsid w:val="0029095A"/>
    <w:rsid w:val="002917B7"/>
    <w:rsid w:val="00292C41"/>
    <w:rsid w:val="002A11E6"/>
    <w:rsid w:val="002A1603"/>
    <w:rsid w:val="002A3CA8"/>
    <w:rsid w:val="002A4E7C"/>
    <w:rsid w:val="002A50BD"/>
    <w:rsid w:val="002A5C2C"/>
    <w:rsid w:val="002A600A"/>
    <w:rsid w:val="002A722B"/>
    <w:rsid w:val="002B212A"/>
    <w:rsid w:val="002B3390"/>
    <w:rsid w:val="002B373C"/>
    <w:rsid w:val="002C1BCC"/>
    <w:rsid w:val="002C3E5C"/>
    <w:rsid w:val="002D63F7"/>
    <w:rsid w:val="002E046D"/>
    <w:rsid w:val="002E2FC9"/>
    <w:rsid w:val="002E35E4"/>
    <w:rsid w:val="002E63E9"/>
    <w:rsid w:val="002E7049"/>
    <w:rsid w:val="002F2F36"/>
    <w:rsid w:val="002F6296"/>
    <w:rsid w:val="002F6CB2"/>
    <w:rsid w:val="002F70F9"/>
    <w:rsid w:val="00302072"/>
    <w:rsid w:val="003030A0"/>
    <w:rsid w:val="00305AF0"/>
    <w:rsid w:val="00305D39"/>
    <w:rsid w:val="00306A0F"/>
    <w:rsid w:val="00306C6D"/>
    <w:rsid w:val="00306F05"/>
    <w:rsid w:val="003074D3"/>
    <w:rsid w:val="0031040F"/>
    <w:rsid w:val="00312974"/>
    <w:rsid w:val="003130B5"/>
    <w:rsid w:val="00313791"/>
    <w:rsid w:val="00313F0B"/>
    <w:rsid w:val="0032182B"/>
    <w:rsid w:val="003224E3"/>
    <w:rsid w:val="00323B2F"/>
    <w:rsid w:val="00325D2B"/>
    <w:rsid w:val="00326093"/>
    <w:rsid w:val="00332511"/>
    <w:rsid w:val="003338D2"/>
    <w:rsid w:val="00335822"/>
    <w:rsid w:val="00341D81"/>
    <w:rsid w:val="0034267D"/>
    <w:rsid w:val="00344951"/>
    <w:rsid w:val="003478C9"/>
    <w:rsid w:val="00350079"/>
    <w:rsid w:val="00350FD1"/>
    <w:rsid w:val="0035179E"/>
    <w:rsid w:val="00351BBB"/>
    <w:rsid w:val="00352290"/>
    <w:rsid w:val="003537CF"/>
    <w:rsid w:val="00353E54"/>
    <w:rsid w:val="00355512"/>
    <w:rsid w:val="00356893"/>
    <w:rsid w:val="003607E5"/>
    <w:rsid w:val="00360B6D"/>
    <w:rsid w:val="00362B9B"/>
    <w:rsid w:val="0036323D"/>
    <w:rsid w:val="003702CA"/>
    <w:rsid w:val="003741D1"/>
    <w:rsid w:val="0037453F"/>
    <w:rsid w:val="00375B80"/>
    <w:rsid w:val="00375CA3"/>
    <w:rsid w:val="00382581"/>
    <w:rsid w:val="0038298E"/>
    <w:rsid w:val="0039060F"/>
    <w:rsid w:val="00390959"/>
    <w:rsid w:val="00391ED4"/>
    <w:rsid w:val="0039438B"/>
    <w:rsid w:val="00395B73"/>
    <w:rsid w:val="0039651E"/>
    <w:rsid w:val="003969F0"/>
    <w:rsid w:val="00396EAC"/>
    <w:rsid w:val="003A169B"/>
    <w:rsid w:val="003A3947"/>
    <w:rsid w:val="003A4C40"/>
    <w:rsid w:val="003A4E2A"/>
    <w:rsid w:val="003A5CD7"/>
    <w:rsid w:val="003A723B"/>
    <w:rsid w:val="003A734A"/>
    <w:rsid w:val="003B1BA1"/>
    <w:rsid w:val="003B4681"/>
    <w:rsid w:val="003B4AE6"/>
    <w:rsid w:val="003B4D6E"/>
    <w:rsid w:val="003C5417"/>
    <w:rsid w:val="003C6301"/>
    <w:rsid w:val="003C7EE5"/>
    <w:rsid w:val="003D34E5"/>
    <w:rsid w:val="003D6263"/>
    <w:rsid w:val="003D7409"/>
    <w:rsid w:val="003D7E03"/>
    <w:rsid w:val="003E2FA4"/>
    <w:rsid w:val="003E415E"/>
    <w:rsid w:val="003E639F"/>
    <w:rsid w:val="003E70BB"/>
    <w:rsid w:val="003F1229"/>
    <w:rsid w:val="003F1677"/>
    <w:rsid w:val="003F6BEE"/>
    <w:rsid w:val="003F749B"/>
    <w:rsid w:val="004016BB"/>
    <w:rsid w:val="00403015"/>
    <w:rsid w:val="004105E1"/>
    <w:rsid w:val="0041218B"/>
    <w:rsid w:val="004163BB"/>
    <w:rsid w:val="00416DDC"/>
    <w:rsid w:val="004203FD"/>
    <w:rsid w:val="00421F75"/>
    <w:rsid w:val="00427078"/>
    <w:rsid w:val="0042722F"/>
    <w:rsid w:val="00432D89"/>
    <w:rsid w:val="00432EAD"/>
    <w:rsid w:val="00434A86"/>
    <w:rsid w:val="004366A6"/>
    <w:rsid w:val="00436D31"/>
    <w:rsid w:val="00442344"/>
    <w:rsid w:val="00444093"/>
    <w:rsid w:val="0044510C"/>
    <w:rsid w:val="0045293C"/>
    <w:rsid w:val="00453820"/>
    <w:rsid w:val="00454D42"/>
    <w:rsid w:val="00456B10"/>
    <w:rsid w:val="0045779D"/>
    <w:rsid w:val="00460361"/>
    <w:rsid w:val="004603E7"/>
    <w:rsid w:val="00460CEE"/>
    <w:rsid w:val="0046101E"/>
    <w:rsid w:val="00464030"/>
    <w:rsid w:val="00465150"/>
    <w:rsid w:val="00465797"/>
    <w:rsid w:val="00467F9A"/>
    <w:rsid w:val="0047030A"/>
    <w:rsid w:val="0047580C"/>
    <w:rsid w:val="004800D0"/>
    <w:rsid w:val="00482C82"/>
    <w:rsid w:val="004831E5"/>
    <w:rsid w:val="0048399B"/>
    <w:rsid w:val="00485122"/>
    <w:rsid w:val="004858CF"/>
    <w:rsid w:val="00486041"/>
    <w:rsid w:val="00487291"/>
    <w:rsid w:val="004903FB"/>
    <w:rsid w:val="00491286"/>
    <w:rsid w:val="00491937"/>
    <w:rsid w:val="0049410D"/>
    <w:rsid w:val="004A5174"/>
    <w:rsid w:val="004A600C"/>
    <w:rsid w:val="004A7184"/>
    <w:rsid w:val="004A7D93"/>
    <w:rsid w:val="004B046C"/>
    <w:rsid w:val="004B073D"/>
    <w:rsid w:val="004B267F"/>
    <w:rsid w:val="004B780C"/>
    <w:rsid w:val="004C1A53"/>
    <w:rsid w:val="004C74F4"/>
    <w:rsid w:val="004C78EA"/>
    <w:rsid w:val="004D01EA"/>
    <w:rsid w:val="004D3727"/>
    <w:rsid w:val="004D4971"/>
    <w:rsid w:val="004E0413"/>
    <w:rsid w:val="004E04DE"/>
    <w:rsid w:val="004E1EFC"/>
    <w:rsid w:val="004E2334"/>
    <w:rsid w:val="004E6DE8"/>
    <w:rsid w:val="004F01CB"/>
    <w:rsid w:val="004F2CDF"/>
    <w:rsid w:val="004F4D2D"/>
    <w:rsid w:val="004F4DFA"/>
    <w:rsid w:val="004F6A30"/>
    <w:rsid w:val="005012EF"/>
    <w:rsid w:val="0050300D"/>
    <w:rsid w:val="0050353D"/>
    <w:rsid w:val="0050418F"/>
    <w:rsid w:val="005050B7"/>
    <w:rsid w:val="00505F2D"/>
    <w:rsid w:val="00506412"/>
    <w:rsid w:val="0050753A"/>
    <w:rsid w:val="005077CF"/>
    <w:rsid w:val="005107F5"/>
    <w:rsid w:val="00511B92"/>
    <w:rsid w:val="00511F1D"/>
    <w:rsid w:val="005176F9"/>
    <w:rsid w:val="0052287F"/>
    <w:rsid w:val="00523101"/>
    <w:rsid w:val="0052568C"/>
    <w:rsid w:val="00526FDF"/>
    <w:rsid w:val="00530423"/>
    <w:rsid w:val="00530DDC"/>
    <w:rsid w:val="005334A8"/>
    <w:rsid w:val="00534E18"/>
    <w:rsid w:val="00534EC7"/>
    <w:rsid w:val="00535355"/>
    <w:rsid w:val="0054043E"/>
    <w:rsid w:val="00541067"/>
    <w:rsid w:val="005419AD"/>
    <w:rsid w:val="00543464"/>
    <w:rsid w:val="005447A5"/>
    <w:rsid w:val="00553A34"/>
    <w:rsid w:val="00553D6C"/>
    <w:rsid w:val="00557809"/>
    <w:rsid w:val="005636FE"/>
    <w:rsid w:val="00565353"/>
    <w:rsid w:val="00566E9A"/>
    <w:rsid w:val="00571250"/>
    <w:rsid w:val="005713BF"/>
    <w:rsid w:val="00572734"/>
    <w:rsid w:val="00573193"/>
    <w:rsid w:val="005755F5"/>
    <w:rsid w:val="00577532"/>
    <w:rsid w:val="00577B38"/>
    <w:rsid w:val="005812EE"/>
    <w:rsid w:val="005821F9"/>
    <w:rsid w:val="005840E1"/>
    <w:rsid w:val="005854F2"/>
    <w:rsid w:val="005905BF"/>
    <w:rsid w:val="005915F0"/>
    <w:rsid w:val="005941A2"/>
    <w:rsid w:val="00594BA8"/>
    <w:rsid w:val="00597C36"/>
    <w:rsid w:val="005A08F8"/>
    <w:rsid w:val="005A11ED"/>
    <w:rsid w:val="005A1CEA"/>
    <w:rsid w:val="005A2358"/>
    <w:rsid w:val="005A398A"/>
    <w:rsid w:val="005A42E4"/>
    <w:rsid w:val="005A6733"/>
    <w:rsid w:val="005A68A7"/>
    <w:rsid w:val="005A756C"/>
    <w:rsid w:val="005A7CC1"/>
    <w:rsid w:val="005B0D16"/>
    <w:rsid w:val="005B1F0C"/>
    <w:rsid w:val="005B44B8"/>
    <w:rsid w:val="005B6DED"/>
    <w:rsid w:val="005C2D6F"/>
    <w:rsid w:val="005C2D87"/>
    <w:rsid w:val="005C6A74"/>
    <w:rsid w:val="005C78CD"/>
    <w:rsid w:val="005D7F23"/>
    <w:rsid w:val="005E3ACA"/>
    <w:rsid w:val="005E4DBA"/>
    <w:rsid w:val="005E4E48"/>
    <w:rsid w:val="005E65DD"/>
    <w:rsid w:val="005F1270"/>
    <w:rsid w:val="005F2C8C"/>
    <w:rsid w:val="005F464F"/>
    <w:rsid w:val="005F54D5"/>
    <w:rsid w:val="005F5D66"/>
    <w:rsid w:val="005F6B57"/>
    <w:rsid w:val="005F7FBB"/>
    <w:rsid w:val="00601511"/>
    <w:rsid w:val="00601701"/>
    <w:rsid w:val="006029A2"/>
    <w:rsid w:val="006030F9"/>
    <w:rsid w:val="006065BF"/>
    <w:rsid w:val="00610032"/>
    <w:rsid w:val="00616F55"/>
    <w:rsid w:val="006205D4"/>
    <w:rsid w:val="00621454"/>
    <w:rsid w:val="006215BA"/>
    <w:rsid w:val="006218FF"/>
    <w:rsid w:val="00625216"/>
    <w:rsid w:val="00626FAE"/>
    <w:rsid w:val="00627FA2"/>
    <w:rsid w:val="0063100E"/>
    <w:rsid w:val="00631660"/>
    <w:rsid w:val="006343C9"/>
    <w:rsid w:val="0063682B"/>
    <w:rsid w:val="00636B4C"/>
    <w:rsid w:val="006402FB"/>
    <w:rsid w:val="00650F63"/>
    <w:rsid w:val="00651333"/>
    <w:rsid w:val="00652089"/>
    <w:rsid w:val="0066001B"/>
    <w:rsid w:val="00660E7A"/>
    <w:rsid w:val="00662903"/>
    <w:rsid w:val="00663A2E"/>
    <w:rsid w:val="0066544B"/>
    <w:rsid w:val="0067158E"/>
    <w:rsid w:val="006740AA"/>
    <w:rsid w:val="00674B2B"/>
    <w:rsid w:val="00675824"/>
    <w:rsid w:val="00675FA3"/>
    <w:rsid w:val="0067680D"/>
    <w:rsid w:val="00682FCE"/>
    <w:rsid w:val="00683612"/>
    <w:rsid w:val="00684618"/>
    <w:rsid w:val="0068484F"/>
    <w:rsid w:val="00685D1A"/>
    <w:rsid w:val="006878B7"/>
    <w:rsid w:val="00687D23"/>
    <w:rsid w:val="006901EF"/>
    <w:rsid w:val="00692874"/>
    <w:rsid w:val="00693CBA"/>
    <w:rsid w:val="0069502C"/>
    <w:rsid w:val="00695682"/>
    <w:rsid w:val="00695E32"/>
    <w:rsid w:val="006A0E43"/>
    <w:rsid w:val="006A3F8F"/>
    <w:rsid w:val="006A642E"/>
    <w:rsid w:val="006A6BDF"/>
    <w:rsid w:val="006A722E"/>
    <w:rsid w:val="006A76BA"/>
    <w:rsid w:val="006A7C7A"/>
    <w:rsid w:val="006A7E02"/>
    <w:rsid w:val="006B00B7"/>
    <w:rsid w:val="006B04E7"/>
    <w:rsid w:val="006B27F3"/>
    <w:rsid w:val="006B4B36"/>
    <w:rsid w:val="006B5C53"/>
    <w:rsid w:val="006B702B"/>
    <w:rsid w:val="006C0D9B"/>
    <w:rsid w:val="006C1FE9"/>
    <w:rsid w:val="006C2336"/>
    <w:rsid w:val="006C3545"/>
    <w:rsid w:val="006C7129"/>
    <w:rsid w:val="006D107D"/>
    <w:rsid w:val="006D1F4A"/>
    <w:rsid w:val="006D60E6"/>
    <w:rsid w:val="006E01E3"/>
    <w:rsid w:val="006E0F9F"/>
    <w:rsid w:val="006E3097"/>
    <w:rsid w:val="006E31F6"/>
    <w:rsid w:val="006E388F"/>
    <w:rsid w:val="006E44C3"/>
    <w:rsid w:val="006E45D4"/>
    <w:rsid w:val="006E51EE"/>
    <w:rsid w:val="006E5A95"/>
    <w:rsid w:val="006E6402"/>
    <w:rsid w:val="006E7D99"/>
    <w:rsid w:val="006F25C3"/>
    <w:rsid w:val="007010C3"/>
    <w:rsid w:val="007012B9"/>
    <w:rsid w:val="00702A2C"/>
    <w:rsid w:val="00702B42"/>
    <w:rsid w:val="007044F2"/>
    <w:rsid w:val="007075DA"/>
    <w:rsid w:val="00711E07"/>
    <w:rsid w:val="00711E3E"/>
    <w:rsid w:val="0071208E"/>
    <w:rsid w:val="00712334"/>
    <w:rsid w:val="00712AB7"/>
    <w:rsid w:val="00713F42"/>
    <w:rsid w:val="00715640"/>
    <w:rsid w:val="007167EF"/>
    <w:rsid w:val="007203B9"/>
    <w:rsid w:val="00720561"/>
    <w:rsid w:val="007233D1"/>
    <w:rsid w:val="00724329"/>
    <w:rsid w:val="0072739E"/>
    <w:rsid w:val="007276C2"/>
    <w:rsid w:val="00727C1E"/>
    <w:rsid w:val="00730CBE"/>
    <w:rsid w:val="007311EE"/>
    <w:rsid w:val="007316D8"/>
    <w:rsid w:val="00731D34"/>
    <w:rsid w:val="0073380A"/>
    <w:rsid w:val="007339E9"/>
    <w:rsid w:val="00733C3F"/>
    <w:rsid w:val="007403D8"/>
    <w:rsid w:val="00742A4C"/>
    <w:rsid w:val="00743D40"/>
    <w:rsid w:val="00744E20"/>
    <w:rsid w:val="0075072C"/>
    <w:rsid w:val="00750D31"/>
    <w:rsid w:val="007541AA"/>
    <w:rsid w:val="00755DCD"/>
    <w:rsid w:val="00760CE8"/>
    <w:rsid w:val="00765EF3"/>
    <w:rsid w:val="007728FA"/>
    <w:rsid w:val="007760EC"/>
    <w:rsid w:val="007760FE"/>
    <w:rsid w:val="00780B6F"/>
    <w:rsid w:val="007815CE"/>
    <w:rsid w:val="007829B8"/>
    <w:rsid w:val="007848A5"/>
    <w:rsid w:val="00787687"/>
    <w:rsid w:val="00787BC3"/>
    <w:rsid w:val="00790CE3"/>
    <w:rsid w:val="00791774"/>
    <w:rsid w:val="00795883"/>
    <w:rsid w:val="00796E15"/>
    <w:rsid w:val="007A0FE4"/>
    <w:rsid w:val="007A3108"/>
    <w:rsid w:val="007A6AE1"/>
    <w:rsid w:val="007A74E9"/>
    <w:rsid w:val="007B1510"/>
    <w:rsid w:val="007B2D67"/>
    <w:rsid w:val="007B3343"/>
    <w:rsid w:val="007B72A6"/>
    <w:rsid w:val="007C1B5B"/>
    <w:rsid w:val="007C46B5"/>
    <w:rsid w:val="007C5267"/>
    <w:rsid w:val="007C6CD9"/>
    <w:rsid w:val="007C76F1"/>
    <w:rsid w:val="007D0D2B"/>
    <w:rsid w:val="007D0DEE"/>
    <w:rsid w:val="007D0F3F"/>
    <w:rsid w:val="007D15DB"/>
    <w:rsid w:val="007D48BE"/>
    <w:rsid w:val="007D5F63"/>
    <w:rsid w:val="007D628E"/>
    <w:rsid w:val="007D62E2"/>
    <w:rsid w:val="007E0095"/>
    <w:rsid w:val="007E1774"/>
    <w:rsid w:val="007E7343"/>
    <w:rsid w:val="007F1A84"/>
    <w:rsid w:val="007F28E0"/>
    <w:rsid w:val="007F6669"/>
    <w:rsid w:val="007F7511"/>
    <w:rsid w:val="00800B1B"/>
    <w:rsid w:val="00801217"/>
    <w:rsid w:val="00801AC0"/>
    <w:rsid w:val="00804A04"/>
    <w:rsid w:val="008119D1"/>
    <w:rsid w:val="00814BF8"/>
    <w:rsid w:val="00816CAF"/>
    <w:rsid w:val="00817712"/>
    <w:rsid w:val="0081785F"/>
    <w:rsid w:val="00821E99"/>
    <w:rsid w:val="00822CB3"/>
    <w:rsid w:val="00831018"/>
    <w:rsid w:val="00831CEE"/>
    <w:rsid w:val="0083216D"/>
    <w:rsid w:val="0083359C"/>
    <w:rsid w:val="00843105"/>
    <w:rsid w:val="00844342"/>
    <w:rsid w:val="0084746F"/>
    <w:rsid w:val="00850047"/>
    <w:rsid w:val="00856605"/>
    <w:rsid w:val="008569C2"/>
    <w:rsid w:val="00862504"/>
    <w:rsid w:val="00864151"/>
    <w:rsid w:val="00865017"/>
    <w:rsid w:val="00865718"/>
    <w:rsid w:val="00865B3F"/>
    <w:rsid w:val="00871873"/>
    <w:rsid w:val="0087559D"/>
    <w:rsid w:val="00875723"/>
    <w:rsid w:val="00875EA2"/>
    <w:rsid w:val="00876B77"/>
    <w:rsid w:val="00877938"/>
    <w:rsid w:val="00877F23"/>
    <w:rsid w:val="008830B3"/>
    <w:rsid w:val="00885E23"/>
    <w:rsid w:val="0088778B"/>
    <w:rsid w:val="00890445"/>
    <w:rsid w:val="008A1C57"/>
    <w:rsid w:val="008A24E7"/>
    <w:rsid w:val="008A2C3E"/>
    <w:rsid w:val="008A3B90"/>
    <w:rsid w:val="008A47F6"/>
    <w:rsid w:val="008A5485"/>
    <w:rsid w:val="008A5660"/>
    <w:rsid w:val="008A688D"/>
    <w:rsid w:val="008A6962"/>
    <w:rsid w:val="008A7F82"/>
    <w:rsid w:val="008B2A78"/>
    <w:rsid w:val="008B4804"/>
    <w:rsid w:val="008B4833"/>
    <w:rsid w:val="008B4BC7"/>
    <w:rsid w:val="008B5325"/>
    <w:rsid w:val="008B5E0D"/>
    <w:rsid w:val="008B657C"/>
    <w:rsid w:val="008C2B98"/>
    <w:rsid w:val="008C5333"/>
    <w:rsid w:val="008C56FF"/>
    <w:rsid w:val="008C753A"/>
    <w:rsid w:val="008D3007"/>
    <w:rsid w:val="008D3929"/>
    <w:rsid w:val="008E084A"/>
    <w:rsid w:val="008E2B94"/>
    <w:rsid w:val="008E3D53"/>
    <w:rsid w:val="008E5E99"/>
    <w:rsid w:val="008E6BEC"/>
    <w:rsid w:val="008E7178"/>
    <w:rsid w:val="008E7D6D"/>
    <w:rsid w:val="008F0375"/>
    <w:rsid w:val="008F07B4"/>
    <w:rsid w:val="008F0BE5"/>
    <w:rsid w:val="008F2B24"/>
    <w:rsid w:val="008F41E3"/>
    <w:rsid w:val="008F4A3C"/>
    <w:rsid w:val="008F5707"/>
    <w:rsid w:val="008F7C57"/>
    <w:rsid w:val="00902A0D"/>
    <w:rsid w:val="009068F9"/>
    <w:rsid w:val="0090785B"/>
    <w:rsid w:val="009131DF"/>
    <w:rsid w:val="0092474C"/>
    <w:rsid w:val="00927EAD"/>
    <w:rsid w:val="0093010E"/>
    <w:rsid w:val="00930636"/>
    <w:rsid w:val="0093096E"/>
    <w:rsid w:val="00935E4E"/>
    <w:rsid w:val="009369C8"/>
    <w:rsid w:val="009409AB"/>
    <w:rsid w:val="00943128"/>
    <w:rsid w:val="00945CE6"/>
    <w:rsid w:val="009474E6"/>
    <w:rsid w:val="00947F64"/>
    <w:rsid w:val="00951DA8"/>
    <w:rsid w:val="00953F0C"/>
    <w:rsid w:val="00954CE0"/>
    <w:rsid w:val="00956535"/>
    <w:rsid w:val="0095767B"/>
    <w:rsid w:val="00961D24"/>
    <w:rsid w:val="009621CC"/>
    <w:rsid w:val="00964159"/>
    <w:rsid w:val="00964ACA"/>
    <w:rsid w:val="00964F8B"/>
    <w:rsid w:val="00967D59"/>
    <w:rsid w:val="00970FCC"/>
    <w:rsid w:val="00972C47"/>
    <w:rsid w:val="009735B5"/>
    <w:rsid w:val="00973756"/>
    <w:rsid w:val="00974C0A"/>
    <w:rsid w:val="00975F60"/>
    <w:rsid w:val="009822CE"/>
    <w:rsid w:val="00982655"/>
    <w:rsid w:val="009830F5"/>
    <w:rsid w:val="009841D6"/>
    <w:rsid w:val="009865D2"/>
    <w:rsid w:val="00986791"/>
    <w:rsid w:val="00987136"/>
    <w:rsid w:val="0098768E"/>
    <w:rsid w:val="00990AE0"/>
    <w:rsid w:val="009927B7"/>
    <w:rsid w:val="00996834"/>
    <w:rsid w:val="00997ACF"/>
    <w:rsid w:val="009A2FB6"/>
    <w:rsid w:val="009A488A"/>
    <w:rsid w:val="009A5921"/>
    <w:rsid w:val="009B184E"/>
    <w:rsid w:val="009B4C48"/>
    <w:rsid w:val="009B4C4A"/>
    <w:rsid w:val="009C5543"/>
    <w:rsid w:val="009C70F5"/>
    <w:rsid w:val="009D0702"/>
    <w:rsid w:val="009D2494"/>
    <w:rsid w:val="009E1CF3"/>
    <w:rsid w:val="009E2FD5"/>
    <w:rsid w:val="009E5D30"/>
    <w:rsid w:val="009E71B4"/>
    <w:rsid w:val="009F1F5E"/>
    <w:rsid w:val="009F537D"/>
    <w:rsid w:val="009F5BA6"/>
    <w:rsid w:val="009F6247"/>
    <w:rsid w:val="00A0254C"/>
    <w:rsid w:val="00A032BC"/>
    <w:rsid w:val="00A067BA"/>
    <w:rsid w:val="00A11022"/>
    <w:rsid w:val="00A11089"/>
    <w:rsid w:val="00A12275"/>
    <w:rsid w:val="00A13325"/>
    <w:rsid w:val="00A145CE"/>
    <w:rsid w:val="00A15143"/>
    <w:rsid w:val="00A179CA"/>
    <w:rsid w:val="00A20715"/>
    <w:rsid w:val="00A2210E"/>
    <w:rsid w:val="00A234B6"/>
    <w:rsid w:val="00A25067"/>
    <w:rsid w:val="00A276AB"/>
    <w:rsid w:val="00A31AC1"/>
    <w:rsid w:val="00A31CBD"/>
    <w:rsid w:val="00A32E67"/>
    <w:rsid w:val="00A33D82"/>
    <w:rsid w:val="00A35242"/>
    <w:rsid w:val="00A36BFB"/>
    <w:rsid w:val="00A41965"/>
    <w:rsid w:val="00A437E5"/>
    <w:rsid w:val="00A447EC"/>
    <w:rsid w:val="00A454D9"/>
    <w:rsid w:val="00A47777"/>
    <w:rsid w:val="00A47E04"/>
    <w:rsid w:val="00A50545"/>
    <w:rsid w:val="00A51F7D"/>
    <w:rsid w:val="00A539C0"/>
    <w:rsid w:val="00A5405C"/>
    <w:rsid w:val="00A54298"/>
    <w:rsid w:val="00A548F4"/>
    <w:rsid w:val="00A60CD4"/>
    <w:rsid w:val="00A62895"/>
    <w:rsid w:val="00A6448D"/>
    <w:rsid w:val="00A64B96"/>
    <w:rsid w:val="00A65388"/>
    <w:rsid w:val="00A708EB"/>
    <w:rsid w:val="00A7165C"/>
    <w:rsid w:val="00A73054"/>
    <w:rsid w:val="00A7387D"/>
    <w:rsid w:val="00A80116"/>
    <w:rsid w:val="00A81549"/>
    <w:rsid w:val="00A81B0B"/>
    <w:rsid w:val="00A8568C"/>
    <w:rsid w:val="00A85728"/>
    <w:rsid w:val="00A872A4"/>
    <w:rsid w:val="00A87B77"/>
    <w:rsid w:val="00A90AA0"/>
    <w:rsid w:val="00A9211E"/>
    <w:rsid w:val="00A92ABB"/>
    <w:rsid w:val="00A95007"/>
    <w:rsid w:val="00A9507D"/>
    <w:rsid w:val="00A96082"/>
    <w:rsid w:val="00A96C2C"/>
    <w:rsid w:val="00AA2565"/>
    <w:rsid w:val="00AA2AD5"/>
    <w:rsid w:val="00AA332B"/>
    <w:rsid w:val="00AA411F"/>
    <w:rsid w:val="00AA422D"/>
    <w:rsid w:val="00AA7484"/>
    <w:rsid w:val="00AB068A"/>
    <w:rsid w:val="00AB0F99"/>
    <w:rsid w:val="00AB2DBF"/>
    <w:rsid w:val="00AB3DCD"/>
    <w:rsid w:val="00AB42C2"/>
    <w:rsid w:val="00AB4C62"/>
    <w:rsid w:val="00AB52DB"/>
    <w:rsid w:val="00AC03CC"/>
    <w:rsid w:val="00AC0AE0"/>
    <w:rsid w:val="00AC3061"/>
    <w:rsid w:val="00AC4706"/>
    <w:rsid w:val="00AC6C67"/>
    <w:rsid w:val="00AD3300"/>
    <w:rsid w:val="00AD5142"/>
    <w:rsid w:val="00AD54AD"/>
    <w:rsid w:val="00AE44B6"/>
    <w:rsid w:val="00AE5249"/>
    <w:rsid w:val="00AE532C"/>
    <w:rsid w:val="00AF0465"/>
    <w:rsid w:val="00AF4F67"/>
    <w:rsid w:val="00AF551A"/>
    <w:rsid w:val="00AF59C0"/>
    <w:rsid w:val="00AF5AE6"/>
    <w:rsid w:val="00B004E2"/>
    <w:rsid w:val="00B05DD6"/>
    <w:rsid w:val="00B11865"/>
    <w:rsid w:val="00B130DB"/>
    <w:rsid w:val="00B13238"/>
    <w:rsid w:val="00B13814"/>
    <w:rsid w:val="00B14E05"/>
    <w:rsid w:val="00B151E7"/>
    <w:rsid w:val="00B1633C"/>
    <w:rsid w:val="00B218E7"/>
    <w:rsid w:val="00B22C91"/>
    <w:rsid w:val="00B24819"/>
    <w:rsid w:val="00B26557"/>
    <w:rsid w:val="00B27336"/>
    <w:rsid w:val="00B35FC0"/>
    <w:rsid w:val="00B36DD3"/>
    <w:rsid w:val="00B47AE6"/>
    <w:rsid w:val="00B5085E"/>
    <w:rsid w:val="00B51D40"/>
    <w:rsid w:val="00B5478D"/>
    <w:rsid w:val="00B54995"/>
    <w:rsid w:val="00B54D3E"/>
    <w:rsid w:val="00B55F48"/>
    <w:rsid w:val="00B608E4"/>
    <w:rsid w:val="00B61676"/>
    <w:rsid w:val="00B61EBE"/>
    <w:rsid w:val="00B6217F"/>
    <w:rsid w:val="00B65228"/>
    <w:rsid w:val="00B70D56"/>
    <w:rsid w:val="00B71361"/>
    <w:rsid w:val="00B71F5F"/>
    <w:rsid w:val="00B8152F"/>
    <w:rsid w:val="00B8248B"/>
    <w:rsid w:val="00B82B9A"/>
    <w:rsid w:val="00B82E6E"/>
    <w:rsid w:val="00B83C91"/>
    <w:rsid w:val="00B86A60"/>
    <w:rsid w:val="00B86D00"/>
    <w:rsid w:val="00B90FA3"/>
    <w:rsid w:val="00B91697"/>
    <w:rsid w:val="00B91B49"/>
    <w:rsid w:val="00B95D0E"/>
    <w:rsid w:val="00B95F73"/>
    <w:rsid w:val="00BA1E71"/>
    <w:rsid w:val="00BA2B56"/>
    <w:rsid w:val="00BA40FB"/>
    <w:rsid w:val="00BA531C"/>
    <w:rsid w:val="00BA5B7E"/>
    <w:rsid w:val="00BA5EDF"/>
    <w:rsid w:val="00BA66B4"/>
    <w:rsid w:val="00BB185C"/>
    <w:rsid w:val="00BB20A6"/>
    <w:rsid w:val="00BB7255"/>
    <w:rsid w:val="00BC11F1"/>
    <w:rsid w:val="00BC3BDC"/>
    <w:rsid w:val="00BC7D7C"/>
    <w:rsid w:val="00BD4290"/>
    <w:rsid w:val="00BD4BB2"/>
    <w:rsid w:val="00BE020E"/>
    <w:rsid w:val="00BE098C"/>
    <w:rsid w:val="00BE3062"/>
    <w:rsid w:val="00BE55BB"/>
    <w:rsid w:val="00BE5ADC"/>
    <w:rsid w:val="00BF10CC"/>
    <w:rsid w:val="00BF555D"/>
    <w:rsid w:val="00BF5718"/>
    <w:rsid w:val="00BF6EB6"/>
    <w:rsid w:val="00C12A69"/>
    <w:rsid w:val="00C1305B"/>
    <w:rsid w:val="00C16538"/>
    <w:rsid w:val="00C215E5"/>
    <w:rsid w:val="00C2341E"/>
    <w:rsid w:val="00C235A7"/>
    <w:rsid w:val="00C23711"/>
    <w:rsid w:val="00C256C8"/>
    <w:rsid w:val="00C27F66"/>
    <w:rsid w:val="00C31E07"/>
    <w:rsid w:val="00C32976"/>
    <w:rsid w:val="00C32FC6"/>
    <w:rsid w:val="00C33441"/>
    <w:rsid w:val="00C33987"/>
    <w:rsid w:val="00C35C96"/>
    <w:rsid w:val="00C37EFB"/>
    <w:rsid w:val="00C41CFC"/>
    <w:rsid w:val="00C420AA"/>
    <w:rsid w:val="00C43404"/>
    <w:rsid w:val="00C46057"/>
    <w:rsid w:val="00C46563"/>
    <w:rsid w:val="00C514DB"/>
    <w:rsid w:val="00C53DEC"/>
    <w:rsid w:val="00C56F33"/>
    <w:rsid w:val="00C570D5"/>
    <w:rsid w:val="00C5720A"/>
    <w:rsid w:val="00C629F0"/>
    <w:rsid w:val="00C63FF8"/>
    <w:rsid w:val="00C650B5"/>
    <w:rsid w:val="00C659B1"/>
    <w:rsid w:val="00C71DBD"/>
    <w:rsid w:val="00C73207"/>
    <w:rsid w:val="00C74C2C"/>
    <w:rsid w:val="00C763EA"/>
    <w:rsid w:val="00C77DEC"/>
    <w:rsid w:val="00C8129C"/>
    <w:rsid w:val="00C86442"/>
    <w:rsid w:val="00C864EE"/>
    <w:rsid w:val="00C870BB"/>
    <w:rsid w:val="00C91726"/>
    <w:rsid w:val="00C922B3"/>
    <w:rsid w:val="00C95D1B"/>
    <w:rsid w:val="00CA07D2"/>
    <w:rsid w:val="00CA586C"/>
    <w:rsid w:val="00CA5EAB"/>
    <w:rsid w:val="00CA5EF9"/>
    <w:rsid w:val="00CA70BA"/>
    <w:rsid w:val="00CA7A10"/>
    <w:rsid w:val="00CA7D8B"/>
    <w:rsid w:val="00CB2B0B"/>
    <w:rsid w:val="00CB4F6F"/>
    <w:rsid w:val="00CB5E58"/>
    <w:rsid w:val="00CB7B47"/>
    <w:rsid w:val="00CC040A"/>
    <w:rsid w:val="00CC1E83"/>
    <w:rsid w:val="00CC37EF"/>
    <w:rsid w:val="00CC7FF4"/>
    <w:rsid w:val="00CD0AFA"/>
    <w:rsid w:val="00CD1149"/>
    <w:rsid w:val="00CD130D"/>
    <w:rsid w:val="00CD3890"/>
    <w:rsid w:val="00CD61AF"/>
    <w:rsid w:val="00CD646C"/>
    <w:rsid w:val="00CD77AB"/>
    <w:rsid w:val="00CD788F"/>
    <w:rsid w:val="00CE05CE"/>
    <w:rsid w:val="00CE1A16"/>
    <w:rsid w:val="00CE4215"/>
    <w:rsid w:val="00CE4E98"/>
    <w:rsid w:val="00CE58D7"/>
    <w:rsid w:val="00CE6C5F"/>
    <w:rsid w:val="00CE6D2A"/>
    <w:rsid w:val="00CE6E08"/>
    <w:rsid w:val="00CF031F"/>
    <w:rsid w:val="00CF1B96"/>
    <w:rsid w:val="00CF3560"/>
    <w:rsid w:val="00CF41DA"/>
    <w:rsid w:val="00CF5822"/>
    <w:rsid w:val="00CF58C5"/>
    <w:rsid w:val="00CF743A"/>
    <w:rsid w:val="00D00433"/>
    <w:rsid w:val="00D0153D"/>
    <w:rsid w:val="00D02CD6"/>
    <w:rsid w:val="00D03EF6"/>
    <w:rsid w:val="00D11460"/>
    <w:rsid w:val="00D15A54"/>
    <w:rsid w:val="00D174D4"/>
    <w:rsid w:val="00D20C9B"/>
    <w:rsid w:val="00D23A4D"/>
    <w:rsid w:val="00D24687"/>
    <w:rsid w:val="00D249B8"/>
    <w:rsid w:val="00D25388"/>
    <w:rsid w:val="00D25A8D"/>
    <w:rsid w:val="00D27E73"/>
    <w:rsid w:val="00D305ED"/>
    <w:rsid w:val="00D31581"/>
    <w:rsid w:val="00D3298E"/>
    <w:rsid w:val="00D33044"/>
    <w:rsid w:val="00D34FDF"/>
    <w:rsid w:val="00D35DB9"/>
    <w:rsid w:val="00D36A2E"/>
    <w:rsid w:val="00D412EC"/>
    <w:rsid w:val="00D43E96"/>
    <w:rsid w:val="00D44BBC"/>
    <w:rsid w:val="00D51F07"/>
    <w:rsid w:val="00D528C7"/>
    <w:rsid w:val="00D53A00"/>
    <w:rsid w:val="00D55218"/>
    <w:rsid w:val="00D578F6"/>
    <w:rsid w:val="00D57E6A"/>
    <w:rsid w:val="00D60440"/>
    <w:rsid w:val="00D620A0"/>
    <w:rsid w:val="00D627F2"/>
    <w:rsid w:val="00D63454"/>
    <w:rsid w:val="00D63A5E"/>
    <w:rsid w:val="00D64294"/>
    <w:rsid w:val="00D65FD0"/>
    <w:rsid w:val="00D6780E"/>
    <w:rsid w:val="00D67DC7"/>
    <w:rsid w:val="00D70054"/>
    <w:rsid w:val="00D72AD9"/>
    <w:rsid w:val="00D72FDA"/>
    <w:rsid w:val="00D73082"/>
    <w:rsid w:val="00D73B0D"/>
    <w:rsid w:val="00D776D3"/>
    <w:rsid w:val="00D77D9B"/>
    <w:rsid w:val="00D8011F"/>
    <w:rsid w:val="00D80F59"/>
    <w:rsid w:val="00D80FC3"/>
    <w:rsid w:val="00D833B8"/>
    <w:rsid w:val="00D84E3C"/>
    <w:rsid w:val="00D868A0"/>
    <w:rsid w:val="00D87ED1"/>
    <w:rsid w:val="00D90354"/>
    <w:rsid w:val="00D90581"/>
    <w:rsid w:val="00D90A7B"/>
    <w:rsid w:val="00D91CCB"/>
    <w:rsid w:val="00D94255"/>
    <w:rsid w:val="00D979BA"/>
    <w:rsid w:val="00D97B18"/>
    <w:rsid w:val="00D97C1A"/>
    <w:rsid w:val="00DA052A"/>
    <w:rsid w:val="00DA10ED"/>
    <w:rsid w:val="00DA3B9C"/>
    <w:rsid w:val="00DA4930"/>
    <w:rsid w:val="00DA6242"/>
    <w:rsid w:val="00DB0CA0"/>
    <w:rsid w:val="00DB0EA3"/>
    <w:rsid w:val="00DB1611"/>
    <w:rsid w:val="00DB1E30"/>
    <w:rsid w:val="00DB1EDC"/>
    <w:rsid w:val="00DB2AB0"/>
    <w:rsid w:val="00DB5855"/>
    <w:rsid w:val="00DB62C2"/>
    <w:rsid w:val="00DB6606"/>
    <w:rsid w:val="00DB7FB6"/>
    <w:rsid w:val="00DC099D"/>
    <w:rsid w:val="00DC3241"/>
    <w:rsid w:val="00DC4D1E"/>
    <w:rsid w:val="00DC781F"/>
    <w:rsid w:val="00DC7C91"/>
    <w:rsid w:val="00DC7CAA"/>
    <w:rsid w:val="00DD001A"/>
    <w:rsid w:val="00DD06D1"/>
    <w:rsid w:val="00DD1AEF"/>
    <w:rsid w:val="00DD1B53"/>
    <w:rsid w:val="00DD1E04"/>
    <w:rsid w:val="00DD2071"/>
    <w:rsid w:val="00DD4A84"/>
    <w:rsid w:val="00DD4DC1"/>
    <w:rsid w:val="00DD4F15"/>
    <w:rsid w:val="00DD554E"/>
    <w:rsid w:val="00DE16ED"/>
    <w:rsid w:val="00DE199E"/>
    <w:rsid w:val="00DE2360"/>
    <w:rsid w:val="00DE5F61"/>
    <w:rsid w:val="00DE61A5"/>
    <w:rsid w:val="00DE61EC"/>
    <w:rsid w:val="00DE64D0"/>
    <w:rsid w:val="00DE6B2B"/>
    <w:rsid w:val="00DF075D"/>
    <w:rsid w:val="00DF1BF3"/>
    <w:rsid w:val="00DF1D17"/>
    <w:rsid w:val="00DF2504"/>
    <w:rsid w:val="00DF273A"/>
    <w:rsid w:val="00DF4822"/>
    <w:rsid w:val="00DF736A"/>
    <w:rsid w:val="00DF7370"/>
    <w:rsid w:val="00E058E1"/>
    <w:rsid w:val="00E06D33"/>
    <w:rsid w:val="00E06F7D"/>
    <w:rsid w:val="00E0784C"/>
    <w:rsid w:val="00E101BD"/>
    <w:rsid w:val="00E10F9B"/>
    <w:rsid w:val="00E14758"/>
    <w:rsid w:val="00E160E2"/>
    <w:rsid w:val="00E228D3"/>
    <w:rsid w:val="00E22E4B"/>
    <w:rsid w:val="00E23B8B"/>
    <w:rsid w:val="00E24D55"/>
    <w:rsid w:val="00E31B3F"/>
    <w:rsid w:val="00E31CA1"/>
    <w:rsid w:val="00E32829"/>
    <w:rsid w:val="00E32D0D"/>
    <w:rsid w:val="00E33DE0"/>
    <w:rsid w:val="00E34DEB"/>
    <w:rsid w:val="00E358B3"/>
    <w:rsid w:val="00E359B6"/>
    <w:rsid w:val="00E35A86"/>
    <w:rsid w:val="00E37083"/>
    <w:rsid w:val="00E408D7"/>
    <w:rsid w:val="00E40D83"/>
    <w:rsid w:val="00E41515"/>
    <w:rsid w:val="00E43FA3"/>
    <w:rsid w:val="00E50A16"/>
    <w:rsid w:val="00E51F92"/>
    <w:rsid w:val="00E52936"/>
    <w:rsid w:val="00E532C1"/>
    <w:rsid w:val="00E53D1F"/>
    <w:rsid w:val="00E628D9"/>
    <w:rsid w:val="00E62CAF"/>
    <w:rsid w:val="00E6423A"/>
    <w:rsid w:val="00E6575B"/>
    <w:rsid w:val="00E65A25"/>
    <w:rsid w:val="00E66709"/>
    <w:rsid w:val="00E719D0"/>
    <w:rsid w:val="00E73526"/>
    <w:rsid w:val="00E744AA"/>
    <w:rsid w:val="00E774D7"/>
    <w:rsid w:val="00E81270"/>
    <w:rsid w:val="00E838C9"/>
    <w:rsid w:val="00E84730"/>
    <w:rsid w:val="00E8493D"/>
    <w:rsid w:val="00E86544"/>
    <w:rsid w:val="00E86D02"/>
    <w:rsid w:val="00E928B8"/>
    <w:rsid w:val="00E93293"/>
    <w:rsid w:val="00E93E7D"/>
    <w:rsid w:val="00E94F2B"/>
    <w:rsid w:val="00E9698B"/>
    <w:rsid w:val="00E96A67"/>
    <w:rsid w:val="00EA0019"/>
    <w:rsid w:val="00EA3E21"/>
    <w:rsid w:val="00EA4B91"/>
    <w:rsid w:val="00EA6947"/>
    <w:rsid w:val="00EA7948"/>
    <w:rsid w:val="00EB28D3"/>
    <w:rsid w:val="00EB2A9C"/>
    <w:rsid w:val="00EB523A"/>
    <w:rsid w:val="00EB76AE"/>
    <w:rsid w:val="00EB78E6"/>
    <w:rsid w:val="00EC2284"/>
    <w:rsid w:val="00EC3542"/>
    <w:rsid w:val="00ED1CD9"/>
    <w:rsid w:val="00ED4107"/>
    <w:rsid w:val="00ED6BBC"/>
    <w:rsid w:val="00EE2F7D"/>
    <w:rsid w:val="00EE798C"/>
    <w:rsid w:val="00EF029B"/>
    <w:rsid w:val="00EF616D"/>
    <w:rsid w:val="00EF6AE3"/>
    <w:rsid w:val="00EF6C10"/>
    <w:rsid w:val="00F00F04"/>
    <w:rsid w:val="00F01D8D"/>
    <w:rsid w:val="00F0256A"/>
    <w:rsid w:val="00F02AFA"/>
    <w:rsid w:val="00F06633"/>
    <w:rsid w:val="00F07F43"/>
    <w:rsid w:val="00F1013F"/>
    <w:rsid w:val="00F1333C"/>
    <w:rsid w:val="00F155D0"/>
    <w:rsid w:val="00F177DA"/>
    <w:rsid w:val="00F17F05"/>
    <w:rsid w:val="00F22988"/>
    <w:rsid w:val="00F243F6"/>
    <w:rsid w:val="00F342F6"/>
    <w:rsid w:val="00F347BE"/>
    <w:rsid w:val="00F35CD2"/>
    <w:rsid w:val="00F35F1B"/>
    <w:rsid w:val="00F36CB1"/>
    <w:rsid w:val="00F401BD"/>
    <w:rsid w:val="00F46647"/>
    <w:rsid w:val="00F50E91"/>
    <w:rsid w:val="00F51806"/>
    <w:rsid w:val="00F534C2"/>
    <w:rsid w:val="00F5380B"/>
    <w:rsid w:val="00F54212"/>
    <w:rsid w:val="00F55B3C"/>
    <w:rsid w:val="00F61B93"/>
    <w:rsid w:val="00F6380D"/>
    <w:rsid w:val="00F6389E"/>
    <w:rsid w:val="00F6522F"/>
    <w:rsid w:val="00F67486"/>
    <w:rsid w:val="00F70C38"/>
    <w:rsid w:val="00F712B1"/>
    <w:rsid w:val="00F735CD"/>
    <w:rsid w:val="00F73C8B"/>
    <w:rsid w:val="00F73EA9"/>
    <w:rsid w:val="00F74628"/>
    <w:rsid w:val="00F7529A"/>
    <w:rsid w:val="00F75AE1"/>
    <w:rsid w:val="00F77032"/>
    <w:rsid w:val="00F7747E"/>
    <w:rsid w:val="00F80BFB"/>
    <w:rsid w:val="00F810E5"/>
    <w:rsid w:val="00F8245F"/>
    <w:rsid w:val="00F82EA0"/>
    <w:rsid w:val="00F91A30"/>
    <w:rsid w:val="00F9244F"/>
    <w:rsid w:val="00F934DB"/>
    <w:rsid w:val="00F950B8"/>
    <w:rsid w:val="00F955AA"/>
    <w:rsid w:val="00F955EC"/>
    <w:rsid w:val="00F9793D"/>
    <w:rsid w:val="00F97C11"/>
    <w:rsid w:val="00FA1A01"/>
    <w:rsid w:val="00FA27BC"/>
    <w:rsid w:val="00FA5421"/>
    <w:rsid w:val="00FA6A92"/>
    <w:rsid w:val="00FB2993"/>
    <w:rsid w:val="00FB41F9"/>
    <w:rsid w:val="00FB4837"/>
    <w:rsid w:val="00FB4DA3"/>
    <w:rsid w:val="00FB5957"/>
    <w:rsid w:val="00FB5DC0"/>
    <w:rsid w:val="00FB6608"/>
    <w:rsid w:val="00FC423A"/>
    <w:rsid w:val="00FC4672"/>
    <w:rsid w:val="00FC54A9"/>
    <w:rsid w:val="00FC5B79"/>
    <w:rsid w:val="00FC77F8"/>
    <w:rsid w:val="00FD1362"/>
    <w:rsid w:val="00FD16CD"/>
    <w:rsid w:val="00FD230F"/>
    <w:rsid w:val="00FD321A"/>
    <w:rsid w:val="00FD3631"/>
    <w:rsid w:val="00FD4699"/>
    <w:rsid w:val="00FD536F"/>
    <w:rsid w:val="00FD5D5B"/>
    <w:rsid w:val="00FD7394"/>
    <w:rsid w:val="00FE02C9"/>
    <w:rsid w:val="00FE058C"/>
    <w:rsid w:val="00FE0F9F"/>
    <w:rsid w:val="00FE2613"/>
    <w:rsid w:val="00FE443E"/>
    <w:rsid w:val="00FE6BF2"/>
    <w:rsid w:val="00FE7624"/>
    <w:rsid w:val="00FE7D9C"/>
    <w:rsid w:val="00FF2FDC"/>
    <w:rsid w:val="00FF3C3B"/>
    <w:rsid w:val="00FF4657"/>
    <w:rsid w:val="00FF466D"/>
    <w:rsid w:val="00FF5E72"/>
    <w:rsid w:val="00FF5F46"/>
    <w:rsid w:val="00FF66A3"/>
    <w:rsid w:val="00FF7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4B270"/>
  <w15:chartTrackingRefBased/>
  <w15:docId w15:val="{861469AB-5242-424C-BA4D-95AD16D8C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3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23A"/>
    <w:pPr>
      <w:spacing w:after="0" w:line="360" w:lineRule="auto"/>
      <w:ind w:firstLine="709"/>
      <w:jc w:val="both"/>
    </w:pPr>
    <w:rPr>
      <w:rFonts w:ascii="Times New Roman" w:hAnsi="Times New Roman" w:cs="Times New Roman"/>
      <w:sz w:val="28"/>
      <w:szCs w:val="28"/>
      <w:lang w:val="uk-UA"/>
    </w:rPr>
  </w:style>
  <w:style w:type="paragraph" w:styleId="Heading1">
    <w:name w:val="heading 1"/>
    <w:basedOn w:val="Normal"/>
    <w:next w:val="Normal"/>
    <w:link w:val="Heading1Char"/>
    <w:uiPriority w:val="1"/>
    <w:qFormat/>
    <w:rsid w:val="00001C90"/>
    <w:pPr>
      <w:keepNext/>
      <w:keepLines/>
      <w:jc w:val="center"/>
      <w:outlineLvl w:val="0"/>
    </w:pPr>
    <w:rPr>
      <w:rFonts w:eastAsiaTheme="majorEastAsia" w:cstheme="majorBidi"/>
      <w:b/>
      <w:caps/>
      <w:szCs w:val="32"/>
    </w:rPr>
  </w:style>
  <w:style w:type="paragraph" w:styleId="Heading2">
    <w:name w:val="heading 2"/>
    <w:basedOn w:val="Normal"/>
    <w:next w:val="Normal"/>
    <w:link w:val="Heading2Char"/>
    <w:uiPriority w:val="2"/>
    <w:unhideWhenUsed/>
    <w:qFormat/>
    <w:rsid w:val="00001C90"/>
    <w:pPr>
      <w:keepNext/>
      <w:keepLines/>
      <w:jc w:val="left"/>
      <w:outlineLvl w:val="1"/>
    </w:pPr>
    <w:rPr>
      <w:rFonts w:eastAsiaTheme="majorEastAsia" w:cstheme="majorBidi"/>
      <w:szCs w:val="26"/>
    </w:rPr>
  </w:style>
  <w:style w:type="paragraph" w:styleId="Heading3">
    <w:name w:val="heading 3"/>
    <w:basedOn w:val="Normal"/>
    <w:next w:val="Normal"/>
    <w:link w:val="Heading3Char"/>
    <w:uiPriority w:val="3"/>
    <w:unhideWhenUsed/>
    <w:qFormat/>
    <w:rsid w:val="00AF551A"/>
    <w:pPr>
      <w:keepNext/>
      <w:keepLines/>
      <w:jc w:val="left"/>
      <w:outlineLvl w:val="2"/>
    </w:pPr>
    <w:rPr>
      <w:rFonts w:eastAsiaTheme="majorEastAsia" w:cstheme="majorBidi"/>
      <w:szCs w:val="24"/>
    </w:rPr>
  </w:style>
  <w:style w:type="paragraph" w:styleId="Heading4">
    <w:name w:val="heading 4"/>
    <w:basedOn w:val="Normal"/>
    <w:next w:val="Normal"/>
    <w:link w:val="Heading4Char"/>
    <w:uiPriority w:val="4"/>
    <w:unhideWhenUsed/>
    <w:qFormat/>
    <w:rsid w:val="008F5707"/>
    <w:pPr>
      <w:keepNext/>
      <w:keepLines/>
      <w:jc w:val="left"/>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313791"/>
    <w:pPr>
      <w:keepNext/>
      <w:keepLines/>
      <w:spacing w:before="40" w:line="259" w:lineRule="auto"/>
      <w:ind w:left="1008" w:hanging="1008"/>
      <w:jc w:val="left"/>
      <w:outlineLvl w:val="4"/>
    </w:pPr>
    <w:rPr>
      <w:rFonts w:asciiTheme="majorHAnsi" w:eastAsiaTheme="majorEastAsia" w:hAnsiTheme="majorHAnsi" w:cstheme="majorBidi"/>
      <w:color w:val="2E74B5" w:themeColor="accent1" w:themeShade="BF"/>
      <w:szCs w:val="22"/>
      <w:lang w:val="x-none"/>
    </w:rPr>
  </w:style>
  <w:style w:type="paragraph" w:styleId="Heading6">
    <w:name w:val="heading 6"/>
    <w:basedOn w:val="Normal"/>
    <w:next w:val="Normal"/>
    <w:link w:val="Heading6Char"/>
    <w:uiPriority w:val="9"/>
    <w:semiHidden/>
    <w:unhideWhenUsed/>
    <w:qFormat/>
    <w:rsid w:val="00313791"/>
    <w:pPr>
      <w:keepNext/>
      <w:keepLines/>
      <w:spacing w:before="40" w:line="259" w:lineRule="auto"/>
      <w:ind w:left="1152" w:hanging="1152"/>
      <w:jc w:val="left"/>
      <w:outlineLvl w:val="5"/>
    </w:pPr>
    <w:rPr>
      <w:rFonts w:asciiTheme="majorHAnsi" w:eastAsiaTheme="majorEastAsia" w:hAnsiTheme="majorHAnsi" w:cstheme="majorBidi"/>
      <w:color w:val="1F4D78" w:themeColor="accent1" w:themeShade="7F"/>
      <w:szCs w:val="22"/>
      <w:lang w:val="x-none"/>
    </w:rPr>
  </w:style>
  <w:style w:type="paragraph" w:styleId="Heading7">
    <w:name w:val="heading 7"/>
    <w:basedOn w:val="Normal"/>
    <w:next w:val="Normal"/>
    <w:link w:val="Heading7Char"/>
    <w:uiPriority w:val="9"/>
    <w:semiHidden/>
    <w:unhideWhenUsed/>
    <w:qFormat/>
    <w:rsid w:val="00313791"/>
    <w:pPr>
      <w:keepNext/>
      <w:keepLines/>
      <w:spacing w:before="40" w:line="259" w:lineRule="auto"/>
      <w:ind w:left="1296" w:hanging="1296"/>
      <w:jc w:val="left"/>
      <w:outlineLvl w:val="6"/>
    </w:pPr>
    <w:rPr>
      <w:rFonts w:asciiTheme="majorHAnsi" w:eastAsiaTheme="majorEastAsia" w:hAnsiTheme="majorHAnsi" w:cstheme="majorBidi"/>
      <w:i/>
      <w:iCs/>
      <w:color w:val="1F4D78" w:themeColor="accent1" w:themeShade="7F"/>
      <w:szCs w:val="22"/>
      <w:lang w:val="x-none"/>
    </w:rPr>
  </w:style>
  <w:style w:type="paragraph" w:styleId="Heading8">
    <w:name w:val="heading 8"/>
    <w:basedOn w:val="Normal"/>
    <w:next w:val="Normal"/>
    <w:link w:val="Heading8Char"/>
    <w:uiPriority w:val="9"/>
    <w:semiHidden/>
    <w:unhideWhenUsed/>
    <w:qFormat/>
    <w:rsid w:val="00313791"/>
    <w:pPr>
      <w:keepNext/>
      <w:keepLines/>
      <w:spacing w:before="40" w:line="259" w:lineRule="auto"/>
      <w:ind w:left="1440" w:hanging="1440"/>
      <w:jc w:val="left"/>
      <w:outlineLvl w:val="7"/>
    </w:pPr>
    <w:rPr>
      <w:rFonts w:asciiTheme="majorHAnsi" w:eastAsiaTheme="majorEastAsia" w:hAnsiTheme="majorHAnsi" w:cstheme="majorBidi"/>
      <w:color w:val="272727" w:themeColor="text1" w:themeTint="D8"/>
      <w:sz w:val="21"/>
      <w:szCs w:val="21"/>
      <w:lang w:val="x-none"/>
    </w:rPr>
  </w:style>
  <w:style w:type="paragraph" w:styleId="Heading9">
    <w:name w:val="heading 9"/>
    <w:basedOn w:val="Normal"/>
    <w:next w:val="Normal"/>
    <w:link w:val="Heading9Char"/>
    <w:uiPriority w:val="9"/>
    <w:semiHidden/>
    <w:unhideWhenUsed/>
    <w:qFormat/>
    <w:rsid w:val="00313791"/>
    <w:pPr>
      <w:keepNext/>
      <w:keepLines/>
      <w:spacing w:before="40" w:line="259" w:lineRule="auto"/>
      <w:ind w:left="1584" w:hanging="1584"/>
      <w:jc w:val="left"/>
      <w:outlineLvl w:val="8"/>
    </w:pPr>
    <w:rPr>
      <w:rFonts w:asciiTheme="majorHAnsi" w:eastAsiaTheme="majorEastAsia" w:hAnsiTheme="majorHAnsi" w:cstheme="majorBidi"/>
      <w:i/>
      <w:iCs/>
      <w:color w:val="272727" w:themeColor="text1" w:themeTint="D8"/>
      <w:sz w:val="21"/>
      <w:szCs w:val="21"/>
      <w:lang w:val="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2"/>
    <w:rsid w:val="00FC423A"/>
    <w:rPr>
      <w:rFonts w:ascii="Times New Roman" w:eastAsiaTheme="majorEastAsia" w:hAnsi="Times New Roman" w:cstheme="majorBidi"/>
      <w:sz w:val="28"/>
      <w:szCs w:val="26"/>
      <w:lang w:val="uk-UA"/>
    </w:rPr>
  </w:style>
  <w:style w:type="paragraph" w:styleId="ListParagraph">
    <w:name w:val="List Paragraph"/>
    <w:basedOn w:val="Normal"/>
    <w:uiPriority w:val="34"/>
    <w:qFormat/>
    <w:rsid w:val="00E52936"/>
    <w:pPr>
      <w:numPr>
        <w:numId w:val="1"/>
      </w:numPr>
      <w:contextualSpacing/>
    </w:pPr>
  </w:style>
  <w:style w:type="character" w:customStyle="1" w:styleId="Heading3Char">
    <w:name w:val="Heading 3 Char"/>
    <w:basedOn w:val="DefaultParagraphFont"/>
    <w:link w:val="Heading3"/>
    <w:uiPriority w:val="3"/>
    <w:rsid w:val="00FC423A"/>
    <w:rPr>
      <w:rFonts w:ascii="Times New Roman" w:eastAsiaTheme="majorEastAsia" w:hAnsi="Times New Roman" w:cstheme="majorBidi"/>
      <w:sz w:val="28"/>
      <w:szCs w:val="24"/>
      <w:lang w:val="uk-UA"/>
    </w:rPr>
  </w:style>
  <w:style w:type="character" w:customStyle="1" w:styleId="Heading1Char">
    <w:name w:val="Heading 1 Char"/>
    <w:basedOn w:val="DefaultParagraphFont"/>
    <w:link w:val="Heading1"/>
    <w:uiPriority w:val="1"/>
    <w:rsid w:val="00FC423A"/>
    <w:rPr>
      <w:rFonts w:ascii="Times New Roman" w:eastAsiaTheme="majorEastAsia" w:hAnsi="Times New Roman" w:cstheme="majorBidi"/>
      <w:b/>
      <w:caps/>
      <w:sz w:val="28"/>
      <w:szCs w:val="32"/>
      <w:lang w:val="uk-UA"/>
    </w:rPr>
  </w:style>
  <w:style w:type="paragraph" w:styleId="NoSpacing">
    <w:name w:val="No Spacing"/>
    <w:uiPriority w:val="34"/>
    <w:qFormat/>
    <w:rsid w:val="00C256C8"/>
    <w:pPr>
      <w:spacing w:after="0" w:line="360" w:lineRule="auto"/>
      <w:jc w:val="both"/>
    </w:pPr>
    <w:rPr>
      <w:rFonts w:ascii="Times New Roman" w:hAnsi="Times New Roman" w:cs="Times New Roman"/>
      <w:sz w:val="28"/>
      <w:szCs w:val="28"/>
    </w:rPr>
  </w:style>
  <w:style w:type="paragraph" w:styleId="Header">
    <w:name w:val="header"/>
    <w:basedOn w:val="Normal"/>
    <w:link w:val="HeaderChar"/>
    <w:uiPriority w:val="99"/>
    <w:unhideWhenUsed/>
    <w:rsid w:val="00403015"/>
    <w:pPr>
      <w:tabs>
        <w:tab w:val="center" w:pos="4680"/>
        <w:tab w:val="right" w:pos="9360"/>
      </w:tabs>
      <w:spacing w:line="240" w:lineRule="auto"/>
    </w:pPr>
  </w:style>
  <w:style w:type="character" w:customStyle="1" w:styleId="HeaderChar">
    <w:name w:val="Header Char"/>
    <w:basedOn w:val="DefaultParagraphFont"/>
    <w:link w:val="Header"/>
    <w:uiPriority w:val="99"/>
    <w:rsid w:val="00403015"/>
    <w:rPr>
      <w:rFonts w:ascii="Times New Roman" w:hAnsi="Times New Roman" w:cs="Times New Roman"/>
      <w:sz w:val="28"/>
      <w:szCs w:val="28"/>
    </w:rPr>
  </w:style>
  <w:style w:type="paragraph" w:styleId="Footer">
    <w:name w:val="footer"/>
    <w:basedOn w:val="Normal"/>
    <w:link w:val="FooterChar"/>
    <w:uiPriority w:val="99"/>
    <w:unhideWhenUsed/>
    <w:rsid w:val="00403015"/>
    <w:pPr>
      <w:tabs>
        <w:tab w:val="center" w:pos="4680"/>
        <w:tab w:val="right" w:pos="9360"/>
      </w:tabs>
      <w:spacing w:line="240" w:lineRule="auto"/>
    </w:pPr>
  </w:style>
  <w:style w:type="character" w:customStyle="1" w:styleId="FooterChar">
    <w:name w:val="Footer Char"/>
    <w:basedOn w:val="DefaultParagraphFont"/>
    <w:link w:val="Footer"/>
    <w:uiPriority w:val="99"/>
    <w:rsid w:val="00403015"/>
    <w:rPr>
      <w:rFonts w:ascii="Times New Roman" w:hAnsi="Times New Roman" w:cs="Times New Roman"/>
      <w:sz w:val="28"/>
      <w:szCs w:val="28"/>
    </w:rPr>
  </w:style>
  <w:style w:type="paragraph" w:styleId="BodyText">
    <w:name w:val="Body Text"/>
    <w:basedOn w:val="Normal"/>
    <w:link w:val="BodyTextChar"/>
    <w:uiPriority w:val="99"/>
    <w:rsid w:val="00A96082"/>
    <w:pPr>
      <w:tabs>
        <w:tab w:val="left" w:pos="288"/>
      </w:tabs>
      <w:spacing w:after="120" w:line="228" w:lineRule="auto"/>
      <w:ind w:firstLine="288"/>
    </w:pPr>
    <w:rPr>
      <w:rFonts w:eastAsia="MS Mincho"/>
      <w:sz w:val="20"/>
      <w:szCs w:val="20"/>
      <w:lang w:val="x-none" w:eastAsia="x-none"/>
    </w:rPr>
  </w:style>
  <w:style w:type="character" w:customStyle="1" w:styleId="BodyTextChar">
    <w:name w:val="Body Text Char"/>
    <w:basedOn w:val="DefaultParagraphFont"/>
    <w:link w:val="BodyText"/>
    <w:uiPriority w:val="99"/>
    <w:rsid w:val="00A96082"/>
    <w:rPr>
      <w:rFonts w:ascii="Times New Roman" w:eastAsia="MS Mincho" w:hAnsi="Times New Roman" w:cs="Times New Roman"/>
      <w:sz w:val="20"/>
      <w:szCs w:val="20"/>
      <w:lang w:val="x-none" w:eastAsia="x-none"/>
    </w:rPr>
  </w:style>
  <w:style w:type="paragraph" w:styleId="TOCHeading">
    <w:name w:val="TOC Heading"/>
    <w:basedOn w:val="Heading1"/>
    <w:next w:val="Normal"/>
    <w:uiPriority w:val="39"/>
    <w:unhideWhenUsed/>
    <w:qFormat/>
    <w:rsid w:val="002F70F9"/>
    <w:pPr>
      <w:spacing w:line="259" w:lineRule="auto"/>
      <w:outlineLvl w:val="9"/>
    </w:pPr>
  </w:style>
  <w:style w:type="paragraph" w:styleId="TOC1">
    <w:name w:val="toc 1"/>
    <w:basedOn w:val="Normal"/>
    <w:next w:val="Normal"/>
    <w:autoRedefine/>
    <w:uiPriority w:val="39"/>
    <w:unhideWhenUsed/>
    <w:rsid w:val="002F70F9"/>
    <w:pPr>
      <w:spacing w:after="100"/>
    </w:pPr>
  </w:style>
  <w:style w:type="paragraph" w:styleId="TOC2">
    <w:name w:val="toc 2"/>
    <w:basedOn w:val="Normal"/>
    <w:next w:val="Normal"/>
    <w:autoRedefine/>
    <w:uiPriority w:val="39"/>
    <w:unhideWhenUsed/>
    <w:rsid w:val="002F70F9"/>
    <w:pPr>
      <w:spacing w:after="100"/>
      <w:ind w:left="280"/>
    </w:pPr>
  </w:style>
  <w:style w:type="paragraph" w:styleId="TOC3">
    <w:name w:val="toc 3"/>
    <w:basedOn w:val="Normal"/>
    <w:next w:val="Normal"/>
    <w:autoRedefine/>
    <w:uiPriority w:val="39"/>
    <w:unhideWhenUsed/>
    <w:rsid w:val="002F70F9"/>
    <w:pPr>
      <w:spacing w:after="100"/>
      <w:ind w:left="560"/>
    </w:pPr>
  </w:style>
  <w:style w:type="character" w:styleId="Hyperlink">
    <w:name w:val="Hyperlink"/>
    <w:basedOn w:val="DefaultParagraphFont"/>
    <w:uiPriority w:val="99"/>
    <w:unhideWhenUsed/>
    <w:rsid w:val="002F70F9"/>
    <w:rPr>
      <w:color w:val="0563C1" w:themeColor="hyperlink"/>
      <w:u w:val="single"/>
    </w:rPr>
  </w:style>
  <w:style w:type="paragraph" w:styleId="HTMLPreformatted">
    <w:name w:val="HTML Preformatted"/>
    <w:basedOn w:val="Normal"/>
    <w:link w:val="HTMLPreformattedChar"/>
    <w:uiPriority w:val="99"/>
    <w:unhideWhenUsed/>
    <w:rsid w:val="0072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2739E"/>
    <w:rPr>
      <w:rFonts w:ascii="Courier New" w:eastAsia="Times New Roman" w:hAnsi="Courier New" w:cs="Courier New"/>
      <w:sz w:val="20"/>
      <w:szCs w:val="20"/>
    </w:rPr>
  </w:style>
  <w:style w:type="table" w:styleId="TableGrid">
    <w:name w:val="Table Grid"/>
    <w:basedOn w:val="TableNormal"/>
    <w:uiPriority w:val="99"/>
    <w:rsid w:val="00D90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4"/>
    <w:rsid w:val="00FC423A"/>
    <w:rPr>
      <w:rFonts w:ascii="Times New Roman" w:eastAsiaTheme="majorEastAsia" w:hAnsi="Times New Roman" w:cstheme="majorBidi"/>
      <w:iCs/>
      <w:sz w:val="28"/>
      <w:szCs w:val="28"/>
      <w:lang w:val="uk-UA"/>
    </w:rPr>
  </w:style>
  <w:style w:type="character" w:styleId="UnresolvedMention">
    <w:name w:val="Unresolved Mention"/>
    <w:basedOn w:val="DefaultParagraphFont"/>
    <w:uiPriority w:val="99"/>
    <w:semiHidden/>
    <w:unhideWhenUsed/>
    <w:rsid w:val="00350FD1"/>
    <w:rPr>
      <w:color w:val="605E5C"/>
      <w:shd w:val="clear" w:color="auto" w:fill="E1DFDD"/>
    </w:rPr>
  </w:style>
  <w:style w:type="character" w:customStyle="1" w:styleId="Heading5Char">
    <w:name w:val="Heading 5 Char"/>
    <w:basedOn w:val="DefaultParagraphFont"/>
    <w:link w:val="Heading5"/>
    <w:uiPriority w:val="9"/>
    <w:semiHidden/>
    <w:rsid w:val="00313791"/>
    <w:rPr>
      <w:rFonts w:asciiTheme="majorHAnsi" w:eastAsiaTheme="majorEastAsia" w:hAnsiTheme="majorHAnsi" w:cstheme="majorBidi"/>
      <w:color w:val="2E74B5" w:themeColor="accent1" w:themeShade="BF"/>
      <w:sz w:val="28"/>
      <w:lang w:val="x-none"/>
    </w:rPr>
  </w:style>
  <w:style w:type="character" w:customStyle="1" w:styleId="Heading6Char">
    <w:name w:val="Heading 6 Char"/>
    <w:basedOn w:val="DefaultParagraphFont"/>
    <w:link w:val="Heading6"/>
    <w:uiPriority w:val="9"/>
    <w:semiHidden/>
    <w:rsid w:val="00313791"/>
    <w:rPr>
      <w:rFonts w:asciiTheme="majorHAnsi" w:eastAsiaTheme="majorEastAsia" w:hAnsiTheme="majorHAnsi" w:cstheme="majorBidi"/>
      <w:color w:val="1F4D78" w:themeColor="accent1" w:themeShade="7F"/>
      <w:sz w:val="28"/>
      <w:lang w:val="x-none"/>
    </w:rPr>
  </w:style>
  <w:style w:type="character" w:customStyle="1" w:styleId="Heading7Char">
    <w:name w:val="Heading 7 Char"/>
    <w:basedOn w:val="DefaultParagraphFont"/>
    <w:link w:val="Heading7"/>
    <w:uiPriority w:val="9"/>
    <w:semiHidden/>
    <w:rsid w:val="00313791"/>
    <w:rPr>
      <w:rFonts w:asciiTheme="majorHAnsi" w:eastAsiaTheme="majorEastAsia" w:hAnsiTheme="majorHAnsi" w:cstheme="majorBidi"/>
      <w:i/>
      <w:iCs/>
      <w:color w:val="1F4D78" w:themeColor="accent1" w:themeShade="7F"/>
      <w:sz w:val="28"/>
      <w:lang w:val="x-none"/>
    </w:rPr>
  </w:style>
  <w:style w:type="character" w:customStyle="1" w:styleId="Heading8Char">
    <w:name w:val="Heading 8 Char"/>
    <w:basedOn w:val="DefaultParagraphFont"/>
    <w:link w:val="Heading8"/>
    <w:uiPriority w:val="9"/>
    <w:semiHidden/>
    <w:rsid w:val="00313791"/>
    <w:rPr>
      <w:rFonts w:asciiTheme="majorHAnsi" w:eastAsiaTheme="majorEastAsia" w:hAnsiTheme="majorHAnsi" w:cstheme="majorBidi"/>
      <w:color w:val="272727" w:themeColor="text1" w:themeTint="D8"/>
      <w:sz w:val="21"/>
      <w:szCs w:val="21"/>
      <w:lang w:val="x-none"/>
    </w:rPr>
  </w:style>
  <w:style w:type="character" w:customStyle="1" w:styleId="Heading9Char">
    <w:name w:val="Heading 9 Char"/>
    <w:basedOn w:val="DefaultParagraphFont"/>
    <w:link w:val="Heading9"/>
    <w:uiPriority w:val="9"/>
    <w:semiHidden/>
    <w:rsid w:val="00313791"/>
    <w:rPr>
      <w:rFonts w:asciiTheme="majorHAnsi" w:eastAsiaTheme="majorEastAsia" w:hAnsiTheme="majorHAnsi" w:cstheme="majorBidi"/>
      <w:i/>
      <w:iCs/>
      <w:color w:val="272727" w:themeColor="text1" w:themeTint="D8"/>
      <w:sz w:val="21"/>
      <w:szCs w:val="21"/>
      <w:lang w:val="x-none"/>
    </w:rPr>
  </w:style>
  <w:style w:type="character" w:styleId="PlaceholderText">
    <w:name w:val="Placeholder Text"/>
    <w:basedOn w:val="DefaultParagraphFont"/>
    <w:uiPriority w:val="99"/>
    <w:semiHidden/>
    <w:rsid w:val="00313791"/>
    <w:rPr>
      <w:color w:val="808080"/>
    </w:rPr>
  </w:style>
  <w:style w:type="paragraph" w:customStyle="1" w:styleId="a">
    <w:name w:val="Текст таблиці"/>
    <w:basedOn w:val="Normal"/>
    <w:link w:val="a0"/>
    <w:uiPriority w:val="99"/>
    <w:semiHidden/>
    <w:qFormat/>
    <w:rsid w:val="00313791"/>
    <w:pPr>
      <w:numPr>
        <w:ilvl w:val="12"/>
      </w:numPr>
      <w:spacing w:line="240" w:lineRule="auto"/>
      <w:ind w:firstLine="709"/>
      <w:jc w:val="left"/>
    </w:pPr>
    <w:rPr>
      <w:rFonts w:asciiTheme="minorHAnsi" w:eastAsia="Times New Roman" w:hAnsiTheme="minorHAnsi" w:cs="Bookman Old Style"/>
      <w:sz w:val="24"/>
      <w:szCs w:val="24"/>
      <w:lang w:eastAsia="ru-RU"/>
    </w:rPr>
  </w:style>
  <w:style w:type="character" w:customStyle="1" w:styleId="a0">
    <w:name w:val="Текст таблиці Знак"/>
    <w:basedOn w:val="DefaultParagraphFont"/>
    <w:link w:val="a"/>
    <w:uiPriority w:val="99"/>
    <w:semiHidden/>
    <w:rsid w:val="00FC423A"/>
    <w:rPr>
      <w:rFonts w:eastAsia="Times New Roman" w:cs="Bookman Old Style"/>
      <w:sz w:val="24"/>
      <w:szCs w:val="24"/>
      <w:lang w:val="uk-UA" w:eastAsia="ru-RU"/>
    </w:rPr>
  </w:style>
  <w:style w:type="paragraph" w:styleId="BalloonText">
    <w:name w:val="Balloon Text"/>
    <w:basedOn w:val="Normal"/>
    <w:link w:val="BalloonTextChar"/>
    <w:uiPriority w:val="99"/>
    <w:semiHidden/>
    <w:unhideWhenUsed/>
    <w:rsid w:val="0035689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6893"/>
    <w:rPr>
      <w:rFonts w:ascii="Segoe UI" w:hAnsi="Segoe UI" w:cs="Segoe UI"/>
      <w:sz w:val="18"/>
      <w:szCs w:val="18"/>
      <w:lang w:val="uk-UA"/>
    </w:rPr>
  </w:style>
  <w:style w:type="character" w:styleId="CommentReference">
    <w:name w:val="annotation reference"/>
    <w:basedOn w:val="DefaultParagraphFont"/>
    <w:uiPriority w:val="99"/>
    <w:semiHidden/>
    <w:unhideWhenUsed/>
    <w:rsid w:val="005F6B57"/>
    <w:rPr>
      <w:sz w:val="16"/>
      <w:szCs w:val="16"/>
    </w:rPr>
  </w:style>
  <w:style w:type="paragraph" w:styleId="CommentText">
    <w:name w:val="annotation text"/>
    <w:basedOn w:val="Normal"/>
    <w:link w:val="CommentTextChar"/>
    <w:uiPriority w:val="99"/>
    <w:semiHidden/>
    <w:unhideWhenUsed/>
    <w:rsid w:val="005F6B57"/>
    <w:pPr>
      <w:spacing w:line="240" w:lineRule="auto"/>
    </w:pPr>
    <w:rPr>
      <w:sz w:val="20"/>
      <w:szCs w:val="20"/>
    </w:rPr>
  </w:style>
  <w:style w:type="character" w:customStyle="1" w:styleId="CommentTextChar">
    <w:name w:val="Comment Text Char"/>
    <w:basedOn w:val="DefaultParagraphFont"/>
    <w:link w:val="CommentText"/>
    <w:uiPriority w:val="99"/>
    <w:semiHidden/>
    <w:rsid w:val="005F6B57"/>
    <w:rPr>
      <w:rFonts w:ascii="Times New Roman" w:hAnsi="Times New Roman" w:cs="Times New Roman"/>
      <w:sz w:val="20"/>
      <w:szCs w:val="20"/>
      <w:lang w:val="uk-UA"/>
    </w:rPr>
  </w:style>
  <w:style w:type="paragraph" w:styleId="CommentSubject">
    <w:name w:val="annotation subject"/>
    <w:basedOn w:val="CommentText"/>
    <w:next w:val="CommentText"/>
    <w:link w:val="CommentSubjectChar"/>
    <w:uiPriority w:val="99"/>
    <w:semiHidden/>
    <w:unhideWhenUsed/>
    <w:rsid w:val="005F6B57"/>
    <w:rPr>
      <w:b/>
      <w:bCs/>
    </w:rPr>
  </w:style>
  <w:style w:type="character" w:customStyle="1" w:styleId="CommentSubjectChar">
    <w:name w:val="Comment Subject Char"/>
    <w:basedOn w:val="CommentTextChar"/>
    <w:link w:val="CommentSubject"/>
    <w:uiPriority w:val="99"/>
    <w:semiHidden/>
    <w:rsid w:val="005F6B57"/>
    <w:rPr>
      <w:rFonts w:ascii="Times New Roman" w:hAnsi="Times New Roman" w:cs="Times New Roman"/>
      <w:b/>
      <w:bCs/>
      <w:sz w:val="20"/>
      <w:szCs w:val="20"/>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060680">
      <w:bodyDiv w:val="1"/>
      <w:marLeft w:val="0"/>
      <w:marRight w:val="0"/>
      <w:marTop w:val="0"/>
      <w:marBottom w:val="0"/>
      <w:divBdr>
        <w:top w:val="none" w:sz="0" w:space="0" w:color="auto"/>
        <w:left w:val="none" w:sz="0" w:space="0" w:color="auto"/>
        <w:bottom w:val="none" w:sz="0" w:space="0" w:color="auto"/>
        <w:right w:val="none" w:sz="0" w:space="0" w:color="auto"/>
      </w:divBdr>
    </w:div>
    <w:div w:id="86073680">
      <w:bodyDiv w:val="1"/>
      <w:marLeft w:val="0"/>
      <w:marRight w:val="0"/>
      <w:marTop w:val="0"/>
      <w:marBottom w:val="0"/>
      <w:divBdr>
        <w:top w:val="none" w:sz="0" w:space="0" w:color="auto"/>
        <w:left w:val="none" w:sz="0" w:space="0" w:color="auto"/>
        <w:bottom w:val="none" w:sz="0" w:space="0" w:color="auto"/>
        <w:right w:val="none" w:sz="0" w:space="0" w:color="auto"/>
      </w:divBdr>
    </w:div>
    <w:div w:id="108621519">
      <w:bodyDiv w:val="1"/>
      <w:marLeft w:val="0"/>
      <w:marRight w:val="0"/>
      <w:marTop w:val="0"/>
      <w:marBottom w:val="0"/>
      <w:divBdr>
        <w:top w:val="none" w:sz="0" w:space="0" w:color="auto"/>
        <w:left w:val="none" w:sz="0" w:space="0" w:color="auto"/>
        <w:bottom w:val="none" w:sz="0" w:space="0" w:color="auto"/>
        <w:right w:val="none" w:sz="0" w:space="0" w:color="auto"/>
      </w:divBdr>
    </w:div>
    <w:div w:id="265583670">
      <w:bodyDiv w:val="1"/>
      <w:marLeft w:val="0"/>
      <w:marRight w:val="0"/>
      <w:marTop w:val="0"/>
      <w:marBottom w:val="0"/>
      <w:divBdr>
        <w:top w:val="none" w:sz="0" w:space="0" w:color="auto"/>
        <w:left w:val="none" w:sz="0" w:space="0" w:color="auto"/>
        <w:bottom w:val="none" w:sz="0" w:space="0" w:color="auto"/>
        <w:right w:val="none" w:sz="0" w:space="0" w:color="auto"/>
      </w:divBdr>
    </w:div>
    <w:div w:id="312611461">
      <w:bodyDiv w:val="1"/>
      <w:marLeft w:val="0"/>
      <w:marRight w:val="0"/>
      <w:marTop w:val="0"/>
      <w:marBottom w:val="0"/>
      <w:divBdr>
        <w:top w:val="none" w:sz="0" w:space="0" w:color="auto"/>
        <w:left w:val="none" w:sz="0" w:space="0" w:color="auto"/>
        <w:bottom w:val="none" w:sz="0" w:space="0" w:color="auto"/>
        <w:right w:val="none" w:sz="0" w:space="0" w:color="auto"/>
      </w:divBdr>
    </w:div>
    <w:div w:id="326634156">
      <w:bodyDiv w:val="1"/>
      <w:marLeft w:val="0"/>
      <w:marRight w:val="0"/>
      <w:marTop w:val="0"/>
      <w:marBottom w:val="0"/>
      <w:divBdr>
        <w:top w:val="none" w:sz="0" w:space="0" w:color="auto"/>
        <w:left w:val="none" w:sz="0" w:space="0" w:color="auto"/>
        <w:bottom w:val="none" w:sz="0" w:space="0" w:color="auto"/>
        <w:right w:val="none" w:sz="0" w:space="0" w:color="auto"/>
      </w:divBdr>
    </w:div>
    <w:div w:id="354885103">
      <w:bodyDiv w:val="1"/>
      <w:marLeft w:val="0"/>
      <w:marRight w:val="0"/>
      <w:marTop w:val="0"/>
      <w:marBottom w:val="0"/>
      <w:divBdr>
        <w:top w:val="none" w:sz="0" w:space="0" w:color="auto"/>
        <w:left w:val="none" w:sz="0" w:space="0" w:color="auto"/>
        <w:bottom w:val="none" w:sz="0" w:space="0" w:color="auto"/>
        <w:right w:val="none" w:sz="0" w:space="0" w:color="auto"/>
      </w:divBdr>
    </w:div>
    <w:div w:id="523517540">
      <w:bodyDiv w:val="1"/>
      <w:marLeft w:val="0"/>
      <w:marRight w:val="0"/>
      <w:marTop w:val="0"/>
      <w:marBottom w:val="0"/>
      <w:divBdr>
        <w:top w:val="none" w:sz="0" w:space="0" w:color="auto"/>
        <w:left w:val="none" w:sz="0" w:space="0" w:color="auto"/>
        <w:bottom w:val="none" w:sz="0" w:space="0" w:color="auto"/>
        <w:right w:val="none" w:sz="0" w:space="0" w:color="auto"/>
      </w:divBdr>
    </w:div>
    <w:div w:id="571157200">
      <w:bodyDiv w:val="1"/>
      <w:marLeft w:val="0"/>
      <w:marRight w:val="0"/>
      <w:marTop w:val="0"/>
      <w:marBottom w:val="0"/>
      <w:divBdr>
        <w:top w:val="none" w:sz="0" w:space="0" w:color="auto"/>
        <w:left w:val="none" w:sz="0" w:space="0" w:color="auto"/>
        <w:bottom w:val="none" w:sz="0" w:space="0" w:color="auto"/>
        <w:right w:val="none" w:sz="0" w:space="0" w:color="auto"/>
      </w:divBdr>
    </w:div>
    <w:div w:id="649285814">
      <w:bodyDiv w:val="1"/>
      <w:marLeft w:val="0"/>
      <w:marRight w:val="0"/>
      <w:marTop w:val="0"/>
      <w:marBottom w:val="0"/>
      <w:divBdr>
        <w:top w:val="none" w:sz="0" w:space="0" w:color="auto"/>
        <w:left w:val="none" w:sz="0" w:space="0" w:color="auto"/>
        <w:bottom w:val="none" w:sz="0" w:space="0" w:color="auto"/>
        <w:right w:val="none" w:sz="0" w:space="0" w:color="auto"/>
      </w:divBdr>
    </w:div>
    <w:div w:id="686060747">
      <w:bodyDiv w:val="1"/>
      <w:marLeft w:val="0"/>
      <w:marRight w:val="0"/>
      <w:marTop w:val="0"/>
      <w:marBottom w:val="0"/>
      <w:divBdr>
        <w:top w:val="none" w:sz="0" w:space="0" w:color="auto"/>
        <w:left w:val="none" w:sz="0" w:space="0" w:color="auto"/>
        <w:bottom w:val="none" w:sz="0" w:space="0" w:color="auto"/>
        <w:right w:val="none" w:sz="0" w:space="0" w:color="auto"/>
      </w:divBdr>
    </w:div>
    <w:div w:id="708802437">
      <w:bodyDiv w:val="1"/>
      <w:marLeft w:val="0"/>
      <w:marRight w:val="0"/>
      <w:marTop w:val="0"/>
      <w:marBottom w:val="0"/>
      <w:divBdr>
        <w:top w:val="none" w:sz="0" w:space="0" w:color="auto"/>
        <w:left w:val="none" w:sz="0" w:space="0" w:color="auto"/>
        <w:bottom w:val="none" w:sz="0" w:space="0" w:color="auto"/>
        <w:right w:val="none" w:sz="0" w:space="0" w:color="auto"/>
      </w:divBdr>
    </w:div>
    <w:div w:id="807357555">
      <w:bodyDiv w:val="1"/>
      <w:marLeft w:val="0"/>
      <w:marRight w:val="0"/>
      <w:marTop w:val="0"/>
      <w:marBottom w:val="0"/>
      <w:divBdr>
        <w:top w:val="none" w:sz="0" w:space="0" w:color="auto"/>
        <w:left w:val="none" w:sz="0" w:space="0" w:color="auto"/>
        <w:bottom w:val="none" w:sz="0" w:space="0" w:color="auto"/>
        <w:right w:val="none" w:sz="0" w:space="0" w:color="auto"/>
      </w:divBdr>
    </w:div>
    <w:div w:id="829910930">
      <w:bodyDiv w:val="1"/>
      <w:marLeft w:val="0"/>
      <w:marRight w:val="0"/>
      <w:marTop w:val="0"/>
      <w:marBottom w:val="0"/>
      <w:divBdr>
        <w:top w:val="none" w:sz="0" w:space="0" w:color="auto"/>
        <w:left w:val="none" w:sz="0" w:space="0" w:color="auto"/>
        <w:bottom w:val="none" w:sz="0" w:space="0" w:color="auto"/>
        <w:right w:val="none" w:sz="0" w:space="0" w:color="auto"/>
      </w:divBdr>
    </w:div>
    <w:div w:id="960844163">
      <w:bodyDiv w:val="1"/>
      <w:marLeft w:val="0"/>
      <w:marRight w:val="0"/>
      <w:marTop w:val="0"/>
      <w:marBottom w:val="0"/>
      <w:divBdr>
        <w:top w:val="none" w:sz="0" w:space="0" w:color="auto"/>
        <w:left w:val="none" w:sz="0" w:space="0" w:color="auto"/>
        <w:bottom w:val="none" w:sz="0" w:space="0" w:color="auto"/>
        <w:right w:val="none" w:sz="0" w:space="0" w:color="auto"/>
      </w:divBdr>
    </w:div>
    <w:div w:id="969936467">
      <w:bodyDiv w:val="1"/>
      <w:marLeft w:val="0"/>
      <w:marRight w:val="0"/>
      <w:marTop w:val="0"/>
      <w:marBottom w:val="0"/>
      <w:divBdr>
        <w:top w:val="none" w:sz="0" w:space="0" w:color="auto"/>
        <w:left w:val="none" w:sz="0" w:space="0" w:color="auto"/>
        <w:bottom w:val="none" w:sz="0" w:space="0" w:color="auto"/>
        <w:right w:val="none" w:sz="0" w:space="0" w:color="auto"/>
      </w:divBdr>
    </w:div>
    <w:div w:id="1239557528">
      <w:bodyDiv w:val="1"/>
      <w:marLeft w:val="0"/>
      <w:marRight w:val="0"/>
      <w:marTop w:val="0"/>
      <w:marBottom w:val="0"/>
      <w:divBdr>
        <w:top w:val="none" w:sz="0" w:space="0" w:color="auto"/>
        <w:left w:val="none" w:sz="0" w:space="0" w:color="auto"/>
        <w:bottom w:val="none" w:sz="0" w:space="0" w:color="auto"/>
        <w:right w:val="none" w:sz="0" w:space="0" w:color="auto"/>
      </w:divBdr>
    </w:div>
    <w:div w:id="1271860248">
      <w:bodyDiv w:val="1"/>
      <w:marLeft w:val="0"/>
      <w:marRight w:val="0"/>
      <w:marTop w:val="0"/>
      <w:marBottom w:val="0"/>
      <w:divBdr>
        <w:top w:val="none" w:sz="0" w:space="0" w:color="auto"/>
        <w:left w:val="none" w:sz="0" w:space="0" w:color="auto"/>
        <w:bottom w:val="none" w:sz="0" w:space="0" w:color="auto"/>
        <w:right w:val="none" w:sz="0" w:space="0" w:color="auto"/>
      </w:divBdr>
    </w:div>
    <w:div w:id="1358383554">
      <w:bodyDiv w:val="1"/>
      <w:marLeft w:val="0"/>
      <w:marRight w:val="0"/>
      <w:marTop w:val="0"/>
      <w:marBottom w:val="0"/>
      <w:divBdr>
        <w:top w:val="none" w:sz="0" w:space="0" w:color="auto"/>
        <w:left w:val="none" w:sz="0" w:space="0" w:color="auto"/>
        <w:bottom w:val="none" w:sz="0" w:space="0" w:color="auto"/>
        <w:right w:val="none" w:sz="0" w:space="0" w:color="auto"/>
      </w:divBdr>
    </w:div>
    <w:div w:id="1362323343">
      <w:bodyDiv w:val="1"/>
      <w:marLeft w:val="0"/>
      <w:marRight w:val="0"/>
      <w:marTop w:val="0"/>
      <w:marBottom w:val="0"/>
      <w:divBdr>
        <w:top w:val="none" w:sz="0" w:space="0" w:color="auto"/>
        <w:left w:val="none" w:sz="0" w:space="0" w:color="auto"/>
        <w:bottom w:val="none" w:sz="0" w:space="0" w:color="auto"/>
        <w:right w:val="none" w:sz="0" w:space="0" w:color="auto"/>
      </w:divBdr>
    </w:div>
    <w:div w:id="1515025788">
      <w:bodyDiv w:val="1"/>
      <w:marLeft w:val="0"/>
      <w:marRight w:val="0"/>
      <w:marTop w:val="0"/>
      <w:marBottom w:val="0"/>
      <w:divBdr>
        <w:top w:val="none" w:sz="0" w:space="0" w:color="auto"/>
        <w:left w:val="none" w:sz="0" w:space="0" w:color="auto"/>
        <w:bottom w:val="none" w:sz="0" w:space="0" w:color="auto"/>
        <w:right w:val="none" w:sz="0" w:space="0" w:color="auto"/>
      </w:divBdr>
    </w:div>
    <w:div w:id="1596014697">
      <w:bodyDiv w:val="1"/>
      <w:marLeft w:val="0"/>
      <w:marRight w:val="0"/>
      <w:marTop w:val="0"/>
      <w:marBottom w:val="0"/>
      <w:divBdr>
        <w:top w:val="none" w:sz="0" w:space="0" w:color="auto"/>
        <w:left w:val="none" w:sz="0" w:space="0" w:color="auto"/>
        <w:bottom w:val="none" w:sz="0" w:space="0" w:color="auto"/>
        <w:right w:val="none" w:sz="0" w:space="0" w:color="auto"/>
      </w:divBdr>
    </w:div>
    <w:div w:id="1700739280">
      <w:bodyDiv w:val="1"/>
      <w:marLeft w:val="0"/>
      <w:marRight w:val="0"/>
      <w:marTop w:val="0"/>
      <w:marBottom w:val="0"/>
      <w:divBdr>
        <w:top w:val="none" w:sz="0" w:space="0" w:color="auto"/>
        <w:left w:val="none" w:sz="0" w:space="0" w:color="auto"/>
        <w:bottom w:val="none" w:sz="0" w:space="0" w:color="auto"/>
        <w:right w:val="none" w:sz="0" w:space="0" w:color="auto"/>
      </w:divBdr>
      <w:divsChild>
        <w:div w:id="1424834927">
          <w:marLeft w:val="0"/>
          <w:marRight w:val="0"/>
          <w:marTop w:val="0"/>
          <w:marBottom w:val="0"/>
          <w:divBdr>
            <w:top w:val="none" w:sz="0" w:space="0" w:color="auto"/>
            <w:left w:val="none" w:sz="0" w:space="0" w:color="auto"/>
            <w:bottom w:val="none" w:sz="0" w:space="0" w:color="auto"/>
            <w:right w:val="none" w:sz="0" w:space="0" w:color="auto"/>
          </w:divBdr>
        </w:div>
      </w:divsChild>
    </w:div>
    <w:div w:id="1713918536">
      <w:bodyDiv w:val="1"/>
      <w:marLeft w:val="0"/>
      <w:marRight w:val="0"/>
      <w:marTop w:val="0"/>
      <w:marBottom w:val="0"/>
      <w:divBdr>
        <w:top w:val="none" w:sz="0" w:space="0" w:color="auto"/>
        <w:left w:val="none" w:sz="0" w:space="0" w:color="auto"/>
        <w:bottom w:val="none" w:sz="0" w:space="0" w:color="auto"/>
        <w:right w:val="none" w:sz="0" w:space="0" w:color="auto"/>
      </w:divBdr>
    </w:div>
    <w:div w:id="1779370789">
      <w:bodyDiv w:val="1"/>
      <w:marLeft w:val="0"/>
      <w:marRight w:val="0"/>
      <w:marTop w:val="0"/>
      <w:marBottom w:val="0"/>
      <w:divBdr>
        <w:top w:val="none" w:sz="0" w:space="0" w:color="auto"/>
        <w:left w:val="none" w:sz="0" w:space="0" w:color="auto"/>
        <w:bottom w:val="none" w:sz="0" w:space="0" w:color="auto"/>
        <w:right w:val="none" w:sz="0" w:space="0" w:color="auto"/>
      </w:divBdr>
    </w:div>
    <w:div w:id="1820920249">
      <w:bodyDiv w:val="1"/>
      <w:marLeft w:val="0"/>
      <w:marRight w:val="0"/>
      <w:marTop w:val="0"/>
      <w:marBottom w:val="0"/>
      <w:divBdr>
        <w:top w:val="none" w:sz="0" w:space="0" w:color="auto"/>
        <w:left w:val="none" w:sz="0" w:space="0" w:color="auto"/>
        <w:bottom w:val="none" w:sz="0" w:space="0" w:color="auto"/>
        <w:right w:val="none" w:sz="0" w:space="0" w:color="auto"/>
      </w:divBdr>
    </w:div>
    <w:div w:id="194125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uk.wikipedia.org/wiki/%D0%9C%D0%B5%D1%80%D0%B5%D0%B6%D0%B5%D0%B2%D0%B8%D0%B9_%D0%BF%D1%80%D0%BE%D1%82%D0%BE%D0%BA%D0%BE%D0%BB"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microsoft.com/office/2011/relationships/commentsExtended" Target="commentsExtended.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e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gif"/><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jpeg"/><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4.png"/><Relationship Id="rId14" Type="http://schemas.openxmlformats.org/officeDocument/2006/relationships/footer" Target="footer5.xml"/><Relationship Id="rId22" Type="http://schemas.microsoft.com/office/2016/09/relationships/commentsIds" Target="commentsIds.xml"/><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sv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gif"/><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comments" Target="comments.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jpe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sv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svg"/><Relationship Id="rId60" Type="http://schemas.openxmlformats.org/officeDocument/2006/relationships/image" Target="media/image42.jpeg"/><Relationship Id="rId65"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3.jpe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sv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730690-7523-41FE-9B5A-4228729331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145</Pages>
  <Words>32291</Words>
  <Characters>184063</Characters>
  <Application>Microsoft Office Word</Application>
  <DocSecurity>0</DocSecurity>
  <Lines>1533</Lines>
  <Paragraphs>431</Paragraphs>
  <ScaleCrop>false</ScaleCrop>
  <HeadingPairs>
    <vt:vector size="2" baseType="variant">
      <vt:variant>
        <vt:lpstr>Title</vt:lpstr>
      </vt:variant>
      <vt:variant>
        <vt:i4>1</vt:i4>
      </vt:variant>
    </vt:vector>
  </HeadingPairs>
  <TitlesOfParts>
    <vt:vector size="1" baseType="lpstr">
      <vt:lpstr/>
    </vt:vector>
  </TitlesOfParts>
  <Company>ne vazhno :)</Company>
  <LinksUpToDate>false</LinksUpToDate>
  <CharactersWithSpaces>215923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Rodion Kharabet</dc:creator>
  <cp:keywords/>
  <dc:description/>
  <cp:lastModifiedBy>Rodion</cp:lastModifiedBy>
  <cp:revision>2</cp:revision>
  <cp:lastPrinted>2019-11-29T11:00:00Z</cp:lastPrinted>
  <dcterms:created xsi:type="dcterms:W3CDTF">2019-12-09T04:03:00Z</dcterms:created>
  <dcterms:modified xsi:type="dcterms:W3CDTF">2019-12-09T04:03:00Z</dcterms:modified>
</cp:coreProperties>
</file>